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media/image9.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AB0FB" w14:textId="77777777" w:rsidR="00122D20" w:rsidRDefault="00122D20" w:rsidP="00122D20">
      <w:pPr>
        <w:ind w:left="0" w:firstLine="0"/>
      </w:pPr>
    </w:p>
    <w:p w14:paraId="6D0F0C57" w14:textId="735D5F6E" w:rsidR="00E94781" w:rsidRPr="00122D20" w:rsidRDefault="00122D20" w:rsidP="00122D20">
      <w:pPr>
        <w:jc w:val="center"/>
        <w:rPr>
          <w:b/>
          <w:sz w:val="52"/>
          <w:szCs w:val="52"/>
        </w:rPr>
      </w:pPr>
      <w:r w:rsidRPr="00122D20">
        <w:rPr>
          <w:b/>
          <w:sz w:val="52"/>
          <w:szCs w:val="52"/>
        </w:rPr>
        <w:t>Technikerarbeit 2012</w:t>
      </w:r>
    </w:p>
    <w:p w14:paraId="7559601C" w14:textId="77777777" w:rsidR="00DF38BE" w:rsidRPr="00122D20" w:rsidRDefault="00DF38BE" w:rsidP="00FA78E9"/>
    <w:p w14:paraId="00C911C7" w14:textId="7AD4446D" w:rsidR="00DF38BE" w:rsidRPr="00122D20" w:rsidRDefault="00122D20" w:rsidP="00122D20">
      <w:pPr>
        <w:jc w:val="center"/>
        <w:rPr>
          <w:sz w:val="32"/>
          <w:szCs w:val="32"/>
        </w:rPr>
      </w:pPr>
      <w:r w:rsidRPr="00122D20">
        <w:rPr>
          <w:sz w:val="32"/>
          <w:szCs w:val="32"/>
        </w:rPr>
        <w:t>Werner-von-Siemens Schule</w:t>
      </w:r>
    </w:p>
    <w:p w14:paraId="2F6CC527" w14:textId="15A7DA18" w:rsidR="00122D20" w:rsidRPr="00122D20" w:rsidRDefault="00122D20" w:rsidP="00122D20">
      <w:pPr>
        <w:jc w:val="center"/>
        <w:rPr>
          <w:sz w:val="32"/>
          <w:szCs w:val="32"/>
        </w:rPr>
      </w:pPr>
      <w:r w:rsidRPr="00122D20">
        <w:rPr>
          <w:sz w:val="32"/>
          <w:szCs w:val="32"/>
        </w:rPr>
        <w:t>Mannheim</w:t>
      </w:r>
    </w:p>
    <w:p w14:paraId="09B46B00" w14:textId="77777777" w:rsidR="00E94781" w:rsidRDefault="00E94781" w:rsidP="00FA78E9"/>
    <w:p w14:paraId="24074CCE" w14:textId="77777777" w:rsidR="00343AD9" w:rsidRPr="00122D20" w:rsidRDefault="00343AD9" w:rsidP="00FA78E9"/>
    <w:p w14:paraId="05D7F8F9" w14:textId="55A986C8" w:rsidR="001247E4" w:rsidRDefault="005F5EF4" w:rsidP="001247E4">
      <w:pPr>
        <w:jc w:val="center"/>
        <w:rPr>
          <w:b/>
          <w:sz w:val="52"/>
          <w:szCs w:val="52"/>
        </w:rPr>
      </w:pPr>
      <w:r>
        <w:rPr>
          <w:b/>
          <w:sz w:val="52"/>
          <w:szCs w:val="52"/>
        </w:rPr>
        <w:t>CNC-Steuerung mit Touch-D</w:t>
      </w:r>
      <w:r w:rsidR="00122D20" w:rsidRPr="00116330">
        <w:rPr>
          <w:b/>
          <w:sz w:val="52"/>
          <w:szCs w:val="52"/>
        </w:rPr>
        <w:t>isplay und USB-</w:t>
      </w:r>
      <w:r w:rsidR="005E46A0" w:rsidRPr="00116330">
        <w:rPr>
          <w:b/>
          <w:sz w:val="52"/>
          <w:szCs w:val="52"/>
        </w:rPr>
        <w:t>Speichermedium</w:t>
      </w:r>
    </w:p>
    <w:p w14:paraId="52E39691" w14:textId="77777777" w:rsidR="00EA3A9C" w:rsidRPr="00116330" w:rsidRDefault="00EA3A9C" w:rsidP="008A189D">
      <w:pPr>
        <w:rPr>
          <w:b/>
          <w:sz w:val="52"/>
          <w:szCs w:val="52"/>
        </w:rPr>
      </w:pPr>
    </w:p>
    <w:p w14:paraId="64A6CE06" w14:textId="27D5B8C8" w:rsidR="00DE3408" w:rsidRDefault="00EA3A9C" w:rsidP="00343AD9">
      <w:pPr>
        <w:jc w:val="center"/>
      </w:pPr>
      <w:r>
        <w:rPr>
          <w:noProof/>
          <w:lang w:eastAsia="de-DE"/>
        </w:rPr>
        <w:drawing>
          <wp:inline distT="0" distB="0" distL="0" distR="0" wp14:anchorId="4D1E9AC3" wp14:editId="1AC00098">
            <wp:extent cx="4143730" cy="310769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60.JPG"/>
                    <pic:cNvPicPr/>
                  </pic:nvPicPr>
                  <pic:blipFill>
                    <a:blip r:embed="rId9">
                      <a:extLst>
                        <a:ext uri="{28A0092B-C50C-407E-A947-70E740481C1C}">
                          <a14:useLocalDpi xmlns:a14="http://schemas.microsoft.com/office/drawing/2010/main" val="0"/>
                        </a:ext>
                      </a:extLst>
                    </a:blip>
                    <a:stretch>
                      <a:fillRect/>
                    </a:stretch>
                  </pic:blipFill>
                  <pic:spPr>
                    <a:xfrm>
                      <a:off x="0" y="0"/>
                      <a:ext cx="4144254" cy="3108083"/>
                    </a:xfrm>
                    <a:prstGeom prst="rect">
                      <a:avLst/>
                    </a:prstGeom>
                  </pic:spPr>
                </pic:pic>
              </a:graphicData>
            </a:graphic>
          </wp:inline>
        </w:drawing>
      </w:r>
    </w:p>
    <w:p w14:paraId="50A644ED" w14:textId="77777777" w:rsidR="00354A7F" w:rsidRDefault="00354A7F" w:rsidP="008A189D"/>
    <w:p w14:paraId="27B580F9" w14:textId="77777777" w:rsidR="00EA3A9C" w:rsidRDefault="00EA3A9C" w:rsidP="008A189D"/>
    <w:p w14:paraId="0014203B" w14:textId="77777777" w:rsidR="00EA3A9C" w:rsidRPr="00122D20" w:rsidRDefault="00EA3A9C" w:rsidP="008A189D">
      <w:pPr>
        <w:ind w:left="0" w:firstLine="0"/>
      </w:pPr>
    </w:p>
    <w:p w14:paraId="0808AA34" w14:textId="77777777" w:rsidR="00122D20" w:rsidRPr="00343AD9" w:rsidRDefault="00122D20" w:rsidP="00B41F1E">
      <w:pPr>
        <w:ind w:left="4178"/>
      </w:pPr>
      <w:r w:rsidRPr="00343AD9">
        <w:t>Erstellt von:</w:t>
      </w:r>
    </w:p>
    <w:p w14:paraId="23402E38" w14:textId="39E50E2C" w:rsidR="002362E4" w:rsidRPr="00EC245E" w:rsidRDefault="005F5EF4" w:rsidP="00B41F1E">
      <w:pPr>
        <w:ind w:left="4178"/>
        <w:rPr>
          <w:b/>
        </w:rPr>
      </w:pPr>
      <w:r w:rsidRPr="00EC245E">
        <w:rPr>
          <w:b/>
        </w:rPr>
        <w:t xml:space="preserve">Dennis </w:t>
      </w:r>
      <w:r w:rsidR="00193016" w:rsidRPr="00EC245E">
        <w:rPr>
          <w:b/>
        </w:rPr>
        <w:t>Hohmann</w:t>
      </w:r>
      <w:r w:rsidR="0084144D" w:rsidRPr="00EC245E">
        <w:rPr>
          <w:b/>
        </w:rPr>
        <w:br/>
      </w:r>
    </w:p>
    <w:p w14:paraId="0A5BEA78" w14:textId="77777777" w:rsidR="000E44A8" w:rsidRPr="00343AD9" w:rsidRDefault="000E44A8" w:rsidP="00B41F1E">
      <w:pPr>
        <w:ind w:left="4178"/>
      </w:pPr>
      <w:r w:rsidRPr="00343AD9">
        <w:t>Betreut von:</w:t>
      </w:r>
    </w:p>
    <w:p w14:paraId="447CDECF" w14:textId="77777777" w:rsidR="006E1B6A" w:rsidRPr="00EC245E" w:rsidRDefault="006E26AE" w:rsidP="00B41F1E">
      <w:pPr>
        <w:ind w:left="4178"/>
        <w:rPr>
          <w:b/>
        </w:rPr>
      </w:pPr>
      <w:r w:rsidRPr="00EC245E">
        <w:rPr>
          <w:b/>
        </w:rPr>
        <w:t>Dr.</w:t>
      </w:r>
      <w:r w:rsidR="00F11613" w:rsidRPr="00EC245E">
        <w:rPr>
          <w:b/>
        </w:rPr>
        <w:t xml:space="preserve"> </w:t>
      </w:r>
      <w:r w:rsidRPr="00EC245E">
        <w:rPr>
          <w:b/>
        </w:rPr>
        <w:t>Bernhard Spitzer</w:t>
      </w:r>
    </w:p>
    <w:p w14:paraId="6CAEFB7B" w14:textId="77777777" w:rsidR="000D4189" w:rsidRDefault="002E3BC3" w:rsidP="006D756C">
      <w:pPr>
        <w:ind w:left="0" w:firstLine="0"/>
        <w:rPr>
          <w:rStyle w:val="Herausstellen"/>
          <w:b/>
          <w:i w:val="0"/>
          <w:sz w:val="32"/>
          <w:szCs w:val="32"/>
        </w:rPr>
      </w:pPr>
      <w:bookmarkStart w:id="0" w:name="_Ref319279148"/>
      <w:r>
        <w:rPr>
          <w:rStyle w:val="Herausstellen"/>
          <w:b/>
          <w:i w:val="0"/>
          <w:sz w:val="32"/>
          <w:szCs w:val="32"/>
        </w:rPr>
        <w:br w:type="page"/>
      </w:r>
    </w:p>
    <w:p w14:paraId="45BA8F44" w14:textId="0FF29652" w:rsidR="00F10943" w:rsidRPr="0028679A" w:rsidRDefault="00720944" w:rsidP="006D756C">
      <w:pPr>
        <w:ind w:left="0" w:firstLine="0"/>
        <w:rPr>
          <w:rStyle w:val="Herausstellen"/>
          <w:rFonts w:eastAsiaTheme="majorEastAsia" w:cstheme="majorBidi"/>
          <w:b/>
          <w:bCs/>
          <w:i w:val="0"/>
          <w:iCs w:val="0"/>
          <w:color w:val="000000" w:themeColor="text1"/>
          <w:sz w:val="32"/>
          <w:szCs w:val="32"/>
        </w:rPr>
      </w:pPr>
      <w:r w:rsidRPr="0028679A">
        <w:rPr>
          <w:rStyle w:val="Herausstellen"/>
          <w:b/>
          <w:i w:val="0"/>
          <w:sz w:val="32"/>
          <w:szCs w:val="32"/>
        </w:rPr>
        <w:t>Erklärung</w:t>
      </w:r>
      <w:bookmarkEnd w:id="0"/>
    </w:p>
    <w:p w14:paraId="32C9403C" w14:textId="77777777" w:rsidR="001E53DD" w:rsidRPr="00343AD9" w:rsidRDefault="001E53DD" w:rsidP="001E53DD"/>
    <w:p w14:paraId="57CC0970" w14:textId="5000B4F4" w:rsidR="00F548C3" w:rsidRPr="00343AD9" w:rsidRDefault="00F548C3" w:rsidP="00F175F1">
      <w:pPr>
        <w:pStyle w:val="Textkrper"/>
        <w:rPr>
          <w:b/>
          <w:iCs/>
        </w:rPr>
      </w:pPr>
      <w:r w:rsidRPr="00343AD9">
        <w:t xml:space="preserve">Die vorliegende </w:t>
      </w:r>
      <w:r w:rsidR="0089719D" w:rsidRPr="001F3349">
        <w:t xml:space="preserve">Technikerarbeit, </w:t>
      </w:r>
      <w:r w:rsidR="001F3349" w:rsidRPr="001F3349">
        <w:rPr>
          <w:b/>
        </w:rPr>
        <w:t>CNC-Steuerung mit Touch-Display und USB-Speichermedium</w:t>
      </w:r>
      <w:r w:rsidR="0089719D" w:rsidRPr="001F3349">
        <w:t xml:space="preserve">, </w:t>
      </w:r>
      <w:r w:rsidRPr="001F3349">
        <w:t>habe</w:t>
      </w:r>
      <w:r w:rsidRPr="00343AD9">
        <w:t xml:space="preserve"> ich, </w:t>
      </w:r>
      <w:r w:rsidR="00122D20" w:rsidRPr="00343AD9">
        <w:rPr>
          <w:b/>
        </w:rPr>
        <w:t>Dennis Hohmann geb. 12.12.1984</w:t>
      </w:r>
      <w:r w:rsidR="00F10943" w:rsidRPr="00343AD9">
        <w:t xml:space="preserve">, </w:t>
      </w:r>
      <w:r w:rsidRPr="00343AD9">
        <w:t>selbstständig und nur mit den</w:t>
      </w:r>
      <w:r w:rsidR="00F10943" w:rsidRPr="00343AD9">
        <w:t xml:space="preserve"> </w:t>
      </w:r>
      <w:r w:rsidRPr="00343AD9">
        <w:t>angegebenen Hilfsmitteln angefertigt.</w:t>
      </w:r>
    </w:p>
    <w:p w14:paraId="41ACBAA7" w14:textId="3A94A2D5" w:rsidR="00720944" w:rsidRPr="00343AD9" w:rsidRDefault="00F548C3" w:rsidP="00F175F1">
      <w:pPr>
        <w:pStyle w:val="Textkrper"/>
      </w:pPr>
      <w:r w:rsidRPr="00343AD9">
        <w:t>Alle Stellen, die dem Sinn oder dem Wortlaut nach andere</w:t>
      </w:r>
      <w:r w:rsidR="00F10943" w:rsidRPr="00343AD9">
        <w:t xml:space="preserve">n Werken entnommen sind, wurden </w:t>
      </w:r>
      <w:r w:rsidRPr="00343AD9">
        <w:t>durch Angabe der Quellen kenntlich gemacht. Alle wörtlich entn</w:t>
      </w:r>
      <w:r w:rsidR="00F10943" w:rsidRPr="00343AD9">
        <w:t xml:space="preserve">ommenen Stellen sind als Zitate </w:t>
      </w:r>
      <w:r w:rsidRPr="00343AD9">
        <w:t>gekennzeichnet.</w:t>
      </w:r>
    </w:p>
    <w:p w14:paraId="733794F3" w14:textId="77777777" w:rsidR="00122D20" w:rsidRPr="00343AD9" w:rsidRDefault="00122D20" w:rsidP="00F175F1">
      <w:pPr>
        <w:pStyle w:val="Textkrper"/>
      </w:pPr>
    </w:p>
    <w:p w14:paraId="1A8180BF" w14:textId="77777777" w:rsidR="00720944" w:rsidRPr="00343AD9" w:rsidRDefault="00720944" w:rsidP="00F175F1">
      <w:pPr>
        <w:pStyle w:val="Textkrper"/>
      </w:pPr>
    </w:p>
    <w:p w14:paraId="4004F0BD" w14:textId="77777777" w:rsidR="00343AD9" w:rsidRPr="00343AD9" w:rsidRDefault="00720944" w:rsidP="00F175F1">
      <w:pPr>
        <w:pStyle w:val="Textkrper"/>
      </w:pPr>
      <w:r w:rsidRPr="00343AD9">
        <w:t xml:space="preserve">__________________________ </w:t>
      </w:r>
      <w:r w:rsidRPr="00343AD9">
        <w:tab/>
      </w:r>
      <w:r w:rsidRPr="00343AD9">
        <w:tab/>
      </w:r>
      <w:r w:rsidRPr="00343AD9">
        <w:tab/>
        <w:t>__________________________</w:t>
      </w:r>
      <w:r w:rsidRPr="00343AD9">
        <w:br/>
        <w:t xml:space="preserve">Ort, Datum </w:t>
      </w:r>
      <w:r w:rsidRPr="00343AD9">
        <w:tab/>
      </w:r>
      <w:r w:rsidRPr="00343AD9">
        <w:tab/>
      </w:r>
      <w:r w:rsidRPr="00343AD9">
        <w:tab/>
      </w:r>
      <w:r w:rsidRPr="00343AD9">
        <w:tab/>
      </w:r>
      <w:r w:rsidRPr="00343AD9">
        <w:tab/>
      </w:r>
      <w:r w:rsidRPr="00343AD9">
        <w:tab/>
      </w:r>
      <w:r w:rsidR="006D756C" w:rsidRPr="00343AD9">
        <w:t>Unterschrift</w:t>
      </w:r>
    </w:p>
    <w:p w14:paraId="1BDCBBD1" w14:textId="480619BD" w:rsidR="00F10943" w:rsidRPr="006F2105" w:rsidRDefault="00D9028E" w:rsidP="001C39CB">
      <w:pPr>
        <w:pStyle w:val="Inhaltsverzeichnisberschrift"/>
      </w:pPr>
      <w:r>
        <w:br w:type="page"/>
      </w:r>
    </w:p>
    <w:sdt>
      <w:sdtPr>
        <w:rPr>
          <w:rFonts w:eastAsiaTheme="minorHAnsi" w:cstheme="minorBidi"/>
          <w:b w:val="0"/>
          <w:color w:val="auto"/>
          <w:spacing w:val="0"/>
          <w:kern w:val="0"/>
          <w:sz w:val="24"/>
          <w:szCs w:val="24"/>
          <w:lang w:eastAsia="en-US"/>
        </w:rPr>
        <w:id w:val="1016263863"/>
        <w:docPartObj>
          <w:docPartGallery w:val="Table of Contents"/>
          <w:docPartUnique/>
        </w:docPartObj>
      </w:sdtPr>
      <w:sdtEndPr>
        <w:rPr>
          <w:rFonts w:cs="Arial"/>
          <w:bCs/>
        </w:rPr>
      </w:sdtEndPr>
      <w:sdtContent>
        <w:bookmarkStart w:id="1" w:name="_GoBack" w:displacedByCustomXml="prev"/>
        <w:p w14:paraId="55E02C3F" w14:textId="77777777" w:rsidR="00F10943" w:rsidRPr="006F2105" w:rsidRDefault="00F10943" w:rsidP="001C39CB">
          <w:pPr>
            <w:pStyle w:val="Inhaltsverzeichnisberschrift"/>
          </w:pPr>
          <w:r w:rsidRPr="006F2105">
            <w:t>Inhalt</w:t>
          </w:r>
          <w:r w:rsidR="008D416B">
            <w:t>sverzeichnis</w:t>
          </w:r>
          <w:bookmarkEnd w:id="1"/>
        </w:p>
        <w:p w14:paraId="735B858A" w14:textId="77777777" w:rsidR="009D0691" w:rsidRDefault="00F10943">
          <w:pPr>
            <w:pStyle w:val="Verzeichnis1"/>
            <w:tabs>
              <w:tab w:val="left" w:pos="373"/>
            </w:tabs>
            <w:rPr>
              <w:rFonts w:asciiTheme="minorHAnsi" w:eastAsiaTheme="minorEastAsia" w:hAnsiTheme="minorHAnsi"/>
              <w:b w:val="0"/>
              <w:noProof/>
              <w:lang w:eastAsia="ja-JP"/>
            </w:rPr>
          </w:pPr>
          <w:r w:rsidRPr="006F2105">
            <w:rPr>
              <w:rFonts w:cs="Arial"/>
            </w:rPr>
            <w:fldChar w:fldCharType="begin"/>
          </w:r>
          <w:r w:rsidRPr="006F2105">
            <w:rPr>
              <w:rFonts w:cs="Arial"/>
            </w:rPr>
            <w:instrText xml:space="preserve"> TOC \o "1-3" \h \z \u </w:instrText>
          </w:r>
          <w:r w:rsidRPr="006F2105">
            <w:rPr>
              <w:rFonts w:cs="Arial"/>
            </w:rPr>
            <w:fldChar w:fldCharType="separate"/>
          </w:r>
          <w:r w:rsidR="009D0691">
            <w:rPr>
              <w:noProof/>
            </w:rPr>
            <w:t>1</w:t>
          </w:r>
          <w:r w:rsidR="009D0691">
            <w:rPr>
              <w:rFonts w:asciiTheme="minorHAnsi" w:eastAsiaTheme="minorEastAsia" w:hAnsiTheme="minorHAnsi"/>
              <w:b w:val="0"/>
              <w:noProof/>
              <w:lang w:eastAsia="ja-JP"/>
            </w:rPr>
            <w:tab/>
          </w:r>
          <w:r w:rsidR="009D0691">
            <w:rPr>
              <w:noProof/>
            </w:rPr>
            <w:t>Vorwort</w:t>
          </w:r>
          <w:r w:rsidR="009D0691">
            <w:rPr>
              <w:noProof/>
            </w:rPr>
            <w:tab/>
          </w:r>
          <w:r w:rsidR="009D0691">
            <w:rPr>
              <w:noProof/>
            </w:rPr>
            <w:fldChar w:fldCharType="begin"/>
          </w:r>
          <w:r w:rsidR="009D0691">
            <w:rPr>
              <w:noProof/>
            </w:rPr>
            <w:instrText xml:space="preserve"> PAGEREF _Toc196153082 \h </w:instrText>
          </w:r>
          <w:r w:rsidR="009D0691">
            <w:rPr>
              <w:noProof/>
            </w:rPr>
          </w:r>
          <w:r w:rsidR="009D0691">
            <w:rPr>
              <w:noProof/>
            </w:rPr>
            <w:fldChar w:fldCharType="separate"/>
          </w:r>
          <w:r w:rsidR="009D0691">
            <w:rPr>
              <w:noProof/>
            </w:rPr>
            <w:t>5</w:t>
          </w:r>
          <w:r w:rsidR="009D0691">
            <w:rPr>
              <w:noProof/>
            </w:rPr>
            <w:fldChar w:fldCharType="end"/>
          </w:r>
        </w:p>
        <w:p w14:paraId="191EE44A" w14:textId="77777777" w:rsidR="009D0691" w:rsidRDefault="009D0691">
          <w:pPr>
            <w:pStyle w:val="Verzeichnis2"/>
            <w:tabs>
              <w:tab w:val="left" w:pos="1000"/>
            </w:tabs>
            <w:rPr>
              <w:rFonts w:asciiTheme="minorHAnsi" w:eastAsiaTheme="minorEastAsia" w:hAnsiTheme="minorHAnsi"/>
              <w:noProof/>
              <w:lang w:eastAsia="ja-JP"/>
            </w:rPr>
          </w:pPr>
          <w:r>
            <w:rPr>
              <w:noProof/>
            </w:rPr>
            <w:t>1.1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_Toc196153083 \h </w:instrText>
          </w:r>
          <w:r>
            <w:rPr>
              <w:noProof/>
            </w:rPr>
          </w:r>
          <w:r>
            <w:rPr>
              <w:noProof/>
            </w:rPr>
            <w:fldChar w:fldCharType="separate"/>
          </w:r>
          <w:r>
            <w:rPr>
              <w:noProof/>
            </w:rPr>
            <w:t>5</w:t>
          </w:r>
          <w:r>
            <w:rPr>
              <w:noProof/>
            </w:rPr>
            <w:fldChar w:fldCharType="end"/>
          </w:r>
        </w:p>
        <w:p w14:paraId="5128A6C0" w14:textId="77777777" w:rsidR="009D0691" w:rsidRDefault="009D0691">
          <w:pPr>
            <w:pStyle w:val="Verzeichnis2"/>
            <w:tabs>
              <w:tab w:val="left" w:pos="1000"/>
            </w:tabs>
            <w:rPr>
              <w:rFonts w:asciiTheme="minorHAnsi" w:eastAsiaTheme="minorEastAsia" w:hAnsiTheme="minorHAnsi"/>
              <w:noProof/>
              <w:lang w:eastAsia="ja-JP"/>
            </w:rPr>
          </w:pPr>
          <w:r>
            <w:rPr>
              <w:noProof/>
            </w:rPr>
            <w:t>1.2</w:t>
          </w:r>
          <w:r>
            <w:rPr>
              <w:rFonts w:asciiTheme="minorHAnsi" w:eastAsiaTheme="minorEastAsia" w:hAnsiTheme="minorHAnsi"/>
              <w:noProof/>
              <w:lang w:eastAsia="ja-JP"/>
            </w:rPr>
            <w:tab/>
          </w:r>
          <w:r>
            <w:rPr>
              <w:noProof/>
            </w:rPr>
            <w:t>Copyright</w:t>
          </w:r>
          <w:r>
            <w:rPr>
              <w:noProof/>
            </w:rPr>
            <w:tab/>
          </w:r>
          <w:r>
            <w:rPr>
              <w:noProof/>
            </w:rPr>
            <w:fldChar w:fldCharType="begin"/>
          </w:r>
          <w:r>
            <w:rPr>
              <w:noProof/>
            </w:rPr>
            <w:instrText xml:space="preserve"> PAGEREF _Toc196153084 \h </w:instrText>
          </w:r>
          <w:r>
            <w:rPr>
              <w:noProof/>
            </w:rPr>
          </w:r>
          <w:r>
            <w:rPr>
              <w:noProof/>
            </w:rPr>
            <w:fldChar w:fldCharType="separate"/>
          </w:r>
          <w:r>
            <w:rPr>
              <w:noProof/>
            </w:rPr>
            <w:t>5</w:t>
          </w:r>
          <w:r>
            <w:rPr>
              <w:noProof/>
            </w:rPr>
            <w:fldChar w:fldCharType="end"/>
          </w:r>
        </w:p>
        <w:p w14:paraId="1F91F29D" w14:textId="77777777" w:rsidR="009D0691" w:rsidRDefault="009D0691">
          <w:pPr>
            <w:pStyle w:val="Verzeichnis2"/>
            <w:tabs>
              <w:tab w:val="left" w:pos="1000"/>
            </w:tabs>
            <w:rPr>
              <w:rFonts w:asciiTheme="minorHAnsi" w:eastAsiaTheme="minorEastAsia" w:hAnsiTheme="minorHAnsi"/>
              <w:noProof/>
              <w:lang w:eastAsia="ja-JP"/>
            </w:rPr>
          </w:pPr>
          <w:r>
            <w:rPr>
              <w:noProof/>
            </w:rPr>
            <w:t>1.3</w:t>
          </w:r>
          <w:r>
            <w:rPr>
              <w:rFonts w:asciiTheme="minorHAnsi" w:eastAsiaTheme="minorEastAsia" w:hAnsiTheme="minorHAnsi"/>
              <w:noProof/>
              <w:lang w:eastAsia="ja-JP"/>
            </w:rPr>
            <w:tab/>
          </w:r>
          <w:r>
            <w:rPr>
              <w:noProof/>
            </w:rPr>
            <w:t>Danksagung</w:t>
          </w:r>
          <w:r>
            <w:rPr>
              <w:noProof/>
            </w:rPr>
            <w:tab/>
          </w:r>
          <w:r>
            <w:rPr>
              <w:noProof/>
            </w:rPr>
            <w:fldChar w:fldCharType="begin"/>
          </w:r>
          <w:r>
            <w:rPr>
              <w:noProof/>
            </w:rPr>
            <w:instrText xml:space="preserve"> PAGEREF _Toc196153085 \h </w:instrText>
          </w:r>
          <w:r>
            <w:rPr>
              <w:noProof/>
            </w:rPr>
          </w:r>
          <w:r>
            <w:rPr>
              <w:noProof/>
            </w:rPr>
            <w:fldChar w:fldCharType="separate"/>
          </w:r>
          <w:r>
            <w:rPr>
              <w:noProof/>
            </w:rPr>
            <w:t>6</w:t>
          </w:r>
          <w:r>
            <w:rPr>
              <w:noProof/>
            </w:rPr>
            <w:fldChar w:fldCharType="end"/>
          </w:r>
        </w:p>
        <w:p w14:paraId="3D1522DD" w14:textId="77777777" w:rsidR="009D0691" w:rsidRDefault="009D0691">
          <w:pPr>
            <w:pStyle w:val="Verzeichnis1"/>
            <w:tabs>
              <w:tab w:val="left" w:pos="373"/>
            </w:tabs>
            <w:rPr>
              <w:rFonts w:asciiTheme="minorHAnsi" w:eastAsiaTheme="minorEastAsia" w:hAnsiTheme="minorHAnsi"/>
              <w:b w:val="0"/>
              <w:noProof/>
              <w:lang w:eastAsia="ja-JP"/>
            </w:rPr>
          </w:pPr>
          <w:r>
            <w:rPr>
              <w:noProof/>
            </w:rPr>
            <w:t>2</w:t>
          </w:r>
          <w:r>
            <w:rPr>
              <w:rFonts w:asciiTheme="minorHAnsi" w:eastAsiaTheme="minorEastAsia" w:hAnsiTheme="minorHAnsi"/>
              <w:b w:val="0"/>
              <w:noProof/>
              <w:lang w:eastAsia="ja-JP"/>
            </w:rPr>
            <w:tab/>
          </w:r>
          <w:r>
            <w:rPr>
              <w:noProof/>
            </w:rPr>
            <w:t>Projektbeschreibung</w:t>
          </w:r>
          <w:r>
            <w:rPr>
              <w:noProof/>
            </w:rPr>
            <w:tab/>
          </w:r>
          <w:r>
            <w:rPr>
              <w:noProof/>
            </w:rPr>
            <w:fldChar w:fldCharType="begin"/>
          </w:r>
          <w:r>
            <w:rPr>
              <w:noProof/>
            </w:rPr>
            <w:instrText xml:space="preserve"> PAGEREF _Toc196153086 \h </w:instrText>
          </w:r>
          <w:r>
            <w:rPr>
              <w:noProof/>
            </w:rPr>
          </w:r>
          <w:r>
            <w:rPr>
              <w:noProof/>
            </w:rPr>
            <w:fldChar w:fldCharType="separate"/>
          </w:r>
          <w:r>
            <w:rPr>
              <w:noProof/>
            </w:rPr>
            <w:t>7</w:t>
          </w:r>
          <w:r>
            <w:rPr>
              <w:noProof/>
            </w:rPr>
            <w:fldChar w:fldCharType="end"/>
          </w:r>
        </w:p>
        <w:p w14:paraId="6EE74A1B" w14:textId="77777777" w:rsidR="009D0691" w:rsidRDefault="009D0691">
          <w:pPr>
            <w:pStyle w:val="Verzeichnis2"/>
            <w:tabs>
              <w:tab w:val="left" w:pos="1000"/>
            </w:tabs>
            <w:rPr>
              <w:rFonts w:asciiTheme="minorHAnsi" w:eastAsiaTheme="minorEastAsia" w:hAnsiTheme="minorHAnsi"/>
              <w:noProof/>
              <w:lang w:eastAsia="ja-JP"/>
            </w:rPr>
          </w:pPr>
          <w:r>
            <w:rPr>
              <w:noProof/>
            </w:rPr>
            <w:t>2.1</w:t>
          </w:r>
          <w:r>
            <w:rPr>
              <w:rFonts w:asciiTheme="minorHAnsi" w:eastAsiaTheme="minorEastAsia" w:hAnsiTheme="minorHAnsi"/>
              <w:noProof/>
              <w:lang w:eastAsia="ja-JP"/>
            </w:rPr>
            <w:tab/>
          </w:r>
          <w:r>
            <w:rPr>
              <w:noProof/>
            </w:rPr>
            <w:t>Motivation</w:t>
          </w:r>
          <w:r>
            <w:rPr>
              <w:noProof/>
            </w:rPr>
            <w:tab/>
          </w:r>
          <w:r>
            <w:rPr>
              <w:noProof/>
            </w:rPr>
            <w:fldChar w:fldCharType="begin"/>
          </w:r>
          <w:r>
            <w:rPr>
              <w:noProof/>
            </w:rPr>
            <w:instrText xml:space="preserve"> PAGEREF _Toc196153087 \h </w:instrText>
          </w:r>
          <w:r>
            <w:rPr>
              <w:noProof/>
            </w:rPr>
          </w:r>
          <w:r>
            <w:rPr>
              <w:noProof/>
            </w:rPr>
            <w:fldChar w:fldCharType="separate"/>
          </w:r>
          <w:r>
            <w:rPr>
              <w:noProof/>
            </w:rPr>
            <w:t>7</w:t>
          </w:r>
          <w:r>
            <w:rPr>
              <w:noProof/>
            </w:rPr>
            <w:fldChar w:fldCharType="end"/>
          </w:r>
        </w:p>
        <w:p w14:paraId="3A12D523" w14:textId="77777777" w:rsidR="009D0691" w:rsidRDefault="009D0691">
          <w:pPr>
            <w:pStyle w:val="Verzeichnis2"/>
            <w:tabs>
              <w:tab w:val="left" w:pos="1000"/>
            </w:tabs>
            <w:rPr>
              <w:rFonts w:asciiTheme="minorHAnsi" w:eastAsiaTheme="minorEastAsia" w:hAnsiTheme="minorHAnsi"/>
              <w:noProof/>
              <w:lang w:eastAsia="ja-JP"/>
            </w:rPr>
          </w:pPr>
          <w:r>
            <w:rPr>
              <w:noProof/>
            </w:rPr>
            <w:t>2.2</w:t>
          </w:r>
          <w:r>
            <w:rPr>
              <w:rFonts w:asciiTheme="minorHAnsi" w:eastAsiaTheme="minorEastAsia" w:hAnsiTheme="minorHAnsi"/>
              <w:noProof/>
              <w:lang w:eastAsia="ja-JP"/>
            </w:rPr>
            <w:tab/>
          </w:r>
          <w:r>
            <w:rPr>
              <w:noProof/>
            </w:rPr>
            <w:t>Aufgabenstellung</w:t>
          </w:r>
          <w:r>
            <w:rPr>
              <w:noProof/>
            </w:rPr>
            <w:tab/>
          </w:r>
          <w:r>
            <w:rPr>
              <w:noProof/>
            </w:rPr>
            <w:fldChar w:fldCharType="begin"/>
          </w:r>
          <w:r>
            <w:rPr>
              <w:noProof/>
            </w:rPr>
            <w:instrText xml:space="preserve"> PAGEREF _Toc196153088 \h </w:instrText>
          </w:r>
          <w:r>
            <w:rPr>
              <w:noProof/>
            </w:rPr>
          </w:r>
          <w:r>
            <w:rPr>
              <w:noProof/>
            </w:rPr>
            <w:fldChar w:fldCharType="separate"/>
          </w:r>
          <w:r>
            <w:rPr>
              <w:noProof/>
            </w:rPr>
            <w:t>8</w:t>
          </w:r>
          <w:r>
            <w:rPr>
              <w:noProof/>
            </w:rPr>
            <w:fldChar w:fldCharType="end"/>
          </w:r>
        </w:p>
        <w:p w14:paraId="7F8765C5" w14:textId="77777777" w:rsidR="009D0691" w:rsidRDefault="009D0691">
          <w:pPr>
            <w:pStyle w:val="Verzeichnis2"/>
            <w:tabs>
              <w:tab w:val="left" w:pos="1000"/>
            </w:tabs>
            <w:rPr>
              <w:rFonts w:asciiTheme="minorHAnsi" w:eastAsiaTheme="minorEastAsia" w:hAnsiTheme="minorHAnsi"/>
              <w:noProof/>
              <w:lang w:eastAsia="ja-JP"/>
            </w:rPr>
          </w:pPr>
          <w:r>
            <w:rPr>
              <w:noProof/>
            </w:rPr>
            <w:t>2.3</w:t>
          </w:r>
          <w:r>
            <w:rPr>
              <w:rFonts w:asciiTheme="minorHAnsi" w:eastAsiaTheme="minorEastAsia" w:hAnsiTheme="minorHAnsi"/>
              <w:noProof/>
              <w:lang w:eastAsia="ja-JP"/>
            </w:rPr>
            <w:tab/>
          </w:r>
          <w:r>
            <w:rPr>
              <w:noProof/>
            </w:rPr>
            <w:t>Zeitplan</w:t>
          </w:r>
          <w:r>
            <w:rPr>
              <w:noProof/>
            </w:rPr>
            <w:tab/>
          </w:r>
          <w:r>
            <w:rPr>
              <w:noProof/>
            </w:rPr>
            <w:fldChar w:fldCharType="begin"/>
          </w:r>
          <w:r>
            <w:rPr>
              <w:noProof/>
            </w:rPr>
            <w:instrText xml:space="preserve"> PAGEREF _Toc196153089 \h </w:instrText>
          </w:r>
          <w:r>
            <w:rPr>
              <w:noProof/>
            </w:rPr>
          </w:r>
          <w:r>
            <w:rPr>
              <w:noProof/>
            </w:rPr>
            <w:fldChar w:fldCharType="separate"/>
          </w:r>
          <w:r>
            <w:rPr>
              <w:noProof/>
            </w:rPr>
            <w:t>9</w:t>
          </w:r>
          <w:r>
            <w:rPr>
              <w:noProof/>
            </w:rPr>
            <w:fldChar w:fldCharType="end"/>
          </w:r>
        </w:p>
        <w:p w14:paraId="08583067" w14:textId="77777777" w:rsidR="009D0691" w:rsidRDefault="009D0691">
          <w:pPr>
            <w:pStyle w:val="Verzeichnis2"/>
            <w:tabs>
              <w:tab w:val="left" w:pos="1000"/>
            </w:tabs>
            <w:rPr>
              <w:rFonts w:asciiTheme="minorHAnsi" w:eastAsiaTheme="minorEastAsia" w:hAnsiTheme="minorHAnsi"/>
              <w:noProof/>
              <w:lang w:eastAsia="ja-JP"/>
            </w:rPr>
          </w:pPr>
          <w:r>
            <w:rPr>
              <w:noProof/>
            </w:rPr>
            <w:t>2.4</w:t>
          </w:r>
          <w:r>
            <w:rPr>
              <w:rFonts w:asciiTheme="minorHAnsi" w:eastAsiaTheme="minorEastAsia" w:hAnsiTheme="minorHAnsi"/>
              <w:noProof/>
              <w:lang w:eastAsia="ja-JP"/>
            </w:rPr>
            <w:tab/>
          </w:r>
          <w:r>
            <w:rPr>
              <w:noProof/>
            </w:rPr>
            <w:t>Planung</w:t>
          </w:r>
          <w:r>
            <w:rPr>
              <w:noProof/>
            </w:rPr>
            <w:tab/>
          </w:r>
          <w:r>
            <w:rPr>
              <w:noProof/>
            </w:rPr>
            <w:fldChar w:fldCharType="begin"/>
          </w:r>
          <w:r>
            <w:rPr>
              <w:noProof/>
            </w:rPr>
            <w:instrText xml:space="preserve"> PAGEREF _Toc196153090 \h </w:instrText>
          </w:r>
          <w:r>
            <w:rPr>
              <w:noProof/>
            </w:rPr>
          </w:r>
          <w:r>
            <w:rPr>
              <w:noProof/>
            </w:rPr>
            <w:fldChar w:fldCharType="separate"/>
          </w:r>
          <w:r>
            <w:rPr>
              <w:noProof/>
            </w:rPr>
            <w:t>10</w:t>
          </w:r>
          <w:r>
            <w:rPr>
              <w:noProof/>
            </w:rPr>
            <w:fldChar w:fldCharType="end"/>
          </w:r>
        </w:p>
        <w:p w14:paraId="3A45A062" w14:textId="77777777" w:rsidR="009D0691" w:rsidRDefault="009D0691">
          <w:pPr>
            <w:pStyle w:val="Verzeichnis1"/>
            <w:tabs>
              <w:tab w:val="left" w:pos="373"/>
            </w:tabs>
            <w:rPr>
              <w:rFonts w:asciiTheme="minorHAnsi" w:eastAsiaTheme="minorEastAsia" w:hAnsiTheme="minorHAnsi"/>
              <w:b w:val="0"/>
              <w:noProof/>
              <w:lang w:eastAsia="ja-JP"/>
            </w:rPr>
          </w:pPr>
          <w:r>
            <w:rPr>
              <w:noProof/>
            </w:rPr>
            <w:t>3</w:t>
          </w:r>
          <w:r>
            <w:rPr>
              <w:rFonts w:asciiTheme="minorHAnsi" w:eastAsiaTheme="minorEastAsia" w:hAnsiTheme="minorHAnsi"/>
              <w:b w:val="0"/>
              <w:noProof/>
              <w:lang w:eastAsia="ja-JP"/>
            </w:rPr>
            <w:tab/>
          </w:r>
          <w:r>
            <w:rPr>
              <w:noProof/>
            </w:rPr>
            <w:t>Hardware</w:t>
          </w:r>
          <w:r>
            <w:rPr>
              <w:noProof/>
            </w:rPr>
            <w:tab/>
          </w:r>
          <w:r>
            <w:rPr>
              <w:noProof/>
            </w:rPr>
            <w:fldChar w:fldCharType="begin"/>
          </w:r>
          <w:r>
            <w:rPr>
              <w:noProof/>
            </w:rPr>
            <w:instrText xml:space="preserve"> PAGEREF _Toc196153091 \h </w:instrText>
          </w:r>
          <w:r>
            <w:rPr>
              <w:noProof/>
            </w:rPr>
          </w:r>
          <w:r>
            <w:rPr>
              <w:noProof/>
            </w:rPr>
            <w:fldChar w:fldCharType="separate"/>
          </w:r>
          <w:r>
            <w:rPr>
              <w:noProof/>
            </w:rPr>
            <w:t>11</w:t>
          </w:r>
          <w:r>
            <w:rPr>
              <w:noProof/>
            </w:rPr>
            <w:fldChar w:fldCharType="end"/>
          </w:r>
        </w:p>
        <w:p w14:paraId="1C269596" w14:textId="77777777" w:rsidR="009D0691" w:rsidRDefault="009D0691">
          <w:pPr>
            <w:pStyle w:val="Verzeichnis2"/>
            <w:tabs>
              <w:tab w:val="left" w:pos="1000"/>
            </w:tabs>
            <w:rPr>
              <w:rFonts w:asciiTheme="minorHAnsi" w:eastAsiaTheme="minorEastAsia" w:hAnsiTheme="minorHAnsi"/>
              <w:noProof/>
              <w:lang w:eastAsia="ja-JP"/>
            </w:rPr>
          </w:pPr>
          <w:r>
            <w:rPr>
              <w:noProof/>
            </w:rPr>
            <w:t>3.1</w:t>
          </w:r>
          <w:r>
            <w:rPr>
              <w:rFonts w:asciiTheme="minorHAnsi" w:eastAsiaTheme="minorEastAsia" w:hAnsiTheme="minorHAnsi"/>
              <w:noProof/>
              <w:lang w:eastAsia="ja-JP"/>
            </w:rPr>
            <w:tab/>
          </w:r>
          <w:r>
            <w:rPr>
              <w:noProof/>
            </w:rPr>
            <w:t>Controller</w:t>
          </w:r>
          <w:r>
            <w:rPr>
              <w:noProof/>
            </w:rPr>
            <w:tab/>
          </w:r>
          <w:r>
            <w:rPr>
              <w:noProof/>
            </w:rPr>
            <w:fldChar w:fldCharType="begin"/>
          </w:r>
          <w:r>
            <w:rPr>
              <w:noProof/>
            </w:rPr>
            <w:instrText xml:space="preserve"> PAGEREF _Toc196153092 \h </w:instrText>
          </w:r>
          <w:r>
            <w:rPr>
              <w:noProof/>
            </w:rPr>
          </w:r>
          <w:r>
            <w:rPr>
              <w:noProof/>
            </w:rPr>
            <w:fldChar w:fldCharType="separate"/>
          </w:r>
          <w:r>
            <w:rPr>
              <w:noProof/>
            </w:rPr>
            <w:t>11</w:t>
          </w:r>
          <w:r>
            <w:rPr>
              <w:noProof/>
            </w:rPr>
            <w:fldChar w:fldCharType="end"/>
          </w:r>
        </w:p>
        <w:p w14:paraId="0F4567FF" w14:textId="77777777" w:rsidR="009D0691" w:rsidRDefault="009D0691">
          <w:pPr>
            <w:pStyle w:val="Verzeichnis2"/>
            <w:tabs>
              <w:tab w:val="left" w:pos="1000"/>
            </w:tabs>
            <w:rPr>
              <w:rFonts w:asciiTheme="minorHAnsi" w:eastAsiaTheme="minorEastAsia" w:hAnsiTheme="minorHAnsi"/>
              <w:noProof/>
              <w:lang w:eastAsia="ja-JP"/>
            </w:rPr>
          </w:pPr>
          <w:r>
            <w:rPr>
              <w:noProof/>
            </w:rPr>
            <w:t>3.2</w:t>
          </w:r>
          <w:r>
            <w:rPr>
              <w:rFonts w:asciiTheme="minorHAnsi" w:eastAsiaTheme="minorEastAsia" w:hAnsiTheme="minorHAnsi"/>
              <w:noProof/>
              <w:lang w:eastAsia="ja-JP"/>
            </w:rPr>
            <w:tab/>
          </w:r>
          <w:r>
            <w:rPr>
              <w:noProof/>
            </w:rPr>
            <w:t>Speichermedium</w:t>
          </w:r>
          <w:r>
            <w:rPr>
              <w:noProof/>
            </w:rPr>
            <w:tab/>
          </w:r>
          <w:r>
            <w:rPr>
              <w:noProof/>
            </w:rPr>
            <w:fldChar w:fldCharType="begin"/>
          </w:r>
          <w:r>
            <w:rPr>
              <w:noProof/>
            </w:rPr>
            <w:instrText xml:space="preserve"> PAGEREF _Toc196153093 \h </w:instrText>
          </w:r>
          <w:r>
            <w:rPr>
              <w:noProof/>
            </w:rPr>
          </w:r>
          <w:r>
            <w:rPr>
              <w:noProof/>
            </w:rPr>
            <w:fldChar w:fldCharType="separate"/>
          </w:r>
          <w:r>
            <w:rPr>
              <w:noProof/>
            </w:rPr>
            <w:t>12</w:t>
          </w:r>
          <w:r>
            <w:rPr>
              <w:noProof/>
            </w:rPr>
            <w:fldChar w:fldCharType="end"/>
          </w:r>
        </w:p>
        <w:p w14:paraId="74B36691" w14:textId="77777777" w:rsidR="009D0691" w:rsidRDefault="009D0691">
          <w:pPr>
            <w:pStyle w:val="Verzeichnis2"/>
            <w:tabs>
              <w:tab w:val="left" w:pos="1000"/>
            </w:tabs>
            <w:rPr>
              <w:rFonts w:asciiTheme="minorHAnsi" w:eastAsiaTheme="minorEastAsia" w:hAnsiTheme="minorHAnsi"/>
              <w:noProof/>
              <w:lang w:eastAsia="ja-JP"/>
            </w:rPr>
          </w:pPr>
          <w:r>
            <w:rPr>
              <w:noProof/>
            </w:rPr>
            <w:t>3.3</w:t>
          </w:r>
          <w:r>
            <w:rPr>
              <w:rFonts w:asciiTheme="minorHAnsi" w:eastAsiaTheme="minorEastAsia" w:hAnsiTheme="minorHAnsi"/>
              <w:noProof/>
              <w:lang w:eastAsia="ja-JP"/>
            </w:rPr>
            <w:tab/>
          </w:r>
          <w:r>
            <w:rPr>
              <w:noProof/>
            </w:rPr>
            <w:t>Display</w:t>
          </w:r>
          <w:r>
            <w:rPr>
              <w:noProof/>
            </w:rPr>
            <w:tab/>
          </w:r>
          <w:r>
            <w:rPr>
              <w:noProof/>
            </w:rPr>
            <w:fldChar w:fldCharType="begin"/>
          </w:r>
          <w:r>
            <w:rPr>
              <w:noProof/>
            </w:rPr>
            <w:instrText xml:space="preserve"> PAGEREF _Toc196153094 \h </w:instrText>
          </w:r>
          <w:r>
            <w:rPr>
              <w:noProof/>
            </w:rPr>
          </w:r>
          <w:r>
            <w:rPr>
              <w:noProof/>
            </w:rPr>
            <w:fldChar w:fldCharType="separate"/>
          </w:r>
          <w:r>
            <w:rPr>
              <w:noProof/>
            </w:rPr>
            <w:t>13</w:t>
          </w:r>
          <w:r>
            <w:rPr>
              <w:noProof/>
            </w:rPr>
            <w:fldChar w:fldCharType="end"/>
          </w:r>
        </w:p>
        <w:p w14:paraId="2172CD14" w14:textId="77777777" w:rsidR="009D0691" w:rsidRDefault="009D0691">
          <w:pPr>
            <w:pStyle w:val="Verzeichnis2"/>
            <w:tabs>
              <w:tab w:val="left" w:pos="1000"/>
            </w:tabs>
            <w:rPr>
              <w:rFonts w:asciiTheme="minorHAnsi" w:eastAsiaTheme="minorEastAsia" w:hAnsiTheme="minorHAnsi"/>
              <w:noProof/>
              <w:lang w:eastAsia="ja-JP"/>
            </w:rPr>
          </w:pPr>
          <w:r>
            <w:rPr>
              <w:noProof/>
            </w:rPr>
            <w:t>3.4</w:t>
          </w:r>
          <w:r>
            <w:rPr>
              <w:rFonts w:asciiTheme="minorHAnsi" w:eastAsiaTheme="minorEastAsia" w:hAnsiTheme="minorHAnsi"/>
              <w:noProof/>
              <w:lang w:eastAsia="ja-JP"/>
            </w:rPr>
            <w:tab/>
          </w:r>
          <w:r>
            <w:rPr>
              <w:noProof/>
            </w:rPr>
            <w:t>Portalfräse</w:t>
          </w:r>
          <w:r>
            <w:rPr>
              <w:noProof/>
            </w:rPr>
            <w:tab/>
          </w:r>
          <w:r>
            <w:rPr>
              <w:noProof/>
            </w:rPr>
            <w:fldChar w:fldCharType="begin"/>
          </w:r>
          <w:r>
            <w:rPr>
              <w:noProof/>
            </w:rPr>
            <w:instrText xml:space="preserve"> PAGEREF _Toc196153095 \h </w:instrText>
          </w:r>
          <w:r>
            <w:rPr>
              <w:noProof/>
            </w:rPr>
          </w:r>
          <w:r>
            <w:rPr>
              <w:noProof/>
            </w:rPr>
            <w:fldChar w:fldCharType="separate"/>
          </w:r>
          <w:r>
            <w:rPr>
              <w:noProof/>
            </w:rPr>
            <w:t>14</w:t>
          </w:r>
          <w:r>
            <w:rPr>
              <w:noProof/>
            </w:rPr>
            <w:fldChar w:fldCharType="end"/>
          </w:r>
        </w:p>
        <w:p w14:paraId="4C322A3E" w14:textId="77777777" w:rsidR="009D0691" w:rsidRDefault="009D0691">
          <w:pPr>
            <w:pStyle w:val="Verzeichnis2"/>
            <w:tabs>
              <w:tab w:val="left" w:pos="1000"/>
            </w:tabs>
            <w:rPr>
              <w:rFonts w:asciiTheme="minorHAnsi" w:eastAsiaTheme="minorEastAsia" w:hAnsiTheme="minorHAnsi"/>
              <w:noProof/>
              <w:lang w:eastAsia="ja-JP"/>
            </w:rPr>
          </w:pPr>
          <w:r>
            <w:rPr>
              <w:noProof/>
            </w:rPr>
            <w:t>3.5</w:t>
          </w:r>
          <w:r>
            <w:rPr>
              <w:rFonts w:asciiTheme="minorHAnsi" w:eastAsiaTheme="minorEastAsia" w:hAnsiTheme="minorHAnsi"/>
              <w:noProof/>
              <w:lang w:eastAsia="ja-JP"/>
            </w:rPr>
            <w:tab/>
          </w:r>
          <w:r>
            <w:rPr>
              <w:noProof/>
            </w:rPr>
            <w:t>UNI1500</w:t>
          </w:r>
          <w:r>
            <w:rPr>
              <w:noProof/>
            </w:rPr>
            <w:tab/>
          </w:r>
          <w:r>
            <w:rPr>
              <w:noProof/>
            </w:rPr>
            <w:fldChar w:fldCharType="begin"/>
          </w:r>
          <w:r>
            <w:rPr>
              <w:noProof/>
            </w:rPr>
            <w:instrText xml:space="preserve"> PAGEREF _Toc196153096 \h </w:instrText>
          </w:r>
          <w:r>
            <w:rPr>
              <w:noProof/>
            </w:rPr>
          </w:r>
          <w:r>
            <w:rPr>
              <w:noProof/>
            </w:rPr>
            <w:fldChar w:fldCharType="separate"/>
          </w:r>
          <w:r>
            <w:rPr>
              <w:noProof/>
            </w:rPr>
            <w:t>15</w:t>
          </w:r>
          <w:r>
            <w:rPr>
              <w:noProof/>
            </w:rPr>
            <w:fldChar w:fldCharType="end"/>
          </w:r>
        </w:p>
        <w:p w14:paraId="3B8B6C48" w14:textId="77777777" w:rsidR="009D0691" w:rsidRDefault="009D0691">
          <w:pPr>
            <w:pStyle w:val="Verzeichnis2"/>
            <w:tabs>
              <w:tab w:val="left" w:pos="1000"/>
            </w:tabs>
            <w:rPr>
              <w:rFonts w:asciiTheme="minorHAnsi" w:eastAsiaTheme="minorEastAsia" w:hAnsiTheme="minorHAnsi"/>
              <w:noProof/>
              <w:lang w:eastAsia="ja-JP"/>
            </w:rPr>
          </w:pPr>
          <w:r>
            <w:rPr>
              <w:noProof/>
            </w:rPr>
            <w:t>3.6</w:t>
          </w:r>
          <w:r>
            <w:rPr>
              <w:rFonts w:asciiTheme="minorHAnsi" w:eastAsiaTheme="minorEastAsia" w:hAnsiTheme="minorHAnsi"/>
              <w:noProof/>
              <w:lang w:eastAsia="ja-JP"/>
            </w:rPr>
            <w:tab/>
          </w:r>
          <w:r>
            <w:rPr>
              <w:noProof/>
            </w:rPr>
            <w:t>Genauigkeit</w:t>
          </w:r>
          <w:r>
            <w:rPr>
              <w:noProof/>
            </w:rPr>
            <w:tab/>
          </w:r>
          <w:r>
            <w:rPr>
              <w:noProof/>
            </w:rPr>
            <w:fldChar w:fldCharType="begin"/>
          </w:r>
          <w:r>
            <w:rPr>
              <w:noProof/>
            </w:rPr>
            <w:instrText xml:space="preserve"> PAGEREF _Toc196153097 \h </w:instrText>
          </w:r>
          <w:r>
            <w:rPr>
              <w:noProof/>
            </w:rPr>
          </w:r>
          <w:r>
            <w:rPr>
              <w:noProof/>
            </w:rPr>
            <w:fldChar w:fldCharType="separate"/>
          </w:r>
          <w:r>
            <w:rPr>
              <w:noProof/>
            </w:rPr>
            <w:t>16</w:t>
          </w:r>
          <w:r>
            <w:rPr>
              <w:noProof/>
            </w:rPr>
            <w:fldChar w:fldCharType="end"/>
          </w:r>
        </w:p>
        <w:p w14:paraId="6EC5E53D" w14:textId="77777777" w:rsidR="009D0691" w:rsidRDefault="009D0691">
          <w:pPr>
            <w:pStyle w:val="Verzeichnis2"/>
            <w:tabs>
              <w:tab w:val="left" w:pos="1000"/>
            </w:tabs>
            <w:rPr>
              <w:rFonts w:asciiTheme="minorHAnsi" w:eastAsiaTheme="minorEastAsia" w:hAnsiTheme="minorHAnsi"/>
              <w:noProof/>
              <w:lang w:eastAsia="ja-JP"/>
            </w:rPr>
          </w:pPr>
          <w:r>
            <w:rPr>
              <w:noProof/>
            </w:rPr>
            <w:t>3.7</w:t>
          </w:r>
          <w:r>
            <w:rPr>
              <w:rFonts w:asciiTheme="minorHAnsi" w:eastAsiaTheme="minorEastAsia" w:hAnsiTheme="minorHAnsi"/>
              <w:noProof/>
              <w:lang w:eastAsia="ja-JP"/>
            </w:rPr>
            <w:tab/>
          </w:r>
          <w:r>
            <w:rPr>
              <w:noProof/>
            </w:rPr>
            <w:t>X- und Y-Achsen</w:t>
          </w:r>
          <w:r>
            <w:rPr>
              <w:noProof/>
            </w:rPr>
            <w:tab/>
          </w:r>
          <w:r>
            <w:rPr>
              <w:noProof/>
            </w:rPr>
            <w:fldChar w:fldCharType="begin"/>
          </w:r>
          <w:r>
            <w:rPr>
              <w:noProof/>
            </w:rPr>
            <w:instrText xml:space="preserve"> PAGEREF _Toc196153098 \h </w:instrText>
          </w:r>
          <w:r>
            <w:rPr>
              <w:noProof/>
            </w:rPr>
          </w:r>
          <w:r>
            <w:rPr>
              <w:noProof/>
            </w:rPr>
            <w:fldChar w:fldCharType="separate"/>
          </w:r>
          <w:r>
            <w:rPr>
              <w:noProof/>
            </w:rPr>
            <w:t>18</w:t>
          </w:r>
          <w:r>
            <w:rPr>
              <w:noProof/>
            </w:rPr>
            <w:fldChar w:fldCharType="end"/>
          </w:r>
        </w:p>
        <w:p w14:paraId="38F84242" w14:textId="77777777" w:rsidR="009D0691" w:rsidRDefault="009D0691">
          <w:pPr>
            <w:pStyle w:val="Verzeichnis3"/>
            <w:tabs>
              <w:tab w:val="left" w:pos="1625"/>
            </w:tabs>
            <w:rPr>
              <w:rFonts w:asciiTheme="minorHAnsi" w:eastAsiaTheme="minorEastAsia" w:hAnsiTheme="minorHAnsi"/>
              <w:noProof/>
              <w:lang w:eastAsia="ja-JP"/>
            </w:rPr>
          </w:pPr>
          <w:r>
            <w:rPr>
              <w:noProof/>
            </w:rPr>
            <w:t>3.7.1</w:t>
          </w:r>
          <w:r>
            <w:rPr>
              <w:rFonts w:asciiTheme="minorHAnsi" w:eastAsiaTheme="minorEastAsia" w:hAnsiTheme="minorHAnsi"/>
              <w:noProof/>
              <w:lang w:eastAsia="ja-JP"/>
            </w:rPr>
            <w:tab/>
          </w:r>
          <w:r>
            <w:rPr>
              <w:noProof/>
            </w:rPr>
            <w:t>Z-Achse</w:t>
          </w:r>
          <w:r>
            <w:rPr>
              <w:noProof/>
            </w:rPr>
            <w:tab/>
          </w:r>
          <w:r>
            <w:rPr>
              <w:noProof/>
            </w:rPr>
            <w:fldChar w:fldCharType="begin"/>
          </w:r>
          <w:r>
            <w:rPr>
              <w:noProof/>
            </w:rPr>
            <w:instrText xml:space="preserve"> PAGEREF _Toc196153099 \h </w:instrText>
          </w:r>
          <w:r>
            <w:rPr>
              <w:noProof/>
            </w:rPr>
          </w:r>
          <w:r>
            <w:rPr>
              <w:noProof/>
            </w:rPr>
            <w:fldChar w:fldCharType="separate"/>
          </w:r>
          <w:r>
            <w:rPr>
              <w:noProof/>
            </w:rPr>
            <w:t>21</w:t>
          </w:r>
          <w:r>
            <w:rPr>
              <w:noProof/>
            </w:rPr>
            <w:fldChar w:fldCharType="end"/>
          </w:r>
        </w:p>
        <w:p w14:paraId="2712A370" w14:textId="77777777" w:rsidR="009D0691" w:rsidRDefault="009D0691">
          <w:pPr>
            <w:pStyle w:val="Verzeichnis2"/>
            <w:tabs>
              <w:tab w:val="left" w:pos="1000"/>
            </w:tabs>
            <w:rPr>
              <w:rFonts w:asciiTheme="minorHAnsi" w:eastAsiaTheme="minorEastAsia" w:hAnsiTheme="minorHAnsi"/>
              <w:noProof/>
              <w:lang w:eastAsia="ja-JP"/>
            </w:rPr>
          </w:pPr>
          <w:r>
            <w:rPr>
              <w:noProof/>
            </w:rPr>
            <w:t>3.8</w:t>
          </w:r>
          <w:r>
            <w:rPr>
              <w:rFonts w:asciiTheme="minorHAnsi" w:eastAsiaTheme="minorEastAsia" w:hAnsiTheme="minorHAnsi"/>
              <w:noProof/>
              <w:lang w:eastAsia="ja-JP"/>
            </w:rPr>
            <w:tab/>
          </w:r>
          <w:r>
            <w:rPr>
              <w:noProof/>
            </w:rPr>
            <w:t>Geschwindigkeit</w:t>
          </w:r>
          <w:r>
            <w:rPr>
              <w:noProof/>
            </w:rPr>
            <w:tab/>
          </w:r>
          <w:r>
            <w:rPr>
              <w:noProof/>
            </w:rPr>
            <w:fldChar w:fldCharType="begin"/>
          </w:r>
          <w:r>
            <w:rPr>
              <w:noProof/>
            </w:rPr>
            <w:instrText xml:space="preserve"> PAGEREF _Toc196153100 \h </w:instrText>
          </w:r>
          <w:r>
            <w:rPr>
              <w:noProof/>
            </w:rPr>
          </w:r>
          <w:r>
            <w:rPr>
              <w:noProof/>
            </w:rPr>
            <w:fldChar w:fldCharType="separate"/>
          </w:r>
          <w:r>
            <w:rPr>
              <w:noProof/>
            </w:rPr>
            <w:t>21</w:t>
          </w:r>
          <w:r>
            <w:rPr>
              <w:noProof/>
            </w:rPr>
            <w:fldChar w:fldCharType="end"/>
          </w:r>
        </w:p>
        <w:p w14:paraId="1114C1C7" w14:textId="77777777" w:rsidR="009D0691" w:rsidRDefault="009D0691">
          <w:pPr>
            <w:pStyle w:val="Verzeichnis2"/>
            <w:tabs>
              <w:tab w:val="left" w:pos="1000"/>
            </w:tabs>
            <w:rPr>
              <w:rFonts w:asciiTheme="minorHAnsi" w:eastAsiaTheme="minorEastAsia" w:hAnsiTheme="minorHAnsi"/>
              <w:noProof/>
              <w:lang w:eastAsia="ja-JP"/>
            </w:rPr>
          </w:pPr>
          <w:r>
            <w:rPr>
              <w:noProof/>
            </w:rPr>
            <w:t>3.9</w:t>
          </w:r>
          <w:r>
            <w:rPr>
              <w:rFonts w:asciiTheme="minorHAnsi" w:eastAsiaTheme="minorEastAsia" w:hAnsiTheme="minorHAnsi"/>
              <w:noProof/>
              <w:lang w:eastAsia="ja-JP"/>
            </w:rPr>
            <w:tab/>
          </w:r>
          <w:r>
            <w:rPr>
              <w:noProof/>
            </w:rPr>
            <w:t>Werkzeugdrehzahl</w:t>
          </w:r>
          <w:r>
            <w:rPr>
              <w:noProof/>
            </w:rPr>
            <w:tab/>
          </w:r>
          <w:r>
            <w:rPr>
              <w:noProof/>
            </w:rPr>
            <w:fldChar w:fldCharType="begin"/>
          </w:r>
          <w:r>
            <w:rPr>
              <w:noProof/>
            </w:rPr>
            <w:instrText xml:space="preserve"> PAGEREF _Toc196153101 \h </w:instrText>
          </w:r>
          <w:r>
            <w:rPr>
              <w:noProof/>
            </w:rPr>
          </w:r>
          <w:r>
            <w:rPr>
              <w:noProof/>
            </w:rPr>
            <w:fldChar w:fldCharType="separate"/>
          </w:r>
          <w:r>
            <w:rPr>
              <w:noProof/>
            </w:rPr>
            <w:t>22</w:t>
          </w:r>
          <w:r>
            <w:rPr>
              <w:noProof/>
            </w:rPr>
            <w:fldChar w:fldCharType="end"/>
          </w:r>
        </w:p>
        <w:p w14:paraId="645AAAB6" w14:textId="77777777" w:rsidR="009D0691" w:rsidRDefault="009D0691">
          <w:pPr>
            <w:pStyle w:val="Verzeichnis2"/>
            <w:tabs>
              <w:tab w:val="left" w:pos="1133"/>
            </w:tabs>
            <w:rPr>
              <w:rFonts w:asciiTheme="minorHAnsi" w:eastAsiaTheme="minorEastAsia" w:hAnsiTheme="minorHAnsi"/>
              <w:noProof/>
              <w:lang w:eastAsia="ja-JP"/>
            </w:rPr>
          </w:pPr>
          <w:r>
            <w:rPr>
              <w:noProof/>
            </w:rPr>
            <w:t>3.10</w:t>
          </w:r>
          <w:r>
            <w:rPr>
              <w:rFonts w:asciiTheme="minorHAnsi" w:eastAsiaTheme="minorEastAsia" w:hAnsiTheme="minorHAnsi"/>
              <w:noProof/>
              <w:lang w:eastAsia="ja-JP"/>
            </w:rPr>
            <w:tab/>
          </w:r>
          <w:r>
            <w:rPr>
              <w:noProof/>
            </w:rPr>
            <w:t>Hardware- und Softwarekonfiguration</w:t>
          </w:r>
          <w:r>
            <w:rPr>
              <w:noProof/>
            </w:rPr>
            <w:tab/>
          </w:r>
          <w:r>
            <w:rPr>
              <w:noProof/>
            </w:rPr>
            <w:fldChar w:fldCharType="begin"/>
          </w:r>
          <w:r>
            <w:rPr>
              <w:noProof/>
            </w:rPr>
            <w:instrText xml:space="preserve"> PAGEREF _Toc196153102 \h </w:instrText>
          </w:r>
          <w:r>
            <w:rPr>
              <w:noProof/>
            </w:rPr>
          </w:r>
          <w:r>
            <w:rPr>
              <w:noProof/>
            </w:rPr>
            <w:fldChar w:fldCharType="separate"/>
          </w:r>
          <w:r>
            <w:rPr>
              <w:noProof/>
            </w:rPr>
            <w:t>23</w:t>
          </w:r>
          <w:r>
            <w:rPr>
              <w:noProof/>
            </w:rPr>
            <w:fldChar w:fldCharType="end"/>
          </w:r>
        </w:p>
        <w:p w14:paraId="0553E389" w14:textId="77777777" w:rsidR="009D0691" w:rsidRDefault="009D0691">
          <w:pPr>
            <w:pStyle w:val="Verzeichnis3"/>
            <w:tabs>
              <w:tab w:val="left" w:pos="1758"/>
            </w:tabs>
            <w:rPr>
              <w:rFonts w:asciiTheme="minorHAnsi" w:eastAsiaTheme="minorEastAsia" w:hAnsiTheme="minorHAnsi"/>
              <w:noProof/>
              <w:lang w:eastAsia="ja-JP"/>
            </w:rPr>
          </w:pPr>
          <w:r>
            <w:rPr>
              <w:noProof/>
            </w:rPr>
            <w:t>3.10.1</w:t>
          </w:r>
          <w:r>
            <w:rPr>
              <w:rFonts w:asciiTheme="minorHAnsi" w:eastAsiaTheme="minorEastAsia" w:hAnsiTheme="minorHAnsi"/>
              <w:noProof/>
              <w:lang w:eastAsia="ja-JP"/>
            </w:rPr>
            <w:tab/>
          </w:r>
          <w:r>
            <w:rPr>
              <w:noProof/>
            </w:rPr>
            <w:t>Atmel ATmega1284P-PU Fuses &amp; Lockbits</w:t>
          </w:r>
          <w:r>
            <w:rPr>
              <w:noProof/>
            </w:rPr>
            <w:tab/>
          </w:r>
          <w:r>
            <w:rPr>
              <w:noProof/>
            </w:rPr>
            <w:fldChar w:fldCharType="begin"/>
          </w:r>
          <w:r>
            <w:rPr>
              <w:noProof/>
            </w:rPr>
            <w:instrText xml:space="preserve"> PAGEREF _Toc196153103 \h </w:instrText>
          </w:r>
          <w:r>
            <w:rPr>
              <w:noProof/>
            </w:rPr>
          </w:r>
          <w:r>
            <w:rPr>
              <w:noProof/>
            </w:rPr>
            <w:fldChar w:fldCharType="separate"/>
          </w:r>
          <w:r>
            <w:rPr>
              <w:noProof/>
            </w:rPr>
            <w:t>23</w:t>
          </w:r>
          <w:r>
            <w:rPr>
              <w:noProof/>
            </w:rPr>
            <w:fldChar w:fldCharType="end"/>
          </w:r>
        </w:p>
        <w:p w14:paraId="7E4CA2F5" w14:textId="77777777" w:rsidR="009D0691" w:rsidRDefault="009D0691">
          <w:pPr>
            <w:pStyle w:val="Verzeichnis3"/>
            <w:tabs>
              <w:tab w:val="left" w:pos="1758"/>
            </w:tabs>
            <w:rPr>
              <w:rFonts w:asciiTheme="minorHAnsi" w:eastAsiaTheme="minorEastAsia" w:hAnsiTheme="minorHAnsi"/>
              <w:noProof/>
              <w:lang w:eastAsia="ja-JP"/>
            </w:rPr>
          </w:pPr>
          <w:r>
            <w:rPr>
              <w:noProof/>
            </w:rPr>
            <w:t>3.10.2</w:t>
          </w:r>
          <w:r>
            <w:rPr>
              <w:rFonts w:asciiTheme="minorHAnsi" w:eastAsiaTheme="minorEastAsia" w:hAnsiTheme="minorHAnsi"/>
              <w:noProof/>
              <w:lang w:eastAsia="ja-JP"/>
            </w:rPr>
            <w:tab/>
          </w:r>
          <w:r>
            <w:rPr>
              <w:noProof/>
            </w:rPr>
            <w:t>Vinculum VDrive2 Firmware 3.68</w:t>
          </w:r>
          <w:r>
            <w:rPr>
              <w:noProof/>
            </w:rPr>
            <w:tab/>
          </w:r>
          <w:r>
            <w:rPr>
              <w:noProof/>
            </w:rPr>
            <w:fldChar w:fldCharType="begin"/>
          </w:r>
          <w:r>
            <w:rPr>
              <w:noProof/>
            </w:rPr>
            <w:instrText xml:space="preserve"> PAGEREF _Toc196153104 \h </w:instrText>
          </w:r>
          <w:r>
            <w:rPr>
              <w:noProof/>
            </w:rPr>
          </w:r>
          <w:r>
            <w:rPr>
              <w:noProof/>
            </w:rPr>
            <w:fldChar w:fldCharType="separate"/>
          </w:r>
          <w:r>
            <w:rPr>
              <w:noProof/>
            </w:rPr>
            <w:t>25</w:t>
          </w:r>
          <w:r>
            <w:rPr>
              <w:noProof/>
            </w:rPr>
            <w:fldChar w:fldCharType="end"/>
          </w:r>
        </w:p>
        <w:p w14:paraId="5D1486F1" w14:textId="77777777" w:rsidR="009D0691" w:rsidRDefault="009D0691">
          <w:pPr>
            <w:pStyle w:val="Verzeichnis3"/>
            <w:tabs>
              <w:tab w:val="left" w:pos="1758"/>
            </w:tabs>
            <w:rPr>
              <w:rFonts w:asciiTheme="minorHAnsi" w:eastAsiaTheme="minorEastAsia" w:hAnsiTheme="minorHAnsi"/>
              <w:noProof/>
              <w:lang w:eastAsia="ja-JP"/>
            </w:rPr>
          </w:pPr>
          <w:r>
            <w:rPr>
              <w:noProof/>
            </w:rPr>
            <w:t>3.10.3</w:t>
          </w:r>
          <w:r>
            <w:rPr>
              <w:rFonts w:asciiTheme="minorHAnsi" w:eastAsiaTheme="minorEastAsia" w:hAnsiTheme="minorHAnsi"/>
              <w:noProof/>
              <w:lang w:eastAsia="ja-JP"/>
            </w:rPr>
            <w:tab/>
          </w:r>
          <w:r>
            <w:rPr>
              <w:noProof/>
            </w:rPr>
            <w:t>EAGLE</w:t>
          </w:r>
          <w:r>
            <w:rPr>
              <w:noProof/>
            </w:rPr>
            <w:tab/>
          </w:r>
          <w:r>
            <w:rPr>
              <w:noProof/>
            </w:rPr>
            <w:fldChar w:fldCharType="begin"/>
          </w:r>
          <w:r>
            <w:rPr>
              <w:noProof/>
            </w:rPr>
            <w:instrText xml:space="preserve"> PAGEREF _Toc196153105 \h </w:instrText>
          </w:r>
          <w:r>
            <w:rPr>
              <w:noProof/>
            </w:rPr>
          </w:r>
          <w:r>
            <w:rPr>
              <w:noProof/>
            </w:rPr>
            <w:fldChar w:fldCharType="separate"/>
          </w:r>
          <w:r>
            <w:rPr>
              <w:noProof/>
            </w:rPr>
            <w:t>25</w:t>
          </w:r>
          <w:r>
            <w:rPr>
              <w:noProof/>
            </w:rPr>
            <w:fldChar w:fldCharType="end"/>
          </w:r>
        </w:p>
        <w:p w14:paraId="7789A1CA" w14:textId="77777777" w:rsidR="009D0691" w:rsidRDefault="009D0691">
          <w:pPr>
            <w:pStyle w:val="Verzeichnis3"/>
            <w:tabs>
              <w:tab w:val="left" w:pos="1758"/>
            </w:tabs>
            <w:rPr>
              <w:rFonts w:asciiTheme="minorHAnsi" w:eastAsiaTheme="minorEastAsia" w:hAnsiTheme="minorHAnsi"/>
              <w:noProof/>
              <w:lang w:eastAsia="ja-JP"/>
            </w:rPr>
          </w:pPr>
          <w:r>
            <w:rPr>
              <w:noProof/>
            </w:rPr>
            <w:t>3.10.4</w:t>
          </w:r>
          <w:r>
            <w:rPr>
              <w:rFonts w:asciiTheme="minorHAnsi" w:eastAsiaTheme="minorEastAsia" w:hAnsiTheme="minorHAnsi"/>
              <w:noProof/>
              <w:lang w:eastAsia="ja-JP"/>
            </w:rPr>
            <w:tab/>
          </w:r>
          <w:r>
            <w:rPr>
              <w:noProof/>
            </w:rPr>
            <w:t>PCB-GCODE-ULP 3.5.2.11</w:t>
          </w:r>
          <w:r>
            <w:rPr>
              <w:noProof/>
            </w:rPr>
            <w:tab/>
          </w:r>
          <w:r>
            <w:rPr>
              <w:noProof/>
            </w:rPr>
            <w:fldChar w:fldCharType="begin"/>
          </w:r>
          <w:r>
            <w:rPr>
              <w:noProof/>
            </w:rPr>
            <w:instrText xml:space="preserve"> PAGEREF _Toc196153106 \h </w:instrText>
          </w:r>
          <w:r>
            <w:rPr>
              <w:noProof/>
            </w:rPr>
          </w:r>
          <w:r>
            <w:rPr>
              <w:noProof/>
            </w:rPr>
            <w:fldChar w:fldCharType="separate"/>
          </w:r>
          <w:r>
            <w:rPr>
              <w:noProof/>
            </w:rPr>
            <w:t>26</w:t>
          </w:r>
          <w:r>
            <w:rPr>
              <w:noProof/>
            </w:rPr>
            <w:fldChar w:fldCharType="end"/>
          </w:r>
        </w:p>
        <w:p w14:paraId="7610C534" w14:textId="77777777" w:rsidR="009D0691" w:rsidRDefault="009D0691">
          <w:pPr>
            <w:pStyle w:val="Verzeichnis1"/>
            <w:tabs>
              <w:tab w:val="left" w:pos="373"/>
            </w:tabs>
            <w:rPr>
              <w:rFonts w:asciiTheme="minorHAnsi" w:eastAsiaTheme="minorEastAsia" w:hAnsiTheme="minorHAnsi"/>
              <w:b w:val="0"/>
              <w:noProof/>
              <w:lang w:eastAsia="ja-JP"/>
            </w:rPr>
          </w:pPr>
          <w:r>
            <w:rPr>
              <w:noProof/>
            </w:rPr>
            <w:t>4</w:t>
          </w:r>
          <w:r>
            <w:rPr>
              <w:rFonts w:asciiTheme="minorHAnsi" w:eastAsiaTheme="minorEastAsia" w:hAnsiTheme="minorHAnsi"/>
              <w:b w:val="0"/>
              <w:noProof/>
              <w:lang w:eastAsia="ja-JP"/>
            </w:rPr>
            <w:tab/>
          </w:r>
          <w:r>
            <w:rPr>
              <w:noProof/>
            </w:rPr>
            <w:t>Software</w:t>
          </w:r>
          <w:r>
            <w:rPr>
              <w:noProof/>
            </w:rPr>
            <w:tab/>
          </w:r>
          <w:r>
            <w:rPr>
              <w:noProof/>
            </w:rPr>
            <w:fldChar w:fldCharType="begin"/>
          </w:r>
          <w:r>
            <w:rPr>
              <w:noProof/>
            </w:rPr>
            <w:instrText xml:space="preserve"> PAGEREF _Toc196153107 \h </w:instrText>
          </w:r>
          <w:r>
            <w:rPr>
              <w:noProof/>
            </w:rPr>
          </w:r>
          <w:r>
            <w:rPr>
              <w:noProof/>
            </w:rPr>
            <w:fldChar w:fldCharType="separate"/>
          </w:r>
          <w:r>
            <w:rPr>
              <w:noProof/>
            </w:rPr>
            <w:t>28</w:t>
          </w:r>
          <w:r>
            <w:rPr>
              <w:noProof/>
            </w:rPr>
            <w:fldChar w:fldCharType="end"/>
          </w:r>
        </w:p>
        <w:p w14:paraId="7C6A61C9" w14:textId="77777777" w:rsidR="009D0691" w:rsidRDefault="009D0691">
          <w:pPr>
            <w:pStyle w:val="Verzeichnis2"/>
            <w:tabs>
              <w:tab w:val="left" w:pos="1000"/>
            </w:tabs>
            <w:rPr>
              <w:rFonts w:asciiTheme="minorHAnsi" w:eastAsiaTheme="minorEastAsia" w:hAnsiTheme="minorHAnsi"/>
              <w:noProof/>
              <w:lang w:eastAsia="ja-JP"/>
            </w:rPr>
          </w:pPr>
          <w:r>
            <w:rPr>
              <w:noProof/>
            </w:rPr>
            <w:t>4.1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_Toc196153108 \h </w:instrText>
          </w:r>
          <w:r>
            <w:rPr>
              <w:noProof/>
            </w:rPr>
          </w:r>
          <w:r>
            <w:rPr>
              <w:noProof/>
            </w:rPr>
            <w:fldChar w:fldCharType="separate"/>
          </w:r>
          <w:r>
            <w:rPr>
              <w:noProof/>
            </w:rPr>
            <w:t>28</w:t>
          </w:r>
          <w:r>
            <w:rPr>
              <w:noProof/>
            </w:rPr>
            <w:fldChar w:fldCharType="end"/>
          </w:r>
        </w:p>
        <w:p w14:paraId="18364CA4" w14:textId="77777777" w:rsidR="009D0691" w:rsidRDefault="009D0691">
          <w:pPr>
            <w:pStyle w:val="Verzeichnis2"/>
            <w:tabs>
              <w:tab w:val="left" w:pos="1000"/>
            </w:tabs>
            <w:rPr>
              <w:rFonts w:asciiTheme="minorHAnsi" w:eastAsiaTheme="minorEastAsia" w:hAnsiTheme="minorHAnsi"/>
              <w:noProof/>
              <w:lang w:eastAsia="ja-JP"/>
            </w:rPr>
          </w:pPr>
          <w:r>
            <w:rPr>
              <w:noProof/>
            </w:rPr>
            <w:t>4.2</w:t>
          </w:r>
          <w:r>
            <w:rPr>
              <w:rFonts w:asciiTheme="minorHAnsi" w:eastAsiaTheme="minorEastAsia" w:hAnsiTheme="minorHAnsi"/>
              <w:noProof/>
              <w:lang w:eastAsia="ja-JP"/>
            </w:rPr>
            <w:tab/>
          </w:r>
          <w:r>
            <w:rPr>
              <w:noProof/>
            </w:rPr>
            <w:t>Controller-Programm</w:t>
          </w:r>
          <w:r>
            <w:rPr>
              <w:noProof/>
            </w:rPr>
            <w:tab/>
          </w:r>
          <w:r>
            <w:rPr>
              <w:noProof/>
            </w:rPr>
            <w:fldChar w:fldCharType="begin"/>
          </w:r>
          <w:r>
            <w:rPr>
              <w:noProof/>
            </w:rPr>
            <w:instrText xml:space="preserve"> PAGEREF _Toc196153109 \h </w:instrText>
          </w:r>
          <w:r>
            <w:rPr>
              <w:noProof/>
            </w:rPr>
          </w:r>
          <w:r>
            <w:rPr>
              <w:noProof/>
            </w:rPr>
            <w:fldChar w:fldCharType="separate"/>
          </w:r>
          <w:r>
            <w:rPr>
              <w:noProof/>
            </w:rPr>
            <w:t>29</w:t>
          </w:r>
          <w:r>
            <w:rPr>
              <w:noProof/>
            </w:rPr>
            <w:fldChar w:fldCharType="end"/>
          </w:r>
        </w:p>
        <w:p w14:paraId="7626E35A" w14:textId="77777777" w:rsidR="009D0691" w:rsidRDefault="009D0691">
          <w:pPr>
            <w:pStyle w:val="Verzeichnis3"/>
            <w:tabs>
              <w:tab w:val="left" w:pos="1625"/>
            </w:tabs>
            <w:rPr>
              <w:rFonts w:asciiTheme="minorHAnsi" w:eastAsiaTheme="minorEastAsia" w:hAnsiTheme="minorHAnsi"/>
              <w:noProof/>
              <w:lang w:eastAsia="ja-JP"/>
            </w:rPr>
          </w:pPr>
          <w:r>
            <w:rPr>
              <w:noProof/>
            </w:rPr>
            <w:t>4.2.1</w:t>
          </w:r>
          <w:r>
            <w:rPr>
              <w:rFonts w:asciiTheme="minorHAnsi" w:eastAsiaTheme="minorEastAsia" w:hAnsiTheme="minorHAnsi"/>
              <w:noProof/>
              <w:lang w:eastAsia="ja-JP"/>
            </w:rPr>
            <w:tab/>
          </w:r>
          <w:r>
            <w:rPr>
              <w:noProof/>
            </w:rPr>
            <w:t>Globale Definitionsdatei globdef.h</w:t>
          </w:r>
          <w:r>
            <w:rPr>
              <w:noProof/>
            </w:rPr>
            <w:tab/>
          </w:r>
          <w:r>
            <w:rPr>
              <w:noProof/>
            </w:rPr>
            <w:fldChar w:fldCharType="begin"/>
          </w:r>
          <w:r>
            <w:rPr>
              <w:noProof/>
            </w:rPr>
            <w:instrText xml:space="preserve"> PAGEREF _Toc196153110 \h </w:instrText>
          </w:r>
          <w:r>
            <w:rPr>
              <w:noProof/>
            </w:rPr>
          </w:r>
          <w:r>
            <w:rPr>
              <w:noProof/>
            </w:rPr>
            <w:fldChar w:fldCharType="separate"/>
          </w:r>
          <w:r>
            <w:rPr>
              <w:noProof/>
            </w:rPr>
            <w:t>31</w:t>
          </w:r>
          <w:r>
            <w:rPr>
              <w:noProof/>
            </w:rPr>
            <w:fldChar w:fldCharType="end"/>
          </w:r>
        </w:p>
        <w:p w14:paraId="4CECE13D" w14:textId="77777777" w:rsidR="009D0691" w:rsidRDefault="009D0691">
          <w:pPr>
            <w:pStyle w:val="Verzeichnis3"/>
            <w:tabs>
              <w:tab w:val="left" w:pos="1625"/>
            </w:tabs>
            <w:rPr>
              <w:rFonts w:asciiTheme="minorHAnsi" w:eastAsiaTheme="minorEastAsia" w:hAnsiTheme="minorHAnsi"/>
              <w:noProof/>
              <w:lang w:eastAsia="ja-JP"/>
            </w:rPr>
          </w:pPr>
          <w:r>
            <w:rPr>
              <w:noProof/>
            </w:rPr>
            <w:t>4.2.2</w:t>
          </w:r>
          <w:r>
            <w:rPr>
              <w:rFonts w:asciiTheme="minorHAnsi" w:eastAsiaTheme="minorEastAsia" w:hAnsiTheme="minorHAnsi"/>
              <w:noProof/>
              <w:lang w:eastAsia="ja-JP"/>
            </w:rPr>
            <w:tab/>
          </w:r>
          <w:r>
            <w:rPr>
              <w:noProof/>
            </w:rPr>
            <w:t>Schrittmotor-Handling gocnc.c</w:t>
          </w:r>
          <w:r>
            <w:rPr>
              <w:noProof/>
            </w:rPr>
            <w:tab/>
          </w:r>
          <w:r>
            <w:rPr>
              <w:noProof/>
            </w:rPr>
            <w:fldChar w:fldCharType="begin"/>
          </w:r>
          <w:r>
            <w:rPr>
              <w:noProof/>
            </w:rPr>
            <w:instrText xml:space="preserve"> PAGEREF _Toc196153111 \h </w:instrText>
          </w:r>
          <w:r>
            <w:rPr>
              <w:noProof/>
            </w:rPr>
          </w:r>
          <w:r>
            <w:rPr>
              <w:noProof/>
            </w:rPr>
            <w:fldChar w:fldCharType="separate"/>
          </w:r>
          <w:r>
            <w:rPr>
              <w:noProof/>
            </w:rPr>
            <w:t>32</w:t>
          </w:r>
          <w:r>
            <w:rPr>
              <w:noProof/>
            </w:rPr>
            <w:fldChar w:fldCharType="end"/>
          </w:r>
        </w:p>
        <w:p w14:paraId="3689D094" w14:textId="77777777" w:rsidR="009D0691" w:rsidRDefault="009D0691">
          <w:pPr>
            <w:pStyle w:val="Verzeichnis3"/>
            <w:tabs>
              <w:tab w:val="left" w:pos="1625"/>
            </w:tabs>
            <w:rPr>
              <w:rFonts w:asciiTheme="minorHAnsi" w:eastAsiaTheme="minorEastAsia" w:hAnsiTheme="minorHAnsi"/>
              <w:noProof/>
              <w:lang w:eastAsia="ja-JP"/>
            </w:rPr>
          </w:pPr>
          <w:r>
            <w:rPr>
              <w:noProof/>
            </w:rPr>
            <w:t>4.2.3</w:t>
          </w:r>
          <w:r>
            <w:rPr>
              <w:rFonts w:asciiTheme="minorHAnsi" w:eastAsiaTheme="minorEastAsia" w:hAnsiTheme="minorHAnsi"/>
              <w:noProof/>
              <w:lang w:eastAsia="ja-JP"/>
            </w:rPr>
            <w:tab/>
          </w:r>
          <w:r>
            <w:rPr>
              <w:noProof/>
            </w:rPr>
            <w:t>USB-Kommunikation vnc1l.c</w:t>
          </w:r>
          <w:r>
            <w:rPr>
              <w:noProof/>
            </w:rPr>
            <w:tab/>
          </w:r>
          <w:r>
            <w:rPr>
              <w:noProof/>
            </w:rPr>
            <w:fldChar w:fldCharType="begin"/>
          </w:r>
          <w:r>
            <w:rPr>
              <w:noProof/>
            </w:rPr>
            <w:instrText xml:space="preserve"> PAGEREF _Toc196153112 \h </w:instrText>
          </w:r>
          <w:r>
            <w:rPr>
              <w:noProof/>
            </w:rPr>
          </w:r>
          <w:r>
            <w:rPr>
              <w:noProof/>
            </w:rPr>
            <w:fldChar w:fldCharType="separate"/>
          </w:r>
          <w:r>
            <w:rPr>
              <w:noProof/>
            </w:rPr>
            <w:t>33</w:t>
          </w:r>
          <w:r>
            <w:rPr>
              <w:noProof/>
            </w:rPr>
            <w:fldChar w:fldCharType="end"/>
          </w:r>
        </w:p>
        <w:p w14:paraId="60139B6D" w14:textId="77777777" w:rsidR="009D0691" w:rsidRDefault="009D0691">
          <w:pPr>
            <w:pStyle w:val="Verzeichnis3"/>
            <w:tabs>
              <w:tab w:val="left" w:pos="1625"/>
            </w:tabs>
            <w:rPr>
              <w:rFonts w:asciiTheme="minorHAnsi" w:eastAsiaTheme="minorEastAsia" w:hAnsiTheme="minorHAnsi"/>
              <w:noProof/>
              <w:lang w:eastAsia="ja-JP"/>
            </w:rPr>
          </w:pPr>
          <w:r>
            <w:rPr>
              <w:noProof/>
            </w:rPr>
            <w:t>4.2.4</w:t>
          </w:r>
          <w:r>
            <w:rPr>
              <w:rFonts w:asciiTheme="minorHAnsi" w:eastAsiaTheme="minorEastAsia" w:hAnsiTheme="minorHAnsi"/>
              <w:noProof/>
              <w:lang w:eastAsia="ja-JP"/>
            </w:rPr>
            <w:tab/>
          </w:r>
          <w:r>
            <w:rPr>
              <w:noProof/>
            </w:rPr>
            <w:t>Serielle Schnittstelle uart.c</w:t>
          </w:r>
          <w:r>
            <w:rPr>
              <w:noProof/>
            </w:rPr>
            <w:tab/>
          </w:r>
          <w:r>
            <w:rPr>
              <w:noProof/>
            </w:rPr>
            <w:fldChar w:fldCharType="begin"/>
          </w:r>
          <w:r>
            <w:rPr>
              <w:noProof/>
            </w:rPr>
            <w:instrText xml:space="preserve"> PAGEREF _Toc196153113 \h </w:instrText>
          </w:r>
          <w:r>
            <w:rPr>
              <w:noProof/>
            </w:rPr>
          </w:r>
          <w:r>
            <w:rPr>
              <w:noProof/>
            </w:rPr>
            <w:fldChar w:fldCharType="separate"/>
          </w:r>
          <w:r>
            <w:rPr>
              <w:noProof/>
            </w:rPr>
            <w:t>35</w:t>
          </w:r>
          <w:r>
            <w:rPr>
              <w:noProof/>
            </w:rPr>
            <w:fldChar w:fldCharType="end"/>
          </w:r>
        </w:p>
        <w:p w14:paraId="6B3E8062" w14:textId="77777777" w:rsidR="009D0691" w:rsidRDefault="009D0691">
          <w:pPr>
            <w:pStyle w:val="Verzeichnis3"/>
            <w:tabs>
              <w:tab w:val="left" w:pos="1625"/>
            </w:tabs>
            <w:rPr>
              <w:rFonts w:asciiTheme="minorHAnsi" w:eastAsiaTheme="minorEastAsia" w:hAnsiTheme="minorHAnsi"/>
              <w:noProof/>
              <w:lang w:eastAsia="ja-JP"/>
            </w:rPr>
          </w:pPr>
          <w:r>
            <w:rPr>
              <w:noProof/>
            </w:rPr>
            <w:t>4.2.5</w:t>
          </w:r>
          <w:r>
            <w:rPr>
              <w:rFonts w:asciiTheme="minorHAnsi" w:eastAsiaTheme="minorEastAsia" w:hAnsiTheme="minorHAnsi"/>
              <w:noProof/>
              <w:lang w:eastAsia="ja-JP"/>
            </w:rPr>
            <w:tab/>
          </w:r>
          <w:r>
            <w:rPr>
              <w:noProof/>
            </w:rPr>
            <w:t>Serieller Datenbus i2cmaster.c</w:t>
          </w:r>
          <w:r>
            <w:rPr>
              <w:noProof/>
            </w:rPr>
            <w:tab/>
          </w:r>
          <w:r>
            <w:rPr>
              <w:noProof/>
            </w:rPr>
            <w:fldChar w:fldCharType="begin"/>
          </w:r>
          <w:r>
            <w:rPr>
              <w:noProof/>
            </w:rPr>
            <w:instrText xml:space="preserve"> PAGEREF _Toc196153114 \h </w:instrText>
          </w:r>
          <w:r>
            <w:rPr>
              <w:noProof/>
            </w:rPr>
          </w:r>
          <w:r>
            <w:rPr>
              <w:noProof/>
            </w:rPr>
            <w:fldChar w:fldCharType="separate"/>
          </w:r>
          <w:r>
            <w:rPr>
              <w:noProof/>
            </w:rPr>
            <w:t>36</w:t>
          </w:r>
          <w:r>
            <w:rPr>
              <w:noProof/>
            </w:rPr>
            <w:fldChar w:fldCharType="end"/>
          </w:r>
        </w:p>
        <w:p w14:paraId="57D01CFF" w14:textId="77777777" w:rsidR="009D0691" w:rsidRDefault="009D0691">
          <w:pPr>
            <w:pStyle w:val="Verzeichnis3"/>
            <w:tabs>
              <w:tab w:val="left" w:pos="1625"/>
            </w:tabs>
            <w:rPr>
              <w:rFonts w:asciiTheme="minorHAnsi" w:eastAsiaTheme="minorEastAsia" w:hAnsiTheme="minorHAnsi"/>
              <w:noProof/>
              <w:lang w:eastAsia="ja-JP"/>
            </w:rPr>
          </w:pPr>
          <w:r>
            <w:rPr>
              <w:noProof/>
            </w:rPr>
            <w:t>4.2.6</w:t>
          </w:r>
          <w:r>
            <w:rPr>
              <w:rFonts w:asciiTheme="minorHAnsi" w:eastAsiaTheme="minorEastAsia" w:hAnsiTheme="minorHAnsi"/>
              <w:noProof/>
              <w:lang w:eastAsia="ja-JP"/>
            </w:rPr>
            <w:tab/>
          </w:r>
          <w:r>
            <w:rPr>
              <w:noProof/>
            </w:rPr>
            <w:t>Display-Handling edip240.c</w:t>
          </w:r>
          <w:r>
            <w:rPr>
              <w:noProof/>
            </w:rPr>
            <w:tab/>
          </w:r>
          <w:r>
            <w:rPr>
              <w:noProof/>
            </w:rPr>
            <w:fldChar w:fldCharType="begin"/>
          </w:r>
          <w:r>
            <w:rPr>
              <w:noProof/>
            </w:rPr>
            <w:instrText xml:space="preserve"> PAGEREF _Toc196153115 \h </w:instrText>
          </w:r>
          <w:r>
            <w:rPr>
              <w:noProof/>
            </w:rPr>
          </w:r>
          <w:r>
            <w:rPr>
              <w:noProof/>
            </w:rPr>
            <w:fldChar w:fldCharType="separate"/>
          </w:r>
          <w:r>
            <w:rPr>
              <w:noProof/>
            </w:rPr>
            <w:t>37</w:t>
          </w:r>
          <w:r>
            <w:rPr>
              <w:noProof/>
            </w:rPr>
            <w:fldChar w:fldCharType="end"/>
          </w:r>
        </w:p>
        <w:p w14:paraId="65F543F7" w14:textId="77777777" w:rsidR="009D0691" w:rsidRDefault="009D0691">
          <w:pPr>
            <w:pStyle w:val="Verzeichnis3"/>
            <w:tabs>
              <w:tab w:val="left" w:pos="1625"/>
            </w:tabs>
            <w:rPr>
              <w:rFonts w:asciiTheme="minorHAnsi" w:eastAsiaTheme="minorEastAsia" w:hAnsiTheme="minorHAnsi"/>
              <w:noProof/>
              <w:lang w:eastAsia="ja-JP"/>
            </w:rPr>
          </w:pPr>
          <w:r>
            <w:rPr>
              <w:noProof/>
            </w:rPr>
            <w:t>4.2.7</w:t>
          </w:r>
          <w:r>
            <w:rPr>
              <w:rFonts w:asciiTheme="minorHAnsi" w:eastAsiaTheme="minorEastAsia" w:hAnsiTheme="minorHAnsi"/>
              <w:noProof/>
              <w:lang w:eastAsia="ja-JP"/>
            </w:rPr>
            <w:tab/>
          </w:r>
          <w:r>
            <w:rPr>
              <w:noProof/>
            </w:rPr>
            <w:t>G-Code-Struktur gcode.c</w:t>
          </w:r>
          <w:r>
            <w:rPr>
              <w:noProof/>
            </w:rPr>
            <w:tab/>
          </w:r>
          <w:r>
            <w:rPr>
              <w:noProof/>
            </w:rPr>
            <w:fldChar w:fldCharType="begin"/>
          </w:r>
          <w:r>
            <w:rPr>
              <w:noProof/>
            </w:rPr>
            <w:instrText xml:space="preserve"> PAGEREF _Toc196153116 \h </w:instrText>
          </w:r>
          <w:r>
            <w:rPr>
              <w:noProof/>
            </w:rPr>
          </w:r>
          <w:r>
            <w:rPr>
              <w:noProof/>
            </w:rPr>
            <w:fldChar w:fldCharType="separate"/>
          </w:r>
          <w:r>
            <w:rPr>
              <w:noProof/>
            </w:rPr>
            <w:t>38</w:t>
          </w:r>
          <w:r>
            <w:rPr>
              <w:noProof/>
            </w:rPr>
            <w:fldChar w:fldCharType="end"/>
          </w:r>
        </w:p>
        <w:p w14:paraId="0D3D5910" w14:textId="77777777" w:rsidR="009D0691" w:rsidRDefault="009D0691">
          <w:pPr>
            <w:pStyle w:val="Verzeichnis2"/>
            <w:tabs>
              <w:tab w:val="left" w:pos="1000"/>
            </w:tabs>
            <w:rPr>
              <w:rFonts w:asciiTheme="minorHAnsi" w:eastAsiaTheme="minorEastAsia" w:hAnsiTheme="minorHAnsi"/>
              <w:noProof/>
              <w:lang w:eastAsia="ja-JP"/>
            </w:rPr>
          </w:pPr>
          <w:r>
            <w:rPr>
              <w:noProof/>
            </w:rPr>
            <w:t>4.3</w:t>
          </w:r>
          <w:r>
            <w:rPr>
              <w:rFonts w:asciiTheme="minorHAnsi" w:eastAsiaTheme="minorEastAsia" w:hAnsiTheme="minorHAnsi"/>
              <w:noProof/>
              <w:lang w:eastAsia="ja-JP"/>
            </w:rPr>
            <w:tab/>
          </w:r>
          <w:r>
            <w:rPr>
              <w:noProof/>
            </w:rPr>
            <w:t>EA KitEditor-Programm</w:t>
          </w:r>
          <w:r>
            <w:rPr>
              <w:noProof/>
            </w:rPr>
            <w:tab/>
          </w:r>
          <w:r>
            <w:rPr>
              <w:noProof/>
            </w:rPr>
            <w:fldChar w:fldCharType="begin"/>
          </w:r>
          <w:r>
            <w:rPr>
              <w:noProof/>
            </w:rPr>
            <w:instrText xml:space="preserve"> PAGEREF _Toc196153117 \h </w:instrText>
          </w:r>
          <w:r>
            <w:rPr>
              <w:noProof/>
            </w:rPr>
          </w:r>
          <w:r>
            <w:rPr>
              <w:noProof/>
            </w:rPr>
            <w:fldChar w:fldCharType="separate"/>
          </w:r>
          <w:r>
            <w:rPr>
              <w:noProof/>
            </w:rPr>
            <w:t>40</w:t>
          </w:r>
          <w:r>
            <w:rPr>
              <w:noProof/>
            </w:rPr>
            <w:fldChar w:fldCharType="end"/>
          </w:r>
        </w:p>
        <w:p w14:paraId="058E77BC" w14:textId="77777777" w:rsidR="009D0691" w:rsidRDefault="009D0691">
          <w:pPr>
            <w:pStyle w:val="Verzeichnis2"/>
            <w:tabs>
              <w:tab w:val="left" w:pos="1000"/>
            </w:tabs>
            <w:rPr>
              <w:rFonts w:asciiTheme="minorHAnsi" w:eastAsiaTheme="minorEastAsia" w:hAnsiTheme="minorHAnsi"/>
              <w:noProof/>
              <w:lang w:eastAsia="ja-JP"/>
            </w:rPr>
          </w:pPr>
          <w:r>
            <w:rPr>
              <w:noProof/>
            </w:rPr>
            <w:t>4.4</w:t>
          </w:r>
          <w:r>
            <w:rPr>
              <w:rFonts w:asciiTheme="minorHAnsi" w:eastAsiaTheme="minorEastAsia" w:hAnsiTheme="minorHAnsi"/>
              <w:noProof/>
              <w:lang w:eastAsia="ja-JP"/>
            </w:rPr>
            <w:tab/>
          </w:r>
          <w:r>
            <w:rPr>
              <w:noProof/>
            </w:rPr>
            <w:t>SmallProtocoll</w:t>
          </w:r>
          <w:r>
            <w:rPr>
              <w:noProof/>
            </w:rPr>
            <w:tab/>
          </w:r>
          <w:r>
            <w:rPr>
              <w:noProof/>
            </w:rPr>
            <w:fldChar w:fldCharType="begin"/>
          </w:r>
          <w:r>
            <w:rPr>
              <w:noProof/>
            </w:rPr>
            <w:instrText xml:space="preserve"> PAGEREF _Toc196153118 \h </w:instrText>
          </w:r>
          <w:r>
            <w:rPr>
              <w:noProof/>
            </w:rPr>
          </w:r>
          <w:r>
            <w:rPr>
              <w:noProof/>
            </w:rPr>
            <w:fldChar w:fldCharType="separate"/>
          </w:r>
          <w:r>
            <w:rPr>
              <w:noProof/>
            </w:rPr>
            <w:t>45</w:t>
          </w:r>
          <w:r>
            <w:rPr>
              <w:noProof/>
            </w:rPr>
            <w:fldChar w:fldCharType="end"/>
          </w:r>
        </w:p>
        <w:p w14:paraId="45940E42" w14:textId="77777777" w:rsidR="009D0691" w:rsidRDefault="009D0691">
          <w:pPr>
            <w:pStyle w:val="Verzeichnis1"/>
            <w:tabs>
              <w:tab w:val="left" w:pos="373"/>
            </w:tabs>
            <w:rPr>
              <w:rFonts w:asciiTheme="minorHAnsi" w:eastAsiaTheme="minorEastAsia" w:hAnsiTheme="minorHAnsi"/>
              <w:b w:val="0"/>
              <w:noProof/>
              <w:lang w:eastAsia="ja-JP"/>
            </w:rPr>
          </w:pPr>
          <w:r>
            <w:rPr>
              <w:noProof/>
            </w:rPr>
            <w:t>5</w:t>
          </w:r>
          <w:r>
            <w:rPr>
              <w:rFonts w:asciiTheme="minorHAnsi" w:eastAsiaTheme="minorEastAsia" w:hAnsiTheme="minorHAnsi"/>
              <w:b w:val="0"/>
              <w:noProof/>
              <w:lang w:eastAsia="ja-JP"/>
            </w:rPr>
            <w:tab/>
          </w:r>
          <w:r>
            <w:rPr>
              <w:noProof/>
            </w:rPr>
            <w:t>Die Steuerplatine</w:t>
          </w:r>
          <w:r>
            <w:rPr>
              <w:noProof/>
            </w:rPr>
            <w:tab/>
          </w:r>
          <w:r>
            <w:rPr>
              <w:noProof/>
            </w:rPr>
            <w:fldChar w:fldCharType="begin"/>
          </w:r>
          <w:r>
            <w:rPr>
              <w:noProof/>
            </w:rPr>
            <w:instrText xml:space="preserve"> PAGEREF _Toc196153119 \h </w:instrText>
          </w:r>
          <w:r>
            <w:rPr>
              <w:noProof/>
            </w:rPr>
          </w:r>
          <w:r>
            <w:rPr>
              <w:noProof/>
            </w:rPr>
            <w:fldChar w:fldCharType="separate"/>
          </w:r>
          <w:r>
            <w:rPr>
              <w:noProof/>
            </w:rPr>
            <w:t>47</w:t>
          </w:r>
          <w:r>
            <w:rPr>
              <w:noProof/>
            </w:rPr>
            <w:fldChar w:fldCharType="end"/>
          </w:r>
        </w:p>
        <w:p w14:paraId="5BF3E533" w14:textId="77777777" w:rsidR="009D0691" w:rsidRDefault="009D0691">
          <w:pPr>
            <w:pStyle w:val="Verzeichnis2"/>
            <w:tabs>
              <w:tab w:val="left" w:pos="1000"/>
            </w:tabs>
            <w:rPr>
              <w:rFonts w:asciiTheme="minorHAnsi" w:eastAsiaTheme="minorEastAsia" w:hAnsiTheme="minorHAnsi"/>
              <w:noProof/>
              <w:lang w:eastAsia="ja-JP"/>
            </w:rPr>
          </w:pPr>
          <w:r>
            <w:rPr>
              <w:noProof/>
            </w:rPr>
            <w:t>5.1</w:t>
          </w:r>
          <w:r>
            <w:rPr>
              <w:rFonts w:asciiTheme="minorHAnsi" w:eastAsiaTheme="minorEastAsia" w:hAnsiTheme="minorHAnsi"/>
              <w:noProof/>
              <w:lang w:eastAsia="ja-JP"/>
            </w:rPr>
            <w:tab/>
          </w:r>
          <w:r>
            <w:rPr>
              <w:noProof/>
            </w:rPr>
            <w:t>Aufbau</w:t>
          </w:r>
          <w:r>
            <w:rPr>
              <w:noProof/>
            </w:rPr>
            <w:tab/>
          </w:r>
          <w:r>
            <w:rPr>
              <w:noProof/>
            </w:rPr>
            <w:fldChar w:fldCharType="begin"/>
          </w:r>
          <w:r>
            <w:rPr>
              <w:noProof/>
            </w:rPr>
            <w:instrText xml:space="preserve"> PAGEREF _Toc196153120 \h </w:instrText>
          </w:r>
          <w:r>
            <w:rPr>
              <w:noProof/>
            </w:rPr>
          </w:r>
          <w:r>
            <w:rPr>
              <w:noProof/>
            </w:rPr>
            <w:fldChar w:fldCharType="separate"/>
          </w:r>
          <w:r>
            <w:rPr>
              <w:noProof/>
            </w:rPr>
            <w:t>47</w:t>
          </w:r>
          <w:r>
            <w:rPr>
              <w:noProof/>
            </w:rPr>
            <w:fldChar w:fldCharType="end"/>
          </w:r>
        </w:p>
        <w:p w14:paraId="36ACAC98" w14:textId="77777777" w:rsidR="009D0691" w:rsidRDefault="009D0691">
          <w:pPr>
            <w:pStyle w:val="Verzeichnis2"/>
            <w:tabs>
              <w:tab w:val="left" w:pos="1000"/>
            </w:tabs>
            <w:rPr>
              <w:rFonts w:asciiTheme="minorHAnsi" w:eastAsiaTheme="minorEastAsia" w:hAnsiTheme="minorHAnsi"/>
              <w:noProof/>
              <w:lang w:eastAsia="ja-JP"/>
            </w:rPr>
          </w:pPr>
          <w:r>
            <w:rPr>
              <w:noProof/>
            </w:rPr>
            <w:t>5.2</w:t>
          </w:r>
          <w:r>
            <w:rPr>
              <w:rFonts w:asciiTheme="minorHAnsi" w:eastAsiaTheme="minorEastAsia" w:hAnsiTheme="minorHAnsi"/>
              <w:noProof/>
              <w:lang w:eastAsia="ja-JP"/>
            </w:rPr>
            <w:tab/>
          </w:r>
          <w:r>
            <w:rPr>
              <w:noProof/>
            </w:rPr>
            <w:t>Das Design</w:t>
          </w:r>
          <w:r>
            <w:rPr>
              <w:noProof/>
            </w:rPr>
            <w:tab/>
          </w:r>
          <w:r>
            <w:rPr>
              <w:noProof/>
            </w:rPr>
            <w:fldChar w:fldCharType="begin"/>
          </w:r>
          <w:r>
            <w:rPr>
              <w:noProof/>
            </w:rPr>
            <w:instrText xml:space="preserve"> PAGEREF _Toc196153121 \h </w:instrText>
          </w:r>
          <w:r>
            <w:rPr>
              <w:noProof/>
            </w:rPr>
          </w:r>
          <w:r>
            <w:rPr>
              <w:noProof/>
            </w:rPr>
            <w:fldChar w:fldCharType="separate"/>
          </w:r>
          <w:r>
            <w:rPr>
              <w:noProof/>
            </w:rPr>
            <w:t>48</w:t>
          </w:r>
          <w:r>
            <w:rPr>
              <w:noProof/>
            </w:rPr>
            <w:fldChar w:fldCharType="end"/>
          </w:r>
        </w:p>
        <w:p w14:paraId="19661F9C" w14:textId="77777777" w:rsidR="009D0691" w:rsidRDefault="009D0691">
          <w:pPr>
            <w:pStyle w:val="Verzeichnis1"/>
            <w:tabs>
              <w:tab w:val="left" w:pos="373"/>
            </w:tabs>
            <w:rPr>
              <w:rFonts w:asciiTheme="minorHAnsi" w:eastAsiaTheme="minorEastAsia" w:hAnsiTheme="minorHAnsi"/>
              <w:b w:val="0"/>
              <w:noProof/>
              <w:lang w:eastAsia="ja-JP"/>
            </w:rPr>
          </w:pPr>
          <w:r>
            <w:rPr>
              <w:noProof/>
            </w:rPr>
            <w:t>6</w:t>
          </w:r>
          <w:r>
            <w:rPr>
              <w:rFonts w:asciiTheme="minorHAnsi" w:eastAsiaTheme="minorEastAsia" w:hAnsiTheme="minorHAnsi"/>
              <w:b w:val="0"/>
              <w:noProof/>
              <w:lang w:eastAsia="ja-JP"/>
            </w:rPr>
            <w:tab/>
          </w:r>
          <w:r>
            <w:rPr>
              <w:noProof/>
            </w:rPr>
            <w:t>Zusammenfassung</w:t>
          </w:r>
          <w:r>
            <w:rPr>
              <w:noProof/>
            </w:rPr>
            <w:tab/>
          </w:r>
          <w:r>
            <w:rPr>
              <w:noProof/>
            </w:rPr>
            <w:fldChar w:fldCharType="begin"/>
          </w:r>
          <w:r>
            <w:rPr>
              <w:noProof/>
            </w:rPr>
            <w:instrText xml:space="preserve"> PAGEREF _Toc196153122 \h </w:instrText>
          </w:r>
          <w:r>
            <w:rPr>
              <w:noProof/>
            </w:rPr>
          </w:r>
          <w:r>
            <w:rPr>
              <w:noProof/>
            </w:rPr>
            <w:fldChar w:fldCharType="separate"/>
          </w:r>
          <w:r>
            <w:rPr>
              <w:noProof/>
            </w:rPr>
            <w:t>49</w:t>
          </w:r>
          <w:r>
            <w:rPr>
              <w:noProof/>
            </w:rPr>
            <w:fldChar w:fldCharType="end"/>
          </w:r>
        </w:p>
        <w:p w14:paraId="7DD755B8" w14:textId="77777777" w:rsidR="009D0691" w:rsidRDefault="009D0691">
          <w:pPr>
            <w:pStyle w:val="Verzeichnis2"/>
            <w:tabs>
              <w:tab w:val="left" w:pos="1000"/>
            </w:tabs>
            <w:rPr>
              <w:rFonts w:asciiTheme="minorHAnsi" w:eastAsiaTheme="minorEastAsia" w:hAnsiTheme="minorHAnsi"/>
              <w:noProof/>
              <w:lang w:eastAsia="ja-JP"/>
            </w:rPr>
          </w:pPr>
          <w:r>
            <w:rPr>
              <w:noProof/>
            </w:rPr>
            <w:t>6.1</w:t>
          </w:r>
          <w:r>
            <w:rPr>
              <w:rFonts w:asciiTheme="minorHAnsi" w:eastAsiaTheme="minorEastAsia" w:hAnsiTheme="minorHAnsi"/>
              <w:noProof/>
              <w:lang w:eastAsia="ja-JP"/>
            </w:rPr>
            <w:tab/>
          </w:r>
          <w:r>
            <w:rPr>
              <w:noProof/>
            </w:rPr>
            <w:t>Fazit</w:t>
          </w:r>
          <w:r>
            <w:rPr>
              <w:noProof/>
            </w:rPr>
            <w:tab/>
          </w:r>
          <w:r>
            <w:rPr>
              <w:noProof/>
            </w:rPr>
            <w:fldChar w:fldCharType="begin"/>
          </w:r>
          <w:r>
            <w:rPr>
              <w:noProof/>
            </w:rPr>
            <w:instrText xml:space="preserve"> PAGEREF _Toc196153123 \h </w:instrText>
          </w:r>
          <w:r>
            <w:rPr>
              <w:noProof/>
            </w:rPr>
          </w:r>
          <w:r>
            <w:rPr>
              <w:noProof/>
            </w:rPr>
            <w:fldChar w:fldCharType="separate"/>
          </w:r>
          <w:r>
            <w:rPr>
              <w:noProof/>
            </w:rPr>
            <w:t>49</w:t>
          </w:r>
          <w:r>
            <w:rPr>
              <w:noProof/>
            </w:rPr>
            <w:fldChar w:fldCharType="end"/>
          </w:r>
        </w:p>
        <w:p w14:paraId="490080EF" w14:textId="77777777" w:rsidR="009D0691" w:rsidRDefault="009D0691">
          <w:pPr>
            <w:pStyle w:val="Verzeichnis2"/>
            <w:tabs>
              <w:tab w:val="left" w:pos="1000"/>
            </w:tabs>
            <w:rPr>
              <w:rFonts w:asciiTheme="minorHAnsi" w:eastAsiaTheme="minorEastAsia" w:hAnsiTheme="minorHAnsi"/>
              <w:noProof/>
              <w:lang w:eastAsia="ja-JP"/>
            </w:rPr>
          </w:pPr>
          <w:r>
            <w:rPr>
              <w:noProof/>
            </w:rPr>
            <w:t>6.2</w:t>
          </w:r>
          <w:r>
            <w:rPr>
              <w:rFonts w:asciiTheme="minorHAnsi" w:eastAsiaTheme="minorEastAsia" w:hAnsiTheme="minorHAnsi"/>
              <w:noProof/>
              <w:lang w:eastAsia="ja-JP"/>
            </w:rPr>
            <w:tab/>
          </w:r>
          <w:r>
            <w:rPr>
              <w:noProof/>
            </w:rPr>
            <w:t>Ausblick</w:t>
          </w:r>
          <w:r>
            <w:rPr>
              <w:noProof/>
            </w:rPr>
            <w:tab/>
          </w:r>
          <w:r>
            <w:rPr>
              <w:noProof/>
            </w:rPr>
            <w:fldChar w:fldCharType="begin"/>
          </w:r>
          <w:r>
            <w:rPr>
              <w:noProof/>
            </w:rPr>
            <w:instrText xml:space="preserve"> PAGEREF _Toc196153124 \h </w:instrText>
          </w:r>
          <w:r>
            <w:rPr>
              <w:noProof/>
            </w:rPr>
          </w:r>
          <w:r>
            <w:rPr>
              <w:noProof/>
            </w:rPr>
            <w:fldChar w:fldCharType="separate"/>
          </w:r>
          <w:r>
            <w:rPr>
              <w:noProof/>
            </w:rPr>
            <w:t>49</w:t>
          </w:r>
          <w:r>
            <w:rPr>
              <w:noProof/>
            </w:rPr>
            <w:fldChar w:fldCharType="end"/>
          </w:r>
        </w:p>
        <w:p w14:paraId="335F2BDD" w14:textId="77777777" w:rsidR="009D0691" w:rsidRDefault="009D0691">
          <w:pPr>
            <w:pStyle w:val="Verzeichnis1"/>
            <w:tabs>
              <w:tab w:val="left" w:pos="373"/>
            </w:tabs>
            <w:rPr>
              <w:rFonts w:asciiTheme="minorHAnsi" w:eastAsiaTheme="minorEastAsia" w:hAnsiTheme="minorHAnsi"/>
              <w:b w:val="0"/>
              <w:noProof/>
              <w:lang w:eastAsia="ja-JP"/>
            </w:rPr>
          </w:pPr>
          <w:r>
            <w:rPr>
              <w:noProof/>
            </w:rPr>
            <w:t>7</w:t>
          </w:r>
          <w:r>
            <w:rPr>
              <w:rFonts w:asciiTheme="minorHAnsi" w:eastAsiaTheme="minorEastAsia" w:hAnsiTheme="minorHAnsi"/>
              <w:b w:val="0"/>
              <w:noProof/>
              <w:lang w:eastAsia="ja-JP"/>
            </w:rPr>
            <w:tab/>
          </w:r>
          <w:r>
            <w:rPr>
              <w:noProof/>
            </w:rPr>
            <w:t>Quellenverzeichnis</w:t>
          </w:r>
          <w:r>
            <w:rPr>
              <w:noProof/>
            </w:rPr>
            <w:tab/>
          </w:r>
          <w:r>
            <w:rPr>
              <w:noProof/>
            </w:rPr>
            <w:fldChar w:fldCharType="begin"/>
          </w:r>
          <w:r>
            <w:rPr>
              <w:noProof/>
            </w:rPr>
            <w:instrText xml:space="preserve"> PAGEREF _Toc196153125 \h </w:instrText>
          </w:r>
          <w:r>
            <w:rPr>
              <w:noProof/>
            </w:rPr>
          </w:r>
          <w:r>
            <w:rPr>
              <w:noProof/>
            </w:rPr>
            <w:fldChar w:fldCharType="separate"/>
          </w:r>
          <w:r>
            <w:rPr>
              <w:noProof/>
            </w:rPr>
            <w:t>50</w:t>
          </w:r>
          <w:r>
            <w:rPr>
              <w:noProof/>
            </w:rPr>
            <w:fldChar w:fldCharType="end"/>
          </w:r>
        </w:p>
        <w:p w14:paraId="65228B5C" w14:textId="77777777" w:rsidR="009D0691" w:rsidRDefault="009D0691">
          <w:pPr>
            <w:pStyle w:val="Verzeichnis2"/>
            <w:tabs>
              <w:tab w:val="left" w:pos="1000"/>
            </w:tabs>
            <w:rPr>
              <w:rFonts w:asciiTheme="minorHAnsi" w:eastAsiaTheme="minorEastAsia" w:hAnsiTheme="minorHAnsi"/>
              <w:noProof/>
              <w:lang w:eastAsia="ja-JP"/>
            </w:rPr>
          </w:pPr>
          <w:r>
            <w:rPr>
              <w:noProof/>
            </w:rPr>
            <w:t>7.1</w:t>
          </w:r>
          <w:r>
            <w:rPr>
              <w:rFonts w:asciiTheme="minorHAnsi" w:eastAsiaTheme="minorEastAsia" w:hAnsiTheme="minorHAnsi"/>
              <w:noProof/>
              <w:lang w:eastAsia="ja-JP"/>
            </w:rPr>
            <w:tab/>
          </w:r>
          <w:r>
            <w:rPr>
              <w:noProof/>
            </w:rPr>
            <w:t>Abbildungsverzeichnis</w:t>
          </w:r>
          <w:r>
            <w:rPr>
              <w:noProof/>
            </w:rPr>
            <w:tab/>
          </w:r>
          <w:r>
            <w:rPr>
              <w:noProof/>
            </w:rPr>
            <w:fldChar w:fldCharType="begin"/>
          </w:r>
          <w:r>
            <w:rPr>
              <w:noProof/>
            </w:rPr>
            <w:instrText xml:space="preserve"> PAGEREF _Toc196153126 \h </w:instrText>
          </w:r>
          <w:r>
            <w:rPr>
              <w:noProof/>
            </w:rPr>
          </w:r>
          <w:r>
            <w:rPr>
              <w:noProof/>
            </w:rPr>
            <w:fldChar w:fldCharType="separate"/>
          </w:r>
          <w:r>
            <w:rPr>
              <w:noProof/>
            </w:rPr>
            <w:t>52</w:t>
          </w:r>
          <w:r>
            <w:rPr>
              <w:noProof/>
            </w:rPr>
            <w:fldChar w:fldCharType="end"/>
          </w:r>
        </w:p>
        <w:p w14:paraId="79492C99" w14:textId="77777777" w:rsidR="009D0691" w:rsidRDefault="009D0691">
          <w:pPr>
            <w:pStyle w:val="Verzeichnis2"/>
            <w:tabs>
              <w:tab w:val="left" w:pos="1000"/>
            </w:tabs>
            <w:rPr>
              <w:rFonts w:asciiTheme="minorHAnsi" w:eastAsiaTheme="minorEastAsia" w:hAnsiTheme="minorHAnsi"/>
              <w:noProof/>
              <w:lang w:eastAsia="ja-JP"/>
            </w:rPr>
          </w:pPr>
          <w:r>
            <w:rPr>
              <w:noProof/>
            </w:rPr>
            <w:t>7.2</w:t>
          </w:r>
          <w:r>
            <w:rPr>
              <w:rFonts w:asciiTheme="minorHAnsi" w:eastAsiaTheme="minorEastAsia" w:hAnsiTheme="minorHAnsi"/>
              <w:noProof/>
              <w:lang w:eastAsia="ja-JP"/>
            </w:rPr>
            <w:tab/>
          </w:r>
          <w:r>
            <w:rPr>
              <w:noProof/>
            </w:rPr>
            <w:t>Abkürzungsverzeichnis</w:t>
          </w:r>
          <w:r>
            <w:rPr>
              <w:noProof/>
            </w:rPr>
            <w:tab/>
          </w:r>
          <w:r>
            <w:rPr>
              <w:noProof/>
            </w:rPr>
            <w:fldChar w:fldCharType="begin"/>
          </w:r>
          <w:r>
            <w:rPr>
              <w:noProof/>
            </w:rPr>
            <w:instrText xml:space="preserve"> PAGEREF _Toc196153127 \h </w:instrText>
          </w:r>
          <w:r>
            <w:rPr>
              <w:noProof/>
            </w:rPr>
          </w:r>
          <w:r>
            <w:rPr>
              <w:noProof/>
            </w:rPr>
            <w:fldChar w:fldCharType="separate"/>
          </w:r>
          <w:r>
            <w:rPr>
              <w:noProof/>
            </w:rPr>
            <w:t>54</w:t>
          </w:r>
          <w:r>
            <w:rPr>
              <w:noProof/>
            </w:rPr>
            <w:fldChar w:fldCharType="end"/>
          </w:r>
        </w:p>
        <w:p w14:paraId="0740E42B" w14:textId="77777777" w:rsidR="009D0691" w:rsidRDefault="009D0691">
          <w:pPr>
            <w:pStyle w:val="Verzeichnis2"/>
            <w:tabs>
              <w:tab w:val="left" w:pos="1000"/>
            </w:tabs>
            <w:rPr>
              <w:rFonts w:asciiTheme="minorHAnsi" w:eastAsiaTheme="minorEastAsia" w:hAnsiTheme="minorHAnsi"/>
              <w:noProof/>
              <w:lang w:eastAsia="ja-JP"/>
            </w:rPr>
          </w:pPr>
          <w:r>
            <w:rPr>
              <w:noProof/>
            </w:rPr>
            <w:t>7.3</w:t>
          </w:r>
          <w:r>
            <w:rPr>
              <w:rFonts w:asciiTheme="minorHAnsi" w:eastAsiaTheme="minorEastAsia" w:hAnsiTheme="minorHAnsi"/>
              <w:noProof/>
              <w:lang w:eastAsia="ja-JP"/>
            </w:rPr>
            <w:tab/>
          </w:r>
          <w:r>
            <w:rPr>
              <w:noProof/>
            </w:rPr>
            <w:t>Softwareverzeichnis</w:t>
          </w:r>
          <w:r>
            <w:rPr>
              <w:noProof/>
            </w:rPr>
            <w:tab/>
          </w:r>
          <w:r>
            <w:rPr>
              <w:noProof/>
            </w:rPr>
            <w:fldChar w:fldCharType="begin"/>
          </w:r>
          <w:r>
            <w:rPr>
              <w:noProof/>
            </w:rPr>
            <w:instrText xml:space="preserve"> PAGEREF _Toc196153128 \h </w:instrText>
          </w:r>
          <w:r>
            <w:rPr>
              <w:noProof/>
            </w:rPr>
          </w:r>
          <w:r>
            <w:rPr>
              <w:noProof/>
            </w:rPr>
            <w:fldChar w:fldCharType="separate"/>
          </w:r>
          <w:r>
            <w:rPr>
              <w:noProof/>
            </w:rPr>
            <w:t>55</w:t>
          </w:r>
          <w:r>
            <w:rPr>
              <w:noProof/>
            </w:rPr>
            <w:fldChar w:fldCharType="end"/>
          </w:r>
        </w:p>
        <w:p w14:paraId="5F7DFF64" w14:textId="77777777" w:rsidR="009D0691" w:rsidRDefault="009D0691">
          <w:pPr>
            <w:pStyle w:val="Verzeichnis1"/>
            <w:tabs>
              <w:tab w:val="left" w:pos="373"/>
            </w:tabs>
            <w:rPr>
              <w:rFonts w:asciiTheme="minorHAnsi" w:eastAsiaTheme="minorEastAsia" w:hAnsiTheme="minorHAnsi"/>
              <w:b w:val="0"/>
              <w:noProof/>
              <w:lang w:eastAsia="ja-JP"/>
            </w:rPr>
          </w:pPr>
          <w:r>
            <w:rPr>
              <w:noProof/>
            </w:rPr>
            <w:t>8</w:t>
          </w:r>
          <w:r>
            <w:rPr>
              <w:rFonts w:asciiTheme="minorHAnsi" w:eastAsiaTheme="minorEastAsia" w:hAnsiTheme="minorHAnsi"/>
              <w:b w:val="0"/>
              <w:noProof/>
              <w:lang w:eastAsia="ja-JP"/>
            </w:rPr>
            <w:tab/>
          </w:r>
          <w:r>
            <w:rPr>
              <w:noProof/>
            </w:rPr>
            <w:t>Anhang</w:t>
          </w:r>
          <w:r>
            <w:rPr>
              <w:noProof/>
            </w:rPr>
            <w:tab/>
          </w:r>
          <w:r>
            <w:rPr>
              <w:noProof/>
            </w:rPr>
            <w:fldChar w:fldCharType="begin"/>
          </w:r>
          <w:r>
            <w:rPr>
              <w:noProof/>
            </w:rPr>
            <w:instrText xml:space="preserve"> PAGEREF _Toc196153129 \h </w:instrText>
          </w:r>
          <w:r>
            <w:rPr>
              <w:noProof/>
            </w:rPr>
          </w:r>
          <w:r>
            <w:rPr>
              <w:noProof/>
            </w:rPr>
            <w:fldChar w:fldCharType="separate"/>
          </w:r>
          <w:r>
            <w:rPr>
              <w:noProof/>
            </w:rPr>
            <w:t>56</w:t>
          </w:r>
          <w:r>
            <w:rPr>
              <w:noProof/>
            </w:rPr>
            <w:fldChar w:fldCharType="end"/>
          </w:r>
        </w:p>
        <w:p w14:paraId="7FBB7AE3" w14:textId="77777777" w:rsidR="009D0691" w:rsidRDefault="009D0691">
          <w:pPr>
            <w:pStyle w:val="Verzeichnis2"/>
            <w:tabs>
              <w:tab w:val="left" w:pos="1000"/>
            </w:tabs>
            <w:rPr>
              <w:rFonts w:asciiTheme="minorHAnsi" w:eastAsiaTheme="minorEastAsia" w:hAnsiTheme="minorHAnsi"/>
              <w:noProof/>
              <w:lang w:eastAsia="ja-JP"/>
            </w:rPr>
          </w:pPr>
          <w:r>
            <w:rPr>
              <w:noProof/>
            </w:rPr>
            <w:t>8.1</w:t>
          </w:r>
          <w:r>
            <w:rPr>
              <w:rFonts w:asciiTheme="minorHAnsi" w:eastAsiaTheme="minorEastAsia" w:hAnsiTheme="minorHAnsi"/>
              <w:noProof/>
              <w:lang w:eastAsia="ja-JP"/>
            </w:rPr>
            <w:tab/>
          </w:r>
          <w:r>
            <w:rPr>
              <w:noProof/>
            </w:rPr>
            <w:t>Schaltpläne</w:t>
          </w:r>
          <w:r>
            <w:rPr>
              <w:noProof/>
            </w:rPr>
            <w:tab/>
          </w:r>
          <w:r>
            <w:rPr>
              <w:noProof/>
            </w:rPr>
            <w:fldChar w:fldCharType="begin"/>
          </w:r>
          <w:r>
            <w:rPr>
              <w:noProof/>
            </w:rPr>
            <w:instrText xml:space="preserve"> PAGEREF _Toc196153130 \h </w:instrText>
          </w:r>
          <w:r>
            <w:rPr>
              <w:noProof/>
            </w:rPr>
          </w:r>
          <w:r>
            <w:rPr>
              <w:noProof/>
            </w:rPr>
            <w:fldChar w:fldCharType="separate"/>
          </w:r>
          <w:r>
            <w:rPr>
              <w:noProof/>
            </w:rPr>
            <w:t>57</w:t>
          </w:r>
          <w:r>
            <w:rPr>
              <w:noProof/>
            </w:rPr>
            <w:fldChar w:fldCharType="end"/>
          </w:r>
        </w:p>
        <w:p w14:paraId="56665551" w14:textId="77777777" w:rsidR="009D0691" w:rsidRDefault="009D0691">
          <w:pPr>
            <w:pStyle w:val="Verzeichnis3"/>
            <w:tabs>
              <w:tab w:val="left" w:pos="1625"/>
            </w:tabs>
            <w:rPr>
              <w:rFonts w:asciiTheme="minorHAnsi" w:eastAsiaTheme="minorEastAsia" w:hAnsiTheme="minorHAnsi"/>
              <w:noProof/>
              <w:lang w:eastAsia="ja-JP"/>
            </w:rPr>
          </w:pPr>
          <w:r>
            <w:rPr>
              <w:noProof/>
            </w:rPr>
            <w:t>8.1.1</w:t>
          </w:r>
          <w:r>
            <w:rPr>
              <w:rFonts w:asciiTheme="minorHAnsi" w:eastAsiaTheme="minorEastAsia" w:hAnsiTheme="minorHAnsi"/>
              <w:noProof/>
              <w:lang w:eastAsia="ja-JP"/>
            </w:rPr>
            <w:tab/>
          </w:r>
          <w:r>
            <w:rPr>
              <w:noProof/>
            </w:rPr>
            <w:t>Mainboard</w:t>
          </w:r>
          <w:r>
            <w:rPr>
              <w:noProof/>
            </w:rPr>
            <w:tab/>
          </w:r>
          <w:r>
            <w:rPr>
              <w:noProof/>
            </w:rPr>
            <w:fldChar w:fldCharType="begin"/>
          </w:r>
          <w:r>
            <w:rPr>
              <w:noProof/>
            </w:rPr>
            <w:instrText xml:space="preserve"> PAGEREF _Toc196153131 \h </w:instrText>
          </w:r>
          <w:r>
            <w:rPr>
              <w:noProof/>
            </w:rPr>
          </w:r>
          <w:r>
            <w:rPr>
              <w:noProof/>
            </w:rPr>
            <w:fldChar w:fldCharType="separate"/>
          </w:r>
          <w:r>
            <w:rPr>
              <w:noProof/>
            </w:rPr>
            <w:t>57</w:t>
          </w:r>
          <w:r>
            <w:rPr>
              <w:noProof/>
            </w:rPr>
            <w:fldChar w:fldCharType="end"/>
          </w:r>
        </w:p>
        <w:p w14:paraId="2EE3F232" w14:textId="77777777" w:rsidR="009D0691" w:rsidRDefault="009D0691">
          <w:pPr>
            <w:pStyle w:val="Verzeichnis3"/>
            <w:tabs>
              <w:tab w:val="left" w:pos="1625"/>
            </w:tabs>
            <w:rPr>
              <w:rFonts w:asciiTheme="minorHAnsi" w:eastAsiaTheme="minorEastAsia" w:hAnsiTheme="minorHAnsi"/>
              <w:noProof/>
              <w:lang w:eastAsia="ja-JP"/>
            </w:rPr>
          </w:pPr>
          <w:r>
            <w:rPr>
              <w:noProof/>
            </w:rPr>
            <w:t>8.1.2</w:t>
          </w:r>
          <w:r>
            <w:rPr>
              <w:rFonts w:asciiTheme="minorHAnsi" w:eastAsiaTheme="minorEastAsia" w:hAnsiTheme="minorHAnsi"/>
              <w:noProof/>
              <w:lang w:eastAsia="ja-JP"/>
            </w:rPr>
            <w:tab/>
          </w:r>
          <w:r>
            <w:rPr>
              <w:noProof/>
            </w:rPr>
            <w:t>Dip240-7</w:t>
          </w:r>
          <w:r>
            <w:rPr>
              <w:noProof/>
            </w:rPr>
            <w:tab/>
          </w:r>
          <w:r>
            <w:rPr>
              <w:noProof/>
            </w:rPr>
            <w:fldChar w:fldCharType="begin"/>
          </w:r>
          <w:r>
            <w:rPr>
              <w:noProof/>
            </w:rPr>
            <w:instrText xml:space="preserve"> PAGEREF _Toc196153132 \h </w:instrText>
          </w:r>
          <w:r>
            <w:rPr>
              <w:noProof/>
            </w:rPr>
          </w:r>
          <w:r>
            <w:rPr>
              <w:noProof/>
            </w:rPr>
            <w:fldChar w:fldCharType="separate"/>
          </w:r>
          <w:r>
            <w:rPr>
              <w:noProof/>
            </w:rPr>
            <w:t>58</w:t>
          </w:r>
          <w:r>
            <w:rPr>
              <w:noProof/>
            </w:rPr>
            <w:fldChar w:fldCharType="end"/>
          </w:r>
        </w:p>
        <w:p w14:paraId="79CF45F9" w14:textId="77777777" w:rsidR="009D0691" w:rsidRDefault="009D0691">
          <w:pPr>
            <w:pStyle w:val="Verzeichnis3"/>
            <w:tabs>
              <w:tab w:val="left" w:pos="1625"/>
            </w:tabs>
            <w:rPr>
              <w:rFonts w:asciiTheme="minorHAnsi" w:eastAsiaTheme="minorEastAsia" w:hAnsiTheme="minorHAnsi"/>
              <w:noProof/>
              <w:lang w:eastAsia="ja-JP"/>
            </w:rPr>
          </w:pPr>
          <w:r>
            <w:rPr>
              <w:noProof/>
            </w:rPr>
            <w:t>8.1.3</w:t>
          </w:r>
          <w:r>
            <w:rPr>
              <w:rFonts w:asciiTheme="minorHAnsi" w:eastAsiaTheme="minorEastAsia" w:hAnsiTheme="minorHAnsi"/>
              <w:noProof/>
              <w:lang w:eastAsia="ja-JP"/>
            </w:rPr>
            <w:tab/>
          </w:r>
          <w:r>
            <w:rPr>
              <w:noProof/>
            </w:rPr>
            <w:t>VDrive2</w:t>
          </w:r>
          <w:r>
            <w:rPr>
              <w:noProof/>
            </w:rPr>
            <w:tab/>
          </w:r>
          <w:r>
            <w:rPr>
              <w:noProof/>
            </w:rPr>
            <w:fldChar w:fldCharType="begin"/>
          </w:r>
          <w:r>
            <w:rPr>
              <w:noProof/>
            </w:rPr>
            <w:instrText xml:space="preserve"> PAGEREF _Toc196153133 \h </w:instrText>
          </w:r>
          <w:r>
            <w:rPr>
              <w:noProof/>
            </w:rPr>
          </w:r>
          <w:r>
            <w:rPr>
              <w:noProof/>
            </w:rPr>
            <w:fldChar w:fldCharType="separate"/>
          </w:r>
          <w:r>
            <w:rPr>
              <w:noProof/>
            </w:rPr>
            <w:t>59</w:t>
          </w:r>
          <w:r>
            <w:rPr>
              <w:noProof/>
            </w:rPr>
            <w:fldChar w:fldCharType="end"/>
          </w:r>
        </w:p>
        <w:p w14:paraId="1FBC4B2F" w14:textId="77777777" w:rsidR="009D0691" w:rsidRDefault="009D0691">
          <w:pPr>
            <w:pStyle w:val="Verzeichnis3"/>
            <w:tabs>
              <w:tab w:val="left" w:pos="1625"/>
            </w:tabs>
            <w:rPr>
              <w:rFonts w:asciiTheme="minorHAnsi" w:eastAsiaTheme="minorEastAsia" w:hAnsiTheme="minorHAnsi"/>
              <w:noProof/>
              <w:lang w:eastAsia="ja-JP"/>
            </w:rPr>
          </w:pPr>
          <w:r>
            <w:rPr>
              <w:noProof/>
            </w:rPr>
            <w:t>8.1.4</w:t>
          </w:r>
          <w:r>
            <w:rPr>
              <w:rFonts w:asciiTheme="minorHAnsi" w:eastAsiaTheme="minorEastAsia" w:hAnsiTheme="minorHAnsi"/>
              <w:noProof/>
              <w:lang w:eastAsia="ja-JP"/>
            </w:rPr>
            <w:tab/>
          </w:r>
          <w:r>
            <w:rPr>
              <w:noProof/>
            </w:rPr>
            <w:t>Board-Layout</w:t>
          </w:r>
          <w:r>
            <w:rPr>
              <w:noProof/>
            </w:rPr>
            <w:tab/>
          </w:r>
          <w:r>
            <w:rPr>
              <w:noProof/>
            </w:rPr>
            <w:fldChar w:fldCharType="begin"/>
          </w:r>
          <w:r>
            <w:rPr>
              <w:noProof/>
            </w:rPr>
            <w:instrText xml:space="preserve"> PAGEREF _Toc196153134 \h </w:instrText>
          </w:r>
          <w:r>
            <w:rPr>
              <w:noProof/>
            </w:rPr>
          </w:r>
          <w:r>
            <w:rPr>
              <w:noProof/>
            </w:rPr>
            <w:fldChar w:fldCharType="separate"/>
          </w:r>
          <w:r>
            <w:rPr>
              <w:noProof/>
            </w:rPr>
            <w:t>60</w:t>
          </w:r>
          <w:r>
            <w:rPr>
              <w:noProof/>
            </w:rPr>
            <w:fldChar w:fldCharType="end"/>
          </w:r>
        </w:p>
        <w:p w14:paraId="159D08F1" w14:textId="77777777" w:rsidR="009D0691" w:rsidRDefault="009D0691">
          <w:pPr>
            <w:pStyle w:val="Verzeichnis3"/>
            <w:tabs>
              <w:tab w:val="left" w:pos="1625"/>
            </w:tabs>
            <w:rPr>
              <w:rFonts w:asciiTheme="minorHAnsi" w:eastAsiaTheme="minorEastAsia" w:hAnsiTheme="minorHAnsi"/>
              <w:noProof/>
              <w:lang w:eastAsia="ja-JP"/>
            </w:rPr>
          </w:pPr>
          <w:r>
            <w:rPr>
              <w:noProof/>
            </w:rPr>
            <w:t>8.1.5</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_Toc196153135 \h </w:instrText>
          </w:r>
          <w:r>
            <w:rPr>
              <w:noProof/>
            </w:rPr>
          </w:r>
          <w:r>
            <w:rPr>
              <w:noProof/>
            </w:rPr>
            <w:fldChar w:fldCharType="separate"/>
          </w:r>
          <w:r>
            <w:rPr>
              <w:noProof/>
            </w:rPr>
            <w:t>61</w:t>
          </w:r>
          <w:r>
            <w:rPr>
              <w:noProof/>
            </w:rPr>
            <w:fldChar w:fldCharType="end"/>
          </w:r>
        </w:p>
        <w:p w14:paraId="446CC83D" w14:textId="77777777" w:rsidR="009D0691" w:rsidRDefault="009D0691">
          <w:pPr>
            <w:pStyle w:val="Verzeichnis3"/>
            <w:tabs>
              <w:tab w:val="left" w:pos="1625"/>
            </w:tabs>
            <w:rPr>
              <w:rFonts w:asciiTheme="minorHAnsi" w:eastAsiaTheme="minorEastAsia" w:hAnsiTheme="minorHAnsi"/>
              <w:noProof/>
              <w:lang w:eastAsia="ja-JP"/>
            </w:rPr>
          </w:pPr>
          <w:r>
            <w:rPr>
              <w:noProof/>
            </w:rPr>
            <w:t>8.1.6</w:t>
          </w:r>
          <w:r>
            <w:rPr>
              <w:rFonts w:asciiTheme="minorHAnsi" w:eastAsiaTheme="minorEastAsia" w:hAnsiTheme="minorHAnsi"/>
              <w:noProof/>
              <w:lang w:eastAsia="ja-JP"/>
            </w:rPr>
            <w:tab/>
          </w:r>
          <w:r>
            <w:rPr>
              <w:noProof/>
            </w:rPr>
            <w:t>Fertige Platine</w:t>
          </w:r>
          <w:r>
            <w:rPr>
              <w:noProof/>
            </w:rPr>
            <w:tab/>
          </w:r>
          <w:r>
            <w:rPr>
              <w:noProof/>
            </w:rPr>
            <w:fldChar w:fldCharType="begin"/>
          </w:r>
          <w:r>
            <w:rPr>
              <w:noProof/>
            </w:rPr>
            <w:instrText xml:space="preserve"> PAGEREF _Toc196153136 \h </w:instrText>
          </w:r>
          <w:r>
            <w:rPr>
              <w:noProof/>
            </w:rPr>
          </w:r>
          <w:r>
            <w:rPr>
              <w:noProof/>
            </w:rPr>
            <w:fldChar w:fldCharType="separate"/>
          </w:r>
          <w:r>
            <w:rPr>
              <w:noProof/>
            </w:rPr>
            <w:t>62</w:t>
          </w:r>
          <w:r>
            <w:rPr>
              <w:noProof/>
            </w:rPr>
            <w:fldChar w:fldCharType="end"/>
          </w:r>
        </w:p>
        <w:p w14:paraId="1C4A98F7" w14:textId="77777777" w:rsidR="009D0691" w:rsidRDefault="009D0691">
          <w:pPr>
            <w:pStyle w:val="Verzeichnis2"/>
            <w:tabs>
              <w:tab w:val="left" w:pos="1000"/>
            </w:tabs>
            <w:rPr>
              <w:rFonts w:asciiTheme="minorHAnsi" w:eastAsiaTheme="minorEastAsia" w:hAnsiTheme="minorHAnsi"/>
              <w:noProof/>
              <w:lang w:eastAsia="ja-JP"/>
            </w:rPr>
          </w:pPr>
          <w:r>
            <w:rPr>
              <w:noProof/>
            </w:rPr>
            <w:t>8.2</w:t>
          </w:r>
          <w:r>
            <w:rPr>
              <w:rFonts w:asciiTheme="minorHAnsi" w:eastAsiaTheme="minorEastAsia" w:hAnsiTheme="minorHAnsi"/>
              <w:noProof/>
              <w:lang w:eastAsia="ja-JP"/>
            </w:rPr>
            <w:tab/>
          </w:r>
          <w:r>
            <w:rPr>
              <w:noProof/>
            </w:rPr>
            <w:t>Struktogramme</w:t>
          </w:r>
          <w:r>
            <w:rPr>
              <w:noProof/>
            </w:rPr>
            <w:tab/>
          </w:r>
          <w:r>
            <w:rPr>
              <w:noProof/>
            </w:rPr>
            <w:fldChar w:fldCharType="begin"/>
          </w:r>
          <w:r>
            <w:rPr>
              <w:noProof/>
            </w:rPr>
            <w:instrText xml:space="preserve"> PAGEREF _Toc196153137 \h </w:instrText>
          </w:r>
          <w:r>
            <w:rPr>
              <w:noProof/>
            </w:rPr>
          </w:r>
          <w:r>
            <w:rPr>
              <w:noProof/>
            </w:rPr>
            <w:fldChar w:fldCharType="separate"/>
          </w:r>
          <w:r>
            <w:rPr>
              <w:noProof/>
            </w:rPr>
            <w:t>63</w:t>
          </w:r>
          <w:r>
            <w:rPr>
              <w:noProof/>
            </w:rPr>
            <w:fldChar w:fldCharType="end"/>
          </w:r>
        </w:p>
        <w:p w14:paraId="74DAF62C" w14:textId="77777777" w:rsidR="009D0691" w:rsidRDefault="009D0691">
          <w:pPr>
            <w:pStyle w:val="Verzeichnis3"/>
            <w:tabs>
              <w:tab w:val="left" w:pos="1625"/>
            </w:tabs>
            <w:rPr>
              <w:rFonts w:asciiTheme="minorHAnsi" w:eastAsiaTheme="minorEastAsia" w:hAnsiTheme="minorHAnsi"/>
              <w:noProof/>
              <w:lang w:eastAsia="ja-JP"/>
            </w:rPr>
          </w:pPr>
          <w:r>
            <w:rPr>
              <w:noProof/>
            </w:rPr>
            <w:t>8.2.1</w:t>
          </w:r>
          <w:r>
            <w:rPr>
              <w:rFonts w:asciiTheme="minorHAnsi" w:eastAsiaTheme="minorEastAsia" w:hAnsiTheme="minorHAnsi"/>
              <w:noProof/>
              <w:lang w:eastAsia="ja-JP"/>
            </w:rPr>
            <w:tab/>
          </w:r>
          <w:r>
            <w:rPr>
              <w:noProof/>
            </w:rPr>
            <w:t>Main-Schleife</w:t>
          </w:r>
          <w:r>
            <w:rPr>
              <w:noProof/>
            </w:rPr>
            <w:tab/>
          </w:r>
          <w:r>
            <w:rPr>
              <w:noProof/>
            </w:rPr>
            <w:fldChar w:fldCharType="begin"/>
          </w:r>
          <w:r>
            <w:rPr>
              <w:noProof/>
            </w:rPr>
            <w:instrText xml:space="preserve"> PAGEREF _Toc196153138 \h </w:instrText>
          </w:r>
          <w:r>
            <w:rPr>
              <w:noProof/>
            </w:rPr>
          </w:r>
          <w:r>
            <w:rPr>
              <w:noProof/>
            </w:rPr>
            <w:fldChar w:fldCharType="separate"/>
          </w:r>
          <w:r>
            <w:rPr>
              <w:noProof/>
            </w:rPr>
            <w:t>63</w:t>
          </w:r>
          <w:r>
            <w:rPr>
              <w:noProof/>
            </w:rPr>
            <w:fldChar w:fldCharType="end"/>
          </w:r>
        </w:p>
        <w:p w14:paraId="0F22E9E7" w14:textId="77777777" w:rsidR="009D0691" w:rsidRDefault="009D0691">
          <w:pPr>
            <w:pStyle w:val="Verzeichnis3"/>
            <w:tabs>
              <w:tab w:val="left" w:pos="1625"/>
            </w:tabs>
            <w:rPr>
              <w:rFonts w:asciiTheme="minorHAnsi" w:eastAsiaTheme="minorEastAsia" w:hAnsiTheme="minorHAnsi"/>
              <w:noProof/>
              <w:lang w:eastAsia="ja-JP"/>
            </w:rPr>
          </w:pPr>
          <w:r>
            <w:rPr>
              <w:noProof/>
            </w:rPr>
            <w:t>8.2.2</w:t>
          </w:r>
          <w:r>
            <w:rPr>
              <w:rFonts w:asciiTheme="minorHAnsi" w:eastAsiaTheme="minorEastAsia" w:hAnsiTheme="minorHAnsi"/>
              <w:noProof/>
              <w:lang w:eastAsia="ja-JP"/>
            </w:rPr>
            <w:tab/>
          </w:r>
          <w:r>
            <w:rPr>
              <w:noProof/>
            </w:rPr>
            <w:t>USB-Sequenz</w:t>
          </w:r>
          <w:r>
            <w:rPr>
              <w:noProof/>
            </w:rPr>
            <w:tab/>
          </w:r>
          <w:r>
            <w:rPr>
              <w:noProof/>
            </w:rPr>
            <w:fldChar w:fldCharType="begin"/>
          </w:r>
          <w:r>
            <w:rPr>
              <w:noProof/>
            </w:rPr>
            <w:instrText xml:space="preserve"> PAGEREF _Toc196153139 \h </w:instrText>
          </w:r>
          <w:r>
            <w:rPr>
              <w:noProof/>
            </w:rPr>
          </w:r>
          <w:r>
            <w:rPr>
              <w:noProof/>
            </w:rPr>
            <w:fldChar w:fldCharType="separate"/>
          </w:r>
          <w:r>
            <w:rPr>
              <w:noProof/>
            </w:rPr>
            <w:t>63</w:t>
          </w:r>
          <w:r>
            <w:rPr>
              <w:noProof/>
            </w:rPr>
            <w:fldChar w:fldCharType="end"/>
          </w:r>
        </w:p>
        <w:p w14:paraId="4973F665" w14:textId="77777777" w:rsidR="009D0691" w:rsidRDefault="009D0691">
          <w:pPr>
            <w:pStyle w:val="Verzeichnis3"/>
            <w:tabs>
              <w:tab w:val="left" w:pos="1625"/>
            </w:tabs>
            <w:rPr>
              <w:rFonts w:asciiTheme="minorHAnsi" w:eastAsiaTheme="minorEastAsia" w:hAnsiTheme="minorHAnsi"/>
              <w:noProof/>
              <w:lang w:eastAsia="ja-JP"/>
            </w:rPr>
          </w:pPr>
          <w:r>
            <w:rPr>
              <w:noProof/>
            </w:rPr>
            <w:t>8.2.3</w:t>
          </w:r>
          <w:r>
            <w:rPr>
              <w:rFonts w:asciiTheme="minorHAnsi" w:eastAsiaTheme="minorEastAsia" w:hAnsiTheme="minorHAnsi"/>
              <w:noProof/>
              <w:lang w:eastAsia="ja-JP"/>
            </w:rPr>
            <w:tab/>
          </w:r>
          <w:r>
            <w:rPr>
              <w:noProof/>
            </w:rPr>
            <w:t>G-Code G-Auswertung</w:t>
          </w:r>
          <w:r>
            <w:rPr>
              <w:noProof/>
            </w:rPr>
            <w:tab/>
          </w:r>
          <w:r>
            <w:rPr>
              <w:noProof/>
            </w:rPr>
            <w:fldChar w:fldCharType="begin"/>
          </w:r>
          <w:r>
            <w:rPr>
              <w:noProof/>
            </w:rPr>
            <w:instrText xml:space="preserve"> PAGEREF _Toc196153140 \h </w:instrText>
          </w:r>
          <w:r>
            <w:rPr>
              <w:noProof/>
            </w:rPr>
          </w:r>
          <w:r>
            <w:rPr>
              <w:noProof/>
            </w:rPr>
            <w:fldChar w:fldCharType="separate"/>
          </w:r>
          <w:r>
            <w:rPr>
              <w:noProof/>
            </w:rPr>
            <w:t>64</w:t>
          </w:r>
          <w:r>
            <w:rPr>
              <w:noProof/>
            </w:rPr>
            <w:fldChar w:fldCharType="end"/>
          </w:r>
        </w:p>
        <w:p w14:paraId="00C0525E" w14:textId="77777777" w:rsidR="009D0691" w:rsidRDefault="009D0691">
          <w:pPr>
            <w:pStyle w:val="Verzeichnis3"/>
            <w:tabs>
              <w:tab w:val="left" w:pos="1625"/>
            </w:tabs>
            <w:rPr>
              <w:rFonts w:asciiTheme="minorHAnsi" w:eastAsiaTheme="minorEastAsia" w:hAnsiTheme="minorHAnsi"/>
              <w:noProof/>
              <w:lang w:eastAsia="ja-JP"/>
            </w:rPr>
          </w:pPr>
          <w:r>
            <w:rPr>
              <w:noProof/>
            </w:rPr>
            <w:t>8.2.4</w:t>
          </w:r>
          <w:r>
            <w:rPr>
              <w:rFonts w:asciiTheme="minorHAnsi" w:eastAsiaTheme="minorEastAsia" w:hAnsiTheme="minorHAnsi"/>
              <w:noProof/>
              <w:lang w:eastAsia="ja-JP"/>
            </w:rPr>
            <w:tab/>
          </w:r>
          <w:r>
            <w:rPr>
              <w:noProof/>
            </w:rPr>
            <w:t>G-Code M-Auswertung</w:t>
          </w:r>
          <w:r>
            <w:rPr>
              <w:noProof/>
            </w:rPr>
            <w:tab/>
          </w:r>
          <w:r>
            <w:rPr>
              <w:noProof/>
            </w:rPr>
            <w:fldChar w:fldCharType="begin"/>
          </w:r>
          <w:r>
            <w:rPr>
              <w:noProof/>
            </w:rPr>
            <w:instrText xml:space="preserve"> PAGEREF _Toc196153141 \h </w:instrText>
          </w:r>
          <w:r>
            <w:rPr>
              <w:noProof/>
            </w:rPr>
          </w:r>
          <w:r>
            <w:rPr>
              <w:noProof/>
            </w:rPr>
            <w:fldChar w:fldCharType="separate"/>
          </w:r>
          <w:r>
            <w:rPr>
              <w:noProof/>
            </w:rPr>
            <w:t>64</w:t>
          </w:r>
          <w:r>
            <w:rPr>
              <w:noProof/>
            </w:rPr>
            <w:fldChar w:fldCharType="end"/>
          </w:r>
        </w:p>
        <w:p w14:paraId="6D24932C" w14:textId="77777777" w:rsidR="009D0691" w:rsidRDefault="009D0691">
          <w:pPr>
            <w:pStyle w:val="Verzeichnis2"/>
            <w:tabs>
              <w:tab w:val="left" w:pos="1000"/>
            </w:tabs>
            <w:rPr>
              <w:rFonts w:asciiTheme="minorHAnsi" w:eastAsiaTheme="minorEastAsia" w:hAnsiTheme="minorHAnsi"/>
              <w:noProof/>
              <w:lang w:eastAsia="ja-JP"/>
            </w:rPr>
          </w:pPr>
          <w:r>
            <w:rPr>
              <w:noProof/>
            </w:rPr>
            <w:t>8.3</w:t>
          </w:r>
          <w:r>
            <w:rPr>
              <w:rFonts w:asciiTheme="minorHAnsi" w:eastAsiaTheme="minorEastAsia" w:hAnsiTheme="minorHAnsi"/>
              <w:noProof/>
              <w:lang w:eastAsia="ja-JP"/>
            </w:rPr>
            <w:tab/>
          </w:r>
          <w:r>
            <w:rPr>
              <w:noProof/>
            </w:rPr>
            <w:t>Grafische Benutzeroberfläche</w:t>
          </w:r>
          <w:r>
            <w:rPr>
              <w:noProof/>
            </w:rPr>
            <w:tab/>
          </w:r>
          <w:r>
            <w:rPr>
              <w:noProof/>
            </w:rPr>
            <w:fldChar w:fldCharType="begin"/>
          </w:r>
          <w:r>
            <w:rPr>
              <w:noProof/>
            </w:rPr>
            <w:instrText xml:space="preserve"> PAGEREF _Toc196153142 \h </w:instrText>
          </w:r>
          <w:r>
            <w:rPr>
              <w:noProof/>
            </w:rPr>
          </w:r>
          <w:r>
            <w:rPr>
              <w:noProof/>
            </w:rPr>
            <w:fldChar w:fldCharType="separate"/>
          </w:r>
          <w:r>
            <w:rPr>
              <w:noProof/>
            </w:rPr>
            <w:t>65</w:t>
          </w:r>
          <w:r>
            <w:rPr>
              <w:noProof/>
            </w:rPr>
            <w:fldChar w:fldCharType="end"/>
          </w:r>
        </w:p>
        <w:p w14:paraId="2F2EF393" w14:textId="77777777" w:rsidR="009D0691" w:rsidRDefault="009D0691">
          <w:pPr>
            <w:pStyle w:val="Verzeichnis2"/>
            <w:tabs>
              <w:tab w:val="left" w:pos="1000"/>
            </w:tabs>
            <w:rPr>
              <w:rFonts w:asciiTheme="minorHAnsi" w:eastAsiaTheme="minorEastAsia" w:hAnsiTheme="minorHAnsi"/>
              <w:noProof/>
              <w:lang w:eastAsia="ja-JP"/>
            </w:rPr>
          </w:pPr>
          <w:r>
            <w:rPr>
              <w:noProof/>
            </w:rPr>
            <w:t>8.4</w:t>
          </w:r>
          <w:r>
            <w:rPr>
              <w:rFonts w:asciiTheme="minorHAnsi" w:eastAsiaTheme="minorEastAsia" w:hAnsiTheme="minorHAnsi"/>
              <w:noProof/>
              <w:lang w:eastAsia="ja-JP"/>
            </w:rPr>
            <w:tab/>
          </w:r>
          <w:r>
            <w:rPr>
              <w:noProof/>
            </w:rPr>
            <w:t>Datenblätter</w:t>
          </w:r>
          <w:r>
            <w:rPr>
              <w:noProof/>
            </w:rPr>
            <w:tab/>
          </w:r>
          <w:r>
            <w:rPr>
              <w:noProof/>
            </w:rPr>
            <w:fldChar w:fldCharType="begin"/>
          </w:r>
          <w:r>
            <w:rPr>
              <w:noProof/>
            </w:rPr>
            <w:instrText xml:space="preserve"> PAGEREF _Toc196153143 \h </w:instrText>
          </w:r>
          <w:r>
            <w:rPr>
              <w:noProof/>
            </w:rPr>
          </w:r>
          <w:r>
            <w:rPr>
              <w:noProof/>
            </w:rPr>
            <w:fldChar w:fldCharType="separate"/>
          </w:r>
          <w:r>
            <w:rPr>
              <w:noProof/>
            </w:rPr>
            <w:t>66</w:t>
          </w:r>
          <w:r>
            <w:rPr>
              <w:noProof/>
            </w:rPr>
            <w:fldChar w:fldCharType="end"/>
          </w:r>
        </w:p>
        <w:p w14:paraId="374325B2" w14:textId="77777777" w:rsidR="009D0691" w:rsidRDefault="009D0691">
          <w:pPr>
            <w:pStyle w:val="Verzeichnis3"/>
            <w:tabs>
              <w:tab w:val="left" w:pos="1625"/>
            </w:tabs>
            <w:rPr>
              <w:rFonts w:asciiTheme="minorHAnsi" w:eastAsiaTheme="minorEastAsia" w:hAnsiTheme="minorHAnsi"/>
              <w:noProof/>
              <w:lang w:eastAsia="ja-JP"/>
            </w:rPr>
          </w:pPr>
          <w:r>
            <w:rPr>
              <w:noProof/>
            </w:rPr>
            <w:t>8.4.1</w:t>
          </w:r>
          <w:r>
            <w:rPr>
              <w:rFonts w:asciiTheme="minorHAnsi" w:eastAsiaTheme="minorEastAsia" w:hAnsiTheme="minorHAnsi"/>
              <w:noProof/>
              <w:lang w:eastAsia="ja-JP"/>
            </w:rPr>
            <w:tab/>
          </w:r>
          <w:r>
            <w:rPr>
              <w:noProof/>
            </w:rPr>
            <w:t>EA eDIP240B-7LWTP</w:t>
          </w:r>
          <w:r>
            <w:rPr>
              <w:noProof/>
            </w:rPr>
            <w:tab/>
          </w:r>
          <w:r>
            <w:rPr>
              <w:noProof/>
            </w:rPr>
            <w:fldChar w:fldCharType="begin"/>
          </w:r>
          <w:r>
            <w:rPr>
              <w:noProof/>
            </w:rPr>
            <w:instrText xml:space="preserve"> PAGEREF _Toc196153144 \h </w:instrText>
          </w:r>
          <w:r>
            <w:rPr>
              <w:noProof/>
            </w:rPr>
          </w:r>
          <w:r>
            <w:rPr>
              <w:noProof/>
            </w:rPr>
            <w:fldChar w:fldCharType="separate"/>
          </w:r>
          <w:r>
            <w:rPr>
              <w:noProof/>
            </w:rPr>
            <w:t>66</w:t>
          </w:r>
          <w:r>
            <w:rPr>
              <w:noProof/>
            </w:rPr>
            <w:fldChar w:fldCharType="end"/>
          </w:r>
        </w:p>
        <w:p w14:paraId="2609E898" w14:textId="77777777" w:rsidR="009D0691" w:rsidRDefault="009D0691">
          <w:pPr>
            <w:pStyle w:val="Verzeichnis3"/>
            <w:tabs>
              <w:tab w:val="left" w:pos="1625"/>
            </w:tabs>
            <w:rPr>
              <w:rFonts w:asciiTheme="minorHAnsi" w:eastAsiaTheme="minorEastAsia" w:hAnsiTheme="minorHAnsi"/>
              <w:noProof/>
              <w:lang w:eastAsia="ja-JP"/>
            </w:rPr>
          </w:pPr>
          <w:r>
            <w:rPr>
              <w:noProof/>
            </w:rPr>
            <w:t>8.4.2</w:t>
          </w:r>
          <w:r>
            <w:rPr>
              <w:rFonts w:asciiTheme="minorHAnsi" w:eastAsiaTheme="minorEastAsia" w:hAnsiTheme="minorHAnsi"/>
              <w:noProof/>
              <w:lang w:eastAsia="ja-JP"/>
            </w:rPr>
            <w:tab/>
          </w:r>
          <w:r>
            <w:rPr>
              <w:noProof/>
            </w:rPr>
            <w:t>Vinculum VDrive2</w:t>
          </w:r>
          <w:r>
            <w:rPr>
              <w:noProof/>
            </w:rPr>
            <w:tab/>
          </w:r>
          <w:r>
            <w:rPr>
              <w:noProof/>
            </w:rPr>
            <w:fldChar w:fldCharType="begin"/>
          </w:r>
          <w:r>
            <w:rPr>
              <w:noProof/>
            </w:rPr>
            <w:instrText xml:space="preserve"> PAGEREF _Toc196153145 \h </w:instrText>
          </w:r>
          <w:r>
            <w:rPr>
              <w:noProof/>
            </w:rPr>
          </w:r>
          <w:r>
            <w:rPr>
              <w:noProof/>
            </w:rPr>
            <w:fldChar w:fldCharType="separate"/>
          </w:r>
          <w:r>
            <w:rPr>
              <w:noProof/>
            </w:rPr>
            <w:t>87</w:t>
          </w:r>
          <w:r>
            <w:rPr>
              <w:noProof/>
            </w:rPr>
            <w:fldChar w:fldCharType="end"/>
          </w:r>
        </w:p>
        <w:p w14:paraId="652CDB45" w14:textId="77777777" w:rsidR="009D0691" w:rsidRDefault="009D0691">
          <w:pPr>
            <w:pStyle w:val="Verzeichnis3"/>
            <w:tabs>
              <w:tab w:val="left" w:pos="1625"/>
            </w:tabs>
            <w:rPr>
              <w:rFonts w:asciiTheme="minorHAnsi" w:eastAsiaTheme="minorEastAsia" w:hAnsiTheme="minorHAnsi"/>
              <w:noProof/>
              <w:lang w:eastAsia="ja-JP"/>
            </w:rPr>
          </w:pPr>
          <w:r>
            <w:rPr>
              <w:noProof/>
            </w:rPr>
            <w:t>8.4.3</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_Toc196153146 \h </w:instrText>
          </w:r>
          <w:r>
            <w:rPr>
              <w:noProof/>
            </w:rPr>
          </w:r>
          <w:r>
            <w:rPr>
              <w:noProof/>
            </w:rPr>
            <w:fldChar w:fldCharType="separate"/>
          </w:r>
          <w:r>
            <w:rPr>
              <w:noProof/>
            </w:rPr>
            <w:t>95</w:t>
          </w:r>
          <w:r>
            <w:rPr>
              <w:noProof/>
            </w:rPr>
            <w:fldChar w:fldCharType="end"/>
          </w:r>
        </w:p>
        <w:p w14:paraId="04E4CDEC" w14:textId="77777777" w:rsidR="009D0691" w:rsidRDefault="009D0691">
          <w:pPr>
            <w:pStyle w:val="Verzeichnis3"/>
            <w:tabs>
              <w:tab w:val="left" w:pos="1625"/>
            </w:tabs>
            <w:rPr>
              <w:rFonts w:asciiTheme="minorHAnsi" w:eastAsiaTheme="minorEastAsia" w:hAnsiTheme="minorHAnsi"/>
              <w:noProof/>
              <w:lang w:eastAsia="ja-JP"/>
            </w:rPr>
          </w:pPr>
          <w:r>
            <w:rPr>
              <w:noProof/>
            </w:rPr>
            <w:t>8.4.4</w:t>
          </w:r>
          <w:r>
            <w:rPr>
              <w:rFonts w:asciiTheme="minorHAnsi" w:eastAsiaTheme="minorEastAsia" w:hAnsiTheme="minorHAnsi"/>
              <w:noProof/>
              <w:lang w:eastAsia="ja-JP"/>
            </w:rPr>
            <w:tab/>
          </w:r>
          <w:r>
            <w:rPr>
              <w:noProof/>
            </w:rPr>
            <w:t>Gleichrichter</w:t>
          </w:r>
          <w:r>
            <w:rPr>
              <w:noProof/>
            </w:rPr>
            <w:tab/>
          </w:r>
          <w:r>
            <w:rPr>
              <w:noProof/>
            </w:rPr>
            <w:fldChar w:fldCharType="begin"/>
          </w:r>
          <w:r>
            <w:rPr>
              <w:noProof/>
            </w:rPr>
            <w:instrText xml:space="preserve"> PAGEREF _Toc196153147 \h </w:instrText>
          </w:r>
          <w:r>
            <w:rPr>
              <w:noProof/>
            </w:rPr>
          </w:r>
          <w:r>
            <w:rPr>
              <w:noProof/>
            </w:rPr>
            <w:fldChar w:fldCharType="separate"/>
          </w:r>
          <w:r>
            <w:rPr>
              <w:noProof/>
            </w:rPr>
            <w:t>96</w:t>
          </w:r>
          <w:r>
            <w:rPr>
              <w:noProof/>
            </w:rPr>
            <w:fldChar w:fldCharType="end"/>
          </w:r>
        </w:p>
        <w:p w14:paraId="58BC80C5" w14:textId="77777777" w:rsidR="009D0691" w:rsidRDefault="009D0691">
          <w:pPr>
            <w:pStyle w:val="Verzeichnis2"/>
            <w:tabs>
              <w:tab w:val="left" w:pos="1000"/>
            </w:tabs>
            <w:rPr>
              <w:rFonts w:asciiTheme="minorHAnsi" w:eastAsiaTheme="minorEastAsia" w:hAnsiTheme="minorHAnsi"/>
              <w:noProof/>
              <w:lang w:eastAsia="ja-JP"/>
            </w:rPr>
          </w:pPr>
          <w:r>
            <w:rPr>
              <w:noProof/>
            </w:rPr>
            <w:t>8.5</w:t>
          </w:r>
          <w:r>
            <w:rPr>
              <w:rFonts w:asciiTheme="minorHAnsi" w:eastAsiaTheme="minorEastAsia" w:hAnsiTheme="minorHAnsi"/>
              <w:noProof/>
              <w:lang w:eastAsia="ja-JP"/>
            </w:rPr>
            <w:tab/>
          </w:r>
          <w:r>
            <w:rPr>
              <w:noProof/>
            </w:rPr>
            <w:t>Dokumentations-CD</w:t>
          </w:r>
          <w:r>
            <w:rPr>
              <w:noProof/>
            </w:rPr>
            <w:tab/>
          </w:r>
          <w:r>
            <w:rPr>
              <w:noProof/>
            </w:rPr>
            <w:fldChar w:fldCharType="begin"/>
          </w:r>
          <w:r>
            <w:rPr>
              <w:noProof/>
            </w:rPr>
            <w:instrText xml:space="preserve"> PAGEREF _Toc196153148 \h </w:instrText>
          </w:r>
          <w:r>
            <w:rPr>
              <w:noProof/>
            </w:rPr>
          </w:r>
          <w:r>
            <w:rPr>
              <w:noProof/>
            </w:rPr>
            <w:fldChar w:fldCharType="separate"/>
          </w:r>
          <w:r>
            <w:rPr>
              <w:noProof/>
            </w:rPr>
            <w:t>99</w:t>
          </w:r>
          <w:r>
            <w:rPr>
              <w:noProof/>
            </w:rPr>
            <w:fldChar w:fldCharType="end"/>
          </w:r>
        </w:p>
        <w:p w14:paraId="6CEAFDF0" w14:textId="1B624259" w:rsidR="00F10943" w:rsidRPr="006F2105" w:rsidRDefault="00F10943">
          <w:pPr>
            <w:rPr>
              <w:rFonts w:cs="Arial"/>
            </w:rPr>
          </w:pPr>
          <w:r w:rsidRPr="006F2105">
            <w:rPr>
              <w:rFonts w:cs="Arial"/>
              <w:b/>
              <w:bCs/>
            </w:rPr>
            <w:fldChar w:fldCharType="end"/>
          </w:r>
        </w:p>
      </w:sdtContent>
    </w:sdt>
    <w:p w14:paraId="0797DD15" w14:textId="324E979C" w:rsidR="00EF6CB0" w:rsidRDefault="00574DDF" w:rsidP="000E52F2">
      <w:pPr>
        <w:pStyle w:val="berschrift1"/>
      </w:pPr>
      <w:r>
        <w:br w:type="page"/>
      </w:r>
      <w:bookmarkStart w:id="2" w:name="_Toc196153082"/>
      <w:r w:rsidR="000E44A8">
        <w:lastRenderedPageBreak/>
        <w:t>Vorwort</w:t>
      </w:r>
      <w:bookmarkEnd w:id="2"/>
    </w:p>
    <w:p w14:paraId="0195C519" w14:textId="77777777" w:rsidR="00F10943" w:rsidRPr="001F7CE0" w:rsidRDefault="00EF6CB0" w:rsidP="00E60F49">
      <w:pPr>
        <w:pStyle w:val="berschrift2"/>
      </w:pPr>
      <w:bookmarkStart w:id="3" w:name="_Toc196153083"/>
      <w:r w:rsidRPr="001F7CE0">
        <w:t>Einleitung</w:t>
      </w:r>
      <w:bookmarkEnd w:id="3"/>
    </w:p>
    <w:p w14:paraId="2AC5F102" w14:textId="77777777" w:rsidR="00F10943" w:rsidRPr="00F10943" w:rsidRDefault="00F10943" w:rsidP="00F10943"/>
    <w:p w14:paraId="654CE83D" w14:textId="504500BB" w:rsidR="00F10943" w:rsidRPr="00FA65CE" w:rsidRDefault="004D5D47" w:rsidP="00F175F1">
      <w:pPr>
        <w:pStyle w:val="Textkrper"/>
      </w:pPr>
      <w:r w:rsidRPr="00FA65CE">
        <w:t>Die Weiterbildung zum s</w:t>
      </w:r>
      <w:r w:rsidR="007551E0" w:rsidRPr="00FA65CE">
        <w:t>taatlich gepr</w:t>
      </w:r>
      <w:r w:rsidR="006F0B53" w:rsidRPr="00FA65CE">
        <w:t xml:space="preserve">üften Techniker Elektrotechnik beinhaltet </w:t>
      </w:r>
      <w:r w:rsidR="007551E0" w:rsidRPr="00FA65CE">
        <w:t>be</w:t>
      </w:r>
      <w:r w:rsidR="005109C0" w:rsidRPr="00FA65CE">
        <w:t>gleitend zu den</w:t>
      </w:r>
      <w:r w:rsidR="009B3158" w:rsidRPr="00FA65CE">
        <w:t xml:space="preserve"> Theorieinhalt</w:t>
      </w:r>
      <w:r w:rsidR="005109C0" w:rsidRPr="00FA65CE">
        <w:t>en</w:t>
      </w:r>
      <w:r w:rsidR="00A776FC" w:rsidRPr="00FA65CE">
        <w:t xml:space="preserve"> </w:t>
      </w:r>
      <w:r w:rsidR="006F0B53" w:rsidRPr="00FA65CE">
        <w:t>der Fachstufe</w:t>
      </w:r>
      <w:r w:rsidR="007F1CAA" w:rsidRPr="00FA65CE">
        <w:t>n</w:t>
      </w:r>
      <w:r w:rsidR="00A66618" w:rsidRPr="00FA65CE">
        <w:t xml:space="preserve"> </w:t>
      </w:r>
      <w:r w:rsidR="007551E0" w:rsidRPr="00FA65CE">
        <w:t xml:space="preserve">die </w:t>
      </w:r>
      <w:r w:rsidR="007F1CAA" w:rsidRPr="00FA65CE">
        <w:t>Umsetzung</w:t>
      </w:r>
      <w:r w:rsidR="007551E0" w:rsidRPr="00FA65CE">
        <w:t xml:space="preserve"> einer praktischen Abschlussarbeit. </w:t>
      </w:r>
      <w:r w:rsidR="007F1CAA" w:rsidRPr="00FA65CE">
        <w:t>Die</w:t>
      </w:r>
      <w:r w:rsidR="007551E0" w:rsidRPr="00FA65CE">
        <w:t xml:space="preserve"> Technikerarbeit soll </w:t>
      </w:r>
      <w:r w:rsidR="00BE2CBC" w:rsidRPr="00FA65CE">
        <w:t xml:space="preserve">zeigen, dass </w:t>
      </w:r>
      <w:r w:rsidR="007551E0" w:rsidRPr="00FA65CE">
        <w:t xml:space="preserve">erlerntes Wissen über die vermittelten Theorieinhalte hinaus angewandt und komplexe </w:t>
      </w:r>
      <w:r w:rsidR="00BE2CBC" w:rsidRPr="00FA65CE">
        <w:t>Aufgaben</w:t>
      </w:r>
      <w:r w:rsidR="007551E0" w:rsidRPr="00FA65CE">
        <w:t>stellungen erarbeitet und gelöst werden</w:t>
      </w:r>
      <w:r w:rsidR="0084144D" w:rsidRPr="00FA65CE">
        <w:t xml:space="preserve"> kö</w:t>
      </w:r>
      <w:r w:rsidR="0084144D" w:rsidRPr="00FA65CE">
        <w:t>n</w:t>
      </w:r>
      <w:r w:rsidR="0084144D" w:rsidRPr="00FA65CE">
        <w:t>nen</w:t>
      </w:r>
      <w:r w:rsidR="00BE2CBC" w:rsidRPr="00FA65CE">
        <w:t xml:space="preserve">. Der Aufbau einer </w:t>
      </w:r>
      <w:r w:rsidR="007551E0" w:rsidRPr="00FA65CE">
        <w:t>Technikerarbeit ist unter</w:t>
      </w:r>
      <w:r w:rsidR="00C00317" w:rsidRPr="00FA65CE">
        <w:t>teilt in die Ausarbeitung eines</w:t>
      </w:r>
      <w:r w:rsidR="007551E0" w:rsidRPr="00FA65CE">
        <w:t xml:space="preserve"> Themas, d</w:t>
      </w:r>
      <w:r w:rsidR="00C00317" w:rsidRPr="00FA65CE">
        <w:t xml:space="preserve">ie Planung des Projektes, die </w:t>
      </w:r>
      <w:r w:rsidR="007551E0" w:rsidRPr="00FA65CE">
        <w:t>praktische Umsetzung</w:t>
      </w:r>
      <w:r w:rsidR="00C00317" w:rsidRPr="00FA65CE">
        <w:t xml:space="preserve"> und </w:t>
      </w:r>
      <w:r w:rsidR="007551E0" w:rsidRPr="00FA65CE">
        <w:t>die Erstellung einer schriftlichen Dokument</w:t>
      </w:r>
      <w:r w:rsidR="00BE2CBC" w:rsidRPr="00FA65CE">
        <w:t xml:space="preserve">ation. Ebenso ist die abschließende </w:t>
      </w:r>
      <w:r w:rsidR="007551E0" w:rsidRPr="00FA65CE">
        <w:t>Präsentation</w:t>
      </w:r>
      <w:r w:rsidR="007F1CAA" w:rsidRPr="00FA65CE">
        <w:t xml:space="preserve"> </w:t>
      </w:r>
      <w:r w:rsidR="001D0536" w:rsidRPr="00FA65CE">
        <w:t>Bestandteil</w:t>
      </w:r>
      <w:r w:rsidR="007551E0" w:rsidRPr="00FA65CE">
        <w:t>.</w:t>
      </w:r>
    </w:p>
    <w:p w14:paraId="08C8C6F7" w14:textId="1AF0D0B1" w:rsidR="00ED3A8E" w:rsidRPr="00062B92" w:rsidRDefault="00ED3A8E" w:rsidP="00E60F49">
      <w:pPr>
        <w:pStyle w:val="berschrift2"/>
        <w:rPr>
          <w:rPrChange w:id="4" w:author="Dennis Hohmann" w:date="2012-04-14T18:51:00Z">
            <w:rPr>
              <w:highlight w:val="yellow"/>
            </w:rPr>
          </w:rPrChange>
        </w:rPr>
      </w:pPr>
      <w:bookmarkStart w:id="5" w:name="_Toc196153084"/>
      <w:r w:rsidRPr="00062B92">
        <w:rPr>
          <w:rPrChange w:id="6" w:author="Dennis Hohmann" w:date="2012-04-14T18:51:00Z">
            <w:rPr>
              <w:highlight w:val="yellow"/>
            </w:rPr>
          </w:rPrChange>
        </w:rPr>
        <w:t>Copyright</w:t>
      </w:r>
      <w:bookmarkEnd w:id="5"/>
    </w:p>
    <w:p w14:paraId="6E32AA0E" w14:textId="77777777" w:rsidR="00ED3A8E" w:rsidRDefault="00ED3A8E">
      <w:pPr>
        <w:pStyle w:val="Textkrper"/>
        <w:rPr>
          <w:ins w:id="7" w:author="Dennis Hohmann" w:date="2012-04-14T18:50:00Z"/>
          <w:highlight w:val="yellow"/>
        </w:rPr>
        <w:pPrChange w:id="8" w:author="Dennis Hohmann" w:date="2012-04-15T00:39:00Z">
          <w:pPr>
            <w:pStyle w:val="Beschriftung"/>
            <w:ind w:firstLine="2399"/>
          </w:pPr>
        </w:pPrChange>
      </w:pPr>
    </w:p>
    <w:p w14:paraId="02CCA3A5" w14:textId="6D00B11A" w:rsidR="00185677" w:rsidRPr="005109C0" w:rsidRDefault="00185677">
      <w:pPr>
        <w:pStyle w:val="Textkrper"/>
        <w:rPr>
          <w:highlight w:val="yellow"/>
        </w:rPr>
        <w:pPrChange w:id="9" w:author="Dennis Hohmann" w:date="2012-04-15T00:39:00Z">
          <w:pPr>
            <w:pStyle w:val="Beschriftung"/>
            <w:ind w:firstLine="2399"/>
          </w:pPr>
        </w:pPrChange>
      </w:pPr>
      <w:ins w:id="10" w:author="Dennis Hohmann" w:date="2012-04-14T18:50:00Z">
        <w:r>
          <w:t>Die Veröffentlichung dieser Dokumentation, sowie die Verwendung der enthaltenen Pläne und Layouts, ist ohne meine Zustimmung gestattet, sofern die Angabe der Quelle entha</w:t>
        </w:r>
        <w:r>
          <w:t>l</w:t>
        </w:r>
        <w:r>
          <w:t>ten bleibt.</w:t>
        </w:r>
      </w:ins>
    </w:p>
    <w:p w14:paraId="34E88C1F" w14:textId="572A09F3" w:rsidR="001F2EED" w:rsidRPr="00343AD9" w:rsidDel="00185677" w:rsidRDefault="00ED3A8E" w:rsidP="000A6A9F">
      <w:pPr>
        <w:pStyle w:val="Textkrper"/>
        <w:rPr>
          <w:del w:id="11" w:author="Dennis Hohmann" w:date="2012-04-14T18:50:00Z"/>
        </w:rPr>
      </w:pPr>
      <w:del w:id="12" w:author="Dennis Hohmann" w:date="2012-04-14T18:50:00Z">
        <w:r w:rsidRPr="005109C0" w:rsidDel="00185677">
          <w:rPr>
            <w:highlight w:val="yellow"/>
          </w:rPr>
          <w:delText>Es wird gestattet</w:delText>
        </w:r>
        <w:r w:rsidR="001F2EED" w:rsidRPr="005109C0" w:rsidDel="00185677">
          <w:rPr>
            <w:highlight w:val="yellow"/>
          </w:rPr>
          <w:delText xml:space="preserve">, </w:delText>
        </w:r>
        <w:r w:rsidRPr="005109C0" w:rsidDel="00185677">
          <w:rPr>
            <w:highlight w:val="yellow"/>
          </w:rPr>
          <w:delText>ohne meine Z</w:delText>
        </w:r>
        <w:r w:rsidRPr="005109C0" w:rsidDel="00185677">
          <w:rPr>
            <w:highlight w:val="yellow"/>
          </w:rPr>
          <w:delText>u</w:delText>
        </w:r>
        <w:r w:rsidRPr="005109C0" w:rsidDel="00185677">
          <w:rPr>
            <w:highlight w:val="yellow"/>
          </w:rPr>
          <w:delText>s</w:delText>
        </w:r>
        <w:r w:rsidR="0084144D" w:rsidRPr="005109C0" w:rsidDel="00185677">
          <w:rPr>
            <w:highlight w:val="yellow"/>
          </w:rPr>
          <w:delText xml:space="preserve">timmung, die Dokumentation </w:delText>
        </w:r>
        <w:r w:rsidR="006F235F" w:rsidRPr="005109C0" w:rsidDel="00185677">
          <w:rPr>
            <w:highlight w:val="yellow"/>
          </w:rPr>
          <w:delText>CNC-Steuerung mit Touch-Display und USB-Speichermedium</w:delText>
        </w:r>
        <w:r w:rsidRPr="005109C0" w:rsidDel="00185677">
          <w:rPr>
            <w:highlight w:val="yellow"/>
          </w:rPr>
          <w:delText xml:space="preserve"> </w:delText>
        </w:r>
        <w:r w:rsidR="0025673E" w:rsidRPr="005109C0" w:rsidDel="00185677">
          <w:rPr>
            <w:highlight w:val="yellow"/>
          </w:rPr>
          <w:delText>zu veröffentlichen</w:delText>
        </w:r>
        <w:r w:rsidRPr="005109C0" w:rsidDel="00185677">
          <w:rPr>
            <w:highlight w:val="yellow"/>
          </w:rPr>
          <w:delText xml:space="preserve"> und die in dieser Dokument</w:delText>
        </w:r>
        <w:r w:rsidRPr="005109C0" w:rsidDel="00185677">
          <w:rPr>
            <w:highlight w:val="yellow"/>
          </w:rPr>
          <w:delText>a</w:delText>
        </w:r>
        <w:r w:rsidRPr="005109C0" w:rsidDel="00185677">
          <w:rPr>
            <w:highlight w:val="yellow"/>
          </w:rPr>
          <w:delText>tion enthaltenen Pläne und Layouts für einen Nachbau zu verwenden, oder diese</w:delText>
        </w:r>
        <w:r w:rsidR="001F2EED" w:rsidRPr="005109C0" w:rsidDel="00185677">
          <w:rPr>
            <w:highlight w:val="yellow"/>
          </w:rPr>
          <w:delText xml:space="preserve"> unter A</w:delText>
        </w:r>
        <w:r w:rsidR="001F2EED" w:rsidRPr="005109C0" w:rsidDel="00185677">
          <w:rPr>
            <w:highlight w:val="yellow"/>
          </w:rPr>
          <w:delText>n</w:delText>
        </w:r>
        <w:r w:rsidR="001F2EED" w:rsidRPr="005109C0" w:rsidDel="00185677">
          <w:rPr>
            <w:highlight w:val="yellow"/>
          </w:rPr>
          <w:delText>gabe der Quelle</w:delText>
        </w:r>
        <w:r w:rsidRPr="005109C0" w:rsidDel="00185677">
          <w:rPr>
            <w:highlight w:val="yellow"/>
          </w:rPr>
          <w:delText xml:space="preserve"> weiter zu entwickeln.</w:delText>
        </w:r>
      </w:del>
    </w:p>
    <w:p w14:paraId="40922E68" w14:textId="77777777" w:rsidR="002F6ABA" w:rsidRDefault="001F2EED" w:rsidP="002F6ABA">
      <w:pPr>
        <w:keepNext/>
        <w:jc w:val="center"/>
      </w:pPr>
      <w:r>
        <w:rPr>
          <w:noProof/>
          <w:lang w:eastAsia="de-DE"/>
        </w:rPr>
        <w:drawing>
          <wp:inline distT="0" distB="0" distL="0" distR="0" wp14:anchorId="103922C6" wp14:editId="15F8414C">
            <wp:extent cx="1494103" cy="129623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px-Opensource_svg.png"/>
                    <pic:cNvPicPr/>
                  </pic:nvPicPr>
                  <pic:blipFill rotWithShape="1">
                    <a:blip r:embed="rId10">
                      <a:extLst>
                        <a:ext uri="{28A0092B-C50C-407E-A947-70E740481C1C}">
                          <a14:useLocalDpi xmlns:a14="http://schemas.microsoft.com/office/drawing/2010/main" val="0"/>
                        </a:ext>
                      </a:extLst>
                    </a:blip>
                    <a:srcRect l="-913" t="1" r="2439" b="6703"/>
                    <a:stretch/>
                  </pic:blipFill>
                  <pic:spPr bwMode="auto">
                    <a:xfrm>
                      <a:off x="0" y="0"/>
                      <a:ext cx="1507876" cy="1308187"/>
                    </a:xfrm>
                    <a:prstGeom prst="rect">
                      <a:avLst/>
                    </a:prstGeom>
                    <a:ln>
                      <a:noFill/>
                    </a:ln>
                    <a:extLst>
                      <a:ext uri="{53640926-AAD7-44d8-BBD7-CCE9431645EC}">
                        <a14:shadowObscured xmlns:a14="http://schemas.microsoft.com/office/drawing/2010/main"/>
                      </a:ext>
                    </a:extLst>
                  </pic:spPr>
                </pic:pic>
              </a:graphicData>
            </a:graphic>
          </wp:inline>
        </w:drawing>
      </w:r>
    </w:p>
    <w:p w14:paraId="6DEC7BBE" w14:textId="240FB4E5" w:rsidR="005029D7" w:rsidDel="00185677" w:rsidRDefault="002F6ABA" w:rsidP="00E60F49">
      <w:pPr>
        <w:pStyle w:val="berschrift2"/>
        <w:rPr>
          <w:del w:id="13" w:author="Dennis Hohmann" w:date="2012-04-14T18:48:00Z"/>
        </w:rPr>
      </w:pPr>
      <w:del w:id="14" w:author="Dennis Hohmann" w:date="2012-04-14T18:48:00Z">
        <w:r w:rsidRPr="002F6ABA" w:rsidDel="00185677">
          <w:rPr>
            <w:highlight w:val="yellow"/>
          </w:rPr>
          <w:delText xml:space="preserve">Abbildung </w:delText>
        </w:r>
        <w:r w:rsidRPr="002F6ABA" w:rsidDel="00185677">
          <w:rPr>
            <w:b w:val="0"/>
            <w:bCs w:val="0"/>
            <w:highlight w:val="yellow"/>
          </w:rPr>
          <w:fldChar w:fldCharType="begin"/>
        </w:r>
        <w:r w:rsidRPr="002F6ABA" w:rsidDel="00185677">
          <w:rPr>
            <w:highlight w:val="yellow"/>
          </w:rPr>
          <w:delInstrText xml:space="preserve"> STYLEREF 2 \s </w:delInstrText>
        </w:r>
        <w:r w:rsidRPr="002F6ABA" w:rsidDel="00185677">
          <w:rPr>
            <w:b w:val="0"/>
            <w:bCs w:val="0"/>
            <w:highlight w:val="yellow"/>
          </w:rPr>
          <w:fldChar w:fldCharType="separate"/>
        </w:r>
        <w:r w:rsidRPr="002F6ABA" w:rsidDel="00185677">
          <w:rPr>
            <w:noProof/>
            <w:highlight w:val="yellow"/>
          </w:rPr>
          <w:delText>1.2</w:delText>
        </w:r>
        <w:r w:rsidRPr="002F6ABA" w:rsidDel="00185677">
          <w:rPr>
            <w:b w:val="0"/>
            <w:bCs w:val="0"/>
            <w:highlight w:val="yellow"/>
          </w:rPr>
          <w:fldChar w:fldCharType="end"/>
        </w:r>
        <w:r w:rsidRPr="002F6ABA" w:rsidDel="00185677">
          <w:rPr>
            <w:highlight w:val="yellow"/>
          </w:rPr>
          <w:delText>.</w:delText>
        </w:r>
        <w:r w:rsidRPr="002F6ABA" w:rsidDel="00185677">
          <w:rPr>
            <w:b w:val="0"/>
            <w:bCs w:val="0"/>
            <w:highlight w:val="yellow"/>
          </w:rPr>
          <w:fldChar w:fldCharType="begin"/>
        </w:r>
        <w:r w:rsidRPr="002F6ABA" w:rsidDel="00185677">
          <w:rPr>
            <w:highlight w:val="yellow"/>
          </w:rPr>
          <w:delInstrText xml:space="preserve"> SEQ Abbildung \* ARABIC \s 2 </w:delInstrText>
        </w:r>
        <w:r w:rsidRPr="002F6ABA" w:rsidDel="00185677">
          <w:rPr>
            <w:b w:val="0"/>
            <w:bCs w:val="0"/>
            <w:highlight w:val="yellow"/>
          </w:rPr>
          <w:fldChar w:fldCharType="separate"/>
        </w:r>
        <w:r w:rsidRPr="002F6ABA" w:rsidDel="00185677">
          <w:rPr>
            <w:noProof/>
            <w:highlight w:val="yellow"/>
          </w:rPr>
          <w:delText>1</w:delText>
        </w:r>
        <w:r w:rsidRPr="002F6ABA" w:rsidDel="00185677">
          <w:rPr>
            <w:b w:val="0"/>
            <w:bCs w:val="0"/>
            <w:highlight w:val="yellow"/>
          </w:rPr>
          <w:fldChar w:fldCharType="end"/>
        </w:r>
        <w:r w:rsidRPr="002F6ABA" w:rsidDel="00185677">
          <w:rPr>
            <w:highlight w:val="yellow"/>
          </w:rPr>
          <w:delText xml:space="preserve">: </w:delText>
        </w:r>
        <w:r w:rsidRPr="002F6ABA" w:rsidDel="00185677">
          <w:rPr>
            <w:highlight w:val="yellow"/>
          </w:rPr>
          <w:delText>O</w:delText>
        </w:r>
        <w:r w:rsidRPr="002F6ABA" w:rsidDel="00185677">
          <w:rPr>
            <w:highlight w:val="yellow"/>
          </w:rPr>
          <w:delText>penSource</w:delText>
        </w:r>
      </w:del>
    </w:p>
    <w:p w14:paraId="53F879EC" w14:textId="3277511A" w:rsidR="00C57085" w:rsidRPr="001F2EED" w:rsidRDefault="00E37829" w:rsidP="00E60F49">
      <w:pPr>
        <w:pStyle w:val="berschrift2"/>
      </w:pPr>
      <w:r>
        <w:br w:type="page"/>
      </w:r>
      <w:bookmarkStart w:id="15" w:name="_Toc196153085"/>
      <w:r w:rsidR="00ED3A8E" w:rsidRPr="001F2EED">
        <w:lastRenderedPageBreak/>
        <w:t>Danksagung</w:t>
      </w:r>
      <w:bookmarkEnd w:id="15"/>
    </w:p>
    <w:p w14:paraId="26AF9592" w14:textId="77777777" w:rsidR="007451B0" w:rsidRDefault="007451B0">
      <w:pPr>
        <w:pStyle w:val="Textkrper"/>
        <w:pPrChange w:id="16" w:author="Dennis Hohmann" w:date="2012-04-15T00:39:00Z">
          <w:pPr>
            <w:pStyle w:val="Beschriftung"/>
            <w:ind w:firstLine="2399"/>
          </w:pPr>
        </w:pPrChange>
      </w:pPr>
    </w:p>
    <w:p w14:paraId="7DDB0C74" w14:textId="461C782E" w:rsidR="007451B0" w:rsidRPr="00343AD9" w:rsidRDefault="00425388">
      <w:pPr>
        <w:pStyle w:val="Textkrper"/>
        <w:pPrChange w:id="17" w:author="Dennis Hohmann" w:date="2012-04-15T00:39:00Z">
          <w:pPr>
            <w:pStyle w:val="Beschriftung"/>
            <w:ind w:firstLine="2399"/>
          </w:pPr>
        </w:pPrChange>
      </w:pPr>
      <w:r>
        <w:t xml:space="preserve">An dieser Stelle möchte ich mich bei </w:t>
      </w:r>
      <w:r w:rsidR="000E051B">
        <w:t>allen</w:t>
      </w:r>
      <w:r>
        <w:t xml:space="preserve"> bedanken, die mich bei der Realisierung dieses Projek</w:t>
      </w:r>
      <w:r w:rsidR="000E051B">
        <w:t xml:space="preserve">ts </w:t>
      </w:r>
      <w:r>
        <w:t>unterstützt haben.</w:t>
      </w:r>
      <w:r w:rsidR="000821AA">
        <w:t xml:space="preserve"> </w:t>
      </w:r>
      <w:r w:rsidR="006C57FF">
        <w:t>Besonder</w:t>
      </w:r>
      <w:r w:rsidR="000E051B">
        <w:t>er</w:t>
      </w:r>
      <w:r w:rsidR="007451B0" w:rsidRPr="00343AD9">
        <w:t xml:space="preserve"> </w:t>
      </w:r>
      <w:r>
        <w:t xml:space="preserve">Dank </w:t>
      </w:r>
      <w:r w:rsidR="000E051B">
        <w:t>gilt</w:t>
      </w:r>
      <w:r w:rsidR="005A3F5E">
        <w:t xml:space="preserve"> </w:t>
      </w:r>
      <w:r>
        <w:t>folgende</w:t>
      </w:r>
      <w:r w:rsidR="000E051B">
        <w:t>n</w:t>
      </w:r>
      <w:r>
        <w:t xml:space="preserve"> Personen und Firme</w:t>
      </w:r>
      <w:r w:rsidR="000E051B">
        <w:t>n</w:t>
      </w:r>
      <w:r w:rsidR="007451B0" w:rsidRPr="00343AD9">
        <w:t>:</w:t>
      </w:r>
    </w:p>
    <w:p w14:paraId="66F123F3" w14:textId="77777777" w:rsidR="00425388" w:rsidRPr="00343AD9" w:rsidRDefault="00425388">
      <w:pPr>
        <w:pStyle w:val="Textkrper"/>
        <w:pPrChange w:id="18" w:author="Dennis Hohmann" w:date="2012-04-15T00:39:00Z">
          <w:pPr>
            <w:pStyle w:val="Beschriftung"/>
            <w:ind w:firstLine="2399"/>
          </w:pPr>
        </w:pPrChange>
      </w:pPr>
    </w:p>
    <w:p w14:paraId="5245B6C0" w14:textId="1812CF80" w:rsidR="007451B0" w:rsidRPr="00343AD9" w:rsidRDefault="00C83C32">
      <w:pPr>
        <w:pStyle w:val="Textkrper"/>
        <w:pPrChange w:id="19" w:author="Dennis Hohmann" w:date="2012-04-15T00:39:00Z">
          <w:pPr>
            <w:pStyle w:val="Beschriftung"/>
            <w:ind w:firstLine="2399"/>
          </w:pPr>
        </w:pPrChange>
      </w:pPr>
      <w:r>
        <w:t xml:space="preserve">Dr. </w:t>
      </w:r>
      <w:r w:rsidR="007451B0" w:rsidRPr="00343AD9">
        <w:t>Bernhard Spitzer</w:t>
      </w:r>
    </w:p>
    <w:p w14:paraId="5780B7E5" w14:textId="72895B59" w:rsidR="007451B0" w:rsidRPr="00343AD9" w:rsidRDefault="007451B0">
      <w:pPr>
        <w:pStyle w:val="Textkrper"/>
        <w:pPrChange w:id="20" w:author="Dennis Hohmann" w:date="2012-04-15T00:39:00Z">
          <w:pPr>
            <w:pStyle w:val="Beschriftung"/>
            <w:ind w:firstLine="2399"/>
          </w:pPr>
        </w:pPrChange>
      </w:pPr>
      <w:r w:rsidRPr="00343AD9">
        <w:tab/>
        <w:t xml:space="preserve">Für die </w:t>
      </w:r>
      <w:r w:rsidR="00425388">
        <w:t xml:space="preserve">fachliche </w:t>
      </w:r>
      <w:r w:rsidR="00775EB6">
        <w:t>Betreuung</w:t>
      </w:r>
      <w:r w:rsidR="00EA5702">
        <w:t>.</w:t>
      </w:r>
    </w:p>
    <w:p w14:paraId="0B56F652" w14:textId="77777777" w:rsidR="007451B0" w:rsidRPr="00343AD9" w:rsidRDefault="007451B0">
      <w:pPr>
        <w:pStyle w:val="Textkrper"/>
        <w:pPrChange w:id="21" w:author="Dennis Hohmann" w:date="2012-04-15T00:39:00Z">
          <w:pPr>
            <w:pStyle w:val="Beschriftung"/>
            <w:ind w:firstLine="2399"/>
          </w:pPr>
        </w:pPrChange>
      </w:pPr>
    </w:p>
    <w:p w14:paraId="5486F19D" w14:textId="19F3C816" w:rsidR="00FB74AB" w:rsidRPr="00343AD9" w:rsidRDefault="00FB74AB">
      <w:pPr>
        <w:pStyle w:val="Textkrper"/>
        <w:pPrChange w:id="22" w:author="Dennis Hohmann" w:date="2012-04-15T00:39:00Z">
          <w:pPr>
            <w:pStyle w:val="Beschriftung"/>
            <w:ind w:firstLine="2399"/>
          </w:pPr>
        </w:pPrChange>
      </w:pPr>
      <w:r w:rsidRPr="000030DF">
        <w:rPr>
          <w:rPrChange w:id="23" w:author="Dennis Hohmann" w:date="2012-04-15T03:14:00Z">
            <w:rPr>
              <w:b w:val="0"/>
              <w:highlight w:val="yellow"/>
            </w:rPr>
          </w:rPrChange>
        </w:rPr>
        <w:t>ELECTRONIC ASSEMBLY</w:t>
      </w:r>
      <w:r w:rsidR="006105FD" w:rsidRPr="006D50EA">
        <w:rPr>
          <w:rStyle w:val="Funotenzeichen"/>
        </w:rPr>
        <w:footnoteReference w:id="1"/>
      </w:r>
    </w:p>
    <w:p w14:paraId="4F8C7B21" w14:textId="582C6B30" w:rsidR="007451B0" w:rsidRPr="00343AD9" w:rsidRDefault="007451B0">
      <w:pPr>
        <w:pStyle w:val="Textkrper"/>
      </w:pPr>
      <w:r w:rsidRPr="00343AD9">
        <w:tab/>
        <w:t xml:space="preserve">Für die </w:t>
      </w:r>
      <w:r w:rsidR="0040293A" w:rsidRPr="00343AD9">
        <w:t xml:space="preserve">kostenfreie </w:t>
      </w:r>
      <w:r w:rsidR="00290B6A" w:rsidRPr="00343AD9">
        <w:t>Überlassung eines eDIP240</w:t>
      </w:r>
      <w:r w:rsidR="00E6480D" w:rsidRPr="00343AD9">
        <w:t>B</w:t>
      </w:r>
      <w:r w:rsidR="00290B6A" w:rsidRPr="00343AD9">
        <w:t>-7</w:t>
      </w:r>
      <w:r w:rsidR="00E6480D" w:rsidRPr="00343AD9">
        <w:t>LWTP Touchdisplay</w:t>
      </w:r>
      <w:r w:rsidR="00EA5702">
        <w:t>s.</w:t>
      </w:r>
    </w:p>
    <w:p w14:paraId="4E77F625" w14:textId="77777777" w:rsidR="007451B0" w:rsidRPr="00343AD9" w:rsidRDefault="007451B0">
      <w:pPr>
        <w:pStyle w:val="Textkrper"/>
      </w:pPr>
    </w:p>
    <w:p w14:paraId="17B0CFEF" w14:textId="768F7879" w:rsidR="007451B0" w:rsidRPr="00343AD9" w:rsidRDefault="007451B0">
      <w:pPr>
        <w:pStyle w:val="Textkrper"/>
      </w:pPr>
      <w:r w:rsidRPr="00343AD9">
        <w:t>Atmel</w:t>
      </w:r>
      <w:r w:rsidR="006105FD">
        <w:rPr>
          <w:rStyle w:val="Funotenzeichen"/>
        </w:rPr>
        <w:footnoteReference w:id="2"/>
      </w:r>
    </w:p>
    <w:p w14:paraId="65786815" w14:textId="77777777" w:rsidR="0066365A" w:rsidRDefault="00290B6A">
      <w:pPr>
        <w:pStyle w:val="Textkrper"/>
      </w:pPr>
      <w:r w:rsidRPr="00343AD9">
        <w:tab/>
        <w:t xml:space="preserve">Für die </w:t>
      </w:r>
      <w:r w:rsidR="0040293A" w:rsidRPr="00343AD9">
        <w:t xml:space="preserve">kostenfreie </w:t>
      </w:r>
      <w:r w:rsidRPr="00343AD9">
        <w:t>Überlassung der</w:t>
      </w:r>
      <w:r w:rsidR="002447F1" w:rsidRPr="00343AD9">
        <w:t xml:space="preserve"> Controller</w:t>
      </w:r>
      <w:r w:rsidR="007451B0" w:rsidRPr="00343AD9">
        <w:t xml:space="preserve"> als Sample</w:t>
      </w:r>
      <w:r w:rsidRPr="00343AD9">
        <w:t>s</w:t>
      </w:r>
      <w:r w:rsidR="00EF0165">
        <w:t>,</w:t>
      </w:r>
    </w:p>
    <w:p w14:paraId="2D58E4DE" w14:textId="3B18E2DC" w:rsidR="00EF0165" w:rsidRPr="00343AD9" w:rsidRDefault="00EF0165">
      <w:pPr>
        <w:pStyle w:val="Textkrper"/>
      </w:pPr>
      <w:r>
        <w:tab/>
        <w:t xml:space="preserve">sowie ein sehr günstiges Angebot </w:t>
      </w:r>
      <w:r w:rsidR="0084144D">
        <w:t>für</w:t>
      </w:r>
      <w:r>
        <w:t xml:space="preserve"> einen AVR JTAGICE3</w:t>
      </w:r>
      <w:r w:rsidR="00315859">
        <w:rPr>
          <w:rStyle w:val="Funotenzeichen"/>
        </w:rPr>
        <w:footnoteReference w:id="3"/>
      </w:r>
      <w:r w:rsidR="0084144D">
        <w:t xml:space="preserve"> Debugger</w:t>
      </w:r>
      <w:r w:rsidR="00EA5702">
        <w:t>.</w:t>
      </w:r>
    </w:p>
    <w:p w14:paraId="54114F7A" w14:textId="77777777" w:rsidR="007451B0" w:rsidRPr="00343AD9" w:rsidRDefault="007451B0">
      <w:pPr>
        <w:pStyle w:val="Textkrper"/>
      </w:pPr>
    </w:p>
    <w:p w14:paraId="4AAA999E" w14:textId="12EBFA22" w:rsidR="0040293A" w:rsidRPr="00343AD9" w:rsidRDefault="0040293A">
      <w:pPr>
        <w:pStyle w:val="Textkrper"/>
      </w:pPr>
      <w:r w:rsidRPr="00343AD9">
        <w:t>CadS</w:t>
      </w:r>
      <w:r w:rsidR="00255A43">
        <w:t>oft</w:t>
      </w:r>
      <w:r w:rsidR="006105FD">
        <w:rPr>
          <w:rStyle w:val="Funotenzeichen"/>
        </w:rPr>
        <w:footnoteReference w:id="4"/>
      </w:r>
    </w:p>
    <w:p w14:paraId="2A4EBDB1" w14:textId="44C3E445" w:rsidR="00C57085" w:rsidRDefault="0040293A">
      <w:pPr>
        <w:pStyle w:val="Textkrper"/>
      </w:pPr>
      <w:r w:rsidRPr="00343AD9">
        <w:tab/>
        <w:t xml:space="preserve">Für die </w:t>
      </w:r>
      <w:r w:rsidR="00130B08" w:rsidRPr="00343AD9">
        <w:t xml:space="preserve">kostenfreie </w:t>
      </w:r>
      <w:r w:rsidRPr="00343AD9">
        <w:t xml:space="preserve">Überlassung </w:t>
      </w:r>
      <w:r w:rsidR="00C57085" w:rsidRPr="00343AD9">
        <w:t>einer Version EAGLE 5.7 Pro OSX</w:t>
      </w:r>
      <w:r w:rsidR="006105FD">
        <w:rPr>
          <w:rStyle w:val="Funotenzeichen"/>
        </w:rPr>
        <w:footnoteReference w:id="5"/>
      </w:r>
      <w:r w:rsidR="00EA5702">
        <w:t>.</w:t>
      </w:r>
    </w:p>
    <w:p w14:paraId="4D772E9F" w14:textId="7DCBE793" w:rsidR="00F876EC" w:rsidRPr="00A472F1" w:rsidRDefault="00664B21" w:rsidP="00664B21">
      <w:pPr>
        <w:pStyle w:val="berschrift1"/>
      </w:pPr>
      <w:r>
        <w:br w:type="page"/>
      </w:r>
      <w:bookmarkStart w:id="58" w:name="_Toc196153086"/>
      <w:r w:rsidR="0014465C">
        <w:lastRenderedPageBreak/>
        <w:t>Projekt</w:t>
      </w:r>
      <w:r w:rsidR="00CB1140">
        <w:t>beschreibung</w:t>
      </w:r>
      <w:bookmarkEnd w:id="58"/>
    </w:p>
    <w:p w14:paraId="7FC57DE4" w14:textId="4B21CA08" w:rsidR="007451B0" w:rsidRPr="00660612" w:rsidRDefault="00187B56" w:rsidP="00E60F49">
      <w:pPr>
        <w:pStyle w:val="berschrift2"/>
      </w:pPr>
      <w:bookmarkStart w:id="59" w:name="_Toc196153087"/>
      <w:r w:rsidRPr="00660612">
        <w:t>Motivation</w:t>
      </w:r>
      <w:bookmarkEnd w:id="59"/>
    </w:p>
    <w:p w14:paraId="68427B59" w14:textId="77777777" w:rsidR="007451B0" w:rsidRPr="00660612" w:rsidRDefault="007451B0">
      <w:pPr>
        <w:pStyle w:val="Textkrper"/>
        <w:pPrChange w:id="60" w:author="Dennis Hohmann" w:date="2012-04-15T00:39:00Z">
          <w:pPr/>
        </w:pPrChange>
      </w:pPr>
    </w:p>
    <w:p w14:paraId="10ACAFB5" w14:textId="74A854D2" w:rsidR="00660612" w:rsidRPr="00660612" w:rsidRDefault="00EF1163">
      <w:pPr>
        <w:pStyle w:val="Textkrper"/>
        <w:pPrChange w:id="61" w:author="Dennis Hohmann" w:date="2012-04-15T00:39:00Z">
          <w:pPr/>
        </w:pPrChange>
      </w:pPr>
      <w:r w:rsidRPr="00660612">
        <w:t xml:space="preserve">Für die Herstellung </w:t>
      </w:r>
      <w:r w:rsidR="00C50726" w:rsidRPr="00660612">
        <w:t xml:space="preserve">einer Platine </w:t>
      </w:r>
      <w:r w:rsidRPr="00660612">
        <w:t xml:space="preserve">gibt es verschiedene Methoden. </w:t>
      </w:r>
      <w:r w:rsidR="00196139" w:rsidRPr="00660612">
        <w:t>Das Ausdrucken auf Transfer</w:t>
      </w:r>
      <w:r w:rsidR="00B81BA9">
        <w:t>folie, auf Belichtungsfolie und</w:t>
      </w:r>
      <w:r w:rsidR="00196139" w:rsidRPr="00660612">
        <w:t xml:space="preserve"> die Ausgabe der </w:t>
      </w:r>
      <w:r w:rsidR="00A35D20" w:rsidRPr="00660612">
        <w:t xml:space="preserve">digitalen </w:t>
      </w:r>
      <w:r w:rsidR="002E5C5D" w:rsidRPr="00660612">
        <w:t>Bohr- und Fräsdaten</w:t>
      </w:r>
      <w:r w:rsidR="00196139" w:rsidRPr="00660612">
        <w:t xml:space="preserve"> </w:t>
      </w:r>
      <w:r w:rsidR="00A35D20" w:rsidRPr="00660612">
        <w:t>für</w:t>
      </w:r>
      <w:r w:rsidR="00196139" w:rsidRPr="00660612">
        <w:t xml:space="preserve"> eine Iso</w:t>
      </w:r>
      <w:r w:rsidR="00660612" w:rsidRPr="00660612">
        <w:t>lationsfräse.</w:t>
      </w:r>
    </w:p>
    <w:p w14:paraId="0876ADCC" w14:textId="77777777" w:rsidR="00660612" w:rsidRPr="00660612" w:rsidRDefault="00660612" w:rsidP="00660612">
      <w:pPr>
        <w:pStyle w:val="Textkrper"/>
      </w:pPr>
    </w:p>
    <w:p w14:paraId="56ABD26B" w14:textId="3A11C184" w:rsidR="00F530C1" w:rsidRPr="00660612" w:rsidRDefault="002A6CAD">
      <w:pPr>
        <w:pStyle w:val="Textkrper"/>
        <w:pPrChange w:id="62" w:author="Dennis Hohmann" w:date="2012-04-15T00:39:00Z">
          <w:pPr/>
        </w:pPrChange>
      </w:pPr>
      <w:r w:rsidRPr="00660612">
        <w:t>Als erstes muss</w:t>
      </w:r>
      <w:r w:rsidR="006B7393" w:rsidRPr="00660612">
        <w:t xml:space="preserve"> </w:t>
      </w:r>
      <w:r w:rsidR="003136A1" w:rsidRPr="00660612">
        <w:t>d</w:t>
      </w:r>
      <w:r w:rsidR="0084144D" w:rsidRPr="00660612">
        <w:t xml:space="preserve">er Schaltplan erstellt werden. </w:t>
      </w:r>
      <w:r w:rsidR="00EF1163" w:rsidRPr="00660612">
        <w:t>Ist dieser erstellt, folgt als nächster Schritt das Erstellen des</w:t>
      </w:r>
      <w:r w:rsidR="006B7393" w:rsidRPr="00660612">
        <w:t xml:space="preserve"> </w:t>
      </w:r>
      <w:r w:rsidR="00EF1163" w:rsidRPr="00660612">
        <w:t>Layouts.</w:t>
      </w:r>
      <w:r w:rsidR="00C04F51" w:rsidRPr="00660612">
        <w:t xml:space="preserve"> </w:t>
      </w:r>
      <w:r w:rsidR="00EF1163" w:rsidRPr="00660612">
        <w:t>Je nach verwendeter Elektro-CAD-Software kann dies auf ve</w:t>
      </w:r>
      <w:r w:rsidR="00EF1163" w:rsidRPr="00660612">
        <w:t>r</w:t>
      </w:r>
      <w:r w:rsidR="00EF1163" w:rsidRPr="00660612">
        <w:t>schiedene Weise erfolgen.</w:t>
      </w:r>
      <w:r w:rsidR="006B7393" w:rsidRPr="00660612">
        <w:t xml:space="preserve"> </w:t>
      </w:r>
      <w:r w:rsidR="00EF1163" w:rsidRPr="00660612">
        <w:t xml:space="preserve">Die hier verwendete Software </w:t>
      </w:r>
      <w:r w:rsidR="00B2342C">
        <w:t>EAGLE (</w:t>
      </w:r>
      <w:r w:rsidR="00B2342C">
        <w:sym w:font="Wingdings" w:char="F0E0"/>
      </w:r>
      <w:r w:rsidR="00B2342C">
        <w:t xml:space="preserve"> 3.10.3)</w:t>
      </w:r>
      <w:r w:rsidR="00504E53" w:rsidRPr="00660612">
        <w:t>,</w:t>
      </w:r>
      <w:r w:rsidR="00DC6474" w:rsidRPr="00660612">
        <w:t xml:space="preserve"> </w:t>
      </w:r>
      <w:r w:rsidR="00EF1163" w:rsidRPr="00660612">
        <w:t>der Firma</w:t>
      </w:r>
      <w:r w:rsidR="00672CFC">
        <w:t xml:space="preserve"> Cad</w:t>
      </w:r>
      <w:r w:rsidR="007849D5" w:rsidRPr="00660612">
        <w:t>Soft</w:t>
      </w:r>
      <w:r w:rsidR="007849D5" w:rsidRPr="00660612">
        <w:rPr>
          <w:rStyle w:val="Funotenzeichen"/>
        </w:rPr>
        <w:footnoteReference w:id="6"/>
      </w:r>
      <w:r w:rsidR="007849D5" w:rsidRPr="00660612">
        <w:t xml:space="preserve">, </w:t>
      </w:r>
      <w:r w:rsidR="003136A1" w:rsidRPr="00660612">
        <w:t xml:space="preserve">bietet hier </w:t>
      </w:r>
      <w:r w:rsidR="00660612" w:rsidRPr="00660612">
        <w:t xml:space="preserve">den </w:t>
      </w:r>
      <w:r w:rsidR="00672CFC" w:rsidRPr="00660612">
        <w:t>sogenannten</w:t>
      </w:r>
      <w:r w:rsidR="00660612" w:rsidRPr="00660612">
        <w:t xml:space="preserve"> Layout-Editor. Ist das Layout erstellt ist die He</w:t>
      </w:r>
      <w:r w:rsidR="00660612" w:rsidRPr="00660612">
        <w:t>r</w:t>
      </w:r>
      <w:r w:rsidR="00660612" w:rsidRPr="00660612">
        <w:t>stellmethode zu wählen:</w:t>
      </w:r>
    </w:p>
    <w:p w14:paraId="3FB8C127" w14:textId="77777777" w:rsidR="00430022" w:rsidRPr="00660612" w:rsidRDefault="00430022">
      <w:pPr>
        <w:pStyle w:val="Textkrper"/>
        <w:pPrChange w:id="66" w:author="Dennis Hohmann" w:date="2012-04-15T00:39:00Z">
          <w:pPr/>
        </w:pPrChange>
      </w:pPr>
    </w:p>
    <w:p w14:paraId="30F9848A" w14:textId="73390200" w:rsidR="000444AB" w:rsidRPr="00660612" w:rsidRDefault="003136A1">
      <w:pPr>
        <w:pStyle w:val="Textkrper"/>
        <w:rPr>
          <w:rStyle w:val="Betont"/>
        </w:rPr>
        <w:pPrChange w:id="67" w:author="Dennis Hohmann" w:date="2012-04-15T00:39:00Z">
          <w:pPr/>
        </w:pPrChange>
      </w:pPr>
      <w:r w:rsidRPr="00660612">
        <w:rPr>
          <w:rStyle w:val="Betont"/>
        </w:rPr>
        <w:t xml:space="preserve">Das Ausdrucken des </w:t>
      </w:r>
      <w:r w:rsidR="000444AB" w:rsidRPr="00660612">
        <w:rPr>
          <w:rStyle w:val="Betont"/>
        </w:rPr>
        <w:t>Layouts auf eine Transferfolie</w:t>
      </w:r>
    </w:p>
    <w:p w14:paraId="3DCAD8A1" w14:textId="4D2CED63" w:rsidR="00C83C32" w:rsidRDefault="00EC0EA9">
      <w:pPr>
        <w:pStyle w:val="Textkrper"/>
      </w:pPr>
      <w:r w:rsidRPr="00660612">
        <w:t>Diese Methode funktioniert nur mit einem Laserdrucker. Hierbei wird das</w:t>
      </w:r>
      <w:r w:rsidR="006B7393" w:rsidRPr="00660612">
        <w:t xml:space="preserve"> </w:t>
      </w:r>
      <w:r w:rsidRPr="00660612">
        <w:t>Layout in der</w:t>
      </w:r>
      <w:r w:rsidRPr="00343AD9">
        <w:t xml:space="preserve"> höchsten Auflösung gedruckt. Die Transferfolie nimmt nicht</w:t>
      </w:r>
      <w:r w:rsidR="006B7393" w:rsidRPr="00343AD9">
        <w:t xml:space="preserve"> </w:t>
      </w:r>
      <w:r w:rsidR="003136A1">
        <w:t>den kompletten Toner auf</w:t>
      </w:r>
      <w:r w:rsidRPr="00343AD9">
        <w:t>, sodass der überschüssige</w:t>
      </w:r>
      <w:r w:rsidR="003C79C3" w:rsidRPr="00343AD9">
        <w:t xml:space="preserve"> Toner thermisch</w:t>
      </w:r>
      <w:r w:rsidR="001F2FC4">
        <w:t>, mit dem Bügeleisen oder Ähnlichem</w:t>
      </w:r>
      <w:r w:rsidR="003C79C3" w:rsidRPr="00343AD9">
        <w:t xml:space="preserve"> auf eine</w:t>
      </w:r>
      <w:r w:rsidR="006B7393" w:rsidRPr="00343AD9">
        <w:t xml:space="preserve"> </w:t>
      </w:r>
      <w:r w:rsidR="002979C2" w:rsidRPr="00343AD9">
        <w:t>unbeschichtete</w:t>
      </w:r>
      <w:r w:rsidRPr="00343AD9">
        <w:t xml:space="preserve"> Platine übertragen werden kann.</w:t>
      </w:r>
      <w:r w:rsidR="00C83C32">
        <w:t xml:space="preserve"> </w:t>
      </w:r>
      <w:r w:rsidRPr="00343AD9">
        <w:t xml:space="preserve">Nun ist diese </w:t>
      </w:r>
      <w:r w:rsidR="001F2FC4">
        <w:t>vorbereitete Platine b</w:t>
      </w:r>
      <w:r w:rsidR="00F530C1">
        <w:t>ereit zum Ä</w:t>
      </w:r>
      <w:r w:rsidRPr="00343AD9">
        <w:t>tzen.</w:t>
      </w:r>
    </w:p>
    <w:p w14:paraId="2DD6BF5A" w14:textId="77777777" w:rsidR="00430022" w:rsidRDefault="00430022">
      <w:pPr>
        <w:pStyle w:val="Textkrper"/>
      </w:pPr>
    </w:p>
    <w:p w14:paraId="7CB1BE65" w14:textId="29E579BF" w:rsidR="00EC0EA9" w:rsidRPr="00FC1A5F" w:rsidRDefault="00EC0EA9">
      <w:pPr>
        <w:pStyle w:val="Textkrper"/>
        <w:rPr>
          <w:rStyle w:val="Betont"/>
        </w:rPr>
      </w:pPr>
      <w:r w:rsidRPr="00FC1A5F">
        <w:rPr>
          <w:rStyle w:val="Betont"/>
        </w:rPr>
        <w:t>Das Ausdrucken des Layouts auf eine Belichtungsfolie</w:t>
      </w:r>
    </w:p>
    <w:p w14:paraId="27AE4387" w14:textId="65377A15" w:rsidR="00EC0EA9" w:rsidRDefault="00651FB9">
      <w:pPr>
        <w:pStyle w:val="Textkrper"/>
      </w:pPr>
      <w:r>
        <w:t xml:space="preserve">Im </w:t>
      </w:r>
      <w:r w:rsidRPr="00660612">
        <w:t>Gegensatz zur vorherigen</w:t>
      </w:r>
      <w:r w:rsidR="00F530C1" w:rsidRPr="00660612">
        <w:t xml:space="preserve"> Methode</w:t>
      </w:r>
      <w:r w:rsidR="00EC0EA9" w:rsidRPr="00660612">
        <w:t xml:space="preserve"> kann hier auch ein geeigneter </w:t>
      </w:r>
      <w:r w:rsidR="00F530C1" w:rsidRPr="00660612">
        <w:t>Tintenstrahldrucker</w:t>
      </w:r>
      <w:r w:rsidR="00FA65CE">
        <w:t xml:space="preserve"> zum bedrucken der Folien</w:t>
      </w:r>
      <w:r w:rsidR="003E3CAC" w:rsidRPr="00660612">
        <w:t xml:space="preserve"> </w:t>
      </w:r>
      <w:r w:rsidR="00EC0EA9" w:rsidRPr="00660612">
        <w:t xml:space="preserve">verwendet werden. Die bedruckte Folie wird </w:t>
      </w:r>
      <w:r w:rsidR="0084144D" w:rsidRPr="00660612">
        <w:t xml:space="preserve">auf einer </w:t>
      </w:r>
      <w:r w:rsidR="006B7393" w:rsidRPr="00660612">
        <w:t xml:space="preserve">Platine </w:t>
      </w:r>
      <w:r w:rsidR="0084144D" w:rsidRPr="00660612">
        <w:t xml:space="preserve">mit </w:t>
      </w:r>
      <w:r w:rsidR="001C5DD9" w:rsidRPr="00660612">
        <w:t xml:space="preserve">Fotobeschichtung </w:t>
      </w:r>
      <w:r w:rsidR="003C79C3" w:rsidRPr="00660612">
        <w:t>ausge</w:t>
      </w:r>
      <w:r w:rsidR="00660612" w:rsidRPr="00660612">
        <w:t xml:space="preserve">richtet und mit </w:t>
      </w:r>
      <w:r w:rsidR="003C79C3" w:rsidRPr="00660612">
        <w:t xml:space="preserve">UV-Licht auf </w:t>
      </w:r>
      <w:r w:rsidR="001C5DD9" w:rsidRPr="00660612">
        <w:t>das Basismaterial</w:t>
      </w:r>
      <w:r w:rsidR="003C79C3" w:rsidRPr="00660612">
        <w:t xml:space="preserve"> </w:t>
      </w:r>
      <w:r w:rsidR="00F530C1" w:rsidRPr="00660612">
        <w:t>belichtet</w:t>
      </w:r>
      <w:r w:rsidR="003C79C3" w:rsidRPr="00660612">
        <w:t>.</w:t>
      </w:r>
      <w:r w:rsidR="006B7393" w:rsidRPr="00660612">
        <w:t xml:space="preserve"> </w:t>
      </w:r>
      <w:r w:rsidR="003C79C3" w:rsidRPr="00660612">
        <w:t>Im Anschluss an das Belich</w:t>
      </w:r>
      <w:r w:rsidR="00F530C1" w:rsidRPr="00660612">
        <w:t>ten</w:t>
      </w:r>
      <w:r w:rsidR="003C79C3" w:rsidRPr="00660612">
        <w:t xml:space="preserve"> er</w:t>
      </w:r>
      <w:r w:rsidR="00F530C1" w:rsidRPr="00660612">
        <w:t>folgt das chemische Fixieren und E</w:t>
      </w:r>
      <w:r w:rsidR="003C79C3" w:rsidRPr="00660612">
        <w:t>ntwickeln.</w:t>
      </w:r>
      <w:r w:rsidR="006B7393" w:rsidRPr="00660612">
        <w:t xml:space="preserve"> </w:t>
      </w:r>
      <w:r w:rsidR="00614121" w:rsidRPr="00660612">
        <w:t>In diesem Schritt wird die</w:t>
      </w:r>
      <w:r w:rsidR="003C79C3" w:rsidRPr="00660612">
        <w:t xml:space="preserve"> überschüssige </w:t>
      </w:r>
      <w:r w:rsidR="001C5DD9" w:rsidRPr="00660612">
        <w:t>Fotobeschichtung</w:t>
      </w:r>
      <w:r w:rsidR="003C79C3" w:rsidRPr="00660612">
        <w:t xml:space="preserve"> entfernt.</w:t>
      </w:r>
      <w:r w:rsidR="006B7393" w:rsidRPr="00660612">
        <w:t xml:space="preserve"> </w:t>
      </w:r>
      <w:r w:rsidR="003C79C3" w:rsidRPr="00660612">
        <w:t>Ab jetzt ist diese Platine ebe</w:t>
      </w:r>
      <w:r w:rsidR="003C79C3" w:rsidRPr="00660612">
        <w:t>n</w:t>
      </w:r>
      <w:r w:rsidR="003C79C3" w:rsidRPr="00660612">
        <w:t>falls be</w:t>
      </w:r>
      <w:r w:rsidR="00F530C1" w:rsidRPr="00660612">
        <w:t>reit zum Ä</w:t>
      </w:r>
      <w:r w:rsidR="003C79C3" w:rsidRPr="00660612">
        <w:t>tzen.</w:t>
      </w:r>
    </w:p>
    <w:p w14:paraId="0CE1863A" w14:textId="77777777" w:rsidR="00660612" w:rsidRDefault="00660612" w:rsidP="00660612">
      <w:pPr>
        <w:pStyle w:val="Textkrper"/>
      </w:pPr>
    </w:p>
    <w:p w14:paraId="5134B54C" w14:textId="430BB2CD" w:rsidR="00660612" w:rsidRPr="00614121" w:rsidRDefault="00660612" w:rsidP="00660612">
      <w:pPr>
        <w:pStyle w:val="Textkrper"/>
      </w:pPr>
      <w:r>
        <w:t>Diese zwei Varianten gehören zu den fotochemischen Herstellmethoden. Die nun folgende Methode liegt im Bereich der Spanabtragenden Verfahren:</w:t>
      </w:r>
    </w:p>
    <w:p w14:paraId="32D74DB2" w14:textId="77777777" w:rsidR="00660612" w:rsidRDefault="00660612">
      <w:pPr>
        <w:pStyle w:val="Textkrper"/>
        <w:rPr>
          <w:rStyle w:val="Betont"/>
        </w:rPr>
        <w:pPrChange w:id="68" w:author="Dennis Hohmann" w:date="2012-04-15T00:39:00Z">
          <w:pPr>
            <w:pStyle w:val="Beschriftung"/>
            <w:ind w:left="0" w:firstLine="851"/>
          </w:pPr>
        </w:pPrChange>
      </w:pPr>
      <w:r>
        <w:rPr>
          <w:rStyle w:val="Betont"/>
        </w:rPr>
        <w:br w:type="page"/>
      </w:r>
    </w:p>
    <w:p w14:paraId="22779AD1" w14:textId="08CC7CBC" w:rsidR="00430022" w:rsidRPr="00FC1A5F" w:rsidRDefault="00EC0EA9" w:rsidP="00660612">
      <w:pPr>
        <w:pStyle w:val="Textkrper"/>
        <w:rPr>
          <w:rStyle w:val="Betont"/>
        </w:rPr>
      </w:pPr>
      <w:r w:rsidRPr="00FC1A5F">
        <w:rPr>
          <w:rStyle w:val="Betont"/>
        </w:rPr>
        <w:t>Die Ausgabe der Daten für eine Isolationsfräse</w:t>
      </w:r>
    </w:p>
    <w:p w14:paraId="1984CB87" w14:textId="3838A849" w:rsidR="00315859" w:rsidRDefault="003C79C3">
      <w:pPr>
        <w:pStyle w:val="Textkrper"/>
        <w:pPrChange w:id="69" w:author="Dennis Hohmann" w:date="2012-04-15T00:39:00Z">
          <w:pPr>
            <w:pStyle w:val="Beschriftung"/>
            <w:ind w:left="0" w:firstLine="851"/>
          </w:pPr>
        </w:pPrChange>
      </w:pPr>
      <w:r w:rsidRPr="00343AD9">
        <w:t xml:space="preserve">Der Vorteil </w:t>
      </w:r>
      <w:r w:rsidR="007849D5">
        <w:t>dieses Verfahrens</w:t>
      </w:r>
      <w:r w:rsidRPr="00343AD9">
        <w:t xml:space="preserve"> gegenüber </w:t>
      </w:r>
      <w:r w:rsidR="00547AC8">
        <w:t>den</w:t>
      </w:r>
      <w:r w:rsidR="001C5DD9">
        <w:t xml:space="preserve"> beiden anderen liegt darin</w:t>
      </w:r>
      <w:r w:rsidR="00F530C1">
        <w:t>,</w:t>
      </w:r>
      <w:r w:rsidR="001C5DD9">
        <w:t xml:space="preserve"> da</w:t>
      </w:r>
      <w:r w:rsidR="00F530C1">
        <w:t>s</w:t>
      </w:r>
      <w:r w:rsidRPr="00343AD9">
        <w:t>s hier</w:t>
      </w:r>
      <w:r w:rsidR="006B7393" w:rsidRPr="00343AD9">
        <w:t xml:space="preserve"> </w:t>
      </w:r>
      <w:r w:rsidRPr="00343AD9">
        <w:t>keine Chemie zum Einsatz kommt.</w:t>
      </w:r>
      <w:r w:rsidR="006B7393" w:rsidRPr="00343AD9">
        <w:t xml:space="preserve"> </w:t>
      </w:r>
      <w:r w:rsidRPr="00343AD9">
        <w:t xml:space="preserve">Das </w:t>
      </w:r>
      <w:r w:rsidR="008E0D12" w:rsidRPr="00343AD9">
        <w:t>Layout wird hierb</w:t>
      </w:r>
      <w:r w:rsidR="001C5DD9">
        <w:t>ei nicht geätzt, sondern mit einer g</w:t>
      </w:r>
      <w:r w:rsidR="001C5DD9">
        <w:t>e</w:t>
      </w:r>
      <w:r w:rsidR="001C5DD9">
        <w:t>eigneten</w:t>
      </w:r>
      <w:r w:rsidR="008E0D12" w:rsidRPr="00343AD9">
        <w:t xml:space="preserve"> Fräse und</w:t>
      </w:r>
      <w:r w:rsidR="006B7393" w:rsidRPr="00343AD9">
        <w:t xml:space="preserve"> </w:t>
      </w:r>
      <w:r w:rsidR="008E0D12" w:rsidRPr="00343AD9">
        <w:t xml:space="preserve">Werkzeug aus einer </w:t>
      </w:r>
      <w:r w:rsidR="001C5DD9">
        <w:t>Kupfervollschichtp</w:t>
      </w:r>
      <w:r w:rsidR="008E0D12" w:rsidRPr="00343AD9">
        <w:t>latine gefräst. Trotz dieses Vo</w:t>
      </w:r>
      <w:r w:rsidR="008E0D12" w:rsidRPr="00343AD9">
        <w:t>r</w:t>
      </w:r>
      <w:r w:rsidR="008E0D12" w:rsidRPr="00343AD9">
        <w:t xml:space="preserve">teils, </w:t>
      </w:r>
      <w:r w:rsidR="002A6CAD" w:rsidRPr="00343AD9">
        <w:t xml:space="preserve">hat </w:t>
      </w:r>
      <w:r w:rsidR="00547AC8">
        <w:t xml:space="preserve">auch </w:t>
      </w:r>
      <w:r w:rsidR="002A6CAD" w:rsidRPr="00343AD9">
        <w:t>diese</w:t>
      </w:r>
      <w:r w:rsidR="006B7393" w:rsidRPr="00343AD9">
        <w:t xml:space="preserve"> </w:t>
      </w:r>
      <w:r w:rsidR="00547AC8">
        <w:t xml:space="preserve">Methode </w:t>
      </w:r>
      <w:r w:rsidR="008E0D12" w:rsidRPr="00343AD9">
        <w:t>einen nicht unerheblichen Nachteil, welcher sich bei größ</w:t>
      </w:r>
      <w:r w:rsidR="008E0D12" w:rsidRPr="00343AD9">
        <w:t>e</w:t>
      </w:r>
      <w:r w:rsidR="008E0D12" w:rsidRPr="00343AD9">
        <w:t>ren</w:t>
      </w:r>
      <w:r w:rsidR="006B7393" w:rsidRPr="00343AD9">
        <w:t xml:space="preserve"> </w:t>
      </w:r>
      <w:r w:rsidR="007849D5">
        <w:t>Layouts zeigt.</w:t>
      </w:r>
      <w:r w:rsidR="00B76388">
        <w:t xml:space="preserve"> Abhängig von der Platinengröße, den vorgenommenen Einstellungen und der Isolationsbreite, kann der Fräsvorgang </w:t>
      </w:r>
      <w:r w:rsidR="00B76388" w:rsidRPr="00343AD9">
        <w:t>me</w:t>
      </w:r>
      <w:r w:rsidR="00B76388">
        <w:t xml:space="preserve">hrere Stunden in Anspruch nehmen. </w:t>
      </w:r>
      <w:r w:rsidR="008E0D12" w:rsidRPr="00343AD9">
        <w:t>Auch der dabei ent</w:t>
      </w:r>
      <w:r w:rsidR="002A6CAD" w:rsidRPr="00343AD9">
        <w:t>stehende</w:t>
      </w:r>
      <w:r w:rsidR="006B7393" w:rsidRPr="00343AD9">
        <w:t xml:space="preserve"> </w:t>
      </w:r>
      <w:r w:rsidR="007849D5">
        <w:t xml:space="preserve">Bohr- und </w:t>
      </w:r>
      <w:r w:rsidR="007849D5" w:rsidRPr="00672CFC">
        <w:t>Frässtaub</w:t>
      </w:r>
      <w:r w:rsidR="00547AC8" w:rsidRPr="00672CFC">
        <w:t xml:space="preserve"> </w:t>
      </w:r>
      <w:r w:rsidR="001C5DD9" w:rsidRPr="00672CFC">
        <w:t>muss</w:t>
      </w:r>
      <w:r w:rsidR="00547AC8" w:rsidRPr="00672CFC">
        <w:t xml:space="preserve"> abgeführt werden. Der entsche</w:t>
      </w:r>
      <w:r w:rsidR="00547AC8" w:rsidRPr="00672CFC">
        <w:t>i</w:t>
      </w:r>
      <w:r w:rsidR="00547AC8" w:rsidRPr="00672CFC">
        <w:t xml:space="preserve">dende Vorteil dieser </w:t>
      </w:r>
      <w:r w:rsidR="00A7790E" w:rsidRPr="00672CFC">
        <w:t>Methode ist die hohe Genauigkeit</w:t>
      </w:r>
      <w:r w:rsidR="00547AC8" w:rsidRPr="00672CFC">
        <w:t xml:space="preserve">. </w:t>
      </w:r>
      <w:r w:rsidR="00437D04">
        <w:t xml:space="preserve">Ein weiterer Vorteil ist, dass im gleichen Arbeitsgang die Bohrungen für VIAs und Bauteile gebohrt werden können. </w:t>
      </w:r>
      <w:r w:rsidR="00547AC8" w:rsidRPr="00672CFC">
        <w:t>Ein</w:t>
      </w:r>
      <w:r w:rsidR="00CA3318" w:rsidRPr="00672CFC">
        <w:t xml:space="preserve">e Platine </w:t>
      </w:r>
      <w:r w:rsidR="00B76388" w:rsidRPr="00672CFC">
        <w:t xml:space="preserve">mit beispielsweise </w:t>
      </w:r>
      <w:r w:rsidR="00CA3318" w:rsidRPr="00672CFC">
        <w:t xml:space="preserve">40 Bauteilen und </w:t>
      </w:r>
      <w:r w:rsidR="00B76388" w:rsidRPr="00672CFC">
        <w:t xml:space="preserve">einigen </w:t>
      </w:r>
      <w:r w:rsidR="00672CFC" w:rsidRPr="00672CFC">
        <w:t>VIAs</w:t>
      </w:r>
      <w:r w:rsidR="00547AC8" w:rsidRPr="00672CFC">
        <w:t xml:space="preserve"> </w:t>
      </w:r>
      <w:r w:rsidR="00CA3318" w:rsidRPr="00672CFC">
        <w:t>kann leicht auf über 200 Bohru</w:t>
      </w:r>
      <w:r w:rsidR="00CA3318" w:rsidRPr="00672CFC">
        <w:t>n</w:t>
      </w:r>
      <w:r w:rsidR="00CA3318" w:rsidRPr="00672CFC">
        <w:t>gen kommen. Diese mit der Hand auszuführen erfordert eine hohe Konzentration sowie eine ruhige</w:t>
      </w:r>
      <w:r w:rsidR="00CA3318">
        <w:t xml:space="preserve"> Hand.</w:t>
      </w:r>
    </w:p>
    <w:p w14:paraId="423BD9BB" w14:textId="77777777" w:rsidR="00CA3318" w:rsidRDefault="00CA3318">
      <w:pPr>
        <w:pStyle w:val="Textkrper"/>
        <w:pPrChange w:id="70" w:author="Dennis Hohmann" w:date="2012-04-15T00:39:00Z">
          <w:pPr>
            <w:pStyle w:val="Beschriftung"/>
            <w:ind w:left="0" w:firstLine="851"/>
          </w:pPr>
        </w:pPrChange>
      </w:pPr>
    </w:p>
    <w:p w14:paraId="14482EFB" w14:textId="0DE65473" w:rsidR="007207AA" w:rsidRPr="00122D20" w:rsidRDefault="008E0D12">
      <w:pPr>
        <w:pStyle w:val="Textkrper"/>
        <w:pPrChange w:id="71" w:author="Dennis Hohmann" w:date="2012-04-15T00:39:00Z">
          <w:pPr>
            <w:pStyle w:val="Beschriftung"/>
            <w:ind w:left="0" w:firstLine="851"/>
          </w:pPr>
        </w:pPrChange>
      </w:pPr>
      <w:r w:rsidRPr="00122D20">
        <w:t xml:space="preserve">Das Projekt </w:t>
      </w:r>
      <w:r w:rsidR="00A7790E" w:rsidRPr="00A7790E">
        <w:t>CNC-Steuerung</w:t>
      </w:r>
      <w:r w:rsidRPr="00122D20">
        <w:t xml:space="preserve"> </w:t>
      </w:r>
      <w:r w:rsidR="003E57C2">
        <w:t>setzt an</w:t>
      </w:r>
      <w:r w:rsidR="00A7790E">
        <w:t xml:space="preserve"> der</w:t>
      </w:r>
      <w:r w:rsidR="003E57C2">
        <w:t xml:space="preserve"> </w:t>
      </w:r>
      <w:r w:rsidRPr="00122D20">
        <w:t>Schnittstelle zwischen</w:t>
      </w:r>
      <w:r w:rsidR="006B7393" w:rsidRPr="00122D20">
        <w:t xml:space="preserve"> Elektro-CAD </w:t>
      </w:r>
      <w:r w:rsidRPr="00122D20">
        <w:t>Software</w:t>
      </w:r>
      <w:r w:rsidR="001F2EED">
        <w:t xml:space="preserve"> und </w:t>
      </w:r>
      <w:r w:rsidR="00BA2143">
        <w:t>einer</w:t>
      </w:r>
      <w:r w:rsidR="001F2EED">
        <w:t xml:space="preserve"> Isolationsfräse </w:t>
      </w:r>
      <w:r w:rsidR="002A6CAD" w:rsidRPr="00122D20">
        <w:t>an.</w:t>
      </w:r>
    </w:p>
    <w:p w14:paraId="30881B5A" w14:textId="6C050403" w:rsidR="00EF0DC6" w:rsidRPr="00D83822" w:rsidRDefault="00EF0DC6" w:rsidP="00D83822">
      <w:pPr>
        <w:ind w:left="0" w:firstLine="0"/>
      </w:pPr>
    </w:p>
    <w:p w14:paraId="032B87F3" w14:textId="2D78ADAD" w:rsidR="00EF0DC6" w:rsidRDefault="00671849" w:rsidP="00E60F49">
      <w:pPr>
        <w:pStyle w:val="berschrift2"/>
      </w:pPr>
      <w:bookmarkStart w:id="72" w:name="_Toc196153088"/>
      <w:r>
        <w:t>Aufgabenstellung</w:t>
      </w:r>
      <w:bookmarkEnd w:id="72"/>
    </w:p>
    <w:p w14:paraId="2C2EB955" w14:textId="77777777" w:rsidR="00E9311C" w:rsidRDefault="00E9311C">
      <w:pPr>
        <w:pStyle w:val="Textkrper"/>
        <w:pPrChange w:id="73" w:author="Dennis Hohmann" w:date="2012-04-15T00:39:00Z">
          <w:pPr>
            <w:pStyle w:val="Beschriftung"/>
            <w:ind w:left="0" w:firstLine="851"/>
          </w:pPr>
        </w:pPrChange>
      </w:pPr>
    </w:p>
    <w:p w14:paraId="6F55C59C" w14:textId="5FA9E363" w:rsidR="00E9311C" w:rsidRDefault="00BC3FD6">
      <w:pPr>
        <w:pStyle w:val="Textkrper"/>
        <w:pPrChange w:id="74" w:author="Dennis Hohmann" w:date="2012-04-15T00:39:00Z">
          <w:pPr>
            <w:pStyle w:val="Beschriftung"/>
            <w:ind w:left="0" w:firstLine="851"/>
          </w:pPr>
        </w:pPrChange>
      </w:pPr>
      <w:r w:rsidRPr="00E9311C">
        <w:t>Die Aufgabenstellung für dies</w:t>
      </w:r>
      <w:r w:rsidR="00C94741" w:rsidRPr="00E9311C">
        <w:t xml:space="preserve">es Projekt ist es, </w:t>
      </w:r>
      <w:r w:rsidR="00D83822" w:rsidRPr="00E9311C">
        <w:t xml:space="preserve">Hard- und Software zu entwickeln, welche </w:t>
      </w:r>
      <w:r w:rsidRPr="00E9311C">
        <w:t>mindestens</w:t>
      </w:r>
      <w:r w:rsidR="001E0A31" w:rsidRPr="00E9311C">
        <w:t xml:space="preserve"> </w:t>
      </w:r>
      <w:r w:rsidR="00AE1258">
        <w:t>ein</w:t>
      </w:r>
      <w:r w:rsidR="00ED434A">
        <w:t xml:space="preserve"> Ausgabeformat</w:t>
      </w:r>
      <w:r w:rsidR="00E9311C">
        <w:t xml:space="preserve"> </w:t>
      </w:r>
      <w:r w:rsidR="00ED434A">
        <w:t>des EAGLE</w:t>
      </w:r>
      <w:r w:rsidR="00E9311C">
        <w:t xml:space="preserve"> Elektro-CAD-</w:t>
      </w:r>
      <w:r w:rsidR="00ED434A">
        <w:t>Programms</w:t>
      </w:r>
      <w:r w:rsidR="00E9311C">
        <w:t xml:space="preserve"> </w:t>
      </w:r>
      <w:r w:rsidR="00AE1258">
        <w:t>interpretier</w:t>
      </w:r>
      <w:r w:rsidRPr="00E9311C">
        <w:t xml:space="preserve">en </w:t>
      </w:r>
      <w:r w:rsidR="00CC1D9C" w:rsidRPr="00E9311C">
        <w:t xml:space="preserve">kann und für eine </w:t>
      </w:r>
      <w:r w:rsidR="00ED434A">
        <w:t>2D-CNC-Maschine</w:t>
      </w:r>
      <w:r w:rsidRPr="00E9311C">
        <w:t xml:space="preserve"> </w:t>
      </w:r>
      <w:r w:rsidR="00C94741" w:rsidRPr="00E9311C">
        <w:t>ohne</w:t>
      </w:r>
      <w:r w:rsidR="001E0A31" w:rsidRPr="00E9311C">
        <w:t xml:space="preserve"> </w:t>
      </w:r>
      <w:r w:rsidR="00ED434A">
        <w:t xml:space="preserve">eigene Steuerung </w:t>
      </w:r>
      <w:r w:rsidR="00671849" w:rsidRPr="00E9311C">
        <w:t>umsetzt</w:t>
      </w:r>
      <w:r w:rsidRPr="00E9311C">
        <w:t>.</w:t>
      </w:r>
      <w:r w:rsidR="00B655A5" w:rsidRPr="00E9311C">
        <w:t xml:space="preserve"> Um Flexibilität zu g</w:t>
      </w:r>
      <w:r w:rsidR="00B655A5" w:rsidRPr="00E9311C">
        <w:t>e</w:t>
      </w:r>
      <w:r w:rsidR="00B655A5" w:rsidRPr="00E9311C">
        <w:t>wä</w:t>
      </w:r>
      <w:r w:rsidR="003E57C2" w:rsidRPr="00E9311C">
        <w:t>hrleisten</w:t>
      </w:r>
      <w:r w:rsidRPr="00E9311C">
        <w:t xml:space="preserve">, sind die Daten dem Gerät über </w:t>
      </w:r>
      <w:r w:rsidR="00A05FE3" w:rsidRPr="00E9311C">
        <w:t>ein</w:t>
      </w:r>
      <w:r w:rsidRPr="00E9311C">
        <w:t xml:space="preserve"> portables Speichermedium zuzuführen.</w:t>
      </w:r>
      <w:r w:rsidR="00414BA6" w:rsidRPr="00E9311C">
        <w:t xml:space="preserve"> </w:t>
      </w:r>
      <w:r w:rsidR="004F28CF" w:rsidRPr="00E9311C">
        <w:t>Die</w:t>
      </w:r>
      <w:r w:rsidR="00671849" w:rsidRPr="00E9311C">
        <w:t xml:space="preserve"> Kommunikation</w:t>
      </w:r>
      <w:r w:rsidR="00CC1D9C" w:rsidRPr="00E9311C">
        <w:t xml:space="preserve"> </w:t>
      </w:r>
      <w:r w:rsidR="00A05FE3" w:rsidRPr="00E9311C">
        <w:t>und Bedienung der</w:t>
      </w:r>
      <w:r w:rsidRPr="00E9311C">
        <w:t xml:space="preserve"> </w:t>
      </w:r>
      <w:r w:rsidR="00DC6474" w:rsidRPr="00E9311C">
        <w:t>CNC-Steuerung</w:t>
      </w:r>
      <w:r w:rsidR="004F28CF" w:rsidRPr="00E9311C">
        <w:t xml:space="preserve"> </w:t>
      </w:r>
      <w:r w:rsidR="00A44650" w:rsidRPr="00E9311C">
        <w:t xml:space="preserve">soll </w:t>
      </w:r>
      <w:r w:rsidR="004F28CF" w:rsidRPr="00E9311C">
        <w:t xml:space="preserve">über ein </w:t>
      </w:r>
      <w:r w:rsidR="00A44650" w:rsidRPr="00E9311C">
        <w:t xml:space="preserve">geeignetes </w:t>
      </w:r>
      <w:r w:rsidR="004F28CF" w:rsidRPr="00E9311C">
        <w:t>Display</w:t>
      </w:r>
      <w:r w:rsidR="00A44650" w:rsidRPr="00E9311C">
        <w:t xml:space="preserve"> erfolgen</w:t>
      </w:r>
      <w:r w:rsidRPr="00E9311C">
        <w:t>.</w:t>
      </w:r>
      <w:r w:rsidR="001E0A31" w:rsidRPr="00E9311C">
        <w:t xml:space="preserve"> </w:t>
      </w:r>
      <w:r w:rsidR="00EF5B9D" w:rsidRPr="00E9311C">
        <w:t>Die Spannungsv</w:t>
      </w:r>
      <w:r w:rsidR="00671849" w:rsidRPr="00E9311C">
        <w:t xml:space="preserve">ersorgung </w:t>
      </w:r>
      <w:r w:rsidR="00ED434A">
        <w:t xml:space="preserve">soll </w:t>
      </w:r>
      <w:r w:rsidR="00671849" w:rsidRPr="00E9311C">
        <w:t>aus dem 230</w:t>
      </w:r>
      <w:r w:rsidR="00ED434A">
        <w:t xml:space="preserve"> </w:t>
      </w:r>
      <w:r w:rsidR="00671849" w:rsidRPr="00E9311C">
        <w:t>V</w:t>
      </w:r>
      <w:r w:rsidR="00CC1D9C" w:rsidRPr="00E9311C">
        <w:t xml:space="preserve"> AC</w:t>
      </w:r>
      <w:r w:rsidR="00ED434A">
        <w:t>-</w:t>
      </w:r>
      <w:r w:rsidR="00671849" w:rsidRPr="00E9311C">
        <w:t>Netz</w:t>
      </w:r>
      <w:r w:rsidR="00ED434A">
        <w:t xml:space="preserve"> erfolgen. Aus Siche</w:t>
      </w:r>
      <w:r w:rsidR="00ED434A">
        <w:t>r</w:t>
      </w:r>
      <w:r w:rsidR="00AB021B">
        <w:t>heitsgründen ist</w:t>
      </w:r>
      <w:r w:rsidR="00ED434A">
        <w:t xml:space="preserve"> die Versorgungsspannung</w:t>
      </w:r>
      <w:r w:rsidR="00DC6474" w:rsidRPr="00E9311C">
        <w:t xml:space="preserve"> auf Schutzkleinspannung</w:t>
      </w:r>
      <w:r w:rsidR="00D83822" w:rsidRPr="00E9311C">
        <w:t xml:space="preserve"> </w:t>
      </w:r>
      <w:r w:rsidR="00AB021B">
        <w:t>zu transformieren</w:t>
      </w:r>
      <w:r w:rsidR="00CB0D99" w:rsidRPr="00E9311C">
        <w:t xml:space="preserve"> und </w:t>
      </w:r>
      <w:r w:rsidR="00DC6474" w:rsidRPr="00E9311C">
        <w:t>als Versorgung für die CNC-Steuerung</w:t>
      </w:r>
      <w:r w:rsidR="00A05FE3" w:rsidRPr="00E9311C">
        <w:t xml:space="preserve"> </w:t>
      </w:r>
      <w:r w:rsidR="00AB021B">
        <w:t xml:space="preserve">zu </w:t>
      </w:r>
      <w:r w:rsidR="00A05FE3" w:rsidRPr="00E9311C">
        <w:t>verwen</w:t>
      </w:r>
      <w:r w:rsidR="00AB021B">
        <w:t>den</w:t>
      </w:r>
      <w:r w:rsidR="00DC6474" w:rsidRPr="00E9311C">
        <w:t>.</w:t>
      </w:r>
      <w:r w:rsidR="00AB021B">
        <w:t xml:space="preserve"> </w:t>
      </w:r>
      <w:r w:rsidR="00E9311C" w:rsidRPr="00E9311C">
        <w:t xml:space="preserve">Die mittels </w:t>
      </w:r>
      <w:r w:rsidR="00AB021B">
        <w:t>EAGLE</w:t>
      </w:r>
      <w:r w:rsidR="00E9311C" w:rsidRPr="00E9311C">
        <w:t xml:space="preserve"> erstellten Bohr- und Fräsdaten können grundsätzlich in verschiedenen Formaten vorliegen, wie z.B. HPGL</w:t>
      </w:r>
      <w:r w:rsidR="00F52439">
        <w:t>, Gerber, oder G-</w:t>
      </w:r>
      <w:r w:rsidR="00E9311C" w:rsidRPr="00E9311C">
        <w:t xml:space="preserve">Code. </w:t>
      </w:r>
      <w:r w:rsidR="00610358">
        <w:t>Da die</w:t>
      </w:r>
      <w:r w:rsidR="00F04C30">
        <w:t xml:space="preserve">, </w:t>
      </w:r>
      <w:r w:rsidR="00672CFC">
        <w:t>von</w:t>
      </w:r>
      <w:r w:rsidR="00E9311C" w:rsidRPr="00E9311C">
        <w:t xml:space="preserve"> EAGLE erzeugten D</w:t>
      </w:r>
      <w:r w:rsidR="00E9311C">
        <w:t>aten</w:t>
      </w:r>
      <w:r w:rsidR="00660612">
        <w:t>,</w:t>
      </w:r>
      <w:r w:rsidR="00E9311C">
        <w:t xml:space="preserve"> meist</w:t>
      </w:r>
      <w:r w:rsidR="00672CFC">
        <w:t>ens</w:t>
      </w:r>
      <w:r w:rsidR="00E9311C">
        <w:t xml:space="preserve"> in </w:t>
      </w:r>
      <w:r w:rsidR="00610358">
        <w:t>dem Fo</w:t>
      </w:r>
      <w:r w:rsidR="00610358">
        <w:t>r</w:t>
      </w:r>
      <w:r w:rsidR="00610358">
        <w:t xml:space="preserve">mat </w:t>
      </w:r>
      <w:r w:rsidR="00F52439">
        <w:t>G-Code</w:t>
      </w:r>
      <w:r w:rsidR="00E9311C">
        <w:t xml:space="preserve"> vor</w:t>
      </w:r>
      <w:r w:rsidR="00672CFC">
        <w:t xml:space="preserve"> liegen</w:t>
      </w:r>
      <w:r w:rsidR="00610358">
        <w:t xml:space="preserve"> </w:t>
      </w:r>
      <w:r w:rsidR="00E9311C">
        <w:t>konzentriert sich dieses Projekt auf dieses Format.</w:t>
      </w:r>
    </w:p>
    <w:p w14:paraId="6C2555B4" w14:textId="77777777" w:rsidR="00E9311C" w:rsidRPr="00E9311C" w:rsidRDefault="00E9311C">
      <w:pPr>
        <w:pStyle w:val="Textkrper"/>
      </w:pPr>
    </w:p>
    <w:p w14:paraId="6F6AC9CD" w14:textId="5121FF60" w:rsidR="000C1C73" w:rsidRDefault="005F5925">
      <w:pPr>
        <w:pStyle w:val="Textkrper"/>
        <w:rPr>
          <w:b/>
          <w:u w:val="single"/>
        </w:rPr>
      </w:pPr>
      <w:r w:rsidRPr="00E9311C">
        <w:t>Die Dauer der</w:t>
      </w:r>
      <w:r w:rsidR="00DC6474" w:rsidRPr="00E9311C">
        <w:t xml:space="preserve"> Projekt</w:t>
      </w:r>
      <w:r w:rsidRPr="00E9311C">
        <w:t>arbeit</w:t>
      </w:r>
      <w:r w:rsidR="00ED434A">
        <w:t xml:space="preserve"> beträgt maximal sechs</w:t>
      </w:r>
      <w:r w:rsidR="00D83822" w:rsidRPr="00E9311C">
        <w:t xml:space="preserve"> Monate</w:t>
      </w:r>
      <w:r w:rsidR="00DC6474" w:rsidRPr="00E9311C">
        <w:t xml:space="preserve">, Abgabetermin ist der </w:t>
      </w:r>
      <w:r w:rsidR="00DC6474" w:rsidRPr="00E9311C">
        <w:rPr>
          <w:b/>
          <w:u w:val="single"/>
        </w:rPr>
        <w:t>16.04.201</w:t>
      </w:r>
      <w:r w:rsidR="000C1C73" w:rsidRPr="00E9311C">
        <w:rPr>
          <w:b/>
          <w:u w:val="single"/>
        </w:rPr>
        <w:t>2</w:t>
      </w:r>
      <w:r w:rsidR="00AB021B" w:rsidRPr="00AB021B">
        <w:t>.</w:t>
      </w:r>
    </w:p>
    <w:p w14:paraId="4035597C" w14:textId="23C76674" w:rsidR="008500CE" w:rsidDel="00801587" w:rsidRDefault="008500CE" w:rsidP="00E60F49">
      <w:pPr>
        <w:pStyle w:val="berschrift2"/>
        <w:rPr>
          <w:del w:id="75" w:author="Dennis Hohmann" w:date="2012-04-15T01:46:00Z"/>
        </w:rPr>
      </w:pPr>
    </w:p>
    <w:p w14:paraId="7664AC18" w14:textId="2D73352A" w:rsidR="00E71314" w:rsidRDefault="008500CE" w:rsidP="00E60F49">
      <w:pPr>
        <w:pStyle w:val="berschrift2"/>
      </w:pPr>
      <w:r>
        <w:br w:type="page"/>
      </w:r>
      <w:bookmarkStart w:id="76" w:name="_Toc196153089"/>
      <w:ins w:id="77" w:author="Dennis Hohmann" w:date="2012-04-15T01:33:00Z">
        <w:r w:rsidR="0016499C" w:rsidRPr="001D6AB0">
          <w:rPr>
            <w:noProof/>
            <w:lang w:eastAsia="de-DE"/>
          </w:rPr>
          <w:lastRenderedPageBreak/>
          <w:drawing>
            <wp:anchor distT="0" distB="0" distL="114300" distR="114300" simplePos="0" relativeHeight="251706368" behindDoc="0" locked="0" layoutInCell="1" allowOverlap="1" wp14:anchorId="097BF5D6" wp14:editId="02CEA3F6">
              <wp:simplePos x="0" y="0"/>
              <wp:positionH relativeFrom="column">
                <wp:posOffset>-1188720</wp:posOffset>
              </wp:positionH>
              <wp:positionV relativeFrom="page">
                <wp:posOffset>3051810</wp:posOffset>
              </wp:positionV>
              <wp:extent cx="8229600" cy="4937760"/>
              <wp:effectExtent l="0" t="5080" r="0" b="0"/>
              <wp:wrapTopAndBottom/>
              <wp:docPr id="2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8229600"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130B08">
        <w:t>Zeitpla</w:t>
      </w:r>
      <w:r w:rsidR="002C757E">
        <w:t>n</w:t>
      </w:r>
      <w:bookmarkEnd w:id="76"/>
    </w:p>
    <w:p w14:paraId="143551FF" w14:textId="5D02FC74" w:rsidR="00DB4318" w:rsidDel="0016499C" w:rsidRDefault="00DB4318" w:rsidP="0016499C">
      <w:pPr>
        <w:ind w:firstLine="131"/>
        <w:rPr>
          <w:del w:id="78" w:author="Dennis Hohmann" w:date="2012-04-15T01:36:00Z"/>
        </w:rPr>
      </w:pPr>
    </w:p>
    <w:p w14:paraId="36B910E7" w14:textId="46C882C5" w:rsidR="00DB4318" w:rsidDel="0016499C" w:rsidRDefault="00DB4318">
      <w:pPr>
        <w:ind w:left="0" w:firstLine="131"/>
        <w:rPr>
          <w:del w:id="79" w:author="Dennis Hohmann" w:date="2012-04-15T01:36:00Z"/>
        </w:rPr>
        <w:pPrChange w:id="80" w:author="Dennis Hohmann" w:date="2012-04-15T01:36:00Z">
          <w:pPr/>
        </w:pPrChange>
      </w:pPr>
    </w:p>
    <w:p w14:paraId="5C9762E0" w14:textId="154D9969" w:rsidR="00DB4318" w:rsidRPr="00DB4318" w:rsidDel="0016499C" w:rsidRDefault="00DB4318" w:rsidP="0016499C">
      <w:pPr>
        <w:ind w:firstLine="131"/>
        <w:rPr>
          <w:del w:id="81" w:author="Dennis Hohmann" w:date="2012-04-15T01:36:00Z"/>
        </w:rPr>
      </w:pPr>
    </w:p>
    <w:p w14:paraId="3ED55C7B" w14:textId="30CA25EB" w:rsidR="00102969" w:rsidRDefault="00155C1B">
      <w:pPr>
        <w:pStyle w:val="Beschriftung"/>
        <w:ind w:firstLine="131"/>
        <w:pPrChange w:id="82" w:author="Dennis Hohmann" w:date="2012-04-15T01:36:00Z">
          <w:pPr>
            <w:pStyle w:val="Beschriftung"/>
            <w:ind w:left="0" w:firstLine="851"/>
          </w:pPr>
        </w:pPrChange>
      </w:pPr>
      <w:bookmarkStart w:id="83" w:name="_Toc195118413"/>
      <w:bookmarkStart w:id="84" w:name="_Toc195150482"/>
      <w:bookmarkStart w:id="85" w:name="_Toc196152829"/>
      <w:r>
        <w:t xml:space="preserve">Abbildung </w:t>
      </w:r>
      <w:r w:rsidR="00E74341">
        <w:fldChar w:fldCharType="begin"/>
      </w:r>
      <w:r w:rsidR="00E74341">
        <w:instrText xml:space="preserve"> STYLEREF 2 \s </w:instrText>
      </w:r>
      <w:r w:rsidR="00E74341">
        <w:fldChar w:fldCharType="separate"/>
      </w:r>
      <w:r w:rsidR="00E74341">
        <w:rPr>
          <w:noProof/>
        </w:rPr>
        <w:t>2.3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8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2.3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Projektzeitplan</w:t>
      </w:r>
      <w:bookmarkEnd w:id="83"/>
      <w:bookmarkEnd w:id="84"/>
      <w:bookmarkEnd w:id="85"/>
    </w:p>
    <w:p w14:paraId="14B67128" w14:textId="60DA1DEF" w:rsidR="0093707B" w:rsidRPr="0093707B" w:rsidRDefault="0093707B" w:rsidP="00E60F49">
      <w:pPr>
        <w:pStyle w:val="berschrift2"/>
      </w:pPr>
      <w:r>
        <w:br w:type="page"/>
      </w:r>
      <w:bookmarkStart w:id="87" w:name="_Toc196153090"/>
      <w:r w:rsidR="00877D84">
        <w:t>Planung</w:t>
      </w:r>
      <w:bookmarkEnd w:id="87"/>
    </w:p>
    <w:p w14:paraId="0E5B022F" w14:textId="02C6FF2D" w:rsidR="00D7103C" w:rsidRDefault="00B232E0">
      <w:pPr>
        <w:pStyle w:val="Textkrper"/>
        <w:pPrChange w:id="88" w:author="Dennis Hohmann" w:date="2012-04-15T00:39:00Z">
          <w:pPr>
            <w:pStyle w:val="Beschriftung"/>
            <w:ind w:left="0" w:firstLine="851"/>
          </w:pPr>
        </w:pPrChange>
      </w:pPr>
      <w:r>
        <w:t xml:space="preserve">Zu Beginn werden die </w:t>
      </w:r>
      <w:r w:rsidR="00625029">
        <w:t>Rahmenb</w:t>
      </w:r>
      <w:r w:rsidR="00764EED">
        <w:t>edingungen</w:t>
      </w:r>
      <w:r w:rsidR="002526D3">
        <w:t xml:space="preserve"> und der Gesamtu</w:t>
      </w:r>
      <w:r w:rsidR="00BD6BAB">
        <w:t xml:space="preserve">mfang </w:t>
      </w:r>
      <w:r w:rsidR="00B0341A">
        <w:t xml:space="preserve">des Projekts </w:t>
      </w:r>
      <w:r>
        <w:t>fest</w:t>
      </w:r>
      <w:r w:rsidR="002526D3">
        <w:t>-ge</w:t>
      </w:r>
      <w:r w:rsidR="00764EED">
        <w:t>le</w:t>
      </w:r>
      <w:r w:rsidR="002526D3">
        <w:t>gt</w:t>
      </w:r>
      <w:r w:rsidR="00764EED">
        <w:t xml:space="preserve">. </w:t>
      </w:r>
      <w:r w:rsidR="00BD6BAB">
        <w:t>Dazu</w:t>
      </w:r>
      <w:r w:rsidR="002526D3">
        <w:t xml:space="preserve"> wird</w:t>
      </w:r>
      <w:r w:rsidR="00764EED">
        <w:t xml:space="preserve"> das Projekt </w:t>
      </w:r>
      <w:r w:rsidR="00D7103C">
        <w:t xml:space="preserve">in </w:t>
      </w:r>
      <w:r>
        <w:t>sieben</w:t>
      </w:r>
      <w:r w:rsidR="00764EED">
        <w:t xml:space="preserve"> Teilabschnitte </w:t>
      </w:r>
      <w:r w:rsidR="00D7103C">
        <w:t>gegliedert</w:t>
      </w:r>
      <w:r w:rsidR="00764EED">
        <w:t>:</w:t>
      </w:r>
    </w:p>
    <w:p w14:paraId="3849A1F7" w14:textId="77777777" w:rsidR="00BD6BAB" w:rsidRDefault="00BD6BAB">
      <w:pPr>
        <w:pStyle w:val="Textkrper"/>
        <w:pPrChange w:id="89" w:author="Dennis Hohmann" w:date="2012-04-15T00:39:00Z">
          <w:pPr>
            <w:pStyle w:val="Beschriftung"/>
            <w:ind w:left="0" w:firstLine="851"/>
          </w:pPr>
        </w:pPrChange>
      </w:pPr>
    </w:p>
    <w:p w14:paraId="66A97784" w14:textId="74A372FD" w:rsidR="00D7103C" w:rsidRPr="00961B58" w:rsidRDefault="00D7103C">
      <w:pPr>
        <w:pStyle w:val="Textkrper"/>
        <w:numPr>
          <w:ilvl w:val="0"/>
          <w:numId w:val="17"/>
        </w:numPr>
        <w:pPrChange w:id="90" w:author="Dennis Hohmann" w:date="2012-04-15T00:39:00Z">
          <w:pPr>
            <w:pStyle w:val="Beschriftung"/>
            <w:ind w:left="0" w:firstLine="851"/>
          </w:pPr>
        </w:pPrChange>
      </w:pPr>
      <w:r w:rsidRPr="00961B58">
        <w:t>Auswahl</w:t>
      </w:r>
      <w:r w:rsidR="00917A79">
        <w:t xml:space="preserve"> </w:t>
      </w:r>
      <w:r w:rsidRPr="00961B58">
        <w:t xml:space="preserve">der </w:t>
      </w:r>
      <w:r w:rsidR="00917A79">
        <w:t xml:space="preserve">zu verwendenden Komponenten, </w:t>
      </w:r>
      <w:r w:rsidR="00BD6BAB" w:rsidRPr="00961B58">
        <w:t>E</w:t>
      </w:r>
      <w:r w:rsidR="00917A79">
        <w:t>rstellung</w:t>
      </w:r>
      <w:r w:rsidRPr="00961B58">
        <w:t xml:space="preserve"> der Pläne </w:t>
      </w:r>
      <w:r w:rsidR="00917A79">
        <w:t xml:space="preserve">und </w:t>
      </w:r>
      <w:r w:rsidRPr="00961B58">
        <w:t>Aufbau e</w:t>
      </w:r>
      <w:r w:rsidRPr="00961B58">
        <w:t>i</w:t>
      </w:r>
      <w:r w:rsidRPr="00961B58">
        <w:t xml:space="preserve">nes </w:t>
      </w:r>
      <w:r w:rsidR="001D6F03">
        <w:t xml:space="preserve">geeigneten </w:t>
      </w:r>
      <w:r w:rsidRPr="00961B58">
        <w:t>Entwicklungssystems</w:t>
      </w:r>
    </w:p>
    <w:p w14:paraId="519294B4" w14:textId="77777777" w:rsidR="00BD6BAB" w:rsidRPr="00961B58" w:rsidRDefault="00BD6BAB">
      <w:pPr>
        <w:pStyle w:val="Textkrper"/>
        <w:pPrChange w:id="91" w:author="Dennis Hohmann" w:date="2012-04-15T00:39:00Z">
          <w:pPr>
            <w:pStyle w:val="Beschriftung"/>
            <w:ind w:left="0" w:firstLine="851"/>
          </w:pPr>
        </w:pPrChange>
      </w:pPr>
    </w:p>
    <w:p w14:paraId="0579A305" w14:textId="1582CCB1" w:rsidR="00BD6BAB" w:rsidRPr="00961B58" w:rsidRDefault="00917A79">
      <w:pPr>
        <w:pStyle w:val="Textkrper"/>
        <w:numPr>
          <w:ilvl w:val="0"/>
          <w:numId w:val="17"/>
        </w:numPr>
        <w:pPrChange w:id="92" w:author="Dennis Hohmann" w:date="2012-04-15T00:39:00Z">
          <w:pPr>
            <w:pStyle w:val="Beschriftung"/>
            <w:ind w:left="0" w:firstLine="851"/>
          </w:pPr>
        </w:pPrChange>
      </w:pPr>
      <w:r>
        <w:t xml:space="preserve">Aufbau der </w:t>
      </w:r>
      <w:r w:rsidR="00D7103C" w:rsidRPr="00961B58">
        <w:t xml:space="preserve">Kommunikation </w:t>
      </w:r>
      <w:r w:rsidR="00BD6BAB" w:rsidRPr="00961B58">
        <w:t>zwisc</w:t>
      </w:r>
      <w:r w:rsidR="0018724B" w:rsidRPr="00961B58">
        <w:t>hen einem PC und dem Controller</w:t>
      </w:r>
      <w:r>
        <w:t xml:space="preserve"> zum Steuern und A</w:t>
      </w:r>
      <w:r w:rsidR="00BD6BAB" w:rsidRPr="00961B58">
        <w:t>usge</w:t>
      </w:r>
      <w:r w:rsidR="00D7103C" w:rsidRPr="00961B58">
        <w:t>be</w:t>
      </w:r>
      <w:r w:rsidR="00BD6BAB" w:rsidRPr="00961B58">
        <w:t>n</w:t>
      </w:r>
      <w:r w:rsidR="00D7103C" w:rsidRPr="00961B58">
        <w:t xml:space="preserve"> von Meldungen</w:t>
      </w:r>
    </w:p>
    <w:p w14:paraId="56447E2D" w14:textId="77777777" w:rsidR="00BD6BAB" w:rsidRPr="00961B58" w:rsidRDefault="00BD6BAB">
      <w:pPr>
        <w:pStyle w:val="Textkrper"/>
        <w:pPrChange w:id="93" w:author="Dennis Hohmann" w:date="2012-04-15T00:39:00Z">
          <w:pPr>
            <w:pStyle w:val="Beschriftung"/>
            <w:ind w:left="0" w:firstLine="851"/>
          </w:pPr>
        </w:pPrChange>
      </w:pPr>
    </w:p>
    <w:p w14:paraId="55E32EB3" w14:textId="7996F1CF" w:rsidR="00D7103C" w:rsidRPr="001A4946" w:rsidRDefault="00BD6BAB">
      <w:pPr>
        <w:pStyle w:val="Textkrper"/>
        <w:numPr>
          <w:ilvl w:val="0"/>
          <w:numId w:val="17"/>
        </w:numPr>
        <w:pPrChange w:id="94" w:author="Dennis Hohmann" w:date="2012-04-15T00:39:00Z">
          <w:pPr>
            <w:pStyle w:val="Beschriftung"/>
            <w:ind w:left="0" w:firstLine="851"/>
          </w:pPr>
        </w:pPrChange>
      </w:pPr>
      <w:r w:rsidRPr="001A4946">
        <w:t>A</w:t>
      </w:r>
      <w:r w:rsidR="00D7103C" w:rsidRPr="001A4946">
        <w:t>nsteuerung der Schrittmotoren</w:t>
      </w:r>
      <w:r w:rsidRPr="001A4946">
        <w:t xml:space="preserve">, zunächst </w:t>
      </w:r>
      <w:r w:rsidR="00917A79" w:rsidRPr="001A4946">
        <w:t>für einen</w:t>
      </w:r>
      <w:r w:rsidR="00A5692B" w:rsidRPr="001A4946">
        <w:t xml:space="preserve"> einzelnen Motor</w:t>
      </w:r>
      <w:r w:rsidRPr="001A4946">
        <w:t>,</w:t>
      </w:r>
      <w:r w:rsidR="000821F9">
        <w:t xml:space="preserve"> im Folgenden</w:t>
      </w:r>
      <w:r w:rsidRPr="001A4946">
        <w:t xml:space="preserve"> dann </w:t>
      </w:r>
      <w:r w:rsidR="00917A79" w:rsidRPr="001A4946">
        <w:t>für zwei Motoren parallel</w:t>
      </w:r>
      <w:r w:rsidR="001A4946" w:rsidRPr="001A4946">
        <w:t xml:space="preserve"> realisiert</w:t>
      </w:r>
    </w:p>
    <w:p w14:paraId="140DE385" w14:textId="77777777" w:rsidR="00BD6BAB" w:rsidRPr="001A4946" w:rsidRDefault="00BD6BAB">
      <w:pPr>
        <w:pStyle w:val="Textkrper"/>
        <w:pPrChange w:id="95" w:author="Dennis Hohmann" w:date="2012-04-15T00:39:00Z">
          <w:pPr>
            <w:pStyle w:val="Textkrper"/>
            <w:numPr>
              <w:numId w:val="17"/>
            </w:numPr>
            <w:ind w:left="720" w:hanging="360"/>
          </w:pPr>
        </w:pPrChange>
      </w:pPr>
    </w:p>
    <w:p w14:paraId="5B7BCF50" w14:textId="01EA0BBE" w:rsidR="00BD6BAB" w:rsidRPr="001A4946" w:rsidRDefault="00917A79">
      <w:pPr>
        <w:pStyle w:val="Textkrper"/>
        <w:numPr>
          <w:ilvl w:val="0"/>
          <w:numId w:val="17"/>
        </w:numPr>
        <w:pPrChange w:id="96" w:author="Dennis Hohmann" w:date="2012-04-15T00:39:00Z">
          <w:pPr>
            <w:pStyle w:val="Textkrper"/>
          </w:pPr>
        </w:pPrChange>
      </w:pPr>
      <w:r w:rsidRPr="001A4946">
        <w:t>Einlesen von Daten von einem</w:t>
      </w:r>
      <w:r w:rsidR="00D7103C" w:rsidRPr="001A4946">
        <w:t xml:space="preserve"> USB-Stick</w:t>
      </w:r>
      <w:r w:rsidR="00A5692B" w:rsidRPr="001A4946">
        <w:t xml:space="preserve"> sowie die </w:t>
      </w:r>
      <w:r w:rsidRPr="001A4946">
        <w:t>Bereitstellung und Übergabe dieser</w:t>
      </w:r>
      <w:r w:rsidR="00BD6BAB" w:rsidRPr="001A4946">
        <w:t xml:space="preserve"> Daten fü</w:t>
      </w:r>
      <w:r w:rsidRPr="001A4946">
        <w:t>r weitere Funktionen</w:t>
      </w:r>
      <w:r w:rsidR="001A4946" w:rsidRPr="001A4946">
        <w:t xml:space="preserve"> implementiert</w:t>
      </w:r>
    </w:p>
    <w:p w14:paraId="50CAEB89" w14:textId="77777777" w:rsidR="00BD6BAB" w:rsidRPr="001A4946" w:rsidRDefault="00BD6BAB">
      <w:pPr>
        <w:pStyle w:val="Textkrper"/>
        <w:pPrChange w:id="97" w:author="Dennis Hohmann" w:date="2012-04-15T00:39:00Z">
          <w:pPr>
            <w:pStyle w:val="Textkrper"/>
            <w:numPr>
              <w:numId w:val="17"/>
            </w:numPr>
            <w:ind w:left="720" w:hanging="360"/>
          </w:pPr>
        </w:pPrChange>
      </w:pPr>
    </w:p>
    <w:p w14:paraId="59BC0A8E" w14:textId="79B7F5C4" w:rsidR="00D7103C" w:rsidRPr="001A4946" w:rsidRDefault="00917A79">
      <w:pPr>
        <w:pStyle w:val="Textkrper"/>
        <w:numPr>
          <w:ilvl w:val="0"/>
          <w:numId w:val="17"/>
        </w:numPr>
        <w:pPrChange w:id="98" w:author="Dennis Hohmann" w:date="2012-04-15T00:39:00Z">
          <w:pPr>
            <w:pStyle w:val="Textkrper"/>
          </w:pPr>
        </w:pPrChange>
      </w:pPr>
      <w:r w:rsidRPr="001A4946">
        <w:t xml:space="preserve">Auswertung </w:t>
      </w:r>
      <w:r w:rsidR="00507EBE" w:rsidRPr="001A4946">
        <w:t xml:space="preserve">der </w:t>
      </w:r>
      <w:r w:rsidR="00F04C30">
        <w:t>G-</w:t>
      </w:r>
      <w:r w:rsidR="00D7103C" w:rsidRPr="001A4946">
        <w:t>Code</w:t>
      </w:r>
      <w:r w:rsidR="00507EBE" w:rsidRPr="001A4946">
        <w:t xml:space="preserve">-Daten aus den übergebenen Daten; </w:t>
      </w:r>
      <w:r w:rsidR="00BD6BAB" w:rsidRPr="001A4946">
        <w:t>Steuerung der daraus er</w:t>
      </w:r>
      <w:r w:rsidRPr="001A4946">
        <w:t>forderlichen Aktionen</w:t>
      </w:r>
      <w:r w:rsidR="001A4946" w:rsidRPr="001A4946">
        <w:t xml:space="preserve"> umgesetzt</w:t>
      </w:r>
    </w:p>
    <w:p w14:paraId="13BAD298" w14:textId="77777777" w:rsidR="00BD6BAB" w:rsidRPr="00961B58" w:rsidRDefault="00BD6BAB">
      <w:pPr>
        <w:pStyle w:val="Textkrper"/>
        <w:pPrChange w:id="99" w:author="Dennis Hohmann" w:date="2012-04-15T00:39:00Z">
          <w:pPr>
            <w:pStyle w:val="Textkrper"/>
            <w:numPr>
              <w:numId w:val="17"/>
            </w:numPr>
            <w:ind w:left="720" w:hanging="360"/>
          </w:pPr>
        </w:pPrChange>
      </w:pPr>
    </w:p>
    <w:p w14:paraId="1DEDDB41" w14:textId="4302BFAE" w:rsidR="00D7103C" w:rsidRPr="00294DA0" w:rsidRDefault="00294DA0">
      <w:pPr>
        <w:pStyle w:val="Textkrper"/>
        <w:numPr>
          <w:ilvl w:val="0"/>
          <w:numId w:val="17"/>
        </w:numPr>
        <w:rPr>
          <w:rPrChange w:id="100" w:author="Dennis Hohmann" w:date="2012-04-15T01:44:00Z">
            <w:rPr>
              <w:highlight w:val="yellow"/>
            </w:rPr>
          </w:rPrChange>
        </w:rPr>
        <w:pPrChange w:id="101" w:author="Dennis Hohmann" w:date="2012-04-15T00:39:00Z">
          <w:pPr>
            <w:pStyle w:val="Textkrper"/>
          </w:pPr>
        </w:pPrChange>
      </w:pPr>
      <w:ins w:id="102" w:author="Dennis Hohmann" w:date="2012-04-15T01:44:00Z">
        <w:r>
          <w:t xml:space="preserve">Anbindung und Programmierung des </w:t>
        </w:r>
      </w:ins>
      <w:del w:id="103" w:author="Dennis Hohmann" w:date="2012-04-15T01:44:00Z">
        <w:r w:rsidR="00917A79" w:rsidRPr="00294DA0" w:rsidDel="00294DA0">
          <w:rPr>
            <w:rPrChange w:id="104" w:author="Dennis Hohmann" w:date="2012-04-15T01:44:00Z">
              <w:rPr>
                <w:highlight w:val="yellow"/>
              </w:rPr>
            </w:rPrChange>
          </w:rPr>
          <w:delText>Displaya</w:delText>
        </w:r>
        <w:r w:rsidR="00D7103C" w:rsidRPr="00294DA0" w:rsidDel="00294DA0">
          <w:rPr>
            <w:rPrChange w:id="105" w:author="Dennis Hohmann" w:date="2012-04-15T01:44:00Z">
              <w:rPr>
                <w:highlight w:val="yellow"/>
              </w:rPr>
            </w:rPrChange>
          </w:rPr>
          <w:delText>nbindung</w:delText>
        </w:r>
        <w:r w:rsidR="00917A79" w:rsidRPr="00294DA0" w:rsidDel="00294DA0">
          <w:rPr>
            <w:rPrChange w:id="106" w:author="Dennis Hohmann" w:date="2012-04-15T01:44:00Z">
              <w:rPr>
                <w:highlight w:val="yellow"/>
              </w:rPr>
            </w:rPrChange>
          </w:rPr>
          <w:delText xml:space="preserve">, </w:delText>
        </w:r>
      </w:del>
      <w:r w:rsidR="00917A79" w:rsidRPr="00294DA0">
        <w:rPr>
          <w:rPrChange w:id="107" w:author="Dennis Hohmann" w:date="2012-04-15T01:44:00Z">
            <w:rPr>
              <w:highlight w:val="yellow"/>
            </w:rPr>
          </w:rPrChange>
        </w:rPr>
        <w:t>Display</w:t>
      </w:r>
      <w:ins w:id="108" w:author="Dennis Hohmann" w:date="2012-04-15T01:44:00Z">
        <w:r>
          <w:t>s, Erstellen der Oberflächen</w:t>
        </w:r>
      </w:ins>
      <w:del w:id="109" w:author="Dennis Hohmann" w:date="2012-04-15T01:44:00Z">
        <w:r w:rsidR="00917A79" w:rsidRPr="00294DA0" w:rsidDel="00294DA0">
          <w:rPr>
            <w:rPrChange w:id="110" w:author="Dennis Hohmann" w:date="2012-04-15T01:44:00Z">
              <w:rPr>
                <w:highlight w:val="yellow"/>
              </w:rPr>
            </w:rPrChange>
          </w:rPr>
          <w:delText>p</w:delText>
        </w:r>
        <w:r w:rsidR="00BD6BAB" w:rsidRPr="00294DA0" w:rsidDel="00294DA0">
          <w:rPr>
            <w:rPrChange w:id="111" w:author="Dennis Hohmann" w:date="2012-04-15T01:44:00Z">
              <w:rPr>
                <w:highlight w:val="yellow"/>
              </w:rPr>
            </w:rPrChange>
          </w:rPr>
          <w:delText>rogrammierung</w:delText>
        </w:r>
      </w:del>
    </w:p>
    <w:p w14:paraId="012DD34F" w14:textId="77777777" w:rsidR="00BD6BAB" w:rsidRPr="00961B58" w:rsidRDefault="00BD6BAB">
      <w:pPr>
        <w:pStyle w:val="Textkrper"/>
        <w:pPrChange w:id="112" w:author="Dennis Hohmann" w:date="2012-04-15T00:39:00Z">
          <w:pPr>
            <w:pStyle w:val="Textkrper"/>
            <w:numPr>
              <w:numId w:val="17"/>
            </w:numPr>
            <w:ind w:left="720" w:hanging="360"/>
          </w:pPr>
        </w:pPrChange>
      </w:pPr>
    </w:p>
    <w:p w14:paraId="2AC69D3F" w14:textId="2B952C9E" w:rsidR="00D7103C" w:rsidRPr="00961B58" w:rsidRDefault="00507EBE">
      <w:pPr>
        <w:pStyle w:val="Textkrper"/>
        <w:numPr>
          <w:ilvl w:val="0"/>
          <w:numId w:val="17"/>
        </w:numPr>
        <w:pPrChange w:id="113" w:author="Dennis Hohmann" w:date="2012-04-15T00:39:00Z">
          <w:pPr>
            <w:pStyle w:val="Textkrper"/>
          </w:pPr>
        </w:pPrChange>
      </w:pPr>
      <w:r>
        <w:t>Umsetzung</w:t>
      </w:r>
      <w:r w:rsidR="00BD6BAB" w:rsidRPr="00961B58">
        <w:t xml:space="preserve"> des Entwicklungssystems auf eine </w:t>
      </w:r>
      <w:r w:rsidR="00D7103C" w:rsidRPr="00961B58">
        <w:t xml:space="preserve">Platine und </w:t>
      </w:r>
      <w:r>
        <w:t>der Einbau in ein</w:t>
      </w:r>
      <w:r w:rsidR="00BD6BAB" w:rsidRPr="00961B58">
        <w:t xml:space="preserve"> geei</w:t>
      </w:r>
      <w:r w:rsidR="00BD6BAB" w:rsidRPr="00961B58">
        <w:t>g</w:t>
      </w:r>
      <w:r>
        <w:t>netes</w:t>
      </w:r>
      <w:r w:rsidR="00BD6BAB" w:rsidRPr="00961B58">
        <w:t xml:space="preserve"> </w:t>
      </w:r>
      <w:r w:rsidR="00D7103C" w:rsidRPr="00961B58">
        <w:t>Gehäuse</w:t>
      </w:r>
    </w:p>
    <w:p w14:paraId="48BA0FB6" w14:textId="77777777" w:rsidR="00BD6BAB" w:rsidRDefault="00BD6BAB">
      <w:pPr>
        <w:pStyle w:val="Textkrper"/>
        <w:pPrChange w:id="114" w:author="Dennis Hohmann" w:date="2012-04-15T00:39:00Z">
          <w:pPr>
            <w:pStyle w:val="Textkrper"/>
            <w:numPr>
              <w:numId w:val="17"/>
            </w:numPr>
            <w:ind w:left="720" w:hanging="360"/>
          </w:pPr>
        </w:pPrChange>
      </w:pPr>
    </w:p>
    <w:p w14:paraId="1075AD79" w14:textId="12738035" w:rsidR="00BD6BAB" w:rsidRDefault="00BD6BAB">
      <w:pPr>
        <w:pStyle w:val="Textkrper"/>
      </w:pPr>
      <w:r>
        <w:t xml:space="preserve">Die Dokumentation des gesamten </w:t>
      </w:r>
      <w:r w:rsidR="00741B74">
        <w:t xml:space="preserve">Projektes läuft parallel </w:t>
      </w:r>
      <w:r w:rsidR="00507EBE">
        <w:t xml:space="preserve">zu </w:t>
      </w:r>
      <w:r>
        <w:t>diesen Schritten.</w:t>
      </w:r>
    </w:p>
    <w:p w14:paraId="08AE373B" w14:textId="5EABC2A1" w:rsidR="00B26706" w:rsidRDefault="0093707B" w:rsidP="009B472A">
      <w:pPr>
        <w:pStyle w:val="berschrift1"/>
      </w:pPr>
      <w:r>
        <w:br w:type="page"/>
      </w:r>
      <w:bookmarkStart w:id="115" w:name="_Toc196153091"/>
      <w:r w:rsidR="00B26706">
        <w:t>Hardware</w:t>
      </w:r>
      <w:bookmarkEnd w:id="115"/>
    </w:p>
    <w:tbl>
      <w:tblPr>
        <w:tblStyle w:val="Tabellenraster"/>
        <w:tblpPr w:leftFromText="142" w:rightFromText="142" w:vertAnchor="text" w:horzAnchor="page" w:tblpX="1413" w:tblpY="10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6"/>
      </w:tblGrid>
      <w:tr w:rsidR="00DB734F" w14:paraId="5508A1B2" w14:textId="77777777" w:rsidTr="003A7D38">
        <w:trPr>
          <w:trHeight w:val="2485"/>
        </w:trPr>
        <w:tc>
          <w:tcPr>
            <w:tcW w:w="4411" w:type="dxa"/>
          </w:tcPr>
          <w:p w14:paraId="16C1E653" w14:textId="77777777" w:rsidR="003C14D1" w:rsidRDefault="00DB734F">
            <w:pPr>
              <w:keepNext/>
              <w:ind w:left="0" w:firstLine="0"/>
              <w:rPr>
                <w:ins w:id="116" w:author="Dennis Hohmann" w:date="2012-04-15T03:12:00Z"/>
                <w:rFonts w:asciiTheme="majorHAnsi" w:eastAsiaTheme="majorEastAsia" w:hAnsiTheme="majorHAnsi" w:cstheme="majorBidi"/>
                <w:b/>
                <w:bCs/>
                <w:i/>
                <w:iCs/>
                <w:color w:val="4F81BD" w:themeColor="accent1"/>
              </w:rPr>
              <w:pPrChange w:id="117" w:author="Dennis Hohmann" w:date="2012-04-15T03:12:00Z">
                <w:pPr>
                  <w:keepNext/>
                  <w:keepLines/>
                  <w:framePr w:hSpace="142" w:wrap="around" w:vAnchor="text" w:hAnchor="page" w:x="1413" w:y="1071"/>
                  <w:numPr>
                    <w:ilvl w:val="3"/>
                    <w:numId w:val="2"/>
                  </w:numPr>
                  <w:spacing w:before="200" w:line="276" w:lineRule="auto"/>
                  <w:ind w:left="0" w:firstLine="0"/>
                  <w:suppressOverlap/>
                  <w:outlineLvl w:val="3"/>
                </w:pPr>
              </w:pPrChange>
            </w:pPr>
            <w:r w:rsidRPr="00AF39C1">
              <w:rPr>
                <w:noProof/>
                <w:lang w:eastAsia="de-DE"/>
              </w:rPr>
              <w:drawing>
                <wp:inline distT="0" distB="0" distL="0" distR="0" wp14:anchorId="473010B1" wp14:editId="19FD26C7">
                  <wp:extent cx="2534920" cy="1901190"/>
                  <wp:effectExtent l="0" t="0" r="5080" b="381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534920" cy="1901190"/>
                          </a:xfrm>
                          <a:prstGeom prst="rect">
                            <a:avLst/>
                          </a:prstGeom>
                          <a:extLst>
                            <a:ext uri="{FAA26D3D-D897-4be2-8F04-BA451C77F1D7}">
                              <ma14:placeholderFlag xmlns:ma14="http://schemas.microsoft.com/office/mac/drawingml/2011/main"/>
                            </a:ext>
                          </a:extLst>
                        </pic:spPr>
                      </pic:pic>
                    </a:graphicData>
                  </a:graphic>
                </wp:inline>
              </w:drawing>
            </w:r>
          </w:p>
          <w:p w14:paraId="06DB5723" w14:textId="11DE9354" w:rsidR="00DB734F" w:rsidDel="003C14D1" w:rsidRDefault="003C14D1" w:rsidP="00DB734F">
            <w:pPr>
              <w:keepNext/>
              <w:ind w:left="0" w:firstLine="0"/>
              <w:rPr>
                <w:del w:id="118" w:author="Dennis Hohmann" w:date="2012-04-15T03:12:00Z"/>
              </w:rPr>
            </w:pPr>
            <w:bookmarkStart w:id="119" w:name="_Toc196152830"/>
            <w:ins w:id="120" w:author="Dennis Hohmann" w:date="2012-04-15T03:12:00Z">
              <w:r>
                <w:t xml:space="preserve">Abbildung </w:t>
              </w:r>
            </w:ins>
            <w:r w:rsidR="00E74341">
              <w:fldChar w:fldCharType="begin"/>
            </w:r>
            <w:r w:rsidR="00E74341">
              <w:instrText xml:space="preserve"> STYLEREF 2 \s </w:instrText>
            </w:r>
            <w:r w:rsidR="00E74341">
              <w:fldChar w:fldCharType="separate"/>
            </w:r>
            <w:r w:rsidR="00E74341">
              <w:rPr>
                <w:noProof/>
              </w:rPr>
              <w:t>2.4</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ins w:id="121" w:author="Dennis Hohmann" w:date="2012-04-15T03:12:00Z">
              <w:r>
                <w:t>: Atmel ATmega1284P-PU</w:t>
              </w:r>
            </w:ins>
            <w:bookmarkEnd w:id="119"/>
          </w:p>
          <w:p w14:paraId="27AA8DA4" w14:textId="2C93B6AB" w:rsidR="00DB734F" w:rsidRDefault="00DB734F" w:rsidP="0044751F">
            <w:pPr>
              <w:pStyle w:val="Beschriftung"/>
            </w:pPr>
            <w:del w:id="122" w:author="Dennis Hohmann" w:date="2012-04-15T03:12:00Z">
              <w:r w:rsidDel="003C14D1">
                <w:delText xml:space="preserve">Abbildung </w:delText>
              </w:r>
              <w:r w:rsidR="0044751F" w:rsidDel="003C14D1">
                <w:delText>3.1</w:delText>
              </w:r>
              <w:r w:rsidR="002F6ABA" w:rsidDel="003C14D1">
                <w:delText>.</w:delText>
              </w:r>
            </w:del>
            <w:del w:id="123" w:author="Dennis Hohmann" w:date="2012-04-15T03:04:00Z">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del w:id="124" w:author="Dennis Hohmann" w:date="2012-04-15T03:12:00Z">
              <w:r w:rsidDel="003C14D1">
                <w:delText>: Atmel ATmega1284P-PU</w:delText>
              </w:r>
            </w:del>
          </w:p>
        </w:tc>
      </w:tr>
    </w:tbl>
    <w:p w14:paraId="53C6D0B2" w14:textId="0D465472" w:rsidR="00DD6041" w:rsidRDefault="00B26706" w:rsidP="00E60F49">
      <w:pPr>
        <w:pStyle w:val="berschrift2"/>
      </w:pPr>
      <w:bookmarkStart w:id="125" w:name="_Toc196153092"/>
      <w:r w:rsidRPr="00B26706">
        <w:t>Controller</w:t>
      </w:r>
      <w:bookmarkEnd w:id="125"/>
    </w:p>
    <w:p w14:paraId="20BA5E4E" w14:textId="290FECB1" w:rsidR="005E46A0" w:rsidRDefault="009B6127">
      <w:pPr>
        <w:pStyle w:val="Textkrper"/>
        <w:rPr>
          <w:ins w:id="126" w:author="Dennis Hohmann" w:date="2012-04-15T01:38:00Z"/>
        </w:rPr>
        <w:pPrChange w:id="127" w:author="Dennis Hohmann" w:date="2012-04-15T00:39:00Z">
          <w:pPr>
            <w:pStyle w:val="Beschriftung"/>
            <w:ind w:left="0" w:firstLine="851"/>
          </w:pPr>
        </w:pPrChange>
      </w:pPr>
      <w:r>
        <w:t>D</w:t>
      </w:r>
      <w:r w:rsidR="00B26706" w:rsidRPr="00343AD9">
        <w:t>ie Auswahl des Controllers</w:t>
      </w:r>
      <w:r w:rsidR="004E7764" w:rsidRPr="00343AD9">
        <w:t xml:space="preserve">, dem </w:t>
      </w:r>
      <w:r w:rsidR="0076722C">
        <w:t xml:space="preserve">Kern </w:t>
      </w:r>
      <w:r w:rsidR="004E7764" w:rsidRPr="00343AD9">
        <w:t>des Projekts,</w:t>
      </w:r>
      <w:r w:rsidR="001E513D">
        <w:t xml:space="preserve"> ist</w:t>
      </w:r>
      <w:r w:rsidR="00B26706" w:rsidRPr="00343AD9">
        <w:t xml:space="preserve"> von </w:t>
      </w:r>
      <w:r w:rsidR="00987644" w:rsidRPr="00343AD9">
        <w:t>verschiedenen Fakt</w:t>
      </w:r>
      <w:r w:rsidR="00987644" w:rsidRPr="00343AD9">
        <w:t>o</w:t>
      </w:r>
      <w:r w:rsidR="00987644" w:rsidRPr="00343AD9">
        <w:t xml:space="preserve">ren </w:t>
      </w:r>
      <w:r w:rsidR="00987644" w:rsidRPr="00247CB7">
        <w:t>abhängi</w:t>
      </w:r>
      <w:r w:rsidR="005E46A0" w:rsidRPr="00247CB7">
        <w:t>g. Als</w:t>
      </w:r>
      <w:r w:rsidR="001E513D" w:rsidRPr="00247CB7">
        <w:t xml:space="preserve"> wichtigstes Auswahlkr</w:t>
      </w:r>
      <w:r w:rsidR="001E513D" w:rsidRPr="00247CB7">
        <w:t>i</w:t>
      </w:r>
      <w:r w:rsidR="001E513D" w:rsidRPr="00247CB7">
        <w:t>terium gi</w:t>
      </w:r>
      <w:r w:rsidR="005E46A0" w:rsidRPr="00247CB7">
        <w:t>lt</w:t>
      </w:r>
      <w:r w:rsidR="00987644" w:rsidRPr="00247CB7">
        <w:t xml:space="preserve"> es</w:t>
      </w:r>
      <w:r w:rsidR="005E46A0" w:rsidRPr="00247CB7">
        <w:t>,</w:t>
      </w:r>
      <w:r w:rsidR="00987644" w:rsidRPr="00247CB7">
        <w:t xml:space="preserve"> ein </w:t>
      </w:r>
      <w:r w:rsidR="00092845" w:rsidRPr="00247CB7">
        <w:t>8bit-</w:t>
      </w:r>
      <w:r w:rsidR="00987644" w:rsidRPr="00247CB7">
        <w:t>Controller</w:t>
      </w:r>
      <w:r w:rsidR="00281F67">
        <w:t xml:space="preserve"> zu finden.</w:t>
      </w:r>
      <w:r w:rsidR="005E46A0" w:rsidRPr="00247CB7">
        <w:t xml:space="preserve"> </w:t>
      </w:r>
      <w:r w:rsidR="00281F67">
        <w:t>D</w:t>
      </w:r>
      <w:r w:rsidR="00987644" w:rsidRPr="00247CB7">
        <w:t>er zu</w:t>
      </w:r>
      <w:r w:rsidR="00092845" w:rsidRPr="00247CB7">
        <w:t>m</w:t>
      </w:r>
      <w:r w:rsidR="00987644" w:rsidRPr="00247CB7">
        <w:t xml:space="preserve"> einen weit verbreitet</w:t>
      </w:r>
      <w:r w:rsidR="00092845" w:rsidRPr="00247CB7">
        <w:t xml:space="preserve"> und günstig ist, </w:t>
      </w:r>
      <w:r w:rsidR="001E513D" w:rsidRPr="00247CB7">
        <w:t>zum anderen</w:t>
      </w:r>
      <w:r w:rsidR="00092845" w:rsidRPr="00247CB7">
        <w:t xml:space="preserve"> einfach </w:t>
      </w:r>
      <w:r w:rsidR="004E7764" w:rsidRPr="00247CB7">
        <w:t>und unkompl</w:t>
      </w:r>
      <w:r w:rsidR="004E7764" w:rsidRPr="00247CB7">
        <w:t>i</w:t>
      </w:r>
      <w:r w:rsidR="004E7764" w:rsidRPr="00247CB7">
        <w:t xml:space="preserve">ziert </w:t>
      </w:r>
      <w:r w:rsidR="00092845" w:rsidRPr="00247CB7">
        <w:t>m</w:t>
      </w:r>
      <w:r w:rsidR="00987644" w:rsidRPr="00247CB7">
        <w:t>it dem AVR-Studio der Firma Atmel projektiert werden kann.</w:t>
      </w:r>
      <w:r w:rsidR="00414BA6" w:rsidRPr="00247CB7">
        <w:t xml:space="preserve"> </w:t>
      </w:r>
      <w:r w:rsidR="001E513D" w:rsidRPr="00247CB7">
        <w:t>Außerdem</w:t>
      </w:r>
      <w:r w:rsidR="00A67464" w:rsidRPr="00247CB7">
        <w:t xml:space="preserve"> </w:t>
      </w:r>
      <w:r w:rsidR="00092845" w:rsidRPr="00247CB7">
        <w:t>kamen</w:t>
      </w:r>
      <w:r w:rsidR="00333123" w:rsidRPr="00247CB7">
        <w:t xml:space="preserve"> die Rahmenbedingungen wie</w:t>
      </w:r>
      <w:r w:rsidR="00333123">
        <w:t xml:space="preserve"> zum Beispiel </w:t>
      </w:r>
      <w:r w:rsidR="001E513D">
        <w:t xml:space="preserve">eine Versorgungsspannung von </w:t>
      </w:r>
      <w:r w:rsidR="006B17E3" w:rsidRPr="00343AD9">
        <w:t>5</w:t>
      </w:r>
      <w:r w:rsidR="001E513D">
        <w:t xml:space="preserve"> </w:t>
      </w:r>
      <w:r w:rsidR="006B17E3" w:rsidRPr="00343AD9">
        <w:t>V</w:t>
      </w:r>
      <w:r w:rsidR="006668D0" w:rsidRPr="00343AD9">
        <w:t xml:space="preserve"> DC</w:t>
      </w:r>
      <w:r w:rsidR="00C50726">
        <w:t xml:space="preserve"> und</w:t>
      </w:r>
      <w:r w:rsidR="006B17E3" w:rsidRPr="00343AD9">
        <w:t xml:space="preserve"> </w:t>
      </w:r>
      <w:r w:rsidR="001E513D">
        <w:t>mindestens</w:t>
      </w:r>
      <w:r w:rsidR="006B17E3" w:rsidRPr="00FA6F7D">
        <w:t xml:space="preserve"> </w:t>
      </w:r>
      <w:r w:rsidR="001E513D">
        <w:t>vier</w:t>
      </w:r>
      <w:r w:rsidR="006B17E3" w:rsidRPr="00FA6F7D">
        <w:t xml:space="preserve"> Schnittstellen</w:t>
      </w:r>
      <w:r w:rsidR="001E513D">
        <w:t>, zwei</w:t>
      </w:r>
      <w:r w:rsidR="00FA6F7D" w:rsidRPr="00FA6F7D">
        <w:t xml:space="preserve"> davon</w:t>
      </w:r>
      <w:r w:rsidR="00FA6F7D">
        <w:t xml:space="preserve"> </w:t>
      </w:r>
      <w:r w:rsidR="00FA6F7D" w:rsidRPr="00247CB7">
        <w:t>UART,</w:t>
      </w:r>
      <w:r w:rsidR="0076722C" w:rsidRPr="00247CB7">
        <w:t xml:space="preserve"> </w:t>
      </w:r>
      <w:r w:rsidR="00FE70DF">
        <w:t>als weitere</w:t>
      </w:r>
      <w:r w:rsidR="00333123" w:rsidRPr="00247CB7">
        <w:t xml:space="preserve"> Hauptkriterien </w:t>
      </w:r>
      <w:r w:rsidR="00092845" w:rsidRPr="00247CB7">
        <w:t>hinzu.</w:t>
      </w:r>
      <w:r w:rsidR="00414BA6" w:rsidRPr="00247CB7">
        <w:t xml:space="preserve"> </w:t>
      </w:r>
      <w:r w:rsidR="00092845" w:rsidRPr="00247CB7">
        <w:t>Ebenso</w:t>
      </w:r>
      <w:r w:rsidR="00FE70DF">
        <w:t xml:space="preserve"> sollte der Controller mind. 16 </w:t>
      </w:r>
      <w:r w:rsidR="00092845" w:rsidRPr="00247CB7">
        <w:t>I/Os zur Verfügung stellen.</w:t>
      </w:r>
      <w:r w:rsidR="0004597F" w:rsidRPr="00247CB7">
        <w:t xml:space="preserve"> </w:t>
      </w:r>
      <w:r w:rsidR="006668D0" w:rsidRPr="00247CB7">
        <w:t xml:space="preserve">Aufgrund </w:t>
      </w:r>
      <w:r w:rsidR="00247CB7" w:rsidRPr="00247CB7">
        <w:t xml:space="preserve">bisheriger </w:t>
      </w:r>
      <w:r w:rsidR="00092845" w:rsidRPr="00247CB7">
        <w:t>Erfahrung</w:t>
      </w:r>
      <w:r w:rsidR="00247CB7" w:rsidRPr="00247CB7">
        <w:t>en des Autors</w:t>
      </w:r>
      <w:r w:rsidR="00FA6F7D" w:rsidRPr="00247CB7">
        <w:t>, aus an</w:t>
      </w:r>
      <w:r w:rsidR="00247CB7" w:rsidRPr="00247CB7">
        <w:t xml:space="preserve">deren Projekten </w:t>
      </w:r>
      <w:r w:rsidR="00092845" w:rsidRPr="00247CB7">
        <w:t xml:space="preserve">mit der </w:t>
      </w:r>
      <w:r w:rsidR="006C69DB" w:rsidRPr="00247CB7">
        <w:t>AT</w:t>
      </w:r>
      <w:r w:rsidR="00247CB7" w:rsidRPr="00247CB7">
        <w:t>mega-Serie, fällt</w:t>
      </w:r>
      <w:r w:rsidR="00092845" w:rsidRPr="00247CB7">
        <w:t xml:space="preserve"> die Entscheidung auf den Atmel </w:t>
      </w:r>
      <w:r w:rsidR="00F222CB" w:rsidRPr="00247CB7">
        <w:t>AT</w:t>
      </w:r>
      <w:r w:rsidR="00092845" w:rsidRPr="00247CB7">
        <w:t>mega1284P-PU.</w:t>
      </w:r>
      <w:r w:rsidR="0076722C" w:rsidRPr="00247CB7">
        <w:t xml:space="preserve"> </w:t>
      </w:r>
      <w:r w:rsidR="00A5522B" w:rsidRPr="00247CB7">
        <w:t>Die Merkmale dieses Modells</w:t>
      </w:r>
      <w:r w:rsidR="005E46A0" w:rsidRPr="00247CB7">
        <w:t xml:space="preserve"> sind:</w:t>
      </w:r>
    </w:p>
    <w:p w14:paraId="1A1489B7" w14:textId="77777777" w:rsidR="00C741EB" w:rsidRPr="00343AD9" w:rsidRDefault="00C741EB">
      <w:pPr>
        <w:pStyle w:val="Textkrper"/>
        <w:pPrChange w:id="128" w:author="Dennis Hohmann" w:date="2012-04-15T00:39:00Z">
          <w:pPr>
            <w:pStyle w:val="Beschriftung"/>
            <w:ind w:left="0" w:firstLine="851"/>
          </w:pPr>
        </w:pPrChange>
      </w:pPr>
    </w:p>
    <w:p w14:paraId="6F65EF46" w14:textId="77777777" w:rsidR="00DC1FEC" w:rsidRPr="00DC1FEC" w:rsidRDefault="00092845">
      <w:pPr>
        <w:pStyle w:val="Textkrper"/>
        <w:numPr>
          <w:ilvl w:val="0"/>
          <w:numId w:val="5"/>
        </w:numPr>
        <w:pPrChange w:id="129" w:author="Dennis Hohmann" w:date="2012-04-15T00:39:00Z">
          <w:pPr>
            <w:pStyle w:val="Beschriftung"/>
            <w:ind w:left="0" w:firstLine="851"/>
          </w:pPr>
        </w:pPrChange>
      </w:pPr>
      <w:r w:rsidRPr="00DC1FEC">
        <w:t>8bit-Controller</w:t>
      </w:r>
    </w:p>
    <w:p w14:paraId="1B82DC68" w14:textId="77777777" w:rsidR="00DC1FEC" w:rsidRPr="00DC1FEC" w:rsidRDefault="00C04F51">
      <w:pPr>
        <w:pStyle w:val="Textkrper"/>
        <w:numPr>
          <w:ilvl w:val="0"/>
          <w:numId w:val="5"/>
        </w:numPr>
        <w:pPrChange w:id="130" w:author="Dennis Hohmann" w:date="2012-04-15T00:39:00Z">
          <w:pPr>
            <w:pStyle w:val="Beschriftung"/>
            <w:ind w:left="0" w:firstLine="851"/>
          </w:pPr>
        </w:pPrChange>
      </w:pPr>
      <w:r w:rsidRPr="00DC1FEC">
        <w:t>40 Pin DIL-Gehäuse</w:t>
      </w:r>
    </w:p>
    <w:p w14:paraId="0CFF9C79" w14:textId="6A7B7D33" w:rsidR="00DC1FEC" w:rsidRPr="00DC1FEC" w:rsidRDefault="00D20050">
      <w:pPr>
        <w:pStyle w:val="Textkrper"/>
        <w:numPr>
          <w:ilvl w:val="0"/>
          <w:numId w:val="5"/>
        </w:numPr>
        <w:pPrChange w:id="131" w:author="Dennis Hohmann" w:date="2012-04-15T00:39:00Z">
          <w:pPr>
            <w:pStyle w:val="Beschriftung"/>
            <w:ind w:left="0" w:firstLine="851"/>
          </w:pPr>
        </w:pPrChange>
      </w:pPr>
      <w:r>
        <w:t>bis zu 20 </w:t>
      </w:r>
      <w:r w:rsidR="0044751F">
        <w:t>MHz</w:t>
      </w:r>
      <w:r w:rsidR="00DC1FEC" w:rsidRPr="00DC1FEC">
        <w:t xml:space="preserve"> </w:t>
      </w:r>
      <w:r w:rsidR="00A5522B">
        <w:t xml:space="preserve">CPU-Takt </w:t>
      </w:r>
      <w:r w:rsidR="00DC1FEC" w:rsidRPr="00DC1FEC">
        <w:t>mit externem Quarz</w:t>
      </w:r>
    </w:p>
    <w:p w14:paraId="5A2EFEAF" w14:textId="77777777" w:rsidR="00DC1FEC" w:rsidRPr="00DC1FEC" w:rsidRDefault="00DC1FEC">
      <w:pPr>
        <w:pStyle w:val="Textkrper"/>
        <w:numPr>
          <w:ilvl w:val="0"/>
          <w:numId w:val="5"/>
        </w:numPr>
        <w:pPrChange w:id="132" w:author="Dennis Hohmann" w:date="2012-04-15T00:39:00Z">
          <w:pPr>
            <w:pStyle w:val="Beschriftung"/>
            <w:ind w:left="0" w:firstLine="851"/>
          </w:pPr>
        </w:pPrChange>
      </w:pPr>
      <w:r w:rsidRPr="00DC1FEC">
        <w:t>32 I/Os</w:t>
      </w:r>
    </w:p>
    <w:p w14:paraId="787C9FBD" w14:textId="3190304A" w:rsidR="00DC1FEC" w:rsidRPr="00DC1FEC" w:rsidRDefault="00DC1FEC">
      <w:pPr>
        <w:pStyle w:val="Textkrper"/>
        <w:numPr>
          <w:ilvl w:val="0"/>
          <w:numId w:val="5"/>
        </w:numPr>
        <w:pPrChange w:id="133" w:author="Dennis Hohmann" w:date="2012-04-15T00:39:00Z">
          <w:pPr>
            <w:pStyle w:val="Beschriftung"/>
            <w:ind w:left="0" w:firstLine="851"/>
          </w:pPr>
        </w:pPrChange>
      </w:pPr>
      <w:r w:rsidRPr="00DC1FEC">
        <w:t>128</w:t>
      </w:r>
      <w:r w:rsidR="00D20050">
        <w:t> </w:t>
      </w:r>
      <w:r w:rsidRPr="00DC1FEC">
        <w:t>kB Flash</w:t>
      </w:r>
    </w:p>
    <w:p w14:paraId="52881C2E" w14:textId="03994D8C" w:rsidR="00DC1FEC" w:rsidRPr="00DC1FEC" w:rsidRDefault="00DC1FEC">
      <w:pPr>
        <w:pStyle w:val="Textkrper"/>
        <w:numPr>
          <w:ilvl w:val="0"/>
          <w:numId w:val="5"/>
        </w:numPr>
        <w:pPrChange w:id="134" w:author="Dennis Hohmann" w:date="2012-04-15T00:39:00Z">
          <w:pPr>
            <w:pStyle w:val="Beschriftung"/>
            <w:ind w:left="0" w:firstLine="851"/>
          </w:pPr>
        </w:pPrChange>
      </w:pPr>
      <w:r w:rsidRPr="00DC1FEC">
        <w:t>16</w:t>
      </w:r>
      <w:r w:rsidR="00D20050">
        <w:t> </w:t>
      </w:r>
      <w:r w:rsidRPr="00DC1FEC">
        <w:t>kB SRAM</w:t>
      </w:r>
    </w:p>
    <w:p w14:paraId="762C2E9A" w14:textId="2B409A60" w:rsidR="00DC1FEC" w:rsidRPr="00DC1FEC" w:rsidRDefault="00DC1FEC">
      <w:pPr>
        <w:pStyle w:val="Textkrper"/>
        <w:numPr>
          <w:ilvl w:val="0"/>
          <w:numId w:val="5"/>
        </w:numPr>
      </w:pPr>
      <w:r w:rsidRPr="00DC1FEC">
        <w:t>4</w:t>
      </w:r>
      <w:r w:rsidR="00D20050">
        <w:t> </w:t>
      </w:r>
      <w:r w:rsidRPr="00DC1FEC">
        <w:t>kB EEPROM</w:t>
      </w:r>
    </w:p>
    <w:p w14:paraId="444F24BD" w14:textId="6F561BCD" w:rsidR="00DC1FEC" w:rsidRPr="00DC1FEC" w:rsidRDefault="00C50726">
      <w:pPr>
        <w:pStyle w:val="Textkrper"/>
        <w:numPr>
          <w:ilvl w:val="0"/>
          <w:numId w:val="5"/>
        </w:numPr>
      </w:pPr>
      <w:r>
        <w:t>2x U</w:t>
      </w:r>
      <w:r w:rsidR="00DC1FEC" w:rsidRPr="00DC1FEC">
        <w:t>ART</w:t>
      </w:r>
    </w:p>
    <w:p w14:paraId="1E2197C8" w14:textId="77777777" w:rsidR="00DC1FEC" w:rsidRPr="00DC1FEC" w:rsidRDefault="00720967">
      <w:pPr>
        <w:pStyle w:val="Textkrper"/>
        <w:numPr>
          <w:ilvl w:val="0"/>
          <w:numId w:val="5"/>
        </w:numPr>
      </w:pPr>
      <w:r w:rsidRPr="00DC1FEC">
        <w:t>1x SPI</w:t>
      </w:r>
    </w:p>
    <w:p w14:paraId="4DCA303D" w14:textId="635EEAD5" w:rsidR="00DC1FEC" w:rsidRDefault="005E46A0">
      <w:pPr>
        <w:pStyle w:val="Textkrper"/>
        <w:numPr>
          <w:ilvl w:val="0"/>
          <w:numId w:val="5"/>
        </w:numPr>
        <w:rPr>
          <w:ins w:id="135" w:author="Dennis Hohmann" w:date="2012-04-15T01:38:00Z"/>
        </w:rPr>
        <w:pPrChange w:id="136" w:author="Dennis Hohmann" w:date="2012-04-15T01:38:00Z">
          <w:pPr>
            <w:pStyle w:val="Beschriftung"/>
            <w:ind w:left="0" w:firstLine="851"/>
          </w:pPr>
        </w:pPrChange>
      </w:pPr>
      <w:r w:rsidRPr="00DC1FEC">
        <w:t>1x TWI</w:t>
      </w:r>
    </w:p>
    <w:p w14:paraId="4B63DD2C" w14:textId="77777777" w:rsidR="00C741EB" w:rsidRDefault="00C741EB">
      <w:pPr>
        <w:pStyle w:val="Textkrper"/>
        <w:pPrChange w:id="137" w:author="Dennis Hohmann" w:date="2012-04-15T01:38:00Z">
          <w:pPr>
            <w:pStyle w:val="Beschriftung"/>
            <w:ind w:left="0" w:firstLine="851"/>
          </w:pPr>
        </w:pPrChange>
      </w:pPr>
    </w:p>
    <w:p w14:paraId="7A7403FB" w14:textId="114995C4" w:rsidR="00BD4AB3" w:rsidRDefault="00A5522B">
      <w:pPr>
        <w:pStyle w:val="Textkrper"/>
        <w:rPr>
          <w:ins w:id="138" w:author="Dennis Hohmann" w:date="2012-04-15T01:45:00Z"/>
        </w:rPr>
        <w:pPrChange w:id="139" w:author="Dennis Hohmann" w:date="2012-04-15T00:39:00Z">
          <w:pPr>
            <w:pStyle w:val="Beschriftung"/>
            <w:ind w:left="0" w:firstLine="851"/>
          </w:pPr>
        </w:pPrChange>
      </w:pPr>
      <w:r>
        <w:t>D</w:t>
      </w:r>
      <w:r w:rsidR="00333123">
        <w:t>er a</w:t>
      </w:r>
      <w:r w:rsidR="0004597F">
        <w:t>us</w:t>
      </w:r>
      <w:r w:rsidR="001E513D">
        <w:t xml:space="preserve">gewählte Controller </w:t>
      </w:r>
      <w:r>
        <w:t xml:space="preserve">ist </w:t>
      </w:r>
      <w:r w:rsidR="001E513D">
        <w:t>pink</w:t>
      </w:r>
      <w:r w:rsidR="006B18F7">
        <w:t>ompatibel</w:t>
      </w:r>
      <w:r w:rsidR="0004597F">
        <w:t xml:space="preserve"> zum </w:t>
      </w:r>
      <w:r w:rsidR="006C69DB" w:rsidRPr="00FA6F7D">
        <w:t>AT</w:t>
      </w:r>
      <w:r w:rsidR="001E513D">
        <w:t xml:space="preserve">mega32 und kann somit </w:t>
      </w:r>
      <w:r w:rsidR="0004597F" w:rsidRPr="00FA6F7D">
        <w:t xml:space="preserve">einfach auf dem </w:t>
      </w:r>
      <w:r w:rsidR="004C54E6" w:rsidRPr="00FA6F7D">
        <w:t>in der Entwicklungsphase</w:t>
      </w:r>
      <w:r w:rsidR="0004597F" w:rsidRPr="00FA6F7D">
        <w:t xml:space="preserve"> eingesetzten Pollin </w:t>
      </w:r>
      <w:r w:rsidR="00FA6F7D" w:rsidRPr="00FA6F7D">
        <w:t>ATMEL Evaluations-Board</w:t>
      </w:r>
      <w:r w:rsidR="00FA6F7D">
        <w:rPr>
          <w:rStyle w:val="Funotenzeichen"/>
        </w:rPr>
        <w:footnoteReference w:id="7"/>
      </w:r>
      <w:r w:rsidR="0004597F" w:rsidRPr="00FA6F7D">
        <w:t xml:space="preserve"> </w:t>
      </w:r>
      <w:r w:rsidR="004C54E6" w:rsidRPr="00FA6F7D">
        <w:t>betrieben</w:t>
      </w:r>
      <w:r w:rsidR="00D20050">
        <w:t xml:space="preserve"> werden.</w:t>
      </w:r>
    </w:p>
    <w:p w14:paraId="049EF3CE" w14:textId="77777777" w:rsidR="00BD4AB3" w:rsidRDefault="00BD4AB3">
      <w:pPr>
        <w:pStyle w:val="Textkrper"/>
        <w:rPr>
          <w:ins w:id="143" w:author="Dennis Hohmann" w:date="2012-04-15T01:45:00Z"/>
        </w:rPr>
        <w:pPrChange w:id="144" w:author="Dennis Hohmann" w:date="2012-04-15T00:39:00Z">
          <w:pPr>
            <w:pStyle w:val="Beschriftung"/>
            <w:ind w:left="0" w:firstLine="851"/>
          </w:pPr>
        </w:pPrChange>
      </w:pPr>
    </w:p>
    <w:p w14:paraId="34EA07F0" w14:textId="4FC99D28" w:rsidR="00897EC1" w:rsidRDefault="004C54E6">
      <w:pPr>
        <w:pStyle w:val="Textkrper"/>
        <w:pPrChange w:id="145" w:author="Dennis Hohmann" w:date="2012-04-15T00:39:00Z">
          <w:pPr>
            <w:pStyle w:val="Beschriftung"/>
            <w:ind w:left="0" w:firstLine="851"/>
          </w:pPr>
        </w:pPrChange>
      </w:pPr>
      <w:del w:id="146" w:author="Dennis Hohmann" w:date="2012-04-15T01:45:00Z">
        <w:r w:rsidDel="00BD4AB3">
          <w:delText xml:space="preserve"> </w:delText>
        </w:r>
      </w:del>
      <w:r>
        <w:t>Alle wichtigen Komponenten zum Betrieb des Controllers sind auf der Platine vorhanden und können über Steckbrücken</w:t>
      </w:r>
      <w:r w:rsidR="00897EC1">
        <w:t xml:space="preserve"> zugeschaltet</w:t>
      </w:r>
      <w:r w:rsidR="00FA6F7D">
        <w:t xml:space="preserve"> werden. Alle</w:t>
      </w:r>
      <w:r>
        <w:t xml:space="preserve"> Pins sind über einen Wanne</w:t>
      </w:r>
      <w:r>
        <w:t>n</w:t>
      </w:r>
      <w:r>
        <w:t>stecker her</w:t>
      </w:r>
      <w:r w:rsidR="007F3858">
        <w:t>aus</w:t>
      </w:r>
      <w:r>
        <w:t>geführt</w:t>
      </w:r>
      <w:r w:rsidR="00FA6F7D">
        <w:t xml:space="preserve"> und können nach</w:t>
      </w:r>
      <w:r w:rsidR="00897EC1">
        <w:t xml:space="preserve"> Bedarf </w:t>
      </w:r>
      <w:r w:rsidR="00FA6F7D">
        <w:t>beschaltet werden</w:t>
      </w:r>
      <w:r>
        <w:t>.</w:t>
      </w:r>
    </w:p>
    <w:p w14:paraId="43CEEBD7" w14:textId="77777777" w:rsidR="00897EC1" w:rsidRDefault="00897EC1">
      <w:pPr>
        <w:pStyle w:val="Textkrper"/>
        <w:pPrChange w:id="147" w:author="Dennis Hohmann" w:date="2012-04-15T00:39:00Z">
          <w:pPr>
            <w:pStyle w:val="Beschriftung"/>
            <w:ind w:left="0" w:firstLine="851"/>
          </w:pPr>
        </w:pPrChange>
      </w:pPr>
    </w:p>
    <w:p w14:paraId="66E4673B" w14:textId="593B74C8" w:rsidR="00C50726" w:rsidRDefault="00720967">
      <w:pPr>
        <w:pStyle w:val="Textkrper"/>
        <w:pPrChange w:id="148" w:author="Dennis Hohmann" w:date="2012-04-15T00:39:00Z">
          <w:pPr>
            <w:pStyle w:val="Beschriftung"/>
            <w:ind w:left="0" w:firstLine="851"/>
          </w:pPr>
        </w:pPrChange>
      </w:pPr>
      <w:r w:rsidRPr="00DC1FEC">
        <w:t xml:space="preserve">Die Kosten für diesen Controller liegen mit </w:t>
      </w:r>
      <w:r w:rsidR="00F551CB" w:rsidRPr="00DC1FEC">
        <w:t xml:space="preserve">der </w:t>
      </w:r>
      <w:r w:rsidR="0004597F">
        <w:t>benötigten</w:t>
      </w:r>
      <w:r w:rsidR="00F551CB" w:rsidRPr="00DC1FEC">
        <w:t xml:space="preserve"> </w:t>
      </w:r>
      <w:r w:rsidRPr="00DC1FEC">
        <w:t>Außenbeschaltung bei rund 8 Euro</w:t>
      </w:r>
      <w:r w:rsidR="007F3858">
        <w:rPr>
          <w:rStyle w:val="Funotenzeichen"/>
        </w:rPr>
        <w:footnoteReference w:id="8"/>
      </w:r>
      <w:r w:rsidRPr="00DC1FEC">
        <w:t>.</w:t>
      </w:r>
    </w:p>
    <w:p w14:paraId="3D3B9728" w14:textId="77777777" w:rsidR="00356418" w:rsidRDefault="00356418">
      <w:pPr>
        <w:pStyle w:val="Textkrper"/>
        <w:pPrChange w:id="152" w:author="Dennis Hohmann" w:date="2012-04-15T00:39:00Z">
          <w:pPr>
            <w:pStyle w:val="Beschriftung"/>
            <w:ind w:left="0" w:firstLine="851"/>
          </w:pPr>
        </w:pPrChange>
      </w:pPr>
    </w:p>
    <w:p w14:paraId="1146B98F" w14:textId="4EAF101C" w:rsidR="00903CEF" w:rsidRDefault="00720967" w:rsidP="00E60F49">
      <w:pPr>
        <w:pStyle w:val="berschrift2"/>
      </w:pPr>
      <w:bookmarkStart w:id="153" w:name="_Toc196153093"/>
      <w:r>
        <w:t>Speichermedium</w:t>
      </w:r>
      <w:bookmarkEnd w:id="153"/>
    </w:p>
    <w:tbl>
      <w:tblPr>
        <w:tblStyle w:val="Tabellenraster"/>
        <w:tblpPr w:leftFromText="142" w:rightFromText="142" w:vertAnchor="text" w:horzAnchor="page" w:tblpX="1413"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tblGrid>
      <w:tr w:rsidR="003A7D38" w14:paraId="1DB0EAFD" w14:textId="77777777" w:rsidTr="00521051">
        <w:trPr>
          <w:trHeight w:val="3973"/>
        </w:trPr>
        <w:tc>
          <w:tcPr>
            <w:tcW w:w="3980" w:type="dxa"/>
          </w:tcPr>
          <w:p w14:paraId="03ECA181" w14:textId="77777777" w:rsidR="003A7D38" w:rsidRDefault="003A7D38" w:rsidP="003A7D38">
            <w:pPr>
              <w:keepNext/>
              <w:ind w:left="0" w:firstLine="0"/>
            </w:pPr>
            <w:r w:rsidRPr="00AF39C1">
              <w:rPr>
                <w:noProof/>
                <w:lang w:eastAsia="de-DE"/>
              </w:rPr>
              <w:drawing>
                <wp:inline distT="0" distB="0" distL="0" distR="0" wp14:anchorId="27339C17" wp14:editId="4F854232">
                  <wp:extent cx="2282190" cy="2282190"/>
                  <wp:effectExtent l="0" t="0" r="3810" b="381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82190" cy="2282190"/>
                          </a:xfrm>
                          <a:prstGeom prst="rect">
                            <a:avLst/>
                          </a:prstGeom>
                          <a:extLst>
                            <a:ext uri="{FAA26D3D-D897-4be2-8F04-BA451C77F1D7}">
                              <ma14:placeholderFlag xmlns:ma14="http://schemas.microsoft.com/office/mac/drawingml/2011/main"/>
                            </a:ext>
                          </a:extLst>
                        </pic:spPr>
                      </pic:pic>
                    </a:graphicData>
                  </a:graphic>
                </wp:inline>
              </w:drawing>
            </w:r>
          </w:p>
          <w:p w14:paraId="27FC8617" w14:textId="065DB954" w:rsidR="003A7D38" w:rsidRDefault="003A7D38" w:rsidP="003A7D38">
            <w:pPr>
              <w:pStyle w:val="Beschriftung"/>
            </w:pPr>
            <w:bookmarkStart w:id="154" w:name="_Toc196152831"/>
            <w:r>
              <w:t xml:space="preserve">Abbildung </w:t>
            </w:r>
            <w:r w:rsidR="00E74341">
              <w:fldChar w:fldCharType="begin"/>
            </w:r>
            <w:r w:rsidR="00E74341">
              <w:instrText xml:space="preserve"> STYLEREF 2 \s </w:instrText>
            </w:r>
            <w:r w:rsidR="00E74341">
              <w:fldChar w:fldCharType="separate"/>
            </w:r>
            <w:r w:rsidR="00E74341">
              <w:rPr>
                <w:noProof/>
              </w:rPr>
              <w:t>3.2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5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FTDI </w:t>
            </w:r>
            <w:r w:rsidR="00B0341A">
              <w:t>VDrive2</w:t>
            </w:r>
            <w:r>
              <w:t xml:space="preserve"> USB</w:t>
            </w:r>
            <w:bookmarkEnd w:id="154"/>
          </w:p>
        </w:tc>
      </w:tr>
    </w:tbl>
    <w:p w14:paraId="118DE228" w14:textId="4D1AD158" w:rsidR="00C04F51" w:rsidRPr="00247CB7" w:rsidRDefault="00D73583">
      <w:pPr>
        <w:pStyle w:val="Textkrper"/>
        <w:pPrChange w:id="156" w:author="Dennis Hohmann" w:date="2012-04-15T00:39:00Z">
          <w:pPr>
            <w:pStyle w:val="Beschriftung"/>
            <w:ind w:left="0" w:firstLine="851"/>
          </w:pPr>
        </w:pPrChange>
      </w:pPr>
      <w:r>
        <w:rPr>
          <w:rStyle w:val="TextkrperZeichen"/>
        </w:rPr>
        <w:t xml:space="preserve">Zum Transport </w:t>
      </w:r>
      <w:r w:rsidR="00720967" w:rsidRPr="00903CEF">
        <w:rPr>
          <w:rStyle w:val="TextkrperZeichen"/>
        </w:rPr>
        <w:t xml:space="preserve">der am PC generierten Daten, </w:t>
      </w:r>
      <w:r w:rsidR="004F02AC">
        <w:rPr>
          <w:rStyle w:val="TextkrperZeichen"/>
        </w:rPr>
        <w:t>sind zwei</w:t>
      </w:r>
      <w:r w:rsidR="00720967" w:rsidRPr="00903CEF">
        <w:rPr>
          <w:rStyle w:val="TextkrperZeichen"/>
        </w:rPr>
        <w:t xml:space="preserve"> Va</w:t>
      </w:r>
      <w:r w:rsidR="004F02AC">
        <w:rPr>
          <w:rStyle w:val="TextkrperZeichen"/>
        </w:rPr>
        <w:t>rianten in der näheren Au</w:t>
      </w:r>
      <w:r w:rsidR="004F02AC">
        <w:rPr>
          <w:rStyle w:val="TextkrperZeichen"/>
        </w:rPr>
        <w:t>s</w:t>
      </w:r>
      <w:r w:rsidR="004F02AC">
        <w:rPr>
          <w:rStyle w:val="TextkrperZeichen"/>
        </w:rPr>
        <w:t xml:space="preserve">wahl: </w:t>
      </w:r>
      <w:r w:rsidR="00720967" w:rsidRPr="00343AD9">
        <w:rPr>
          <w:rStyle w:val="TextkrperZeichen"/>
        </w:rPr>
        <w:t xml:space="preserve">SD-Karten </w:t>
      </w:r>
      <w:r w:rsidR="00B53F17" w:rsidRPr="00343AD9">
        <w:rPr>
          <w:rStyle w:val="TextkrperZeichen"/>
        </w:rPr>
        <w:t>und</w:t>
      </w:r>
      <w:r w:rsidR="00720967" w:rsidRPr="00343AD9">
        <w:rPr>
          <w:rStyle w:val="TextkrperZeichen"/>
        </w:rPr>
        <w:t xml:space="preserve"> USB-Sticks. Beide</w:t>
      </w:r>
      <w:r w:rsidR="00154C82" w:rsidRPr="00343AD9">
        <w:rPr>
          <w:rStyle w:val="TextkrperZeichen"/>
        </w:rPr>
        <w:t xml:space="preserve"> haben</w:t>
      </w:r>
      <w:r w:rsidR="00720967" w:rsidRPr="00343AD9">
        <w:rPr>
          <w:rStyle w:val="TextkrperZeichen"/>
        </w:rPr>
        <w:t xml:space="preserve"> Vor- und Nachteile.</w:t>
      </w:r>
      <w:r w:rsidR="00414BA6" w:rsidRPr="00343AD9">
        <w:rPr>
          <w:rStyle w:val="TextkrperZeichen"/>
        </w:rPr>
        <w:t xml:space="preserve"> </w:t>
      </w:r>
      <w:r w:rsidR="00720967" w:rsidRPr="00343AD9">
        <w:rPr>
          <w:rStyle w:val="TextkrperZeichen"/>
        </w:rPr>
        <w:t>Für die SD-Karte spricht, dass sie sehr leicht und ohne großen technischen Aufwand an</w:t>
      </w:r>
      <w:r w:rsidR="00D507FE">
        <w:rPr>
          <w:rStyle w:val="TextkrperZeichen"/>
        </w:rPr>
        <w:t xml:space="preserve"> das SPI</w:t>
      </w:r>
      <w:r w:rsidR="00720967" w:rsidRPr="00343AD9">
        <w:rPr>
          <w:rStyle w:val="TextkrperZeichen"/>
        </w:rPr>
        <w:t xml:space="preserve"> e</w:t>
      </w:r>
      <w:r w:rsidR="00720967" w:rsidRPr="00343AD9">
        <w:rPr>
          <w:rStyle w:val="TextkrperZeichen"/>
        </w:rPr>
        <w:t>i</w:t>
      </w:r>
      <w:r w:rsidR="00720967" w:rsidRPr="00343AD9">
        <w:rPr>
          <w:rStyle w:val="TextkrperZeichen"/>
        </w:rPr>
        <w:t>nen Controller angebunden werden kann.</w:t>
      </w:r>
      <w:r w:rsidR="00D507FE">
        <w:rPr>
          <w:rStyle w:val="TextkrperZeichen"/>
        </w:rPr>
        <w:t xml:space="preserve"> </w:t>
      </w:r>
      <w:r w:rsidR="00154C82" w:rsidRPr="00903CEF">
        <w:t>Der Nachteil der SD-Karte ist</w:t>
      </w:r>
      <w:r w:rsidR="00903CEF">
        <w:t xml:space="preserve"> der verwendete Spa</w:t>
      </w:r>
      <w:r w:rsidR="00903CEF">
        <w:t>n</w:t>
      </w:r>
      <w:r w:rsidR="00903CEF">
        <w:t>nungspegel.</w:t>
      </w:r>
      <w:r w:rsidR="00AF4C67">
        <w:t xml:space="preserve"> </w:t>
      </w:r>
      <w:r>
        <w:t>Nach</w:t>
      </w:r>
      <w:r w:rsidR="00154C82" w:rsidRPr="00903CEF">
        <w:t xml:space="preserve"> </w:t>
      </w:r>
      <w:r w:rsidR="00C83F62">
        <w:t>den</w:t>
      </w:r>
      <w:r w:rsidR="00154C82" w:rsidRPr="00903CEF">
        <w:t xml:space="preserve"> SD Association</w:t>
      </w:r>
      <w:r w:rsidR="00EF1B20">
        <w:rPr>
          <w:rStyle w:val="Funotenzeichen"/>
        </w:rPr>
        <w:footnoteReference w:id="9"/>
      </w:r>
      <w:r>
        <w:t>-</w:t>
      </w:r>
      <w:r w:rsidR="00C83F62">
        <w:t>SD Sta</w:t>
      </w:r>
      <w:r w:rsidR="00C83F62">
        <w:t>n</w:t>
      </w:r>
      <w:r w:rsidR="00C83F62">
        <w:t>dards</w:t>
      </w:r>
      <w:r w:rsidR="00206EFB" w:rsidRPr="00903CEF">
        <w:t xml:space="preserve"> liegt dieser bei 3,3</w:t>
      </w:r>
      <w:ins w:id="157" w:author="Dennis Hohmann" w:date="2012-04-15T01:55:00Z">
        <w:r w:rsidR="00C24B2D">
          <w:t> </w:t>
        </w:r>
      </w:ins>
      <w:del w:id="158" w:author="Dennis Hohmann" w:date="2012-04-15T01:55:00Z">
        <w:r w:rsidR="00206EFB" w:rsidRPr="00903CEF" w:rsidDel="00C24B2D">
          <w:delText xml:space="preserve"> </w:delText>
        </w:r>
      </w:del>
      <w:r w:rsidR="00206EFB" w:rsidRPr="00903CEF">
        <w:t>V</w:t>
      </w:r>
      <w:del w:id="159" w:author="Dennis Hohmann" w:date="2012-04-15T01:55:00Z">
        <w:r w:rsidR="00206EFB" w:rsidRPr="00903CEF" w:rsidDel="00C24B2D">
          <w:delText>olt</w:delText>
        </w:r>
      </w:del>
      <w:r w:rsidR="00206EFB" w:rsidRPr="00903CEF">
        <w:t>.</w:t>
      </w:r>
      <w:r w:rsidR="009C5174" w:rsidRPr="00903CEF">
        <w:t xml:space="preserve"> </w:t>
      </w:r>
      <w:r w:rsidR="009C5174" w:rsidRPr="00343AD9">
        <w:t xml:space="preserve">Da der Controller </w:t>
      </w:r>
      <w:r w:rsidR="00C83F62">
        <w:t>und weitere Komponenten</w:t>
      </w:r>
      <w:r w:rsidR="009C5174" w:rsidRPr="00343AD9">
        <w:t xml:space="preserve"> </w:t>
      </w:r>
      <w:r w:rsidR="00C83F62">
        <w:t xml:space="preserve">auf </w:t>
      </w:r>
      <w:r w:rsidR="009C5174" w:rsidRPr="00343AD9">
        <w:t>5</w:t>
      </w:r>
      <w:ins w:id="160" w:author="Dennis Hohmann" w:date="2012-04-15T01:55:00Z">
        <w:r w:rsidR="00C24B2D">
          <w:t> </w:t>
        </w:r>
      </w:ins>
      <w:del w:id="161" w:author="Dennis Hohmann" w:date="2012-04-15T01:55:00Z">
        <w:r w:rsidR="009C5174" w:rsidRPr="00343AD9" w:rsidDel="00C24B2D">
          <w:delText xml:space="preserve"> </w:delText>
        </w:r>
      </w:del>
      <w:r w:rsidR="00206EFB" w:rsidRPr="00343AD9">
        <w:t>V</w:t>
      </w:r>
      <w:del w:id="162" w:author="Dennis Hohmann" w:date="2012-04-15T01:55:00Z">
        <w:r w:rsidR="00206EFB" w:rsidRPr="00343AD9" w:rsidDel="00C24B2D">
          <w:delText>olt</w:delText>
        </w:r>
      </w:del>
      <w:r w:rsidR="00206EFB" w:rsidRPr="00343AD9">
        <w:t xml:space="preserve"> </w:t>
      </w:r>
      <w:r w:rsidR="00C83F62">
        <w:t>ausgelegt sind</w:t>
      </w:r>
      <w:r w:rsidR="00206EFB" w:rsidRPr="00343AD9">
        <w:t xml:space="preserve">, </w:t>
      </w:r>
      <w:r w:rsidR="004F02AC">
        <w:t>ist</w:t>
      </w:r>
      <w:r w:rsidR="00206EFB" w:rsidRPr="00343AD9">
        <w:t xml:space="preserve"> hier zusätzli</w:t>
      </w:r>
      <w:r w:rsidR="003753CD">
        <w:t>che</w:t>
      </w:r>
      <w:r w:rsidR="00206EFB" w:rsidRPr="00343AD9">
        <w:t xml:space="preserve"> Hardware </w:t>
      </w:r>
      <w:r w:rsidR="004F02AC">
        <w:t xml:space="preserve">zur Pegelwandlung </w:t>
      </w:r>
      <w:r w:rsidR="00206EFB" w:rsidRPr="00343AD9">
        <w:t>n</w:t>
      </w:r>
      <w:r w:rsidR="00206EFB" w:rsidRPr="00343AD9">
        <w:t>ö</w:t>
      </w:r>
      <w:r w:rsidR="00206EFB" w:rsidRPr="00343AD9">
        <w:t>tig.</w:t>
      </w:r>
      <w:r w:rsidR="00AF4C67">
        <w:t xml:space="preserve"> </w:t>
      </w:r>
      <w:r w:rsidR="00206EFB" w:rsidRPr="00903CEF">
        <w:t>Der USB-Stick</w:t>
      </w:r>
      <w:r w:rsidR="00473CA9">
        <w:t xml:space="preserve"> kann im </w:t>
      </w:r>
      <w:r w:rsidR="00206EFB" w:rsidRPr="00903CEF">
        <w:t>Gegen</w:t>
      </w:r>
      <w:r w:rsidR="00473CA9">
        <w:t>satz zur SD-Karte</w:t>
      </w:r>
      <w:r w:rsidR="00206EFB" w:rsidRPr="00903CEF">
        <w:t xml:space="preserve"> </w:t>
      </w:r>
      <w:r w:rsidR="00A77A44" w:rsidRPr="00903CEF">
        <w:t>nicht</w:t>
      </w:r>
      <w:r w:rsidR="00206EFB" w:rsidRPr="00903CEF">
        <w:t xml:space="preserve"> direkt an den Controller angebunden werden. </w:t>
      </w:r>
      <w:r w:rsidR="00206EFB" w:rsidRPr="00343AD9">
        <w:t xml:space="preserve">Hierzu ist </w:t>
      </w:r>
      <w:r w:rsidR="00E603EB" w:rsidRPr="00343AD9">
        <w:t>ein zusätzlicher Schnittstellenbaustein nötig.</w:t>
      </w:r>
      <w:r w:rsidR="00385BF6">
        <w:t xml:space="preserve"> Der Vorteil der USB-Variante liegt darin</w:t>
      </w:r>
      <w:r w:rsidR="00473CA9">
        <w:t>,</w:t>
      </w:r>
      <w:r w:rsidR="00385BF6">
        <w:t xml:space="preserve"> da</w:t>
      </w:r>
      <w:r w:rsidR="00473CA9">
        <w:t>s</w:t>
      </w:r>
      <w:r w:rsidR="00385BF6">
        <w:t>s auch PCs bzw. Notebook</w:t>
      </w:r>
      <w:r w:rsidR="00473CA9">
        <w:t>s</w:t>
      </w:r>
      <w:r w:rsidR="00385BF6">
        <w:t xml:space="preserve"> über USB-Ports, jedoch nicht zwangsläufig auch SD-Kartenleser, verfügen. Der USB-Stick hat sich im Bereich der Datenmobilität klar durchgesetzt.</w:t>
      </w:r>
      <w:r w:rsidR="00414BA6" w:rsidRPr="00343AD9">
        <w:t xml:space="preserve"> </w:t>
      </w:r>
      <w:r w:rsidR="00385BF6">
        <w:t xml:space="preserve">Derzeit gibt es nur </w:t>
      </w:r>
      <w:r w:rsidR="004F02AC">
        <w:t>wenige</w:t>
      </w:r>
      <w:r w:rsidR="00385BF6">
        <w:t xml:space="preserve"> Hersteller, welche die hier benötigten Schnittstellenkomponenten anbieten</w:t>
      </w:r>
      <w:r w:rsidR="00E603EB" w:rsidRPr="00343AD9">
        <w:t xml:space="preserve">. Der führende Hersteller in diesem Sektor ist die </w:t>
      </w:r>
      <w:r w:rsidR="00E603EB" w:rsidRPr="006D50EA">
        <w:t>Firma FTDI</w:t>
      </w:r>
      <w:r w:rsidR="00385BF6" w:rsidRPr="00E02A84">
        <w:rPr>
          <w:rStyle w:val="Funotenzeichen"/>
        </w:rPr>
        <w:footnoteReference w:id="10"/>
      </w:r>
      <w:r w:rsidR="00E603EB" w:rsidRPr="006C23FA">
        <w:t xml:space="preserve">. </w:t>
      </w:r>
      <w:r w:rsidR="00D07D8C" w:rsidRPr="005A4AB2">
        <w:rPr>
          <w:rPrChange w:id="166" w:author="Dennis Hohmann" w:date="2012-04-15T01:43:00Z">
            <w:rPr>
              <w:b w:val="0"/>
            </w:rPr>
          </w:rPrChange>
        </w:rPr>
        <w:t>Das hier verwendete Modul</w:t>
      </w:r>
      <w:r w:rsidR="00E603EB" w:rsidRPr="005A4AB2">
        <w:rPr>
          <w:rPrChange w:id="167" w:author="Dennis Hohmann" w:date="2012-04-15T01:43:00Z">
            <w:rPr>
              <w:b w:val="0"/>
            </w:rPr>
          </w:rPrChange>
        </w:rPr>
        <w:t xml:space="preserve"> </w:t>
      </w:r>
      <w:r w:rsidR="00473CA9" w:rsidRPr="005A4AB2">
        <w:rPr>
          <w:rPrChange w:id="168" w:author="Dennis Hohmann" w:date="2012-04-15T01:43:00Z">
            <w:rPr>
              <w:b w:val="0"/>
            </w:rPr>
          </w:rPrChange>
        </w:rPr>
        <w:t>V</w:t>
      </w:r>
      <w:r w:rsidR="00723F69" w:rsidRPr="005A4AB2">
        <w:rPr>
          <w:rPrChange w:id="169" w:author="Dennis Hohmann" w:date="2012-04-15T01:43:00Z">
            <w:rPr>
              <w:b w:val="0"/>
            </w:rPr>
          </w:rPrChange>
        </w:rPr>
        <w:t xml:space="preserve">inculum </w:t>
      </w:r>
      <w:r w:rsidR="00B0341A" w:rsidRPr="005A4AB2">
        <w:rPr>
          <w:rPrChange w:id="170" w:author="Dennis Hohmann" w:date="2012-04-15T01:43:00Z">
            <w:rPr>
              <w:b w:val="0"/>
            </w:rPr>
          </w:rPrChange>
        </w:rPr>
        <w:t>VDrive2</w:t>
      </w:r>
      <w:r w:rsidR="00E603EB" w:rsidRPr="005A4AB2">
        <w:rPr>
          <w:rPrChange w:id="171" w:author="Dennis Hohmann" w:date="2012-04-15T01:43:00Z">
            <w:rPr>
              <w:b w:val="0"/>
            </w:rPr>
          </w:rPrChange>
        </w:rPr>
        <w:t xml:space="preserve"> basiert </w:t>
      </w:r>
      <w:r w:rsidR="00E603EB" w:rsidRPr="00247CB7">
        <w:rPr>
          <w:rPrChange w:id="172" w:author="Dennis Hohmann" w:date="2012-04-15T01:43:00Z">
            <w:rPr>
              <w:b w:val="0"/>
            </w:rPr>
          </w:rPrChange>
        </w:rPr>
        <w:t>auf dem USB-Kom</w:t>
      </w:r>
      <w:r w:rsidR="006B3AAE" w:rsidRPr="00247CB7">
        <w:rPr>
          <w:rPrChange w:id="173" w:author="Dennis Hohmann" w:date="2012-04-15T01:43:00Z">
            <w:rPr>
              <w:b w:val="0"/>
            </w:rPr>
          </w:rPrChange>
        </w:rPr>
        <w:t xml:space="preserve">munikationschip VNC1L von </w:t>
      </w:r>
      <w:commentRangeStart w:id="174"/>
      <w:r w:rsidR="006B3AAE" w:rsidRPr="00247CB7">
        <w:rPr>
          <w:rPrChange w:id="175" w:author="Dennis Hohmann" w:date="2012-04-15T01:43:00Z">
            <w:rPr>
              <w:b w:val="0"/>
              <w:highlight w:val="yellow"/>
            </w:rPr>
          </w:rPrChange>
        </w:rPr>
        <w:t>FTDI</w:t>
      </w:r>
      <w:commentRangeEnd w:id="174"/>
      <w:r w:rsidR="00473CA9" w:rsidRPr="00247CB7">
        <w:rPr>
          <w:rStyle w:val="Kommentarzeichen"/>
          <w:bCs w:val="0"/>
          <w:color w:val="auto"/>
        </w:rPr>
        <w:commentReference w:id="174"/>
      </w:r>
      <w:r w:rsidR="006B3AAE" w:rsidRPr="00247CB7">
        <w:rPr>
          <w:rPrChange w:id="176" w:author="Dennis Hohmann" w:date="2012-04-15T01:43:00Z">
            <w:rPr>
              <w:b w:val="0"/>
              <w:highlight w:val="yellow"/>
            </w:rPr>
          </w:rPrChange>
        </w:rPr>
        <w:t>.</w:t>
      </w:r>
    </w:p>
    <w:p w14:paraId="42649E06" w14:textId="77777777" w:rsidR="00C24B2D" w:rsidRDefault="006B18F7">
      <w:pPr>
        <w:pStyle w:val="Textkrper"/>
        <w:rPr>
          <w:ins w:id="177" w:author="Dennis Hohmann" w:date="2012-04-15T01:53:00Z"/>
        </w:rPr>
        <w:pPrChange w:id="178" w:author="Dennis Hohmann" w:date="2012-04-15T00:39:00Z">
          <w:pPr>
            <w:pStyle w:val="Beschriftung"/>
            <w:ind w:left="0" w:firstLine="851"/>
          </w:pPr>
        </w:pPrChange>
      </w:pPr>
      <w:r w:rsidRPr="00247CB7">
        <w:t xml:space="preserve">Das </w:t>
      </w:r>
      <w:r w:rsidR="00B0341A" w:rsidRPr="00247CB7">
        <w:t>VDrive2</w:t>
      </w:r>
      <w:r w:rsidR="00D07D8C" w:rsidRPr="00247CB7">
        <w:t xml:space="preserve">-Modul wird mit der </w:t>
      </w:r>
      <w:r w:rsidR="00BA493A" w:rsidRPr="00247CB7">
        <w:t>entsprechenden</w:t>
      </w:r>
      <w:r w:rsidR="00D07D8C" w:rsidRPr="00247CB7">
        <w:t xml:space="preserve"> Firmware und der dazugehörigen Sof</w:t>
      </w:r>
      <w:r w:rsidR="00D07D8C" w:rsidRPr="00247CB7">
        <w:t>t</w:t>
      </w:r>
      <w:r w:rsidR="00D07D8C" w:rsidRPr="00247CB7">
        <w:t xml:space="preserve">ware </w:t>
      </w:r>
      <w:r w:rsidR="00D07D8C" w:rsidRPr="006C23FA">
        <w:t>„</w:t>
      </w:r>
      <w:r w:rsidR="00D07D8C" w:rsidRPr="00247CB7">
        <w:rPr>
          <w:rFonts w:cs="Arial"/>
          <w:rPrChange w:id="179" w:author="Dennis Hohmann" w:date="2012-04-14T18:32:00Z">
            <w:rPr>
              <w:rFonts w:cs="Arial"/>
              <w:b w:val="0"/>
            </w:rPr>
          </w:rPrChange>
        </w:rPr>
        <w:t>Vinculum Firmware Customiser</w:t>
      </w:r>
      <w:r w:rsidR="00C04F51" w:rsidRPr="00247CB7">
        <w:t>“ konfiguriert.</w:t>
      </w:r>
      <w:r w:rsidRPr="00247CB7">
        <w:t xml:space="preserve"> </w:t>
      </w:r>
      <w:ins w:id="180" w:author="Dennis Hohmann" w:date="2012-04-14T18:31:00Z">
        <w:r w:rsidR="008E4FC5" w:rsidRPr="00247CB7">
          <w:t>(</w:t>
        </w:r>
      </w:ins>
      <w:del w:id="181" w:author="Dennis Hohmann" w:date="2012-04-15T01:43:00Z">
        <w:r w:rsidRPr="00247CB7" w:rsidDel="00A50C85">
          <w:delText xml:space="preserve">Siehe </w:delText>
        </w:r>
      </w:del>
      <w:ins w:id="182" w:author="Dennis Hohmann" w:date="2012-04-15T01:43:00Z">
        <w:r w:rsidR="00A50C85" w:rsidRPr="00247CB7">
          <w:sym w:font="Wingdings" w:char="F0E0"/>
        </w:r>
        <w:r w:rsidR="00A50C85" w:rsidRPr="00247CB7">
          <w:t xml:space="preserve"> </w:t>
        </w:r>
      </w:ins>
      <w:ins w:id="183" w:author="Dennis Hohmann" w:date="2012-04-14T18:30:00Z">
        <w:r w:rsidR="008E4FC5" w:rsidRPr="00247CB7">
          <w:t xml:space="preserve">3.9.2 </w:t>
        </w:r>
      </w:ins>
      <w:r w:rsidR="00306F8E" w:rsidRPr="00247CB7">
        <w:fldChar w:fldCharType="begin"/>
      </w:r>
      <w:r w:rsidR="00306F8E" w:rsidRPr="00247CB7">
        <w:instrText xml:space="preserve"> HYPERLINK \l "_Vinculum_vDrive2_Firmware" </w:instrText>
      </w:r>
      <w:r w:rsidR="00306F8E" w:rsidRPr="00247CB7">
        <w:fldChar w:fldCharType="separate"/>
      </w:r>
      <w:r w:rsidRPr="00247CB7">
        <w:rPr>
          <w:rStyle w:val="Link"/>
          <w:color w:val="0D0D0D" w:themeColor="text1" w:themeTint="F2"/>
          <w:u w:val="none"/>
        </w:rPr>
        <w:t xml:space="preserve">Vinculum </w:t>
      </w:r>
      <w:r w:rsidR="00B0341A" w:rsidRPr="00247CB7">
        <w:rPr>
          <w:rStyle w:val="Link"/>
          <w:color w:val="0D0D0D" w:themeColor="text1" w:themeTint="F2"/>
          <w:u w:val="none"/>
        </w:rPr>
        <w:t>VDrive2</w:t>
      </w:r>
      <w:r w:rsidRPr="00247CB7">
        <w:rPr>
          <w:rStyle w:val="Link"/>
          <w:color w:val="0D0D0D" w:themeColor="text1" w:themeTint="F2"/>
          <w:u w:val="none"/>
        </w:rPr>
        <w:t xml:space="preserve"> Firmware 3.68</w:t>
      </w:r>
      <w:r w:rsidR="00306F8E" w:rsidRPr="00247CB7">
        <w:rPr>
          <w:rStyle w:val="Link"/>
          <w:color w:val="0D0D0D" w:themeColor="text1" w:themeTint="F2"/>
          <w:u w:val="none"/>
        </w:rPr>
        <w:fldChar w:fldCharType="end"/>
      </w:r>
      <w:r w:rsidR="00333123" w:rsidRPr="00247CB7">
        <w:t>.</w:t>
      </w:r>
      <w:ins w:id="184" w:author="Dennis Hohmann" w:date="2012-04-14T18:31:00Z">
        <w:r w:rsidR="008E4FC5" w:rsidRPr="00247CB7">
          <w:t>)</w:t>
        </w:r>
      </w:ins>
      <w:r w:rsidR="00333123" w:rsidRPr="00247CB7">
        <w:t xml:space="preserve"> Er</w:t>
      </w:r>
      <w:r w:rsidR="00385BF6" w:rsidRPr="00247CB7">
        <w:t xml:space="preserve"> bietet </w:t>
      </w:r>
      <w:ins w:id="185" w:author="Dennis Hohmann" w:date="2012-04-14T18:29:00Z">
        <w:r w:rsidR="008E4FC5" w:rsidRPr="00247CB7">
          <w:t>zwei</w:t>
        </w:r>
      </w:ins>
      <w:del w:id="186" w:author="Dennis Hohmann" w:date="2012-04-14T18:29:00Z">
        <w:r w:rsidR="00385BF6" w:rsidRPr="00247CB7" w:rsidDel="008E4FC5">
          <w:delText>2</w:delText>
        </w:r>
      </w:del>
      <w:r w:rsidR="00385BF6" w:rsidRPr="00247CB7">
        <w:t xml:space="preserve"> Schnittstellen auf </w:t>
      </w:r>
      <w:r w:rsidR="00333123" w:rsidRPr="00247CB7">
        <w:t xml:space="preserve">der </w:t>
      </w:r>
      <w:r w:rsidR="00385BF6" w:rsidRPr="00247CB7">
        <w:t>Hardw</w:t>
      </w:r>
      <w:r w:rsidR="00385BF6">
        <w:t>areebene</w:t>
      </w:r>
      <w:ins w:id="187" w:author="Dennis Hohmann" w:date="2012-04-14T18:33:00Z">
        <w:r w:rsidR="0036565B">
          <w:t>, SPI und UART</w:t>
        </w:r>
      </w:ins>
      <w:r w:rsidR="00385BF6">
        <w:t xml:space="preserve">. </w:t>
      </w:r>
      <w:r w:rsidR="00965896" w:rsidRPr="00343AD9">
        <w:t xml:space="preserve">Zunächst war geplant den </w:t>
      </w:r>
      <w:r w:rsidR="00B0341A">
        <w:t>VDrive2</w:t>
      </w:r>
      <w:r w:rsidR="00965896" w:rsidRPr="00343AD9">
        <w:t xml:space="preserve"> über SPI einzubinden.</w:t>
      </w:r>
    </w:p>
    <w:p w14:paraId="434115DD" w14:textId="77777777" w:rsidR="00C24B2D" w:rsidRDefault="00C24B2D">
      <w:pPr>
        <w:pStyle w:val="Textkrper"/>
        <w:rPr>
          <w:ins w:id="188" w:author="Dennis Hohmann" w:date="2012-04-15T01:53:00Z"/>
        </w:rPr>
        <w:pPrChange w:id="189" w:author="Dennis Hohmann" w:date="2012-04-15T00:39:00Z">
          <w:pPr>
            <w:pStyle w:val="Beschriftung"/>
            <w:ind w:left="0" w:firstLine="851"/>
          </w:pPr>
        </w:pPrChange>
      </w:pPr>
    </w:p>
    <w:p w14:paraId="2050633E" w14:textId="506EAC5A" w:rsidR="00965896" w:rsidRDefault="00965896">
      <w:pPr>
        <w:pStyle w:val="Textkrper"/>
        <w:pPrChange w:id="190" w:author="Dennis Hohmann" w:date="2012-04-15T00:39:00Z">
          <w:pPr>
            <w:pStyle w:val="Beschriftung"/>
            <w:ind w:left="0" w:firstLine="851"/>
          </w:pPr>
        </w:pPrChange>
      </w:pPr>
      <w:del w:id="191" w:author="Dennis Hohmann" w:date="2012-04-15T01:53:00Z">
        <w:r w:rsidRPr="00343AD9" w:rsidDel="00C24B2D">
          <w:delText xml:space="preserve"> </w:delText>
        </w:r>
      </w:del>
      <w:r w:rsidR="006B18F7">
        <w:t>Abweichend vom</w:t>
      </w:r>
      <w:r w:rsidRPr="00343AD9">
        <w:t xml:space="preserve"> Standard</w:t>
      </w:r>
      <w:r w:rsidR="006B18F7">
        <w:t xml:space="preserve"> arbeitet das</w:t>
      </w:r>
      <w:r w:rsidRPr="00343AD9">
        <w:t xml:space="preserve"> integrierte SPI mit </w:t>
      </w:r>
      <w:del w:id="192" w:author="Dennis Hohmann" w:date="2012-04-14T18:32:00Z">
        <w:r w:rsidRPr="00343AD9" w:rsidDel="0036565B">
          <w:delText xml:space="preserve">9 </w:delText>
        </w:r>
      </w:del>
      <w:ins w:id="193" w:author="Dennis Hohmann" w:date="2012-04-14T18:32:00Z">
        <w:r w:rsidR="0036565B">
          <w:t>neun</w:t>
        </w:r>
        <w:r w:rsidR="0036565B" w:rsidRPr="00343AD9">
          <w:t xml:space="preserve"> </w:t>
        </w:r>
      </w:ins>
      <w:r w:rsidRPr="00343AD9">
        <w:t xml:space="preserve">statt mit </w:t>
      </w:r>
      <w:ins w:id="194" w:author="Dennis Hohmann" w:date="2012-04-14T18:32:00Z">
        <w:r w:rsidR="0036565B">
          <w:t>acht</w:t>
        </w:r>
      </w:ins>
      <w:del w:id="195" w:author="Dennis Hohmann" w:date="2012-04-14T18:32:00Z">
        <w:r w:rsidRPr="00343AD9" w:rsidDel="0036565B">
          <w:delText>8</w:delText>
        </w:r>
      </w:del>
      <w:r w:rsidRPr="00343AD9">
        <w:t xml:space="preserve"> Datenbi</w:t>
      </w:r>
      <w:r w:rsidR="00247CB7">
        <w:t>ts. Dies hätte zur Folge gehabt da</w:t>
      </w:r>
      <w:r w:rsidRPr="00343AD9">
        <w:t xml:space="preserve">s die Kommunikation zwischen </w:t>
      </w:r>
      <w:r w:rsidR="00B0341A">
        <w:t>VDrive2</w:t>
      </w:r>
      <w:r w:rsidRPr="00343AD9">
        <w:t xml:space="preserve"> und Controller nicht über das Hardware-SPI des Controllers</w:t>
      </w:r>
      <w:r w:rsidR="00385BF6">
        <w:t xml:space="preserve"> sondern </w:t>
      </w:r>
      <w:r w:rsidR="00333123">
        <w:t xml:space="preserve">nur über </w:t>
      </w:r>
      <w:r w:rsidR="00385BF6">
        <w:t>ein</w:t>
      </w:r>
      <w:del w:id="196" w:author="Dennis Hohmann" w:date="2012-04-14T18:34:00Z">
        <w:r w:rsidR="00385BF6" w:rsidDel="0036565B">
          <w:delText>e</w:delText>
        </w:r>
      </w:del>
      <w:r w:rsidR="00385BF6">
        <w:t xml:space="preserve"> bereit</w:t>
      </w:r>
      <w:del w:id="197" w:author="Dennis Hohmann" w:date="2012-04-14T18:34:00Z">
        <w:r w:rsidR="00385BF6" w:rsidDel="0036565B">
          <w:delText xml:space="preserve"> </w:delText>
        </w:r>
      </w:del>
      <w:r w:rsidR="00385BF6">
        <w:t>zustellende</w:t>
      </w:r>
      <w:ins w:id="198" w:author="Dennis Hohmann" w:date="2012-04-14T18:34:00Z">
        <w:r w:rsidR="0036565B">
          <w:t>s</w:t>
        </w:r>
      </w:ins>
      <w:r w:rsidR="00385BF6">
        <w:t xml:space="preserve"> Soft-SPI</w:t>
      </w:r>
      <w:r w:rsidRPr="00343AD9">
        <w:t xml:space="preserve"> funktioniert hätte. </w:t>
      </w:r>
      <w:r w:rsidRPr="00E746A9">
        <w:t>Da zu diesem Zeitpunkt die genaue Auslastung des Controlle</w:t>
      </w:r>
      <w:r w:rsidR="006B18F7">
        <w:t>rs noch nicht abzusehen war, wurde</w:t>
      </w:r>
      <w:r w:rsidRPr="00E746A9">
        <w:t xml:space="preserve"> der</w:t>
      </w:r>
      <w:r w:rsidR="00E746A9" w:rsidRPr="00E746A9">
        <w:t xml:space="preserve"> </w:t>
      </w:r>
      <w:r w:rsidR="00B0341A">
        <w:t>VDrive2</w:t>
      </w:r>
      <w:r w:rsidR="00E746A9" w:rsidRPr="00E746A9">
        <w:t xml:space="preserve"> über UART ange</w:t>
      </w:r>
      <w:r w:rsidR="006B18F7">
        <w:t>bunden</w:t>
      </w:r>
      <w:r w:rsidR="00E746A9" w:rsidRPr="00E746A9">
        <w:t>.</w:t>
      </w:r>
    </w:p>
    <w:p w14:paraId="3222BF36" w14:textId="77777777" w:rsidR="00356418" w:rsidRDefault="00356418">
      <w:pPr>
        <w:pStyle w:val="Textkrper"/>
        <w:pPrChange w:id="199" w:author="Dennis Hohmann" w:date="2012-04-15T00:39:00Z">
          <w:pPr>
            <w:pStyle w:val="Beschriftung"/>
            <w:ind w:left="0" w:firstLine="851"/>
          </w:pPr>
        </w:pPrChange>
      </w:pPr>
    </w:p>
    <w:p w14:paraId="5FF290D6" w14:textId="2D09D472" w:rsidR="00E746A9" w:rsidRDefault="00723F69" w:rsidP="00E60F49">
      <w:pPr>
        <w:pStyle w:val="berschrift2"/>
      </w:pPr>
      <w:bookmarkStart w:id="200" w:name="_Toc196153094"/>
      <w:r>
        <w:t>Display</w:t>
      </w:r>
      <w:bookmarkEnd w:id="200"/>
    </w:p>
    <w:p w14:paraId="00F9EECF" w14:textId="77777777" w:rsidR="000D6B34" w:rsidRDefault="00965896" w:rsidP="000D6B34">
      <w:pPr>
        <w:pStyle w:val="KeinLeerraum"/>
      </w:pPr>
      <w:r>
        <w:rPr>
          <w:noProof/>
          <w:lang w:val="de-DE" w:eastAsia="de-DE"/>
        </w:rPr>
        <w:drawing>
          <wp:inline distT="0" distB="0" distL="0" distR="0" wp14:anchorId="37CD7B1C" wp14:editId="501EB1E6">
            <wp:extent cx="5400000" cy="25596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p.jpg"/>
                    <pic:cNvPicPr/>
                  </pic:nvPicPr>
                  <pic:blipFill>
                    <a:blip r:embed="rId15">
                      <a:extLst>
                        <a:ext uri="{28A0092B-C50C-407E-A947-70E740481C1C}">
                          <a14:useLocalDpi xmlns:a14="http://schemas.microsoft.com/office/drawing/2010/main" val="0"/>
                        </a:ext>
                      </a:extLst>
                    </a:blip>
                    <a:stretch>
                      <a:fillRect/>
                    </a:stretch>
                  </pic:blipFill>
                  <pic:spPr>
                    <a:xfrm>
                      <a:off x="0" y="0"/>
                      <a:ext cx="5400000" cy="2559600"/>
                    </a:xfrm>
                    <a:prstGeom prst="rect">
                      <a:avLst/>
                    </a:prstGeom>
                  </pic:spPr>
                </pic:pic>
              </a:graphicData>
            </a:graphic>
          </wp:inline>
        </w:drawing>
      </w:r>
    </w:p>
    <w:p w14:paraId="4F03AD5E" w14:textId="4B33C0BC" w:rsidR="000D6B34" w:rsidRDefault="000D6B34" w:rsidP="000D6B34">
      <w:pPr>
        <w:pStyle w:val="Beschriftung"/>
      </w:pPr>
      <w:bookmarkStart w:id="201" w:name="_Toc195011695"/>
      <w:bookmarkStart w:id="202" w:name="_Toc195068823"/>
      <w:bookmarkStart w:id="203" w:name="_Toc195068902"/>
      <w:bookmarkStart w:id="204" w:name="_Toc195069034"/>
      <w:bookmarkStart w:id="205" w:name="_Toc195069336"/>
      <w:bookmarkStart w:id="206" w:name="_Toc195118415"/>
      <w:bookmarkStart w:id="207" w:name="_Toc195150484"/>
      <w:r w:rsidRPr="00343AD9">
        <w:t xml:space="preserve">Abbildung </w:t>
      </w:r>
      <w:r w:rsidR="00E74341">
        <w:fldChar w:fldCharType="begin"/>
      </w:r>
      <w:r w:rsidR="00E74341">
        <w:instrText xml:space="preserve"> STYLEREF 2 \s </w:instrText>
      </w:r>
      <w:r w:rsidR="00E74341">
        <w:fldChar w:fldCharType="separate"/>
      </w:r>
      <w:r w:rsidR="00E74341">
        <w:rPr>
          <w:noProof/>
        </w:rPr>
        <w:t>3.3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20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343AD9">
        <w:t xml:space="preserve">: </w:t>
      </w:r>
      <w:ins w:id="209" w:author="Dennis Hohmann" w:date="2012-04-14T18:57:00Z">
        <w:r w:rsidR="00B52CDB" w:rsidRPr="00343AD9">
          <w:t>ELECTRONIC ASSEMBLY</w:t>
        </w:r>
        <w:r w:rsidR="00B52CDB">
          <w:t xml:space="preserve"> </w:t>
        </w:r>
      </w:ins>
      <w:del w:id="210" w:author="Dennis Hohmann" w:date="2012-04-14T18:57:00Z">
        <w:r w:rsidRPr="00343AD9" w:rsidDel="00B52CDB">
          <w:delText xml:space="preserve">Electronic Assembly </w:delText>
        </w:r>
      </w:del>
      <w:r w:rsidRPr="00343AD9">
        <w:t>eDIP240-7</w:t>
      </w:r>
      <w:bookmarkEnd w:id="201"/>
      <w:bookmarkEnd w:id="202"/>
      <w:bookmarkEnd w:id="203"/>
      <w:bookmarkEnd w:id="204"/>
      <w:bookmarkEnd w:id="205"/>
      <w:bookmarkEnd w:id="206"/>
      <w:bookmarkEnd w:id="207"/>
    </w:p>
    <w:p w14:paraId="73F722F2" w14:textId="3F3C641C" w:rsidR="0074273A" w:rsidRDefault="00B52CDB">
      <w:pPr>
        <w:pStyle w:val="Textkrper"/>
        <w:rPr>
          <w:ins w:id="211" w:author="Dennis Hohmann" w:date="2012-04-14T19:04:00Z"/>
        </w:rPr>
        <w:pPrChange w:id="212" w:author="Dennis Hohmann" w:date="2012-04-15T00:39:00Z">
          <w:pPr>
            <w:pStyle w:val="Beschriftung"/>
            <w:ind w:left="0" w:firstLine="851"/>
          </w:pPr>
        </w:pPrChange>
      </w:pPr>
      <w:ins w:id="213" w:author="Dennis Hohmann" w:date="2012-04-14T18:58:00Z">
        <w:r>
          <w:t xml:space="preserve">Schon </w:t>
        </w:r>
      </w:ins>
      <w:del w:id="214" w:author="Dennis Hohmann" w:date="2012-04-14T18:58:00Z">
        <w:r w:rsidR="00333123" w:rsidDel="00B52CDB">
          <w:delText>Schon zu</w:delText>
        </w:r>
      </w:del>
      <w:ins w:id="215" w:author="Dennis Hohmann" w:date="2012-04-14T18:58:00Z">
        <w:r>
          <w:t>zu</w:t>
        </w:r>
      </w:ins>
      <w:r w:rsidR="00333123">
        <w:t xml:space="preserve"> Beginn des Projektes</w:t>
      </w:r>
      <w:r w:rsidR="00F0678B" w:rsidRPr="00903CEF">
        <w:t xml:space="preserve"> </w:t>
      </w:r>
      <w:del w:id="216" w:author="Dennis Hohmann" w:date="2012-04-14T18:58:00Z">
        <w:r w:rsidR="00F0678B" w:rsidRPr="00903CEF" w:rsidDel="00B52CDB">
          <w:delText>s</w:delText>
        </w:r>
        <w:r w:rsidR="00E249BA" w:rsidRPr="00903CEF" w:rsidDel="00B52CDB">
          <w:delText>tand</w:delText>
        </w:r>
      </w:del>
      <w:ins w:id="217" w:author="Dennis Hohmann" w:date="2012-04-14T18:58:00Z">
        <w:r w:rsidRPr="00903CEF">
          <w:t>st</w:t>
        </w:r>
        <w:r>
          <w:t xml:space="preserve">eht </w:t>
        </w:r>
      </w:ins>
      <w:del w:id="218" w:author="Dennis Hohmann" w:date="2012-04-14T18:58:00Z">
        <w:r w:rsidR="00E249BA" w:rsidRPr="00903CEF" w:rsidDel="00B52CDB">
          <w:delText xml:space="preserve"> </w:delText>
        </w:r>
        <w:r w:rsidR="009C551C" w:rsidDel="00B52CDB">
          <w:delText xml:space="preserve">bereits </w:delText>
        </w:r>
      </w:del>
      <w:r w:rsidR="00E249BA" w:rsidRPr="00903CEF">
        <w:t>fest</w:t>
      </w:r>
      <w:ins w:id="219" w:author="Dennis Hohmann" w:date="2012-04-14T18:58:00Z">
        <w:r>
          <w:t>,</w:t>
        </w:r>
      </w:ins>
      <w:r w:rsidR="00E249BA" w:rsidRPr="00903CEF">
        <w:t xml:space="preserve"> wie die Kommunikation </w:t>
      </w:r>
      <w:r w:rsidR="00F0678B" w:rsidRPr="00903CEF">
        <w:t xml:space="preserve">zwischen Mensch und Maschine </w:t>
      </w:r>
      <w:r w:rsidR="004C54E6">
        <w:t>aufgebaut sein sol</w:t>
      </w:r>
      <w:del w:id="220" w:author="Dennis Hohmann" w:date="2012-04-14T18:57:00Z">
        <w:r w:rsidR="004C54E6" w:rsidDel="00B52CDB">
          <w:delText>l</w:delText>
        </w:r>
      </w:del>
      <w:r w:rsidR="00F0678B" w:rsidRPr="00903CEF">
        <w:t xml:space="preserve">l. </w:t>
      </w:r>
      <w:r w:rsidR="00F0678B" w:rsidRPr="00343AD9">
        <w:t xml:space="preserve">Als </w:t>
      </w:r>
      <w:r w:rsidR="00E249BA" w:rsidRPr="00343AD9">
        <w:t xml:space="preserve">HMI </w:t>
      </w:r>
      <w:r w:rsidR="00333123">
        <w:t>war</w:t>
      </w:r>
      <w:r w:rsidR="00F0678B" w:rsidRPr="00343AD9">
        <w:t xml:space="preserve"> ei</w:t>
      </w:r>
      <w:r w:rsidR="00E249BA" w:rsidRPr="00343AD9">
        <w:t xml:space="preserve">n Display vorgesehen. </w:t>
      </w:r>
      <w:del w:id="221" w:author="Dennis Hohmann" w:date="2012-04-14T19:00:00Z">
        <w:r w:rsidR="00E249BA" w:rsidRPr="00343AD9" w:rsidDel="00B52CDB">
          <w:delText>Der genaue Funktio</w:delText>
        </w:r>
        <w:r w:rsidR="00333123" w:rsidDel="00B52CDB">
          <w:delText xml:space="preserve">nsumfang und </w:delText>
        </w:r>
      </w:del>
      <w:ins w:id="222" w:author="Dennis Hohmann" w:date="2012-04-14T19:00:00Z">
        <w:r>
          <w:t>D</w:t>
        </w:r>
      </w:ins>
      <w:del w:id="223" w:author="Dennis Hohmann" w:date="2012-04-14T19:00:00Z">
        <w:r w:rsidR="00333123" w:rsidDel="00B52CDB">
          <w:delText>d</w:delText>
        </w:r>
      </w:del>
      <w:r w:rsidR="00333123">
        <w:t>ie Möglichkeit zur</w:t>
      </w:r>
      <w:r w:rsidR="00E249BA" w:rsidRPr="00343AD9">
        <w:t xml:space="preserve"> Steuerung der Maschine über ein Touch-Display ist der Firma E</w:t>
      </w:r>
      <w:r w:rsidR="00FB74AB" w:rsidRPr="00343AD9">
        <w:t>LECTRONIC ASSEMBLY</w:t>
      </w:r>
      <w:ins w:id="224" w:author="Dennis Hohmann" w:date="2012-04-14T18:57:00Z">
        <w:r>
          <w:t xml:space="preserve"> GmbH</w:t>
        </w:r>
      </w:ins>
      <w:r w:rsidR="00E249BA" w:rsidRPr="00343AD9">
        <w:t xml:space="preserve"> zu verdanken. Dank der </w:t>
      </w:r>
      <w:r w:rsidR="00333123">
        <w:t>kostenfreien Überlassung</w:t>
      </w:r>
      <w:r w:rsidR="00E249BA" w:rsidRPr="00343AD9">
        <w:t xml:space="preserve"> eines </w:t>
      </w:r>
      <w:del w:id="225" w:author="Dennis Hohmann" w:date="2012-04-14T18:57:00Z">
        <w:r w:rsidR="00EB773F" w:rsidRPr="00343AD9" w:rsidDel="00B52CDB">
          <w:delText>„</w:delText>
        </w:r>
      </w:del>
      <w:r w:rsidR="00EE0479" w:rsidRPr="00343AD9">
        <w:t>eDIP240B-7LWTP</w:t>
      </w:r>
      <w:del w:id="226" w:author="Dennis Hohmann" w:date="2012-04-14T18:57:00Z">
        <w:r w:rsidR="00EB773F" w:rsidRPr="00343AD9" w:rsidDel="00B52CDB">
          <w:delText>“</w:delText>
        </w:r>
      </w:del>
      <w:r w:rsidR="00965896" w:rsidRPr="00343AD9">
        <w:t xml:space="preserve"> </w:t>
      </w:r>
      <w:del w:id="227" w:author="Dennis Hohmann" w:date="2012-04-14T19:00:00Z">
        <w:r w:rsidR="00965896" w:rsidRPr="00343AD9" w:rsidDel="00B52CDB">
          <w:delText xml:space="preserve">konnte </w:delText>
        </w:r>
      </w:del>
      <w:ins w:id="228" w:author="Dennis Hohmann" w:date="2012-04-14T19:00:00Z">
        <w:r w:rsidRPr="00343AD9">
          <w:t>k</w:t>
        </w:r>
        <w:r>
          <w:t>ann</w:t>
        </w:r>
        <w:r w:rsidRPr="00343AD9">
          <w:t xml:space="preserve"> </w:t>
        </w:r>
      </w:ins>
      <w:r w:rsidR="00E249BA" w:rsidRPr="00343AD9">
        <w:t xml:space="preserve">dieses </w:t>
      </w:r>
      <w:del w:id="229" w:author="Dennis Hohmann" w:date="2012-04-14T19:01:00Z">
        <w:r w:rsidR="004C54E6" w:rsidDel="00B52CDB">
          <w:delText xml:space="preserve">mit seinem vollen Funktionsumfangs </w:delText>
        </w:r>
      </w:del>
      <w:r w:rsidR="00E249BA" w:rsidRPr="00343AD9">
        <w:t xml:space="preserve">in das </w:t>
      </w:r>
      <w:r w:rsidR="009C551C">
        <w:t xml:space="preserve">Projekt </w:t>
      </w:r>
      <w:r w:rsidR="00E249BA" w:rsidRPr="00343AD9">
        <w:t>i</w:t>
      </w:r>
      <w:ins w:id="230" w:author="Dennis Hohmann" w:date="2012-04-14T19:01:00Z">
        <w:r>
          <w:t>ntegriert werden</w:t>
        </w:r>
      </w:ins>
      <w:del w:id="231" w:author="Dennis Hohmann" w:date="2012-04-14T19:01:00Z">
        <w:r w:rsidR="00E249BA" w:rsidRPr="00343AD9" w:rsidDel="00B52CDB">
          <w:delText>mplementieren</w:delText>
        </w:r>
      </w:del>
      <w:r w:rsidR="00E249BA" w:rsidRPr="00343AD9">
        <w:t>.</w:t>
      </w:r>
      <w:r w:rsidR="00333123">
        <w:t xml:space="preserve"> </w:t>
      </w:r>
      <w:r w:rsidR="00E249BA" w:rsidRPr="00343AD9">
        <w:t xml:space="preserve">Bei dem </w:t>
      </w:r>
      <w:r w:rsidR="00FB74AB" w:rsidRPr="00343AD9">
        <w:t>überlassenen</w:t>
      </w:r>
      <w:r w:rsidR="00E249BA" w:rsidRPr="00343AD9">
        <w:t xml:space="preserve"> Display handelt es sich um ein monochromes LC-Display mit einer Auflösung von 240 x 128 Pixel. In diesem Display </w:t>
      </w:r>
      <w:del w:id="232" w:author="Dennis Hohmann" w:date="2012-04-14T19:03:00Z">
        <w:r w:rsidR="00FB74AB" w:rsidRPr="00343AD9" w:rsidDel="002B0CE3">
          <w:delText>integriert</w:delText>
        </w:r>
        <w:r w:rsidR="00E45C0E" w:rsidDel="002B0CE3">
          <w:delText xml:space="preserve"> </w:delText>
        </w:r>
      </w:del>
      <w:r w:rsidR="00E45C0E">
        <w:t xml:space="preserve">ist eine </w:t>
      </w:r>
      <w:r w:rsidR="00E249BA" w:rsidRPr="00343AD9">
        <w:t>Touchfolie</w:t>
      </w:r>
      <w:r w:rsidR="00E45C0E">
        <w:t xml:space="preserve"> </w:t>
      </w:r>
      <w:r w:rsidR="00E0768A">
        <w:t xml:space="preserve">im </w:t>
      </w:r>
      <w:r w:rsidR="00E45C0E">
        <w:t>4-Wire-System</w:t>
      </w:r>
      <w:ins w:id="233" w:author="Dennis Hohmann" w:date="2012-04-14T19:03:00Z">
        <w:r w:rsidR="002B0CE3">
          <w:t xml:space="preserve"> </w:t>
        </w:r>
        <w:r w:rsidR="002B0CE3" w:rsidRPr="00343AD9">
          <w:t>integriert</w:t>
        </w:r>
      </w:ins>
      <w:r w:rsidR="00247CB7">
        <w:t>. Diese wird</w:t>
      </w:r>
      <w:r w:rsidR="00E249BA" w:rsidRPr="00343AD9">
        <w:t xml:space="preserve"> direkt vom </w:t>
      </w:r>
      <w:r w:rsidR="00FB3ACC" w:rsidRPr="00343AD9">
        <w:t xml:space="preserve">Display verwaltet </w:t>
      </w:r>
      <w:r w:rsidR="00E45C0E">
        <w:t xml:space="preserve">und ausgewertet </w:t>
      </w:r>
      <w:r w:rsidR="00FB3ACC" w:rsidRPr="00343AD9">
        <w:t>wird.</w:t>
      </w:r>
      <w:r w:rsidR="00E0768A">
        <w:t xml:space="preserve"> Die Informationen der Touchfolie werden über die Schnittstelle</w:t>
      </w:r>
      <w:r w:rsidR="004C54E6">
        <w:t>n</w:t>
      </w:r>
      <w:r w:rsidR="00E0768A">
        <w:t xml:space="preserve"> des Display</w:t>
      </w:r>
      <w:ins w:id="234" w:author="Dennis Hohmann" w:date="2012-04-14T19:02:00Z">
        <w:r w:rsidR="002B0CE3">
          <w:t>s</w:t>
        </w:r>
      </w:ins>
      <w:r w:rsidR="00E0768A">
        <w:t xml:space="preserve"> bereit</w:t>
      </w:r>
      <w:del w:id="235" w:author="Dennis Hohmann" w:date="2012-04-14T19:02:00Z">
        <w:r w:rsidR="00E0768A" w:rsidDel="002B0CE3">
          <w:delText xml:space="preserve"> </w:delText>
        </w:r>
      </w:del>
      <w:r w:rsidR="00E0768A">
        <w:t>gestellt. Es stehen</w:t>
      </w:r>
      <w:r w:rsidR="00FB3ACC" w:rsidRPr="00343AD9">
        <w:t xml:space="preserve"> </w:t>
      </w:r>
      <w:del w:id="236" w:author="Dennis Hohmann" w:date="2012-04-14T19:03:00Z">
        <w:r w:rsidR="00FB3ACC" w:rsidRPr="00343AD9" w:rsidDel="002B0CE3">
          <w:delText>4</w:delText>
        </w:r>
      </w:del>
      <w:del w:id="237" w:author="Dennis Hohmann" w:date="2012-04-14T19:06:00Z">
        <w:r w:rsidR="00FB3ACC" w:rsidRPr="00343AD9" w:rsidDel="00993BD1">
          <w:delText xml:space="preserve"> unabhängige </w:delText>
        </w:r>
        <w:r w:rsidR="00E0768A" w:rsidDel="00993BD1">
          <w:delText>Schnittstellen</w:delText>
        </w:r>
      </w:del>
      <w:del w:id="238" w:author="Dennis Hohmann" w:date="2012-04-14T19:05:00Z">
        <w:r w:rsidR="00E0768A" w:rsidDel="00993BD1">
          <w:delText>,</w:delText>
        </w:r>
      </w:del>
      <w:del w:id="239" w:author="Dennis Hohmann" w:date="2012-04-14T19:06:00Z">
        <w:r w:rsidR="00E0768A" w:rsidDel="00993BD1">
          <w:delText xml:space="preserve"> sowie </w:delText>
        </w:r>
      </w:del>
      <w:del w:id="240" w:author="Dennis Hohmann" w:date="2012-04-14T19:03:00Z">
        <w:r w:rsidR="00E0768A" w:rsidDel="002B0CE3">
          <w:delText xml:space="preserve">8 </w:delText>
        </w:r>
      </w:del>
      <w:ins w:id="241" w:author="Dennis Hohmann" w:date="2012-04-14T19:03:00Z">
        <w:r w:rsidR="002B0CE3">
          <w:t xml:space="preserve">acht </w:t>
        </w:r>
      </w:ins>
      <w:r w:rsidR="00CD2BDE">
        <w:t>I/O-Pin</w:t>
      </w:r>
      <w:r w:rsidR="00E0768A">
        <w:t xml:space="preserve">s </w:t>
      </w:r>
      <w:ins w:id="242" w:author="Dennis Hohmann" w:date="2012-04-14T19:06:00Z">
        <w:r w:rsidR="00993BD1">
          <w:t>zur Verfügung sowie folgende vier</w:t>
        </w:r>
        <w:r w:rsidR="00993BD1" w:rsidRPr="00343AD9">
          <w:t xml:space="preserve"> una</w:t>
        </w:r>
        <w:r w:rsidR="00993BD1" w:rsidRPr="00343AD9">
          <w:t>b</w:t>
        </w:r>
        <w:r w:rsidR="00993BD1" w:rsidRPr="00343AD9">
          <w:t xml:space="preserve">hängige </w:t>
        </w:r>
        <w:r w:rsidR="00993BD1">
          <w:t>Schnittstellen</w:t>
        </w:r>
      </w:ins>
      <w:del w:id="243" w:author="Dennis Hohmann" w:date="2012-04-14T19:05:00Z">
        <w:r w:rsidR="00E0768A" w:rsidDel="00993BD1">
          <w:delText xml:space="preserve"> </w:delText>
        </w:r>
      </w:del>
      <w:del w:id="244" w:author="Dennis Hohmann" w:date="2012-04-14T19:07:00Z">
        <w:r w:rsidR="00FB3ACC" w:rsidRPr="00343AD9" w:rsidDel="00993BD1">
          <w:delText>zur Verfügung</w:delText>
        </w:r>
      </w:del>
      <w:r w:rsidR="00FB3ACC" w:rsidRPr="00343AD9">
        <w:t>:</w:t>
      </w:r>
    </w:p>
    <w:p w14:paraId="1ACEE8C9" w14:textId="77777777" w:rsidR="00F1436B" w:rsidRPr="00343AD9" w:rsidRDefault="00F1436B">
      <w:pPr>
        <w:pStyle w:val="Textkrper"/>
        <w:pPrChange w:id="245" w:author="Dennis Hohmann" w:date="2012-04-15T00:39:00Z">
          <w:pPr>
            <w:pStyle w:val="Beschriftung"/>
            <w:ind w:left="0" w:firstLine="851"/>
          </w:pPr>
        </w:pPrChange>
      </w:pPr>
    </w:p>
    <w:p w14:paraId="2D05108F" w14:textId="77777777" w:rsidR="00DC1FEC" w:rsidRDefault="00C04F51">
      <w:pPr>
        <w:pStyle w:val="Textkrper"/>
        <w:numPr>
          <w:ilvl w:val="0"/>
          <w:numId w:val="4"/>
        </w:numPr>
        <w:pPrChange w:id="246" w:author="Dennis Hohmann" w:date="2012-04-15T00:39:00Z">
          <w:pPr>
            <w:pStyle w:val="Beschriftung"/>
            <w:ind w:left="0" w:firstLine="851"/>
          </w:pPr>
        </w:pPrChange>
      </w:pPr>
      <w:r w:rsidRPr="00965896">
        <w:t>1x RS-232</w:t>
      </w:r>
    </w:p>
    <w:p w14:paraId="5C43A06C" w14:textId="77777777" w:rsidR="00DC1FEC" w:rsidRDefault="00DC1FEC">
      <w:pPr>
        <w:pStyle w:val="Textkrper"/>
        <w:numPr>
          <w:ilvl w:val="0"/>
          <w:numId w:val="4"/>
        </w:numPr>
        <w:pPrChange w:id="247" w:author="Dennis Hohmann" w:date="2012-04-15T00:39:00Z">
          <w:pPr>
            <w:pStyle w:val="Beschriftung"/>
            <w:ind w:left="0" w:firstLine="851"/>
          </w:pPr>
        </w:pPrChange>
      </w:pPr>
      <w:r>
        <w:t>1x RS-485</w:t>
      </w:r>
    </w:p>
    <w:p w14:paraId="4CC9E51E" w14:textId="77777777" w:rsidR="00DC1FEC" w:rsidDel="00C24B2D" w:rsidRDefault="00DC1FEC">
      <w:pPr>
        <w:pStyle w:val="Textkrper"/>
        <w:numPr>
          <w:ilvl w:val="0"/>
          <w:numId w:val="4"/>
        </w:numPr>
        <w:rPr>
          <w:del w:id="248" w:author="Dennis Hohmann" w:date="2012-04-15T01:54:00Z"/>
        </w:rPr>
        <w:pPrChange w:id="249" w:author="Dennis Hohmann" w:date="2012-04-15T01:54:00Z">
          <w:pPr>
            <w:pStyle w:val="Beschriftung"/>
            <w:ind w:left="0" w:firstLine="851"/>
          </w:pPr>
        </w:pPrChange>
      </w:pPr>
      <w:r>
        <w:t>1x SPI</w:t>
      </w:r>
    </w:p>
    <w:p w14:paraId="7AD4DAFD" w14:textId="77777777" w:rsidR="00C24B2D" w:rsidRDefault="00C24B2D">
      <w:pPr>
        <w:pStyle w:val="Textkrper"/>
        <w:numPr>
          <w:ilvl w:val="0"/>
          <w:numId w:val="4"/>
        </w:numPr>
        <w:rPr>
          <w:ins w:id="250" w:author="Dennis Hohmann" w:date="2012-04-15T01:54:00Z"/>
        </w:rPr>
      </w:pPr>
    </w:p>
    <w:p w14:paraId="28BD6518" w14:textId="77777777" w:rsidR="00DC1FEC" w:rsidDel="00F1436B" w:rsidRDefault="0074273A">
      <w:pPr>
        <w:pStyle w:val="Textkrper"/>
        <w:numPr>
          <w:ilvl w:val="0"/>
          <w:numId w:val="4"/>
        </w:numPr>
        <w:rPr>
          <w:del w:id="251" w:author="Dennis Hohmann" w:date="2012-04-14T19:04:00Z"/>
        </w:rPr>
      </w:pPr>
      <w:r w:rsidRPr="00965896">
        <w:t>1x TWI</w:t>
      </w:r>
    </w:p>
    <w:p w14:paraId="2EE98E23" w14:textId="77777777" w:rsidR="00F1436B" w:rsidRDefault="00F1436B">
      <w:pPr>
        <w:pStyle w:val="Textkrper"/>
        <w:numPr>
          <w:ilvl w:val="0"/>
          <w:numId w:val="4"/>
        </w:numPr>
        <w:rPr>
          <w:ins w:id="252" w:author="Dennis Hohmann" w:date="2012-04-14T19:04:00Z"/>
        </w:rPr>
      </w:pPr>
    </w:p>
    <w:p w14:paraId="1FA5CF01" w14:textId="64DC4F21" w:rsidR="00DC1FEC" w:rsidRDefault="00965896">
      <w:pPr>
        <w:pStyle w:val="Textkrper"/>
        <w:pPrChange w:id="253" w:author="Dennis Hohmann" w:date="2012-04-15T00:39:00Z">
          <w:pPr>
            <w:pStyle w:val="Textkrper"/>
            <w:numPr>
              <w:numId w:val="4"/>
            </w:numPr>
            <w:ind w:left="720" w:hanging="360"/>
          </w:pPr>
        </w:pPrChange>
      </w:pPr>
      <w:del w:id="254" w:author="Dennis Hohmann" w:date="2012-04-14T19:04:00Z">
        <w:r w:rsidRPr="00965896" w:rsidDel="00F1436B">
          <w:delText>8x I/O</w:delText>
        </w:r>
      </w:del>
    </w:p>
    <w:p w14:paraId="50334EAF" w14:textId="5D09B87C" w:rsidR="00EB773F" w:rsidRDefault="004E7764">
      <w:pPr>
        <w:pStyle w:val="Textkrper"/>
      </w:pPr>
      <w:r w:rsidRPr="00DC1FEC">
        <w:t xml:space="preserve">Das Display wird mit der mitgelieferten Software „LCD-Tools“ </w:t>
      </w:r>
      <w:r w:rsidR="009C551C" w:rsidRPr="00DC1FEC">
        <w:t xml:space="preserve">und dem ebenfalls </w:t>
      </w:r>
      <w:r w:rsidR="004B7A81">
        <w:t>zur Ve</w:t>
      </w:r>
      <w:r w:rsidR="004B7A81">
        <w:t>r</w:t>
      </w:r>
      <w:r w:rsidR="004B7A81">
        <w:t>fügung gestellten</w:t>
      </w:r>
      <w:r w:rsidR="009C551C" w:rsidRPr="00DC1FEC">
        <w:t xml:space="preserve"> USB-Programmer Board </w:t>
      </w:r>
      <w:r w:rsidRPr="00DC1FEC">
        <w:t xml:space="preserve">der Firma </w:t>
      </w:r>
      <w:r w:rsidR="00EB779A" w:rsidRPr="00DC1FEC">
        <w:t>ELECTRONIC ASSEMBLY</w:t>
      </w:r>
      <w:r w:rsidRPr="00DC1FEC">
        <w:t xml:space="preserve"> für di</w:t>
      </w:r>
      <w:r w:rsidRPr="00DC1FEC">
        <w:t>e</w:t>
      </w:r>
      <w:r w:rsidRPr="00DC1FEC">
        <w:t>ses Projekt separat programmiert.</w:t>
      </w:r>
    </w:p>
    <w:p w14:paraId="460887D4" w14:textId="0E2BA57F" w:rsidR="00E45C0E" w:rsidRDefault="00E45C0E">
      <w:pPr>
        <w:pStyle w:val="Textkrper"/>
      </w:pPr>
      <w:r>
        <w:t xml:space="preserve">Die </w:t>
      </w:r>
      <w:r w:rsidRPr="00247CB7">
        <w:t xml:space="preserve">Kommunikation mit dem Controller </w:t>
      </w:r>
      <w:del w:id="255" w:author="Dennis Hohmann" w:date="2012-04-14T19:08:00Z">
        <w:r w:rsidRPr="00247CB7" w:rsidDel="00623BCF">
          <w:delText xml:space="preserve">läuft </w:delText>
        </w:r>
      </w:del>
      <w:ins w:id="256" w:author="Dennis Hohmann" w:date="2012-04-14T19:08:00Z">
        <w:r w:rsidR="00623BCF" w:rsidRPr="00247CB7">
          <w:t xml:space="preserve">erfolgt </w:t>
        </w:r>
      </w:ins>
      <w:r w:rsidRPr="00247CB7">
        <w:t xml:space="preserve">über I2C mit dem </w:t>
      </w:r>
      <w:r w:rsidR="005B5635" w:rsidRPr="00247CB7">
        <w:t>Small</w:t>
      </w:r>
      <w:r w:rsidRPr="00247CB7">
        <w:t>Protocol.</w:t>
      </w:r>
      <w:r w:rsidR="004C54E6" w:rsidRPr="005B5635">
        <w:t xml:space="preserve"> Auf dieses</w:t>
      </w:r>
      <w:r w:rsidR="004C54E6">
        <w:t xml:space="preserve"> </w:t>
      </w:r>
      <w:r w:rsidR="00AA56E1">
        <w:t>Protokoll</w:t>
      </w:r>
      <w:r w:rsidR="004C54E6">
        <w:t xml:space="preserve"> wird im Kapitel </w:t>
      </w:r>
      <w:r w:rsidR="00AC0638">
        <w:t xml:space="preserve">4.5 </w:t>
      </w:r>
      <w:r w:rsidR="00AC0638" w:rsidRPr="005B5635">
        <w:t>SmallProtocol</w:t>
      </w:r>
      <w:r w:rsidR="00AC0638">
        <w:t xml:space="preserve"> </w:t>
      </w:r>
      <w:r w:rsidR="004C54E6">
        <w:t>näher eingegangen.</w:t>
      </w:r>
    </w:p>
    <w:p w14:paraId="7A0E40BF" w14:textId="77777777" w:rsidR="00356418" w:rsidRPr="00DC1FEC" w:rsidRDefault="00356418">
      <w:pPr>
        <w:pStyle w:val="Textkrper"/>
      </w:pPr>
    </w:p>
    <w:p w14:paraId="6C2D4C76" w14:textId="6D27DDD2" w:rsidR="007E4A58" w:rsidRDefault="00723F69" w:rsidP="00E60F49">
      <w:pPr>
        <w:pStyle w:val="berschrift2"/>
      </w:pPr>
      <w:bookmarkStart w:id="257" w:name="_Toc196153095"/>
      <w:r>
        <w:t>Portalfräse</w:t>
      </w:r>
      <w:bookmarkEnd w:id="257"/>
    </w:p>
    <w:p w14:paraId="6D761E5A" w14:textId="31782916" w:rsidR="00940F36" w:rsidRPr="00343AD9" w:rsidRDefault="004E7764">
      <w:pPr>
        <w:pStyle w:val="Textkrper"/>
      </w:pPr>
      <w:r w:rsidRPr="00343AD9">
        <w:t>Die eigentliche Portal</w:t>
      </w:r>
      <w:r w:rsidR="00FB74AB" w:rsidRPr="00343AD9">
        <w:t>f</w:t>
      </w:r>
      <w:r w:rsidRPr="00343AD9">
        <w:t xml:space="preserve">räse </w:t>
      </w:r>
      <w:del w:id="258" w:author="Dennis Hohmann" w:date="2012-04-14T19:11:00Z">
        <w:r w:rsidRPr="00343AD9" w:rsidDel="00623BCF">
          <w:delText xml:space="preserve">als dezentrale Komponente </w:delText>
        </w:r>
      </w:del>
      <w:r w:rsidRPr="00343AD9">
        <w:t>ist nicht Bestandteil des Projekts und w</w:t>
      </w:r>
      <w:r w:rsidR="007E4A58" w:rsidRPr="00343AD9">
        <w:t xml:space="preserve">ird daher nur kurz </w:t>
      </w:r>
      <w:r w:rsidR="007E4A58" w:rsidRPr="00781E99">
        <w:t>b</w:t>
      </w:r>
      <w:r w:rsidR="007E4A58" w:rsidRPr="00781E99">
        <w:t>e</w:t>
      </w:r>
      <w:r w:rsidR="007E4A58" w:rsidRPr="00781E99">
        <w:t xml:space="preserve">schrieben. </w:t>
      </w:r>
      <w:r w:rsidRPr="00781E99">
        <w:t>D</w:t>
      </w:r>
      <w:del w:id="259" w:author="Dennis Hohmann" w:date="2012-04-14T19:11:00Z">
        <w:r w:rsidRPr="00781E99" w:rsidDel="00623BCF">
          <w:delText>ie Portalfräs</w:delText>
        </w:r>
      </w:del>
      <w:ins w:id="260" w:author="Dennis Hohmann" w:date="2012-04-14T19:11:00Z">
        <w:r w:rsidR="00623BCF" w:rsidRPr="00781E99">
          <w:t xml:space="preserve">as </w:t>
        </w:r>
      </w:ins>
      <w:del w:id="261" w:author="Dennis Hohmann" w:date="2012-04-14T19:11:00Z">
        <w:r w:rsidRPr="00781E99" w:rsidDel="00623BCF">
          <w:delText>e</w:delText>
        </w:r>
      </w:del>
      <w:ins w:id="262" w:author="Dennis Hohmann" w:date="2012-04-14T19:11:00Z">
        <w:r w:rsidR="00623BCF" w:rsidRPr="00781E99">
          <w:t>Gerät</w:t>
        </w:r>
      </w:ins>
      <w:r w:rsidRPr="00781E99">
        <w:t xml:space="preserve"> mit der Bezeichnung </w:t>
      </w:r>
      <w:del w:id="263" w:author="Dennis Hohmann" w:date="2012-04-14T19:11:00Z">
        <w:r w:rsidRPr="00781E99" w:rsidDel="00623BCF">
          <w:delText>„</w:delText>
        </w:r>
      </w:del>
      <w:r w:rsidRPr="00781E99">
        <w:t>HOBBY A4</w:t>
      </w:r>
      <w:del w:id="264" w:author="Dennis Hohmann" w:date="2012-04-14T19:11:00Z">
        <w:r w:rsidRPr="00781E99" w:rsidDel="00623BCF">
          <w:delText>“</w:delText>
        </w:r>
      </w:del>
      <w:r w:rsidRPr="00781E99">
        <w:t xml:space="preserve"> wurde als Bausatz der Firma </w:t>
      </w:r>
      <w:del w:id="265" w:author="Dennis Hohmann" w:date="2012-04-14T19:10:00Z">
        <w:r w:rsidRPr="00781E99" w:rsidDel="00623BCF">
          <w:delText>„</w:delText>
        </w:r>
      </w:del>
      <w:r w:rsidRPr="00781E99">
        <w:t>GO!CNC.de</w:t>
      </w:r>
      <w:r w:rsidR="00410725" w:rsidRPr="00781E99">
        <w:rPr>
          <w:rStyle w:val="Funotenzeichen"/>
        </w:rPr>
        <w:footnoteReference w:id="11"/>
      </w:r>
      <w:del w:id="266" w:author="Dennis Hohmann" w:date="2012-04-14T19:10:00Z">
        <w:r w:rsidRPr="00781E99" w:rsidDel="00623BCF">
          <w:delText>“</w:delText>
        </w:r>
      </w:del>
      <w:r w:rsidRPr="00343AD9">
        <w:t xml:space="preserve"> über die Homepage </w:t>
      </w:r>
      <w:hyperlink r:id="rId16" w:history="1">
        <w:r w:rsidRPr="00343AD9">
          <w:t>www.gocnc.de</w:t>
        </w:r>
      </w:hyperlink>
      <w:r w:rsidRPr="00343AD9">
        <w:t xml:space="preserve"> </w:t>
      </w:r>
      <w:r w:rsidR="00EB773F" w:rsidRPr="00343AD9">
        <w:t>bestellt.</w:t>
      </w:r>
    </w:p>
    <w:p w14:paraId="0CA14002" w14:textId="6777527C" w:rsidR="009C5174" w:rsidRPr="00B32C54" w:rsidRDefault="00EB773F" w:rsidP="00940F36">
      <w:pPr>
        <w:pStyle w:val="KeinLeerraum"/>
      </w:pPr>
      <w:r>
        <w:rPr>
          <w:noProof/>
          <w:lang w:val="de-DE" w:eastAsia="de-DE"/>
        </w:rPr>
        <w:drawing>
          <wp:inline distT="0" distB="0" distL="0" distR="0" wp14:anchorId="6B55DDB9" wp14:editId="449B9A33">
            <wp:extent cx="6119495" cy="4344670"/>
            <wp:effectExtent l="0" t="0" r="190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_bausatz.jpg"/>
                    <pic:cNvPicPr/>
                  </pic:nvPicPr>
                  <pic:blipFill>
                    <a:blip r:embed="rId17">
                      <a:extLst>
                        <a:ext uri="{28A0092B-C50C-407E-A947-70E740481C1C}">
                          <a14:useLocalDpi xmlns:a14="http://schemas.microsoft.com/office/drawing/2010/main" val="0"/>
                        </a:ext>
                      </a:extLst>
                    </a:blip>
                    <a:stretch>
                      <a:fillRect/>
                    </a:stretch>
                  </pic:blipFill>
                  <pic:spPr>
                    <a:xfrm>
                      <a:off x="0" y="0"/>
                      <a:ext cx="6119495" cy="4344670"/>
                    </a:xfrm>
                    <a:prstGeom prst="rect">
                      <a:avLst/>
                    </a:prstGeom>
                    <a:extLst>
                      <a:ext uri="{FAA26D3D-D897-4be2-8F04-BA451C77F1D7}">
                        <ma14:placeholderFlag xmlns:ma14="http://schemas.microsoft.com/office/mac/drawingml/2011/main"/>
                      </a:ext>
                    </a:extLst>
                  </pic:spPr>
                </pic:pic>
              </a:graphicData>
            </a:graphic>
          </wp:inline>
        </w:drawing>
      </w:r>
    </w:p>
    <w:p w14:paraId="0F39A269" w14:textId="4781856E" w:rsidR="00EB773F" w:rsidRDefault="009C5174" w:rsidP="009C5174">
      <w:pPr>
        <w:pStyle w:val="Beschriftung"/>
      </w:pPr>
      <w:bookmarkStart w:id="267" w:name="_Toc195011696"/>
      <w:bookmarkStart w:id="268" w:name="_Toc195068824"/>
      <w:bookmarkStart w:id="269" w:name="_Toc195068903"/>
      <w:bookmarkStart w:id="270" w:name="_Toc195069035"/>
      <w:bookmarkStart w:id="271" w:name="_Toc195069337"/>
      <w:bookmarkStart w:id="272" w:name="_Toc195118416"/>
      <w:bookmarkStart w:id="273" w:name="_Toc195150485"/>
      <w:bookmarkStart w:id="274" w:name="_Toc196152832"/>
      <w:r w:rsidRPr="009C5174">
        <w:t xml:space="preserve">Abbildung </w:t>
      </w:r>
      <w:r w:rsidR="00E74341">
        <w:fldChar w:fldCharType="begin"/>
      </w:r>
      <w:r w:rsidR="00E74341">
        <w:instrText xml:space="preserve"> STYLEREF 2 \s </w:instrText>
      </w:r>
      <w:r w:rsidR="00E74341">
        <w:fldChar w:fldCharType="separate"/>
      </w:r>
      <w:r w:rsidR="00E74341">
        <w:rPr>
          <w:noProof/>
        </w:rPr>
        <w:t>3.4</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27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006F7153">
        <w:t xml:space="preserve">: CNC-Bausatz </w:t>
      </w:r>
      <w:r w:rsidRPr="009C5174">
        <w:t>HOBBY A4</w:t>
      </w:r>
      <w:bookmarkEnd w:id="267"/>
      <w:bookmarkEnd w:id="268"/>
      <w:bookmarkEnd w:id="269"/>
      <w:bookmarkEnd w:id="270"/>
      <w:bookmarkEnd w:id="271"/>
      <w:bookmarkEnd w:id="272"/>
      <w:bookmarkEnd w:id="273"/>
      <w:bookmarkEnd w:id="274"/>
    </w:p>
    <w:p w14:paraId="28413012" w14:textId="77777777" w:rsidR="005E4A93" w:rsidRPr="005E4A93" w:rsidRDefault="005E4A93" w:rsidP="005E4A93"/>
    <w:p w14:paraId="139BA130" w14:textId="6818101B" w:rsidR="00F311B2" w:rsidRDefault="00EB773F">
      <w:pPr>
        <w:pStyle w:val="Textkrper"/>
        <w:rPr>
          <w:ins w:id="276" w:author="Dennis Hohmann" w:date="2012-04-15T03:00:00Z"/>
        </w:rPr>
        <w:pPrChange w:id="277" w:author="Dennis Hohmann" w:date="2012-04-15T00:39:00Z">
          <w:pPr>
            <w:pStyle w:val="Beschriftung"/>
            <w:ind w:firstLine="2683"/>
          </w:pPr>
        </w:pPrChange>
      </w:pPr>
      <w:r w:rsidRPr="00343AD9">
        <w:t xml:space="preserve">Nach einer Lieferzeit von </w:t>
      </w:r>
      <w:r w:rsidR="00D71A68" w:rsidRPr="00343AD9">
        <w:t>über</w:t>
      </w:r>
      <w:r w:rsidRPr="00343AD9">
        <w:t xml:space="preserve"> </w:t>
      </w:r>
      <w:ins w:id="278" w:author="Dennis Hohmann" w:date="2012-04-14T19:12:00Z">
        <w:r w:rsidR="00CC78E8">
          <w:t>sechs</w:t>
        </w:r>
      </w:ins>
      <w:del w:id="279" w:author="Dennis Hohmann" w:date="2012-04-14T19:12:00Z">
        <w:r w:rsidRPr="00343AD9" w:rsidDel="00CC78E8">
          <w:delText>6</w:delText>
        </w:r>
      </w:del>
      <w:r w:rsidRPr="00343AD9">
        <w:t xml:space="preserve"> Wochen</w:t>
      </w:r>
      <w:ins w:id="280" w:author="Dennis Hohmann" w:date="2012-04-14T19:13:00Z">
        <w:r w:rsidR="00CC78E8">
          <w:t xml:space="preserve"> ist </w:t>
        </w:r>
      </w:ins>
      <w:del w:id="281" w:author="Dennis Hohmann" w:date="2012-04-14T19:13:00Z">
        <w:r w:rsidRPr="00343AD9" w:rsidDel="00CC78E8">
          <w:delText xml:space="preserve"> wurde</w:delText>
        </w:r>
        <w:r w:rsidR="00D71A68" w:rsidRPr="00343AD9" w:rsidDel="00CC78E8">
          <w:delText xml:space="preserve"> </w:delText>
        </w:r>
      </w:del>
      <w:r w:rsidR="00D71A68" w:rsidRPr="00343AD9">
        <w:t>der Bausatz</w:t>
      </w:r>
      <w:r w:rsidRPr="00343AD9">
        <w:t xml:space="preserve"> vo</w:t>
      </w:r>
      <w:ins w:id="282" w:author="Dennis Hohmann" w:date="2012-04-14T19:13:00Z">
        <w:r w:rsidR="00CC78E8">
          <w:t>m Autor</w:t>
        </w:r>
      </w:ins>
      <w:del w:id="283" w:author="Dennis Hohmann" w:date="2012-04-14T19:13:00Z">
        <w:r w:rsidRPr="00343AD9" w:rsidDel="00CC78E8">
          <w:delText>n</w:delText>
        </w:r>
      </w:del>
      <w:r w:rsidRPr="00343AD9">
        <w:t xml:space="preserve"> </w:t>
      </w:r>
      <w:del w:id="284" w:author="Dennis Hohmann" w:date="2012-04-14T19:14:00Z">
        <w:r w:rsidRPr="00343AD9" w:rsidDel="00CC78E8">
          <w:delText xml:space="preserve">mir </w:delText>
        </w:r>
      </w:del>
      <w:r w:rsidRPr="00343AD9">
        <w:t>aufgebaut und in Betrieb genommen</w:t>
      </w:r>
      <w:ins w:id="285" w:author="Dennis Hohmann" w:date="2012-04-14T19:14:00Z">
        <w:r w:rsidR="00CC78E8">
          <w:t xml:space="preserve"> worden</w:t>
        </w:r>
      </w:ins>
      <w:r w:rsidRPr="00343AD9">
        <w:t xml:space="preserve">. </w:t>
      </w:r>
      <w:del w:id="286" w:author="Dennis Hohmann" w:date="2012-04-14T19:16:00Z">
        <w:r w:rsidRPr="00343AD9" w:rsidDel="00CC78E8">
          <w:delText>E</w:delText>
        </w:r>
        <w:r w:rsidR="00D71A68" w:rsidRPr="00343AD9" w:rsidDel="00CC78E8">
          <w:delText xml:space="preserve">s </w:delText>
        </w:r>
      </w:del>
      <w:del w:id="287" w:author="Dennis Hohmann" w:date="2012-04-14T19:14:00Z">
        <w:r w:rsidR="00D71A68" w:rsidRPr="00343AD9" w:rsidDel="00CC78E8">
          <w:delText>wu</w:delText>
        </w:r>
        <w:r w:rsidR="00B5232A" w:rsidDel="00CC78E8">
          <w:delText xml:space="preserve">rden </w:delText>
        </w:r>
      </w:del>
      <w:del w:id="288" w:author="Dennis Hohmann" w:date="2012-04-14T19:16:00Z">
        <w:r w:rsidRPr="00343AD9" w:rsidDel="00CC78E8">
          <w:delText>Modifikationen an dem Bausat</w:delText>
        </w:r>
        <w:r w:rsidR="004E61CD" w:rsidDel="00CC78E8">
          <w:delText>z vorgenommen</w:delText>
        </w:r>
      </w:del>
      <w:ins w:id="289" w:author="Dennis Hohmann" w:date="2012-04-14T19:14:00Z">
        <w:r w:rsidR="00CC78E8">
          <w:t xml:space="preserve">Der Bausatz </w:t>
        </w:r>
      </w:ins>
      <w:ins w:id="290" w:author="Dennis Hohmann" w:date="2012-04-14T19:15:00Z">
        <w:r w:rsidR="00CC78E8">
          <w:t>ist</w:t>
        </w:r>
      </w:ins>
      <w:ins w:id="291" w:author="Dennis Hohmann" w:date="2012-04-14T19:14:00Z">
        <w:r w:rsidR="00CC78E8">
          <w:t xml:space="preserve"> durch den Einbau von</w:t>
        </w:r>
      </w:ins>
      <w:r w:rsidR="004E61CD">
        <w:t xml:space="preserve"> </w:t>
      </w:r>
      <w:ins w:id="292" w:author="Dennis Hohmann" w:date="2012-04-14T19:15:00Z">
        <w:r w:rsidR="00CC78E8">
          <w:t>drei Endschalter</w:t>
        </w:r>
      </w:ins>
      <w:r w:rsidR="006773C1">
        <w:t>n</w:t>
      </w:r>
      <w:ins w:id="293" w:author="Dennis Hohmann" w:date="2012-04-14T19:15:00Z">
        <w:r w:rsidR="00CC78E8">
          <w:t xml:space="preserve"> s</w:t>
        </w:r>
        <w:r w:rsidR="00CC78E8">
          <w:t>o</w:t>
        </w:r>
        <w:r w:rsidR="00CC78E8">
          <w:t>wie eines Werkzeuglängensensors modifiziert worden</w:t>
        </w:r>
      </w:ins>
      <w:del w:id="294" w:author="Dennis Hohmann" w:date="2012-04-14T19:16:00Z">
        <w:r w:rsidR="004E61CD" w:rsidDel="00CC78E8">
          <w:delText xml:space="preserve">wie </w:delText>
        </w:r>
        <w:r w:rsidR="00D71A68" w:rsidRPr="00343AD9" w:rsidDel="00CC78E8">
          <w:delText>z</w:delText>
        </w:r>
        <w:r w:rsidR="004E61CD" w:rsidDel="00CC78E8">
          <w:delText>um Beispiel</w:delText>
        </w:r>
        <w:r w:rsidRPr="00343AD9" w:rsidDel="00CC78E8">
          <w:delText xml:space="preserve"> das montieren von 3 Endschaltern, der Einbau eines Werkzeuglängentasters</w:delText>
        </w:r>
      </w:del>
      <w:r w:rsidRPr="00343AD9">
        <w:t>.</w:t>
      </w:r>
      <w:r w:rsidR="007E4A58" w:rsidRPr="00343AD9">
        <w:t xml:space="preserve"> </w:t>
      </w:r>
      <w:r w:rsidRPr="00343AD9">
        <w:t xml:space="preserve">Die mitgelieferte </w:t>
      </w:r>
      <w:r w:rsidR="00D71A68" w:rsidRPr="00343AD9">
        <w:t>Schrittmotor-</w:t>
      </w:r>
    </w:p>
    <w:p w14:paraId="4E44CBB5" w14:textId="77777777" w:rsidR="00F311B2" w:rsidRDefault="00F311B2">
      <w:pPr>
        <w:pStyle w:val="Textkrper"/>
        <w:rPr>
          <w:ins w:id="295" w:author="Dennis Hohmann" w:date="2012-04-15T03:00:00Z"/>
        </w:rPr>
        <w:pPrChange w:id="296" w:author="Dennis Hohmann" w:date="2012-04-15T00:39:00Z">
          <w:pPr>
            <w:pStyle w:val="Beschriftung"/>
            <w:ind w:firstLine="2683"/>
          </w:pPr>
        </w:pPrChange>
      </w:pPr>
    </w:p>
    <w:p w14:paraId="4342A322" w14:textId="54835AF2" w:rsidR="00EB773F" w:rsidRPr="00343AD9" w:rsidRDefault="00EB773F">
      <w:pPr>
        <w:pStyle w:val="Textkrper"/>
        <w:pPrChange w:id="297" w:author="Dennis Hohmann" w:date="2012-04-15T00:39:00Z">
          <w:pPr>
            <w:pStyle w:val="Beschriftung"/>
            <w:ind w:firstLine="2683"/>
          </w:pPr>
        </w:pPrChange>
      </w:pPr>
      <w:r w:rsidRPr="00343AD9">
        <w:t xml:space="preserve">Treiberplatine </w:t>
      </w:r>
      <w:del w:id="298" w:author="Dennis Hohmann" w:date="2012-04-15T01:56:00Z">
        <w:r w:rsidRPr="00343AD9" w:rsidDel="005E42C5">
          <w:delText>„</w:delText>
        </w:r>
      </w:del>
      <w:r w:rsidRPr="00343AD9">
        <w:t>UNI1500</w:t>
      </w:r>
      <w:del w:id="299" w:author="Dennis Hohmann" w:date="2012-04-15T01:56:00Z">
        <w:r w:rsidRPr="00343AD9" w:rsidDel="005E42C5">
          <w:delText>“</w:delText>
        </w:r>
      </w:del>
      <w:r w:rsidRPr="00343AD9">
        <w:t xml:space="preserve"> der Firma USOVO </w:t>
      </w:r>
      <w:del w:id="300" w:author="Dennis Hohmann" w:date="2012-04-14T19:16:00Z">
        <w:r w:rsidRPr="00343AD9" w:rsidDel="00CC78E8">
          <w:delText>wurde</w:delText>
        </w:r>
        <w:r w:rsidR="007E4A58" w:rsidRPr="00343AD9" w:rsidDel="00CC78E8">
          <w:delText xml:space="preserve"> </w:delText>
        </w:r>
      </w:del>
      <w:ins w:id="301" w:author="Dennis Hohmann" w:date="2012-04-14T19:16:00Z">
        <w:r w:rsidR="00CC78E8">
          <w:t>ist</w:t>
        </w:r>
        <w:r w:rsidR="00CC78E8" w:rsidRPr="00343AD9">
          <w:t xml:space="preserve"> </w:t>
        </w:r>
      </w:ins>
      <w:r w:rsidR="007E4A58" w:rsidRPr="00343AD9">
        <w:t>im Originalzustand übernommen</w:t>
      </w:r>
      <w:ins w:id="302" w:author="Dennis Hohmann" w:date="2012-04-14T19:16:00Z">
        <w:r w:rsidR="00CC78E8">
          <w:t xml:space="preserve"> worden</w:t>
        </w:r>
      </w:ins>
      <w:r w:rsidR="007E4A58" w:rsidRPr="00343AD9">
        <w:t xml:space="preserve">. </w:t>
      </w:r>
      <w:r w:rsidR="00D71A68" w:rsidRPr="00343AD9">
        <w:t>Auf die Schnittstelle dieser Treiberkarte wir</w:t>
      </w:r>
      <w:r w:rsidR="004047A4" w:rsidRPr="00343AD9">
        <w:t xml:space="preserve">d im </w:t>
      </w:r>
      <w:r w:rsidR="00410725">
        <w:t>nächsten Abschnitt näher eingegangen.</w:t>
      </w:r>
    </w:p>
    <w:p w14:paraId="334D1CFF" w14:textId="5D040F32" w:rsidR="00C94741" w:rsidRDefault="00410725">
      <w:pPr>
        <w:pStyle w:val="Textkrper"/>
      </w:pPr>
      <w:r>
        <w:t>Die mitgelieferte 5</w:t>
      </w:r>
      <w:ins w:id="303" w:author="Dennis Hohmann" w:date="2012-04-15T01:56:00Z">
        <w:r w:rsidR="005E42C5">
          <w:t> </w:t>
        </w:r>
      </w:ins>
      <w:r>
        <w:t xml:space="preserve">mm-Holzplatte </w:t>
      </w:r>
      <w:del w:id="304" w:author="Dennis Hohmann" w:date="2012-04-14T19:16:00Z">
        <w:r w:rsidDel="00CC78E8">
          <w:delText xml:space="preserve">wurde </w:delText>
        </w:r>
      </w:del>
      <w:ins w:id="305" w:author="Dennis Hohmann" w:date="2012-04-14T19:16:00Z">
        <w:r w:rsidR="00CC78E8">
          <w:t xml:space="preserve">ist </w:t>
        </w:r>
      </w:ins>
      <w:r>
        <w:t>durch eine 8</w:t>
      </w:r>
      <w:ins w:id="306" w:author="Dennis Hohmann" w:date="2012-04-15T01:56:00Z">
        <w:r w:rsidR="005E42C5">
          <w:t> </w:t>
        </w:r>
      </w:ins>
      <w:r>
        <w:t>mm-</w:t>
      </w:r>
      <w:r w:rsidR="00903CEF" w:rsidRPr="00903CEF">
        <w:t xml:space="preserve">Aluminiumplatte ersetzt. </w:t>
      </w:r>
      <w:r w:rsidR="00903CEF" w:rsidRPr="005E42C5">
        <w:t>Dies ve</w:t>
      </w:r>
      <w:r w:rsidR="00903CEF" w:rsidRPr="005E42C5">
        <w:t>r</w:t>
      </w:r>
      <w:r w:rsidR="00903CEF" w:rsidRPr="005E42C5">
        <w:t>leiht der gesamten Mechanik mehr Stabilität.</w:t>
      </w:r>
    </w:p>
    <w:p w14:paraId="4153AAF4" w14:textId="77777777" w:rsidR="004C462A" w:rsidRDefault="004C462A">
      <w:pPr>
        <w:pStyle w:val="Textkrper"/>
      </w:pPr>
    </w:p>
    <w:p w14:paraId="360939D8" w14:textId="18DBBFA4" w:rsidR="00C94741" w:rsidRDefault="00C94741" w:rsidP="00E60F49">
      <w:pPr>
        <w:pStyle w:val="berschrift2"/>
      </w:pPr>
      <w:bookmarkStart w:id="307" w:name="_Toc196153096"/>
      <w:r>
        <w:t>UNI1500</w:t>
      </w:r>
      <w:bookmarkEnd w:id="307"/>
    </w:p>
    <w:p w14:paraId="74C9BA20" w14:textId="77777777" w:rsidR="00C94741" w:rsidRDefault="00C94741" w:rsidP="007D3198">
      <w:pPr>
        <w:pStyle w:val="KeinLeerraum"/>
        <w:jc w:val="center"/>
      </w:pPr>
      <w:r>
        <w:rPr>
          <w:noProof/>
          <w:lang w:val="de-DE" w:eastAsia="de-DE"/>
        </w:rPr>
        <w:drawing>
          <wp:inline distT="0" distB="0" distL="0" distR="0" wp14:anchorId="5088FC8B" wp14:editId="2077619C">
            <wp:extent cx="5400000" cy="3661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1500.jpg"/>
                    <pic:cNvPicPr/>
                  </pic:nvPicPr>
                  <pic:blipFill>
                    <a:blip r:embed="rId18">
                      <a:extLst>
                        <a:ext uri="{28A0092B-C50C-407E-A947-70E740481C1C}">
                          <a14:useLocalDpi xmlns:a14="http://schemas.microsoft.com/office/drawing/2010/main" val="0"/>
                        </a:ext>
                      </a:extLst>
                    </a:blip>
                    <a:stretch>
                      <a:fillRect/>
                    </a:stretch>
                  </pic:blipFill>
                  <pic:spPr>
                    <a:xfrm>
                      <a:off x="0" y="0"/>
                      <a:ext cx="5400000" cy="3661200"/>
                    </a:xfrm>
                    <a:prstGeom prst="rect">
                      <a:avLst/>
                    </a:prstGeom>
                  </pic:spPr>
                </pic:pic>
              </a:graphicData>
            </a:graphic>
          </wp:inline>
        </w:drawing>
      </w:r>
    </w:p>
    <w:p w14:paraId="79F65CC6" w14:textId="21383458" w:rsidR="00C94741" w:rsidRDefault="00C94741" w:rsidP="007D3198">
      <w:pPr>
        <w:pStyle w:val="Beschriftung"/>
        <w:ind w:firstLine="0"/>
        <w:rPr>
          <w:noProof/>
        </w:rPr>
      </w:pPr>
      <w:bookmarkStart w:id="308" w:name="_Toc195011697"/>
      <w:bookmarkStart w:id="309" w:name="_Toc195068825"/>
      <w:bookmarkStart w:id="310" w:name="_Toc195068904"/>
      <w:bookmarkStart w:id="311" w:name="_Toc195069036"/>
      <w:bookmarkStart w:id="312" w:name="_Toc195069338"/>
      <w:bookmarkStart w:id="313" w:name="_Toc195118417"/>
      <w:bookmarkStart w:id="314" w:name="_Toc195150486"/>
      <w:bookmarkStart w:id="315" w:name="_Toc196152833"/>
      <w:r w:rsidRPr="00F551CB">
        <w:t xml:space="preserve">Abbildung </w:t>
      </w:r>
      <w:r w:rsidR="00E74341">
        <w:fldChar w:fldCharType="begin"/>
      </w:r>
      <w:r w:rsidR="00E74341">
        <w:instrText xml:space="preserve"> STYLEREF 2 \s </w:instrText>
      </w:r>
      <w:r w:rsidR="00E74341">
        <w:fldChar w:fldCharType="separate"/>
      </w:r>
      <w:r w:rsidR="00E74341">
        <w:rPr>
          <w:noProof/>
        </w:rPr>
        <w:t>3.5</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31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3.5</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F551CB">
        <w:t>: USOVO UNI1500</w:t>
      </w:r>
      <w:r w:rsidRPr="00F551CB">
        <w:rPr>
          <w:noProof/>
        </w:rPr>
        <w:t xml:space="preserve"> Steuerplatine</w:t>
      </w:r>
      <w:bookmarkEnd w:id="308"/>
      <w:bookmarkEnd w:id="309"/>
      <w:bookmarkEnd w:id="310"/>
      <w:bookmarkEnd w:id="311"/>
      <w:bookmarkEnd w:id="312"/>
      <w:bookmarkEnd w:id="313"/>
      <w:bookmarkEnd w:id="314"/>
      <w:bookmarkEnd w:id="315"/>
    </w:p>
    <w:p w14:paraId="43F0B286" w14:textId="77777777" w:rsidR="00DA2BA4" w:rsidRPr="00DA2BA4" w:rsidRDefault="00DA2BA4" w:rsidP="00DA2BA4"/>
    <w:p w14:paraId="5101CEEB" w14:textId="2B7DC38F" w:rsidR="004C462A" w:rsidRDefault="00DA2BA4" w:rsidP="00DA2BA4">
      <w:pPr>
        <w:pStyle w:val="Textkrper"/>
      </w:pPr>
      <w:r>
        <w:t>Es wird die Steuerplatine der Portalfräse verwendet. Bei der hier verwendeten Maschine ist keine anderen Steuerplatine verfügbar.</w:t>
      </w:r>
    </w:p>
    <w:p w14:paraId="4D6BE556" w14:textId="6CF91A95" w:rsidR="004C462A" w:rsidRPr="00EA7AA0" w:rsidRDefault="004913A9" w:rsidP="00DA2BA4">
      <w:pPr>
        <w:pStyle w:val="Textkrper"/>
      </w:pPr>
      <w:r>
        <w:br w:type="page"/>
      </w:r>
    </w:p>
    <w:p w14:paraId="7B522192" w14:textId="33038237" w:rsidR="00C94741" w:rsidRDefault="00C94741" w:rsidP="00DA2BA4">
      <w:pPr>
        <w:pStyle w:val="Textkrper"/>
      </w:pPr>
      <w:r w:rsidRPr="00DA2BA4">
        <w:t>Die Steuerkarte ist auf Takt- / Richtungssignal eingestellt. Daraus ergibt sich folgende</w:t>
      </w:r>
      <w:del w:id="317" w:author="Dennis Hohmann" w:date="2012-04-14T19:17:00Z">
        <w:r w:rsidRPr="00DA2BA4" w:rsidDel="00765137">
          <w:delText>s</w:delText>
        </w:r>
      </w:del>
      <w:r w:rsidRPr="00DA2BA4">
        <w:t xml:space="preserve"> </w:t>
      </w:r>
      <w:r w:rsidR="004C54E6" w:rsidRPr="00DA2BA4">
        <w:t>Pi</w:t>
      </w:r>
      <w:r w:rsidR="004C54E6" w:rsidRPr="00DA2BA4">
        <w:t>n</w:t>
      </w:r>
      <w:r w:rsidR="004C54E6" w:rsidRPr="00DA2BA4">
        <w:t>belegung</w:t>
      </w:r>
      <w:r w:rsidRPr="00DA2BA4">
        <w:t xml:space="preserve"> am </w:t>
      </w:r>
      <w:r w:rsidR="00DA2BA4" w:rsidRPr="00DA2BA4">
        <w:t>Parallel Port</w:t>
      </w:r>
      <w:r w:rsidR="004C54E6" w:rsidRPr="00DA2BA4">
        <w:t xml:space="preserve"> der Karte</w:t>
      </w:r>
      <w:r w:rsidRPr="00DA2BA4">
        <w:t>:</w:t>
      </w:r>
    </w:p>
    <w:p w14:paraId="4DAA7092" w14:textId="77777777" w:rsidR="00AA56E1" w:rsidRDefault="00AA56E1">
      <w:pPr>
        <w:pStyle w:val="Textkrper"/>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18" w:author="Dennis Hohmann" w:date="2012-04-15T01:58:00Z">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283"/>
        <w:gridCol w:w="2231"/>
        <w:gridCol w:w="1511"/>
        <w:gridCol w:w="2831"/>
        <w:tblGridChange w:id="319">
          <w:tblGrid>
            <w:gridCol w:w="897"/>
            <w:gridCol w:w="2231"/>
            <w:gridCol w:w="1511"/>
            <w:gridCol w:w="2831"/>
          </w:tblGrid>
        </w:tblGridChange>
      </w:tblGrid>
      <w:tr w:rsidR="00C94741" w14:paraId="07735A58" w14:textId="77777777" w:rsidTr="005E42C5">
        <w:trPr>
          <w:trHeight w:val="296"/>
          <w:jc w:val="center"/>
          <w:trPrChange w:id="320" w:author="Dennis Hohmann" w:date="2012-04-15T01:58:00Z">
            <w:trPr>
              <w:trHeight w:val="296"/>
              <w:jc w:val="center"/>
            </w:trPr>
          </w:trPrChange>
        </w:trPr>
        <w:tc>
          <w:tcPr>
            <w:tcW w:w="897" w:type="dxa"/>
            <w:vAlign w:val="center"/>
            <w:tcPrChange w:id="321" w:author="Dennis Hohmann" w:date="2012-04-15T01:58:00Z">
              <w:tcPr>
                <w:tcW w:w="897" w:type="dxa"/>
              </w:tcPr>
            </w:tcPrChange>
          </w:tcPr>
          <w:p w14:paraId="18DED1CE" w14:textId="77777777" w:rsidR="00C94741" w:rsidRDefault="00C94741">
            <w:pPr>
              <w:pStyle w:val="Textkrper"/>
              <w:jc w:val="left"/>
              <w:rPr>
                <w:rFonts w:asciiTheme="majorHAnsi" w:eastAsiaTheme="majorEastAsia" w:hAnsiTheme="majorHAnsi" w:cstheme="majorBidi"/>
                <w:b/>
                <w:bCs w:val="0"/>
                <w:i/>
                <w:iCs/>
              </w:rPr>
              <w:pPrChange w:id="322" w:author="Dennis Hohmann" w:date="2012-04-15T01:58:00Z">
                <w:pPr>
                  <w:pStyle w:val="Textkrper"/>
                  <w:keepNext/>
                  <w:keepLines/>
                  <w:numPr>
                    <w:ilvl w:val="3"/>
                    <w:numId w:val="2"/>
                  </w:numPr>
                  <w:spacing w:before="200"/>
                  <w:ind w:left="864" w:hanging="864"/>
                  <w:outlineLvl w:val="3"/>
                </w:pPr>
              </w:pPrChange>
            </w:pPr>
            <w:r>
              <w:t>Pin 1</w:t>
            </w:r>
          </w:p>
        </w:tc>
        <w:tc>
          <w:tcPr>
            <w:tcW w:w="2231" w:type="dxa"/>
            <w:vAlign w:val="center"/>
            <w:tcPrChange w:id="323" w:author="Dennis Hohmann" w:date="2012-04-15T01:58:00Z">
              <w:tcPr>
                <w:tcW w:w="2231" w:type="dxa"/>
              </w:tcPr>
            </w:tcPrChange>
          </w:tcPr>
          <w:p w14:paraId="372397BD" w14:textId="77777777" w:rsidR="00C94741" w:rsidRDefault="00C94741">
            <w:pPr>
              <w:pStyle w:val="Textkrper"/>
              <w:jc w:val="left"/>
              <w:rPr>
                <w:rFonts w:asciiTheme="majorHAnsi" w:eastAsiaTheme="majorEastAsia" w:hAnsiTheme="majorHAnsi" w:cstheme="majorBidi"/>
                <w:b/>
                <w:bCs w:val="0"/>
                <w:i/>
                <w:iCs/>
              </w:rPr>
              <w:pPrChange w:id="324" w:author="Dennis Hohmann" w:date="2012-04-15T01:58:00Z">
                <w:pPr>
                  <w:pStyle w:val="Textkrper"/>
                  <w:keepNext/>
                  <w:keepLines/>
                  <w:numPr>
                    <w:ilvl w:val="3"/>
                    <w:numId w:val="2"/>
                  </w:numPr>
                  <w:spacing w:before="200"/>
                  <w:ind w:left="864" w:hanging="864"/>
                  <w:jc w:val="left"/>
                  <w:outlineLvl w:val="3"/>
                </w:pPr>
              </w:pPrChange>
            </w:pPr>
            <w:r>
              <w:t>nicht verbunden</w:t>
            </w:r>
          </w:p>
        </w:tc>
        <w:tc>
          <w:tcPr>
            <w:tcW w:w="1511" w:type="dxa"/>
            <w:vAlign w:val="center"/>
            <w:tcPrChange w:id="325" w:author="Dennis Hohmann" w:date="2012-04-15T01:58:00Z">
              <w:tcPr>
                <w:tcW w:w="1511" w:type="dxa"/>
              </w:tcPr>
            </w:tcPrChange>
          </w:tcPr>
          <w:p w14:paraId="6B810792" w14:textId="77777777" w:rsidR="00C94741" w:rsidRDefault="00C94741">
            <w:pPr>
              <w:pStyle w:val="Textkrper"/>
              <w:jc w:val="left"/>
              <w:rPr>
                <w:rFonts w:asciiTheme="majorHAnsi" w:eastAsiaTheme="majorEastAsia" w:hAnsiTheme="majorHAnsi" w:cstheme="majorBidi"/>
                <w:b/>
                <w:bCs w:val="0"/>
                <w:i/>
                <w:iCs/>
              </w:rPr>
              <w:pPrChange w:id="326" w:author="Dennis Hohmann" w:date="2012-04-15T01:58:00Z">
                <w:pPr>
                  <w:pStyle w:val="Textkrper"/>
                  <w:keepNext/>
                  <w:keepLines/>
                  <w:numPr>
                    <w:ilvl w:val="3"/>
                    <w:numId w:val="2"/>
                  </w:numPr>
                  <w:spacing w:before="200"/>
                  <w:ind w:left="864" w:hanging="864"/>
                  <w:jc w:val="left"/>
                  <w:outlineLvl w:val="3"/>
                </w:pPr>
              </w:pPrChange>
            </w:pPr>
            <w:r>
              <w:t>Pin 10</w:t>
            </w:r>
          </w:p>
        </w:tc>
        <w:tc>
          <w:tcPr>
            <w:tcW w:w="2831" w:type="dxa"/>
            <w:vAlign w:val="center"/>
            <w:tcPrChange w:id="327" w:author="Dennis Hohmann" w:date="2012-04-15T01:58:00Z">
              <w:tcPr>
                <w:tcW w:w="2831" w:type="dxa"/>
              </w:tcPr>
            </w:tcPrChange>
          </w:tcPr>
          <w:p w14:paraId="500C6B0B" w14:textId="77777777" w:rsidR="00C94741" w:rsidRDefault="00C94741">
            <w:pPr>
              <w:pStyle w:val="Textkrper"/>
              <w:jc w:val="left"/>
              <w:rPr>
                <w:rFonts w:asciiTheme="majorHAnsi" w:eastAsiaTheme="majorEastAsia" w:hAnsiTheme="majorHAnsi" w:cstheme="majorBidi"/>
                <w:b/>
                <w:bCs w:val="0"/>
                <w:i/>
                <w:iCs/>
              </w:rPr>
              <w:pPrChange w:id="328" w:author="Dennis Hohmann" w:date="2012-04-15T01:58:00Z">
                <w:pPr>
                  <w:pStyle w:val="Textkrper"/>
                  <w:keepNext/>
                  <w:keepLines/>
                  <w:numPr>
                    <w:ilvl w:val="3"/>
                    <w:numId w:val="2"/>
                  </w:numPr>
                  <w:spacing w:before="200"/>
                  <w:ind w:left="864" w:hanging="864"/>
                  <w:jc w:val="left"/>
                  <w:outlineLvl w:val="3"/>
                </w:pPr>
              </w:pPrChange>
            </w:pPr>
            <w:r>
              <w:t>nicht verbunden</w:t>
            </w:r>
          </w:p>
        </w:tc>
      </w:tr>
      <w:tr w:rsidR="00C94741" w14:paraId="3E95847F" w14:textId="77777777" w:rsidTr="005E42C5">
        <w:trPr>
          <w:trHeight w:val="318"/>
          <w:jc w:val="center"/>
          <w:trPrChange w:id="329" w:author="Dennis Hohmann" w:date="2012-04-15T01:58:00Z">
            <w:trPr>
              <w:trHeight w:val="318"/>
              <w:jc w:val="center"/>
            </w:trPr>
          </w:trPrChange>
        </w:trPr>
        <w:tc>
          <w:tcPr>
            <w:tcW w:w="897" w:type="dxa"/>
            <w:vAlign w:val="center"/>
            <w:tcPrChange w:id="330" w:author="Dennis Hohmann" w:date="2012-04-15T01:58:00Z">
              <w:tcPr>
                <w:tcW w:w="897" w:type="dxa"/>
              </w:tcPr>
            </w:tcPrChange>
          </w:tcPr>
          <w:p w14:paraId="6F5D912C" w14:textId="77777777" w:rsidR="00C94741" w:rsidRDefault="00C94741">
            <w:pPr>
              <w:pStyle w:val="Textkrper"/>
              <w:jc w:val="left"/>
              <w:pPrChange w:id="331" w:author="Dennis Hohmann" w:date="2012-04-15T01:58:00Z">
                <w:pPr/>
              </w:pPrChange>
            </w:pPr>
            <w:r>
              <w:t>Pin 2</w:t>
            </w:r>
          </w:p>
        </w:tc>
        <w:tc>
          <w:tcPr>
            <w:tcW w:w="2231" w:type="dxa"/>
            <w:vAlign w:val="center"/>
            <w:tcPrChange w:id="332" w:author="Dennis Hohmann" w:date="2012-04-15T01:58:00Z">
              <w:tcPr>
                <w:tcW w:w="2231" w:type="dxa"/>
              </w:tcPr>
            </w:tcPrChange>
          </w:tcPr>
          <w:p w14:paraId="73972F74" w14:textId="77777777" w:rsidR="00C94741" w:rsidRDefault="00C94741">
            <w:pPr>
              <w:pStyle w:val="Textkrper"/>
              <w:jc w:val="left"/>
              <w:pPrChange w:id="333" w:author="Dennis Hohmann" w:date="2012-04-15T01:58:00Z">
                <w:pPr/>
              </w:pPrChange>
            </w:pPr>
            <w:r>
              <w:t>Richtung X</w:t>
            </w:r>
          </w:p>
        </w:tc>
        <w:tc>
          <w:tcPr>
            <w:tcW w:w="1511" w:type="dxa"/>
            <w:vAlign w:val="center"/>
            <w:tcPrChange w:id="334" w:author="Dennis Hohmann" w:date="2012-04-15T01:58:00Z">
              <w:tcPr>
                <w:tcW w:w="1511" w:type="dxa"/>
              </w:tcPr>
            </w:tcPrChange>
          </w:tcPr>
          <w:p w14:paraId="0A0479B1" w14:textId="77777777" w:rsidR="00C94741" w:rsidRDefault="00C94741">
            <w:pPr>
              <w:pStyle w:val="Textkrper"/>
              <w:jc w:val="left"/>
              <w:pPrChange w:id="335" w:author="Dennis Hohmann" w:date="2012-04-15T01:58:00Z">
                <w:pPr/>
              </w:pPrChange>
            </w:pPr>
            <w:r>
              <w:t>Pin 11</w:t>
            </w:r>
          </w:p>
        </w:tc>
        <w:tc>
          <w:tcPr>
            <w:tcW w:w="2831" w:type="dxa"/>
            <w:vAlign w:val="center"/>
            <w:tcPrChange w:id="336" w:author="Dennis Hohmann" w:date="2012-04-15T01:58:00Z">
              <w:tcPr>
                <w:tcW w:w="2831" w:type="dxa"/>
              </w:tcPr>
            </w:tcPrChange>
          </w:tcPr>
          <w:p w14:paraId="68BD3B36" w14:textId="77777777" w:rsidR="00C94741" w:rsidRDefault="00C94741">
            <w:pPr>
              <w:pStyle w:val="Textkrper"/>
              <w:jc w:val="left"/>
              <w:pPrChange w:id="337" w:author="Dennis Hohmann" w:date="2012-04-15T01:58:00Z">
                <w:pPr/>
              </w:pPrChange>
            </w:pPr>
            <w:r>
              <w:t>Referenzschalter X Y Z</w:t>
            </w:r>
          </w:p>
        </w:tc>
      </w:tr>
      <w:tr w:rsidR="00C94741" w14:paraId="4D25E352" w14:textId="77777777" w:rsidTr="005E42C5">
        <w:trPr>
          <w:jc w:val="center"/>
          <w:trPrChange w:id="338" w:author="Dennis Hohmann" w:date="2012-04-15T01:58:00Z">
            <w:trPr>
              <w:jc w:val="center"/>
            </w:trPr>
          </w:trPrChange>
        </w:trPr>
        <w:tc>
          <w:tcPr>
            <w:tcW w:w="897" w:type="dxa"/>
            <w:vAlign w:val="center"/>
            <w:tcPrChange w:id="339" w:author="Dennis Hohmann" w:date="2012-04-15T01:58:00Z">
              <w:tcPr>
                <w:tcW w:w="897" w:type="dxa"/>
              </w:tcPr>
            </w:tcPrChange>
          </w:tcPr>
          <w:p w14:paraId="0908DBF9" w14:textId="77777777" w:rsidR="00C94741" w:rsidRDefault="00C94741">
            <w:pPr>
              <w:pStyle w:val="Textkrper"/>
              <w:jc w:val="left"/>
              <w:pPrChange w:id="340" w:author="Dennis Hohmann" w:date="2012-04-15T01:58:00Z">
                <w:pPr/>
              </w:pPrChange>
            </w:pPr>
            <w:r>
              <w:t>Pin 3</w:t>
            </w:r>
          </w:p>
        </w:tc>
        <w:tc>
          <w:tcPr>
            <w:tcW w:w="2231" w:type="dxa"/>
            <w:vAlign w:val="center"/>
            <w:tcPrChange w:id="341" w:author="Dennis Hohmann" w:date="2012-04-15T01:58:00Z">
              <w:tcPr>
                <w:tcW w:w="2231" w:type="dxa"/>
              </w:tcPr>
            </w:tcPrChange>
          </w:tcPr>
          <w:p w14:paraId="33EB9F26" w14:textId="77777777" w:rsidR="00C94741" w:rsidRDefault="00C94741">
            <w:pPr>
              <w:pStyle w:val="Textkrper"/>
              <w:jc w:val="left"/>
              <w:pPrChange w:id="342" w:author="Dennis Hohmann" w:date="2012-04-15T01:58:00Z">
                <w:pPr/>
              </w:pPrChange>
            </w:pPr>
            <w:r>
              <w:t>Takt X</w:t>
            </w:r>
          </w:p>
        </w:tc>
        <w:tc>
          <w:tcPr>
            <w:tcW w:w="1511" w:type="dxa"/>
            <w:vAlign w:val="center"/>
            <w:tcPrChange w:id="343" w:author="Dennis Hohmann" w:date="2012-04-15T01:58:00Z">
              <w:tcPr>
                <w:tcW w:w="1511" w:type="dxa"/>
              </w:tcPr>
            </w:tcPrChange>
          </w:tcPr>
          <w:p w14:paraId="7145376A" w14:textId="77777777" w:rsidR="00C94741" w:rsidRDefault="00C94741">
            <w:pPr>
              <w:pStyle w:val="Textkrper"/>
              <w:jc w:val="left"/>
              <w:pPrChange w:id="344" w:author="Dennis Hohmann" w:date="2012-04-15T01:58:00Z">
                <w:pPr/>
              </w:pPrChange>
            </w:pPr>
            <w:r>
              <w:t>Pin 12</w:t>
            </w:r>
          </w:p>
        </w:tc>
        <w:tc>
          <w:tcPr>
            <w:tcW w:w="2831" w:type="dxa"/>
            <w:vAlign w:val="center"/>
            <w:tcPrChange w:id="345" w:author="Dennis Hohmann" w:date="2012-04-15T01:58:00Z">
              <w:tcPr>
                <w:tcW w:w="2831" w:type="dxa"/>
              </w:tcPr>
            </w:tcPrChange>
          </w:tcPr>
          <w:p w14:paraId="076BC9B5" w14:textId="77777777" w:rsidR="00C94741" w:rsidRDefault="00C94741">
            <w:pPr>
              <w:pStyle w:val="Textkrper"/>
              <w:jc w:val="left"/>
              <w:pPrChange w:id="346" w:author="Dennis Hohmann" w:date="2012-04-15T01:58:00Z">
                <w:pPr/>
              </w:pPrChange>
            </w:pPr>
            <w:r>
              <w:t>Referenz Achse 4</w:t>
            </w:r>
          </w:p>
        </w:tc>
      </w:tr>
      <w:tr w:rsidR="00C94741" w14:paraId="626925C7" w14:textId="77777777" w:rsidTr="005E42C5">
        <w:trPr>
          <w:jc w:val="center"/>
          <w:trPrChange w:id="347" w:author="Dennis Hohmann" w:date="2012-04-15T01:58:00Z">
            <w:trPr>
              <w:jc w:val="center"/>
            </w:trPr>
          </w:trPrChange>
        </w:trPr>
        <w:tc>
          <w:tcPr>
            <w:tcW w:w="897" w:type="dxa"/>
            <w:vAlign w:val="center"/>
            <w:tcPrChange w:id="348" w:author="Dennis Hohmann" w:date="2012-04-15T01:58:00Z">
              <w:tcPr>
                <w:tcW w:w="897" w:type="dxa"/>
              </w:tcPr>
            </w:tcPrChange>
          </w:tcPr>
          <w:p w14:paraId="418E8DF7" w14:textId="77777777" w:rsidR="00C94741" w:rsidRDefault="00C94741">
            <w:pPr>
              <w:pStyle w:val="Textkrper"/>
              <w:jc w:val="left"/>
              <w:pPrChange w:id="349" w:author="Dennis Hohmann" w:date="2012-04-15T01:58:00Z">
                <w:pPr/>
              </w:pPrChange>
            </w:pPr>
            <w:r>
              <w:t>Pin 4</w:t>
            </w:r>
          </w:p>
        </w:tc>
        <w:tc>
          <w:tcPr>
            <w:tcW w:w="2231" w:type="dxa"/>
            <w:vAlign w:val="center"/>
            <w:tcPrChange w:id="350" w:author="Dennis Hohmann" w:date="2012-04-15T01:58:00Z">
              <w:tcPr>
                <w:tcW w:w="2231" w:type="dxa"/>
              </w:tcPr>
            </w:tcPrChange>
          </w:tcPr>
          <w:p w14:paraId="14E91A05" w14:textId="77777777" w:rsidR="00C94741" w:rsidRDefault="00C94741">
            <w:pPr>
              <w:pStyle w:val="Textkrper"/>
              <w:jc w:val="left"/>
              <w:pPrChange w:id="351" w:author="Dennis Hohmann" w:date="2012-04-15T01:58:00Z">
                <w:pPr/>
              </w:pPrChange>
            </w:pPr>
            <w:r>
              <w:t>Richtung Y</w:t>
            </w:r>
          </w:p>
        </w:tc>
        <w:tc>
          <w:tcPr>
            <w:tcW w:w="1511" w:type="dxa"/>
            <w:vAlign w:val="center"/>
            <w:tcPrChange w:id="352" w:author="Dennis Hohmann" w:date="2012-04-15T01:58:00Z">
              <w:tcPr>
                <w:tcW w:w="1511" w:type="dxa"/>
              </w:tcPr>
            </w:tcPrChange>
          </w:tcPr>
          <w:p w14:paraId="4D97EAC3" w14:textId="77777777" w:rsidR="00C94741" w:rsidRDefault="00C94741">
            <w:pPr>
              <w:pStyle w:val="Textkrper"/>
              <w:jc w:val="left"/>
              <w:pPrChange w:id="353" w:author="Dennis Hohmann" w:date="2012-04-15T01:58:00Z">
                <w:pPr/>
              </w:pPrChange>
            </w:pPr>
            <w:r>
              <w:t>Pin 13</w:t>
            </w:r>
          </w:p>
        </w:tc>
        <w:tc>
          <w:tcPr>
            <w:tcW w:w="2831" w:type="dxa"/>
            <w:vAlign w:val="center"/>
            <w:tcPrChange w:id="354" w:author="Dennis Hohmann" w:date="2012-04-15T01:58:00Z">
              <w:tcPr>
                <w:tcW w:w="2831" w:type="dxa"/>
              </w:tcPr>
            </w:tcPrChange>
          </w:tcPr>
          <w:p w14:paraId="5816167A" w14:textId="77777777" w:rsidR="00C94741" w:rsidRDefault="00C94741">
            <w:pPr>
              <w:pStyle w:val="Textkrper"/>
              <w:jc w:val="left"/>
              <w:pPrChange w:id="355" w:author="Dennis Hohmann" w:date="2012-04-15T01:58:00Z">
                <w:pPr/>
              </w:pPrChange>
            </w:pPr>
            <w:r>
              <w:t>nicht verbunden</w:t>
            </w:r>
          </w:p>
        </w:tc>
      </w:tr>
      <w:tr w:rsidR="00C94741" w14:paraId="272070F2" w14:textId="77777777" w:rsidTr="005E42C5">
        <w:trPr>
          <w:jc w:val="center"/>
          <w:trPrChange w:id="356" w:author="Dennis Hohmann" w:date="2012-04-15T01:58:00Z">
            <w:trPr>
              <w:jc w:val="center"/>
            </w:trPr>
          </w:trPrChange>
        </w:trPr>
        <w:tc>
          <w:tcPr>
            <w:tcW w:w="897" w:type="dxa"/>
            <w:vAlign w:val="center"/>
            <w:tcPrChange w:id="357" w:author="Dennis Hohmann" w:date="2012-04-15T01:58:00Z">
              <w:tcPr>
                <w:tcW w:w="897" w:type="dxa"/>
              </w:tcPr>
            </w:tcPrChange>
          </w:tcPr>
          <w:p w14:paraId="76DB2CDD" w14:textId="77777777" w:rsidR="00C94741" w:rsidRDefault="00C94741">
            <w:pPr>
              <w:pStyle w:val="Textkrper"/>
              <w:jc w:val="left"/>
              <w:pPrChange w:id="358" w:author="Dennis Hohmann" w:date="2012-04-15T01:58:00Z">
                <w:pPr/>
              </w:pPrChange>
            </w:pPr>
            <w:r>
              <w:t>Pin 5</w:t>
            </w:r>
          </w:p>
        </w:tc>
        <w:tc>
          <w:tcPr>
            <w:tcW w:w="2231" w:type="dxa"/>
            <w:vAlign w:val="center"/>
            <w:tcPrChange w:id="359" w:author="Dennis Hohmann" w:date="2012-04-15T01:58:00Z">
              <w:tcPr>
                <w:tcW w:w="2231" w:type="dxa"/>
              </w:tcPr>
            </w:tcPrChange>
          </w:tcPr>
          <w:p w14:paraId="515517DD" w14:textId="77777777" w:rsidR="00C94741" w:rsidRDefault="00C94741">
            <w:pPr>
              <w:pStyle w:val="Textkrper"/>
              <w:jc w:val="left"/>
              <w:pPrChange w:id="360" w:author="Dennis Hohmann" w:date="2012-04-15T01:58:00Z">
                <w:pPr/>
              </w:pPrChange>
            </w:pPr>
            <w:r>
              <w:t>Takt Y</w:t>
            </w:r>
          </w:p>
        </w:tc>
        <w:tc>
          <w:tcPr>
            <w:tcW w:w="1511" w:type="dxa"/>
            <w:vAlign w:val="center"/>
            <w:tcPrChange w:id="361" w:author="Dennis Hohmann" w:date="2012-04-15T01:58:00Z">
              <w:tcPr>
                <w:tcW w:w="1511" w:type="dxa"/>
              </w:tcPr>
            </w:tcPrChange>
          </w:tcPr>
          <w:p w14:paraId="4881639C" w14:textId="77777777" w:rsidR="00C94741" w:rsidRDefault="00C94741">
            <w:pPr>
              <w:pStyle w:val="Textkrper"/>
              <w:jc w:val="left"/>
              <w:pPrChange w:id="362" w:author="Dennis Hohmann" w:date="2012-04-15T01:58:00Z">
                <w:pPr/>
              </w:pPrChange>
            </w:pPr>
            <w:r>
              <w:t>Pin 14</w:t>
            </w:r>
          </w:p>
        </w:tc>
        <w:tc>
          <w:tcPr>
            <w:tcW w:w="2831" w:type="dxa"/>
            <w:vAlign w:val="center"/>
            <w:tcPrChange w:id="363" w:author="Dennis Hohmann" w:date="2012-04-15T01:58:00Z">
              <w:tcPr>
                <w:tcW w:w="2831" w:type="dxa"/>
              </w:tcPr>
            </w:tcPrChange>
          </w:tcPr>
          <w:p w14:paraId="26D727D9" w14:textId="77777777" w:rsidR="00C94741" w:rsidRDefault="00C94741">
            <w:pPr>
              <w:pStyle w:val="Textkrper"/>
              <w:jc w:val="left"/>
              <w:pPrChange w:id="364" w:author="Dennis Hohmann" w:date="2012-04-15T01:58:00Z">
                <w:pPr/>
              </w:pPrChange>
            </w:pPr>
            <w:r>
              <w:t>Spindel Relais</w:t>
            </w:r>
          </w:p>
        </w:tc>
      </w:tr>
      <w:tr w:rsidR="00C94741" w14:paraId="66AB8593" w14:textId="77777777" w:rsidTr="005E42C5">
        <w:trPr>
          <w:jc w:val="center"/>
          <w:trPrChange w:id="365" w:author="Dennis Hohmann" w:date="2012-04-15T01:58:00Z">
            <w:trPr>
              <w:jc w:val="center"/>
            </w:trPr>
          </w:trPrChange>
        </w:trPr>
        <w:tc>
          <w:tcPr>
            <w:tcW w:w="897" w:type="dxa"/>
            <w:vAlign w:val="center"/>
            <w:tcPrChange w:id="366" w:author="Dennis Hohmann" w:date="2012-04-15T01:58:00Z">
              <w:tcPr>
                <w:tcW w:w="897" w:type="dxa"/>
              </w:tcPr>
            </w:tcPrChange>
          </w:tcPr>
          <w:p w14:paraId="2299C7D6" w14:textId="77777777" w:rsidR="00C94741" w:rsidRDefault="00C94741">
            <w:pPr>
              <w:pStyle w:val="Textkrper"/>
              <w:jc w:val="left"/>
              <w:pPrChange w:id="367" w:author="Dennis Hohmann" w:date="2012-04-15T01:58:00Z">
                <w:pPr/>
              </w:pPrChange>
            </w:pPr>
            <w:r>
              <w:t>Pin 6</w:t>
            </w:r>
          </w:p>
        </w:tc>
        <w:tc>
          <w:tcPr>
            <w:tcW w:w="2231" w:type="dxa"/>
            <w:vAlign w:val="center"/>
            <w:tcPrChange w:id="368" w:author="Dennis Hohmann" w:date="2012-04-15T01:58:00Z">
              <w:tcPr>
                <w:tcW w:w="2231" w:type="dxa"/>
              </w:tcPr>
            </w:tcPrChange>
          </w:tcPr>
          <w:p w14:paraId="00942102" w14:textId="77777777" w:rsidR="00C94741" w:rsidRDefault="00C94741">
            <w:pPr>
              <w:pStyle w:val="Textkrper"/>
              <w:jc w:val="left"/>
              <w:pPrChange w:id="369" w:author="Dennis Hohmann" w:date="2012-04-15T01:58:00Z">
                <w:pPr/>
              </w:pPrChange>
            </w:pPr>
            <w:r>
              <w:t>Richtung Z</w:t>
            </w:r>
          </w:p>
        </w:tc>
        <w:tc>
          <w:tcPr>
            <w:tcW w:w="1511" w:type="dxa"/>
            <w:vAlign w:val="center"/>
            <w:tcPrChange w:id="370" w:author="Dennis Hohmann" w:date="2012-04-15T01:58:00Z">
              <w:tcPr>
                <w:tcW w:w="1511" w:type="dxa"/>
              </w:tcPr>
            </w:tcPrChange>
          </w:tcPr>
          <w:p w14:paraId="4DC2E90C" w14:textId="77777777" w:rsidR="00C94741" w:rsidRDefault="00C94741">
            <w:pPr>
              <w:pStyle w:val="Textkrper"/>
              <w:jc w:val="left"/>
              <w:pPrChange w:id="371" w:author="Dennis Hohmann" w:date="2012-04-15T01:58:00Z">
                <w:pPr/>
              </w:pPrChange>
            </w:pPr>
            <w:r>
              <w:t>Pin 15</w:t>
            </w:r>
          </w:p>
        </w:tc>
        <w:tc>
          <w:tcPr>
            <w:tcW w:w="2831" w:type="dxa"/>
            <w:vAlign w:val="center"/>
            <w:tcPrChange w:id="372" w:author="Dennis Hohmann" w:date="2012-04-15T01:58:00Z">
              <w:tcPr>
                <w:tcW w:w="2831" w:type="dxa"/>
              </w:tcPr>
            </w:tcPrChange>
          </w:tcPr>
          <w:p w14:paraId="4973485A" w14:textId="77777777" w:rsidR="00C94741" w:rsidRDefault="00C94741">
            <w:pPr>
              <w:pStyle w:val="Textkrper"/>
              <w:jc w:val="left"/>
              <w:pPrChange w:id="373" w:author="Dennis Hohmann" w:date="2012-04-15T01:58:00Z">
                <w:pPr/>
              </w:pPrChange>
            </w:pPr>
            <w:r>
              <w:t>nicht verbunden</w:t>
            </w:r>
          </w:p>
        </w:tc>
      </w:tr>
      <w:tr w:rsidR="00C94741" w14:paraId="3AB7470B" w14:textId="77777777" w:rsidTr="005E42C5">
        <w:trPr>
          <w:jc w:val="center"/>
          <w:trPrChange w:id="374" w:author="Dennis Hohmann" w:date="2012-04-15T01:58:00Z">
            <w:trPr>
              <w:jc w:val="center"/>
            </w:trPr>
          </w:trPrChange>
        </w:trPr>
        <w:tc>
          <w:tcPr>
            <w:tcW w:w="897" w:type="dxa"/>
            <w:vAlign w:val="center"/>
            <w:tcPrChange w:id="375" w:author="Dennis Hohmann" w:date="2012-04-15T01:58:00Z">
              <w:tcPr>
                <w:tcW w:w="897" w:type="dxa"/>
              </w:tcPr>
            </w:tcPrChange>
          </w:tcPr>
          <w:p w14:paraId="5D305349" w14:textId="77777777" w:rsidR="00C94741" w:rsidRDefault="00C94741">
            <w:pPr>
              <w:pStyle w:val="Textkrper"/>
              <w:jc w:val="left"/>
              <w:pPrChange w:id="376" w:author="Dennis Hohmann" w:date="2012-04-15T01:58:00Z">
                <w:pPr/>
              </w:pPrChange>
            </w:pPr>
            <w:r>
              <w:t>Pin 7</w:t>
            </w:r>
          </w:p>
        </w:tc>
        <w:tc>
          <w:tcPr>
            <w:tcW w:w="2231" w:type="dxa"/>
            <w:vAlign w:val="center"/>
            <w:tcPrChange w:id="377" w:author="Dennis Hohmann" w:date="2012-04-15T01:58:00Z">
              <w:tcPr>
                <w:tcW w:w="2231" w:type="dxa"/>
              </w:tcPr>
            </w:tcPrChange>
          </w:tcPr>
          <w:p w14:paraId="21F7ED2A" w14:textId="77777777" w:rsidR="00C94741" w:rsidRDefault="00C94741">
            <w:pPr>
              <w:pStyle w:val="Textkrper"/>
              <w:jc w:val="left"/>
              <w:pPrChange w:id="378" w:author="Dennis Hohmann" w:date="2012-04-15T01:58:00Z">
                <w:pPr/>
              </w:pPrChange>
            </w:pPr>
            <w:r>
              <w:t>Takt Z</w:t>
            </w:r>
          </w:p>
        </w:tc>
        <w:tc>
          <w:tcPr>
            <w:tcW w:w="1511" w:type="dxa"/>
            <w:vAlign w:val="center"/>
            <w:tcPrChange w:id="379" w:author="Dennis Hohmann" w:date="2012-04-15T01:58:00Z">
              <w:tcPr>
                <w:tcW w:w="1511" w:type="dxa"/>
              </w:tcPr>
            </w:tcPrChange>
          </w:tcPr>
          <w:p w14:paraId="3F522F56" w14:textId="77777777" w:rsidR="00C94741" w:rsidRDefault="00C94741">
            <w:pPr>
              <w:pStyle w:val="Textkrper"/>
              <w:jc w:val="left"/>
              <w:pPrChange w:id="380" w:author="Dennis Hohmann" w:date="2012-04-15T01:58:00Z">
                <w:pPr/>
              </w:pPrChange>
            </w:pPr>
            <w:r>
              <w:t>Pin 16</w:t>
            </w:r>
          </w:p>
        </w:tc>
        <w:tc>
          <w:tcPr>
            <w:tcW w:w="2831" w:type="dxa"/>
            <w:vAlign w:val="center"/>
            <w:tcPrChange w:id="381" w:author="Dennis Hohmann" w:date="2012-04-15T01:58:00Z">
              <w:tcPr>
                <w:tcW w:w="2831" w:type="dxa"/>
              </w:tcPr>
            </w:tcPrChange>
          </w:tcPr>
          <w:p w14:paraId="4EEED03B" w14:textId="77777777" w:rsidR="00C94741" w:rsidRDefault="00C94741">
            <w:pPr>
              <w:pStyle w:val="Textkrper"/>
              <w:jc w:val="left"/>
              <w:pPrChange w:id="382" w:author="Dennis Hohmann" w:date="2012-04-15T01:58:00Z">
                <w:pPr/>
              </w:pPrChange>
            </w:pPr>
            <w:r>
              <w:t>nicht verbunden</w:t>
            </w:r>
          </w:p>
        </w:tc>
      </w:tr>
      <w:tr w:rsidR="00C94741" w14:paraId="374BCA7A" w14:textId="77777777" w:rsidTr="005E42C5">
        <w:trPr>
          <w:jc w:val="center"/>
          <w:trPrChange w:id="383" w:author="Dennis Hohmann" w:date="2012-04-15T01:58:00Z">
            <w:trPr>
              <w:jc w:val="center"/>
            </w:trPr>
          </w:trPrChange>
        </w:trPr>
        <w:tc>
          <w:tcPr>
            <w:tcW w:w="897" w:type="dxa"/>
            <w:vAlign w:val="center"/>
            <w:tcPrChange w:id="384" w:author="Dennis Hohmann" w:date="2012-04-15T01:58:00Z">
              <w:tcPr>
                <w:tcW w:w="897" w:type="dxa"/>
              </w:tcPr>
            </w:tcPrChange>
          </w:tcPr>
          <w:p w14:paraId="242D4225" w14:textId="77777777" w:rsidR="00C94741" w:rsidRDefault="00C94741">
            <w:pPr>
              <w:pStyle w:val="Textkrper"/>
              <w:jc w:val="left"/>
              <w:pPrChange w:id="385" w:author="Dennis Hohmann" w:date="2012-04-15T01:58:00Z">
                <w:pPr/>
              </w:pPrChange>
            </w:pPr>
            <w:r>
              <w:t>Pin 8</w:t>
            </w:r>
          </w:p>
        </w:tc>
        <w:tc>
          <w:tcPr>
            <w:tcW w:w="2231" w:type="dxa"/>
            <w:vAlign w:val="center"/>
            <w:tcPrChange w:id="386" w:author="Dennis Hohmann" w:date="2012-04-15T01:58:00Z">
              <w:tcPr>
                <w:tcW w:w="2231" w:type="dxa"/>
              </w:tcPr>
            </w:tcPrChange>
          </w:tcPr>
          <w:p w14:paraId="774F546A" w14:textId="77777777" w:rsidR="00C94741" w:rsidRDefault="00C94741">
            <w:pPr>
              <w:pStyle w:val="Textkrper"/>
              <w:jc w:val="left"/>
              <w:pPrChange w:id="387" w:author="Dennis Hohmann" w:date="2012-04-15T01:58:00Z">
                <w:pPr/>
              </w:pPrChange>
            </w:pPr>
            <w:r>
              <w:t>Richtung Achse 4</w:t>
            </w:r>
          </w:p>
        </w:tc>
        <w:tc>
          <w:tcPr>
            <w:tcW w:w="1511" w:type="dxa"/>
            <w:vAlign w:val="center"/>
            <w:tcPrChange w:id="388" w:author="Dennis Hohmann" w:date="2012-04-15T01:58:00Z">
              <w:tcPr>
                <w:tcW w:w="1511" w:type="dxa"/>
              </w:tcPr>
            </w:tcPrChange>
          </w:tcPr>
          <w:p w14:paraId="39665195" w14:textId="77777777" w:rsidR="00C94741" w:rsidRDefault="00C94741">
            <w:pPr>
              <w:pStyle w:val="Textkrper"/>
              <w:jc w:val="left"/>
              <w:pPrChange w:id="389" w:author="Dennis Hohmann" w:date="2012-04-15T01:58:00Z">
                <w:pPr/>
              </w:pPrChange>
            </w:pPr>
            <w:r>
              <w:t>Pin 17</w:t>
            </w:r>
          </w:p>
        </w:tc>
        <w:tc>
          <w:tcPr>
            <w:tcW w:w="2831" w:type="dxa"/>
            <w:vAlign w:val="center"/>
            <w:tcPrChange w:id="390" w:author="Dennis Hohmann" w:date="2012-04-15T01:58:00Z">
              <w:tcPr>
                <w:tcW w:w="2831" w:type="dxa"/>
              </w:tcPr>
            </w:tcPrChange>
          </w:tcPr>
          <w:p w14:paraId="25548A56" w14:textId="77777777" w:rsidR="00C94741" w:rsidRDefault="00C94741">
            <w:pPr>
              <w:pStyle w:val="Textkrper"/>
              <w:jc w:val="left"/>
              <w:pPrChange w:id="391" w:author="Dennis Hohmann" w:date="2012-04-15T01:58:00Z">
                <w:pPr/>
              </w:pPrChange>
            </w:pPr>
            <w:r>
              <w:t>nicht verbunden</w:t>
            </w:r>
          </w:p>
        </w:tc>
      </w:tr>
      <w:tr w:rsidR="00C94741" w14:paraId="5265DBF5" w14:textId="77777777" w:rsidTr="005E42C5">
        <w:trPr>
          <w:jc w:val="center"/>
          <w:trPrChange w:id="392" w:author="Dennis Hohmann" w:date="2012-04-15T01:58:00Z">
            <w:trPr>
              <w:jc w:val="center"/>
            </w:trPr>
          </w:trPrChange>
        </w:trPr>
        <w:tc>
          <w:tcPr>
            <w:tcW w:w="897" w:type="dxa"/>
            <w:vAlign w:val="center"/>
            <w:tcPrChange w:id="393" w:author="Dennis Hohmann" w:date="2012-04-15T01:58:00Z">
              <w:tcPr>
                <w:tcW w:w="897" w:type="dxa"/>
              </w:tcPr>
            </w:tcPrChange>
          </w:tcPr>
          <w:p w14:paraId="71A37DDD" w14:textId="77777777" w:rsidR="00C94741" w:rsidRDefault="00C94741">
            <w:pPr>
              <w:pStyle w:val="Textkrper"/>
              <w:jc w:val="left"/>
              <w:pPrChange w:id="394" w:author="Dennis Hohmann" w:date="2012-04-15T01:58:00Z">
                <w:pPr/>
              </w:pPrChange>
            </w:pPr>
            <w:r>
              <w:t>Pin 9</w:t>
            </w:r>
          </w:p>
        </w:tc>
        <w:tc>
          <w:tcPr>
            <w:tcW w:w="2231" w:type="dxa"/>
            <w:vAlign w:val="center"/>
            <w:tcPrChange w:id="395" w:author="Dennis Hohmann" w:date="2012-04-15T01:58:00Z">
              <w:tcPr>
                <w:tcW w:w="2231" w:type="dxa"/>
              </w:tcPr>
            </w:tcPrChange>
          </w:tcPr>
          <w:p w14:paraId="2820756E" w14:textId="77777777" w:rsidR="00C94741" w:rsidRDefault="00C94741">
            <w:pPr>
              <w:pStyle w:val="Textkrper"/>
              <w:jc w:val="left"/>
              <w:pPrChange w:id="396" w:author="Dennis Hohmann" w:date="2012-04-15T01:58:00Z">
                <w:pPr/>
              </w:pPrChange>
            </w:pPr>
            <w:r>
              <w:t>Takt Achse 4</w:t>
            </w:r>
          </w:p>
        </w:tc>
        <w:tc>
          <w:tcPr>
            <w:tcW w:w="1511" w:type="dxa"/>
            <w:vAlign w:val="center"/>
            <w:tcPrChange w:id="397" w:author="Dennis Hohmann" w:date="2012-04-15T01:58:00Z">
              <w:tcPr>
                <w:tcW w:w="1511" w:type="dxa"/>
              </w:tcPr>
            </w:tcPrChange>
          </w:tcPr>
          <w:p w14:paraId="0045D767" w14:textId="77777777" w:rsidR="00C94741" w:rsidRDefault="00C94741">
            <w:pPr>
              <w:pStyle w:val="Textkrper"/>
              <w:jc w:val="left"/>
              <w:pPrChange w:id="398" w:author="Dennis Hohmann" w:date="2012-04-15T01:58:00Z">
                <w:pPr/>
              </w:pPrChange>
            </w:pPr>
            <w:r>
              <w:t>Pin 18 - 25</w:t>
            </w:r>
          </w:p>
        </w:tc>
        <w:tc>
          <w:tcPr>
            <w:tcW w:w="2831" w:type="dxa"/>
            <w:vAlign w:val="center"/>
            <w:tcPrChange w:id="399" w:author="Dennis Hohmann" w:date="2012-04-15T01:58:00Z">
              <w:tcPr>
                <w:tcW w:w="2831" w:type="dxa"/>
              </w:tcPr>
            </w:tcPrChange>
          </w:tcPr>
          <w:p w14:paraId="1265471D" w14:textId="77777777" w:rsidR="00C94741" w:rsidRDefault="00C94741">
            <w:pPr>
              <w:pStyle w:val="Textkrper"/>
              <w:jc w:val="left"/>
              <w:pPrChange w:id="400" w:author="Dennis Hohmann" w:date="2012-04-15T01:58:00Z">
                <w:pPr/>
              </w:pPrChange>
            </w:pPr>
            <w:r>
              <w:t>Masse</w:t>
            </w:r>
          </w:p>
        </w:tc>
      </w:tr>
    </w:tbl>
    <w:p w14:paraId="28B42598" w14:textId="1871B476" w:rsidR="00C94741" w:rsidRDefault="00C94741" w:rsidP="0039156A">
      <w:pPr>
        <w:pStyle w:val="Beschriftung"/>
        <w:ind w:firstLine="415"/>
      </w:pPr>
      <w:bookmarkStart w:id="401" w:name="_Toc195011698"/>
      <w:bookmarkStart w:id="402" w:name="_Toc195068826"/>
      <w:bookmarkStart w:id="403" w:name="_Toc195068905"/>
      <w:bookmarkStart w:id="404" w:name="_Toc195069037"/>
      <w:bookmarkStart w:id="405" w:name="_Toc195069339"/>
      <w:bookmarkStart w:id="406" w:name="_Toc195118418"/>
      <w:bookmarkStart w:id="407" w:name="_Toc195150487"/>
      <w:bookmarkStart w:id="408" w:name="_Toc196152834"/>
      <w:r>
        <w:t xml:space="preserve">Abbildung </w:t>
      </w:r>
      <w:r w:rsidR="00E74341">
        <w:fldChar w:fldCharType="begin"/>
      </w:r>
      <w:r w:rsidR="00E74341">
        <w:instrText xml:space="preserve"> STYLEREF 2 \s </w:instrText>
      </w:r>
      <w:r w:rsidR="00E74341">
        <w:fldChar w:fldCharType="separate"/>
      </w:r>
      <w:r w:rsidR="00E74341">
        <w:rPr>
          <w:noProof/>
        </w:rPr>
        <w:t>3.5</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40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3.5</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USOVO UNI1500 Pinbelegung</w:t>
      </w:r>
      <w:bookmarkEnd w:id="401"/>
      <w:bookmarkEnd w:id="402"/>
      <w:bookmarkEnd w:id="403"/>
      <w:bookmarkEnd w:id="404"/>
      <w:bookmarkEnd w:id="405"/>
      <w:bookmarkEnd w:id="406"/>
      <w:bookmarkEnd w:id="407"/>
      <w:bookmarkEnd w:id="408"/>
    </w:p>
    <w:p w14:paraId="1EAD7286" w14:textId="77777777" w:rsidR="00AA56E1" w:rsidRPr="00AA56E1" w:rsidRDefault="00AA56E1" w:rsidP="00AA56E1"/>
    <w:p w14:paraId="72E0574D" w14:textId="77777777" w:rsidR="001E6330" w:rsidRDefault="00C94741" w:rsidP="001E6330">
      <w:pPr>
        <w:pStyle w:val="Textkrper"/>
      </w:pPr>
      <w:r>
        <w:t>Die Pot</w:t>
      </w:r>
      <w:ins w:id="410" w:author="Dennis Hohmann" w:date="2012-04-15T01:58:00Z">
        <w:r w:rsidR="00B77670">
          <w:t>entiometer</w:t>
        </w:r>
      </w:ins>
      <w:del w:id="411" w:author="Dennis Hohmann" w:date="2012-04-15T01:58:00Z">
        <w:r w:rsidR="00D439BD" w:rsidDel="00B77670">
          <w:delText>i</w:delText>
        </w:r>
        <w:r w:rsidDel="00B77670">
          <w:delText>s</w:delText>
        </w:r>
      </w:del>
      <w:ins w:id="412" w:author="Dennis Hohmann" w:date="2012-04-14T19:20:00Z">
        <w:r w:rsidR="00B77670">
          <w:t xml:space="preserve"> </w:t>
        </w:r>
      </w:ins>
      <w:del w:id="413" w:author="Dennis Hohmann" w:date="2012-04-15T01:58:00Z">
        <w:r w:rsidDel="00B77670">
          <w:delText xml:space="preserve"> </w:delText>
        </w:r>
      </w:del>
      <w:r>
        <w:t>der Motorstrombegrenzung sind auf 1</w:t>
      </w:r>
      <w:ins w:id="414" w:author="Dennis Hohmann" w:date="2012-04-15T01:58:00Z">
        <w:r w:rsidR="00B77670">
          <w:t> </w:t>
        </w:r>
      </w:ins>
      <w:r>
        <w:t xml:space="preserve">A eingestellt. Der Relaisausgang </w:t>
      </w:r>
      <w:ins w:id="415" w:author="Dennis Hohmann" w:date="2012-04-15T01:59:00Z">
        <w:r w:rsidR="00B77670">
          <w:t xml:space="preserve">zur Ansteuerung des Fräsmotors </w:t>
        </w:r>
      </w:ins>
      <w:del w:id="416" w:author="Dennis Hohmann" w:date="2012-04-15T01:59:00Z">
        <w:r w:rsidDel="00B77670">
          <w:delText xml:space="preserve">für </w:delText>
        </w:r>
      </w:del>
      <w:del w:id="417" w:author="Dennis Hohmann" w:date="2012-04-15T01:58:00Z">
        <w:r w:rsidDel="00B77670">
          <w:delText xml:space="preserve">die </w:delText>
        </w:r>
        <w:r w:rsidRPr="00765137" w:rsidDel="00B77670">
          <w:rPr>
            <w:highlight w:val="yellow"/>
            <w:rPrChange w:id="418" w:author="Dennis Hohmann" w:date="2012-04-14T19:20:00Z">
              <w:rPr/>
            </w:rPrChange>
          </w:rPr>
          <w:delText>Spindelansteuerung</w:delText>
        </w:r>
        <w:r w:rsidDel="00B77670">
          <w:delText xml:space="preserve"> </w:delText>
        </w:r>
      </w:del>
      <w:r>
        <w:t>ist aktuell nicht belegt, im Programm jedoch zur späteren Integration vorbereitet.</w:t>
      </w:r>
    </w:p>
    <w:p w14:paraId="527D053B" w14:textId="77777777" w:rsidR="001E6330" w:rsidRDefault="001E6330" w:rsidP="001E6330">
      <w:pPr>
        <w:pStyle w:val="Textkrper"/>
      </w:pPr>
    </w:p>
    <w:p w14:paraId="7BFECCEE" w14:textId="238222C8" w:rsidR="00DC07E0" w:rsidRDefault="00DC07E0" w:rsidP="00E60F49">
      <w:pPr>
        <w:pStyle w:val="berschrift2"/>
      </w:pPr>
      <w:bookmarkStart w:id="419" w:name="_Toc196153097"/>
      <w:r>
        <w:t>Genauigkeit</w:t>
      </w:r>
      <w:bookmarkEnd w:id="419"/>
    </w:p>
    <w:p w14:paraId="7908B367" w14:textId="4B0ED717" w:rsidR="00DC07E0" w:rsidRDefault="00DC07E0">
      <w:pPr>
        <w:pStyle w:val="Textkrper"/>
      </w:pPr>
      <w:r>
        <w:t xml:space="preserve">Die Genauigkeit </w:t>
      </w:r>
      <w:del w:id="420" w:author="Dennis Hohmann" w:date="2012-04-14T19:23:00Z">
        <w:r w:rsidDel="006B3422">
          <w:delText xml:space="preserve">und Präzision </w:delText>
        </w:r>
      </w:del>
      <w:r>
        <w:t>einer CNC-Maschine ist abhängig von einer Vielzahl von Faktoren wie z</w:t>
      </w:r>
      <w:ins w:id="421" w:author="Dennis Hohmann" w:date="2012-04-14T19:20:00Z">
        <w:r w:rsidR="00765137">
          <w:t xml:space="preserve">um </w:t>
        </w:r>
      </w:ins>
      <w:del w:id="422" w:author="Dennis Hohmann" w:date="2012-04-14T19:20:00Z">
        <w:r w:rsidDel="00765137">
          <w:delText>.</w:delText>
        </w:r>
      </w:del>
      <w:r>
        <w:t>B</w:t>
      </w:r>
      <w:ins w:id="423" w:author="Dennis Hohmann" w:date="2012-04-14T19:20:00Z">
        <w:r w:rsidR="00765137">
          <w:t>eispiel</w:t>
        </w:r>
      </w:ins>
      <w:del w:id="424" w:author="Dennis Hohmann" w:date="2012-04-14T19:20:00Z">
        <w:r w:rsidDel="00765137">
          <w:delText>.</w:delText>
        </w:r>
      </w:del>
      <w:r>
        <w:t xml:space="preserve"> de</w:t>
      </w:r>
      <w:ins w:id="425" w:author="Dennis Hohmann" w:date="2012-04-14T19:21:00Z">
        <w:r w:rsidR="00765137">
          <w:t>m</w:t>
        </w:r>
      </w:ins>
      <w:del w:id="426" w:author="Dennis Hohmann" w:date="2012-04-14T19:21:00Z">
        <w:r w:rsidDel="00765137">
          <w:delText>r</w:delText>
        </w:r>
      </w:del>
      <w:r>
        <w:t xml:space="preserve"> mechanische Aufbau, </w:t>
      </w:r>
      <w:del w:id="427" w:author="Dennis Hohmann" w:date="2012-04-14T19:21:00Z">
        <w:r w:rsidDel="00765137">
          <w:delText xml:space="preserve">die </w:delText>
        </w:r>
      </w:del>
      <w:ins w:id="428" w:author="Dennis Hohmann" w:date="2012-04-14T19:21:00Z">
        <w:r w:rsidR="00765137">
          <w:t xml:space="preserve">der </w:t>
        </w:r>
      </w:ins>
      <w:r>
        <w:t xml:space="preserve">Steifigkeit der Konstruktion, </w:t>
      </w:r>
      <w:del w:id="429" w:author="Dennis Hohmann" w:date="2012-04-14T19:21:00Z">
        <w:r w:rsidDel="00765137">
          <w:delText xml:space="preserve">das </w:delText>
        </w:r>
      </w:del>
      <w:ins w:id="430" w:author="Dennis Hohmann" w:date="2012-04-14T19:21:00Z">
        <w:r w:rsidR="00765137">
          <w:t xml:space="preserve">des </w:t>
        </w:r>
      </w:ins>
      <w:r>
        <w:t>Lagerspiel</w:t>
      </w:r>
      <w:ins w:id="431" w:author="Dennis Hohmann" w:date="2012-04-14T19:21:00Z">
        <w:r w:rsidR="00765137">
          <w:t>s</w:t>
        </w:r>
      </w:ins>
      <w:r>
        <w:t xml:space="preserve">, </w:t>
      </w:r>
      <w:ins w:id="432" w:author="Dennis Hohmann" w:date="2012-04-14T19:21:00Z">
        <w:r w:rsidR="00765137">
          <w:t>dem</w:t>
        </w:r>
      </w:ins>
      <w:del w:id="433" w:author="Dennis Hohmann" w:date="2012-04-14T19:21:00Z">
        <w:r w:rsidDel="00765137">
          <w:delText>das</w:delText>
        </w:r>
      </w:del>
      <w:r>
        <w:t xml:space="preserve"> Führungsspiel, Toleranzen des Spindelsystems, </w:t>
      </w:r>
      <w:del w:id="434" w:author="Dennis Hohmann" w:date="2012-04-14T19:22:00Z">
        <w:r w:rsidDel="006B3422">
          <w:delText xml:space="preserve">die </w:delText>
        </w:r>
      </w:del>
      <w:ins w:id="435" w:author="Dennis Hohmann" w:date="2012-04-14T19:22:00Z">
        <w:r w:rsidR="006B3422">
          <w:t xml:space="preserve">der </w:t>
        </w:r>
      </w:ins>
      <w:r>
        <w:t>Hysterese der Referenzschalter, d</w:t>
      </w:r>
      <w:ins w:id="436" w:author="Dennis Hohmann" w:date="2012-04-14T19:22:00Z">
        <w:r w:rsidR="006B3422">
          <w:t>en</w:t>
        </w:r>
      </w:ins>
      <w:del w:id="437" w:author="Dennis Hohmann" w:date="2012-04-14T19:22:00Z">
        <w:r w:rsidDel="006B3422">
          <w:delText>ie</w:delText>
        </w:r>
      </w:del>
      <w:r>
        <w:t xml:space="preserve"> verwendeten Motoren und nicht zu</w:t>
      </w:r>
      <w:ins w:id="438" w:author="Dennis Hohmann" w:date="2012-04-14T19:21:00Z">
        <w:r w:rsidR="00765137">
          <w:t>l</w:t>
        </w:r>
      </w:ins>
      <w:del w:id="439" w:author="Dennis Hohmann" w:date="2012-04-14T19:21:00Z">
        <w:r w:rsidDel="00765137">
          <w:delText xml:space="preserve"> L</w:delText>
        </w:r>
      </w:del>
      <w:r>
        <w:t xml:space="preserve">etzt von der eingesetzten Steuerung. In der CNC-Technik wird die Genauigkeit </w:t>
      </w:r>
      <w:del w:id="440" w:author="Dennis Hohmann" w:date="2012-04-14T19:23:00Z">
        <w:r w:rsidDel="006B3422">
          <w:delText xml:space="preserve">und Präzision </w:delText>
        </w:r>
      </w:del>
      <w:r>
        <w:t xml:space="preserve">in zwei Gruppen </w:t>
      </w:r>
      <w:del w:id="441" w:author="Dennis Hohmann" w:date="2012-04-14T19:24:00Z">
        <w:r w:rsidDel="006B3422">
          <w:delText>unterschieden</w:delText>
        </w:r>
      </w:del>
      <w:ins w:id="442" w:author="Dennis Hohmann" w:date="2012-04-14T19:24:00Z">
        <w:r w:rsidR="006B3422">
          <w:t>unterteilt:</w:t>
        </w:r>
      </w:ins>
      <w:del w:id="443" w:author="Dennis Hohmann" w:date="2012-04-14T19:24:00Z">
        <w:r w:rsidDel="006B3422">
          <w:delText>.</w:delText>
        </w:r>
      </w:del>
      <w:r>
        <w:t xml:space="preserve"> </w:t>
      </w:r>
      <w:del w:id="444" w:author="Dennis Hohmann" w:date="2012-04-14T19:24:00Z">
        <w:r w:rsidDel="006B3422">
          <w:delText xml:space="preserve">Die </w:delText>
        </w:r>
      </w:del>
      <w:r>
        <w:t xml:space="preserve">Positionier- und </w:t>
      </w:r>
      <w:del w:id="445" w:author="Dennis Hohmann" w:date="2012-04-14T19:24:00Z">
        <w:r w:rsidDel="006B3422">
          <w:delText xml:space="preserve">die </w:delText>
        </w:r>
      </w:del>
      <w:r>
        <w:t>Wiederholgena</w:t>
      </w:r>
      <w:r>
        <w:t>u</w:t>
      </w:r>
      <w:r>
        <w:t>igkeit. Unter der Positioniergenauigkeit versteht man das genaue Anfahren der Zielkoord</w:t>
      </w:r>
      <w:r>
        <w:t>i</w:t>
      </w:r>
      <w:r>
        <w:t xml:space="preserve">naten. Bei der Wiederholgenauigkeit geht es darum, mit möglichst geringer Abweichung, </w:t>
      </w:r>
      <w:del w:id="446" w:author="Dennis Hohmann" w:date="2012-04-14T19:23:00Z">
        <w:r w:rsidDel="006B3422">
          <w:delText>ein und denselben</w:delText>
        </w:r>
      </w:del>
      <w:ins w:id="447" w:author="Dennis Hohmann" w:date="2012-04-14T19:23:00Z">
        <w:r w:rsidR="006B3422">
          <w:t>den selben</w:t>
        </w:r>
      </w:ins>
      <w:r>
        <w:t xml:space="preserve"> Punkt mehrmals auf der selben Bahn anzufahren.</w:t>
      </w:r>
    </w:p>
    <w:p w14:paraId="5DD77AD1" w14:textId="12C4217D" w:rsidR="00DC07E0" w:rsidRDefault="004913A9">
      <w:pPr>
        <w:pStyle w:val="Textkrper"/>
      </w:pPr>
      <w:r>
        <w:br w:type="page"/>
      </w:r>
    </w:p>
    <w:p w14:paraId="2E8F7C45" w14:textId="007184CC" w:rsidR="00DC07E0" w:rsidRDefault="00DC07E0">
      <w:pPr>
        <w:pStyle w:val="Textkrper"/>
      </w:pPr>
      <w:r>
        <w:t xml:space="preserve">Die hier entwickelte CNC-Steuerung arbeitet intern nur mit </w:t>
      </w:r>
      <w:r w:rsidR="00814DEC">
        <w:t>Schritte</w:t>
      </w:r>
      <w:r>
        <w:t>, d</w:t>
      </w:r>
      <w:ins w:id="448" w:author="Dennis Hohmann" w:date="2012-04-14T19:22:00Z">
        <w:r w:rsidR="006B3422">
          <w:t xml:space="preserve">ass </w:t>
        </w:r>
      </w:ins>
      <w:del w:id="449" w:author="Dennis Hohmann" w:date="2012-04-14T19:22:00Z">
        <w:r w:rsidDel="006B3422">
          <w:delText>.</w:delText>
        </w:r>
      </w:del>
      <w:r w:rsidR="006773C1">
        <w:t>heißt</w:t>
      </w:r>
      <w:del w:id="450" w:author="Dennis Hohmann" w:date="2012-04-14T19:22:00Z">
        <w:r w:rsidDel="006B3422">
          <w:delText>.</w:delText>
        </w:r>
      </w:del>
      <w:r>
        <w:t xml:space="preserve"> die eing</w:t>
      </w:r>
      <w:r>
        <w:t>e</w:t>
      </w:r>
      <w:r>
        <w:t xml:space="preserve">lesenen Koordinaten werden zunächst in </w:t>
      </w:r>
      <w:r w:rsidR="00814DEC">
        <w:t>Schritte</w:t>
      </w:r>
      <w:r>
        <w:t xml:space="preserve"> entsprechend der Spindelauflösung wie folgt umgerechnet: </w:t>
      </w:r>
    </w:p>
    <w:p w14:paraId="519F1C76" w14:textId="77777777" w:rsidR="00DC07E0" w:rsidRDefault="00DC07E0">
      <w:pPr>
        <w:pStyle w:val="Textkrper"/>
      </w:pPr>
    </w:p>
    <w:p w14:paraId="6013B9F3" w14:textId="6D85E63F" w:rsidR="00DC07E0" w:rsidRPr="00304D2C" w:rsidRDefault="00DC07E0">
      <w:pPr>
        <w:pStyle w:val="Textkrper"/>
        <w:rPr>
          <w:rFonts w:eastAsiaTheme="minorEastAsia"/>
        </w:rPr>
      </w:pPr>
      <m:oMathPara>
        <m:oMath>
          <m:r>
            <w:rPr>
              <w:rFonts w:ascii="Cambria Math" w:hAnsi="Cambria Math"/>
            </w:rPr>
            <m:t>Schritte</m:t>
          </m:r>
          <w:ins w:id="451" w:author="Dennis Hohmann" w:date="2012-04-14T19:55:00Z">
            <m:r>
              <m:rPr>
                <m:sty m:val="p"/>
              </m:rPr>
              <w:rPr>
                <w:rFonts w:ascii="Cambria Math" w:hAnsi="Cambria Math"/>
              </w:rPr>
              <m:t xml:space="preserve"> </m:t>
            </m:r>
            <m:r>
              <w:rPr>
                <w:rFonts w:ascii="Cambria Math" w:hAnsi="Cambria Math"/>
              </w:rPr>
              <m:t>zur</m:t>
            </m:r>
            <m:r>
              <m:rPr>
                <m:sty m:val="p"/>
              </m:rPr>
              <w:rPr>
                <w:rFonts w:ascii="Cambria Math" w:hAnsi="Cambria Math"/>
              </w:rPr>
              <m:t xml:space="preserve"> </m:t>
            </m:r>
            <m:r>
              <w:rPr>
                <w:rFonts w:ascii="Cambria Math" w:hAnsi="Cambria Math"/>
              </w:rPr>
              <m:t>Zielkoordinate</m:t>
            </m:r>
          </w:ins>
          <m:r>
            <m:rPr>
              <m:sty m:val="p"/>
            </m:rPr>
            <w:rPr>
              <w:rFonts w:ascii="Cambria Math" w:hAnsi="Cambria Math"/>
            </w:rPr>
            <m:t xml:space="preserve">= </m:t>
          </m:r>
          <m:f>
            <m:fPr>
              <m:ctrlPr>
                <w:rPr>
                  <w:rFonts w:ascii="Cambria Math" w:hAnsi="Cambria Math"/>
                </w:rPr>
              </m:ctrlPr>
            </m:fPr>
            <m:num>
              <w:ins w:id="452" w:author="Dennis Hohmann" w:date="2012-04-14T19:25:00Z">
                <m:r>
                  <m:rPr>
                    <m:sty m:val="p"/>
                  </m:rPr>
                  <w:rPr>
                    <w:rFonts w:ascii="Cambria Math" w:hAnsi="Cambria Math"/>
                  </w:rPr>
                  <m:t>S</m:t>
                </m:r>
                <m:r>
                  <w:rPr>
                    <w:rFonts w:ascii="Cambria Math" w:hAnsi="Cambria Math"/>
                  </w:rPr>
                  <m:t>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m:t>
                </m:r>
              </w:ins>
              <m:r>
                <m:rPr>
                  <m:sty m:val="p"/>
                </m:rPr>
                <w:rPr>
                  <w:rFonts w:ascii="Cambria Math" w:hAnsi="Cambria Math"/>
                </w:rPr>
                <m:t xml:space="preserve"> </m:t>
              </m:r>
              <m:r>
                <w:rPr>
                  <w:rFonts w:ascii="Cambria Math" w:hAnsi="Cambria Math"/>
                </w:rPr>
                <m:t>Zielkoordinate</m:t>
              </m:r>
            </m:num>
            <m:den>
              <m:f>
                <m:fPr>
                  <m:type m:val="noBar"/>
                  <m:ctrlPr>
                    <w:del w:id="453" w:author="Dennis Hohmann" w:date="2012-04-14T19:25:00Z">
                      <w:rPr>
                        <w:rFonts w:ascii="Cambria Math" w:hAnsi="Cambria Math"/>
                      </w:rPr>
                    </w:del>
                  </m:ctrlPr>
                </m:fPr>
                <m:num>
                  <w:del w:id="454" w:author="Dennis Hohmann" w:date="2012-04-14T19:25:00Z">
                    <m:r>
                      <w:rPr>
                        <w:rFonts w:ascii="Cambria Math" w:hAnsi="Cambria Math"/>
                      </w:rPr>
                      <m:t>Steigung</m:t>
                    </m:r>
                    <m:r>
                      <m:rPr>
                        <m:sty m:val="p"/>
                      </m:rPr>
                      <w:rPr>
                        <w:rFonts w:ascii="Cambria Math" w:hAnsi="Cambria Math"/>
                      </w:rPr>
                      <m:t xml:space="preserve"> </m:t>
                    </m:r>
                    <m:r>
                      <w:rPr>
                        <w:rFonts w:ascii="Cambria Math" w:hAnsi="Cambria Math"/>
                        <w:rPrChange w:id="455" w:author="Dennis Hohmann" w:date="2012-04-14T19:26:00Z">
                          <w:rPr>
                            <w:rFonts w:ascii="Cambria Math" w:hAnsi="Cambria Math"/>
                          </w:rPr>
                        </w:rPrChange>
                      </w:rPr>
                      <m:t>der</m:t>
                    </m:r>
                    <m:r>
                      <m:rPr>
                        <m:sty m:val="p"/>
                      </m:rPr>
                      <w:rPr>
                        <w:rFonts w:ascii="Cambria Math" w:hAnsi="Cambria Math"/>
                        <w:rPrChange w:id="456" w:author="Dennis Hohmann" w:date="2012-04-14T19:26:00Z">
                          <w:rPr>
                            <w:rFonts w:ascii="Cambria Math" w:hAnsi="Cambria Math"/>
                          </w:rPr>
                        </w:rPrChange>
                      </w:rPr>
                      <m:t xml:space="preserve"> </m:t>
                    </m:r>
                    <m:r>
                      <w:rPr>
                        <w:rFonts w:ascii="Cambria Math" w:hAnsi="Cambria Math"/>
                        <w:rPrChange w:id="457" w:author="Dennis Hohmann" w:date="2012-04-14T19:26:00Z">
                          <w:rPr>
                            <w:rFonts w:ascii="Cambria Math" w:hAnsi="Cambria Math"/>
                          </w:rPr>
                        </w:rPrChange>
                      </w:rPr>
                      <m:t>Spindel</m:t>
                    </m:r>
                    <m:r>
                      <m:rPr>
                        <m:sty m:val="p"/>
                      </m:rPr>
                      <w:rPr>
                        <w:rFonts w:ascii="Cambria Math" w:hAnsi="Cambria Math"/>
                        <w:rPrChange w:id="458" w:author="Dennis Hohmann" w:date="2012-04-14T19:26:00Z">
                          <w:rPr>
                            <w:rFonts w:ascii="Cambria Math" w:hAnsi="Cambria Math"/>
                          </w:rPr>
                        </w:rPrChange>
                      </w:rPr>
                      <m:t xml:space="preserve"> </m:t>
                    </m:r>
                  </w:del>
                </m:num>
                <m:den>
                  <w:del w:id="459" w:author="Dennis Hohmann" w:date="2012-04-14T19:25:00Z">
                    <m:r>
                      <w:rPr>
                        <w:rFonts w:ascii="Cambria Math" w:hAnsi="Cambria Math"/>
                      </w:rPr>
                      <m:t>Sch</m:t>
                    </m:r>
                    <m:r>
                      <w:rPr>
                        <w:rFonts w:ascii="Cambria Math" w:hAnsi="Cambria Math"/>
                        <w:rPrChange w:id="460" w:author="Dennis Hohmann" w:date="2012-04-14T19:26:00Z">
                          <w:rPr>
                            <w:rFonts w:ascii="Cambria Math" w:hAnsi="Cambria Math"/>
                          </w:rPr>
                        </w:rPrChange>
                      </w:rPr>
                      <m:t>ritte</m:t>
                    </m:r>
                    <m:r>
                      <m:rPr>
                        <m:sty m:val="p"/>
                      </m:rPr>
                      <w:rPr>
                        <w:rFonts w:ascii="Cambria Math" w:hAnsi="Cambria Math"/>
                        <w:rPrChange w:id="461" w:author="Dennis Hohmann" w:date="2012-04-14T19:26:00Z">
                          <w:rPr>
                            <w:rFonts w:ascii="Cambria Math" w:hAnsi="Cambria Math"/>
                          </w:rPr>
                        </w:rPrChange>
                      </w:rPr>
                      <m:t xml:space="preserve"> </m:t>
                    </m:r>
                    <m:r>
                      <w:rPr>
                        <w:rFonts w:ascii="Cambria Math" w:hAnsi="Cambria Math"/>
                        <w:rPrChange w:id="462" w:author="Dennis Hohmann" w:date="2012-04-14T19:26:00Z">
                          <w:rPr>
                            <w:rFonts w:ascii="Cambria Math" w:hAnsi="Cambria Math"/>
                          </w:rPr>
                        </w:rPrChange>
                      </w:rPr>
                      <m:t>pro</m:t>
                    </m:r>
                    <m:r>
                      <m:rPr>
                        <m:sty m:val="p"/>
                      </m:rPr>
                      <w:rPr>
                        <w:rFonts w:ascii="Cambria Math" w:hAnsi="Cambria Math"/>
                        <w:rPrChange w:id="463" w:author="Dennis Hohmann" w:date="2012-04-14T19:26:00Z">
                          <w:rPr>
                            <w:rFonts w:ascii="Cambria Math" w:hAnsi="Cambria Math"/>
                          </w:rPr>
                        </w:rPrChange>
                      </w:rPr>
                      <m:t xml:space="preserve"> </m:t>
                    </m:r>
                    <m:r>
                      <w:rPr>
                        <w:rFonts w:ascii="Cambria Math" w:hAnsi="Cambria Math"/>
                        <w:rPrChange w:id="464" w:author="Dennis Hohmann" w:date="2012-04-14T19:26:00Z">
                          <w:rPr>
                            <w:rFonts w:ascii="Cambria Math" w:hAnsi="Cambria Math"/>
                          </w:rPr>
                        </w:rPrChange>
                      </w:rPr>
                      <m:t>Umdrehung</m:t>
                    </m:r>
                  </w:del>
                </m:den>
              </m:f>
              <w:ins w:id="465" w:author="Dennis Hohmann" w:date="2012-04-14T19:25:00Z">
                <m:r>
                  <w:rPr>
                    <w:rFonts w:ascii="Cambria Math" w:hAnsi="Cambria Math"/>
                  </w:rPr>
                  <m:t>Steigung</m:t>
                </m:r>
                <m:r>
                  <m:rPr>
                    <m:sty m:val="p"/>
                  </m:rPr>
                  <w:rPr>
                    <w:rFonts w:ascii="Cambria Math" w:hAnsi="Cambria Math"/>
                  </w:rPr>
                  <m:t xml:space="preserve"> </m:t>
                </m:r>
                <m:r>
                  <w:rPr>
                    <w:rFonts w:ascii="Cambria Math" w:hAnsi="Cambria Math"/>
                    <w:rPrChange w:id="466" w:author="Dennis Hohmann" w:date="2012-04-14T19:26:00Z">
                      <w:rPr>
                        <w:rFonts w:ascii="Cambria Math" w:hAnsi="Cambria Math"/>
                      </w:rPr>
                    </w:rPrChange>
                  </w:rPr>
                  <m:t>der</m:t>
                </m:r>
                <m:r>
                  <m:rPr>
                    <m:sty m:val="p"/>
                  </m:rPr>
                  <w:rPr>
                    <w:rFonts w:ascii="Cambria Math" w:hAnsi="Cambria Math"/>
                    <w:rPrChange w:id="467" w:author="Dennis Hohmann" w:date="2012-04-14T19:26:00Z">
                      <w:rPr>
                        <w:rFonts w:ascii="Cambria Math" w:hAnsi="Cambria Math"/>
                      </w:rPr>
                    </w:rPrChange>
                  </w:rPr>
                  <m:t xml:space="preserve"> </m:t>
                </m:r>
                <m:r>
                  <w:rPr>
                    <w:rFonts w:ascii="Cambria Math" w:hAnsi="Cambria Math"/>
                    <w:rPrChange w:id="468" w:author="Dennis Hohmann" w:date="2012-04-14T19:26:00Z">
                      <w:rPr>
                        <w:rFonts w:ascii="Cambria Math" w:hAnsi="Cambria Math"/>
                      </w:rPr>
                    </w:rPrChange>
                  </w:rPr>
                  <m:t>Spindel</m:t>
                </m:r>
              </w:ins>
            </m:den>
          </m:f>
        </m:oMath>
      </m:oMathPara>
    </w:p>
    <w:p w14:paraId="6FD18C5F" w14:textId="77777777" w:rsidR="00DC07E0" w:rsidRDefault="00DC07E0">
      <w:pPr>
        <w:pStyle w:val="Textkrper"/>
      </w:pPr>
    </w:p>
    <w:p w14:paraId="55030455" w14:textId="76D8F817" w:rsidR="00DC07E0" w:rsidRDefault="00DC07E0">
      <w:pPr>
        <w:pStyle w:val="Textkrper"/>
      </w:pPr>
      <w:r>
        <w:t>Die Steigung der hier verwendeten Gewindespindeln beträgt 1,5</w:t>
      </w:r>
      <w:ins w:id="469" w:author="Dennis Hohmann" w:date="2012-04-15T01:59:00Z">
        <w:r w:rsidR="00C12753">
          <w:t> </w:t>
        </w:r>
      </w:ins>
      <w:r>
        <w:t xml:space="preserve">mm pro Umdrehung. Die Schrittauflösung der Schrittmotoren beträgt 144 </w:t>
      </w:r>
      <w:r w:rsidR="00814DEC">
        <w:t>Schritte</w:t>
      </w:r>
      <w:r>
        <w:t xml:space="preserve"> pro Umdrehung. Für eine Zielk</w:t>
      </w:r>
      <w:r>
        <w:t>o</w:t>
      </w:r>
      <w:r>
        <w:t>ordinate von X</w:t>
      </w:r>
      <w:r w:rsidR="00774003">
        <w:t>:</w:t>
      </w:r>
      <w:del w:id="470" w:author="Dennis Hohmann" w:date="2012-04-14T19:55:00Z">
        <w:r w:rsidDel="001305A9">
          <w:delText xml:space="preserve"> </w:delText>
        </w:r>
      </w:del>
      <w:r>
        <w:t>10</w:t>
      </w:r>
      <w:ins w:id="471" w:author="Dennis Hohmann" w:date="2012-04-14T19:56:00Z">
        <w:r w:rsidR="001305A9">
          <w:t xml:space="preserve"> </w:t>
        </w:r>
      </w:ins>
      <w:del w:id="472" w:author="Dennis Hohmann" w:date="2012-04-14T19:56:00Z">
        <w:r w:rsidDel="001305A9">
          <w:delText xml:space="preserve">,000 </w:delText>
        </w:r>
      </w:del>
      <w:r>
        <w:t xml:space="preserve">ergeben sich 960 </w:t>
      </w:r>
      <w:r w:rsidR="00814DEC">
        <w:t>Schritte</w:t>
      </w:r>
      <w:r>
        <w:t xml:space="preserve"> für diese Achse.</w:t>
      </w:r>
      <w:r w:rsidR="007277DD">
        <w:t xml:space="preserve"> Hieraus geht auch hervor, dass die kleinste Recheneinheit für eine</w:t>
      </w:r>
      <w:del w:id="473" w:author="Dennis Hohmann" w:date="2012-04-15T02:01:00Z">
        <w:r w:rsidR="007277DD" w:rsidDel="00C12753">
          <w:delText>n</w:delText>
        </w:r>
      </w:del>
      <w:r w:rsidR="007277DD">
        <w:t xml:space="preserve"> Position</w:t>
      </w:r>
      <w:del w:id="474" w:author="Dennis Hohmann" w:date="2012-04-15T02:01:00Z">
        <w:r w:rsidR="007277DD" w:rsidDel="00C12753">
          <w:delText>,</w:delText>
        </w:r>
      </w:del>
      <w:r w:rsidR="007277DD">
        <w:t xml:space="preserve"> ein Schritt ist.</w:t>
      </w:r>
      <w:r>
        <w:t xml:space="preserve"> Für die Berechnung der tatsächlich zu bewegenden </w:t>
      </w:r>
      <w:r w:rsidR="00814DEC">
        <w:t>Schritte</w:t>
      </w:r>
      <w:r>
        <w:t xml:space="preserve"> gilt es dann natürlich zu beachten, ob es sich um </w:t>
      </w:r>
      <w:ins w:id="475" w:author="Dennis Hohmann" w:date="2012-04-15T02:00:00Z">
        <w:r w:rsidR="00C12753">
          <w:t>a</w:t>
        </w:r>
      </w:ins>
      <w:del w:id="476" w:author="Dennis Hohmann" w:date="2012-04-15T02:00:00Z">
        <w:r w:rsidDel="00C12753">
          <w:delText>A</w:delText>
        </w:r>
      </w:del>
      <w:r>
        <w:t>b</w:t>
      </w:r>
      <w:r>
        <w:t xml:space="preserve">solute oder </w:t>
      </w:r>
      <w:ins w:id="477" w:author="Dennis Hohmann" w:date="2012-04-15T02:00:00Z">
        <w:r w:rsidR="00C12753">
          <w:t>r</w:t>
        </w:r>
      </w:ins>
      <w:del w:id="478" w:author="Dennis Hohmann" w:date="2012-04-15T02:00:00Z">
        <w:r w:rsidDel="00C12753">
          <w:delText>R</w:delText>
        </w:r>
      </w:del>
      <w:r>
        <w:t>elative Koordinaten handelt. Dies bedeutet wiederum</w:t>
      </w:r>
      <w:ins w:id="479" w:author="Dennis Hohmann" w:date="2012-04-14T19:58:00Z">
        <w:r w:rsidR="001305A9">
          <w:t xml:space="preserve">, </w:t>
        </w:r>
      </w:ins>
      <w:del w:id="480" w:author="Dennis Hohmann" w:date="2012-04-14T19:58:00Z">
        <w:r w:rsidDel="001305A9">
          <w:delText xml:space="preserve"> </w:delText>
        </w:r>
      </w:del>
      <w:r>
        <w:t>da</w:t>
      </w:r>
      <w:ins w:id="481" w:author="Dennis Hohmann" w:date="2012-04-14T19:58:00Z">
        <w:r w:rsidR="001305A9">
          <w:t>s</w:t>
        </w:r>
      </w:ins>
      <w:r>
        <w:t xml:space="preserve">s die Genauigkeit der Berechnung von der Spindelsteigung und der Schrittauflösung der Motoren abhängt. </w:t>
      </w:r>
      <w:ins w:id="482" w:author="Dennis Hohmann" w:date="2012-04-14T20:00:00Z">
        <w:r w:rsidR="001305A9">
          <w:t xml:space="preserve">Für </w:t>
        </w:r>
      </w:ins>
      <w:del w:id="483" w:author="Dennis Hohmann" w:date="2012-04-14T20:00:00Z">
        <w:r w:rsidDel="001305A9">
          <w:delText xml:space="preserve">Mit </w:delText>
        </w:r>
      </w:del>
      <w:r>
        <w:t>d</w:t>
      </w:r>
      <w:ins w:id="484" w:author="Dennis Hohmann" w:date="2012-04-14T20:00:00Z">
        <w:r w:rsidR="001305A9">
          <w:t>ie</w:t>
        </w:r>
      </w:ins>
      <w:del w:id="485" w:author="Dennis Hohmann" w:date="2012-04-14T20:00:00Z">
        <w:r w:rsidDel="001305A9">
          <w:delText>er</w:delText>
        </w:r>
      </w:del>
      <w:r>
        <w:t xml:space="preserve"> hier eingesetz</w:t>
      </w:r>
      <w:ins w:id="486" w:author="Dennis Hohmann" w:date="2012-04-14T20:00:00Z">
        <w:r w:rsidR="001305A9">
          <w:t>te</w:t>
        </w:r>
      </w:ins>
      <w:del w:id="487" w:author="Dennis Hohmann" w:date="2012-04-14T20:00:00Z">
        <w:r w:rsidDel="001305A9">
          <w:delText>ten</w:delText>
        </w:r>
      </w:del>
      <w:r>
        <w:t xml:space="preserve"> Portalfräse </w:t>
      </w:r>
      <w:ins w:id="488" w:author="Dennis Hohmann" w:date="2012-04-14T19:59:00Z">
        <w:r w:rsidR="001305A9">
          <w:t xml:space="preserve">lässt sich </w:t>
        </w:r>
      </w:ins>
      <w:del w:id="489" w:author="Dennis Hohmann" w:date="2012-04-14T19:59:00Z">
        <w:r w:rsidDel="001305A9">
          <w:delText xml:space="preserve">errechnet sich </w:delText>
        </w:r>
      </w:del>
      <w:r>
        <w:t xml:space="preserve">eine theoretische Positioniergenauigkeit </w:t>
      </w:r>
      <w:ins w:id="490" w:author="Dennis Hohmann" w:date="2012-04-14T19:56:00Z">
        <w:r w:rsidR="001305A9">
          <w:t xml:space="preserve">von </w:t>
        </w:r>
      </w:ins>
      <w:del w:id="491" w:author="Dennis Hohmann" w:date="2012-04-14T19:56:00Z">
        <w:r w:rsidRPr="00B338A1" w:rsidDel="001305A9">
          <w:rPr>
            <w:b/>
          </w:rPr>
          <w:delText>0,0</w:delText>
        </w:r>
      </w:del>
      <w:r w:rsidRPr="00B338A1">
        <w:rPr>
          <w:b/>
        </w:rPr>
        <w:t>10</w:t>
      </w:r>
      <w:ins w:id="492" w:author="Dennis Hohmann" w:date="2012-04-14T19:56:00Z">
        <w:r w:rsidR="001305A9">
          <w:rPr>
            <w:b/>
          </w:rPr>
          <w:t>,</w:t>
        </w:r>
      </w:ins>
      <w:r w:rsidRPr="00B338A1">
        <w:rPr>
          <w:b/>
        </w:rPr>
        <w:t>42</w:t>
      </w:r>
      <w:ins w:id="493" w:author="Dennis Hohmann" w:date="2012-04-15T02:00:00Z">
        <w:r w:rsidR="00C12753">
          <w:rPr>
            <w:b/>
          </w:rPr>
          <w:t> </w:t>
        </w:r>
      </w:ins>
      <w:ins w:id="494" w:author="Dennis Hohmann" w:date="2012-04-14T19:57:00Z">
        <w:r w:rsidR="00C12753">
          <w:rPr>
            <w:b/>
          </w:rPr>
          <w:t>µ</w:t>
        </w:r>
      </w:ins>
      <w:del w:id="495" w:author="Dennis Hohmann" w:date="2012-04-14T19:56:00Z">
        <w:r w:rsidRPr="00B338A1" w:rsidDel="001305A9">
          <w:rPr>
            <w:b/>
          </w:rPr>
          <w:delText>m</w:delText>
        </w:r>
      </w:del>
      <w:r w:rsidRPr="00B338A1">
        <w:rPr>
          <w:b/>
        </w:rPr>
        <w:t>m</w:t>
      </w:r>
      <w:ins w:id="496" w:author="Dennis Hohmann" w:date="2012-04-14T19:59:00Z">
        <w:r w:rsidR="001305A9">
          <w:rPr>
            <w:b/>
          </w:rPr>
          <w:t xml:space="preserve"> </w:t>
        </w:r>
        <w:r w:rsidR="001305A9">
          <w:t>errechnen.</w:t>
        </w:r>
      </w:ins>
      <w:del w:id="497" w:author="Dennis Hohmann" w:date="2012-04-14T19:59:00Z">
        <w:r w:rsidDel="001305A9">
          <w:delText>.</w:delText>
        </w:r>
      </w:del>
    </w:p>
    <w:p w14:paraId="6FCA1967" w14:textId="77777777" w:rsidR="00DC07E0" w:rsidRDefault="00DC07E0">
      <w:pPr>
        <w:pStyle w:val="Textkrper"/>
      </w:pPr>
    </w:p>
    <w:p w14:paraId="1DDB27D5" w14:textId="77777777" w:rsidR="001E6330" w:rsidRDefault="00DC07E0" w:rsidP="001E6330">
      <w:pPr>
        <w:pStyle w:val="Textkrper"/>
      </w:pPr>
      <w:r>
        <w:t>Ein weiterer Punkt</w:t>
      </w:r>
      <w:ins w:id="498" w:author="Dennis Hohmann" w:date="2012-04-14T19:58:00Z">
        <w:r w:rsidR="001305A9">
          <w:t xml:space="preserve">, </w:t>
        </w:r>
      </w:ins>
      <w:del w:id="499" w:author="Dennis Hohmann" w:date="2012-04-14T19:58:00Z">
        <w:r w:rsidDel="001305A9">
          <w:delText xml:space="preserve"> </w:delText>
        </w:r>
      </w:del>
      <w:r>
        <w:t>der Einfluss auf die Positionier- und Wiederholgenauigkeit nimmt, ist das sog</w:t>
      </w:r>
      <w:ins w:id="500" w:author="Dennis Hohmann" w:date="2012-04-14T19:57:00Z">
        <w:r w:rsidR="001305A9">
          <w:t>enannte</w:t>
        </w:r>
      </w:ins>
      <w:del w:id="501" w:author="Dennis Hohmann" w:date="2012-04-14T19:57:00Z">
        <w:r w:rsidDel="001305A9">
          <w:delText>.</w:delText>
        </w:r>
      </w:del>
      <w:r>
        <w:t xml:space="preserve"> Lagerumkehrspiel. Dies bezeichnet das Spiel zwischen Spindel und Mu</w:t>
      </w:r>
      <w:r>
        <w:t>t</w:t>
      </w:r>
      <w:r>
        <w:t>ter bei Richtungsumkehr bis die Umdrehungen der Spindel in ein</w:t>
      </w:r>
      <w:ins w:id="502" w:author="Dennis Hohmann" w:date="2012-04-14T20:01:00Z">
        <w:r w:rsidR="001305A9">
          <w:t>e</w:t>
        </w:r>
      </w:ins>
      <w:r>
        <w:t xml:space="preserve"> Bewegung de</w:t>
      </w:r>
      <w:ins w:id="503" w:author="Dennis Hohmann" w:date="2012-04-14T19:58:00Z">
        <w:r w:rsidR="001305A9">
          <w:t>r</w:t>
        </w:r>
      </w:ins>
      <w:del w:id="504" w:author="Dennis Hohmann" w:date="2012-04-14T19:58:00Z">
        <w:r w:rsidDel="001305A9">
          <w:delText>s</w:delText>
        </w:r>
      </w:del>
      <w:r>
        <w:t xml:space="preserve"> Achse umgesetzt w</w:t>
      </w:r>
      <w:ins w:id="505" w:author="Dennis Hohmann" w:date="2012-04-14T20:01:00Z">
        <w:r w:rsidR="001305A9">
          <w:t>erden</w:t>
        </w:r>
      </w:ins>
      <w:del w:id="506" w:author="Dennis Hohmann" w:date="2012-04-14T20:01:00Z">
        <w:r w:rsidDel="001305A9">
          <w:delText>ird</w:delText>
        </w:r>
      </w:del>
      <w:r>
        <w:t>. Die</w:t>
      </w:r>
      <w:ins w:id="507" w:author="Dennis Hohmann" w:date="2012-04-14T20:01:00Z">
        <w:r w:rsidR="001305A9">
          <w:t>se</w:t>
        </w:r>
      </w:ins>
      <w:del w:id="508" w:author="Dennis Hohmann" w:date="2012-04-14T20:01:00Z">
        <w:r w:rsidDel="001305A9">
          <w:delText xml:space="preserve"> Anzahl dieser</w:delText>
        </w:r>
      </w:del>
      <w:r>
        <w:t xml:space="preserve"> Schritte nennt man Leerschritte.</w:t>
      </w:r>
    </w:p>
    <w:p w14:paraId="73EC779A" w14:textId="77777777" w:rsidR="001E6330" w:rsidRDefault="001E6330" w:rsidP="001E6330">
      <w:pPr>
        <w:pStyle w:val="Textkrper"/>
      </w:pPr>
    </w:p>
    <w:p w14:paraId="4A91E210" w14:textId="06670CF6" w:rsidR="00DC07E0" w:rsidRDefault="002866E5" w:rsidP="00E60F49">
      <w:pPr>
        <w:pStyle w:val="berschrift2"/>
      </w:pPr>
      <w:r>
        <w:br w:type="page"/>
      </w:r>
      <w:bookmarkStart w:id="509" w:name="_Toc196153098"/>
      <w:r w:rsidR="00DC07E0" w:rsidRPr="007F00C9">
        <w:t xml:space="preserve">X- </w:t>
      </w:r>
      <w:ins w:id="510" w:author="Dennis Hohmann" w:date="2012-04-14T20:01:00Z">
        <w:r w:rsidR="001305A9">
          <w:t>und</w:t>
        </w:r>
      </w:ins>
      <w:del w:id="511" w:author="Dennis Hohmann" w:date="2012-04-14T20:01:00Z">
        <w:r w:rsidR="00DC07E0" w:rsidRPr="007F00C9" w:rsidDel="001305A9">
          <w:delText>&amp;</w:delText>
        </w:r>
      </w:del>
      <w:r w:rsidR="00DC07E0" w:rsidRPr="007F00C9">
        <w:t xml:space="preserve"> Y-</w:t>
      </w:r>
      <w:del w:id="512" w:author="Dennis Hohmann" w:date="2012-04-14T20:01:00Z">
        <w:r w:rsidR="00DC07E0" w:rsidRPr="007F00C9" w:rsidDel="001305A9">
          <w:delText xml:space="preserve"> </w:delText>
        </w:r>
      </w:del>
      <w:r w:rsidR="00DC07E0" w:rsidRPr="007F00C9">
        <w:t>Achsen</w:t>
      </w:r>
      <w:bookmarkEnd w:id="509"/>
    </w:p>
    <w:p w14:paraId="599A58AD" w14:textId="77777777" w:rsidR="00DC07E0" w:rsidRPr="00EA2272" w:rsidRDefault="00DC07E0" w:rsidP="00DC07E0">
      <w:pPr>
        <w:ind w:left="0" w:firstLine="0"/>
      </w:pPr>
    </w:p>
    <w:p w14:paraId="1148CF06" w14:textId="07FE41D4" w:rsidR="00DC07E0" w:rsidRDefault="00DC07E0">
      <w:pPr>
        <w:pStyle w:val="Textkrper"/>
      </w:pPr>
      <w:r>
        <w:t xml:space="preserve">Zur Messung der Parallelität der Achsen zum Werkstücktisch </w:t>
      </w:r>
      <w:del w:id="513" w:author="Dennis Hohmann" w:date="2012-04-14T20:03:00Z">
        <w:r w:rsidDel="007D665E">
          <w:delText xml:space="preserve">wurde </w:delText>
        </w:r>
      </w:del>
      <w:ins w:id="514" w:author="Dennis Hohmann" w:date="2012-04-14T20:03:00Z">
        <w:r w:rsidR="007D665E">
          <w:t xml:space="preserve">wird </w:t>
        </w:r>
      </w:ins>
      <w:r>
        <w:t xml:space="preserve">eine Messuhr mit einer Auflösung von </w:t>
      </w:r>
      <w:del w:id="515" w:author="Dennis Hohmann" w:date="2012-04-14T20:02:00Z">
        <w:r w:rsidDel="007D665E">
          <w:delText>0,01mm</w:delText>
        </w:r>
      </w:del>
      <w:ins w:id="516" w:author="Dennis Hohmann" w:date="2012-04-14T20:02:00Z">
        <w:r w:rsidR="007D665E">
          <w:t>10um</w:t>
        </w:r>
      </w:ins>
      <w:r>
        <w:t xml:space="preserve"> verwendet. Beim Überfahren des Tisches erg</w:t>
      </w:r>
      <w:ins w:id="517" w:author="Dennis Hohmann" w:date="2012-04-14T20:03:00Z">
        <w:r w:rsidR="007D665E">
          <w:t>e</w:t>
        </w:r>
      </w:ins>
      <w:del w:id="518" w:author="Dennis Hohmann" w:date="2012-04-14T20:03:00Z">
        <w:r w:rsidDel="007D665E">
          <w:delText>a</w:delText>
        </w:r>
      </w:del>
      <w:r>
        <w:t>b</w:t>
      </w:r>
      <w:ins w:id="519" w:author="Dennis Hohmann" w:date="2012-04-14T20:03:00Z">
        <w:r w:rsidR="007D665E">
          <w:t>en</w:t>
        </w:r>
      </w:ins>
      <w:r>
        <w:t xml:space="preserve"> sich </w:t>
      </w:r>
      <w:del w:id="520" w:author="Dennis Hohmann" w:date="2012-04-14T20:03:00Z">
        <w:r w:rsidDel="007D665E">
          <w:delText xml:space="preserve">hier </w:delText>
        </w:r>
      </w:del>
      <w:r>
        <w:t>folgende A</w:t>
      </w:r>
      <w:r>
        <w:t>b</w:t>
      </w:r>
      <w:r>
        <w:t>weichungen:</w:t>
      </w:r>
    </w:p>
    <w:p w14:paraId="313ADB6B" w14:textId="77777777" w:rsidR="00DC07E0" w:rsidRDefault="00DC07E0">
      <w:pPr>
        <w:pStyle w:val="Textkrper"/>
      </w:pPr>
    </w:p>
    <w:tbl>
      <w:tblPr>
        <w:tblStyle w:val="Tabellenraster"/>
        <w:tblW w:w="0" w:type="auto"/>
        <w:jc w:val="center"/>
        <w:tblInd w:w="1213" w:type="dxa"/>
        <w:tblLook w:val="04A0" w:firstRow="1" w:lastRow="0" w:firstColumn="1" w:lastColumn="0" w:noHBand="0" w:noVBand="1"/>
        <w:tblPrChange w:id="521" w:author="Dennis Hohmann" w:date="2012-04-15T02:48:00Z">
          <w:tblPr>
            <w:tblStyle w:val="Tabellenraster"/>
            <w:tblW w:w="0" w:type="auto"/>
            <w:jc w:val="center"/>
            <w:tblInd w:w="1668" w:type="dxa"/>
            <w:tblLook w:val="04A0" w:firstRow="1" w:lastRow="0" w:firstColumn="1" w:lastColumn="0" w:noHBand="0" w:noVBand="1"/>
          </w:tblPr>
        </w:tblPrChange>
      </w:tblPr>
      <w:tblGrid>
        <w:gridCol w:w="4349"/>
        <w:gridCol w:w="2150"/>
        <w:tblGridChange w:id="522">
          <w:tblGrid>
            <w:gridCol w:w="2825"/>
            <w:gridCol w:w="2491"/>
          </w:tblGrid>
        </w:tblGridChange>
      </w:tblGrid>
      <w:tr w:rsidR="00DC07E0" w14:paraId="546832D3" w14:textId="77777777" w:rsidTr="00360705">
        <w:trPr>
          <w:jc w:val="center"/>
          <w:trPrChange w:id="523" w:author="Dennis Hohmann" w:date="2012-04-15T02:48:00Z">
            <w:trPr>
              <w:jc w:val="center"/>
            </w:trPr>
          </w:trPrChange>
        </w:trPr>
        <w:tc>
          <w:tcPr>
            <w:tcW w:w="4349" w:type="dxa"/>
            <w:vAlign w:val="center"/>
            <w:tcPrChange w:id="524" w:author="Dennis Hohmann" w:date="2012-04-15T02:48:00Z">
              <w:tcPr>
                <w:tcW w:w="2825" w:type="dxa"/>
                <w:vAlign w:val="center"/>
              </w:tcPr>
            </w:tcPrChange>
          </w:tcPr>
          <w:p w14:paraId="3A00613A" w14:textId="77777777" w:rsidR="00DC07E0" w:rsidRPr="00953598" w:rsidRDefault="00DC07E0">
            <w:pPr>
              <w:pStyle w:val="Textkrper"/>
              <w:rPr>
                <w:b/>
                <w:rPrChange w:id="525" w:author="Dennis Hohmann" w:date="2012-04-15T02:02:00Z">
                  <w:rPr>
                    <w:rFonts w:asciiTheme="majorHAnsi" w:eastAsiaTheme="majorEastAsia" w:hAnsiTheme="majorHAnsi" w:cstheme="majorBidi"/>
                    <w:b/>
                    <w:bCs w:val="0"/>
                    <w:i/>
                    <w:iCs/>
                  </w:rPr>
                </w:rPrChange>
              </w:rPr>
              <w:pPrChange w:id="526" w:author="Dennis Hohmann" w:date="2012-04-15T00:39:00Z">
                <w:pPr>
                  <w:pStyle w:val="Textkrper"/>
                  <w:keepNext/>
                  <w:keepLines/>
                  <w:numPr>
                    <w:ilvl w:val="3"/>
                    <w:numId w:val="2"/>
                  </w:numPr>
                  <w:spacing w:before="200"/>
                  <w:ind w:left="864" w:hanging="864"/>
                  <w:outlineLvl w:val="3"/>
                </w:pPr>
              </w:pPrChange>
            </w:pPr>
            <w:r w:rsidRPr="00953598">
              <w:rPr>
                <w:b/>
                <w:rPrChange w:id="527" w:author="Dennis Hohmann" w:date="2012-04-15T02:02:00Z">
                  <w:rPr/>
                </w:rPrChange>
              </w:rPr>
              <w:t>Fahrweg</w:t>
            </w:r>
          </w:p>
        </w:tc>
        <w:tc>
          <w:tcPr>
            <w:tcW w:w="1724" w:type="dxa"/>
            <w:vAlign w:val="center"/>
            <w:tcPrChange w:id="528" w:author="Dennis Hohmann" w:date="2012-04-15T02:48:00Z">
              <w:tcPr>
                <w:tcW w:w="2491" w:type="dxa"/>
                <w:vAlign w:val="center"/>
              </w:tcPr>
            </w:tcPrChange>
          </w:tcPr>
          <w:p w14:paraId="3B9EC13E" w14:textId="77777777" w:rsidR="00DC07E0" w:rsidRPr="00953598" w:rsidRDefault="00DC07E0">
            <w:pPr>
              <w:pStyle w:val="Textkrper"/>
              <w:rPr>
                <w:b/>
                <w:rPrChange w:id="529" w:author="Dennis Hohmann" w:date="2012-04-15T02:02:00Z">
                  <w:rPr>
                    <w:rFonts w:asciiTheme="majorHAnsi" w:eastAsiaTheme="majorEastAsia" w:hAnsiTheme="majorHAnsi" w:cstheme="majorBidi"/>
                    <w:b/>
                    <w:bCs w:val="0"/>
                    <w:i/>
                    <w:iCs/>
                  </w:rPr>
                </w:rPrChange>
              </w:rPr>
              <w:pPrChange w:id="530" w:author="Dennis Hohmann" w:date="2012-04-15T00:39:00Z">
                <w:pPr>
                  <w:pStyle w:val="Textkrper"/>
                  <w:keepNext/>
                  <w:keepLines/>
                  <w:numPr>
                    <w:ilvl w:val="3"/>
                    <w:numId w:val="2"/>
                  </w:numPr>
                  <w:spacing w:before="200"/>
                  <w:ind w:left="864" w:hanging="864"/>
                  <w:outlineLvl w:val="3"/>
                </w:pPr>
              </w:pPrChange>
            </w:pPr>
            <w:r w:rsidRPr="00953598">
              <w:rPr>
                <w:b/>
                <w:rPrChange w:id="531" w:author="Dennis Hohmann" w:date="2012-04-15T02:02:00Z">
                  <w:rPr/>
                </w:rPrChange>
              </w:rPr>
              <w:t>Ausschlag Messuhr</w:t>
            </w:r>
          </w:p>
        </w:tc>
      </w:tr>
      <w:tr w:rsidR="00DC07E0" w14:paraId="07FAE10B" w14:textId="77777777" w:rsidTr="00360705">
        <w:trPr>
          <w:jc w:val="center"/>
          <w:trPrChange w:id="532" w:author="Dennis Hohmann" w:date="2012-04-15T02:48:00Z">
            <w:trPr>
              <w:jc w:val="center"/>
            </w:trPr>
          </w:trPrChange>
        </w:trPr>
        <w:tc>
          <w:tcPr>
            <w:tcW w:w="4349" w:type="dxa"/>
            <w:vAlign w:val="center"/>
            <w:tcPrChange w:id="533" w:author="Dennis Hohmann" w:date="2012-04-15T02:48:00Z">
              <w:tcPr>
                <w:tcW w:w="2825" w:type="dxa"/>
                <w:vAlign w:val="center"/>
              </w:tcPr>
            </w:tcPrChange>
          </w:tcPr>
          <w:p w14:paraId="3C72B78C" w14:textId="66ABCDFF" w:rsidR="00DC07E0" w:rsidRPr="00953598" w:rsidRDefault="00DC07E0">
            <w:pPr>
              <w:pStyle w:val="Textkrper"/>
              <w:jc w:val="left"/>
              <w:rPr>
                <w:rPrChange w:id="534" w:author="Dennis Hohmann" w:date="2012-04-15T02:05:00Z">
                  <w:rPr>
                    <w:rFonts w:asciiTheme="majorHAnsi" w:eastAsiaTheme="majorEastAsia" w:hAnsiTheme="majorHAnsi" w:cstheme="majorBidi"/>
                    <w:b/>
                    <w:bCs w:val="0"/>
                    <w:i/>
                    <w:iCs/>
                  </w:rPr>
                </w:rPrChange>
              </w:rPr>
              <w:pPrChange w:id="535" w:author="Dennis Hohmann" w:date="2012-04-15T02:02:00Z">
                <w:pPr>
                  <w:pStyle w:val="Textkrper"/>
                  <w:keepNext/>
                  <w:keepLines/>
                  <w:numPr>
                    <w:ilvl w:val="3"/>
                    <w:numId w:val="2"/>
                  </w:numPr>
                  <w:spacing w:before="200"/>
                  <w:ind w:left="864" w:hanging="864"/>
                  <w:outlineLvl w:val="3"/>
                </w:pPr>
              </w:pPrChange>
            </w:pPr>
            <w:r w:rsidRPr="00953598">
              <w:t>X:0</w:t>
            </w:r>
            <w:ins w:id="536" w:author="Dennis Hohmann" w:date="2012-04-15T02:05:00Z">
              <w:r w:rsidR="00953598">
                <w:t> </w:t>
              </w:r>
            </w:ins>
            <w:r w:rsidRPr="00953598">
              <w:t>mm – X:160</w:t>
            </w:r>
            <w:ins w:id="537" w:author="Dennis Hohmann" w:date="2012-04-15T02:05:00Z">
              <w:r w:rsidR="00953598">
                <w:t> </w:t>
              </w:r>
            </w:ins>
            <w:r w:rsidRPr="00953598">
              <w:t>mm</w:t>
            </w:r>
          </w:p>
          <w:p w14:paraId="17F8491C" w14:textId="7B81AE5D" w:rsidR="00DC07E0" w:rsidRPr="00953598" w:rsidRDefault="00DC07E0">
            <w:pPr>
              <w:pStyle w:val="Textkrper"/>
              <w:jc w:val="left"/>
              <w:rPr>
                <w:rPrChange w:id="538" w:author="Dennis Hohmann" w:date="2012-04-15T02:05:00Z">
                  <w:rPr>
                    <w:rFonts w:asciiTheme="majorHAnsi" w:eastAsiaTheme="majorEastAsia" w:hAnsiTheme="majorHAnsi" w:cstheme="majorBidi"/>
                    <w:b/>
                    <w:bCs w:val="0"/>
                    <w:i/>
                    <w:iCs/>
                  </w:rPr>
                </w:rPrChange>
              </w:rPr>
              <w:pPrChange w:id="539" w:author="Dennis Hohmann" w:date="2012-04-15T02:02:00Z">
                <w:pPr>
                  <w:pStyle w:val="Textkrper"/>
                  <w:keepNext/>
                  <w:keepLines/>
                  <w:numPr>
                    <w:ilvl w:val="3"/>
                    <w:numId w:val="2"/>
                  </w:numPr>
                  <w:spacing w:before="200"/>
                  <w:ind w:left="864" w:hanging="864"/>
                  <w:outlineLvl w:val="3"/>
                </w:pPr>
              </w:pPrChange>
            </w:pPr>
            <w:r w:rsidRPr="00953598">
              <w:t>bei Y:0</w:t>
            </w:r>
            <w:ins w:id="540" w:author="Dennis Hohmann" w:date="2012-04-15T02:05:00Z">
              <w:r w:rsidR="00953598">
                <w:t> </w:t>
              </w:r>
            </w:ins>
            <w:r w:rsidRPr="00953598">
              <w:t xml:space="preserve">mm </w:t>
            </w:r>
            <w:ins w:id="541" w:author="Dennis Hohmann" w:date="2012-04-15T02:01:00Z">
              <w:r w:rsidR="00953598" w:rsidRPr="00953598">
                <w:t xml:space="preserve">und </w:t>
              </w:r>
            </w:ins>
            <w:r w:rsidRPr="00953598">
              <w:t>Z:</w:t>
            </w:r>
            <w:del w:id="542" w:author="Dennis Hohmann" w:date="2012-04-15T02:06:00Z">
              <w:r w:rsidRPr="00953598" w:rsidDel="00B744A3">
                <w:delText xml:space="preserve"> </w:delText>
              </w:r>
            </w:del>
            <w:r w:rsidRPr="00953598">
              <w:t>20</w:t>
            </w:r>
            <w:ins w:id="543" w:author="Dennis Hohmann" w:date="2012-04-15T02:05:00Z">
              <w:r w:rsidR="00953598">
                <w:t> </w:t>
              </w:r>
            </w:ins>
            <w:r w:rsidRPr="00953598">
              <w:t>mm</w:t>
            </w:r>
          </w:p>
        </w:tc>
        <w:tc>
          <w:tcPr>
            <w:tcW w:w="1724" w:type="dxa"/>
            <w:vAlign w:val="center"/>
            <w:tcPrChange w:id="544" w:author="Dennis Hohmann" w:date="2012-04-15T02:48:00Z">
              <w:tcPr>
                <w:tcW w:w="2491" w:type="dxa"/>
                <w:vAlign w:val="center"/>
              </w:tcPr>
            </w:tcPrChange>
          </w:tcPr>
          <w:p w14:paraId="2B196315" w14:textId="6923A36D" w:rsidR="007D665E" w:rsidRPr="00953598" w:rsidRDefault="00953598">
            <w:pPr>
              <w:pStyle w:val="Textkrper"/>
              <w:jc w:val="center"/>
              <w:pPrChange w:id="545" w:author="Dennis Hohmann" w:date="2012-04-15T02:02:00Z">
                <w:pPr>
                  <w:pStyle w:val="Textkrper"/>
                </w:pPr>
              </w:pPrChange>
            </w:pPr>
            <w:ins w:id="546" w:author="Dennis Hohmann" w:date="2012-04-15T02:03:00Z">
              <w:r w:rsidRPr="00953598">
                <w:rPr>
                  <w:rFonts w:cs="Arial"/>
                  <w:rPrChange w:id="547" w:author="Dennis Hohmann" w:date="2012-04-15T02:05:00Z">
                    <w:rPr>
                      <w:rFonts w:ascii="Abadi MT Condensed Light" w:hAnsi="Abadi MT Condensed Light" w:cs="Abadi MT Condensed Light"/>
                      <w:sz w:val="40"/>
                      <w:szCs w:val="40"/>
                    </w:rPr>
                  </w:rPrChange>
                </w:rPr>
                <w:t>±</w:t>
              </w:r>
            </w:ins>
            <w:ins w:id="548" w:author="Dennis Hohmann" w:date="2012-04-15T02:05:00Z">
              <w:r w:rsidRPr="00953598">
                <w:rPr>
                  <w:rFonts w:ascii="Abadi MT Condensed Light" w:hAnsi="Abadi MT Condensed Light" w:cs="Abadi MT Condensed Light"/>
                  <w:sz w:val="40"/>
                  <w:szCs w:val="40"/>
                </w:rPr>
                <w:t> </w:t>
              </w:r>
            </w:ins>
            <w:del w:id="549" w:author="Dennis Hohmann" w:date="2012-04-15T02:02:00Z">
              <w:r w:rsidR="00DC07E0" w:rsidRPr="00953598" w:rsidDel="00953598">
                <w:delText xml:space="preserve">+ / - </w:delText>
              </w:r>
            </w:del>
            <w:r w:rsidR="00DC07E0" w:rsidRPr="00953598">
              <w:t>0,02</w:t>
            </w:r>
            <w:ins w:id="550" w:author="Dennis Hohmann" w:date="2012-04-15T02:03:00Z">
              <w:r w:rsidRPr="00953598">
                <w:rPr>
                  <w:rPrChange w:id="551" w:author="Dennis Hohmann" w:date="2012-04-15T02:05:00Z">
                    <w:rPr>
                      <w:highlight w:val="yellow"/>
                    </w:rPr>
                  </w:rPrChange>
                </w:rPr>
                <w:t> </w:t>
              </w:r>
            </w:ins>
            <w:r w:rsidR="00DC07E0" w:rsidRPr="00953598">
              <w:t>mm</w:t>
            </w:r>
          </w:p>
        </w:tc>
      </w:tr>
      <w:tr w:rsidR="00DC07E0" w14:paraId="00B13323" w14:textId="77777777" w:rsidTr="00360705">
        <w:trPr>
          <w:jc w:val="center"/>
          <w:trPrChange w:id="552" w:author="Dennis Hohmann" w:date="2012-04-15T02:48:00Z">
            <w:trPr>
              <w:jc w:val="center"/>
            </w:trPr>
          </w:trPrChange>
        </w:trPr>
        <w:tc>
          <w:tcPr>
            <w:tcW w:w="4349" w:type="dxa"/>
            <w:vAlign w:val="center"/>
            <w:tcPrChange w:id="553" w:author="Dennis Hohmann" w:date="2012-04-15T02:48:00Z">
              <w:tcPr>
                <w:tcW w:w="2825" w:type="dxa"/>
                <w:vAlign w:val="center"/>
              </w:tcPr>
            </w:tcPrChange>
          </w:tcPr>
          <w:p w14:paraId="3E981041" w14:textId="796D074B" w:rsidR="00DC07E0" w:rsidRPr="00953598" w:rsidRDefault="00DC07E0">
            <w:pPr>
              <w:pStyle w:val="Textkrper"/>
              <w:jc w:val="left"/>
              <w:rPr>
                <w:rPrChange w:id="554" w:author="Dennis Hohmann" w:date="2012-04-15T02:05:00Z">
                  <w:rPr>
                    <w:rFonts w:asciiTheme="majorHAnsi" w:eastAsiaTheme="majorEastAsia" w:hAnsiTheme="majorHAnsi" w:cstheme="majorBidi"/>
                    <w:b/>
                    <w:bCs w:val="0"/>
                    <w:i/>
                    <w:iCs/>
                  </w:rPr>
                </w:rPrChange>
              </w:rPr>
              <w:pPrChange w:id="555" w:author="Dennis Hohmann" w:date="2012-04-15T02:02:00Z">
                <w:pPr>
                  <w:pStyle w:val="Textkrper"/>
                  <w:keepNext/>
                  <w:keepLines/>
                  <w:numPr>
                    <w:ilvl w:val="3"/>
                    <w:numId w:val="2"/>
                  </w:numPr>
                  <w:spacing w:before="200"/>
                  <w:ind w:left="864" w:hanging="864"/>
                  <w:outlineLvl w:val="3"/>
                </w:pPr>
              </w:pPrChange>
            </w:pPr>
            <w:r w:rsidRPr="00953598">
              <w:t>X</w:t>
            </w:r>
            <w:ins w:id="556" w:author="Dennis Hohmann" w:date="2012-04-14T20:03:00Z">
              <w:r w:rsidR="007D665E" w:rsidRPr="00953598">
                <w:t>:</w:t>
              </w:r>
            </w:ins>
            <w:del w:id="557" w:author="Dennis Hohmann" w:date="2012-04-14T20:03:00Z">
              <w:r w:rsidRPr="00953598" w:rsidDel="007D665E">
                <w:delText xml:space="preserve"> </w:delText>
              </w:r>
            </w:del>
            <w:r w:rsidRPr="00953598">
              <w:t>0</w:t>
            </w:r>
            <w:ins w:id="558" w:author="Dennis Hohmann" w:date="2012-04-15T02:05:00Z">
              <w:r w:rsidR="00953598">
                <w:t> </w:t>
              </w:r>
            </w:ins>
            <w:r w:rsidRPr="00953598">
              <w:t>mm – X 160</w:t>
            </w:r>
            <w:ins w:id="559" w:author="Dennis Hohmann" w:date="2012-04-15T02:05:00Z">
              <w:r w:rsidR="00953598">
                <w:t> </w:t>
              </w:r>
            </w:ins>
            <w:r w:rsidRPr="00953598">
              <w:t>mm</w:t>
            </w:r>
          </w:p>
          <w:p w14:paraId="6AB45C5C" w14:textId="7FAF9C7E" w:rsidR="00DC07E0" w:rsidRPr="00953598" w:rsidRDefault="00DC07E0">
            <w:pPr>
              <w:pStyle w:val="Textkrper"/>
              <w:jc w:val="left"/>
              <w:rPr>
                <w:rPrChange w:id="560" w:author="Dennis Hohmann" w:date="2012-04-15T02:05:00Z">
                  <w:rPr>
                    <w:rFonts w:asciiTheme="majorHAnsi" w:eastAsiaTheme="majorEastAsia" w:hAnsiTheme="majorHAnsi" w:cstheme="majorBidi"/>
                    <w:b/>
                    <w:bCs w:val="0"/>
                    <w:i/>
                    <w:iCs/>
                  </w:rPr>
                </w:rPrChange>
              </w:rPr>
              <w:pPrChange w:id="561" w:author="Dennis Hohmann" w:date="2012-04-15T02:48:00Z">
                <w:pPr>
                  <w:pStyle w:val="Textkrper"/>
                  <w:keepNext/>
                  <w:keepLines/>
                  <w:numPr>
                    <w:ilvl w:val="3"/>
                    <w:numId w:val="2"/>
                  </w:numPr>
                  <w:spacing w:before="200"/>
                  <w:ind w:left="864" w:hanging="864"/>
                  <w:outlineLvl w:val="3"/>
                </w:pPr>
              </w:pPrChange>
            </w:pPr>
            <w:r w:rsidRPr="00953598">
              <w:t>bei Y:200</w:t>
            </w:r>
            <w:ins w:id="562" w:author="Dennis Hohmann" w:date="2012-04-15T02:05:00Z">
              <w:r w:rsidR="00953598">
                <w:t> </w:t>
              </w:r>
            </w:ins>
            <w:r w:rsidRPr="00953598">
              <w:t xml:space="preserve">mm </w:t>
            </w:r>
            <w:ins w:id="563" w:author="Dennis Hohmann" w:date="2012-04-14T20:04:00Z">
              <w:r w:rsidR="007D665E" w:rsidRPr="00953598">
                <w:t>und</w:t>
              </w:r>
            </w:ins>
            <w:ins w:id="564" w:author="Dennis Hohmann" w:date="2012-04-15T02:48:00Z">
              <w:r w:rsidR="00360705">
                <w:t xml:space="preserve"> </w:t>
              </w:r>
            </w:ins>
            <w:r w:rsidRPr="00953598">
              <w:t>Z: 20</w:t>
            </w:r>
            <w:ins w:id="565" w:author="Dennis Hohmann" w:date="2012-04-15T02:05:00Z">
              <w:r w:rsidR="00953598">
                <w:t> </w:t>
              </w:r>
            </w:ins>
            <w:r w:rsidRPr="00953598">
              <w:t>mm</w:t>
            </w:r>
          </w:p>
        </w:tc>
        <w:tc>
          <w:tcPr>
            <w:tcW w:w="1724" w:type="dxa"/>
            <w:vAlign w:val="center"/>
            <w:tcPrChange w:id="566" w:author="Dennis Hohmann" w:date="2012-04-15T02:48:00Z">
              <w:tcPr>
                <w:tcW w:w="2491" w:type="dxa"/>
                <w:vAlign w:val="center"/>
              </w:tcPr>
            </w:tcPrChange>
          </w:tcPr>
          <w:p w14:paraId="244831F4" w14:textId="48D4A55E" w:rsidR="00DC07E0" w:rsidRPr="00953598" w:rsidRDefault="00953598">
            <w:pPr>
              <w:pStyle w:val="Textkrper"/>
              <w:jc w:val="center"/>
              <w:pPrChange w:id="567" w:author="Dennis Hohmann" w:date="2012-04-15T02:02:00Z">
                <w:pPr>
                  <w:pStyle w:val="Textkrper"/>
                </w:pPr>
              </w:pPrChange>
            </w:pPr>
            <w:ins w:id="568" w:author="Dennis Hohmann" w:date="2012-04-15T02:04:00Z">
              <w:r w:rsidRPr="00953598">
                <w:rPr>
                  <w:rFonts w:cs="Arial"/>
                </w:rPr>
                <w:t>±</w:t>
              </w:r>
            </w:ins>
            <w:ins w:id="569" w:author="Dennis Hohmann" w:date="2012-04-15T02:05:00Z">
              <w:r w:rsidRPr="00953598">
                <w:rPr>
                  <w:rFonts w:cs="Arial"/>
                </w:rPr>
                <w:t> </w:t>
              </w:r>
            </w:ins>
            <w:del w:id="570" w:author="Dennis Hohmann" w:date="2012-04-15T02:03:00Z">
              <w:r w:rsidR="00DC07E0" w:rsidRPr="00953598" w:rsidDel="00953598">
                <w:delText xml:space="preserve">+ / - </w:delText>
              </w:r>
            </w:del>
            <w:r w:rsidR="00DC07E0" w:rsidRPr="00953598">
              <w:t>0,01</w:t>
            </w:r>
            <w:ins w:id="571" w:author="Dennis Hohmann" w:date="2012-04-15T02:04:00Z">
              <w:r w:rsidRPr="00953598">
                <w:rPr>
                  <w:rPrChange w:id="572" w:author="Dennis Hohmann" w:date="2012-04-15T02:05:00Z">
                    <w:rPr>
                      <w:highlight w:val="yellow"/>
                    </w:rPr>
                  </w:rPrChange>
                </w:rPr>
                <w:t> </w:t>
              </w:r>
            </w:ins>
            <w:r w:rsidR="00DC07E0" w:rsidRPr="00953598">
              <w:t>mm</w:t>
            </w:r>
          </w:p>
        </w:tc>
      </w:tr>
      <w:tr w:rsidR="00DC07E0" w14:paraId="347D87DD" w14:textId="77777777" w:rsidTr="00360705">
        <w:trPr>
          <w:jc w:val="center"/>
          <w:trPrChange w:id="573" w:author="Dennis Hohmann" w:date="2012-04-15T02:48:00Z">
            <w:trPr>
              <w:jc w:val="center"/>
            </w:trPr>
          </w:trPrChange>
        </w:trPr>
        <w:tc>
          <w:tcPr>
            <w:tcW w:w="4349" w:type="dxa"/>
            <w:vAlign w:val="center"/>
            <w:tcPrChange w:id="574" w:author="Dennis Hohmann" w:date="2012-04-15T02:48:00Z">
              <w:tcPr>
                <w:tcW w:w="2825" w:type="dxa"/>
                <w:vAlign w:val="center"/>
              </w:tcPr>
            </w:tcPrChange>
          </w:tcPr>
          <w:p w14:paraId="290382DC" w14:textId="4490A6CF" w:rsidR="00DC07E0" w:rsidRPr="00953598" w:rsidRDefault="00DC07E0">
            <w:pPr>
              <w:pStyle w:val="Textkrper"/>
              <w:jc w:val="left"/>
              <w:rPr>
                <w:rPrChange w:id="575" w:author="Dennis Hohmann" w:date="2012-04-15T02:05:00Z">
                  <w:rPr>
                    <w:rFonts w:asciiTheme="majorHAnsi" w:eastAsiaTheme="majorEastAsia" w:hAnsiTheme="majorHAnsi" w:cstheme="majorBidi"/>
                    <w:b/>
                    <w:bCs w:val="0"/>
                    <w:i/>
                    <w:iCs/>
                  </w:rPr>
                </w:rPrChange>
              </w:rPr>
              <w:pPrChange w:id="576" w:author="Dennis Hohmann" w:date="2012-04-15T02:02:00Z">
                <w:pPr>
                  <w:pStyle w:val="Textkrper"/>
                  <w:keepNext/>
                  <w:keepLines/>
                  <w:numPr>
                    <w:ilvl w:val="3"/>
                    <w:numId w:val="2"/>
                  </w:numPr>
                  <w:spacing w:before="200"/>
                  <w:ind w:left="864" w:hanging="864"/>
                  <w:outlineLvl w:val="3"/>
                </w:pPr>
              </w:pPrChange>
            </w:pPr>
            <w:r w:rsidRPr="00953598">
              <w:t>Y</w:t>
            </w:r>
            <w:ins w:id="577" w:author="Dennis Hohmann" w:date="2012-04-15T02:05:00Z">
              <w:r w:rsidR="00953598">
                <w:t>:</w:t>
              </w:r>
            </w:ins>
            <w:del w:id="578" w:author="Dennis Hohmann" w:date="2012-04-15T02:05:00Z">
              <w:r w:rsidRPr="00953598" w:rsidDel="00953598">
                <w:delText xml:space="preserve"> </w:delText>
              </w:r>
            </w:del>
            <w:r w:rsidRPr="00953598">
              <w:t>0</w:t>
            </w:r>
            <w:ins w:id="579" w:author="Dennis Hohmann" w:date="2012-04-15T02:06:00Z">
              <w:r w:rsidR="00953598">
                <w:t> </w:t>
              </w:r>
            </w:ins>
            <w:r w:rsidRPr="00953598">
              <w:t>mm – Y</w:t>
            </w:r>
            <w:ins w:id="580" w:author="Dennis Hohmann" w:date="2012-04-15T02:06:00Z">
              <w:r w:rsidR="00953598">
                <w:t>:</w:t>
              </w:r>
            </w:ins>
            <w:del w:id="581" w:author="Dennis Hohmann" w:date="2012-04-15T02:06:00Z">
              <w:r w:rsidRPr="00953598" w:rsidDel="00953598">
                <w:delText xml:space="preserve"> </w:delText>
              </w:r>
            </w:del>
            <w:r w:rsidRPr="00953598">
              <w:t>200</w:t>
            </w:r>
            <w:ins w:id="582" w:author="Dennis Hohmann" w:date="2012-04-15T02:06:00Z">
              <w:r w:rsidR="00953598">
                <w:t> </w:t>
              </w:r>
            </w:ins>
            <w:r w:rsidRPr="00953598">
              <w:t>mm</w:t>
            </w:r>
          </w:p>
          <w:p w14:paraId="06BFEDCB" w14:textId="7BC1C6FF" w:rsidR="00DC07E0" w:rsidRPr="00953598" w:rsidRDefault="00DC07E0">
            <w:pPr>
              <w:pStyle w:val="Textkrper"/>
              <w:jc w:val="left"/>
              <w:rPr>
                <w:rPrChange w:id="583" w:author="Dennis Hohmann" w:date="2012-04-15T02:05:00Z">
                  <w:rPr>
                    <w:rFonts w:asciiTheme="majorHAnsi" w:eastAsiaTheme="majorEastAsia" w:hAnsiTheme="majorHAnsi" w:cstheme="majorBidi"/>
                    <w:b/>
                    <w:bCs w:val="0"/>
                    <w:i/>
                    <w:iCs/>
                  </w:rPr>
                </w:rPrChange>
              </w:rPr>
              <w:pPrChange w:id="584" w:author="Dennis Hohmann" w:date="2012-04-15T02:48:00Z">
                <w:pPr>
                  <w:pStyle w:val="Textkrper"/>
                  <w:keepNext/>
                  <w:keepLines/>
                  <w:numPr>
                    <w:ilvl w:val="3"/>
                    <w:numId w:val="2"/>
                  </w:numPr>
                  <w:spacing w:before="200"/>
                  <w:ind w:left="864" w:hanging="864"/>
                  <w:outlineLvl w:val="3"/>
                </w:pPr>
              </w:pPrChange>
            </w:pPr>
            <w:r w:rsidRPr="00953598">
              <w:t>bei X:0</w:t>
            </w:r>
            <w:ins w:id="585" w:author="Dennis Hohmann" w:date="2012-04-15T02:06:00Z">
              <w:r w:rsidR="00953598">
                <w:t> </w:t>
              </w:r>
            </w:ins>
            <w:r w:rsidRPr="00953598">
              <w:t xml:space="preserve">mm </w:t>
            </w:r>
            <w:ins w:id="586" w:author="Dennis Hohmann" w:date="2012-04-15T02:06:00Z">
              <w:r w:rsidR="00B744A3">
                <w:t>und</w:t>
              </w:r>
            </w:ins>
            <w:ins w:id="587" w:author="Dennis Hohmann" w:date="2012-04-15T02:48:00Z">
              <w:r w:rsidR="00360705">
                <w:t xml:space="preserve"> </w:t>
              </w:r>
            </w:ins>
            <w:r w:rsidRPr="00953598">
              <w:t>Z: 20</w:t>
            </w:r>
            <w:ins w:id="588" w:author="Dennis Hohmann" w:date="2012-04-15T02:05:00Z">
              <w:r w:rsidR="00953598">
                <w:t> </w:t>
              </w:r>
            </w:ins>
            <w:r w:rsidRPr="00953598">
              <w:t>mm</w:t>
            </w:r>
          </w:p>
        </w:tc>
        <w:tc>
          <w:tcPr>
            <w:tcW w:w="1724" w:type="dxa"/>
            <w:vAlign w:val="center"/>
            <w:tcPrChange w:id="589" w:author="Dennis Hohmann" w:date="2012-04-15T02:48:00Z">
              <w:tcPr>
                <w:tcW w:w="2491" w:type="dxa"/>
                <w:vAlign w:val="center"/>
              </w:tcPr>
            </w:tcPrChange>
          </w:tcPr>
          <w:p w14:paraId="0C1248BF" w14:textId="3D3604D2" w:rsidR="00DC07E0" w:rsidRPr="00953598" w:rsidRDefault="00953598">
            <w:pPr>
              <w:pStyle w:val="Textkrper"/>
              <w:jc w:val="center"/>
              <w:pPrChange w:id="590" w:author="Dennis Hohmann" w:date="2012-04-15T02:02:00Z">
                <w:pPr>
                  <w:pStyle w:val="Textkrper"/>
                </w:pPr>
              </w:pPrChange>
            </w:pPr>
            <w:ins w:id="591" w:author="Dennis Hohmann" w:date="2012-04-15T02:04:00Z">
              <w:r w:rsidRPr="00953598">
                <w:rPr>
                  <w:rFonts w:cs="Arial"/>
                </w:rPr>
                <w:t>±</w:t>
              </w:r>
            </w:ins>
            <w:del w:id="592" w:author="Dennis Hohmann" w:date="2012-04-15T02:04:00Z">
              <w:r w:rsidR="00DC07E0" w:rsidRPr="00953598" w:rsidDel="00953598">
                <w:delText xml:space="preserve">+/ - </w:delText>
              </w:r>
            </w:del>
            <w:ins w:id="593" w:author="Dennis Hohmann" w:date="2012-04-15T02:05:00Z">
              <w:r w:rsidRPr="00953598">
                <w:rPr>
                  <w:rPrChange w:id="594" w:author="Dennis Hohmann" w:date="2012-04-15T02:05:00Z">
                    <w:rPr>
                      <w:highlight w:val="yellow"/>
                    </w:rPr>
                  </w:rPrChange>
                </w:rPr>
                <w:t> </w:t>
              </w:r>
            </w:ins>
            <w:r w:rsidR="00DC07E0" w:rsidRPr="00953598">
              <w:t>0,03</w:t>
            </w:r>
            <w:ins w:id="595" w:author="Dennis Hohmann" w:date="2012-04-15T02:04:00Z">
              <w:r w:rsidRPr="00953598">
                <w:rPr>
                  <w:rPrChange w:id="596" w:author="Dennis Hohmann" w:date="2012-04-15T02:05:00Z">
                    <w:rPr>
                      <w:highlight w:val="yellow"/>
                    </w:rPr>
                  </w:rPrChange>
                </w:rPr>
                <w:t> </w:t>
              </w:r>
            </w:ins>
            <w:r w:rsidR="00DC07E0" w:rsidRPr="00953598">
              <w:t>mm</w:t>
            </w:r>
          </w:p>
        </w:tc>
      </w:tr>
      <w:tr w:rsidR="00DC07E0" w14:paraId="7757EE94" w14:textId="77777777" w:rsidTr="00360705">
        <w:trPr>
          <w:jc w:val="center"/>
          <w:trPrChange w:id="597" w:author="Dennis Hohmann" w:date="2012-04-15T02:48:00Z">
            <w:trPr>
              <w:jc w:val="center"/>
            </w:trPr>
          </w:trPrChange>
        </w:trPr>
        <w:tc>
          <w:tcPr>
            <w:tcW w:w="4349" w:type="dxa"/>
            <w:vAlign w:val="center"/>
            <w:tcPrChange w:id="598" w:author="Dennis Hohmann" w:date="2012-04-15T02:48:00Z">
              <w:tcPr>
                <w:tcW w:w="2825" w:type="dxa"/>
                <w:vAlign w:val="center"/>
              </w:tcPr>
            </w:tcPrChange>
          </w:tcPr>
          <w:p w14:paraId="4ED1FB85" w14:textId="51B67180" w:rsidR="00DC07E0" w:rsidRPr="00953598" w:rsidRDefault="00DC07E0">
            <w:pPr>
              <w:pStyle w:val="Textkrper"/>
              <w:jc w:val="left"/>
              <w:rPr>
                <w:rPrChange w:id="599" w:author="Dennis Hohmann" w:date="2012-04-15T02:05:00Z">
                  <w:rPr>
                    <w:rFonts w:asciiTheme="majorHAnsi" w:eastAsiaTheme="majorEastAsia" w:hAnsiTheme="majorHAnsi" w:cstheme="majorBidi"/>
                    <w:b/>
                    <w:bCs w:val="0"/>
                    <w:i/>
                    <w:iCs/>
                  </w:rPr>
                </w:rPrChange>
              </w:rPr>
              <w:pPrChange w:id="600" w:author="Dennis Hohmann" w:date="2012-04-15T02:02:00Z">
                <w:pPr>
                  <w:pStyle w:val="Textkrper"/>
                  <w:keepNext/>
                  <w:keepLines/>
                  <w:numPr>
                    <w:ilvl w:val="3"/>
                    <w:numId w:val="2"/>
                  </w:numPr>
                  <w:spacing w:before="200"/>
                  <w:ind w:left="864" w:hanging="864"/>
                  <w:outlineLvl w:val="3"/>
                </w:pPr>
              </w:pPrChange>
            </w:pPr>
            <w:r w:rsidRPr="00953598">
              <w:t>Y</w:t>
            </w:r>
            <w:ins w:id="601" w:author="Dennis Hohmann" w:date="2012-04-15T02:06:00Z">
              <w:r w:rsidR="00B744A3">
                <w:t>:</w:t>
              </w:r>
            </w:ins>
            <w:del w:id="602" w:author="Dennis Hohmann" w:date="2012-04-15T02:06:00Z">
              <w:r w:rsidRPr="00953598" w:rsidDel="00B744A3">
                <w:delText xml:space="preserve"> </w:delText>
              </w:r>
            </w:del>
            <w:r w:rsidRPr="00953598">
              <w:t>0</w:t>
            </w:r>
            <w:ins w:id="603" w:author="Dennis Hohmann" w:date="2012-04-15T02:06:00Z">
              <w:r w:rsidR="00B744A3">
                <w:t> </w:t>
              </w:r>
            </w:ins>
            <w:r w:rsidRPr="00953598">
              <w:t>mm – Y</w:t>
            </w:r>
            <w:ins w:id="604" w:author="Dennis Hohmann" w:date="2012-04-15T02:06:00Z">
              <w:r w:rsidR="00B744A3">
                <w:t>:</w:t>
              </w:r>
            </w:ins>
            <w:del w:id="605" w:author="Dennis Hohmann" w:date="2012-04-15T02:06:00Z">
              <w:r w:rsidRPr="00953598" w:rsidDel="00B744A3">
                <w:delText xml:space="preserve"> </w:delText>
              </w:r>
            </w:del>
            <w:r w:rsidRPr="00953598">
              <w:t>200</w:t>
            </w:r>
            <w:ins w:id="606" w:author="Dennis Hohmann" w:date="2012-04-15T02:06:00Z">
              <w:r w:rsidR="00B744A3">
                <w:t> </w:t>
              </w:r>
            </w:ins>
            <w:r w:rsidRPr="00953598">
              <w:t>mm</w:t>
            </w:r>
          </w:p>
          <w:p w14:paraId="68AAF16C" w14:textId="1C827194" w:rsidR="00DC07E0" w:rsidRPr="00953598" w:rsidRDefault="00DC07E0">
            <w:pPr>
              <w:pStyle w:val="Textkrper"/>
              <w:jc w:val="left"/>
              <w:rPr>
                <w:rPrChange w:id="607" w:author="Dennis Hohmann" w:date="2012-04-15T02:05:00Z">
                  <w:rPr>
                    <w:rFonts w:asciiTheme="majorHAnsi" w:eastAsiaTheme="majorEastAsia" w:hAnsiTheme="majorHAnsi" w:cstheme="majorBidi"/>
                    <w:b/>
                    <w:bCs w:val="0"/>
                    <w:i/>
                    <w:iCs/>
                  </w:rPr>
                </w:rPrChange>
              </w:rPr>
              <w:pPrChange w:id="608" w:author="Dennis Hohmann" w:date="2012-04-15T02:48:00Z">
                <w:pPr>
                  <w:pStyle w:val="Textkrper"/>
                  <w:keepNext/>
                  <w:keepLines/>
                  <w:numPr>
                    <w:ilvl w:val="3"/>
                    <w:numId w:val="2"/>
                  </w:numPr>
                  <w:spacing w:before="200"/>
                  <w:ind w:left="864" w:hanging="864"/>
                  <w:outlineLvl w:val="3"/>
                </w:pPr>
              </w:pPrChange>
            </w:pPr>
            <w:r w:rsidRPr="00953598">
              <w:t>bei X:160</w:t>
            </w:r>
            <w:ins w:id="609" w:author="Dennis Hohmann" w:date="2012-04-15T02:06:00Z">
              <w:r w:rsidR="00B744A3">
                <w:t> </w:t>
              </w:r>
            </w:ins>
            <w:r w:rsidRPr="00953598">
              <w:t xml:space="preserve">mm </w:t>
            </w:r>
            <w:ins w:id="610" w:author="Dennis Hohmann" w:date="2012-04-15T02:07:00Z">
              <w:r w:rsidR="00B744A3">
                <w:t>und</w:t>
              </w:r>
            </w:ins>
            <w:ins w:id="611" w:author="Dennis Hohmann" w:date="2012-04-15T02:48:00Z">
              <w:r w:rsidR="00360705">
                <w:t xml:space="preserve"> </w:t>
              </w:r>
            </w:ins>
            <w:r w:rsidRPr="00953598">
              <w:t>Z:</w:t>
            </w:r>
            <w:del w:id="612" w:author="Dennis Hohmann" w:date="2012-04-15T02:07:00Z">
              <w:r w:rsidRPr="00953598" w:rsidDel="00B744A3">
                <w:delText xml:space="preserve"> </w:delText>
              </w:r>
            </w:del>
            <w:r w:rsidRPr="00953598">
              <w:t>20</w:t>
            </w:r>
            <w:ins w:id="613" w:author="Dennis Hohmann" w:date="2012-04-15T02:07:00Z">
              <w:r w:rsidR="00B744A3">
                <w:t> </w:t>
              </w:r>
            </w:ins>
            <w:r w:rsidRPr="00953598">
              <w:t>mm</w:t>
            </w:r>
          </w:p>
        </w:tc>
        <w:tc>
          <w:tcPr>
            <w:tcW w:w="1724" w:type="dxa"/>
            <w:vAlign w:val="center"/>
            <w:tcPrChange w:id="614" w:author="Dennis Hohmann" w:date="2012-04-15T02:48:00Z">
              <w:tcPr>
                <w:tcW w:w="2491" w:type="dxa"/>
                <w:vAlign w:val="center"/>
              </w:tcPr>
            </w:tcPrChange>
          </w:tcPr>
          <w:p w14:paraId="00FCA523" w14:textId="7B2D6C3A" w:rsidR="00DC07E0" w:rsidRPr="00953598" w:rsidRDefault="00953598">
            <w:pPr>
              <w:pStyle w:val="Textkrper"/>
              <w:jc w:val="center"/>
              <w:pPrChange w:id="615" w:author="Dennis Hohmann" w:date="2012-04-15T02:02:00Z">
                <w:pPr>
                  <w:pStyle w:val="Textkrper"/>
                </w:pPr>
              </w:pPrChange>
            </w:pPr>
            <w:ins w:id="616" w:author="Dennis Hohmann" w:date="2012-04-15T02:04:00Z">
              <w:r w:rsidRPr="00953598">
                <w:rPr>
                  <w:rFonts w:cs="Arial"/>
                </w:rPr>
                <w:t>±</w:t>
              </w:r>
            </w:ins>
            <w:del w:id="617" w:author="Dennis Hohmann" w:date="2012-04-15T02:04:00Z">
              <w:r w:rsidR="00DC07E0" w:rsidRPr="00953598" w:rsidDel="00953598">
                <w:delText>+ / - 0</w:delText>
              </w:r>
            </w:del>
            <w:ins w:id="618" w:author="Dennis Hohmann" w:date="2012-04-15T02:05:00Z">
              <w:r w:rsidRPr="00953598">
                <w:rPr>
                  <w:rPrChange w:id="619" w:author="Dennis Hohmann" w:date="2012-04-15T02:05:00Z">
                    <w:rPr>
                      <w:highlight w:val="yellow"/>
                    </w:rPr>
                  </w:rPrChange>
                </w:rPr>
                <w:t> </w:t>
              </w:r>
            </w:ins>
            <w:ins w:id="620" w:author="Dennis Hohmann" w:date="2012-04-15T02:04:00Z">
              <w:r w:rsidRPr="00953598">
                <w:rPr>
                  <w:rPrChange w:id="621" w:author="Dennis Hohmann" w:date="2012-04-15T02:05:00Z">
                    <w:rPr>
                      <w:highlight w:val="yellow"/>
                    </w:rPr>
                  </w:rPrChange>
                </w:rPr>
                <w:t>0</w:t>
              </w:r>
            </w:ins>
            <w:r w:rsidR="00DC07E0" w:rsidRPr="00953598">
              <w:t>,02</w:t>
            </w:r>
            <w:ins w:id="622" w:author="Dennis Hohmann" w:date="2012-04-15T02:05:00Z">
              <w:r w:rsidRPr="00953598">
                <w:rPr>
                  <w:rPrChange w:id="623" w:author="Dennis Hohmann" w:date="2012-04-15T02:05:00Z">
                    <w:rPr>
                      <w:highlight w:val="yellow"/>
                    </w:rPr>
                  </w:rPrChange>
                </w:rPr>
                <w:t> </w:t>
              </w:r>
            </w:ins>
            <w:r w:rsidR="00DC07E0" w:rsidRPr="00953598">
              <w:t>mm</w:t>
            </w:r>
          </w:p>
        </w:tc>
      </w:tr>
      <w:tr w:rsidR="00DC07E0" w14:paraId="397F3E60" w14:textId="77777777" w:rsidTr="00360705">
        <w:trPr>
          <w:jc w:val="center"/>
          <w:trPrChange w:id="624" w:author="Dennis Hohmann" w:date="2012-04-15T02:48:00Z">
            <w:trPr>
              <w:jc w:val="center"/>
            </w:trPr>
          </w:trPrChange>
        </w:trPr>
        <w:tc>
          <w:tcPr>
            <w:tcW w:w="4349" w:type="dxa"/>
            <w:vAlign w:val="center"/>
            <w:tcPrChange w:id="625" w:author="Dennis Hohmann" w:date="2012-04-15T02:48:00Z">
              <w:tcPr>
                <w:tcW w:w="2825" w:type="dxa"/>
                <w:vAlign w:val="center"/>
              </w:tcPr>
            </w:tcPrChange>
          </w:tcPr>
          <w:p w14:paraId="03688CD2" w14:textId="60A98FFD" w:rsidR="00DC07E0" w:rsidRPr="00953598" w:rsidRDefault="00DC07E0">
            <w:pPr>
              <w:pStyle w:val="Textkrper"/>
              <w:jc w:val="left"/>
              <w:rPr>
                <w:rPrChange w:id="626" w:author="Dennis Hohmann" w:date="2012-04-15T02:05:00Z">
                  <w:rPr>
                    <w:rFonts w:asciiTheme="majorHAnsi" w:eastAsiaTheme="majorEastAsia" w:hAnsiTheme="majorHAnsi" w:cstheme="majorBidi"/>
                    <w:b/>
                    <w:bCs w:val="0"/>
                    <w:i/>
                    <w:iCs/>
                  </w:rPr>
                </w:rPrChange>
              </w:rPr>
              <w:pPrChange w:id="627" w:author="Dennis Hohmann" w:date="2012-04-15T02:02:00Z">
                <w:pPr>
                  <w:pStyle w:val="Textkrper"/>
                  <w:keepNext/>
                  <w:keepLines/>
                  <w:numPr>
                    <w:ilvl w:val="3"/>
                    <w:numId w:val="2"/>
                  </w:numPr>
                  <w:spacing w:before="200"/>
                  <w:ind w:left="864" w:hanging="864"/>
                  <w:outlineLvl w:val="3"/>
                </w:pPr>
              </w:pPrChange>
            </w:pPr>
            <w:r w:rsidRPr="00953598">
              <w:t>X:0</w:t>
            </w:r>
            <w:ins w:id="628" w:author="Dennis Hohmann" w:date="2012-04-15T02:07:00Z">
              <w:r w:rsidR="00B744A3">
                <w:t> </w:t>
              </w:r>
            </w:ins>
            <w:r w:rsidRPr="00953598">
              <w:t>mm – X:160</w:t>
            </w:r>
            <w:ins w:id="629" w:author="Dennis Hohmann" w:date="2012-04-15T02:07:00Z">
              <w:r w:rsidR="00B744A3">
                <w:t> </w:t>
              </w:r>
            </w:ins>
            <w:r w:rsidRPr="00953598">
              <w:t>mm</w:t>
            </w:r>
          </w:p>
          <w:p w14:paraId="5CEF0644" w14:textId="534C0698" w:rsidR="00DC07E0" w:rsidRPr="00953598" w:rsidDel="00360705" w:rsidRDefault="00DC07E0">
            <w:pPr>
              <w:pStyle w:val="Textkrper"/>
              <w:jc w:val="left"/>
              <w:rPr>
                <w:del w:id="630" w:author="Dennis Hohmann" w:date="2012-04-15T02:48:00Z"/>
                <w:rPrChange w:id="631" w:author="Dennis Hohmann" w:date="2012-04-15T02:05:00Z">
                  <w:rPr>
                    <w:del w:id="632" w:author="Dennis Hohmann" w:date="2012-04-15T02:48:00Z"/>
                    <w:rFonts w:asciiTheme="majorHAnsi" w:eastAsiaTheme="majorEastAsia" w:hAnsiTheme="majorHAnsi" w:cstheme="majorBidi"/>
                    <w:b/>
                    <w:bCs w:val="0"/>
                    <w:i/>
                    <w:iCs/>
                  </w:rPr>
                </w:rPrChange>
              </w:rPr>
              <w:pPrChange w:id="633" w:author="Dennis Hohmann" w:date="2012-04-15T02:48:00Z">
                <w:pPr>
                  <w:pStyle w:val="Textkrper"/>
                  <w:keepNext/>
                  <w:keepLines/>
                  <w:numPr>
                    <w:ilvl w:val="3"/>
                    <w:numId w:val="2"/>
                  </w:numPr>
                  <w:spacing w:before="200"/>
                  <w:ind w:left="864" w:hanging="864"/>
                  <w:outlineLvl w:val="3"/>
                </w:pPr>
              </w:pPrChange>
            </w:pPr>
            <w:r w:rsidRPr="00953598">
              <w:rPr>
                <w:bCs w:val="0"/>
              </w:rPr>
              <w:t>Y:0</w:t>
            </w:r>
            <w:ins w:id="634" w:author="Dennis Hohmann" w:date="2012-04-15T02:07:00Z">
              <w:r w:rsidR="00B744A3">
                <w:t> </w:t>
              </w:r>
            </w:ins>
            <w:r w:rsidRPr="00953598">
              <w:rPr>
                <w:bCs w:val="0"/>
              </w:rPr>
              <w:t>mm – Y:200</w:t>
            </w:r>
            <w:ins w:id="635" w:author="Dennis Hohmann" w:date="2012-04-15T02:07:00Z">
              <w:r w:rsidR="00B744A3">
                <w:t> </w:t>
              </w:r>
            </w:ins>
            <w:r w:rsidRPr="00953598">
              <w:rPr>
                <w:bCs w:val="0"/>
              </w:rPr>
              <w:t>mm</w:t>
            </w:r>
          </w:p>
          <w:p w14:paraId="58D03E76" w14:textId="26A5C82B" w:rsidR="00DC07E0" w:rsidRPr="00953598" w:rsidRDefault="00360705">
            <w:pPr>
              <w:pStyle w:val="Textkrper"/>
              <w:jc w:val="left"/>
              <w:pPrChange w:id="636" w:author="Dennis Hohmann" w:date="2012-04-15T02:48:00Z">
                <w:pPr>
                  <w:pStyle w:val="Textkrper"/>
                </w:pPr>
              </w:pPrChange>
            </w:pPr>
            <w:ins w:id="637" w:author="Dennis Hohmann" w:date="2012-04-15T02:48:00Z">
              <w:r>
                <w:t xml:space="preserve"> </w:t>
              </w:r>
            </w:ins>
            <w:r w:rsidR="00DC07E0" w:rsidRPr="00953598">
              <w:t>bei Z: 20</w:t>
            </w:r>
            <w:ins w:id="638" w:author="Dennis Hohmann" w:date="2012-04-15T02:07:00Z">
              <w:r w:rsidR="00B744A3">
                <w:t> </w:t>
              </w:r>
            </w:ins>
            <w:r w:rsidR="00DC07E0" w:rsidRPr="00953598">
              <w:t>mm</w:t>
            </w:r>
          </w:p>
        </w:tc>
        <w:tc>
          <w:tcPr>
            <w:tcW w:w="1724" w:type="dxa"/>
            <w:vAlign w:val="center"/>
            <w:tcPrChange w:id="639" w:author="Dennis Hohmann" w:date="2012-04-15T02:48:00Z">
              <w:tcPr>
                <w:tcW w:w="2491" w:type="dxa"/>
                <w:vAlign w:val="center"/>
              </w:tcPr>
            </w:tcPrChange>
          </w:tcPr>
          <w:p w14:paraId="47F913F3" w14:textId="7AA20AD5" w:rsidR="00DC07E0" w:rsidRPr="00953598" w:rsidRDefault="00953598">
            <w:pPr>
              <w:pStyle w:val="Textkrper"/>
              <w:jc w:val="center"/>
              <w:pPrChange w:id="640" w:author="Dennis Hohmann" w:date="2012-04-15T02:02:00Z">
                <w:pPr>
                  <w:pStyle w:val="Textkrper"/>
                </w:pPr>
              </w:pPrChange>
            </w:pPr>
            <w:ins w:id="641" w:author="Dennis Hohmann" w:date="2012-04-15T02:04:00Z">
              <w:r w:rsidRPr="00953598">
                <w:rPr>
                  <w:rFonts w:cs="Arial"/>
                </w:rPr>
                <w:t>±</w:t>
              </w:r>
            </w:ins>
            <w:del w:id="642" w:author="Dennis Hohmann" w:date="2012-04-15T02:04:00Z">
              <w:r w:rsidR="00DC07E0" w:rsidRPr="00953598" w:rsidDel="00953598">
                <w:delText xml:space="preserve">+ / - </w:delText>
              </w:r>
            </w:del>
            <w:ins w:id="643" w:author="Dennis Hohmann" w:date="2012-04-15T02:05:00Z">
              <w:r w:rsidRPr="00953598">
                <w:rPr>
                  <w:rPrChange w:id="644" w:author="Dennis Hohmann" w:date="2012-04-15T02:05:00Z">
                    <w:rPr>
                      <w:highlight w:val="yellow"/>
                    </w:rPr>
                  </w:rPrChange>
                </w:rPr>
                <w:t> </w:t>
              </w:r>
            </w:ins>
            <w:r w:rsidR="00DC07E0" w:rsidRPr="00953598">
              <w:t>0,03</w:t>
            </w:r>
            <w:ins w:id="645" w:author="Dennis Hohmann" w:date="2012-04-15T02:05:00Z">
              <w:r w:rsidRPr="00953598">
                <w:rPr>
                  <w:rPrChange w:id="646" w:author="Dennis Hohmann" w:date="2012-04-15T02:05:00Z">
                    <w:rPr>
                      <w:highlight w:val="yellow"/>
                    </w:rPr>
                  </w:rPrChange>
                </w:rPr>
                <w:t> </w:t>
              </w:r>
            </w:ins>
            <w:r w:rsidR="00DC07E0" w:rsidRPr="00953598">
              <w:t>mm</w:t>
            </w:r>
          </w:p>
        </w:tc>
      </w:tr>
      <w:tr w:rsidR="00DC07E0" w14:paraId="16CE12BC" w14:textId="77777777" w:rsidTr="00360705">
        <w:trPr>
          <w:jc w:val="center"/>
          <w:trPrChange w:id="647" w:author="Dennis Hohmann" w:date="2012-04-15T02:48:00Z">
            <w:trPr>
              <w:jc w:val="center"/>
            </w:trPr>
          </w:trPrChange>
        </w:trPr>
        <w:tc>
          <w:tcPr>
            <w:tcW w:w="4349" w:type="dxa"/>
            <w:vAlign w:val="center"/>
            <w:tcPrChange w:id="648" w:author="Dennis Hohmann" w:date="2012-04-15T02:48:00Z">
              <w:tcPr>
                <w:tcW w:w="2825" w:type="dxa"/>
                <w:vAlign w:val="center"/>
              </w:tcPr>
            </w:tcPrChange>
          </w:tcPr>
          <w:p w14:paraId="6188AE55" w14:textId="2F771C7E" w:rsidR="00DC07E0" w:rsidRPr="00953598" w:rsidRDefault="00DC07E0">
            <w:pPr>
              <w:pStyle w:val="Textkrper"/>
              <w:jc w:val="left"/>
              <w:rPr>
                <w:rPrChange w:id="649" w:author="Dennis Hohmann" w:date="2012-04-15T02:05:00Z">
                  <w:rPr>
                    <w:rFonts w:asciiTheme="majorHAnsi" w:eastAsiaTheme="majorEastAsia" w:hAnsiTheme="majorHAnsi" w:cstheme="majorBidi"/>
                    <w:b/>
                    <w:bCs w:val="0"/>
                    <w:i/>
                    <w:iCs/>
                  </w:rPr>
                </w:rPrChange>
              </w:rPr>
              <w:pPrChange w:id="650" w:author="Dennis Hohmann" w:date="2012-04-15T02:02:00Z">
                <w:pPr>
                  <w:pStyle w:val="Textkrper"/>
                  <w:keepNext/>
                  <w:keepLines/>
                  <w:numPr>
                    <w:ilvl w:val="3"/>
                    <w:numId w:val="2"/>
                  </w:numPr>
                  <w:spacing w:before="200"/>
                  <w:ind w:left="864" w:hanging="864"/>
                  <w:outlineLvl w:val="3"/>
                </w:pPr>
              </w:pPrChange>
            </w:pPr>
            <w:r w:rsidRPr="00953598">
              <w:t>X:0</w:t>
            </w:r>
            <w:ins w:id="651" w:author="Dennis Hohmann" w:date="2012-04-15T02:07:00Z">
              <w:r w:rsidR="00B744A3">
                <w:t> </w:t>
              </w:r>
            </w:ins>
            <w:r w:rsidRPr="00953598">
              <w:t>mm – X:160</w:t>
            </w:r>
            <w:ins w:id="652" w:author="Dennis Hohmann" w:date="2012-04-15T02:07:00Z">
              <w:r w:rsidR="00B744A3">
                <w:t> </w:t>
              </w:r>
            </w:ins>
            <w:r w:rsidRPr="00953598">
              <w:t>mm</w:t>
            </w:r>
          </w:p>
          <w:p w14:paraId="5394DB54" w14:textId="40FCD005" w:rsidR="00DC07E0" w:rsidRPr="00953598" w:rsidDel="00360705" w:rsidRDefault="00DC07E0">
            <w:pPr>
              <w:pStyle w:val="Textkrper"/>
              <w:jc w:val="left"/>
              <w:rPr>
                <w:del w:id="653" w:author="Dennis Hohmann" w:date="2012-04-15T02:48:00Z"/>
                <w:rPrChange w:id="654" w:author="Dennis Hohmann" w:date="2012-04-15T02:05:00Z">
                  <w:rPr>
                    <w:del w:id="655" w:author="Dennis Hohmann" w:date="2012-04-15T02:48:00Z"/>
                    <w:rFonts w:asciiTheme="majorHAnsi" w:eastAsiaTheme="majorEastAsia" w:hAnsiTheme="majorHAnsi" w:cstheme="majorBidi"/>
                    <w:b/>
                    <w:bCs w:val="0"/>
                    <w:i/>
                    <w:iCs/>
                  </w:rPr>
                </w:rPrChange>
              </w:rPr>
              <w:pPrChange w:id="656" w:author="Dennis Hohmann" w:date="2012-04-15T02:48:00Z">
                <w:pPr>
                  <w:pStyle w:val="Textkrper"/>
                  <w:keepNext/>
                  <w:keepLines/>
                  <w:numPr>
                    <w:ilvl w:val="3"/>
                    <w:numId w:val="2"/>
                  </w:numPr>
                  <w:spacing w:before="200"/>
                  <w:ind w:left="864" w:hanging="864"/>
                  <w:outlineLvl w:val="3"/>
                </w:pPr>
              </w:pPrChange>
            </w:pPr>
            <w:r w:rsidRPr="00953598">
              <w:rPr>
                <w:bCs w:val="0"/>
              </w:rPr>
              <w:t>Y:200</w:t>
            </w:r>
            <w:ins w:id="657" w:author="Dennis Hohmann" w:date="2012-04-15T02:07:00Z">
              <w:r w:rsidR="00B744A3">
                <w:t> </w:t>
              </w:r>
            </w:ins>
            <w:r w:rsidRPr="00953598">
              <w:rPr>
                <w:bCs w:val="0"/>
              </w:rPr>
              <w:t>mm – Y:0</w:t>
            </w:r>
            <w:ins w:id="658" w:author="Dennis Hohmann" w:date="2012-04-15T02:07:00Z">
              <w:r w:rsidR="00B744A3">
                <w:t> </w:t>
              </w:r>
            </w:ins>
            <w:r w:rsidRPr="00953598">
              <w:rPr>
                <w:bCs w:val="0"/>
              </w:rPr>
              <w:t>mm</w:t>
            </w:r>
          </w:p>
          <w:p w14:paraId="10AF074D" w14:textId="3DC524B6" w:rsidR="00DC07E0" w:rsidRPr="00953598" w:rsidRDefault="00360705">
            <w:pPr>
              <w:pStyle w:val="Textkrper"/>
              <w:jc w:val="left"/>
              <w:pPrChange w:id="659" w:author="Dennis Hohmann" w:date="2012-04-15T02:48:00Z">
                <w:pPr>
                  <w:pStyle w:val="Textkrper"/>
                </w:pPr>
              </w:pPrChange>
            </w:pPr>
            <w:ins w:id="660" w:author="Dennis Hohmann" w:date="2012-04-15T02:48:00Z">
              <w:r>
                <w:t xml:space="preserve"> </w:t>
              </w:r>
            </w:ins>
            <w:r w:rsidR="00DC07E0" w:rsidRPr="00953598">
              <w:t>bei Z:</w:t>
            </w:r>
            <w:del w:id="661" w:author="Dennis Hohmann" w:date="2012-04-15T02:07:00Z">
              <w:r w:rsidR="00DC07E0" w:rsidRPr="00953598" w:rsidDel="00B744A3">
                <w:delText xml:space="preserve"> </w:delText>
              </w:r>
            </w:del>
            <w:r w:rsidR="00DC07E0" w:rsidRPr="00953598">
              <w:t>20</w:t>
            </w:r>
            <w:ins w:id="662" w:author="Dennis Hohmann" w:date="2012-04-15T02:07:00Z">
              <w:r w:rsidR="00B744A3">
                <w:t> </w:t>
              </w:r>
            </w:ins>
            <w:r w:rsidR="00DC07E0" w:rsidRPr="00953598">
              <w:t>mm</w:t>
            </w:r>
          </w:p>
        </w:tc>
        <w:tc>
          <w:tcPr>
            <w:tcW w:w="1724" w:type="dxa"/>
            <w:vAlign w:val="center"/>
            <w:tcPrChange w:id="663" w:author="Dennis Hohmann" w:date="2012-04-15T02:48:00Z">
              <w:tcPr>
                <w:tcW w:w="2491" w:type="dxa"/>
                <w:vAlign w:val="center"/>
              </w:tcPr>
            </w:tcPrChange>
          </w:tcPr>
          <w:p w14:paraId="25B7CA06" w14:textId="05B601AC" w:rsidR="00DC07E0" w:rsidRPr="00953598" w:rsidRDefault="00953598">
            <w:pPr>
              <w:pStyle w:val="Textkrper"/>
              <w:jc w:val="center"/>
              <w:pPrChange w:id="664" w:author="Dennis Hohmann" w:date="2012-04-15T02:02:00Z">
                <w:pPr>
                  <w:pStyle w:val="Textkrper"/>
                </w:pPr>
              </w:pPrChange>
            </w:pPr>
            <w:ins w:id="665" w:author="Dennis Hohmann" w:date="2012-04-15T02:04:00Z">
              <w:r w:rsidRPr="00953598">
                <w:rPr>
                  <w:rFonts w:cs="Arial"/>
                </w:rPr>
                <w:t>±</w:t>
              </w:r>
            </w:ins>
            <w:del w:id="666" w:author="Dennis Hohmann" w:date="2012-04-15T02:04:00Z">
              <w:r w:rsidR="00DC07E0" w:rsidRPr="00953598" w:rsidDel="00953598">
                <w:delText xml:space="preserve">+ / - </w:delText>
              </w:r>
            </w:del>
            <w:ins w:id="667" w:author="Dennis Hohmann" w:date="2012-04-15T02:05:00Z">
              <w:r w:rsidRPr="00953598">
                <w:rPr>
                  <w:rPrChange w:id="668" w:author="Dennis Hohmann" w:date="2012-04-15T02:05:00Z">
                    <w:rPr>
                      <w:highlight w:val="yellow"/>
                    </w:rPr>
                  </w:rPrChange>
                </w:rPr>
                <w:t> </w:t>
              </w:r>
            </w:ins>
            <w:r w:rsidR="00DC07E0" w:rsidRPr="00953598">
              <w:t>0,03</w:t>
            </w:r>
            <w:ins w:id="669" w:author="Dennis Hohmann" w:date="2012-04-15T02:05:00Z">
              <w:r w:rsidRPr="00953598">
                <w:rPr>
                  <w:rPrChange w:id="670" w:author="Dennis Hohmann" w:date="2012-04-15T02:05:00Z">
                    <w:rPr>
                      <w:highlight w:val="yellow"/>
                    </w:rPr>
                  </w:rPrChange>
                </w:rPr>
                <w:t> </w:t>
              </w:r>
            </w:ins>
            <w:r w:rsidR="00DC07E0" w:rsidRPr="00953598">
              <w:t>mm</w:t>
            </w:r>
          </w:p>
        </w:tc>
      </w:tr>
    </w:tbl>
    <w:p w14:paraId="7AB185DE" w14:textId="63848BDC" w:rsidR="00DC07E0" w:rsidRDefault="00DC07E0" w:rsidP="0039156A">
      <w:pPr>
        <w:pStyle w:val="Beschriftung"/>
        <w:ind w:firstLine="1123"/>
      </w:pPr>
      <w:bookmarkStart w:id="671" w:name="_Toc196152835"/>
      <w:r>
        <w:t xml:space="preserve">Abbildung </w:t>
      </w:r>
      <w:r w:rsidR="00E74341">
        <w:fldChar w:fldCharType="begin"/>
      </w:r>
      <w:r w:rsidR="00E74341">
        <w:instrText xml:space="preserve"> STYLEREF 2 \s </w:instrText>
      </w:r>
      <w:r w:rsidR="00E74341">
        <w:fldChar w:fldCharType="separate"/>
      </w:r>
      <w:r w:rsidR="00E74341">
        <w:rPr>
          <w:noProof/>
        </w:rPr>
        <w:t>3.7</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672"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3.6</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Parallelität der Achsen</w:t>
      </w:r>
      <w:bookmarkEnd w:id="671"/>
    </w:p>
    <w:p w14:paraId="0769921C" w14:textId="4B1DE93B" w:rsidR="00DC07E0" w:rsidRPr="000E5803" w:rsidRDefault="001E6330" w:rsidP="00DC07E0">
      <w:r>
        <w:br w:type="page"/>
      </w:r>
    </w:p>
    <w:p w14:paraId="7816E468" w14:textId="6F4464A4" w:rsidR="00DC07E0" w:rsidDel="00360705" w:rsidRDefault="003501E5">
      <w:pPr>
        <w:pStyle w:val="Textkrper"/>
        <w:rPr>
          <w:del w:id="673" w:author="Dennis Hohmann" w:date="2012-04-14T20:06:00Z"/>
        </w:rPr>
        <w:pPrChange w:id="674" w:author="Dennis Hohmann" w:date="2012-04-15T00:39:00Z">
          <w:pPr>
            <w:pStyle w:val="Textkrper"/>
            <w:jc w:val="left"/>
          </w:pPr>
        </w:pPrChange>
      </w:pPr>
      <w:r>
        <w:t>Das Lagerumkehrspiel der Y-</w:t>
      </w:r>
      <w:r w:rsidR="00DC07E0" w:rsidRPr="004E7BF7">
        <w:t>Achse</w:t>
      </w:r>
      <w:ins w:id="675" w:author="Dennis Hohmann" w:date="2012-04-14T20:05:00Z">
        <w:r w:rsidR="007D665E" w:rsidRPr="004E7BF7">
          <w:t xml:space="preserve"> </w:t>
        </w:r>
      </w:ins>
      <w:del w:id="676" w:author="Dennis Hohmann" w:date="2012-04-14T20:05:00Z">
        <w:r w:rsidR="00DC07E0" w:rsidRPr="004E7BF7" w:rsidDel="007D665E">
          <w:delText xml:space="preserve"> hingegen </w:delText>
        </w:r>
      </w:del>
      <w:r w:rsidR="00DC07E0" w:rsidRPr="004E7BF7">
        <w:t>liegt außerhalb eines akzeptablen Bereichs</w:t>
      </w:r>
      <w:r w:rsidR="004E7BF7">
        <w:rPr>
          <w:bCs w:val="0"/>
        </w:rPr>
        <w:t xml:space="preserve"> von m</w:t>
      </w:r>
      <w:r w:rsidR="004E7BF7">
        <w:rPr>
          <w:bCs w:val="0"/>
        </w:rPr>
        <w:t>a</w:t>
      </w:r>
      <w:r w:rsidR="004E7BF7">
        <w:rPr>
          <w:bCs w:val="0"/>
        </w:rPr>
        <w:t>ximal 10 Schritten</w:t>
      </w:r>
      <w:r w:rsidR="00DC07E0" w:rsidRPr="004E7BF7">
        <w:t xml:space="preserve">. Dieses Spiel </w:t>
      </w:r>
      <w:del w:id="677" w:author="Dennis Hohmann" w:date="2012-04-14T20:07:00Z">
        <w:r w:rsidR="00DC07E0" w:rsidRPr="004E7BF7" w:rsidDel="007D665E">
          <w:delText xml:space="preserve">wurde </w:delText>
        </w:r>
      </w:del>
      <w:ins w:id="678" w:author="Dennis Hohmann" w:date="2012-04-14T20:07:00Z">
        <w:r w:rsidR="007D665E" w:rsidRPr="004E7BF7">
          <w:t xml:space="preserve">wird </w:t>
        </w:r>
      </w:ins>
      <w:r w:rsidR="00DC07E0" w:rsidRPr="004E7BF7">
        <w:t>durch schrittweises Takten der Motoren ermittelt. D</w:t>
      </w:r>
      <w:r w:rsidR="00DC07E0" w:rsidRPr="004E7BF7">
        <w:t>a</w:t>
      </w:r>
      <w:r w:rsidR="00DC07E0" w:rsidRPr="004E7BF7">
        <w:t xml:space="preserve">zu </w:t>
      </w:r>
      <w:del w:id="679" w:author="Dennis Hohmann" w:date="2012-04-14T20:07:00Z">
        <w:r w:rsidR="00DC07E0" w:rsidRPr="004E7BF7" w:rsidDel="007D665E">
          <w:delText xml:space="preserve">wurde </w:delText>
        </w:r>
      </w:del>
      <w:ins w:id="680" w:author="Dennis Hohmann" w:date="2012-04-14T20:07:00Z">
        <w:r w:rsidR="007D665E" w:rsidRPr="004E7BF7">
          <w:t xml:space="preserve">wird </w:t>
        </w:r>
      </w:ins>
      <w:r w:rsidR="00DC07E0" w:rsidRPr="004E7BF7">
        <w:t>das Werkzeug auf</w:t>
      </w:r>
      <w:r w:rsidR="00DC07E0">
        <w:t xml:space="preserve"> die Werkstückoberseite gefahren, soweit abgesenkt, bis Mater</w:t>
      </w:r>
      <w:r w:rsidR="00DC07E0">
        <w:t>i</w:t>
      </w:r>
      <w:r w:rsidR="00DC07E0">
        <w:t xml:space="preserve">al abgetragen </w:t>
      </w:r>
      <w:del w:id="681" w:author="Dennis Hohmann" w:date="2012-04-14T20:07:00Z">
        <w:r w:rsidR="00DC07E0" w:rsidDel="007D665E">
          <w:delText>wurde</w:delText>
        </w:r>
      </w:del>
      <w:ins w:id="682" w:author="Dennis Hohmann" w:date="2012-04-14T20:07:00Z">
        <w:r w:rsidR="007D665E">
          <w:t>wird</w:t>
        </w:r>
      </w:ins>
      <w:r w:rsidR="00DC07E0">
        <w:t xml:space="preserve">. Von jetzt an </w:t>
      </w:r>
      <w:del w:id="683" w:author="Dennis Hohmann" w:date="2012-04-14T20:08:00Z">
        <w:r w:rsidR="00DC07E0" w:rsidDel="007D665E">
          <w:delText xml:space="preserve">wurde </w:delText>
        </w:r>
      </w:del>
      <w:ins w:id="684" w:author="Dennis Hohmann" w:date="2012-04-14T20:08:00Z">
        <w:r w:rsidR="007D665E">
          <w:t xml:space="preserve">wird </w:t>
        </w:r>
      </w:ins>
      <w:r w:rsidR="00DC07E0">
        <w:t xml:space="preserve">die zu </w:t>
      </w:r>
      <w:ins w:id="685" w:author="Dennis Hohmann" w:date="2012-04-14T20:08:00Z">
        <w:r w:rsidR="007D665E">
          <w:t>u</w:t>
        </w:r>
      </w:ins>
      <w:del w:id="686" w:author="Dennis Hohmann" w:date="2012-04-14T20:08:00Z">
        <w:r w:rsidR="00DC07E0" w:rsidDel="007D665E">
          <w:delText>U</w:delText>
        </w:r>
      </w:del>
      <w:r w:rsidR="00DC07E0">
        <w:t>ntersuchende Achse schrittweise, in entg</w:t>
      </w:r>
      <w:r w:rsidR="00DC07E0">
        <w:t>e</w:t>
      </w:r>
      <w:r w:rsidR="00DC07E0">
        <w:t>gengesetzter Richtung der letzten Fahrt</w:t>
      </w:r>
      <w:ins w:id="687" w:author="Dennis Hohmann" w:date="2012-04-14T20:08:00Z">
        <w:r w:rsidR="007D665E">
          <w:t>,</w:t>
        </w:r>
      </w:ins>
      <w:r w:rsidR="001E6330">
        <w:t xml:space="preserve"> getaktet. </w:t>
      </w:r>
      <w:r w:rsidR="00DC07E0">
        <w:t xml:space="preserve">Dabei </w:t>
      </w:r>
      <w:del w:id="688" w:author="Dennis Hohmann" w:date="2012-04-14T20:08:00Z">
        <w:r w:rsidR="00DC07E0" w:rsidDel="007D665E">
          <w:delText xml:space="preserve">wurden </w:delText>
        </w:r>
      </w:del>
      <w:ins w:id="689" w:author="Dennis Hohmann" w:date="2012-04-14T20:08:00Z">
        <w:r w:rsidR="007D665E">
          <w:t xml:space="preserve">werden </w:t>
        </w:r>
      </w:ins>
      <w:r w:rsidR="00DC07E0">
        <w:t>die Schritte gezählt</w:t>
      </w:r>
      <w:ins w:id="690" w:author="Dennis Hohmann" w:date="2012-04-14T20:08:00Z">
        <w:r w:rsidR="007D665E">
          <w:t>,</w:t>
        </w:r>
      </w:ins>
      <w:r w:rsidR="00DC07E0">
        <w:t xml:space="preserve"> bis wieder Material abgetragen wird. Hierbei zeigt</w:t>
      </w:r>
      <w:del w:id="691" w:author="Dennis Hohmann" w:date="2012-04-14T20:08:00Z">
        <w:r w:rsidR="00DC07E0" w:rsidDel="007D665E">
          <w:delText>e</w:delText>
        </w:r>
      </w:del>
      <w:r w:rsidR="00DC07E0">
        <w:t xml:space="preserve"> sich:</w:t>
      </w:r>
    </w:p>
    <w:p w14:paraId="4F1E2C3D" w14:textId="77777777" w:rsidR="00360705" w:rsidRDefault="00360705">
      <w:pPr>
        <w:pStyle w:val="Textkrper"/>
        <w:rPr>
          <w:ins w:id="692" w:author="Dennis Hohmann" w:date="2012-04-15T02:48:00Z"/>
        </w:rPr>
      </w:pPr>
    </w:p>
    <w:p w14:paraId="21455861" w14:textId="77777777" w:rsidR="00DC07E0" w:rsidRDefault="00DC07E0">
      <w:pPr>
        <w:pStyle w:val="Textkrper"/>
      </w:pPr>
    </w:p>
    <w:tbl>
      <w:tblPr>
        <w:tblStyle w:val="Tabellenraster"/>
        <w:tblW w:w="0" w:type="auto"/>
        <w:jc w:val="center"/>
        <w:tblInd w:w="-223" w:type="dxa"/>
        <w:tblLook w:val="04A0" w:firstRow="1" w:lastRow="0" w:firstColumn="1" w:lastColumn="0" w:noHBand="0" w:noVBand="1"/>
        <w:tblPrChange w:id="693" w:author="Dennis Hohmann" w:date="2012-04-15T02:08:00Z">
          <w:tblPr>
            <w:tblStyle w:val="Tabellenraster"/>
            <w:tblW w:w="0" w:type="auto"/>
            <w:jc w:val="center"/>
            <w:tblInd w:w="-223" w:type="dxa"/>
            <w:tblLook w:val="04A0" w:firstRow="1" w:lastRow="0" w:firstColumn="1" w:lastColumn="0" w:noHBand="0" w:noVBand="1"/>
          </w:tblPr>
        </w:tblPrChange>
      </w:tblPr>
      <w:tblGrid>
        <w:gridCol w:w="1657"/>
        <w:gridCol w:w="2310"/>
        <w:tblGridChange w:id="694">
          <w:tblGrid>
            <w:gridCol w:w="1527"/>
            <w:gridCol w:w="1650"/>
          </w:tblGrid>
        </w:tblGridChange>
      </w:tblGrid>
      <w:tr w:rsidR="00DC07E0" w14:paraId="5AFB8E05" w14:textId="77777777" w:rsidTr="00F55912">
        <w:trPr>
          <w:jc w:val="center"/>
          <w:trPrChange w:id="695" w:author="Dennis Hohmann" w:date="2012-04-15T02:08:00Z">
            <w:trPr>
              <w:jc w:val="center"/>
            </w:trPr>
          </w:trPrChange>
        </w:trPr>
        <w:tc>
          <w:tcPr>
            <w:tcW w:w="1527" w:type="dxa"/>
            <w:vAlign w:val="center"/>
            <w:tcPrChange w:id="696" w:author="Dennis Hohmann" w:date="2012-04-15T02:08:00Z">
              <w:tcPr>
                <w:tcW w:w="1527" w:type="dxa"/>
                <w:vAlign w:val="center"/>
              </w:tcPr>
            </w:tcPrChange>
          </w:tcPr>
          <w:p w14:paraId="7C5C389B" w14:textId="77777777" w:rsidR="00DC07E0" w:rsidRPr="00F55912" w:rsidRDefault="00DC07E0">
            <w:pPr>
              <w:pStyle w:val="Textkrper"/>
              <w:jc w:val="center"/>
              <w:rPr>
                <w:b/>
                <w:rPrChange w:id="697" w:author="Dennis Hohmann" w:date="2012-04-15T02:08:00Z">
                  <w:rPr>
                    <w:rFonts w:asciiTheme="majorHAnsi" w:eastAsiaTheme="majorEastAsia" w:hAnsiTheme="majorHAnsi" w:cstheme="majorBidi"/>
                    <w:b/>
                    <w:bCs w:val="0"/>
                    <w:i/>
                    <w:iCs/>
                  </w:rPr>
                </w:rPrChange>
              </w:rPr>
              <w:pPrChange w:id="698" w:author="Dennis Hohmann" w:date="2012-04-15T02:08:00Z">
                <w:pPr>
                  <w:pStyle w:val="Textkrper"/>
                  <w:keepNext/>
                  <w:keepLines/>
                  <w:numPr>
                    <w:ilvl w:val="3"/>
                    <w:numId w:val="2"/>
                  </w:numPr>
                  <w:spacing w:before="200"/>
                  <w:ind w:left="864" w:hanging="864"/>
                  <w:outlineLvl w:val="3"/>
                </w:pPr>
              </w:pPrChange>
            </w:pPr>
            <w:r w:rsidRPr="00F55912">
              <w:rPr>
                <w:b/>
                <w:rPrChange w:id="699" w:author="Dennis Hohmann" w:date="2012-04-15T02:08:00Z">
                  <w:rPr/>
                </w:rPrChange>
              </w:rPr>
              <w:t>Achse</w:t>
            </w:r>
          </w:p>
        </w:tc>
        <w:tc>
          <w:tcPr>
            <w:tcW w:w="1650" w:type="dxa"/>
            <w:vAlign w:val="center"/>
            <w:tcPrChange w:id="700" w:author="Dennis Hohmann" w:date="2012-04-15T02:08:00Z">
              <w:tcPr>
                <w:tcW w:w="1650" w:type="dxa"/>
                <w:vAlign w:val="center"/>
              </w:tcPr>
            </w:tcPrChange>
          </w:tcPr>
          <w:p w14:paraId="78F49B6D" w14:textId="77777777" w:rsidR="00DC07E0" w:rsidRPr="00F55912" w:rsidRDefault="00DC07E0">
            <w:pPr>
              <w:pStyle w:val="Textkrper"/>
              <w:jc w:val="center"/>
              <w:rPr>
                <w:b/>
                <w:rPrChange w:id="701" w:author="Dennis Hohmann" w:date="2012-04-15T02:08:00Z">
                  <w:rPr>
                    <w:rFonts w:asciiTheme="majorHAnsi" w:eastAsiaTheme="majorEastAsia" w:hAnsiTheme="majorHAnsi" w:cstheme="majorBidi"/>
                    <w:b/>
                    <w:bCs w:val="0"/>
                    <w:i/>
                    <w:iCs/>
                  </w:rPr>
                </w:rPrChange>
              </w:rPr>
              <w:pPrChange w:id="702" w:author="Dennis Hohmann" w:date="2012-04-15T02:08:00Z">
                <w:pPr>
                  <w:pStyle w:val="Textkrper"/>
                  <w:keepNext/>
                  <w:keepLines/>
                  <w:numPr>
                    <w:ilvl w:val="3"/>
                    <w:numId w:val="2"/>
                  </w:numPr>
                  <w:spacing w:before="200"/>
                  <w:ind w:left="864" w:hanging="864"/>
                  <w:outlineLvl w:val="3"/>
                </w:pPr>
              </w:pPrChange>
            </w:pPr>
            <w:r w:rsidRPr="00F55912">
              <w:rPr>
                <w:b/>
                <w:rPrChange w:id="703" w:author="Dennis Hohmann" w:date="2012-04-15T02:08:00Z">
                  <w:rPr/>
                </w:rPrChange>
              </w:rPr>
              <w:t>Leerschritte</w:t>
            </w:r>
          </w:p>
        </w:tc>
      </w:tr>
      <w:tr w:rsidR="00DC07E0" w14:paraId="2A75C801" w14:textId="77777777" w:rsidTr="00F55912">
        <w:trPr>
          <w:jc w:val="center"/>
          <w:trPrChange w:id="704" w:author="Dennis Hohmann" w:date="2012-04-15T02:08:00Z">
            <w:trPr>
              <w:jc w:val="center"/>
            </w:trPr>
          </w:trPrChange>
        </w:trPr>
        <w:tc>
          <w:tcPr>
            <w:tcW w:w="1527" w:type="dxa"/>
            <w:vAlign w:val="center"/>
            <w:tcPrChange w:id="705" w:author="Dennis Hohmann" w:date="2012-04-15T02:08:00Z">
              <w:tcPr>
                <w:tcW w:w="1527" w:type="dxa"/>
                <w:vAlign w:val="center"/>
              </w:tcPr>
            </w:tcPrChange>
          </w:tcPr>
          <w:p w14:paraId="7F844588" w14:textId="77777777" w:rsidR="00DC07E0" w:rsidRDefault="00DC07E0">
            <w:pPr>
              <w:pStyle w:val="Textkrper"/>
              <w:jc w:val="left"/>
              <w:rPr>
                <w:rFonts w:asciiTheme="majorHAnsi" w:eastAsiaTheme="majorEastAsia" w:hAnsiTheme="majorHAnsi" w:cstheme="majorBidi"/>
                <w:b/>
                <w:bCs w:val="0"/>
                <w:i/>
                <w:iCs/>
              </w:rPr>
              <w:pPrChange w:id="706" w:author="Dennis Hohmann" w:date="2012-04-15T02:08:00Z">
                <w:pPr>
                  <w:pStyle w:val="Textkrper"/>
                  <w:keepNext/>
                  <w:keepLines/>
                  <w:numPr>
                    <w:ilvl w:val="3"/>
                    <w:numId w:val="2"/>
                  </w:numPr>
                  <w:spacing w:before="200"/>
                  <w:ind w:left="864" w:hanging="864"/>
                  <w:outlineLvl w:val="3"/>
                </w:pPr>
              </w:pPrChange>
            </w:pPr>
            <w:r>
              <w:t>X-Achse</w:t>
            </w:r>
          </w:p>
        </w:tc>
        <w:tc>
          <w:tcPr>
            <w:tcW w:w="1650" w:type="dxa"/>
            <w:vAlign w:val="center"/>
            <w:tcPrChange w:id="707" w:author="Dennis Hohmann" w:date="2012-04-15T02:08:00Z">
              <w:tcPr>
                <w:tcW w:w="1650" w:type="dxa"/>
                <w:vAlign w:val="center"/>
              </w:tcPr>
            </w:tcPrChange>
          </w:tcPr>
          <w:p w14:paraId="106C6BF1" w14:textId="77777777" w:rsidR="00DC07E0" w:rsidRPr="005514FA" w:rsidRDefault="00DC07E0" w:rsidP="00620BF4">
            <w:pPr>
              <w:jc w:val="center"/>
              <w:rPr>
                <w:b/>
              </w:rPr>
            </w:pPr>
            <w:r w:rsidRPr="005514FA">
              <w:rPr>
                <w:b/>
              </w:rPr>
              <w:t>5</w:t>
            </w:r>
          </w:p>
        </w:tc>
      </w:tr>
      <w:tr w:rsidR="00DC07E0" w14:paraId="252864A0" w14:textId="77777777" w:rsidTr="00360705">
        <w:trPr>
          <w:trHeight w:val="275"/>
          <w:jc w:val="center"/>
          <w:trPrChange w:id="708" w:author="Dennis Hohmann" w:date="2012-04-15T02:47:00Z">
            <w:trPr>
              <w:jc w:val="center"/>
            </w:trPr>
          </w:trPrChange>
        </w:trPr>
        <w:tc>
          <w:tcPr>
            <w:tcW w:w="1527" w:type="dxa"/>
            <w:vAlign w:val="center"/>
            <w:tcPrChange w:id="709" w:author="Dennis Hohmann" w:date="2012-04-15T02:47:00Z">
              <w:tcPr>
                <w:tcW w:w="1527" w:type="dxa"/>
                <w:vAlign w:val="center"/>
              </w:tcPr>
            </w:tcPrChange>
          </w:tcPr>
          <w:p w14:paraId="0386A4D6" w14:textId="77777777" w:rsidR="00DC07E0" w:rsidRDefault="00DC07E0">
            <w:pPr>
              <w:pStyle w:val="Textkrper"/>
              <w:jc w:val="left"/>
              <w:rPr>
                <w:rFonts w:asciiTheme="majorHAnsi" w:eastAsiaTheme="majorEastAsia" w:hAnsiTheme="majorHAnsi" w:cstheme="majorBidi"/>
                <w:b/>
                <w:bCs w:val="0"/>
                <w:i/>
                <w:iCs/>
              </w:rPr>
              <w:pPrChange w:id="710" w:author="Dennis Hohmann" w:date="2012-04-15T02:08:00Z">
                <w:pPr>
                  <w:pStyle w:val="Textkrper"/>
                  <w:keepNext/>
                  <w:keepLines/>
                  <w:numPr>
                    <w:ilvl w:val="3"/>
                    <w:numId w:val="2"/>
                  </w:numPr>
                  <w:spacing w:before="200"/>
                  <w:ind w:left="864" w:hanging="864"/>
                  <w:outlineLvl w:val="3"/>
                </w:pPr>
              </w:pPrChange>
            </w:pPr>
            <w:r>
              <w:t>Y-Achse</w:t>
            </w:r>
          </w:p>
        </w:tc>
        <w:tc>
          <w:tcPr>
            <w:tcW w:w="1650" w:type="dxa"/>
            <w:vAlign w:val="center"/>
            <w:tcPrChange w:id="711" w:author="Dennis Hohmann" w:date="2012-04-15T02:47:00Z">
              <w:tcPr>
                <w:tcW w:w="1650" w:type="dxa"/>
                <w:vAlign w:val="center"/>
              </w:tcPr>
            </w:tcPrChange>
          </w:tcPr>
          <w:p w14:paraId="5F6E4A61" w14:textId="77777777" w:rsidR="00DC07E0" w:rsidRPr="00D701B5" w:rsidRDefault="00DC07E0">
            <w:pPr>
              <w:keepNext/>
              <w:jc w:val="center"/>
              <w:rPr>
                <w:rFonts w:asciiTheme="majorHAnsi" w:eastAsiaTheme="majorEastAsia" w:hAnsiTheme="majorHAnsi" w:cstheme="majorBidi"/>
                <w:b/>
                <w:bCs/>
                <w:i/>
                <w:iCs/>
                <w:color w:val="FF0000"/>
              </w:rPr>
              <w:pPrChange w:id="712" w:author="Dennis Hohmann" w:date="2012-04-15T03:04:00Z">
                <w:pPr>
                  <w:keepNext/>
                  <w:keepLines/>
                  <w:numPr>
                    <w:ilvl w:val="3"/>
                    <w:numId w:val="2"/>
                  </w:numPr>
                  <w:spacing w:before="200" w:line="276" w:lineRule="auto"/>
                  <w:ind w:left="864" w:hanging="864"/>
                  <w:jc w:val="center"/>
                  <w:outlineLvl w:val="3"/>
                </w:pPr>
              </w:pPrChange>
            </w:pPr>
            <w:r w:rsidRPr="00D701B5">
              <w:rPr>
                <w:b/>
                <w:color w:val="FF0000"/>
              </w:rPr>
              <w:t>42</w:t>
            </w:r>
          </w:p>
        </w:tc>
      </w:tr>
    </w:tbl>
    <w:p w14:paraId="704CDA31" w14:textId="78A1148A" w:rsidR="00FB78A1" w:rsidRDefault="00FB78A1" w:rsidP="009329F4">
      <w:pPr>
        <w:pStyle w:val="Beschriftung"/>
        <w:ind w:firstLine="2257"/>
        <w:rPr>
          <w:ins w:id="713" w:author="Dennis Hohmann" w:date="2012-04-15T03:04:00Z"/>
        </w:rPr>
      </w:pPr>
      <w:bookmarkStart w:id="714" w:name="_Toc196152836"/>
      <w:ins w:id="715" w:author="Dennis Hohmann" w:date="2012-04-15T03:04:00Z">
        <w:r>
          <w:t xml:space="preserve">Abbildung </w:t>
        </w:r>
      </w:ins>
      <w:r w:rsidR="00E74341">
        <w:fldChar w:fldCharType="begin"/>
      </w:r>
      <w:r w:rsidR="00E74341">
        <w:instrText xml:space="preserve"> STYLEREF 2 \s </w:instrText>
      </w:r>
      <w:r w:rsidR="00E74341">
        <w:fldChar w:fldCharType="separate"/>
      </w:r>
      <w:r w:rsidR="00E74341">
        <w:rPr>
          <w:noProof/>
        </w:rPr>
        <w:t>3.7</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ins w:id="716" w:author="Dennis Hohmann" w:date="2012-04-15T03:04:00Z">
        <w:r>
          <w:t>: Leerschritte</w:t>
        </w:r>
        <w:bookmarkEnd w:id="714"/>
      </w:ins>
    </w:p>
    <w:p w14:paraId="69773CDD" w14:textId="0A2CE08E" w:rsidR="003C14D1" w:rsidRDefault="00DC07E0">
      <w:pPr>
        <w:rPr>
          <w:ins w:id="717" w:author="Dennis Hohmann" w:date="2012-04-15T03:10:00Z"/>
        </w:rPr>
        <w:pPrChange w:id="718" w:author="Dennis Hohmann" w:date="2012-04-15T03:05:00Z">
          <w:pPr>
            <w:pStyle w:val="Beschriftung"/>
            <w:ind w:firstLine="2683"/>
          </w:pPr>
        </w:pPrChange>
      </w:pPr>
      <w:del w:id="719" w:author="Dennis Hohmann" w:date="2012-04-15T03:02:00Z">
        <w:r w:rsidDel="00F311B2">
          <w:delText xml:space="preserve">Abbildung </w:delText>
        </w:r>
        <w:r w:rsidR="002F6ABA" w:rsidDel="00F311B2">
          <w:fldChar w:fldCharType="begin"/>
        </w:r>
        <w:r w:rsidR="002F6ABA" w:rsidDel="00F311B2">
          <w:delInstrText xml:space="preserve"> STYLEREF 2 \s </w:delInstrText>
        </w:r>
        <w:r w:rsidR="002F6ABA" w:rsidDel="00F311B2">
          <w:fldChar w:fldCharType="separate"/>
        </w:r>
        <w:r w:rsidR="00213233" w:rsidDel="00F311B2">
          <w:rPr>
            <w:noProof/>
          </w:rPr>
          <w:delText>3.6</w:delText>
        </w:r>
        <w:r w:rsidR="002F6ABA" w:rsidDel="00F311B2">
          <w:fldChar w:fldCharType="end"/>
        </w:r>
        <w:r w:rsidR="002F6ABA" w:rsidDel="00F311B2">
          <w:delText>.</w:delText>
        </w:r>
        <w:r w:rsidR="002F6ABA" w:rsidDel="00F311B2">
          <w:fldChar w:fldCharType="begin"/>
        </w:r>
        <w:r w:rsidR="002F6ABA" w:rsidDel="00F311B2">
          <w:delInstrText xml:space="preserve"> SEQ Abbildung \* ARABIC \s 2 </w:delInstrText>
        </w:r>
        <w:r w:rsidR="002F6ABA" w:rsidDel="00F311B2">
          <w:fldChar w:fldCharType="separate"/>
        </w:r>
        <w:r w:rsidR="00213233" w:rsidDel="00F311B2">
          <w:rPr>
            <w:noProof/>
          </w:rPr>
          <w:delText>2</w:delText>
        </w:r>
        <w:r w:rsidR="002F6ABA" w:rsidDel="00F311B2">
          <w:fldChar w:fldCharType="end"/>
        </w:r>
        <w:r w:rsidDel="00F311B2">
          <w:delText>: Leerschritt</w:delText>
        </w:r>
      </w:del>
      <w:bookmarkStart w:id="720" w:name="_Toc196078304"/>
    </w:p>
    <w:p w14:paraId="3AA615B4" w14:textId="7E111E70" w:rsidR="001E6330" w:rsidRDefault="00DC07E0" w:rsidP="001E6330">
      <w:pPr>
        <w:pStyle w:val="Textkrper"/>
      </w:pPr>
      <w:r w:rsidRPr="006D50EA">
        <w:t xml:space="preserve">Die X-Achse ist mit 5 </w:t>
      </w:r>
      <w:r w:rsidRPr="004E7BF7">
        <w:t>Leerschritten,</w:t>
      </w:r>
      <w:ins w:id="721" w:author="Dennis Hohmann" w:date="2012-04-14T20:09:00Z">
        <w:r w:rsidR="0007744D" w:rsidRPr="004E7BF7">
          <w:rPr>
            <w:rPrChange w:id="722" w:author="Dennis Hohmann" w:date="2012-04-15T03:08:00Z">
              <w:rPr>
                <w:highlight w:val="yellow"/>
              </w:rPr>
            </w:rPrChange>
          </w:rPr>
          <w:t xml:space="preserve"> mit</w:t>
        </w:r>
      </w:ins>
      <w:r w:rsidRPr="004E7BF7">
        <w:t xml:space="preserve"> </w:t>
      </w:r>
      <w:ins w:id="723" w:author="Dennis Hohmann" w:date="2012-04-15T02:08:00Z">
        <w:r w:rsidR="00F55912" w:rsidRPr="004E7BF7">
          <w:rPr>
            <w:rPrChange w:id="724" w:author="Dennis Hohmann" w:date="2012-04-15T03:08:00Z">
              <w:rPr>
                <w:highlight w:val="yellow"/>
              </w:rPr>
            </w:rPrChange>
          </w:rPr>
          <w:t>52 µm</w:t>
        </w:r>
      </w:ins>
      <w:del w:id="725" w:author="Dennis Hohmann" w:date="2012-04-15T02:09:00Z">
        <w:r w:rsidRPr="004E7BF7" w:rsidDel="00F55912">
          <w:delText>0,052mm</w:delText>
        </w:r>
      </w:del>
      <w:r w:rsidRPr="004E7BF7">
        <w:t>, noch in einem akzeptablen Bereich. Die Y-Achse dagegen liegt mit 42 Leerschritten außerhalb eines nutzbaren Bereichs. Das U</w:t>
      </w:r>
      <w:r w:rsidRPr="004E7BF7">
        <w:t>m</w:t>
      </w:r>
      <w:r w:rsidRPr="004E7BF7">
        <w:t>kehrspiel entspricht einer Distanz von 438</w:t>
      </w:r>
      <w:ins w:id="726" w:author="Dennis Hohmann" w:date="2012-04-15T02:09:00Z">
        <w:r w:rsidR="00F55912" w:rsidRPr="004E7BF7">
          <w:t> </w:t>
        </w:r>
      </w:ins>
      <w:r w:rsidR="004E7BF7">
        <w:t>µ</w:t>
      </w:r>
      <w:r w:rsidRPr="004E7BF7">
        <w:t>m. An dieser Stelle ist zu überlegen, ein</w:t>
      </w:r>
      <w:ins w:id="727" w:author="Dennis Hohmann" w:date="2012-04-14T20:10:00Z">
        <w:r w:rsidR="0007744D" w:rsidRPr="004E7BF7">
          <w:t>en</w:t>
        </w:r>
      </w:ins>
      <w:r w:rsidRPr="004E7BF7">
        <w:t xml:space="preserve"> Kompensationsfaktor </w:t>
      </w:r>
      <w:del w:id="728" w:author="Dennis Hohmann" w:date="2012-04-14T20:10:00Z">
        <w:r w:rsidRPr="004E7BF7" w:rsidDel="0007744D">
          <w:delText>Software</w:delText>
        </w:r>
      </w:del>
      <w:ins w:id="729" w:author="Dennis Hohmann" w:date="2012-04-14T20:10:00Z">
        <w:r w:rsidR="0007744D" w:rsidRPr="004E7BF7">
          <w:t>softwares</w:t>
        </w:r>
      </w:ins>
      <w:del w:id="730" w:author="Dennis Hohmann" w:date="2012-04-14T20:10:00Z">
        <w:r w:rsidRPr="004E7BF7" w:rsidDel="0007744D">
          <w:delText>-S</w:delText>
        </w:r>
      </w:del>
      <w:r w:rsidRPr="004E7BF7">
        <w:t>eitig einzubinden, da mit dieser</w:t>
      </w:r>
      <w:r w:rsidRPr="00386459">
        <w:t xml:space="preserve"> Abweichung das fräsen kleinster Leiterbahnen unmöglich ist. Dies wird besonders deutlich wenn</w:t>
      </w:r>
      <w:ins w:id="731" w:author="Dennis Hohmann" w:date="2012-04-14T20:11:00Z">
        <w:r w:rsidR="0007744D" w:rsidRPr="00386459">
          <w:t xml:space="preserve"> man</w:t>
        </w:r>
      </w:ins>
      <w:r w:rsidRPr="00386459">
        <w:t xml:space="preserve"> </w:t>
      </w:r>
      <w:del w:id="732" w:author="Dennis Hohmann" w:date="2012-04-14T20:11:00Z">
        <w:r w:rsidRPr="00386459" w:rsidDel="0007744D">
          <w:delText xml:space="preserve">sich </w:delText>
        </w:r>
      </w:del>
      <w:r w:rsidRPr="00386459">
        <w:t>ein am Stück gefrästes Quadrat mit einer Seitenlänge von 10</w:t>
      </w:r>
      <w:ins w:id="733" w:author="Dennis Hohmann" w:date="2012-04-15T02:09:00Z">
        <w:r w:rsidR="00F55912" w:rsidRPr="00386459">
          <w:t> </w:t>
        </w:r>
      </w:ins>
      <w:r w:rsidRPr="00386459">
        <w:t>mm genauer betrachtet.</w:t>
      </w:r>
      <w:ins w:id="734" w:author="Dennis Hohmann" w:date="2012-04-14T20:11:00Z">
        <w:r w:rsidR="0007744D" w:rsidRPr="00386459">
          <w:t xml:space="preserve"> Siehe A</w:t>
        </w:r>
        <w:r w:rsidR="0007744D" w:rsidRPr="00386459">
          <w:t>b</w:t>
        </w:r>
        <w:r w:rsidR="0007744D" w:rsidRPr="00386459">
          <w:t xml:space="preserve">bildung </w:t>
        </w:r>
      </w:ins>
      <w:ins w:id="735" w:author="Dennis Hohmann" w:date="2012-04-15T03:10:00Z">
        <w:r w:rsidR="00386459">
          <w:t>3.6.3</w:t>
        </w:r>
      </w:ins>
      <w:ins w:id="736" w:author="Dennis Hohmann" w:date="2012-04-14T20:12:00Z">
        <w:r w:rsidR="00DC0324" w:rsidRPr="006D50EA">
          <w:t>.</w:t>
        </w:r>
      </w:ins>
    </w:p>
    <w:p w14:paraId="6C683900" w14:textId="77777777" w:rsidR="001E6330" w:rsidRDefault="001E6330" w:rsidP="001E6330">
      <w:pPr>
        <w:pStyle w:val="Textkrper"/>
      </w:pPr>
      <w:r>
        <w:br w:type="page"/>
      </w:r>
    </w:p>
    <w:p w14:paraId="283F1083" w14:textId="755FB5E0" w:rsidR="00386459" w:rsidRPr="00386459" w:rsidRDefault="00DC07E0" w:rsidP="001E6330">
      <w:pPr>
        <w:pStyle w:val="Textkrper"/>
        <w:rPr>
          <w:ins w:id="737" w:author="Dennis Hohmann" w:date="2012-04-15T03:04:00Z"/>
        </w:rPr>
      </w:pPr>
      <w:r w:rsidRPr="00386459">
        <w:t xml:space="preserve">Hier zeigt sich an der rechten, oberen Ecke des linken Quadrates ein Überfräsen, im </w:t>
      </w:r>
      <w:del w:id="738" w:author="Dennis Hohmann" w:date="2012-04-14T20:12:00Z">
        <w:r w:rsidRPr="00386459" w:rsidDel="00DC0324">
          <w:delText xml:space="preserve">linken </w:delText>
        </w:r>
      </w:del>
      <w:ins w:id="739" w:author="Dennis Hohmann" w:date="2012-04-14T20:12:00Z">
        <w:r w:rsidR="00DC0324" w:rsidRPr="00386459">
          <w:t>rec</w:t>
        </w:r>
        <w:r w:rsidR="00DC0324" w:rsidRPr="00386459">
          <w:t>h</w:t>
        </w:r>
        <w:r w:rsidR="00DC0324" w:rsidRPr="00386459">
          <w:t xml:space="preserve">ten </w:t>
        </w:r>
      </w:ins>
      <w:r w:rsidRPr="00386459">
        <w:t>Quadrat ein Unterfräsen. Dieser Versatz entspricht den 42 Leerschritten.</w:t>
      </w:r>
      <w:bookmarkEnd w:id="720"/>
    </w:p>
    <w:p w14:paraId="59407C1F" w14:textId="1EF7DFD8" w:rsidR="00B21CB6" w:rsidDel="001769A5" w:rsidRDefault="00B21CB6" w:rsidP="00213233">
      <w:pPr>
        <w:pStyle w:val="Textkrper"/>
        <w:rPr>
          <w:del w:id="740" w:author="Dennis Hohmann" w:date="2012-04-15T03:06:00Z"/>
        </w:rPr>
      </w:pPr>
    </w:p>
    <w:p w14:paraId="51EA1A5B" w14:textId="27C62C20" w:rsidR="00DC07E0" w:rsidRDefault="00DC07E0">
      <w:pPr>
        <w:pStyle w:val="Textkrper"/>
        <w:pPrChange w:id="741" w:author="Dennis Hohmann" w:date="2012-04-15T00:39:00Z">
          <w:pPr/>
        </w:pPrChange>
      </w:pPr>
    </w:p>
    <w:p w14:paraId="1D01EE60" w14:textId="77777777" w:rsidR="00DC07E0" w:rsidRDefault="00DC07E0">
      <w:pPr>
        <w:pStyle w:val="Textkrper"/>
        <w:pPrChange w:id="742" w:author="Dennis Hohmann" w:date="2012-04-15T00:39:00Z">
          <w:pPr/>
        </w:pPrChange>
      </w:pPr>
      <w:r>
        <w:rPr>
          <w:noProof/>
          <w:lang w:eastAsia="de-DE"/>
        </w:rPr>
        <w:drawing>
          <wp:inline distT="0" distB="0" distL="0" distR="0" wp14:anchorId="3DA4CFCA" wp14:editId="76C45EF5">
            <wp:extent cx="6120765" cy="4590415"/>
            <wp:effectExtent l="0" t="0" r="635" b="698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ehrspiel.jpg"/>
                    <pic:cNvPicPr/>
                  </pic:nvPicPr>
                  <pic:blipFill>
                    <a:blip r:embed="rId19">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E22A021" w14:textId="7EB8D91C" w:rsidR="00DC07E0" w:rsidRDefault="00DC07E0" w:rsidP="00DC07E0">
      <w:pPr>
        <w:pStyle w:val="Beschriftung"/>
        <w:jc w:val="both"/>
      </w:pPr>
      <w:bookmarkStart w:id="743" w:name="_Toc196152837"/>
      <w:r>
        <w:t xml:space="preserve">Abbildung </w:t>
      </w:r>
      <w:r w:rsidR="00E74341">
        <w:fldChar w:fldCharType="begin"/>
      </w:r>
      <w:r w:rsidR="00E74341">
        <w:instrText xml:space="preserve"> STYLEREF 2 \s </w:instrText>
      </w:r>
      <w:r w:rsidR="00E74341">
        <w:fldChar w:fldCharType="separate"/>
      </w:r>
      <w:r w:rsidR="00E74341">
        <w:rPr>
          <w:noProof/>
        </w:rPr>
        <w:t>3.7</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3</w:t>
      </w:r>
      <w:r w:rsidR="00E74341">
        <w:fldChar w:fldCharType="end"/>
      </w:r>
      <w:del w:id="744"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3.6</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del>
      <w:del w:id="745" w:author="Dennis Hohmann" w:date="2012-04-15T01:13:00Z">
        <w:r w:rsidR="002F6ABA" w:rsidDel="00213233">
          <w:rPr>
            <w:noProof/>
          </w:rPr>
          <w:delText>3</w:delText>
        </w:r>
      </w:del>
      <w:del w:id="746" w:author="Dennis Hohmann" w:date="2012-04-15T03:04:00Z">
        <w:r w:rsidR="002F6ABA" w:rsidDel="00FB78A1">
          <w:fldChar w:fldCharType="end"/>
        </w:r>
      </w:del>
      <w:r>
        <w:t>: Umkehrspiel der Y-Achse</w:t>
      </w:r>
      <w:bookmarkEnd w:id="743"/>
    </w:p>
    <w:p w14:paraId="4166083A" w14:textId="77777777" w:rsidR="00DC07E0" w:rsidRPr="00995C64" w:rsidRDefault="00DC07E0" w:rsidP="00DC07E0"/>
    <w:p w14:paraId="4BAC075F" w14:textId="4F45EC09" w:rsidR="00DC07E0" w:rsidRDefault="009E647B">
      <w:pPr>
        <w:pStyle w:val="Textkrper"/>
      </w:pPr>
      <w:r>
        <w:t>Für d</w:t>
      </w:r>
      <w:r w:rsidR="00DC07E0">
        <w:t xml:space="preserve">as Bohren </w:t>
      </w:r>
      <w:r w:rsidR="00DC07E0" w:rsidRPr="0083437E">
        <w:t xml:space="preserve">der Platine ist </w:t>
      </w:r>
      <w:r w:rsidR="0039156A">
        <w:t>dies an</w:t>
      </w:r>
      <w:r w:rsidR="00DC07E0" w:rsidRPr="0083437E">
        <w:t xml:space="preserve"> dieser Stelle unkritisch, da die Bohrungen von oben nach unten berechnet werden. Die Richtungsumkehr findet erst am</w:t>
      </w:r>
      <w:r w:rsidR="00DC07E0">
        <w:t xml:space="preserve"> Ende der Platine statt. Im nächsten Schritt wird die X-Achse verfahren, die Y-Achse startet wieder bei Y</w:t>
      </w:r>
      <w:r>
        <w:t>:</w:t>
      </w:r>
      <w:del w:id="747" w:author="Dennis Hohmann" w:date="2012-04-14T20:13:00Z">
        <w:r w:rsidR="00DC07E0" w:rsidDel="00DC0324">
          <w:delText xml:space="preserve"> </w:delText>
        </w:r>
      </w:del>
      <w:r w:rsidR="00DC07E0">
        <w:t>0.</w:t>
      </w:r>
    </w:p>
    <w:p w14:paraId="21A3B309" w14:textId="5F3B8537" w:rsidR="00DC07E0" w:rsidRDefault="00DC07E0" w:rsidP="007F7087">
      <w:pPr>
        <w:pStyle w:val="berschrift3"/>
      </w:pPr>
      <w:r>
        <w:br w:type="page"/>
      </w:r>
      <w:bookmarkStart w:id="748" w:name="_Toc196153099"/>
      <w:r>
        <w:t>Z-Achse</w:t>
      </w:r>
      <w:bookmarkEnd w:id="748"/>
    </w:p>
    <w:p w14:paraId="20182CD9" w14:textId="77777777" w:rsidR="00DC07E0" w:rsidRDefault="00DC07E0">
      <w:pPr>
        <w:pStyle w:val="Textkrper"/>
      </w:pPr>
    </w:p>
    <w:p w14:paraId="5A7D4CBC" w14:textId="446FF40A" w:rsidR="00DC07E0" w:rsidRDefault="00DC07E0">
      <w:pPr>
        <w:pStyle w:val="Textkrper"/>
      </w:pPr>
      <w:r>
        <w:t>Das Anfahren verschiedenster Positionen der Z-Achse zeigt</w:t>
      </w:r>
      <w:del w:id="749" w:author="Dennis Hohmann" w:date="2012-04-14T20:15:00Z">
        <w:r w:rsidDel="00DC0324">
          <w:delText>e</w:delText>
        </w:r>
      </w:del>
      <w:r>
        <w:t>, dass die Positioniergenaui</w:t>
      </w:r>
      <w:r>
        <w:t>g</w:t>
      </w:r>
      <w:r>
        <w:t>keit, wie auch die Wiederholgenauigkeit der Z-Achse größer ist, als die Auflösung der ei</w:t>
      </w:r>
      <w:r>
        <w:t>n</w:t>
      </w:r>
      <w:r>
        <w:t xml:space="preserve">gesetzten Messuhr. Somit ist es nicht möglich, an dieser Stelle eine belegbare Aussage über die Genauigkeit der Z-Achse zu treffen. Die reale Abweichung ist </w:t>
      </w:r>
      <w:del w:id="750" w:author="Dennis Hohmann" w:date="2012-04-14T20:15:00Z">
        <w:r w:rsidDel="00DC0324">
          <w:delText xml:space="preserve">vermutlich </w:delText>
        </w:r>
      </w:del>
      <w:r>
        <w:t>klei</w:t>
      </w:r>
      <w:r w:rsidRPr="00F55912">
        <w:t>ner 0,01</w:t>
      </w:r>
      <w:ins w:id="751" w:author="Dennis Hohmann" w:date="2012-04-15T02:10:00Z">
        <w:r w:rsidR="00F55912" w:rsidRPr="00F55912">
          <w:rPr>
            <w:rPrChange w:id="752" w:author="Dennis Hohmann" w:date="2012-04-15T02:10:00Z">
              <w:rPr>
                <w:highlight w:val="yellow"/>
              </w:rPr>
            </w:rPrChange>
          </w:rPr>
          <w:t> </w:t>
        </w:r>
      </w:ins>
      <w:r w:rsidRPr="00F55912">
        <w:t>mm.</w:t>
      </w:r>
      <w:r w:rsidR="00351D55">
        <w:t xml:space="preserve"> Ein</w:t>
      </w:r>
      <w:r>
        <w:t xml:space="preserve"> Grund für diese hohe Genauigkeit ist</w:t>
      </w:r>
      <w:r w:rsidR="008035C2">
        <w:t>,</w:t>
      </w:r>
      <w:r>
        <w:t xml:space="preserve"> da</w:t>
      </w:r>
      <w:r w:rsidR="008035C2">
        <w:t>s</w:t>
      </w:r>
      <w:r>
        <w:t>s bei der Z-Achse vernachlässigbare Lag</w:t>
      </w:r>
      <w:r>
        <w:t>e</w:t>
      </w:r>
      <w:r>
        <w:t>rumkehrspiel. Da diese Achse durch die Schwerkraft nach unten gezogen wird, liegt das Spindellager immer an der unt</w:t>
      </w:r>
      <w:r w:rsidR="005F3B95">
        <w:t>eren Steigungsflanke der Spinde</w:t>
      </w:r>
      <w:r>
        <w:t xml:space="preserve"> auf. Dadurch wird jeder Schritt des Z-Achsenmotors direkt in einen Bewegung umgesetzt.</w:t>
      </w:r>
    </w:p>
    <w:p w14:paraId="13F5A237" w14:textId="77777777" w:rsidR="00DC07E0" w:rsidRDefault="00DC07E0" w:rsidP="00DC07E0">
      <w:pPr>
        <w:ind w:left="0" w:firstLine="0"/>
      </w:pPr>
    </w:p>
    <w:p w14:paraId="515CCA42" w14:textId="77777777" w:rsidR="00DC07E0" w:rsidRDefault="00DC07E0" w:rsidP="00E60F49">
      <w:pPr>
        <w:pStyle w:val="berschrift2"/>
      </w:pPr>
      <w:bookmarkStart w:id="753" w:name="_Toc196153100"/>
      <w:r>
        <w:t>Geschwindigkeit</w:t>
      </w:r>
      <w:bookmarkEnd w:id="753"/>
    </w:p>
    <w:p w14:paraId="6FC81B3E" w14:textId="5711E349" w:rsidR="00DC07E0" w:rsidRDefault="00DC07E0">
      <w:pPr>
        <w:pStyle w:val="Textkrper"/>
      </w:pPr>
      <w:r>
        <w:t>Die Beweg</w:t>
      </w:r>
      <w:r w:rsidR="005F3B95">
        <w:t>ungsgeschwindigkeit einer Achse</w:t>
      </w:r>
      <w:r>
        <w:t xml:space="preserve"> errechnet sich aus der Drehzahl</w:t>
      </w:r>
      <w:del w:id="754" w:author="Dennis Hohmann" w:date="2012-04-14T20:17:00Z">
        <w:r w:rsidDel="00DC0324">
          <w:delText xml:space="preserve"> der jeweiligen Spindel</w:delText>
        </w:r>
      </w:del>
      <w:r>
        <w:t xml:space="preserve">, sowie </w:t>
      </w:r>
      <w:ins w:id="755" w:author="Dennis Hohmann" w:date="2012-04-14T20:17:00Z">
        <w:r w:rsidR="00DC0324">
          <w:t xml:space="preserve">aus </w:t>
        </w:r>
      </w:ins>
      <w:r>
        <w:t>der jeweiligen Steigung der Spindel pro Umdrehung. Wie bereits erläutert, haben die hier eingesetzten Spindeln eine Steigung von 1,5</w:t>
      </w:r>
      <w:ins w:id="756" w:author="Dennis Hohmann" w:date="2012-04-15T02:10:00Z">
        <w:r w:rsidR="00F55912">
          <w:t> </w:t>
        </w:r>
      </w:ins>
      <w:r>
        <w:t xml:space="preserve">mm pro Umdrehung. Die Bestimmung der Drehzahl der Spindel hingegen ist etwas aufwändiger, da hier in Schritten gerechnet wird. </w:t>
      </w:r>
      <w:r w:rsidRPr="00293FCF">
        <w:t xml:space="preserve">Eine Umdrehung entspricht 144 Schritten. Die Ansteuerung der Schritte erfolgt über eine </w:t>
      </w:r>
      <w:r w:rsidR="00293FCF" w:rsidRPr="00293FCF">
        <w:t>Impulsansteuerung</w:t>
      </w:r>
      <w:r w:rsidRPr="00293FCF">
        <w:t xml:space="preserve"> pro Schritt.</w:t>
      </w:r>
    </w:p>
    <w:p w14:paraId="6ACA0E7C" w14:textId="77777777" w:rsidR="00DC07E0" w:rsidRDefault="00DC07E0">
      <w:pPr>
        <w:pStyle w:val="Textkrper"/>
      </w:pPr>
    </w:p>
    <w:p w14:paraId="649A99B7" w14:textId="77777777" w:rsidR="00DC07E0" w:rsidRPr="0029630A" w:rsidRDefault="00DC07E0">
      <w:pPr>
        <w:pStyle w:val="Textkrper"/>
      </w:pPr>
      <w:r w:rsidRPr="006D50EA">
        <w:rPr>
          <w:noProof/>
          <w:lang w:eastAsia="de-DE"/>
        </w:rPr>
        <w:drawing>
          <wp:inline distT="0" distB="0" distL="0" distR="0" wp14:anchorId="667BD064" wp14:editId="36F6820B">
            <wp:extent cx="6120765" cy="1191205"/>
            <wp:effectExtent l="0" t="0" r="635" b="3175"/>
            <wp:docPr id="16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1191205"/>
                    </a:xfrm>
                    <a:prstGeom prst="rect">
                      <a:avLst/>
                    </a:prstGeom>
                    <a:noFill/>
                    <a:ln>
                      <a:noFill/>
                    </a:ln>
                  </pic:spPr>
                </pic:pic>
              </a:graphicData>
            </a:graphic>
          </wp:inline>
        </w:drawing>
      </w:r>
    </w:p>
    <w:p w14:paraId="1A07E643" w14:textId="754C6300" w:rsidR="00DC07E0" w:rsidRPr="0029630A" w:rsidRDefault="00DC07E0" w:rsidP="00DC07E0">
      <w:pPr>
        <w:pStyle w:val="Beschriftung"/>
        <w:jc w:val="both"/>
      </w:pPr>
      <w:bookmarkStart w:id="757" w:name="_Toc196152838"/>
      <w:r w:rsidRPr="0029630A">
        <w:t xml:space="preserve">Abbildung </w:t>
      </w:r>
      <w:r w:rsidR="00E74341">
        <w:fldChar w:fldCharType="begin"/>
      </w:r>
      <w:r w:rsidR="00E74341">
        <w:instrText xml:space="preserve"> STYLEREF 2 \s </w:instrText>
      </w:r>
      <w:r w:rsidR="00E74341">
        <w:fldChar w:fldCharType="separate"/>
      </w:r>
      <w:r w:rsidR="00E74341">
        <w:rPr>
          <w:noProof/>
        </w:rPr>
        <w:t>3.8</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758" w:author="Dennis Hohmann" w:date="2012-04-15T03:04:00Z">
        <w:r w:rsidR="002F6ABA" w:rsidRPr="006C23FA" w:rsidDel="00FB78A1">
          <w:fldChar w:fldCharType="begin"/>
        </w:r>
        <w:r w:rsidR="002F6ABA" w:rsidRPr="0029630A" w:rsidDel="00FB78A1">
          <w:delInstrText xml:space="preserve"> STYLEREF 2 \s </w:delInstrText>
        </w:r>
        <w:r w:rsidR="002F6ABA" w:rsidRPr="006C23FA" w:rsidDel="00FB78A1">
          <w:fldChar w:fldCharType="separate"/>
        </w:r>
        <w:r w:rsidR="00213233" w:rsidRPr="0029630A" w:rsidDel="00FB78A1">
          <w:rPr>
            <w:noProof/>
            <w:rPrChange w:id="759" w:author="Dennis Hohmann" w:date="2012-04-15T02:25:00Z">
              <w:rPr>
                <w:noProof/>
                <w:highlight w:val="yellow"/>
              </w:rPr>
            </w:rPrChange>
          </w:rPr>
          <w:delText>3.7</w:delText>
        </w:r>
        <w:r w:rsidR="002F6ABA" w:rsidRPr="006C23FA" w:rsidDel="00FB78A1">
          <w:fldChar w:fldCharType="end"/>
        </w:r>
        <w:r w:rsidR="002F6ABA" w:rsidRPr="0029630A" w:rsidDel="00FB78A1">
          <w:delText>.</w:delText>
        </w:r>
        <w:r w:rsidR="002F6ABA" w:rsidRPr="006C23FA" w:rsidDel="00FB78A1">
          <w:fldChar w:fldCharType="begin"/>
        </w:r>
        <w:r w:rsidR="002F6ABA" w:rsidRPr="0029630A" w:rsidDel="00FB78A1">
          <w:delInstrText xml:space="preserve"> SEQ Abbildung \* ARABIC \s 2 </w:delInstrText>
        </w:r>
        <w:r w:rsidR="002F6ABA" w:rsidRPr="006C23FA" w:rsidDel="00FB78A1">
          <w:fldChar w:fldCharType="separate"/>
        </w:r>
      </w:del>
      <w:del w:id="760" w:author="Dennis Hohmann" w:date="2012-04-15T01:13:00Z">
        <w:r w:rsidR="002F6ABA" w:rsidRPr="0029630A" w:rsidDel="00213233">
          <w:rPr>
            <w:noProof/>
          </w:rPr>
          <w:delText>1</w:delText>
        </w:r>
      </w:del>
      <w:del w:id="761" w:author="Dennis Hohmann" w:date="2012-04-15T03:04:00Z">
        <w:r w:rsidR="002F6ABA" w:rsidRPr="006C23FA" w:rsidDel="00FB78A1">
          <w:fldChar w:fldCharType="end"/>
        </w:r>
      </w:del>
      <w:r w:rsidRPr="0029630A">
        <w:t>: PWM Schrittmotor</w:t>
      </w:r>
      <w:bookmarkEnd w:id="757"/>
    </w:p>
    <w:p w14:paraId="3C195794" w14:textId="77777777" w:rsidR="00DC07E0" w:rsidRPr="0029630A" w:rsidRDefault="00DC07E0">
      <w:pPr>
        <w:pStyle w:val="Textkrper"/>
      </w:pPr>
    </w:p>
    <w:p w14:paraId="3341AE4B" w14:textId="691A1399" w:rsidR="00DC07E0" w:rsidRPr="0029630A" w:rsidRDefault="00DC07E0">
      <w:pPr>
        <w:pStyle w:val="Textkrper"/>
      </w:pPr>
      <m:oMathPara>
        <m:oMath>
          <m:r>
            <w:rPr>
              <w:rFonts w:ascii="Cambria Math" w:hAnsi="Cambria Math"/>
            </w:rPr>
            <m:t>PulsPauseVerh</m:t>
          </m:r>
          <m:r>
            <m:rPr>
              <m:sty m:val="p"/>
            </m:rPr>
            <w:rPr>
              <w:rFonts w:ascii="Cambria Math" w:hAnsi="Cambria Math"/>
              <w:rPrChange w:id="762" w:author="Dennis Hohmann" w:date="2012-04-15T02:25:00Z">
                <w:rPr>
                  <w:rFonts w:ascii="Cambria Math" w:hAnsi="Cambria Math"/>
                </w:rPr>
              </w:rPrChange>
            </w:rPr>
            <m:t>ä</m:t>
          </m:r>
          <m:r>
            <w:rPr>
              <w:rFonts w:ascii="Cambria Math" w:hAnsi="Cambria Math"/>
              <w:rPrChange w:id="763" w:author="Dennis Hohmann" w:date="2012-04-15T02:25:00Z">
                <w:rPr>
                  <w:rFonts w:ascii="Cambria Math" w:hAnsi="Cambria Math"/>
                </w:rPr>
              </w:rPrChange>
            </w:rPr>
            <m:t>ltnis</m:t>
          </m:r>
          <m:r>
            <m:rPr>
              <m:sty m:val="p"/>
            </m:rPr>
            <w:rPr>
              <w:rFonts w:ascii="Cambria Math" w:hAnsi="Cambria Math"/>
              <w:rPrChange w:id="764" w:author="Dennis Hohmann" w:date="2012-04-15T02:25:00Z">
                <w:rPr>
                  <w:rFonts w:ascii="Cambria Math" w:hAnsi="Cambria Math"/>
                </w:rPr>
              </w:rPrChange>
            </w:rPr>
            <m:t xml:space="preserve">= </m:t>
          </m:r>
          <m:f>
            <m:fPr>
              <m:ctrlPr>
                <w:rPr>
                  <w:rFonts w:ascii="Cambria Math" w:hAnsi="Cambria Math"/>
                </w:rPr>
              </m:ctrlPr>
            </m:fPr>
            <m:num>
              <w:del w:id="765" w:author="Dennis Hohmann" w:date="2012-04-15T02:11:00Z">
                <m:r>
                  <w:rPr>
                    <w:rFonts w:ascii="Cambria Math" w:hAnsi="Cambria Math"/>
                  </w:rPr>
                  <m:t>t</m:t>
                </m:r>
              </w:del>
              <m:sSub>
                <m:sSubPr>
                  <m:ctrlPr>
                    <w:ins w:id="766" w:author="Dennis Hohmann" w:date="2012-04-15T02:11:00Z">
                      <w:rPr>
                        <w:rFonts w:ascii="Cambria Math" w:hAnsi="Cambria Math"/>
                        <w:i/>
                        <w:iCs/>
                      </w:rPr>
                    </w:ins>
                  </m:ctrlPr>
                </m:sSubPr>
                <m:e>
                  <w:ins w:id="767" w:author="Dennis Hohmann" w:date="2012-04-15T02:11:00Z">
                    <m:r>
                      <w:rPr>
                        <w:rFonts w:ascii="Cambria Math" w:hAnsi="Cambria Math"/>
                      </w:rPr>
                      <m:t>t</m:t>
                    </m:r>
                  </w:ins>
                </m:e>
                <m:sub>
                  <w:ins w:id="768" w:author="Dennis Hohmann" w:date="2012-04-15T02:11:00Z">
                    <m:r>
                      <w:rPr>
                        <w:rFonts w:ascii="Cambria Math" w:hAnsi="Cambria Math"/>
                      </w:rPr>
                      <m:t>EIN</m:t>
                    </m:r>
                  </w:ins>
                </m:sub>
              </m:sSub>
              <w:del w:id="769" w:author="Dennis Hohmann" w:date="2012-04-15T02:11:00Z">
                <m:r>
                  <w:rPr>
                    <w:rFonts w:ascii="Cambria Math" w:hAnsi="Cambria Math"/>
                  </w:rPr>
                  <m:t>EIN</m:t>
                </m:r>
              </w:del>
            </m:num>
            <m:den>
              <m:r>
                <m:rPr>
                  <m:sty m:val="p"/>
                </m:rPr>
                <w:rPr>
                  <w:rFonts w:ascii="Cambria Math" w:hAnsi="Cambria Math"/>
                </w:rPr>
                <m:t>(</m:t>
              </m:r>
              <m:sSub>
                <m:sSubPr>
                  <m:ctrlPr>
                    <w:ins w:id="770" w:author="Dennis Hohmann" w:date="2012-04-15T02:11:00Z">
                      <w:rPr>
                        <w:rFonts w:ascii="Cambria Math" w:hAnsi="Cambria Math"/>
                        <w:i/>
                        <w:iCs/>
                      </w:rPr>
                    </w:ins>
                  </m:ctrlPr>
                </m:sSubPr>
                <m:e>
                  <w:ins w:id="771" w:author="Dennis Hohmann" w:date="2012-04-15T02:11:00Z">
                    <m:r>
                      <w:rPr>
                        <w:rFonts w:ascii="Cambria Math" w:hAnsi="Cambria Math"/>
                      </w:rPr>
                      <m:t>t</m:t>
                    </m:r>
                  </w:ins>
                </m:e>
                <m:sub>
                  <w:ins w:id="772" w:author="Dennis Hohmann" w:date="2012-04-15T02:11:00Z">
                    <m:r>
                      <w:rPr>
                        <w:rFonts w:ascii="Cambria Math" w:hAnsi="Cambria Math"/>
                      </w:rPr>
                      <m:t>AUS</m:t>
                    </m:r>
                  </w:ins>
                </m:sub>
              </m:sSub>
              <w:del w:id="773" w:author="Dennis Hohmann" w:date="2012-04-15T02:11:00Z">
                <m:r>
                  <w:rPr>
                    <w:rFonts w:ascii="Cambria Math" w:hAnsi="Cambria Math"/>
                  </w:rPr>
                  <m:t>tAUS</m:t>
                </m:r>
              </w:del>
              <m:r>
                <m:rPr>
                  <m:sty m:val="p"/>
                </m:rPr>
                <w:rPr>
                  <w:rFonts w:ascii="Cambria Math" w:hAnsi="Cambria Math"/>
                </w:rPr>
                <m:t>+</m:t>
              </m:r>
              <m:sSub>
                <m:sSubPr>
                  <m:ctrlPr>
                    <w:ins w:id="774" w:author="Dennis Hohmann" w:date="2012-04-15T02:11:00Z">
                      <w:rPr>
                        <w:rFonts w:ascii="Cambria Math" w:hAnsi="Cambria Math"/>
                        <w:i/>
                        <w:iCs/>
                      </w:rPr>
                    </w:ins>
                  </m:ctrlPr>
                </m:sSubPr>
                <m:e>
                  <w:ins w:id="775" w:author="Dennis Hohmann" w:date="2012-04-15T02:11:00Z">
                    <m:r>
                      <w:rPr>
                        <w:rFonts w:ascii="Cambria Math" w:hAnsi="Cambria Math"/>
                      </w:rPr>
                      <m:t>t</m:t>
                    </m:r>
                  </w:ins>
                </m:e>
                <m:sub>
                  <w:ins w:id="776" w:author="Dennis Hohmann" w:date="2012-04-15T02:11:00Z">
                    <m:r>
                      <w:rPr>
                        <w:rFonts w:ascii="Cambria Math" w:hAnsi="Cambria Math"/>
                      </w:rPr>
                      <m:t>EIN</m:t>
                    </m:r>
                  </w:ins>
                </m:sub>
              </m:sSub>
              <w:del w:id="777" w:author="Dennis Hohmann" w:date="2012-04-15T02:11:00Z">
                <m:r>
                  <w:rPr>
                    <w:rFonts w:ascii="Cambria Math" w:hAnsi="Cambria Math"/>
                  </w:rPr>
                  <m:t>tEIN</m:t>
                </m:r>
              </w:del>
              <m:r>
                <m:rPr>
                  <m:sty m:val="p"/>
                </m:rPr>
                <w:rPr>
                  <w:rFonts w:ascii="Cambria Math" w:hAnsi="Cambria Math"/>
                </w:rPr>
                <m:t>)</m:t>
              </m:r>
            </m:den>
          </m:f>
        </m:oMath>
      </m:oMathPara>
    </w:p>
    <w:p w14:paraId="79C851CD" w14:textId="77777777" w:rsidR="00DC07E0" w:rsidRPr="0029630A" w:rsidRDefault="00DC07E0">
      <w:pPr>
        <w:pStyle w:val="Textkrper"/>
      </w:pPr>
    </w:p>
    <w:p w14:paraId="414D3600" w14:textId="02A05D6B" w:rsidR="00114410" w:rsidDel="00876395" w:rsidRDefault="00DC07E0">
      <w:pPr>
        <w:pStyle w:val="Textkrper"/>
        <w:rPr>
          <w:del w:id="778" w:author="Dennis Hohmann" w:date="2012-04-15T02:30:00Z"/>
        </w:rPr>
      </w:pPr>
      <w:r w:rsidRPr="0029630A">
        <w:rPr>
          <w:bCs w:val="0"/>
        </w:rPr>
        <w:t>Aus diversen Versuche</w:t>
      </w:r>
      <w:ins w:id="779" w:author="Dennis Hohmann" w:date="2012-04-15T02:25:00Z">
        <w:r w:rsidR="0029630A">
          <w:t>n</w:t>
        </w:r>
      </w:ins>
      <w:r w:rsidRPr="0029630A">
        <w:rPr>
          <w:bCs w:val="0"/>
        </w:rPr>
        <w:t xml:space="preserve"> in der Entwicklungsphase</w:t>
      </w:r>
      <w:del w:id="780" w:author="Dennis Hohmann" w:date="2012-04-15T02:35:00Z">
        <w:r w:rsidRPr="0029630A" w:rsidDel="0083437E">
          <w:rPr>
            <w:bCs w:val="0"/>
          </w:rPr>
          <w:delText>,</w:delText>
        </w:r>
      </w:del>
      <w:r w:rsidRPr="0029630A">
        <w:rPr>
          <w:bCs w:val="0"/>
        </w:rPr>
        <w:t xml:space="preserve"> hat sich gezeigt, dass mit einem Puls-Pause-Verhältnis von 16,66%</w:t>
      </w:r>
      <w:ins w:id="781" w:author="Dennis Hohmann" w:date="2012-04-15T02:26:00Z">
        <w:r w:rsidR="0029630A">
          <w:t xml:space="preserve"> </w:t>
        </w:r>
      </w:ins>
      <w:ins w:id="782" w:author="Dennis Hohmann" w:date="2012-04-15T02:32:00Z">
        <w:r w:rsidR="00D358AA">
          <w:t>(t</w:t>
        </w:r>
        <w:r w:rsidR="00D358AA" w:rsidRPr="00D358AA">
          <w:rPr>
            <w:bCs w:val="0"/>
            <w:vertAlign w:val="subscript"/>
            <w:rPrChange w:id="783" w:author="Dennis Hohmann" w:date="2012-04-15T02:32:00Z">
              <w:rPr>
                <w:bCs w:val="0"/>
              </w:rPr>
            </w:rPrChange>
          </w:rPr>
          <w:t>AUS</w:t>
        </w:r>
        <w:r w:rsidR="00D358AA">
          <w:t xml:space="preserve"> = 5/6; t</w:t>
        </w:r>
        <w:r w:rsidR="00D358AA" w:rsidRPr="00D358AA">
          <w:rPr>
            <w:bCs w:val="0"/>
            <w:vertAlign w:val="subscript"/>
            <w:rPrChange w:id="784" w:author="Dennis Hohmann" w:date="2012-04-15T02:32:00Z">
              <w:rPr>
                <w:bCs w:val="0"/>
              </w:rPr>
            </w:rPrChange>
          </w:rPr>
          <w:t>EIN</w:t>
        </w:r>
        <w:r w:rsidR="00D358AA">
          <w:rPr>
            <w:vertAlign w:val="subscript"/>
          </w:rPr>
          <w:t xml:space="preserve"> </w:t>
        </w:r>
        <w:r w:rsidR="00D358AA">
          <w:t>= 1/6)</w:t>
        </w:r>
      </w:ins>
      <w:ins w:id="785" w:author="Dennis Hohmann" w:date="2012-04-15T02:28:00Z">
        <w:r w:rsidR="00114410">
          <w:t xml:space="preserve"> </w:t>
        </w:r>
      </w:ins>
      <w:del w:id="786" w:author="Dennis Hohmann" w:date="2012-04-15T02:26:00Z">
        <w:r w:rsidRPr="0029630A" w:rsidDel="0029630A">
          <w:rPr>
            <w:bCs w:val="0"/>
          </w:rPr>
          <w:delText xml:space="preserve"> </w:delText>
        </w:r>
      </w:del>
      <w:r w:rsidRPr="0029630A">
        <w:rPr>
          <w:bCs w:val="0"/>
        </w:rPr>
        <w:t>ein optimaler</w:t>
      </w:r>
      <w:ins w:id="787" w:author="Dennis Hohmann" w:date="2012-04-15T02:31:00Z">
        <w:r w:rsidR="00725C36">
          <w:t xml:space="preserve"> und</w:t>
        </w:r>
      </w:ins>
      <w:del w:id="788" w:author="Dennis Hohmann" w:date="2012-04-15T02:31:00Z">
        <w:r w:rsidRPr="0029630A" w:rsidDel="00725C36">
          <w:rPr>
            <w:bCs w:val="0"/>
          </w:rPr>
          <w:delText>,</w:delText>
        </w:r>
      </w:del>
      <w:r w:rsidRPr="0029630A">
        <w:rPr>
          <w:bCs w:val="0"/>
        </w:rPr>
        <w:t xml:space="preserve"> ruhiger Lauf der Schrittmotoren möglich ist.</w:t>
      </w:r>
    </w:p>
    <w:p w14:paraId="69068B55" w14:textId="77777777" w:rsidR="00876395" w:rsidRPr="0029630A" w:rsidRDefault="00876395">
      <w:pPr>
        <w:pStyle w:val="Textkrper"/>
        <w:rPr>
          <w:ins w:id="789" w:author="Dennis Hohmann" w:date="2012-04-15T02:30:00Z"/>
        </w:rPr>
      </w:pPr>
    </w:p>
    <w:p w14:paraId="69C06055" w14:textId="41837A97" w:rsidR="00DC07E0" w:rsidDel="00360705" w:rsidRDefault="00DC07E0">
      <w:pPr>
        <w:pStyle w:val="Textkrper"/>
        <w:rPr>
          <w:del w:id="790" w:author="Dennis Hohmann" w:date="2012-04-15T02:30:00Z"/>
        </w:rPr>
      </w:pPr>
      <w:r w:rsidRPr="0029630A">
        <w:rPr>
          <w:bCs w:val="0"/>
        </w:rPr>
        <w:t>B</w:t>
      </w:r>
      <w:r w:rsidR="00867F92">
        <w:rPr>
          <w:bCs w:val="0"/>
        </w:rPr>
        <w:t>ei einem größeren Verhältnis kommt</w:t>
      </w:r>
      <w:r w:rsidRPr="0029630A">
        <w:rPr>
          <w:bCs w:val="0"/>
        </w:rPr>
        <w:t xml:space="preserve"> es zum </w:t>
      </w:r>
      <w:ins w:id="791" w:author="Dennis Hohmann" w:date="2012-04-15T02:35:00Z">
        <w:r w:rsidR="0083437E">
          <w:t>B</w:t>
        </w:r>
      </w:ins>
      <w:del w:id="792" w:author="Dennis Hohmann" w:date="2012-04-15T02:35:00Z">
        <w:r w:rsidRPr="0029630A" w:rsidDel="0083437E">
          <w:rPr>
            <w:bCs w:val="0"/>
          </w:rPr>
          <w:delText>b</w:delText>
        </w:r>
      </w:del>
      <w:r w:rsidRPr="0029630A">
        <w:rPr>
          <w:bCs w:val="0"/>
        </w:rPr>
        <w:t>rummen bis hin zum totalen Stillstand der Motoren.</w:t>
      </w:r>
    </w:p>
    <w:p w14:paraId="0A682D98" w14:textId="77777777" w:rsidR="00360705" w:rsidRDefault="00360705">
      <w:pPr>
        <w:pStyle w:val="Textkrper"/>
        <w:rPr>
          <w:ins w:id="793" w:author="Dennis Hohmann" w:date="2012-04-15T02:47:00Z"/>
        </w:rPr>
        <w:pPrChange w:id="794" w:author="Dennis Hohmann" w:date="2012-04-15T02:32:00Z">
          <w:pPr>
            <w:pStyle w:val="Beschriftung"/>
            <w:ind w:firstLine="2399"/>
          </w:pPr>
        </w:pPrChange>
      </w:pPr>
    </w:p>
    <w:p w14:paraId="5811A900" w14:textId="77777777" w:rsidR="00114410" w:rsidRDefault="00DC07E0">
      <w:pPr>
        <w:pStyle w:val="Textkrper"/>
        <w:rPr>
          <w:ins w:id="795" w:author="Dennis Hohmann" w:date="2012-04-15T02:30:00Z"/>
        </w:rPr>
        <w:pPrChange w:id="796" w:author="Dennis Hohmann" w:date="2012-04-15T02:32:00Z">
          <w:pPr>
            <w:pStyle w:val="Beschriftung"/>
            <w:ind w:firstLine="2399"/>
          </w:pPr>
        </w:pPrChange>
      </w:pPr>
      <w:del w:id="797" w:author="Dennis Hohmann" w:date="2012-04-15T02:30:00Z">
        <w:r w:rsidDel="00114410">
          <w:rPr>
            <w:highlight w:val="yellow"/>
          </w:rPr>
          <w:br w:type="page"/>
        </w:r>
      </w:del>
    </w:p>
    <w:p w14:paraId="143C89AE" w14:textId="5C07905D" w:rsidR="00DC07E0" w:rsidRDefault="00DC07E0">
      <w:pPr>
        <w:pStyle w:val="Textkrper"/>
      </w:pPr>
      <w:r w:rsidRPr="00C95F01">
        <w:t>Die</w:t>
      </w:r>
      <w:r>
        <w:t xml:space="preserve"> </w:t>
      </w:r>
      <w:ins w:id="798" w:author="Dennis Hohmann" w:date="2012-04-15T02:33:00Z">
        <w:r w:rsidR="0083437E">
          <w:t>Achsg</w:t>
        </w:r>
      </w:ins>
      <w:del w:id="799" w:author="Dennis Hohmann" w:date="2012-04-15T02:33:00Z">
        <w:r w:rsidDel="0083437E">
          <w:delText>G</w:delText>
        </w:r>
      </w:del>
      <w:r>
        <w:t xml:space="preserve">eschwindigkeit </w:t>
      </w:r>
      <w:r w:rsidR="00480493">
        <w:t>durch Vorgabe</w:t>
      </w:r>
      <w:r w:rsidRPr="00115466">
        <w:t xml:space="preserve"> der t</w:t>
      </w:r>
      <w:r w:rsidRPr="00115466">
        <w:rPr>
          <w:vertAlign w:val="subscript"/>
          <w:rPrChange w:id="800" w:author="Dennis Hohmann" w:date="2012-04-15T02:15:00Z">
            <w:rPr/>
          </w:rPrChange>
        </w:rPr>
        <w:t>AUS</w:t>
      </w:r>
      <w:r w:rsidRPr="00115466">
        <w:t xml:space="preserve">-Zeit. </w:t>
      </w:r>
      <w:r w:rsidR="00480493">
        <w:t xml:space="preserve">Eingestellt. </w:t>
      </w:r>
      <w:del w:id="801" w:author="Dennis Hohmann" w:date="2012-04-15T02:24:00Z">
        <w:r w:rsidRPr="00115466" w:rsidDel="0029630A">
          <w:delText xml:space="preserve">Dadurch ist bei der Berechnung der tatsächlichen Zykluszeit pro Schritt, </w:delText>
        </w:r>
      </w:del>
      <w:del w:id="802" w:author="Dennis Hohmann" w:date="2012-04-15T02:15:00Z">
        <w:r w:rsidRPr="00115466" w:rsidDel="00115466">
          <w:delText>der t</w:delText>
        </w:r>
        <w:r w:rsidRPr="00115466" w:rsidDel="00115466">
          <w:rPr>
            <w:vertAlign w:val="subscript"/>
            <w:rPrChange w:id="803" w:author="Dennis Hohmann" w:date="2012-04-15T02:15:00Z">
              <w:rPr/>
            </w:rPrChange>
          </w:rPr>
          <w:delText>AUS</w:delText>
        </w:r>
        <w:r w:rsidRPr="00115466" w:rsidDel="00115466">
          <w:delText>-Zeit</w:delText>
        </w:r>
      </w:del>
      <w:del w:id="804" w:author="Dennis Hohmann" w:date="2012-04-14T20:19:00Z">
        <w:r w:rsidRPr="00115466" w:rsidDel="00186E1B">
          <w:delText xml:space="preserve">, </w:delText>
        </w:r>
      </w:del>
      <w:del w:id="805" w:author="Dennis Hohmann" w:date="2012-04-15T02:24:00Z">
        <w:r w:rsidRPr="00115466" w:rsidDel="0029630A">
          <w:delText>1/5 der t</w:delText>
        </w:r>
        <w:r w:rsidRPr="00115466" w:rsidDel="0029630A">
          <w:rPr>
            <w:vertAlign w:val="subscript"/>
            <w:rPrChange w:id="806" w:author="Dennis Hohmann" w:date="2012-04-15T02:15:00Z">
              <w:rPr/>
            </w:rPrChange>
          </w:rPr>
          <w:delText>AUS</w:delText>
        </w:r>
        <w:r w:rsidRPr="00115466" w:rsidDel="0029630A">
          <w:delText xml:space="preserve">-Zeit </w:delText>
        </w:r>
      </w:del>
      <w:del w:id="807" w:author="Dennis Hohmann" w:date="2012-04-15T02:16:00Z">
        <w:r w:rsidRPr="00115466" w:rsidDel="003B4567">
          <w:delText>auf</w:delText>
        </w:r>
      </w:del>
      <w:del w:id="808" w:author="Dennis Hohmann" w:date="2012-04-15T02:24:00Z">
        <w:r w:rsidRPr="00115466" w:rsidDel="0029630A">
          <w:delText xml:space="preserve"> </w:delText>
        </w:r>
      </w:del>
      <w:del w:id="809" w:author="Dennis Hohmann" w:date="2012-04-15T02:16:00Z">
        <w:r w:rsidRPr="00115466" w:rsidDel="003B4567">
          <w:delText>zuaddieren</w:delText>
        </w:r>
      </w:del>
      <w:del w:id="810" w:author="Dennis Hohmann" w:date="2012-04-15T02:24:00Z">
        <w:r w:rsidRPr="00115466" w:rsidDel="0029630A">
          <w:delText>. So wird aus einer t</w:delText>
        </w:r>
        <w:r w:rsidRPr="00115466" w:rsidDel="0029630A">
          <w:rPr>
            <w:vertAlign w:val="subscript"/>
            <w:rPrChange w:id="811" w:author="Dennis Hohmann" w:date="2012-04-15T02:15:00Z">
              <w:rPr/>
            </w:rPrChange>
          </w:rPr>
          <w:delText>AUS</w:delText>
        </w:r>
        <w:r w:rsidRPr="00115466" w:rsidDel="0029630A">
          <w:delText>-Zeit von 800</w:delText>
        </w:r>
      </w:del>
      <w:del w:id="812" w:author="Dennis Hohmann" w:date="2012-04-15T02:11:00Z">
        <w:r w:rsidRPr="00115466" w:rsidDel="00F55912">
          <w:delText>u</w:delText>
        </w:r>
      </w:del>
      <w:del w:id="813" w:author="Dennis Hohmann" w:date="2012-04-15T02:24:00Z">
        <w:r w:rsidRPr="00115466" w:rsidDel="0029630A">
          <w:delText>s eine Zykluszeit von 960</w:delText>
        </w:r>
      </w:del>
      <w:del w:id="814" w:author="Dennis Hohmann" w:date="2012-04-15T02:12:00Z">
        <w:r w:rsidRPr="00115466" w:rsidDel="00F55912">
          <w:delText>u</w:delText>
        </w:r>
      </w:del>
      <w:del w:id="815" w:author="Dennis Hohmann" w:date="2012-04-15T02:24:00Z">
        <w:r w:rsidRPr="00115466" w:rsidDel="0029630A">
          <w:delText>s pro</w:delText>
        </w:r>
        <w:r w:rsidDel="0029630A">
          <w:delText xml:space="preserve"> Schritt. </w:delText>
        </w:r>
      </w:del>
      <w:r>
        <w:t>Die Umrechnung der Geschwindigkeit in die Vorgabe der t</w:t>
      </w:r>
      <w:r w:rsidRPr="00F55912">
        <w:rPr>
          <w:vertAlign w:val="subscript"/>
          <w:rPrChange w:id="816" w:author="Dennis Hohmann" w:date="2012-04-15T02:12:00Z">
            <w:rPr/>
          </w:rPrChange>
        </w:rPr>
        <w:t>AUS</w:t>
      </w:r>
      <w:r>
        <w:t>-Zeit ist an folgender Formel verdeutlicht:</w:t>
      </w:r>
    </w:p>
    <w:p w14:paraId="717A81CB" w14:textId="77777777" w:rsidR="00DC07E0" w:rsidRDefault="00DC07E0">
      <w:pPr>
        <w:pStyle w:val="Textkrper"/>
      </w:pPr>
    </w:p>
    <w:p w14:paraId="03D241AF" w14:textId="0AD39EC9" w:rsidR="00DC07E0" w:rsidRPr="006D50EA" w:rsidRDefault="005514FA">
      <w:pPr>
        <w:pStyle w:val="Textkrper"/>
        <w:rPr>
          <w:ins w:id="817" w:author="Dennis Hohmann" w:date="2012-04-15T02:22:00Z"/>
          <w:rFonts w:eastAsiaTheme="minorEastAsia"/>
        </w:rPr>
        <w:pPrChange w:id="818" w:author="Dennis Hohmann" w:date="2012-04-15T00:39:00Z">
          <w:pPr>
            <w:pStyle w:val="Beschriftung"/>
            <w:ind w:firstLine="2399"/>
          </w:pPr>
        </w:pPrChange>
      </w:pPr>
      <m:oMathPara>
        <m:oMath>
          <m:sSub>
            <m:sSubPr>
              <m:ctrlPr>
                <w:ins w:id="819" w:author="Dennis Hohmann" w:date="2012-04-15T02:21:00Z">
                  <w:rPr>
                    <w:rFonts w:ascii="Cambria Math" w:hAnsi="Cambria Math"/>
                    <w:i/>
                    <w:iCs/>
                  </w:rPr>
                </w:ins>
              </m:ctrlPr>
            </m:sSubPr>
            <m:e>
              <w:ins w:id="820" w:author="Dennis Hohmann" w:date="2012-04-15T02:21:00Z">
                <m:r>
                  <w:rPr>
                    <w:rFonts w:ascii="Cambria Math" w:hAnsi="Cambria Math"/>
                  </w:rPr>
                  <m:t>t</m:t>
                </m:r>
              </w:ins>
            </m:e>
            <m:sub>
              <w:ins w:id="821" w:author="Dennis Hohmann" w:date="2012-04-15T02:21:00Z">
                <m:r>
                  <w:rPr>
                    <w:rFonts w:ascii="Cambria Math" w:hAnsi="Cambria Math"/>
                  </w:rPr>
                  <m:t>AUS</m:t>
                </m:r>
              </w:ins>
            </m:sub>
          </m:sSub>
          <w:del w:id="822" w:author="Dennis Hohmann" w:date="2012-04-15T02:21:00Z">
            <m:r>
              <w:rPr>
                <w:rFonts w:ascii="Cambria Math" w:hAnsi="Cambria Math"/>
              </w:rPr>
              <m:t>tAUS</m:t>
            </m:r>
          </w:del>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395150C5" w14:textId="77777777" w:rsidR="003B4567" w:rsidRPr="00177E31" w:rsidRDefault="003B4567">
      <w:pPr>
        <w:pStyle w:val="Textkrper"/>
        <w:rPr>
          <w:rFonts w:eastAsiaTheme="minorEastAsia"/>
        </w:rPr>
        <w:pPrChange w:id="823" w:author="Dennis Hohmann" w:date="2012-04-15T00:39:00Z">
          <w:pPr>
            <w:pStyle w:val="Beschriftung"/>
            <w:ind w:firstLine="2399"/>
          </w:pPr>
        </w:pPrChange>
      </w:pPr>
    </w:p>
    <w:p w14:paraId="342E90A5" w14:textId="3F19B8A1" w:rsidR="00DC07E0" w:rsidRPr="006D50EA" w:rsidRDefault="003B4567">
      <w:pPr>
        <w:pStyle w:val="Textkrper"/>
        <w:rPr>
          <w:ins w:id="824" w:author="Dennis Hohmann" w:date="2012-04-15T02:23:00Z"/>
          <w:rFonts w:eastAsiaTheme="minorEastAsia"/>
        </w:rPr>
        <w:pPrChange w:id="825" w:author="Dennis Hohmann" w:date="2012-04-15T00:39:00Z">
          <w:pPr>
            <w:pStyle w:val="Beschriftung"/>
            <w:ind w:firstLine="2399"/>
          </w:pPr>
        </w:pPrChange>
      </w:pPr>
      <w:ins w:id="826" w:author="Dennis Hohmann" w:date="2012-04-15T02:22:00Z">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sSub>
                  <m:sSubPr>
                    <m:ctrlPr>
                      <w:rPr>
                        <w:rFonts w:ascii="Cambria Math" w:hAnsi="Cambria Math"/>
                        <w:i/>
                        <w:iCs/>
                      </w:rPr>
                    </m:ctrlPr>
                  </m:sSubPr>
                  <m:e>
                    <m:r>
                      <w:rPr>
                        <w:rFonts w:ascii="Cambria Math" w:hAnsi="Cambria Math"/>
                      </w:rPr>
                      <m:t>t</m:t>
                    </m:r>
                  </m:e>
                  <m:sub>
                    <m:r>
                      <w:rPr>
                        <w:rFonts w:ascii="Cambria Math" w:hAnsi="Cambria Math"/>
                      </w:rPr>
                      <m:t>AUS</m:t>
                    </m:r>
                  </m:sub>
                </m:sSub>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ins>
    </w:p>
    <w:p w14:paraId="45AAA6CF" w14:textId="77777777" w:rsidR="003B4567" w:rsidRDefault="003B4567">
      <w:pPr>
        <w:pStyle w:val="Textkrper"/>
        <w:pPrChange w:id="827" w:author="Dennis Hohmann" w:date="2012-04-15T00:39:00Z">
          <w:pPr>
            <w:pStyle w:val="Beschriftung"/>
            <w:ind w:firstLine="2399"/>
          </w:pPr>
        </w:pPrChange>
      </w:pPr>
    </w:p>
    <w:p w14:paraId="796FDB03" w14:textId="0A5E9F64" w:rsidR="00DC07E0" w:rsidRPr="00C95F01" w:rsidDel="003B4567" w:rsidRDefault="00DC07E0">
      <w:pPr>
        <w:pStyle w:val="Textkrper"/>
        <w:spacing w:before="1017"/>
        <w:ind w:left="-17462" w:right="-31680" w:firstLine="3224"/>
        <w:rPr>
          <w:del w:id="828" w:author="Dennis Hohmann" w:date="2012-04-15T02:22:00Z"/>
        </w:rPr>
        <w:pPrChange w:id="829" w:author="Dennis Hohmann" w:date="2012-04-15T00:39:00Z">
          <w:pPr>
            <w:pStyle w:val="Beschriftung"/>
            <w:ind w:firstLine="2399"/>
          </w:pPr>
        </w:pPrChange>
      </w:pPr>
      <w:del w:id="830" w:author="Dennis Hohmann" w:date="2012-04-15T02:22:00Z">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del>
    </w:p>
    <w:p w14:paraId="5331F075" w14:textId="77777777" w:rsidR="00DC07E0" w:rsidDel="003B4567" w:rsidRDefault="00DC07E0">
      <w:pPr>
        <w:pStyle w:val="Textkrper"/>
        <w:rPr>
          <w:del w:id="831" w:author="Dennis Hohmann" w:date="2012-04-15T02:23:00Z"/>
        </w:rPr>
        <w:pPrChange w:id="832" w:author="Dennis Hohmann" w:date="2012-04-15T00:39:00Z">
          <w:pPr>
            <w:pStyle w:val="Beschriftung"/>
            <w:ind w:firstLine="2399"/>
          </w:pPr>
        </w:pPrChange>
      </w:pPr>
    </w:p>
    <w:p w14:paraId="3DE2A7C6" w14:textId="16CC03C6" w:rsidR="00DC07E0" w:rsidRDefault="00DC07E0">
      <w:pPr>
        <w:pStyle w:val="Textkrper"/>
        <w:pPrChange w:id="833" w:author="Dennis Hohmann" w:date="2012-04-15T00:39:00Z">
          <w:pPr>
            <w:pStyle w:val="Beschriftung"/>
            <w:ind w:firstLine="2399"/>
          </w:pPr>
        </w:pPrChange>
      </w:pPr>
      <w:r>
        <w:t>Anhand dieser Formeln errechnet sich für eine Geschwindigkeit von 254</w:t>
      </w:r>
      <w:ins w:id="834" w:author="Dennis Hohmann" w:date="2012-04-15T02:13:00Z">
        <w:r w:rsidR="00F55912">
          <w:t> </w:t>
        </w:r>
      </w:ins>
      <w:r>
        <w:t>mm/min eine t</w:t>
      </w:r>
      <w:r w:rsidRPr="00F55912">
        <w:rPr>
          <w:vertAlign w:val="subscript"/>
          <w:rPrChange w:id="835" w:author="Dennis Hohmann" w:date="2012-04-15T02:13:00Z">
            <w:rPr>
              <w:b w:val="0"/>
            </w:rPr>
          </w:rPrChange>
        </w:rPr>
        <w:t>AUS</w:t>
      </w:r>
      <w:r>
        <w:t>-</w:t>
      </w:r>
      <w:r w:rsidRPr="006D50EA">
        <w:t xml:space="preserve">Zeit von </w:t>
      </w:r>
      <w:r w:rsidRPr="00115466">
        <w:rPr>
          <w:b/>
          <w:rPrChange w:id="836" w:author="Dennis Hohmann" w:date="2012-04-15T02:15:00Z">
            <w:rPr>
              <w:b w:val="0"/>
            </w:rPr>
          </w:rPrChange>
        </w:rPr>
        <w:t>2051</w:t>
      </w:r>
      <w:ins w:id="837" w:author="Dennis Hohmann" w:date="2012-04-15T02:12:00Z">
        <w:r w:rsidR="00F55912" w:rsidRPr="00115466">
          <w:rPr>
            <w:b/>
            <w:rPrChange w:id="838" w:author="Dennis Hohmann" w:date="2012-04-15T02:15:00Z">
              <w:rPr>
                <w:b w:val="0"/>
                <w:highlight w:val="yellow"/>
              </w:rPr>
            </w:rPrChange>
          </w:rPr>
          <w:t> µ</w:t>
        </w:r>
      </w:ins>
      <w:del w:id="839" w:author="Dennis Hohmann" w:date="2012-04-15T02:12:00Z">
        <w:r w:rsidRPr="00115466" w:rsidDel="00F55912">
          <w:rPr>
            <w:b/>
            <w:rPrChange w:id="840" w:author="Dennis Hohmann" w:date="2012-04-15T02:15:00Z">
              <w:rPr>
                <w:b w:val="0"/>
              </w:rPr>
            </w:rPrChange>
          </w:rPr>
          <w:delText>u</w:delText>
        </w:r>
      </w:del>
      <w:r w:rsidRPr="00115466">
        <w:rPr>
          <w:b/>
          <w:rPrChange w:id="841" w:author="Dennis Hohmann" w:date="2012-04-15T02:15:00Z">
            <w:rPr>
              <w:b w:val="0"/>
            </w:rPr>
          </w:rPrChange>
        </w:rPr>
        <w:t>s</w:t>
      </w:r>
      <w:r w:rsidRPr="006D50EA">
        <w:t>. Aus ebenfalls zahlreic</w:t>
      </w:r>
      <w:r w:rsidRPr="006C23FA">
        <w:t>hen Versuche in der Entwicklung zeigte sich einen maximale t</w:t>
      </w:r>
      <w:r w:rsidRPr="00115466">
        <w:rPr>
          <w:vertAlign w:val="subscript"/>
          <w:rPrChange w:id="842" w:author="Dennis Hohmann" w:date="2012-04-15T02:15:00Z">
            <w:rPr>
              <w:b w:val="0"/>
            </w:rPr>
          </w:rPrChange>
        </w:rPr>
        <w:t>AUS</w:t>
      </w:r>
      <w:r w:rsidRPr="006D50EA">
        <w:t xml:space="preserve">-Zeit von </w:t>
      </w:r>
      <w:r w:rsidRPr="00115466">
        <w:rPr>
          <w:b/>
          <w:rPrChange w:id="843" w:author="Dennis Hohmann" w:date="2012-04-15T02:15:00Z">
            <w:rPr>
              <w:b w:val="0"/>
            </w:rPr>
          </w:rPrChange>
        </w:rPr>
        <w:t>750</w:t>
      </w:r>
      <w:ins w:id="844" w:author="Dennis Hohmann" w:date="2012-04-15T02:12:00Z">
        <w:r w:rsidR="00F55912" w:rsidRPr="00115466">
          <w:rPr>
            <w:b/>
            <w:rPrChange w:id="845" w:author="Dennis Hohmann" w:date="2012-04-15T02:15:00Z">
              <w:rPr>
                <w:b w:val="0"/>
              </w:rPr>
            </w:rPrChange>
          </w:rPr>
          <w:t> µ</w:t>
        </w:r>
      </w:ins>
      <w:del w:id="846" w:author="Dennis Hohmann" w:date="2012-04-15T02:12:00Z">
        <w:r w:rsidRPr="00115466" w:rsidDel="00F55912">
          <w:rPr>
            <w:b/>
            <w:rPrChange w:id="847" w:author="Dennis Hohmann" w:date="2012-04-15T02:15:00Z">
              <w:rPr>
                <w:b w:val="0"/>
              </w:rPr>
            </w:rPrChange>
          </w:rPr>
          <w:delText>u</w:delText>
        </w:r>
      </w:del>
      <w:r w:rsidRPr="00115466">
        <w:rPr>
          <w:b/>
          <w:rPrChange w:id="848" w:author="Dennis Hohmann" w:date="2012-04-15T02:15:00Z">
            <w:rPr>
              <w:b w:val="0"/>
            </w:rPr>
          </w:rPrChange>
        </w:rPr>
        <w:t>s</w:t>
      </w:r>
      <w:r w:rsidRPr="006D50EA">
        <w:t xml:space="preserve"> als absoluter Grenzwert. Dies entspricht einer max</w:t>
      </w:r>
      <w:r w:rsidRPr="006C23FA">
        <w:t>i</w:t>
      </w:r>
      <w:r w:rsidRPr="00115466">
        <w:rPr>
          <w:rPrChange w:id="849" w:author="Dennis Hohmann" w:date="2012-04-15T02:15:00Z">
            <w:rPr>
              <w:b w:val="0"/>
            </w:rPr>
          </w:rPrChange>
        </w:rPr>
        <w:t xml:space="preserve">malen Geschwindigkeit von </w:t>
      </w:r>
      <w:r w:rsidRPr="00115466">
        <w:rPr>
          <w:b/>
          <w:rPrChange w:id="850" w:author="Dennis Hohmann" w:date="2012-04-15T02:15:00Z">
            <w:rPr>
              <w:b w:val="0"/>
            </w:rPr>
          </w:rPrChange>
        </w:rPr>
        <w:t>694</w:t>
      </w:r>
      <w:ins w:id="851" w:author="Dennis Hohmann" w:date="2012-04-15T02:12:00Z">
        <w:r w:rsidR="00F55912" w:rsidRPr="00115466">
          <w:rPr>
            <w:b/>
            <w:rPrChange w:id="852" w:author="Dennis Hohmann" w:date="2012-04-15T02:15:00Z">
              <w:rPr>
                <w:b w:val="0"/>
                <w:highlight w:val="yellow"/>
              </w:rPr>
            </w:rPrChange>
          </w:rPr>
          <w:t> </w:t>
        </w:r>
      </w:ins>
      <w:r w:rsidRPr="00115466">
        <w:rPr>
          <w:b/>
          <w:rPrChange w:id="853" w:author="Dennis Hohmann" w:date="2012-04-15T02:15:00Z">
            <w:rPr>
              <w:b w:val="0"/>
            </w:rPr>
          </w:rPrChange>
        </w:rPr>
        <w:t>mm/min</w:t>
      </w:r>
      <w:r w:rsidRPr="006D50EA">
        <w:t>. Wird eine kleiner t</w:t>
      </w:r>
      <w:r w:rsidRPr="00115466">
        <w:rPr>
          <w:vertAlign w:val="subscript"/>
          <w:rPrChange w:id="854" w:author="Dennis Hohmann" w:date="2012-04-15T02:15:00Z">
            <w:rPr>
              <w:b w:val="0"/>
            </w:rPr>
          </w:rPrChange>
        </w:rPr>
        <w:t>AUS</w:t>
      </w:r>
      <w:r w:rsidRPr="006D50EA">
        <w:t xml:space="preserve">-Zeit gewählt, kommt es bei der Y-Achse zum </w:t>
      </w:r>
      <w:ins w:id="855" w:author="Dennis Hohmann" w:date="2012-04-15T02:35:00Z">
        <w:r w:rsidR="00B2702B">
          <w:t>Ü</w:t>
        </w:r>
      </w:ins>
      <w:del w:id="856" w:author="Dennis Hohmann" w:date="2012-04-15T02:35:00Z">
        <w:r w:rsidRPr="006D50EA" w:rsidDel="00B2702B">
          <w:delText>ü</w:delText>
        </w:r>
      </w:del>
      <w:r w:rsidRPr="006C23FA">
        <w:t>berspringen von Schritten</w:t>
      </w:r>
      <w:r>
        <w:t xml:space="preserve">. Dies hat </w:t>
      </w:r>
      <w:r w:rsidR="0039156A">
        <w:t>für den Controller</w:t>
      </w:r>
      <w:del w:id="857" w:author="Dennis Hohmann" w:date="2012-04-14T20:22:00Z">
        <w:r w:rsidDel="00FF1605">
          <w:delText>dann den Verlust der Referenz zur folge</w:delText>
        </w:r>
      </w:del>
      <w:ins w:id="858" w:author="Dennis Hohmann" w:date="2012-04-14T20:22:00Z">
        <w:r w:rsidR="00FF1605">
          <w:t xml:space="preserve"> eine undef</w:t>
        </w:r>
        <w:r w:rsidR="00FF1605">
          <w:t>i</w:t>
        </w:r>
        <w:r w:rsidR="00FF1605">
          <w:t>nierte Position der Achse zur Folge</w:t>
        </w:r>
      </w:ins>
      <w:r>
        <w:t xml:space="preserve">. Es muss </w:t>
      </w:r>
      <w:ins w:id="859" w:author="Dennis Hohmann" w:date="2012-04-14T20:23:00Z">
        <w:r w:rsidR="00FF1605">
          <w:t xml:space="preserve">manuell </w:t>
        </w:r>
      </w:ins>
      <w:r>
        <w:t xml:space="preserve">eine </w:t>
      </w:r>
      <w:del w:id="860" w:author="Dennis Hohmann" w:date="2012-04-14T20:24:00Z">
        <w:r w:rsidDel="00FF1605">
          <w:delText xml:space="preserve">neue </w:delText>
        </w:r>
      </w:del>
      <w:r>
        <w:t>Referenzfahrt durchgeführt werden. Dies</w:t>
      </w:r>
      <w:r w:rsidR="00E1001A">
        <w:t>e</w:t>
      </w:r>
      <w:r>
        <w:t xml:space="preserve"> hat wiederum den Abbruch des aktuellen Programms zur Folge.</w:t>
      </w:r>
    </w:p>
    <w:p w14:paraId="3B4B26A7" w14:textId="77777777" w:rsidR="00DC07E0" w:rsidRDefault="00DC07E0">
      <w:pPr>
        <w:pStyle w:val="Textkrper"/>
      </w:pPr>
    </w:p>
    <w:p w14:paraId="4D16B8B2" w14:textId="1C0F0829" w:rsidR="00DC07E0" w:rsidRDefault="005F3B95" w:rsidP="00E60F49">
      <w:pPr>
        <w:pStyle w:val="berschrift2"/>
      </w:pPr>
      <w:bookmarkStart w:id="861" w:name="_Toc196153101"/>
      <w:r>
        <w:t>Werkzeug</w:t>
      </w:r>
      <w:r w:rsidR="00DC07E0">
        <w:t>drehzahl</w:t>
      </w:r>
      <w:bookmarkEnd w:id="861"/>
    </w:p>
    <w:p w14:paraId="7BB8714F" w14:textId="77777777" w:rsidR="00DC07E0" w:rsidRDefault="00DC07E0">
      <w:pPr>
        <w:pStyle w:val="Textkrper"/>
      </w:pPr>
    </w:p>
    <w:p w14:paraId="6DDFCC12" w14:textId="3D217211" w:rsidR="00DC07E0" w:rsidRDefault="005F3B95">
      <w:pPr>
        <w:pStyle w:val="Textkrper"/>
      </w:pPr>
      <w:del w:id="862" w:author="Dennis Hohmann" w:date="2012-04-15T02:14:00Z">
        <w:r w:rsidRPr="00115466" w:rsidDel="00115466">
          <w:delText xml:space="preserve">Zur </w:delText>
        </w:r>
      </w:del>
      <w:ins w:id="863" w:author="Dennis Hohmann" w:date="2012-04-15T02:14:00Z">
        <w:r w:rsidR="00115466" w:rsidRPr="00115466">
          <w:t xml:space="preserve">Für die </w:t>
        </w:r>
      </w:ins>
      <w:r w:rsidRPr="00115466">
        <w:t>Drehzahl des Werkzeugs</w:t>
      </w:r>
      <w:r w:rsidR="00DC07E0" w:rsidRPr="00115466">
        <w:t xml:space="preserve"> </w:t>
      </w:r>
      <w:del w:id="864" w:author="Dennis Hohmann" w:date="2012-04-15T02:14:00Z">
        <w:r w:rsidR="00DC07E0" w:rsidRPr="00115466" w:rsidDel="00115466">
          <w:delText>kann ge</w:delText>
        </w:r>
        <w:r w:rsidR="00556691" w:rsidRPr="00115466" w:rsidDel="00115466">
          <w:delText>sagt werden</w:delText>
        </w:r>
      </w:del>
      <w:ins w:id="865" w:author="Dennis Hohmann" w:date="2012-04-15T02:14:00Z">
        <w:r w:rsidR="00115466" w:rsidRPr="00115466">
          <w:rPr>
            <w:rPrChange w:id="866" w:author="Dennis Hohmann" w:date="2012-04-15T02:14:00Z">
              <w:rPr>
                <w:highlight w:val="red"/>
              </w:rPr>
            </w:rPrChange>
          </w:rPr>
          <w:t>gilt</w:t>
        </w:r>
      </w:ins>
      <w:ins w:id="867" w:author="Dennis Hohmann" w:date="2012-04-14T20:20:00Z">
        <w:r w:rsidR="009164B9" w:rsidRPr="00115466">
          <w:t>:</w:t>
        </w:r>
      </w:ins>
      <w:r w:rsidR="00556691" w:rsidRPr="00115466">
        <w:t xml:space="preserve"> </w:t>
      </w:r>
      <w:del w:id="868" w:author="Dennis Hohmann" w:date="2012-04-15T02:14:00Z">
        <w:r w:rsidR="00556691" w:rsidRPr="00115466" w:rsidDel="00115466">
          <w:delText xml:space="preserve">das </w:delText>
        </w:r>
      </w:del>
      <w:ins w:id="869" w:author="Dennis Hohmann" w:date="2012-04-15T02:14:00Z">
        <w:r w:rsidR="00115466" w:rsidRPr="00115466">
          <w:rPr>
            <w:rPrChange w:id="870" w:author="Dennis Hohmann" w:date="2012-04-15T02:14:00Z">
              <w:rPr>
                <w:highlight w:val="red"/>
              </w:rPr>
            </w:rPrChange>
          </w:rPr>
          <w:t xml:space="preserve">Das Ergebnis verbessert </w:t>
        </w:r>
      </w:ins>
      <w:r w:rsidR="00556691" w:rsidRPr="00115466">
        <w:t xml:space="preserve">sich </w:t>
      </w:r>
      <w:del w:id="871" w:author="Dennis Hohmann" w:date="2012-04-15T02:14:00Z">
        <w:r w:rsidR="00556691" w:rsidRPr="00115466" w:rsidDel="00115466">
          <w:delText xml:space="preserve">das Ergebnis </w:delText>
        </w:r>
      </w:del>
      <w:r w:rsidR="00556691" w:rsidRPr="00115466">
        <w:t>mit höherer Drehzahl</w:t>
      </w:r>
      <w:del w:id="872" w:author="Dennis Hohmann" w:date="2012-04-15T02:14:00Z">
        <w:r w:rsidR="00556691" w:rsidRPr="00115466" w:rsidDel="00115466">
          <w:delText xml:space="preserve"> verbessert</w:delText>
        </w:r>
      </w:del>
      <w:r w:rsidR="00556691" w:rsidRPr="00115466">
        <w:t xml:space="preserve">. </w:t>
      </w:r>
      <w:r w:rsidR="00DC07E0" w:rsidRPr="00115466">
        <w:t>Eine Drehzahl von 25.000</w:t>
      </w:r>
      <w:ins w:id="873" w:author="Dennis Hohmann" w:date="2012-04-15T02:13:00Z">
        <w:r w:rsidR="00115466" w:rsidRPr="00115466">
          <w:rPr>
            <w:rPrChange w:id="874" w:author="Dennis Hohmann" w:date="2012-04-15T02:14:00Z">
              <w:rPr>
                <w:highlight w:val="yellow"/>
              </w:rPr>
            </w:rPrChange>
          </w:rPr>
          <w:t> </w:t>
        </w:r>
      </w:ins>
      <w:r w:rsidR="00DF657B" w:rsidRPr="00C12701">
        <w:t>min</w:t>
      </w:r>
      <w:r w:rsidR="00DF657B">
        <w:rPr>
          <w:vertAlign w:val="superscript"/>
        </w:rPr>
        <w:t>-1</w:t>
      </w:r>
      <w:r w:rsidR="00DC07E0" w:rsidRPr="00115466">
        <w:t xml:space="preserve"> hat sich für ein sauberes Bohrbild bewährt. Beim Fräsen hingegen ist die Drehzahl sehr stark</w:t>
      </w:r>
      <w:r w:rsidR="00DC07E0">
        <w:t xml:space="preserve"> vom verwendeten Werkzeug abhängig. Auch der Verschleiß des Werkzeugs ist zu berücksichtigen. Ein sauberer Rand einer Bahn, ohne Grat, ist bei einem Gravierstichel auch von der Eintauchtiefe abhängig. Bei einem 0,5</w:t>
      </w:r>
      <w:ins w:id="875" w:author="Dennis Hohmann" w:date="2012-04-15T02:13:00Z">
        <w:r w:rsidR="00115466">
          <w:t> </w:t>
        </w:r>
      </w:ins>
      <w:r w:rsidR="0087693D">
        <w:t>mm </w:t>
      </w:r>
      <w:r w:rsidR="00DC07E0">
        <w:t>60</w:t>
      </w:r>
      <w:ins w:id="876" w:author="Dennis Hohmann" w:date="2012-04-15T02:13:00Z">
        <w:r w:rsidR="00115466">
          <w:t> </w:t>
        </w:r>
      </w:ins>
      <w:r w:rsidR="00DC07E0">
        <w:t>° Stichel zeigt sich bei einer Eintauchtiefe von 0,25</w:t>
      </w:r>
      <w:ins w:id="877" w:author="Dennis Hohmann" w:date="2012-04-15T02:13:00Z">
        <w:r w:rsidR="00115466">
          <w:t> </w:t>
        </w:r>
      </w:ins>
      <w:r w:rsidR="00DC07E0">
        <w:t>mm und einer Drehzahl von 33.000</w:t>
      </w:r>
      <w:ins w:id="878" w:author="Dennis Hohmann" w:date="2012-04-15T02:13:00Z">
        <w:r w:rsidR="00115466">
          <w:t> </w:t>
        </w:r>
      </w:ins>
      <w:r w:rsidR="00DF657B">
        <w:t>min</w:t>
      </w:r>
      <w:r w:rsidR="00DF657B" w:rsidRPr="00DF657B">
        <w:rPr>
          <w:vertAlign w:val="superscript"/>
        </w:rPr>
        <w:t>-1</w:t>
      </w:r>
      <w:r w:rsidR="00DC07E0">
        <w:t xml:space="preserve"> eine </w:t>
      </w:r>
      <w:ins w:id="879" w:author="Dennis Hohmann" w:date="2012-04-15T02:36:00Z">
        <w:r w:rsidR="00B2702B">
          <w:t>g</w:t>
        </w:r>
      </w:ins>
      <w:del w:id="880" w:author="Dennis Hohmann" w:date="2012-04-15T02:36:00Z">
        <w:r w:rsidR="00DC07E0" w:rsidDel="00B2702B">
          <w:delText>G</w:delText>
        </w:r>
      </w:del>
      <w:r w:rsidR="00DC07E0">
        <w:t>ratfreie Bahn. Mit einem 0,1</w:t>
      </w:r>
      <w:ins w:id="881" w:author="Dennis Hohmann" w:date="2012-04-15T02:13:00Z">
        <w:r w:rsidR="00115466">
          <w:t> </w:t>
        </w:r>
      </w:ins>
      <w:r w:rsidR="0087693D">
        <w:t>mm </w:t>
      </w:r>
      <w:r w:rsidR="00DC07E0">
        <w:t>45</w:t>
      </w:r>
      <w:ins w:id="882" w:author="Dennis Hohmann" w:date="2012-04-15T02:13:00Z">
        <w:r w:rsidR="00115466">
          <w:t> </w:t>
        </w:r>
      </w:ins>
      <w:r w:rsidR="00DC07E0">
        <w:t xml:space="preserve">° Stichel </w:t>
      </w:r>
      <w:r w:rsidR="00DC07E0" w:rsidRPr="00115466">
        <w:t>hingegen wird das Erge</w:t>
      </w:r>
      <w:r w:rsidR="00DC07E0" w:rsidRPr="00115466">
        <w:t>b</w:t>
      </w:r>
      <w:r w:rsidR="00DC07E0" w:rsidRPr="00115466">
        <w:t>nis erst bei einer Eintauchtiefe von 0,35</w:t>
      </w:r>
      <w:ins w:id="883" w:author="Dennis Hohmann" w:date="2012-04-15T02:13:00Z">
        <w:r w:rsidR="00115466" w:rsidRPr="00115466">
          <w:t> </w:t>
        </w:r>
      </w:ins>
      <w:r w:rsidR="00DC07E0" w:rsidRPr="00115466">
        <w:t>mm und einer Drehzahl von 35.000</w:t>
      </w:r>
      <w:ins w:id="884" w:author="Dennis Hohmann" w:date="2012-04-15T02:13:00Z">
        <w:r w:rsidR="00115466" w:rsidRPr="00115466">
          <w:rPr>
            <w:rPrChange w:id="885" w:author="Dennis Hohmann" w:date="2012-04-15T02:15:00Z">
              <w:rPr>
                <w:highlight w:val="yellow"/>
              </w:rPr>
            </w:rPrChange>
          </w:rPr>
          <w:t> </w:t>
        </w:r>
      </w:ins>
      <w:r w:rsidR="00DF657B">
        <w:t>min</w:t>
      </w:r>
      <w:r w:rsidR="00DF657B" w:rsidRPr="00DF657B">
        <w:rPr>
          <w:vertAlign w:val="superscript"/>
        </w:rPr>
        <w:t>-1</w:t>
      </w:r>
      <w:r w:rsidR="00DC07E0" w:rsidRPr="00115466">
        <w:t xml:space="preserve"> </w:t>
      </w:r>
      <w:del w:id="886" w:author="Dennis Hohmann" w:date="2012-04-14T20:25:00Z">
        <w:r w:rsidR="00DC07E0" w:rsidRPr="00115466" w:rsidDel="00FF1605">
          <w:delText>sauber</w:delText>
        </w:r>
      </w:del>
      <w:ins w:id="887" w:author="Dennis Hohmann" w:date="2012-04-14T20:25:00Z">
        <w:r w:rsidR="00FF1605" w:rsidRPr="00115466">
          <w:t>akze</w:t>
        </w:r>
        <w:r w:rsidR="00FF1605" w:rsidRPr="00115466">
          <w:t>p</w:t>
        </w:r>
        <w:r w:rsidR="00FF1605" w:rsidRPr="00115466">
          <w:t>tabel</w:t>
        </w:r>
      </w:ins>
      <w:r w:rsidR="00DC07E0" w:rsidRPr="00115466">
        <w:t>. An dieser Stelle sind einige Probebahnen, mit unterschiedlichen Einstellungen</w:t>
      </w:r>
      <w:r w:rsidR="00DC07E0">
        <w:t>, vor dem produktiven Fräsen angeraten.</w:t>
      </w:r>
    </w:p>
    <w:p w14:paraId="776F1F65" w14:textId="6ED6B813" w:rsidR="000D6B34" w:rsidRPr="00101E41" w:rsidRDefault="00E6173E" w:rsidP="00E6173E">
      <w:pPr>
        <w:pStyle w:val="berschrift2"/>
      </w:pPr>
      <w:r>
        <w:br w:type="page"/>
      </w:r>
      <w:r w:rsidR="00E60F49">
        <w:t xml:space="preserve"> </w:t>
      </w:r>
      <w:bookmarkStart w:id="888" w:name="_Toc196153102"/>
      <w:r w:rsidR="000C2306" w:rsidRPr="00903CEF">
        <w:t>Hardware</w:t>
      </w:r>
      <w:r w:rsidR="00C42D2F" w:rsidRPr="00903CEF">
        <w:t xml:space="preserve">- </w:t>
      </w:r>
      <w:ins w:id="889" w:author="Dennis Hohmann" w:date="2012-04-15T02:36:00Z">
        <w:r w:rsidR="00095750">
          <w:t>und</w:t>
        </w:r>
      </w:ins>
      <w:del w:id="890" w:author="Dennis Hohmann" w:date="2012-04-15T02:36:00Z">
        <w:r w:rsidR="00C42D2F" w:rsidRPr="00903CEF" w:rsidDel="00095750">
          <w:delText>&amp;</w:delText>
        </w:r>
      </w:del>
      <w:r w:rsidR="00C42D2F" w:rsidRPr="00903CEF">
        <w:t xml:space="preserve"> Softwarekonfiguration</w:t>
      </w:r>
      <w:bookmarkEnd w:id="888"/>
    </w:p>
    <w:p w14:paraId="0CDA1370" w14:textId="65076BCD" w:rsidR="009127BF" w:rsidRDefault="000C2306" w:rsidP="009C4488">
      <w:pPr>
        <w:pStyle w:val="berschrift3"/>
      </w:pPr>
      <w:bookmarkStart w:id="891" w:name="_Toc196153103"/>
      <w:r>
        <w:t xml:space="preserve">Atmel </w:t>
      </w:r>
      <w:r w:rsidR="00B0341A">
        <w:t>AT</w:t>
      </w:r>
      <w:r>
        <w:t>mega1284P-PU</w:t>
      </w:r>
      <w:r w:rsidR="005E05E6">
        <w:t xml:space="preserve"> Fuses &amp; Lockbits</w:t>
      </w:r>
      <w:bookmarkEnd w:id="891"/>
    </w:p>
    <w:p w14:paraId="730B1C7D" w14:textId="77777777" w:rsidR="00BB7DB6" w:rsidRDefault="00BB7DB6">
      <w:pPr>
        <w:pStyle w:val="Textkrper"/>
      </w:pPr>
    </w:p>
    <w:p w14:paraId="57C6ADA9" w14:textId="47B9D91A" w:rsidR="00FA54DF" w:rsidRDefault="00EF782F">
      <w:pPr>
        <w:pStyle w:val="Textkrper"/>
      </w:pPr>
      <w:r>
        <w:t>Die Steuerung des Controllers und dessen Anlaufverhalten wi</w:t>
      </w:r>
      <w:r w:rsidR="00997E79">
        <w:t>rd über spezielle Bits, den sogenannten</w:t>
      </w:r>
      <w:r>
        <w:t xml:space="preserve"> Fu</w:t>
      </w:r>
      <w:r w:rsidR="00997E79">
        <w:t>sebits</w:t>
      </w:r>
      <w:r w:rsidR="002971E4">
        <w:t xml:space="preserve">, </w:t>
      </w:r>
      <w:r w:rsidR="009A3E82">
        <w:t xml:space="preserve">festgelegt. </w:t>
      </w:r>
      <w:r w:rsidR="000D6B34" w:rsidRPr="00BB7DB6">
        <w:t xml:space="preserve">Die </w:t>
      </w:r>
      <w:r>
        <w:t>Clock Fusebits</w:t>
      </w:r>
      <w:r w:rsidR="000D6B34" w:rsidRPr="00BB7DB6">
        <w:t xml:space="preserve"> sind </w:t>
      </w:r>
      <w:r w:rsidR="000D6B34" w:rsidRPr="00EF782F">
        <w:t>so gesetzt, dass</w:t>
      </w:r>
      <w:r w:rsidR="000D6B34" w:rsidRPr="00BB7DB6">
        <w:t xml:space="preserve"> der externe </w:t>
      </w:r>
      <w:r w:rsidR="005E05E6" w:rsidRPr="00BB7DB6">
        <w:t>18,432</w:t>
      </w:r>
      <w:ins w:id="892" w:author="Dennis Hohmann" w:date="2012-04-15T02:36:00Z">
        <w:r w:rsidR="009816BB">
          <w:t> </w:t>
        </w:r>
      </w:ins>
      <w:r w:rsidR="005E05E6" w:rsidRPr="00BB7DB6">
        <w:t xml:space="preserve">MHz </w:t>
      </w:r>
      <w:r w:rsidR="00FA54DF">
        <w:t xml:space="preserve">Quarz </w:t>
      </w:r>
      <w:r w:rsidR="00B94DE8">
        <w:t xml:space="preserve">16k </w:t>
      </w:r>
      <w:r w:rsidR="0042480E">
        <w:t>Zyklen</w:t>
      </w:r>
      <w:r w:rsidR="000D6B34" w:rsidRPr="00BB7DB6">
        <w:t xml:space="preserve"> plus </w:t>
      </w:r>
      <w:r w:rsidR="0042480E">
        <w:t xml:space="preserve">14 Zyklen </w:t>
      </w:r>
      <w:ins w:id="893" w:author="Dennis Hohmann" w:date="2012-04-15T02:36:00Z">
        <w:r w:rsidR="003F730E">
          <w:t>und</w:t>
        </w:r>
      </w:ins>
      <w:del w:id="894" w:author="Dennis Hohmann" w:date="2012-04-15T02:36:00Z">
        <w:r w:rsidR="0042480E" w:rsidDel="003F730E">
          <w:delText>&amp;</w:delText>
        </w:r>
      </w:del>
      <w:r w:rsidR="0042480E">
        <w:t xml:space="preserve"> </w:t>
      </w:r>
      <w:r w:rsidR="000D6B34" w:rsidRPr="00BB7DB6">
        <w:t>65</w:t>
      </w:r>
      <w:ins w:id="895" w:author="Dennis Hohmann" w:date="2012-04-15T02:36:00Z">
        <w:r w:rsidR="009816BB">
          <w:t> </w:t>
        </w:r>
      </w:ins>
      <w:r w:rsidR="000D6B34" w:rsidRPr="00BB7DB6">
        <w:t xml:space="preserve">ms </w:t>
      </w:r>
      <w:r w:rsidR="000D6B34" w:rsidRPr="0042480E">
        <w:t xml:space="preserve">Zeit zum einschwingen </w:t>
      </w:r>
      <w:r w:rsidR="000B07FB">
        <w:t>erhält</w:t>
      </w:r>
      <w:r w:rsidR="000D6B34" w:rsidRPr="0042480E">
        <w:t>.</w:t>
      </w:r>
      <w:r w:rsidR="009C551C" w:rsidRPr="0042480E">
        <w:t xml:space="preserve"> </w:t>
      </w:r>
      <w:r w:rsidR="0042480E" w:rsidRPr="0042480E">
        <w:t xml:space="preserve">Diese </w:t>
      </w:r>
      <w:r w:rsidR="0042480E" w:rsidRPr="0048303B">
        <w:t>Einstellung ist dem Datenblatt des ATmega1284P-PU Kapitel 7.4 Full Swing Crystal Oscillator zu entnehmen</w:t>
      </w:r>
      <w:r w:rsidRPr="0048303B">
        <w:t xml:space="preserve">. </w:t>
      </w:r>
      <w:r w:rsidR="00297BA0" w:rsidRPr="0048303B">
        <w:t>Die Ent</w:t>
      </w:r>
      <w:r w:rsidR="009A3E82">
        <w:t>scheidung einen sogenannten</w:t>
      </w:r>
      <w:r w:rsidR="00FA54DF" w:rsidRPr="0048303B">
        <w:t xml:space="preserve"> </w:t>
      </w:r>
      <w:r w:rsidR="00D9082F" w:rsidRPr="0048303B">
        <w:t>BAUD</w:t>
      </w:r>
      <w:r w:rsidR="00FA54DF" w:rsidRPr="0048303B">
        <w:t xml:space="preserve">-Quarz mit </w:t>
      </w:r>
      <w:del w:id="896" w:author="Dennis Hohmann" w:date="2012-04-14T20:28:00Z">
        <w:r w:rsidR="00FA54DF" w:rsidRPr="0048303B" w:rsidDel="00FF1605">
          <w:delText>„</w:delText>
        </w:r>
      </w:del>
      <w:r w:rsidR="00FA54DF" w:rsidRPr="0048303B">
        <w:t>krummer</w:t>
      </w:r>
      <w:del w:id="897" w:author="Dennis Hohmann" w:date="2012-04-14T20:28:00Z">
        <w:r w:rsidR="00FA54DF" w:rsidRPr="0048303B" w:rsidDel="00FF1605">
          <w:delText>“</w:delText>
        </w:r>
      </w:del>
      <w:r w:rsidR="00FA54DF" w:rsidRPr="0048303B">
        <w:t xml:space="preserve"> Frequenz </w:t>
      </w:r>
      <w:r w:rsidR="004B1866" w:rsidRPr="0048303B">
        <w:t xml:space="preserve">einzusetzen, </w:t>
      </w:r>
      <w:r w:rsidR="00A61694">
        <w:t xml:space="preserve">wurde </w:t>
      </w:r>
      <w:del w:id="898" w:author="Dennis Hohmann" w:date="2012-04-14T20:31:00Z">
        <w:r w:rsidR="004B1866" w:rsidRPr="0048303B" w:rsidDel="00FF1605">
          <w:delText>f</w:delText>
        </w:r>
        <w:r w:rsidR="00297BA0" w:rsidRPr="0048303B" w:rsidDel="00FF1605">
          <w:delText xml:space="preserve">iel </w:delText>
        </w:r>
      </w:del>
      <w:r w:rsidR="00297BA0" w:rsidRPr="0048303B">
        <w:t xml:space="preserve">Aufgrund der hohen </w:t>
      </w:r>
      <w:r w:rsidR="00D9082F" w:rsidRPr="0048303B">
        <w:t>BAUD</w:t>
      </w:r>
      <w:r w:rsidR="00297BA0" w:rsidRPr="0048303B">
        <w:t xml:space="preserve"> des </w:t>
      </w:r>
      <w:r w:rsidR="00B0341A" w:rsidRPr="0048303B">
        <w:t>VDrive2</w:t>
      </w:r>
      <w:r w:rsidR="00297BA0" w:rsidRPr="0048303B">
        <w:t xml:space="preserve">. </w:t>
      </w:r>
      <w:r w:rsidR="00CA189D" w:rsidRPr="0048303B">
        <w:t>Dieser ist</w:t>
      </w:r>
      <w:r w:rsidR="00CA189D">
        <w:t xml:space="preserve"> über UART1 angebunden. UART0 ist für die Kommunikation mit einem PC oder ähnlichem vo</w:t>
      </w:r>
      <w:r w:rsidR="00CA189D">
        <w:t>r</w:t>
      </w:r>
      <w:r w:rsidR="00CA189D">
        <w:t xml:space="preserve">gesehen. </w:t>
      </w:r>
      <w:r w:rsidR="00297BA0">
        <w:t xml:space="preserve">Da die UART-Schnittstelle </w:t>
      </w:r>
      <w:r w:rsidR="0042480E">
        <w:t>asynchron</w:t>
      </w:r>
      <w:r w:rsidR="00297BA0">
        <w:t xml:space="preserve"> arbeitet, ist die </w:t>
      </w:r>
      <w:r w:rsidR="00297BA0" w:rsidRPr="0048303B">
        <w:t xml:space="preserve">genaue Frequenz des Senders (TX) und des Empfängers (RX) von sehr großer Bedeutung. </w:t>
      </w:r>
      <w:r w:rsidR="0000318F">
        <w:t>D</w:t>
      </w:r>
      <w:r w:rsidR="00297BA0" w:rsidRPr="0048303B">
        <w:t>as Startbit teilt den Beginn einer Übertragung mit</w:t>
      </w:r>
      <w:r w:rsidRPr="0048303B">
        <w:t xml:space="preserve"> und erzeugt einen synchronen Start</w:t>
      </w:r>
      <w:r w:rsidR="00297BA0" w:rsidRPr="0048303B">
        <w:t>.</w:t>
      </w:r>
      <w:r w:rsidR="00297BA0">
        <w:t xml:space="preserve"> Danach werden die Bit</w:t>
      </w:r>
      <w:r>
        <w:t xml:space="preserve">s anhand der </w:t>
      </w:r>
      <w:del w:id="899" w:author="Dennis Hohmann" w:date="2012-04-14T20:32:00Z">
        <w:r w:rsidDel="00877990">
          <w:delText>„</w:delText>
        </w:r>
      </w:del>
      <w:r>
        <w:t>eigenen</w:t>
      </w:r>
      <w:r w:rsidR="0048303B">
        <w:t xml:space="preserve"> erzeugten</w:t>
      </w:r>
      <w:del w:id="900" w:author="Dennis Hohmann" w:date="2012-04-14T20:32:00Z">
        <w:r w:rsidDel="00877990">
          <w:delText>“</w:delText>
        </w:r>
      </w:del>
      <w:r>
        <w:t xml:space="preserve"> Frequenz</w:t>
      </w:r>
      <w:r w:rsidR="0048303B">
        <w:t xml:space="preserve"> (</w:t>
      </w:r>
      <w:r>
        <w:t>Sample-Rate</w:t>
      </w:r>
      <w:r w:rsidR="0048303B">
        <w:t>) der Komponenten</w:t>
      </w:r>
      <w:r>
        <w:t xml:space="preserve"> </w:t>
      </w:r>
      <w:r w:rsidR="00297BA0">
        <w:t xml:space="preserve">gelesen oder gesendet. </w:t>
      </w:r>
      <w:r w:rsidR="00CA189D">
        <w:t xml:space="preserve">Ein maximaler </w:t>
      </w:r>
      <w:r w:rsidR="00297BA0" w:rsidRPr="00EF782F">
        <w:t>Frequ</w:t>
      </w:r>
      <w:r w:rsidR="0042480E" w:rsidRPr="00EF782F">
        <w:t>e</w:t>
      </w:r>
      <w:r w:rsidR="00CA189D" w:rsidRPr="00EF782F">
        <w:t xml:space="preserve">nzversatz von </w:t>
      </w:r>
      <w:r w:rsidR="00FA54DF" w:rsidRPr="00EF782F">
        <w:t>3</w:t>
      </w:r>
      <w:ins w:id="901" w:author="Dennis Hohmann" w:date="2012-04-15T02:37:00Z">
        <w:r w:rsidR="009816BB">
          <w:t> </w:t>
        </w:r>
      </w:ins>
      <w:r w:rsidR="00FA54DF" w:rsidRPr="00EF782F">
        <w:t>%</w:t>
      </w:r>
      <w:r w:rsidR="00A74077">
        <w:rPr>
          <w:rStyle w:val="Funotenzeichen"/>
        </w:rPr>
        <w:footnoteReference w:id="12"/>
      </w:r>
      <w:r w:rsidR="00FA54DF">
        <w:t xml:space="preserve"> </w:t>
      </w:r>
      <w:r w:rsidR="00CA189D">
        <w:t>liegt noch in einem akzeptablen Bereich</w:t>
      </w:r>
      <w:r w:rsidR="00FA54DF">
        <w:t>.</w:t>
      </w:r>
      <w:r w:rsidR="00CA189D">
        <w:t xml:space="preserve"> Ist der Versatz</w:t>
      </w:r>
      <w:del w:id="902" w:author="Dennis Hohmann" w:date="2012-04-15T02:37:00Z">
        <w:r w:rsidR="00CA189D" w:rsidDel="009816BB">
          <w:delText xml:space="preserve"> </w:delText>
        </w:r>
      </w:del>
      <w:ins w:id="903" w:author="Dennis Hohmann" w:date="2012-04-14T20:33:00Z">
        <w:r w:rsidR="00111BFC">
          <w:t xml:space="preserve"> größer </w:t>
        </w:r>
      </w:ins>
      <w:del w:id="904" w:author="Dennis Hohmann" w:date="2012-04-14T20:33:00Z">
        <w:r w:rsidR="00CA189D" w:rsidDel="00111BFC">
          <w:delText>&gt;</w:delText>
        </w:r>
      </w:del>
      <w:r w:rsidR="00CA189D">
        <w:t>3</w:t>
      </w:r>
      <w:ins w:id="905" w:author="Dennis Hohmann" w:date="2012-04-15T02:37:00Z">
        <w:r w:rsidR="009816BB">
          <w:t> </w:t>
        </w:r>
      </w:ins>
      <w:r w:rsidR="00CA189D">
        <w:t>% ist eine</w:t>
      </w:r>
      <w:del w:id="906" w:author="Dennis Hohmann" w:date="2012-04-14T20:31:00Z">
        <w:r w:rsidR="00CA189D" w:rsidDel="00FF1605">
          <w:delText>n</w:delText>
        </w:r>
      </w:del>
      <w:r w:rsidR="00CA189D">
        <w:t xml:space="preserve"> </w:t>
      </w:r>
      <w:del w:id="907" w:author="Dennis Hohmann" w:date="2012-04-14T20:31:00Z">
        <w:r w:rsidR="00CA189D" w:rsidDel="00FF1605">
          <w:delText xml:space="preserve">sauber und </w:delText>
        </w:r>
      </w:del>
      <w:r w:rsidR="00CA189D">
        <w:t>einwandfreie Übertragung nicht mehr möglich.</w:t>
      </w:r>
      <w:r w:rsidR="00FA54DF">
        <w:t xml:space="preserve"> </w:t>
      </w:r>
      <w:r w:rsidR="00E260B6">
        <w:t xml:space="preserve">Die Ablaufsteuerung des UART wird von </w:t>
      </w:r>
      <w:ins w:id="908" w:author="Dennis Hohmann" w:date="2012-04-15T02:37:00Z">
        <w:r w:rsidR="009816BB">
          <w:t>vier</w:t>
        </w:r>
      </w:ins>
      <w:del w:id="909" w:author="Dennis Hohmann" w:date="2012-04-15T02:37:00Z">
        <w:r w:rsidR="00E260B6" w:rsidDel="009816BB">
          <w:delText>4</w:delText>
        </w:r>
      </w:del>
      <w:r w:rsidR="00E260B6">
        <w:t xml:space="preserve"> </w:t>
      </w:r>
      <w:del w:id="910" w:author="Dennis Hohmann" w:date="2012-04-15T02:38:00Z">
        <w:r w:rsidR="00E260B6" w:rsidDel="009816BB">
          <w:delText>so</w:delText>
        </w:r>
      </w:del>
      <w:ins w:id="911" w:author="Dennis Hohmann" w:date="2012-04-15T02:38:00Z">
        <w:r w:rsidR="009816BB">
          <w:t>sogenannte</w:t>
        </w:r>
      </w:ins>
      <w:ins w:id="912" w:author="Dennis Hohmann" w:date="2012-04-15T02:39:00Z">
        <w:r w:rsidR="00497CC7">
          <w:t>n</w:t>
        </w:r>
      </w:ins>
      <w:del w:id="913" w:author="Dennis Hohmann" w:date="2012-04-15T02:37:00Z">
        <w:r w:rsidR="00E260B6" w:rsidDel="009816BB">
          <w:delText>g.</w:delText>
        </w:r>
      </w:del>
      <w:r w:rsidR="00E260B6">
        <w:t xml:space="preserve"> Special</w:t>
      </w:r>
      <w:r w:rsidR="00D42EB8">
        <w:t xml:space="preserve"> </w:t>
      </w:r>
      <w:r w:rsidR="00E260B6">
        <w:t>Function</w:t>
      </w:r>
      <w:r w:rsidR="00D42EB8">
        <w:t xml:space="preserve"> </w:t>
      </w:r>
      <w:r w:rsidR="00E260B6">
        <w:t xml:space="preserve">Registern übernommen. Eines dieser Register ist das </w:t>
      </w:r>
      <w:r w:rsidR="00E260B6" w:rsidRPr="00E260B6">
        <w:rPr>
          <w:b/>
          <w:color w:val="0D0D0D" w:themeColor="text1" w:themeTint="F2"/>
        </w:rPr>
        <w:t>U</w:t>
      </w:r>
      <w:r w:rsidR="00E260B6">
        <w:t xml:space="preserve">ART </w:t>
      </w:r>
      <w:r w:rsidR="00E260B6" w:rsidRPr="00E260B6">
        <w:rPr>
          <w:b/>
        </w:rPr>
        <w:t>B</w:t>
      </w:r>
      <w:r w:rsidR="00E260B6">
        <w:t>aud</w:t>
      </w:r>
      <w:r w:rsidR="00E260B6" w:rsidRPr="00E260B6">
        <w:rPr>
          <w:b/>
        </w:rPr>
        <w:t>R</w:t>
      </w:r>
      <w:r w:rsidR="00E260B6">
        <w:t>ate</w:t>
      </w:r>
      <w:r w:rsidR="00E260B6" w:rsidRPr="00E260B6">
        <w:rPr>
          <w:b/>
        </w:rPr>
        <w:t>R</w:t>
      </w:r>
      <w:r w:rsidR="00E260B6">
        <w:t xml:space="preserve">egister. </w:t>
      </w:r>
      <w:r w:rsidR="00A74077">
        <w:t>Es wird zur B</w:t>
      </w:r>
      <w:r w:rsidR="00A74077">
        <w:t>e</w:t>
      </w:r>
      <w:r w:rsidR="00A74077">
        <w:t>stimmung der Kommu</w:t>
      </w:r>
      <w:r w:rsidR="00E260B6">
        <w:t xml:space="preserve">nikationsgeschwindigkeit, der </w:t>
      </w:r>
      <w:r w:rsidR="00E260B6" w:rsidRPr="00F8403F">
        <w:t>sog</w:t>
      </w:r>
      <w:ins w:id="914" w:author="Dennis Hohmann" w:date="2012-04-15T02:40:00Z">
        <w:r w:rsidR="00F8403F" w:rsidRPr="00F8403F">
          <w:t>enannten</w:t>
        </w:r>
      </w:ins>
      <w:del w:id="915" w:author="Dennis Hohmann" w:date="2012-04-15T02:41:00Z">
        <w:r w:rsidR="00E260B6" w:rsidRPr="00F8403F" w:rsidDel="00F8403F">
          <w:delText>.</w:delText>
        </w:r>
      </w:del>
      <w:r w:rsidR="00E260B6" w:rsidRPr="00F8403F">
        <w:t xml:space="preserve"> BAUD</w:t>
      </w:r>
      <w:r w:rsidR="00356418" w:rsidRPr="00F8403F">
        <w:t>,</w:t>
      </w:r>
      <w:r w:rsidR="00E260B6" w:rsidRPr="00F8403F">
        <w:t xml:space="preserve"> mit</w:t>
      </w:r>
      <w:r w:rsidR="00E260B6">
        <w:t xml:space="preserve"> einem Teiler</w:t>
      </w:r>
      <w:r w:rsidR="00644F84">
        <w:t>wert</w:t>
      </w:r>
      <w:r w:rsidR="00E260B6">
        <w:t xml:space="preserve"> belegt. </w:t>
      </w:r>
      <w:ins w:id="916" w:author="Dennis Hohmann" w:date="2012-04-14T20:34:00Z">
        <w:r w:rsidR="00111BFC">
          <w:t>Gemäß Datenblatt</w:t>
        </w:r>
        <w:r w:rsidR="00111BFC">
          <w:rPr>
            <w:rStyle w:val="Funotenzeichen"/>
          </w:rPr>
          <w:footnoteReference w:id="13"/>
        </w:r>
        <w:r w:rsidR="00111BFC">
          <w:t xml:space="preserve"> errechnet sich d</w:t>
        </w:r>
      </w:ins>
      <w:del w:id="920" w:author="Dennis Hohmann" w:date="2012-04-14T20:34:00Z">
        <w:r w:rsidR="00FA54DF" w:rsidDel="00111BFC">
          <w:delText>D</w:delText>
        </w:r>
      </w:del>
      <w:r w:rsidR="00FA54DF">
        <w:t xml:space="preserve">ie </w:t>
      </w:r>
      <w:r w:rsidR="00D9082F">
        <w:t xml:space="preserve">BAUD und </w:t>
      </w:r>
      <w:r w:rsidR="00D9082F" w:rsidRPr="00A74077">
        <w:t>de</w:t>
      </w:r>
      <w:ins w:id="921" w:author="Dennis Hohmann" w:date="2012-04-14T20:34:00Z">
        <w:r w:rsidR="00111BFC">
          <w:t>r</w:t>
        </w:r>
      </w:ins>
      <w:del w:id="922" w:author="Dennis Hohmann" w:date="2012-04-14T20:34:00Z">
        <w:r w:rsidR="00D9082F" w:rsidRPr="00A74077" w:rsidDel="00111BFC">
          <w:delText>n</w:delText>
        </w:r>
      </w:del>
      <w:r w:rsidR="00D9082F" w:rsidRPr="00A74077">
        <w:t xml:space="preserve"> Teiler</w:t>
      </w:r>
      <w:r w:rsidR="00644F84">
        <w:t>wert für</w:t>
      </w:r>
      <w:r w:rsidR="00D9082F" w:rsidRPr="00A74077">
        <w:t xml:space="preserve"> UBRRn</w:t>
      </w:r>
      <w:r w:rsidR="00FA54DF" w:rsidRPr="00A74077">
        <w:t xml:space="preserve"> </w:t>
      </w:r>
      <w:del w:id="923" w:author="Dennis Hohmann" w:date="2012-04-14T20:34:00Z">
        <w:r w:rsidR="00FA54DF" w:rsidRPr="00A74077" w:rsidDel="00111BFC">
          <w:delText>errechnet sich</w:delText>
        </w:r>
        <w:r w:rsidR="00FA54DF" w:rsidDel="00111BFC">
          <w:delText xml:space="preserve"> </w:delText>
        </w:r>
      </w:del>
      <w:r w:rsidR="00D9082F">
        <w:t>wie folgt</w:t>
      </w:r>
      <w:r w:rsidR="00FA54DF">
        <w:t>:</w:t>
      </w:r>
    </w:p>
    <w:p w14:paraId="25311E5F" w14:textId="77777777" w:rsidR="00D9082F" w:rsidRDefault="00D9082F">
      <w:pPr>
        <w:pStyle w:val="Textkrper"/>
      </w:pPr>
    </w:p>
    <w:p w14:paraId="51F973B2" w14:textId="00AAF4DA" w:rsidR="00FA54DF" w:rsidRPr="00D9082F" w:rsidRDefault="00182D48">
      <w:pPr>
        <w:pStyle w:val="Textkrper"/>
        <w:rPr>
          <w:rFonts w:eastAsiaTheme="minorEastAsia"/>
        </w:rPr>
      </w:pPr>
      <m:oMathPara>
        <m:oMath>
          <m:r>
            <w:rPr>
              <w:rFonts w:ascii="Cambria Math" w:hAnsi="Cambria Math"/>
            </w:rPr>
            <m:t>BAUD</m:t>
          </m:r>
          <m:r>
            <m:rPr>
              <m:sty m:val="p"/>
            </m:rPr>
            <w:rPr>
              <w:rFonts w:ascii="Cambria Math" w:hAnsi="Cambria Math"/>
            </w:rPr>
            <m:t xml:space="preserve">= </m:t>
          </m:r>
          <m:f>
            <m:fPr>
              <m:ctrlPr>
                <w:rPr>
                  <w:rFonts w:ascii="Cambria Math" w:hAnsi="Cambria Math"/>
                </w:rPr>
              </m:ctrlPr>
            </m:fPr>
            <m:num>
              <w:del w:id="924" w:author="Dennis Hohmann" w:date="2012-04-15T02:40:00Z">
                <m:r>
                  <w:rPr>
                    <w:rFonts w:ascii="Cambria Math" w:hAnsi="Cambria Math"/>
                  </w:rPr>
                  <m:t>f</m:t>
                </m:r>
              </w:del>
              <m:sSub>
                <m:sSubPr>
                  <m:ctrlPr>
                    <w:ins w:id="925" w:author="Dennis Hohmann" w:date="2012-04-15T02:39:00Z">
                      <w:rPr>
                        <w:rFonts w:ascii="Cambria Math" w:hAnsi="Cambria Math"/>
                        <w:i/>
                        <w:iCs/>
                      </w:rPr>
                    </w:ins>
                  </m:ctrlPr>
                </m:sSubPr>
                <m:e>
                  <w:ins w:id="926" w:author="Dennis Hohmann" w:date="2012-04-15T02:40:00Z">
                    <m:r>
                      <w:rPr>
                        <w:rFonts w:ascii="Cambria Math" w:hAnsi="Cambria Math"/>
                      </w:rPr>
                      <m:t>f</m:t>
                    </m:r>
                  </w:ins>
                </m:e>
                <m:sub>
                  <w:ins w:id="927" w:author="Dennis Hohmann" w:date="2012-04-15T02:40:00Z">
                    <m:r>
                      <w:rPr>
                        <w:rFonts w:ascii="Cambria Math" w:hAnsi="Cambria Math"/>
                      </w:rPr>
                      <m:t>OSC</m:t>
                    </m:r>
                  </w:ins>
                </m:sub>
              </m:sSub>
              <w:del w:id="928" w:author="Dennis Hohmann" w:date="2012-04-15T02:39:00Z">
                <m:r>
                  <w:rPr>
                    <w:rFonts w:ascii="Cambria Math" w:hAnsi="Cambria Math"/>
                  </w:rPr>
                  <m:t>OSC</m:t>
                </m:r>
              </w:del>
            </m:num>
            <m:den>
              <m:r>
                <m:rPr>
                  <m:sty m:val="p"/>
                </m:rPr>
                <w:rPr>
                  <w:rFonts w:ascii="Cambria Math" w:hAnsi="Cambria Math"/>
                </w:rPr>
                <m:t>16*</m:t>
              </m:r>
              <m:r>
                <w:rPr>
                  <w:rFonts w:ascii="Cambria Math" w:hAnsi="Cambria Math"/>
                </w:rPr>
                <m:t>UBRRn</m:t>
              </m:r>
            </m:den>
          </m:f>
          <m:r>
            <m:rPr>
              <m:sty m:val="p"/>
            </m:rPr>
            <w:rPr>
              <w:rFonts w:ascii="Cambria Math" w:hAnsi="Cambria Math"/>
            </w:rPr>
            <m:t>-1</m:t>
          </m:r>
        </m:oMath>
      </m:oMathPara>
    </w:p>
    <w:p w14:paraId="2DC53962" w14:textId="77777777" w:rsidR="00D9082F" w:rsidRPr="00EC2B45" w:rsidRDefault="00D9082F">
      <w:pPr>
        <w:pStyle w:val="Textkrper"/>
      </w:pPr>
    </w:p>
    <w:p w14:paraId="6A95ED5A" w14:textId="39C61040" w:rsidR="00EC2B45" w:rsidRPr="00E260B6" w:rsidRDefault="00EC2B45">
      <w:pPr>
        <w:pStyle w:val="Textkrper"/>
        <w:rPr>
          <w:rFonts w:eastAsiaTheme="minorEastAsia"/>
        </w:rPr>
      </w:pPr>
      <m:oMathPara>
        <m:oMath>
          <m:r>
            <w:rPr>
              <w:rFonts w:ascii="Cambria Math" w:hAnsi="Cambria Math"/>
            </w:rPr>
            <m:t>UBRRn</m:t>
          </m:r>
          <m:r>
            <m:rPr>
              <m:sty m:val="p"/>
            </m:rPr>
            <w:rPr>
              <w:rFonts w:ascii="Cambria Math" w:hAnsi="Cambria Math"/>
            </w:rPr>
            <m:t>=</m:t>
          </m:r>
          <m:f>
            <m:fPr>
              <m:ctrlPr>
                <w:rPr>
                  <w:rFonts w:ascii="Cambria Math" w:hAnsi="Cambria Math"/>
                </w:rPr>
              </m:ctrlPr>
            </m:fPr>
            <m:num>
              <m:sSub>
                <m:sSubPr>
                  <m:ctrlPr>
                    <w:ins w:id="929" w:author="Dennis Hohmann" w:date="2012-04-15T02:40:00Z">
                      <w:rPr>
                        <w:rFonts w:ascii="Cambria Math" w:hAnsi="Cambria Math"/>
                        <w:i/>
                        <w:iCs/>
                      </w:rPr>
                    </w:ins>
                  </m:ctrlPr>
                </m:sSubPr>
                <m:e>
                  <w:ins w:id="930" w:author="Dennis Hohmann" w:date="2012-04-15T02:40:00Z">
                    <m:r>
                      <w:rPr>
                        <w:rFonts w:ascii="Cambria Math" w:hAnsi="Cambria Math"/>
                      </w:rPr>
                      <m:t>f</m:t>
                    </m:r>
                  </w:ins>
                </m:e>
                <m:sub>
                  <w:ins w:id="931" w:author="Dennis Hohmann" w:date="2012-04-15T02:40:00Z">
                    <m:r>
                      <w:rPr>
                        <w:rFonts w:ascii="Cambria Math" w:hAnsi="Cambria Math"/>
                      </w:rPr>
                      <m:t>OSC</m:t>
                    </m:r>
                  </w:ins>
                </m:sub>
              </m:sSub>
              <w:del w:id="932" w:author="Dennis Hohmann" w:date="2012-04-15T02:40:00Z">
                <m:r>
                  <w:rPr>
                    <w:rFonts w:ascii="Cambria Math" w:hAnsi="Cambria Math"/>
                  </w:rPr>
                  <m:t>fOSC</m:t>
                </m:r>
              </w:del>
            </m:num>
            <m:den>
              <m:r>
                <m:rPr>
                  <m:sty m:val="p"/>
                </m:rPr>
                <w:rPr>
                  <w:rFonts w:ascii="Cambria Math" w:hAnsi="Cambria Math"/>
                </w:rPr>
                <m:t>16*(</m:t>
              </m:r>
              <m:r>
                <w:rPr>
                  <w:rFonts w:ascii="Cambria Math" w:hAnsi="Cambria Math"/>
                </w:rPr>
                <m:t>UBRRn</m:t>
              </m:r>
              <m:r>
                <m:rPr>
                  <m:sty m:val="p"/>
                </m:rPr>
                <w:rPr>
                  <w:rFonts w:ascii="Cambria Math" w:hAnsi="Cambria Math"/>
                </w:rPr>
                <m:t>+1)</m:t>
              </m:r>
            </m:den>
          </m:f>
        </m:oMath>
      </m:oMathPara>
    </w:p>
    <w:p w14:paraId="56BFE3DB" w14:textId="77777777" w:rsidR="00E260B6" w:rsidRPr="00D9082F" w:rsidRDefault="00E260B6">
      <w:pPr>
        <w:pStyle w:val="Textkrper"/>
      </w:pPr>
    </w:p>
    <w:p w14:paraId="023729FD" w14:textId="0FF1C17E" w:rsidR="00D9082F" w:rsidRDefault="004C54E6">
      <w:pPr>
        <w:pStyle w:val="Textkrper"/>
      </w:pPr>
      <w:r>
        <w:t>f</w:t>
      </w:r>
      <w:r w:rsidRPr="00111BFC">
        <w:rPr>
          <w:vertAlign w:val="subscript"/>
          <w:rPrChange w:id="933" w:author="Dennis Hohmann" w:date="2012-04-14T20:35:00Z">
            <w:rPr/>
          </w:rPrChange>
        </w:rPr>
        <w:t>OSC</w:t>
      </w:r>
      <w:r>
        <w:t xml:space="preserve"> = Oszillator- oder</w:t>
      </w:r>
      <w:r w:rsidR="00D90A7C">
        <w:t xml:space="preserve"> </w:t>
      </w:r>
      <w:r w:rsidR="007A1B20">
        <w:t>Quarz-Frequenz</w:t>
      </w:r>
    </w:p>
    <w:p w14:paraId="54603A02" w14:textId="41E100E6" w:rsidR="007A1B20" w:rsidRPr="00111BFC" w:rsidRDefault="007A1B20">
      <w:pPr>
        <w:pStyle w:val="Textkrper"/>
      </w:pPr>
      <w:r>
        <w:t>UBRR</w:t>
      </w:r>
      <w:r w:rsidRPr="00111BFC">
        <w:t>n</w:t>
      </w:r>
      <w:r>
        <w:t xml:space="preserve"> = Teiler de</w:t>
      </w:r>
      <w:ins w:id="934" w:author="Dennis Hohmann" w:date="2012-04-14T20:35:00Z">
        <w:r w:rsidR="00111BFC">
          <w:t xml:space="preserve">s </w:t>
        </w:r>
      </w:ins>
      <w:del w:id="935" w:author="Dennis Hohmann" w:date="2012-04-14T20:35:00Z">
        <w:r w:rsidDel="00111BFC">
          <w:delText>r n-</w:delText>
        </w:r>
      </w:del>
      <w:r>
        <w:t>UART</w:t>
      </w:r>
      <w:ins w:id="936" w:author="Dennis Hohmann" w:date="2012-04-14T20:35:00Z">
        <w:r w:rsidR="00111BFC" w:rsidRPr="00111BFC">
          <w:t>n</w:t>
        </w:r>
      </w:ins>
    </w:p>
    <w:p w14:paraId="29AB5F52" w14:textId="0B0ED41D" w:rsidR="00644F84" w:rsidRDefault="007A1B20">
      <w:pPr>
        <w:pStyle w:val="Textkrper"/>
      </w:pPr>
      <w:r>
        <w:t xml:space="preserve">BAUD = </w:t>
      </w:r>
      <w:del w:id="937" w:author="Dennis Hohmann" w:date="2012-04-14T20:36:00Z">
        <w:r w:rsidDel="00111BFC">
          <w:delText>Übertragungsfrequenz</w:delText>
        </w:r>
      </w:del>
      <w:ins w:id="938" w:author="Dennis Hohmann" w:date="2012-04-14T20:36:00Z">
        <w:r w:rsidR="00111BFC">
          <w:t>Schrittgeschwindigkeit</w:t>
        </w:r>
      </w:ins>
    </w:p>
    <w:p w14:paraId="02035F16" w14:textId="7AF1CF51" w:rsidR="007A1B20" w:rsidRDefault="00644F84">
      <w:pPr>
        <w:pStyle w:val="Textkrper"/>
      </w:pPr>
      <w:r>
        <w:t>n = Index der Schnittstelle</w:t>
      </w:r>
    </w:p>
    <w:p w14:paraId="01B49AC5" w14:textId="77777777" w:rsidR="00F8403F" w:rsidRDefault="00F8403F">
      <w:pPr>
        <w:pStyle w:val="Textkrper"/>
        <w:rPr>
          <w:ins w:id="939" w:author="Dennis Hohmann" w:date="2012-04-15T02:40:00Z"/>
        </w:rPr>
        <w:pPrChange w:id="940" w:author="Dennis Hohmann" w:date="2012-04-15T00:39:00Z">
          <w:pPr>
            <w:pStyle w:val="Beschriftung"/>
            <w:ind w:firstLine="2399"/>
          </w:pPr>
        </w:pPrChange>
      </w:pPr>
    </w:p>
    <w:p w14:paraId="08A2384F" w14:textId="77777777" w:rsidR="00F8403F" w:rsidRDefault="00F8403F">
      <w:pPr>
        <w:pStyle w:val="Textkrper"/>
        <w:rPr>
          <w:ins w:id="941" w:author="Dennis Hohmann" w:date="2012-04-15T02:40:00Z"/>
        </w:rPr>
        <w:pPrChange w:id="942" w:author="Dennis Hohmann" w:date="2012-04-15T00:39:00Z">
          <w:pPr>
            <w:pStyle w:val="Beschriftung"/>
            <w:ind w:firstLine="2399"/>
          </w:pPr>
        </w:pPrChange>
      </w:pPr>
    </w:p>
    <w:p w14:paraId="7EE97DB0" w14:textId="0FD180AF" w:rsidR="00716B66" w:rsidRDefault="00D9082F">
      <w:pPr>
        <w:pStyle w:val="Textkrper"/>
        <w:pPrChange w:id="943" w:author="Dennis Hohmann" w:date="2012-04-15T00:39:00Z">
          <w:pPr>
            <w:pStyle w:val="Beschriftung"/>
            <w:ind w:firstLine="2399"/>
          </w:pPr>
        </w:pPrChange>
      </w:pPr>
      <w:r>
        <w:t>Mit</w:t>
      </w:r>
      <w:r w:rsidR="00EC2B45">
        <w:t xml:space="preserve"> einem</w:t>
      </w:r>
      <w:r>
        <w:t xml:space="preserve"> f</w:t>
      </w:r>
      <w:r w:rsidRPr="00BE0580">
        <w:rPr>
          <w:vertAlign w:val="subscript"/>
          <w:rPrChange w:id="944" w:author="Dennis Hohmann" w:date="2012-04-14T20:37:00Z">
            <w:rPr>
              <w:b w:val="0"/>
            </w:rPr>
          </w:rPrChange>
        </w:rPr>
        <w:t>OSC</w:t>
      </w:r>
      <w:r>
        <w:t xml:space="preserve"> = </w:t>
      </w:r>
      <w:r w:rsidR="00EC2B45">
        <w:t>20</w:t>
      </w:r>
      <w:ins w:id="945" w:author="Dennis Hohmann" w:date="2012-04-15T02:41:00Z">
        <w:r w:rsidR="009D35E7">
          <w:t> </w:t>
        </w:r>
      </w:ins>
      <w:r w:rsidR="00EC2B45">
        <w:t xml:space="preserve">MHz Quarz </w:t>
      </w:r>
      <w:r>
        <w:t>errechnet</w:t>
      </w:r>
      <w:r w:rsidR="00EC2B45">
        <w:t xml:space="preserve"> </w:t>
      </w:r>
      <w:r>
        <w:t xml:space="preserve">sich </w:t>
      </w:r>
      <w:del w:id="946" w:author="Dennis Hohmann" w:date="2012-04-14T20:38:00Z">
        <w:r w:rsidDel="00BE0580">
          <w:delText xml:space="preserve">ein </w:delText>
        </w:r>
      </w:del>
      <w:ins w:id="947" w:author="Dennis Hohmann" w:date="2012-04-14T20:38:00Z">
        <w:r w:rsidR="00BE0580">
          <w:t xml:space="preserve">für </w:t>
        </w:r>
      </w:ins>
      <w:del w:id="948" w:author="Dennis Hohmann" w:date="2012-04-14T20:39:00Z">
        <w:r w:rsidDel="00BE0580">
          <w:delText>UBRRn</w:delText>
        </w:r>
      </w:del>
      <w:ins w:id="949" w:author="Dennis Hohmann" w:date="2012-04-14T20:39:00Z">
        <w:r w:rsidR="00BE0580">
          <w:t xml:space="preserve">den Teiler </w:t>
        </w:r>
      </w:ins>
      <w:ins w:id="950" w:author="Dennis Hohmann" w:date="2012-04-14T20:38:00Z">
        <w:r w:rsidR="00BE0580">
          <w:t xml:space="preserve">ein Wert </w:t>
        </w:r>
      </w:ins>
      <w:del w:id="951" w:author="Dennis Hohmann" w:date="2012-04-14T20:38:00Z">
        <w:r w:rsidDel="00BE0580">
          <w:delText xml:space="preserve"> </w:delText>
        </w:r>
      </w:del>
      <w:r>
        <w:t>von 4,425.</w:t>
      </w:r>
      <w:r w:rsidR="00EC2B45">
        <w:t xml:space="preserve"> </w:t>
      </w:r>
      <w:r>
        <w:t xml:space="preserve">Dieser Wert muss zunächst </w:t>
      </w:r>
      <w:r w:rsidR="00EC2B45">
        <w:t xml:space="preserve">gerundet </w:t>
      </w:r>
      <w:r>
        <w:t xml:space="preserve">werden, um </w:t>
      </w:r>
      <w:r w:rsidR="00EC2B45">
        <w:t>als Integer in UBRRn geladen</w:t>
      </w:r>
      <w:r>
        <w:t xml:space="preserve"> werden zu kö</w:t>
      </w:r>
      <w:r>
        <w:t>n</w:t>
      </w:r>
      <w:r>
        <w:t>nen</w:t>
      </w:r>
      <w:r w:rsidR="007D3BF2">
        <w:t>. Die Gegenrechnung mit UBRR1</w:t>
      </w:r>
      <w:r w:rsidR="00EC2B45">
        <w:t xml:space="preserve"> = 4 ergibt eine BAUD von 250</w:t>
      </w:r>
      <w:ins w:id="952" w:author="Dennis Hohmann" w:date="2012-04-15T02:42:00Z">
        <w:r w:rsidR="009D35E7">
          <w:t> </w:t>
        </w:r>
      </w:ins>
      <w:r w:rsidR="00EC2B45">
        <w:t>k</w:t>
      </w:r>
      <w:r w:rsidR="00CA189D">
        <w:t>bps</w:t>
      </w:r>
      <w:r w:rsidR="00EC2B45">
        <w:t>. Der hieraus r</w:t>
      </w:r>
      <w:r w:rsidR="00EC2B45">
        <w:t>e</w:t>
      </w:r>
      <w:r w:rsidR="00EC2B45">
        <w:t>sult</w:t>
      </w:r>
      <w:r>
        <w:t>ierende Frequenzversatz von mehr 8</w:t>
      </w:r>
      <w:ins w:id="953" w:author="Dennis Hohmann" w:date="2012-04-15T02:42:00Z">
        <w:r w:rsidR="009D35E7">
          <w:t> </w:t>
        </w:r>
      </w:ins>
      <w:del w:id="954" w:author="Dennis Hohmann" w:date="2012-04-15T02:42:00Z">
        <w:r w:rsidDel="009D35E7">
          <w:delText xml:space="preserve"> </w:delText>
        </w:r>
      </w:del>
      <w:r w:rsidR="00EC2B45">
        <w:t xml:space="preserve">% liegt </w:t>
      </w:r>
      <w:del w:id="955" w:author="Dennis Hohmann" w:date="2012-04-14T20:37:00Z">
        <w:r w:rsidDel="00BE0580">
          <w:delText xml:space="preserve">außerhalb </w:delText>
        </w:r>
      </w:del>
      <w:ins w:id="956" w:author="Dennis Hohmann" w:date="2012-04-14T20:37:00Z">
        <w:r w:rsidR="00BE0580">
          <w:t xml:space="preserve">oberhalb </w:t>
        </w:r>
      </w:ins>
      <w:r>
        <w:t>des zulässigen Versatzes von 3</w:t>
      </w:r>
      <w:ins w:id="957" w:author="Dennis Hohmann" w:date="2012-04-15T02:42:00Z">
        <w:r w:rsidR="009D35E7">
          <w:t> </w:t>
        </w:r>
      </w:ins>
      <w:r>
        <w:t>%. Mit dem hier verwendeten</w:t>
      </w:r>
      <w:r w:rsidR="00CA189D">
        <w:t>, 18,432</w:t>
      </w:r>
      <w:r w:rsidR="00C407CA">
        <w:t> </w:t>
      </w:r>
      <w:r>
        <w:t>MHz</w:t>
      </w:r>
      <w:r w:rsidR="00CA189D">
        <w:t>, Quarz</w:t>
      </w:r>
      <w:r>
        <w:t xml:space="preserve"> ergibt sich rechnerischer Versatz von 0</w:t>
      </w:r>
      <w:ins w:id="958" w:author="Dennis Hohmann" w:date="2012-04-15T02:42:00Z">
        <w:r w:rsidR="009D35E7">
          <w:t> </w:t>
        </w:r>
      </w:ins>
      <w:r>
        <w:t>%.</w:t>
      </w:r>
      <w:r w:rsidR="00CA189D">
        <w:t xml:space="preserve"> Auch die UART0, </w:t>
      </w:r>
      <w:r w:rsidR="007D3BF2" w:rsidRPr="006D50EA">
        <w:t>mit einer BAUD v</w:t>
      </w:r>
      <w:r w:rsidR="007D3BF2">
        <w:t xml:space="preserve">on </w:t>
      </w:r>
      <w:r w:rsidR="00CA189D">
        <w:t>9,6</w:t>
      </w:r>
      <w:r w:rsidR="00C407CA">
        <w:t> </w:t>
      </w:r>
      <w:r w:rsidR="00CA189D">
        <w:t>kbps, hat mit diesem Quarz einen Versatz von 0</w:t>
      </w:r>
      <w:ins w:id="959" w:author="Dennis Hohmann" w:date="2012-04-15T02:42:00Z">
        <w:r w:rsidR="009D35E7">
          <w:t> </w:t>
        </w:r>
      </w:ins>
      <w:r w:rsidR="00CA189D">
        <w:t xml:space="preserve">%. </w:t>
      </w:r>
    </w:p>
    <w:p w14:paraId="1A953D26" w14:textId="77777777" w:rsidR="00E260B6" w:rsidRDefault="00E260B6">
      <w:pPr>
        <w:pStyle w:val="Textkrper"/>
      </w:pPr>
    </w:p>
    <w:p w14:paraId="64F1DF07" w14:textId="0C4808EA" w:rsidR="005E05E6" w:rsidRDefault="009D35E7">
      <w:pPr>
        <w:pStyle w:val="Textkrper"/>
      </w:pPr>
      <w:ins w:id="960" w:author="Dennis Hohmann" w:date="2012-04-15T02:43:00Z">
        <w:r>
          <w:t>Ein Absturz des Programms hat kein</w:t>
        </w:r>
      </w:ins>
      <w:r w:rsidR="005B46A1">
        <w:t>en</w:t>
      </w:r>
      <w:ins w:id="961" w:author="Dennis Hohmann" w:date="2012-04-15T02:43:00Z">
        <w:r>
          <w:t xml:space="preserve"> unkontrollierten Zustand </w:t>
        </w:r>
      </w:ins>
      <w:ins w:id="962" w:author="Dennis Hohmann" w:date="2012-04-15T02:44:00Z">
        <w:r>
          <w:t xml:space="preserve">der Maschine </w:t>
        </w:r>
      </w:ins>
      <w:ins w:id="963" w:author="Dennis Hohmann" w:date="2012-04-15T02:43:00Z">
        <w:r>
          <w:t xml:space="preserve">zur Folge. </w:t>
        </w:r>
      </w:ins>
      <w:del w:id="964" w:author="Dennis Hohmann" w:date="2012-04-15T02:43:00Z">
        <w:r w:rsidR="00982584" w:rsidRPr="009D35E7" w:rsidDel="009D35E7">
          <w:delText xml:space="preserve">Bei einem Absturz des Programms </w:delText>
        </w:r>
      </w:del>
      <w:del w:id="965" w:author="Dennis Hohmann" w:date="2012-04-14T20:44:00Z">
        <w:r w:rsidR="00982584" w:rsidRPr="009D35E7" w:rsidDel="00B30EC3">
          <w:delText xml:space="preserve">hat </w:delText>
        </w:r>
      </w:del>
      <w:del w:id="966" w:author="Dennis Hohmann" w:date="2012-04-15T02:43:00Z">
        <w:r w:rsidR="00982584" w:rsidRPr="009D35E7" w:rsidDel="009D35E7">
          <w:delText xml:space="preserve">dies, wie bei einem Reset, der Neustart des Programms zu Folge. </w:delText>
        </w:r>
      </w:del>
      <w:r w:rsidR="00982584" w:rsidRPr="009D35E7">
        <w:t>Nach</w:t>
      </w:r>
      <w:r w:rsidR="00982584" w:rsidRPr="00B30EC3">
        <w:t xml:space="preserve"> der Systeminitialisierung wartet das Programm </w:t>
      </w:r>
      <w:r w:rsidR="006E092B" w:rsidRPr="00B30EC3">
        <w:t>auf Eingaben durch den Benutzer und ist somit in einem stabilen Zustand.</w:t>
      </w:r>
      <w:r w:rsidR="00982584" w:rsidRPr="00B30EC3">
        <w:t xml:space="preserve"> </w:t>
      </w:r>
      <w:r w:rsidR="00415988">
        <w:t>Daher ist der</w:t>
      </w:r>
      <w:r w:rsidR="00415988" w:rsidRPr="009D35E7">
        <w:t xml:space="preserve"> Watchdog</w:t>
      </w:r>
      <w:r w:rsidR="00415988">
        <w:t xml:space="preserve"> </w:t>
      </w:r>
      <w:ins w:id="967" w:author="Dennis Hohmann" w:date="2012-04-15T02:43:00Z">
        <w:r w:rsidR="00415988" w:rsidRPr="009D35E7">
          <w:rPr>
            <w:rPrChange w:id="968" w:author="Dennis Hohmann" w:date="2012-04-15T02:43:00Z">
              <w:rPr>
                <w:highlight w:val="red"/>
              </w:rPr>
            </w:rPrChange>
          </w:rPr>
          <w:t>deaktiviert</w:t>
        </w:r>
      </w:ins>
      <w:del w:id="969" w:author="Dennis Hohmann" w:date="2012-04-14T20:44:00Z">
        <w:r w:rsidR="00415988" w:rsidRPr="009D35E7" w:rsidDel="00B30EC3">
          <w:delText xml:space="preserve"> </w:delText>
        </w:r>
      </w:del>
      <w:del w:id="970" w:author="Dennis Hohmann" w:date="2012-04-14T20:41:00Z">
        <w:r w:rsidR="00415988" w:rsidRPr="009D35E7" w:rsidDel="008052E9">
          <w:delText xml:space="preserve">ist </w:delText>
        </w:r>
      </w:del>
      <w:del w:id="971" w:author="Dennis Hohmann" w:date="2012-04-14T20:45:00Z">
        <w:r w:rsidR="00415988" w:rsidRPr="009D35E7" w:rsidDel="00B30EC3">
          <w:delText>deaktiviert</w:delText>
        </w:r>
      </w:del>
      <w:r w:rsidR="00415988" w:rsidRPr="009D35E7">
        <w:t xml:space="preserve">. </w:t>
      </w:r>
      <w:r w:rsidR="00982584" w:rsidRPr="00B30EC3">
        <w:t>Außerdem ist eine automatischer Reset durch den Watchdog während de</w:t>
      </w:r>
      <w:ins w:id="972" w:author="Dennis Hohmann" w:date="2012-04-15T02:45:00Z">
        <w:r w:rsidR="008A11E0">
          <w:t>s</w:t>
        </w:r>
      </w:ins>
      <w:del w:id="973" w:author="Dennis Hohmann" w:date="2012-04-15T02:45:00Z">
        <w:r w:rsidR="00982584" w:rsidRPr="00B30EC3" w:rsidDel="008A11E0">
          <w:delText>m</w:delText>
        </w:r>
      </w:del>
      <w:r w:rsidR="00982584" w:rsidRPr="00B30EC3">
        <w:t xml:space="preserve"> Debuggen</w:t>
      </w:r>
      <w:ins w:id="974" w:author="Dennis Hohmann" w:date="2012-04-15T02:45:00Z">
        <w:r w:rsidR="008A11E0">
          <w:t>s</w:t>
        </w:r>
      </w:ins>
      <w:r w:rsidR="00982584">
        <w:t xml:space="preserve"> nicht von Vorteil, da hier die Gründe für den Absturz nachträglich nicht mehr ersichtlich sind. Die Spa</w:t>
      </w:r>
      <w:r w:rsidR="00982584">
        <w:t>n</w:t>
      </w:r>
      <w:r w:rsidR="00982584">
        <w:t>nungsversorgung ist für den stationären Betrieb ausgelegt, daher wird nicht mit einem „</w:t>
      </w:r>
      <w:r w:rsidR="00013F7F">
        <w:t>Brown-Out</w:t>
      </w:r>
      <w:r w:rsidR="00982584">
        <w:t xml:space="preserve">“, dem </w:t>
      </w:r>
      <w:ins w:id="975" w:author="Dennis Hohmann" w:date="2012-04-15T02:44:00Z">
        <w:r w:rsidR="008A11E0">
          <w:t>A</w:t>
        </w:r>
      </w:ins>
      <w:del w:id="976" w:author="Dennis Hohmann" w:date="2012-04-15T02:44:00Z">
        <w:r w:rsidR="00982584" w:rsidDel="008A11E0">
          <w:delText>a</w:delText>
        </w:r>
      </w:del>
      <w:r w:rsidR="00982584">
        <w:t xml:space="preserve">bsinken der Versorgungsspannung, gerechnet. Daher wird hier </w:t>
      </w:r>
      <w:r w:rsidR="00982584" w:rsidRPr="006E092B">
        <w:t>auf die Brown-Out-Detection verzichtet.</w:t>
      </w:r>
      <w:r w:rsidR="006E092B" w:rsidRPr="006E092B">
        <w:t xml:space="preserve"> </w:t>
      </w:r>
      <w:r w:rsidR="005E05E6" w:rsidRPr="006E092B">
        <w:t>Die Lockbits sind ebenfalls deaktiviert.</w:t>
      </w:r>
      <w:r w:rsidR="006E092B" w:rsidRPr="006E092B">
        <w:t xml:space="preserve"> Diese Steuern den Schreib-Lese-Schutz des Controllers. </w:t>
      </w:r>
      <w:r w:rsidR="005E05E6" w:rsidRPr="006E092B">
        <w:t>Die SPI- und JTAG-Schnittstelle sind aktiviert, ebenso wie der On-Chip-Debug-Mode.</w:t>
      </w:r>
      <w:r w:rsidR="006E092B" w:rsidRPr="006E092B">
        <w:t xml:space="preserve"> Dies ermöglicht das</w:t>
      </w:r>
      <w:r w:rsidR="006E092B">
        <w:t xml:space="preserve"> schrittweise Ausführen einze</w:t>
      </w:r>
      <w:r w:rsidR="006E092B">
        <w:t>l</w:t>
      </w:r>
      <w:r w:rsidR="006E092B">
        <w:t xml:space="preserve">ner Befehle direkt im Controller, das sog. Source-Stepping. </w:t>
      </w:r>
      <w:r w:rsidR="00E3045D">
        <w:t xml:space="preserve">Die </w:t>
      </w:r>
      <w:r w:rsidR="00E3045D" w:rsidRPr="00BB7DB6">
        <w:t>Boot-Sector-Si</w:t>
      </w:r>
      <w:r w:rsidR="00E3045D">
        <w:t xml:space="preserve">ze </w:t>
      </w:r>
      <w:del w:id="977" w:author="Dennis Hohmann" w:date="2012-04-14T20:49:00Z">
        <w:r w:rsidR="00E3045D" w:rsidDel="00E72342">
          <w:delText xml:space="preserve">wurde </w:delText>
        </w:r>
      </w:del>
      <w:ins w:id="978" w:author="Dennis Hohmann" w:date="2012-04-14T20:49:00Z">
        <w:r w:rsidR="00E72342">
          <w:t xml:space="preserve">ist </w:t>
        </w:r>
      </w:ins>
      <w:r w:rsidR="00E3045D">
        <w:t xml:space="preserve">auf </w:t>
      </w:r>
      <w:ins w:id="979" w:author="Dennis Hohmann" w:date="2012-04-14T20:49:00Z">
        <w:r w:rsidR="00E72342">
          <w:t xml:space="preserve">dem </w:t>
        </w:r>
      </w:ins>
      <w:r w:rsidR="00E3045D">
        <w:t>Standar</w:t>
      </w:r>
      <w:ins w:id="980" w:author="Dennis Hohmann" w:date="2012-04-14T20:49:00Z">
        <w:r w:rsidR="00E72342">
          <w:t>t</w:t>
        </w:r>
      </w:ins>
      <w:del w:id="981" w:author="Dennis Hohmann" w:date="2012-04-14T20:49:00Z">
        <w:r w:rsidR="00E3045D" w:rsidDel="00E72342">
          <w:delText>d</w:delText>
        </w:r>
      </w:del>
      <w:ins w:id="982" w:author="Dennis Hohmann" w:date="2012-04-14T20:49:00Z">
        <w:r w:rsidR="00E72342">
          <w:t>wert</w:t>
        </w:r>
      </w:ins>
      <w:r w:rsidR="00E3045D">
        <w:t xml:space="preserve"> </w:t>
      </w:r>
      <w:ins w:id="983" w:author="Dennis Hohmann" w:date="2012-04-14T20:49:00Z">
        <w:r w:rsidR="00E72342">
          <w:t xml:space="preserve">von </w:t>
        </w:r>
      </w:ins>
      <w:r w:rsidR="00E3045D">
        <w:t xml:space="preserve">4096 Byte belassen. </w:t>
      </w:r>
      <w:r w:rsidR="0003747B">
        <w:t>Aus diesen Einstellungen</w:t>
      </w:r>
      <w:r w:rsidR="005E05E6" w:rsidRPr="00BB7DB6">
        <w:t xml:space="preserve"> ergeben sich fo</w:t>
      </w:r>
      <w:r w:rsidR="005E05E6" w:rsidRPr="00BB7DB6">
        <w:t>l</w:t>
      </w:r>
      <w:r w:rsidR="005E05E6" w:rsidRPr="00BB7DB6">
        <w:t>gende Fuses und Lockbit</w:t>
      </w:r>
      <w:r w:rsidR="00E3045D">
        <w:t>s</w:t>
      </w:r>
      <w:r w:rsidR="005E05E6" w:rsidRPr="00BB7DB6">
        <w:t>:</w:t>
      </w:r>
    </w:p>
    <w:p w14:paraId="0DD3CBBD" w14:textId="77777777" w:rsidR="005256FE" w:rsidRPr="00BB7DB6" w:rsidRDefault="005256FE">
      <w:pPr>
        <w:pStyle w:val="Textkrper"/>
      </w:pPr>
    </w:p>
    <w:p w14:paraId="644F23D7" w14:textId="3B2406E8" w:rsidR="005E05E6" w:rsidRPr="009C551C" w:rsidRDefault="005E05E6">
      <w:pPr>
        <w:pStyle w:val="Textkrper"/>
        <w:numPr>
          <w:ilvl w:val="0"/>
          <w:numId w:val="3"/>
        </w:numPr>
        <w:pPrChange w:id="984" w:author="Dennis Hohmann" w:date="2012-04-15T00:39:00Z">
          <w:pPr>
            <w:pStyle w:val="Textkrper"/>
          </w:pPr>
        </w:pPrChange>
      </w:pPr>
      <w:r w:rsidRPr="009C551C">
        <w:t>Extended:</w:t>
      </w:r>
      <w:r w:rsidRPr="009C551C">
        <w:tab/>
      </w:r>
      <w:r w:rsidRPr="009C551C">
        <w:rPr>
          <w:b/>
        </w:rPr>
        <w:t>0xFF</w:t>
      </w:r>
    </w:p>
    <w:p w14:paraId="2DFC17A6" w14:textId="101DE0B4" w:rsidR="005E05E6" w:rsidRPr="009C551C" w:rsidRDefault="005E05E6">
      <w:pPr>
        <w:pStyle w:val="Textkrper"/>
        <w:numPr>
          <w:ilvl w:val="0"/>
          <w:numId w:val="3"/>
        </w:numPr>
      </w:pPr>
      <w:r w:rsidRPr="009C551C">
        <w:t>High:</w:t>
      </w:r>
      <w:r w:rsidRPr="009C551C">
        <w:tab/>
      </w:r>
      <w:r w:rsidRPr="009C551C">
        <w:tab/>
      </w:r>
      <w:r w:rsidRPr="009C551C">
        <w:rPr>
          <w:b/>
        </w:rPr>
        <w:t>0x19</w:t>
      </w:r>
    </w:p>
    <w:p w14:paraId="7029D6AF" w14:textId="654206DF" w:rsidR="005E05E6" w:rsidRPr="009C551C" w:rsidRDefault="005E05E6">
      <w:pPr>
        <w:pStyle w:val="Textkrper"/>
        <w:numPr>
          <w:ilvl w:val="0"/>
          <w:numId w:val="3"/>
        </w:numPr>
      </w:pPr>
      <w:r w:rsidRPr="009C551C">
        <w:t>Low:</w:t>
      </w:r>
      <w:r w:rsidRPr="009C551C">
        <w:tab/>
      </w:r>
      <w:r w:rsidRPr="009C551C">
        <w:tab/>
      </w:r>
      <w:r w:rsidRPr="009C551C">
        <w:rPr>
          <w:b/>
        </w:rPr>
        <w:t>0xFF</w:t>
      </w:r>
    </w:p>
    <w:p w14:paraId="310E7CAB" w14:textId="78CFFB58" w:rsidR="005E05E6" w:rsidRPr="009C551C" w:rsidRDefault="005E05E6">
      <w:pPr>
        <w:pStyle w:val="Textkrper"/>
        <w:numPr>
          <w:ilvl w:val="0"/>
          <w:numId w:val="3"/>
        </w:numPr>
      </w:pPr>
      <w:r w:rsidRPr="009C551C">
        <w:t>Lockbit</w:t>
      </w:r>
      <w:r w:rsidR="00E3045D">
        <w:t>s</w:t>
      </w:r>
      <w:r w:rsidRPr="009C551C">
        <w:t>:</w:t>
      </w:r>
      <w:r w:rsidRPr="009C551C">
        <w:tab/>
      </w:r>
      <w:r w:rsidRPr="009C551C">
        <w:rPr>
          <w:b/>
        </w:rPr>
        <w:t>0xFF</w:t>
      </w:r>
    </w:p>
    <w:p w14:paraId="6935830A" w14:textId="45DA7803" w:rsidR="00940F36" w:rsidRDefault="00C2549F" w:rsidP="00C2549F">
      <w:pPr>
        <w:pStyle w:val="berschrift3"/>
      </w:pPr>
      <w:r>
        <w:br w:type="page"/>
      </w:r>
      <w:bookmarkStart w:id="985" w:name="_Vinculum_vDrive2_Firmware"/>
      <w:bookmarkStart w:id="986" w:name="_Toc196153104"/>
      <w:bookmarkEnd w:id="985"/>
      <w:r w:rsidR="000C2306">
        <w:t xml:space="preserve">Vinculum </w:t>
      </w:r>
      <w:r w:rsidR="00B0341A">
        <w:t>VDrive2</w:t>
      </w:r>
      <w:r w:rsidR="00EF798F">
        <w:t xml:space="preserve"> Firmware 3.68</w:t>
      </w:r>
      <w:bookmarkEnd w:id="986"/>
    </w:p>
    <w:p w14:paraId="0C50CEF7" w14:textId="77777777" w:rsidR="00BB7DB6" w:rsidRDefault="00BB7DB6">
      <w:pPr>
        <w:pStyle w:val="Textkrper"/>
        <w:pPrChange w:id="987" w:author="Dennis Hohmann" w:date="2012-04-15T00:39:00Z">
          <w:pPr>
            <w:pStyle w:val="Textkrper"/>
            <w:numPr>
              <w:numId w:val="3"/>
            </w:numPr>
            <w:ind w:left="720" w:hanging="360"/>
          </w:pPr>
        </w:pPrChange>
      </w:pPr>
    </w:p>
    <w:p w14:paraId="50CAA168" w14:textId="2C16FD3D" w:rsidR="00D83822" w:rsidRDefault="006E092B">
      <w:pPr>
        <w:pStyle w:val="Textkrper"/>
        <w:rPr>
          <w:ins w:id="988" w:author="Dennis Hohmann" w:date="2012-04-15T02:58:00Z"/>
        </w:rPr>
        <w:pPrChange w:id="989" w:author="Dennis Hohmann" w:date="2012-04-15T00:39:00Z">
          <w:pPr>
            <w:ind w:left="0" w:firstLine="0"/>
          </w:pPr>
        </w:pPrChange>
      </w:pPr>
      <w:r w:rsidRPr="006E092B">
        <w:t>Als Ausgangs</w:t>
      </w:r>
      <w:r w:rsidR="001E4F4D" w:rsidRPr="006E092B">
        <w:t xml:space="preserve">datei </w:t>
      </w:r>
      <w:r w:rsidRPr="006E092B">
        <w:t xml:space="preserve">für die </w:t>
      </w:r>
      <w:r w:rsidR="00005C95">
        <w:t xml:space="preserve">individuell angepasste Firmware des VDrive2 USB-Controllers </w:t>
      </w:r>
      <w:r w:rsidR="00D83822" w:rsidRPr="006E092B">
        <w:t xml:space="preserve">wird </w:t>
      </w:r>
      <w:r w:rsidR="001E4F4D" w:rsidRPr="006E092B">
        <w:t xml:space="preserve">die </w:t>
      </w:r>
      <w:r w:rsidR="00D041E2" w:rsidRPr="006E092B">
        <w:t>Standard-Firmware-Fil</w:t>
      </w:r>
      <w:r w:rsidR="00D83822" w:rsidRPr="006E092B">
        <w:t>e VDAP-ROM 3.68 verwendet.</w:t>
      </w:r>
      <w:r w:rsidR="00D73583" w:rsidRPr="006E092B">
        <w:t xml:space="preserve"> Diese </w:t>
      </w:r>
      <w:del w:id="990" w:author="Dennis Hohmann" w:date="2012-04-14T20:50:00Z">
        <w:r w:rsidR="00D73583" w:rsidRPr="006E092B" w:rsidDel="00947754">
          <w:delText xml:space="preserve">wurde </w:delText>
        </w:r>
      </w:del>
      <w:ins w:id="991" w:author="Dennis Hohmann" w:date="2012-04-14T20:50:00Z">
        <w:r w:rsidR="00947754">
          <w:t>wird</w:t>
        </w:r>
        <w:r w:rsidR="00947754" w:rsidRPr="006E092B">
          <w:t xml:space="preserve"> </w:t>
        </w:r>
      </w:ins>
      <w:r w:rsidR="00D73583" w:rsidRPr="006E092B">
        <w:t>mit dem Vinculum Firmware Customiser</w:t>
      </w:r>
      <w:r w:rsidR="00D73583">
        <w:t xml:space="preserve"> wie folgt konfiguriert:</w:t>
      </w:r>
    </w:p>
    <w:p w14:paraId="4DE4EB43" w14:textId="77777777" w:rsidR="0005489F" w:rsidRDefault="0005489F">
      <w:pPr>
        <w:pStyle w:val="Textkrper"/>
        <w:pPrChange w:id="992" w:author="Dennis Hohmann" w:date="2012-04-15T00:39:00Z">
          <w:pPr>
            <w:ind w:left="0" w:firstLine="0"/>
          </w:pPr>
        </w:pPrChange>
      </w:pPr>
    </w:p>
    <w:p w14:paraId="56DC799E" w14:textId="0FEE5B42" w:rsidR="00D73583" w:rsidRDefault="00D10886">
      <w:pPr>
        <w:pStyle w:val="Textkrper"/>
        <w:numPr>
          <w:ilvl w:val="0"/>
          <w:numId w:val="8"/>
        </w:numPr>
        <w:pPrChange w:id="993" w:author="Dennis Hohmann" w:date="2012-04-15T00:39:00Z">
          <w:pPr>
            <w:ind w:left="0" w:firstLine="0"/>
          </w:pPr>
        </w:pPrChange>
      </w:pPr>
      <w:r>
        <w:t xml:space="preserve">Baud </w:t>
      </w:r>
      <w:r w:rsidR="00D73583">
        <w:t>Rate:</w:t>
      </w:r>
      <w:r w:rsidR="00D73583">
        <w:tab/>
      </w:r>
      <w:r>
        <w:tab/>
      </w:r>
      <w:r>
        <w:tab/>
      </w:r>
      <w:r w:rsidR="00D73583" w:rsidRPr="00D10886">
        <w:rPr>
          <w:b/>
        </w:rPr>
        <w:t>230400</w:t>
      </w:r>
      <w:r w:rsidR="006E092B">
        <w:rPr>
          <w:b/>
        </w:rPr>
        <w:t xml:space="preserve"> bps</w:t>
      </w:r>
    </w:p>
    <w:p w14:paraId="1110B92B" w14:textId="75EC5E8A" w:rsidR="00D73583" w:rsidRDefault="00D10886">
      <w:pPr>
        <w:pStyle w:val="Textkrper"/>
        <w:numPr>
          <w:ilvl w:val="0"/>
          <w:numId w:val="8"/>
        </w:numPr>
      </w:pPr>
      <w:r>
        <w:t xml:space="preserve">Data </w:t>
      </w:r>
      <w:r w:rsidR="00D73583">
        <w:t>Bits:</w:t>
      </w:r>
      <w:r w:rsidR="00D73583">
        <w:tab/>
      </w:r>
      <w:r w:rsidR="00D73583">
        <w:tab/>
      </w:r>
      <w:r w:rsidR="00D73583">
        <w:tab/>
      </w:r>
      <w:r w:rsidR="00D73583" w:rsidRPr="00D10886">
        <w:rPr>
          <w:b/>
        </w:rPr>
        <w:t>8-Bit</w:t>
      </w:r>
    </w:p>
    <w:p w14:paraId="499C7419" w14:textId="2CC75FCA" w:rsidR="00D73583" w:rsidRDefault="00D10886">
      <w:pPr>
        <w:pStyle w:val="Textkrper"/>
        <w:numPr>
          <w:ilvl w:val="0"/>
          <w:numId w:val="8"/>
        </w:numPr>
      </w:pPr>
      <w:r>
        <w:t>Stop</w:t>
      </w:r>
      <w:r w:rsidR="00D73583">
        <w:t>-Bit:</w:t>
      </w:r>
      <w:r w:rsidR="00D73583">
        <w:tab/>
      </w:r>
      <w:r w:rsidR="00D73583">
        <w:tab/>
      </w:r>
      <w:r w:rsidR="00D73583">
        <w:tab/>
      </w:r>
      <w:r w:rsidR="00D73583" w:rsidRPr="00D10886">
        <w:rPr>
          <w:b/>
        </w:rPr>
        <w:t>1-Bit</w:t>
      </w:r>
    </w:p>
    <w:p w14:paraId="3F344790" w14:textId="5F714827" w:rsidR="00D73583" w:rsidRPr="00D10886" w:rsidRDefault="00D73583">
      <w:pPr>
        <w:pStyle w:val="Textkrper"/>
        <w:numPr>
          <w:ilvl w:val="0"/>
          <w:numId w:val="8"/>
        </w:numPr>
      </w:pPr>
      <w:r>
        <w:t>Pari</w:t>
      </w:r>
      <w:r w:rsidR="00630535">
        <w:t>ty &amp; Flow-Control</w:t>
      </w:r>
      <w:r>
        <w:t>:</w:t>
      </w:r>
      <w:r>
        <w:tab/>
      </w:r>
      <w:r w:rsidR="00D10886" w:rsidRPr="00D10886">
        <w:rPr>
          <w:b/>
        </w:rPr>
        <w:t>NONE</w:t>
      </w:r>
    </w:p>
    <w:p w14:paraId="079E4088" w14:textId="70CF82AA" w:rsidR="00D10886" w:rsidRDefault="00D10886">
      <w:pPr>
        <w:pStyle w:val="Textkrper"/>
        <w:numPr>
          <w:ilvl w:val="0"/>
          <w:numId w:val="8"/>
        </w:numPr>
      </w:pPr>
      <w:r>
        <w:t>Input Mode</w:t>
      </w:r>
      <w:r w:rsidR="006E092B">
        <w:t xml:space="preserve"> </w:t>
      </w:r>
      <w:r w:rsidR="006E092B">
        <w:tab/>
      </w:r>
      <w:r w:rsidR="006E092B">
        <w:tab/>
      </w:r>
      <w:r w:rsidR="006E092B">
        <w:tab/>
      </w:r>
      <w:r w:rsidR="006E092B" w:rsidRPr="00314FFE">
        <w:rPr>
          <w:b/>
          <w:rPrChange w:id="994" w:author="Dennis Hohmann" w:date="2012-04-15T02:45:00Z">
            <w:rPr/>
          </w:rPrChange>
        </w:rPr>
        <w:t>IPA-Mode (ASCII)</w:t>
      </w:r>
    </w:p>
    <w:p w14:paraId="295E6636" w14:textId="27695BAA" w:rsidR="00D10886" w:rsidRPr="00BB7C55" w:rsidRDefault="00D10886">
      <w:pPr>
        <w:pStyle w:val="Textkrper"/>
        <w:numPr>
          <w:ilvl w:val="0"/>
          <w:numId w:val="8"/>
        </w:numPr>
      </w:pPr>
      <w:r>
        <w:t>Command Mode</w:t>
      </w:r>
      <w:r w:rsidR="006E092B">
        <w:t xml:space="preserve"> </w:t>
      </w:r>
      <w:r w:rsidR="006E092B">
        <w:tab/>
      </w:r>
      <w:r w:rsidR="006E092B">
        <w:tab/>
      </w:r>
      <w:r w:rsidR="006E092B" w:rsidRPr="00314FFE">
        <w:rPr>
          <w:b/>
          <w:rPrChange w:id="995" w:author="Dennis Hohmann" w:date="2012-04-15T02:45:00Z">
            <w:rPr/>
          </w:rPrChange>
        </w:rPr>
        <w:t>SCS (Short Command Set Mode)</w:t>
      </w:r>
    </w:p>
    <w:p w14:paraId="2583F6B1" w14:textId="77E44A79" w:rsidR="00D10886" w:rsidRDefault="00D10886">
      <w:pPr>
        <w:pStyle w:val="Textkrper"/>
        <w:numPr>
          <w:ilvl w:val="0"/>
          <w:numId w:val="8"/>
        </w:numPr>
      </w:pPr>
      <w:r>
        <w:t>LEDs Flash on Power-on:</w:t>
      </w:r>
      <w:r>
        <w:tab/>
      </w:r>
      <w:r w:rsidRPr="00D10886">
        <w:rPr>
          <w:b/>
        </w:rPr>
        <w:t>Aktive</w:t>
      </w:r>
    </w:p>
    <w:p w14:paraId="2C17888D" w14:textId="0C09F70D" w:rsidR="00D10886" w:rsidRPr="00295158" w:rsidRDefault="00D10886">
      <w:pPr>
        <w:pStyle w:val="Textkrper"/>
        <w:numPr>
          <w:ilvl w:val="0"/>
          <w:numId w:val="8"/>
        </w:numPr>
      </w:pPr>
      <w:r>
        <w:t>Show Prompt:</w:t>
      </w:r>
      <w:r>
        <w:tab/>
      </w:r>
      <w:r>
        <w:tab/>
      </w:r>
      <w:r w:rsidRPr="00D10886">
        <w:rPr>
          <w:b/>
        </w:rPr>
        <w:t>Aktive</w:t>
      </w:r>
    </w:p>
    <w:p w14:paraId="51008CD4" w14:textId="258591E5" w:rsidR="00D73583" w:rsidRPr="00C2549F" w:rsidRDefault="00295158">
      <w:pPr>
        <w:pStyle w:val="Textkrper"/>
        <w:numPr>
          <w:ilvl w:val="0"/>
          <w:numId w:val="8"/>
        </w:numPr>
      </w:pPr>
      <w:r w:rsidRPr="00295158">
        <w:t>Firmware Code</w:t>
      </w:r>
      <w:r>
        <w:rPr>
          <w:b/>
        </w:rPr>
        <w:tab/>
      </w:r>
      <w:r>
        <w:rPr>
          <w:b/>
        </w:rPr>
        <w:tab/>
        <w:t>003</w:t>
      </w:r>
    </w:p>
    <w:p w14:paraId="2259A68C" w14:textId="77777777" w:rsidR="00E966EF" w:rsidRDefault="00E966EF">
      <w:pPr>
        <w:pStyle w:val="Textkrper"/>
        <w:pPrChange w:id="996" w:author="Dennis Hohmann" w:date="2012-04-15T00:39:00Z">
          <w:pPr>
            <w:pStyle w:val="Textkrper"/>
            <w:numPr>
              <w:numId w:val="8"/>
            </w:numPr>
            <w:ind w:left="720" w:hanging="360"/>
          </w:pPr>
        </w:pPrChange>
      </w:pPr>
    </w:p>
    <w:p w14:paraId="645716B5" w14:textId="7C0F1363" w:rsidR="00E966EF" w:rsidRDefault="00E966EF" w:rsidP="00E966EF">
      <w:pPr>
        <w:pStyle w:val="berschrift3"/>
      </w:pPr>
      <w:bookmarkStart w:id="997" w:name="_Toc196153105"/>
      <w:r>
        <w:t>EAGLE</w:t>
      </w:r>
      <w:bookmarkEnd w:id="997"/>
    </w:p>
    <w:p w14:paraId="4A776423" w14:textId="77777777" w:rsidR="00403705" w:rsidRDefault="00403705" w:rsidP="00403705"/>
    <w:p w14:paraId="2BB6E75B" w14:textId="6A6AE7D1" w:rsidR="00403705" w:rsidDel="008A47EC" w:rsidRDefault="00403705">
      <w:pPr>
        <w:pStyle w:val="Textkrper"/>
        <w:rPr>
          <w:del w:id="998" w:author="Dennis Hohmann" w:date="2012-04-14T20:52:00Z"/>
        </w:rPr>
        <w:pPrChange w:id="999" w:author="Dennis Hohmann" w:date="2012-04-15T00:39:00Z">
          <w:pPr>
            <w:keepNext/>
            <w:jc w:val="center"/>
          </w:pPr>
        </w:pPrChange>
      </w:pPr>
      <w:del w:id="1000" w:author="Dennis Hohmann" w:date="2012-04-14T20:52:00Z">
        <w:r w:rsidRPr="006D50EA" w:rsidDel="008A47EC">
          <w:rPr>
            <w:noProof/>
            <w:lang w:eastAsia="de-DE"/>
            <w:rPrChange w:id="1001" w:author="Unknown">
              <w:rPr>
                <w:noProof/>
                <w:lang w:eastAsia="de-DE"/>
              </w:rPr>
            </w:rPrChange>
          </w:rPr>
          <w:drawing>
            <wp:inline distT="0" distB="0" distL="0" distR="0" wp14:anchorId="28FD58ED" wp14:editId="224C2EAB">
              <wp:extent cx="1391465" cy="1456690"/>
              <wp:effectExtent l="0" t="0" r="5715" b="0"/>
              <wp:docPr id="2141" name="Bild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png"/>
                      <pic:cNvPicPr/>
                    </pic:nvPicPr>
                    <pic:blipFill>
                      <a:blip r:embed="rId21">
                        <a:extLst>
                          <a:ext uri="{28A0092B-C50C-407E-A947-70E740481C1C}">
                            <a14:useLocalDpi xmlns:a14="http://schemas.microsoft.com/office/drawing/2010/main" val="0"/>
                          </a:ext>
                        </a:extLst>
                      </a:blip>
                      <a:stretch>
                        <a:fillRect/>
                      </a:stretch>
                    </pic:blipFill>
                    <pic:spPr>
                      <a:xfrm>
                        <a:off x="0" y="0"/>
                        <a:ext cx="1391962" cy="1457210"/>
                      </a:xfrm>
                      <a:prstGeom prst="rect">
                        <a:avLst/>
                      </a:prstGeom>
                    </pic:spPr>
                  </pic:pic>
                </a:graphicData>
              </a:graphic>
            </wp:inline>
          </w:drawing>
        </w:r>
      </w:del>
    </w:p>
    <w:p w14:paraId="61495C5E" w14:textId="6963D378" w:rsidR="00403705" w:rsidRPr="00403705" w:rsidDel="008A47EC" w:rsidRDefault="00403705">
      <w:pPr>
        <w:pStyle w:val="Textkrper"/>
        <w:rPr>
          <w:del w:id="1002" w:author="Dennis Hohmann" w:date="2012-04-14T20:52:00Z"/>
        </w:rPr>
        <w:pPrChange w:id="1003" w:author="Dennis Hohmann" w:date="2012-04-15T00:39:00Z">
          <w:pPr>
            <w:pStyle w:val="Beschriftung"/>
            <w:jc w:val="center"/>
          </w:pPr>
        </w:pPrChange>
      </w:pPr>
      <w:del w:id="1004" w:author="Dennis Hohmann" w:date="2012-04-14T20:52:00Z">
        <w:r w:rsidDel="008A47EC">
          <w:delText xml:space="preserve">Abbildung </w:delText>
        </w:r>
        <w:r w:rsidR="002F6ABA" w:rsidDel="008A47EC">
          <w:rPr>
            <w:bCs w:val="0"/>
          </w:rPr>
          <w:fldChar w:fldCharType="begin"/>
        </w:r>
        <w:r w:rsidR="002F6ABA" w:rsidDel="008A47EC">
          <w:delInstrText xml:space="preserve"> STYLEREF 2 \s </w:delInstrText>
        </w:r>
        <w:r w:rsidR="002F6ABA" w:rsidDel="008A47EC">
          <w:rPr>
            <w:bCs w:val="0"/>
          </w:rPr>
          <w:fldChar w:fldCharType="separate"/>
        </w:r>
        <w:r w:rsidR="002F6ABA" w:rsidDel="008A47EC">
          <w:rPr>
            <w:noProof/>
          </w:rPr>
          <w:delText>3.9</w:delText>
        </w:r>
        <w:r w:rsidR="002F6ABA" w:rsidDel="008A47EC">
          <w:rPr>
            <w:bCs w:val="0"/>
          </w:rPr>
          <w:fldChar w:fldCharType="end"/>
        </w:r>
        <w:r w:rsidR="002F6ABA" w:rsidDel="008A47EC">
          <w:delText>.</w:delText>
        </w:r>
        <w:r w:rsidR="002F6ABA" w:rsidDel="008A47EC">
          <w:rPr>
            <w:bCs w:val="0"/>
          </w:rPr>
          <w:fldChar w:fldCharType="begin"/>
        </w:r>
        <w:r w:rsidR="002F6ABA" w:rsidDel="008A47EC">
          <w:delInstrText xml:space="preserve"> SEQ Abbildung \* ARABIC \s 2 </w:delInstrText>
        </w:r>
        <w:r w:rsidR="002F6ABA" w:rsidDel="008A47EC">
          <w:rPr>
            <w:bCs w:val="0"/>
          </w:rPr>
          <w:fldChar w:fldCharType="separate"/>
        </w:r>
        <w:r w:rsidR="002F6ABA" w:rsidDel="008A47EC">
          <w:rPr>
            <w:noProof/>
          </w:rPr>
          <w:delText>1</w:delText>
        </w:r>
        <w:r w:rsidR="002F6ABA" w:rsidDel="008A47EC">
          <w:rPr>
            <w:bCs w:val="0"/>
          </w:rPr>
          <w:fldChar w:fldCharType="end"/>
        </w:r>
        <w:r w:rsidDel="008A47EC">
          <w:delText>: Logo EAGLE</w:delText>
        </w:r>
      </w:del>
    </w:p>
    <w:p w14:paraId="6967C3E9" w14:textId="3C4F49EA" w:rsidR="00E966EF" w:rsidDel="008A47EC" w:rsidRDefault="00E966EF">
      <w:pPr>
        <w:pStyle w:val="Textkrper"/>
        <w:rPr>
          <w:del w:id="1005" w:author="Dennis Hohmann" w:date="2012-04-14T20:52:00Z"/>
        </w:rPr>
        <w:pPrChange w:id="1006" w:author="Dennis Hohmann" w:date="2012-04-15T00:39:00Z">
          <w:pPr/>
        </w:pPrChange>
      </w:pPr>
    </w:p>
    <w:p w14:paraId="6DC9ECAA" w14:textId="70CC15FF" w:rsidR="00E966EF" w:rsidRDefault="00FB0910">
      <w:pPr>
        <w:pStyle w:val="Textkrper"/>
        <w:pPrChange w:id="1007" w:author="Dennis Hohmann" w:date="2012-04-15T00:39:00Z">
          <w:pPr/>
        </w:pPrChange>
      </w:pPr>
      <w:r>
        <w:t>„</w:t>
      </w:r>
      <w:r w:rsidR="00B7515E">
        <w:t xml:space="preserve">Der EAGLE Layout Editor ist ein einfach zu benutzendes, aber dennoch leistungsfähiges Werkzeug für die Entwicklung von Leiterplatten. Der Name EAGLE ist ein Akronym </w:t>
      </w:r>
      <w:r w:rsidR="004A522D">
        <w:t xml:space="preserve">und steht für </w:t>
      </w:r>
      <w:r w:rsidR="004A522D" w:rsidRPr="00660612">
        <w:rPr>
          <w:rFonts w:cs="Arial"/>
        </w:rPr>
        <w:t>„</w:t>
      </w:r>
      <w:r w:rsidR="004A522D" w:rsidRPr="00660612">
        <w:rPr>
          <w:rFonts w:cs="Arial"/>
          <w:b/>
        </w:rPr>
        <w:t>E</w:t>
      </w:r>
      <w:r w:rsidR="004A522D" w:rsidRPr="00660612">
        <w:rPr>
          <w:rFonts w:cs="Arial"/>
        </w:rPr>
        <w:t xml:space="preserve">infach </w:t>
      </w:r>
      <w:r w:rsidR="004A522D" w:rsidRPr="00660612">
        <w:rPr>
          <w:rFonts w:cs="Arial"/>
          <w:b/>
        </w:rPr>
        <w:t>A</w:t>
      </w:r>
      <w:r w:rsidR="004A522D" w:rsidRPr="00660612">
        <w:rPr>
          <w:rFonts w:cs="Arial"/>
        </w:rPr>
        <w:t xml:space="preserve">nzuwendender </w:t>
      </w:r>
      <w:r w:rsidR="004A522D" w:rsidRPr="00660612">
        <w:rPr>
          <w:rFonts w:cs="Arial"/>
          <w:b/>
        </w:rPr>
        <w:t>G</w:t>
      </w:r>
      <w:r w:rsidR="004A522D" w:rsidRPr="00660612">
        <w:rPr>
          <w:rFonts w:cs="Arial"/>
        </w:rPr>
        <w:t xml:space="preserve">rafischer </w:t>
      </w:r>
      <w:r w:rsidR="004A522D" w:rsidRPr="00660612">
        <w:rPr>
          <w:rFonts w:cs="Arial"/>
          <w:b/>
        </w:rPr>
        <w:t>L</w:t>
      </w:r>
      <w:r w:rsidR="004A522D" w:rsidRPr="00660612">
        <w:rPr>
          <w:rFonts w:cs="Arial"/>
        </w:rPr>
        <w:t>ayout-</w:t>
      </w:r>
      <w:r w:rsidR="004A522D" w:rsidRPr="00660612">
        <w:rPr>
          <w:rFonts w:cs="Arial"/>
          <w:b/>
        </w:rPr>
        <w:t>E</w:t>
      </w:r>
      <w:r w:rsidR="004A522D">
        <w:rPr>
          <w:rFonts w:cs="Arial"/>
        </w:rPr>
        <w:t xml:space="preserve">ditor“ </w:t>
      </w:r>
      <w:r w:rsidR="00604F08">
        <w:t>[...]</w:t>
      </w:r>
      <w:r w:rsidR="00B7515E">
        <w:t>. Das Programm besteht aus drei Haupt-Modulen Layout-Editor, Schaltplan-Editor und Autorouter die unter einer einheitlichen Oberfläche zusammengefügt sind. Daher ist es nicht notwendig, Netzlisten zwischen Schaltplan und Layout zu konvertieren.</w:t>
      </w:r>
      <w:r>
        <w:t>“</w:t>
      </w:r>
      <w:r>
        <w:rPr>
          <w:rStyle w:val="Funotenzeichen"/>
        </w:rPr>
        <w:footnoteReference w:id="14"/>
      </w:r>
    </w:p>
    <w:p w14:paraId="6F6C762C" w14:textId="77777777" w:rsidR="00FB0910" w:rsidRDefault="00FB0910">
      <w:pPr>
        <w:pStyle w:val="Textkrper"/>
        <w:pPrChange w:id="1008" w:author="Dennis Hohmann" w:date="2012-04-15T00:39:00Z">
          <w:pPr/>
        </w:pPrChange>
      </w:pPr>
    </w:p>
    <w:p w14:paraId="2FCE9A21" w14:textId="5F124BB4" w:rsidR="00403705" w:rsidRPr="00403705" w:rsidRDefault="00FB0910">
      <w:pPr>
        <w:pStyle w:val="Textkrper"/>
        <w:pPrChange w:id="1009" w:author="Dennis Hohmann" w:date="2012-04-15T00:39:00Z">
          <w:pPr/>
        </w:pPrChange>
      </w:pPr>
      <w:r>
        <w:t>Der Umgang mit dieser Software wird als bekannt vo</w:t>
      </w:r>
      <w:del w:id="1010" w:author="Dennis Hohmann" w:date="2012-04-14T20:51:00Z">
        <w:r w:rsidDel="00947754">
          <w:delText>r</w:delText>
        </w:r>
      </w:del>
      <w:r>
        <w:t>raus gesetzt.</w:t>
      </w:r>
    </w:p>
    <w:p w14:paraId="06AF3BB9" w14:textId="05DA134B" w:rsidR="00932D68" w:rsidRDefault="00E966EF" w:rsidP="00E966EF">
      <w:pPr>
        <w:pStyle w:val="berschrift3"/>
      </w:pPr>
      <w:r>
        <w:br w:type="page"/>
      </w:r>
      <w:bookmarkStart w:id="1011" w:name="_Toc196153106"/>
      <w:r w:rsidR="00932D68">
        <w:t>PCB-GCODE-ULP</w:t>
      </w:r>
      <w:r w:rsidR="009C4488">
        <w:t xml:space="preserve"> 3.</w:t>
      </w:r>
      <w:r w:rsidR="007C1313">
        <w:t>5.2.11</w:t>
      </w:r>
      <w:bookmarkEnd w:id="1011"/>
    </w:p>
    <w:p w14:paraId="40C8F1D6" w14:textId="77777777" w:rsidR="00932D68" w:rsidRDefault="00932D68" w:rsidP="00932D68"/>
    <w:p w14:paraId="5ED4ECA4" w14:textId="77777777" w:rsidR="00AA6639" w:rsidRDefault="00AA6639" w:rsidP="00101E41">
      <w:r>
        <w:rPr>
          <w:noProof/>
          <w:lang w:eastAsia="de-DE"/>
        </w:rPr>
        <w:drawing>
          <wp:inline distT="0" distB="0" distL="0" distR="0" wp14:anchorId="2A19899B" wp14:editId="28A0636D">
            <wp:extent cx="4568767" cy="3465059"/>
            <wp:effectExtent l="0" t="0" r="381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3-21 um 14.54.19.png"/>
                    <pic:cNvPicPr/>
                  </pic:nvPicPr>
                  <pic:blipFill rotWithShape="1">
                    <a:blip r:embed="rId22">
                      <a:extLst>
                        <a:ext uri="{28A0092B-C50C-407E-A947-70E740481C1C}">
                          <a14:useLocalDpi xmlns:a14="http://schemas.microsoft.com/office/drawing/2010/main" val="0"/>
                        </a:ext>
                      </a:extLst>
                    </a:blip>
                    <a:srcRect l="4707" t="3948" r="4589" b="8601"/>
                    <a:stretch/>
                  </pic:blipFill>
                  <pic:spPr bwMode="auto">
                    <a:xfrm>
                      <a:off x="0" y="0"/>
                      <a:ext cx="4584570" cy="3477044"/>
                    </a:xfrm>
                    <a:prstGeom prst="rect">
                      <a:avLst/>
                    </a:prstGeom>
                    <a:ln>
                      <a:noFill/>
                    </a:ln>
                    <a:extLst>
                      <a:ext uri="{53640926-AAD7-44d8-BBD7-CCE9431645EC}">
                        <a14:shadowObscured xmlns:a14="http://schemas.microsoft.com/office/drawing/2010/main"/>
                      </a:ext>
                    </a:extLst>
                  </pic:spPr>
                </pic:pic>
              </a:graphicData>
            </a:graphic>
          </wp:inline>
        </w:drawing>
      </w:r>
    </w:p>
    <w:p w14:paraId="2A57FA60" w14:textId="72AAFDD2" w:rsidR="00D76815" w:rsidRPr="00D76815" w:rsidRDefault="00AA6639" w:rsidP="00E944B0">
      <w:pPr>
        <w:pStyle w:val="Beschriftung"/>
        <w:tabs>
          <w:tab w:val="left" w:pos="8947"/>
        </w:tabs>
      </w:pPr>
      <w:bookmarkStart w:id="1012" w:name="_Toc195011699"/>
      <w:bookmarkStart w:id="1013" w:name="_Toc195068827"/>
      <w:bookmarkStart w:id="1014" w:name="_Toc195068906"/>
      <w:bookmarkStart w:id="1015" w:name="_Toc195069038"/>
      <w:bookmarkStart w:id="1016" w:name="_Toc195069340"/>
      <w:bookmarkStart w:id="1017" w:name="_Toc195118419"/>
      <w:bookmarkStart w:id="1018" w:name="_Toc195150488"/>
      <w:bookmarkStart w:id="1019" w:name="_Toc196152839"/>
      <w:r w:rsidRPr="00C80643">
        <w:t xml:space="preserve">Abbildung </w:t>
      </w:r>
      <w:r w:rsidR="00E74341">
        <w:fldChar w:fldCharType="begin"/>
      </w:r>
      <w:r w:rsidR="00E74341">
        <w:instrText xml:space="preserve"> STYLEREF 2 \s </w:instrText>
      </w:r>
      <w:r w:rsidR="00E74341">
        <w:fldChar w:fldCharType="separate"/>
      </w:r>
      <w:r w:rsidR="00E74341">
        <w:rPr>
          <w:noProof/>
        </w:rPr>
        <w:t>3.10</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020"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3.9</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del>
      <w:del w:id="1021" w:author="Dennis Hohmann" w:date="2012-04-15T01:13:00Z">
        <w:r w:rsidR="002F6ABA" w:rsidDel="00213233">
          <w:rPr>
            <w:noProof/>
          </w:rPr>
          <w:delText>2</w:delText>
        </w:r>
      </w:del>
      <w:del w:id="1022" w:author="Dennis Hohmann" w:date="2012-04-15T03:04:00Z">
        <w:r w:rsidR="002F6ABA" w:rsidDel="00FB78A1">
          <w:fldChar w:fldCharType="end"/>
        </w:r>
      </w:del>
      <w:r w:rsidRPr="00C80643">
        <w:t>: PCB-GCODE Men</w:t>
      </w:r>
      <w:bookmarkEnd w:id="1012"/>
      <w:bookmarkEnd w:id="1013"/>
      <w:bookmarkEnd w:id="1014"/>
      <w:bookmarkEnd w:id="1015"/>
      <w:bookmarkEnd w:id="1016"/>
      <w:bookmarkEnd w:id="1017"/>
      <w:bookmarkEnd w:id="1018"/>
      <w:r w:rsidR="00E944B0">
        <w:t>ü</w:t>
      </w:r>
      <w:bookmarkEnd w:id="1019"/>
      <w:r w:rsidR="00E944B0">
        <w:tab/>
      </w:r>
    </w:p>
    <w:p w14:paraId="53F3E643" w14:textId="543811BA" w:rsidR="00101E41" w:rsidRPr="00C80643" w:rsidRDefault="00C80643">
      <w:pPr>
        <w:pStyle w:val="Textkrper"/>
        <w:pPrChange w:id="1023" w:author="Dennis Hohmann" w:date="2012-04-15T00:39:00Z">
          <w:pPr/>
        </w:pPrChange>
      </w:pPr>
      <w:r w:rsidRPr="00C80643">
        <w:t xml:space="preserve">Ein </w:t>
      </w:r>
      <w:r w:rsidR="00101E41" w:rsidRPr="00C80643">
        <w:t>Universal Language Progr</w:t>
      </w:r>
      <w:r>
        <w:t>amm</w:t>
      </w:r>
      <w:r w:rsidR="00101E41" w:rsidRPr="00C80643">
        <w:t xml:space="preserve">, kurz ULP, </w:t>
      </w:r>
      <w:r>
        <w:t xml:space="preserve">ist ein in C programmiertes Unterprogramm welches direkt </w:t>
      </w:r>
      <w:r w:rsidR="00101E41" w:rsidRPr="00C80643">
        <w:t>aus EAGLE Board heraus gestartet</w:t>
      </w:r>
      <w:ins w:id="1024" w:author="Dennis Hohmann" w:date="2012-04-14T20:54:00Z">
        <w:r w:rsidR="00717F02">
          <w:t xml:space="preserve"> wird</w:t>
        </w:r>
      </w:ins>
      <w:r w:rsidR="00101E41" w:rsidRPr="00C80643">
        <w:t>.</w:t>
      </w:r>
      <w:r w:rsidR="0088185A">
        <w:t xml:space="preserve"> Das hier verwendete ULP PCODE</w:t>
      </w:r>
      <w:r w:rsidR="002971E4">
        <w:rPr>
          <w:rStyle w:val="Funotenzeichen"/>
        </w:rPr>
        <w:footnoteReference w:id="15"/>
      </w:r>
      <w:r>
        <w:t xml:space="preserve"> erzeugt aus dem erstellen Board-Layout </w:t>
      </w:r>
      <w:r w:rsidR="00D76815">
        <w:t>je nach Einstellungen, eine oder me</w:t>
      </w:r>
      <w:r w:rsidR="00D76815">
        <w:t>h</w:t>
      </w:r>
      <w:r w:rsidR="00D76815">
        <w:t xml:space="preserve">rere </w:t>
      </w:r>
      <w:r w:rsidR="001D4838">
        <w:t>G-</w:t>
      </w:r>
      <w:r>
        <w:t>Code-Dateien</w:t>
      </w:r>
      <w:r w:rsidR="00D76815">
        <w:t xml:space="preserve">. Diese können zum Beispiel für ein das Layout der Oberseite oder der Unterseite sein. </w:t>
      </w:r>
      <w:r w:rsidR="00101E41" w:rsidRPr="00C80643">
        <w:t xml:space="preserve">Abweichend von </w:t>
      </w:r>
      <w:r w:rsidR="00454E94" w:rsidRPr="00C80643">
        <w:t xml:space="preserve">den </w:t>
      </w:r>
      <w:r w:rsidR="00101E41" w:rsidRPr="00C80643">
        <w:t xml:space="preserve">Default-Werten </w:t>
      </w:r>
      <w:r w:rsidR="00D76815">
        <w:t>des ULP wurde folgendes ei</w:t>
      </w:r>
      <w:r w:rsidR="00D76815">
        <w:t>n</w:t>
      </w:r>
      <w:r w:rsidR="00D76815">
        <w:t>gestellt und optimiert:</w:t>
      </w:r>
    </w:p>
    <w:p w14:paraId="4CB7C5A0" w14:textId="77777777" w:rsidR="00B6203E" w:rsidRPr="00C80643" w:rsidRDefault="00B6203E" w:rsidP="00932D68"/>
    <w:p w14:paraId="6CCF48C9" w14:textId="4C935AE4" w:rsidR="00101E41" w:rsidRPr="00C80643" w:rsidRDefault="00101E41" w:rsidP="00932D68">
      <w:r w:rsidRPr="00C80643">
        <w:t>Generation Options:</w:t>
      </w:r>
    </w:p>
    <w:p w14:paraId="5E691777" w14:textId="4CD56E83" w:rsidR="00B6203E" w:rsidRDefault="00101E41" w:rsidP="00D351D6">
      <w:pPr>
        <w:pStyle w:val="Listenabsatz"/>
        <w:numPr>
          <w:ilvl w:val="0"/>
          <w:numId w:val="9"/>
        </w:numPr>
      </w:pPr>
      <w:r w:rsidRPr="00C80643">
        <w:t>Etching Tool Size:</w:t>
      </w:r>
      <w:r w:rsidRPr="00C80643">
        <w:tab/>
      </w:r>
      <w:r w:rsidRPr="00C80643">
        <w:tab/>
      </w:r>
      <w:ins w:id="1025" w:author="Dennis Hohmann" w:date="2012-04-15T02:51:00Z">
        <w:r w:rsidR="00A237AB">
          <w:t xml:space="preserve">    </w:t>
        </w:r>
      </w:ins>
      <w:r w:rsidRPr="00C80643">
        <w:rPr>
          <w:b/>
        </w:rPr>
        <w:t>0.254</w:t>
      </w:r>
      <w:r w:rsidR="002643EB">
        <w:rPr>
          <w:b/>
        </w:rPr>
        <w:t> </w:t>
      </w:r>
      <w:r w:rsidRPr="00C80643">
        <w:rPr>
          <w:b/>
        </w:rPr>
        <w:t>mm</w:t>
      </w:r>
      <w:r w:rsidRPr="00C80643">
        <w:tab/>
      </w:r>
      <w:r w:rsidRPr="00C80643">
        <w:tab/>
        <w:t>Durchmesser des Gravierstichels</w:t>
      </w:r>
    </w:p>
    <w:p w14:paraId="74C56725" w14:textId="77777777" w:rsidR="00D76815" w:rsidRPr="00C80643" w:rsidRDefault="00D76815" w:rsidP="0014197A">
      <w:pPr>
        <w:ind w:left="0" w:firstLine="0"/>
      </w:pPr>
    </w:p>
    <w:p w14:paraId="4A7E39E6" w14:textId="061EA27A" w:rsidR="00101E41" w:rsidRPr="0031092B" w:rsidRDefault="00101E41" w:rsidP="00932D68">
      <w:r w:rsidRPr="0031092B">
        <w:t>Maschine:</w:t>
      </w:r>
    </w:p>
    <w:p w14:paraId="4C12BE62" w14:textId="32FD87FC" w:rsidR="00101E41" w:rsidRPr="0031092B" w:rsidRDefault="00101E41" w:rsidP="00BF6391">
      <w:pPr>
        <w:pStyle w:val="Listenabsatz"/>
        <w:numPr>
          <w:ilvl w:val="0"/>
          <w:numId w:val="9"/>
        </w:numPr>
      </w:pPr>
      <w:r w:rsidRPr="0031092B">
        <w:t>Z-High:</w:t>
      </w:r>
      <w:r w:rsidRPr="0031092B">
        <w:tab/>
      </w:r>
      <w:r w:rsidRPr="0031092B">
        <w:tab/>
      </w:r>
      <w:r w:rsidRPr="0031092B">
        <w:tab/>
      </w:r>
      <w:ins w:id="1026" w:author="Dennis Hohmann" w:date="2012-04-15T02:51:00Z">
        <w:r w:rsidR="00A237AB" w:rsidRPr="0031092B">
          <w:t xml:space="preserve">         </w:t>
        </w:r>
      </w:ins>
      <w:r w:rsidRPr="0031092B">
        <w:rPr>
          <w:b/>
        </w:rPr>
        <w:t>16</w:t>
      </w:r>
      <w:r w:rsidR="002643EB">
        <w:rPr>
          <w:b/>
        </w:rPr>
        <w:t> </w:t>
      </w:r>
      <w:r w:rsidRPr="0031092B">
        <w:rPr>
          <w:b/>
        </w:rPr>
        <w:t>mm</w:t>
      </w:r>
      <w:r w:rsidRPr="0031092B">
        <w:tab/>
      </w:r>
      <w:r w:rsidRPr="0031092B">
        <w:tab/>
      </w:r>
      <w:del w:id="1027" w:author="Dennis Hohmann" w:date="2012-04-15T02:52:00Z">
        <w:r w:rsidRPr="0031092B" w:rsidDel="0034675E">
          <w:tab/>
        </w:r>
      </w:del>
      <w:r w:rsidRPr="0031092B">
        <w:t>Warteposition über Platine</w:t>
      </w:r>
    </w:p>
    <w:p w14:paraId="2A9CE7A4" w14:textId="435693B5" w:rsidR="00101E41" w:rsidRPr="0031092B" w:rsidRDefault="00101E41" w:rsidP="00101E41">
      <w:pPr>
        <w:pStyle w:val="Listenabsatz"/>
        <w:numPr>
          <w:ilvl w:val="0"/>
          <w:numId w:val="9"/>
        </w:numPr>
      </w:pPr>
      <w:r w:rsidRPr="0031092B">
        <w:t>Z-Up:</w:t>
      </w:r>
      <w:r w:rsidRPr="0031092B">
        <w:tab/>
      </w:r>
      <w:r w:rsidRPr="0031092B">
        <w:tab/>
      </w:r>
      <w:r w:rsidRPr="0031092B">
        <w:tab/>
      </w:r>
      <w:r w:rsidRPr="0031092B">
        <w:tab/>
      </w:r>
      <w:ins w:id="1028" w:author="Dennis Hohmann" w:date="2012-04-15T02:51:00Z">
        <w:r w:rsidR="00A237AB" w:rsidRPr="0031092B">
          <w:t xml:space="preserve">      </w:t>
        </w:r>
      </w:ins>
      <w:r w:rsidRPr="0031092B">
        <w:rPr>
          <w:b/>
        </w:rPr>
        <w:t>2.54</w:t>
      </w:r>
      <w:r w:rsidR="002643EB">
        <w:rPr>
          <w:b/>
        </w:rPr>
        <w:t> </w:t>
      </w:r>
      <w:r w:rsidRPr="0031092B">
        <w:rPr>
          <w:b/>
        </w:rPr>
        <w:t>mm</w:t>
      </w:r>
      <w:r w:rsidRPr="0031092B">
        <w:tab/>
      </w:r>
      <w:r w:rsidRPr="0031092B">
        <w:tab/>
        <w:t>Arbeitsposition über Platine</w:t>
      </w:r>
    </w:p>
    <w:p w14:paraId="4F11A55B" w14:textId="6B6D5354" w:rsidR="00101E41" w:rsidRPr="0031092B" w:rsidRDefault="00101E41" w:rsidP="00101E41">
      <w:pPr>
        <w:pStyle w:val="Listenabsatz"/>
        <w:numPr>
          <w:ilvl w:val="0"/>
          <w:numId w:val="9"/>
        </w:numPr>
      </w:pPr>
      <w:r w:rsidRPr="0031092B">
        <w:t>Z-Down:</w:t>
      </w:r>
      <w:r w:rsidRPr="0031092B">
        <w:tab/>
      </w:r>
      <w:r w:rsidRPr="0031092B">
        <w:tab/>
      </w:r>
      <w:r w:rsidRPr="0031092B">
        <w:tab/>
      </w:r>
      <w:r w:rsidRPr="0031092B">
        <w:rPr>
          <w:b/>
        </w:rPr>
        <w:t>-</w:t>
      </w:r>
      <w:r w:rsidR="00B6203E" w:rsidRPr="0031092B">
        <w:rPr>
          <w:b/>
        </w:rPr>
        <w:t xml:space="preserve"> </w:t>
      </w:r>
      <w:r w:rsidRPr="0031092B">
        <w:rPr>
          <w:b/>
        </w:rPr>
        <w:t>0.1778</w:t>
      </w:r>
      <w:r w:rsidR="002643EB">
        <w:rPr>
          <w:b/>
        </w:rPr>
        <w:t> </w:t>
      </w:r>
      <w:r w:rsidRPr="0031092B">
        <w:rPr>
          <w:b/>
        </w:rPr>
        <w:t>mm</w:t>
      </w:r>
      <w:r w:rsidRPr="0031092B">
        <w:tab/>
      </w:r>
      <w:r w:rsidRPr="0031092B">
        <w:tab/>
        <w:t>Eintauchtiefe beim fräsen</w:t>
      </w:r>
    </w:p>
    <w:p w14:paraId="64773B1B" w14:textId="5C22AFC8" w:rsidR="00101E41" w:rsidRPr="0031092B" w:rsidRDefault="00101E41" w:rsidP="00101E41">
      <w:pPr>
        <w:pStyle w:val="Listenabsatz"/>
        <w:numPr>
          <w:ilvl w:val="0"/>
          <w:numId w:val="9"/>
        </w:numPr>
      </w:pPr>
      <w:r w:rsidRPr="0031092B">
        <w:t>Z-Drilldepth:</w:t>
      </w:r>
      <w:r w:rsidRPr="0031092B">
        <w:tab/>
      </w:r>
      <w:r w:rsidRPr="0031092B">
        <w:tab/>
      </w:r>
      <w:r w:rsidRPr="0031092B">
        <w:tab/>
      </w:r>
      <w:ins w:id="1029" w:author="Dennis Hohmann" w:date="2012-04-15T02:51:00Z">
        <w:r w:rsidR="00A237AB" w:rsidRPr="0031092B">
          <w:t xml:space="preserve">    </w:t>
        </w:r>
      </w:ins>
      <w:r w:rsidRPr="0031092B">
        <w:rPr>
          <w:b/>
        </w:rPr>
        <w:t>-</w:t>
      </w:r>
      <w:r w:rsidR="00B6203E" w:rsidRPr="0031092B">
        <w:rPr>
          <w:b/>
        </w:rPr>
        <w:t xml:space="preserve"> </w:t>
      </w:r>
      <w:r w:rsidRPr="0031092B">
        <w:rPr>
          <w:b/>
        </w:rPr>
        <w:t>0,75</w:t>
      </w:r>
      <w:r w:rsidR="002643EB">
        <w:rPr>
          <w:b/>
        </w:rPr>
        <w:t> </w:t>
      </w:r>
      <w:r w:rsidRPr="0031092B">
        <w:rPr>
          <w:b/>
        </w:rPr>
        <w:t>mm</w:t>
      </w:r>
      <w:r w:rsidRPr="0031092B">
        <w:tab/>
      </w:r>
      <w:r w:rsidRPr="0031092B">
        <w:tab/>
        <w:t>Bohrtiefe</w:t>
      </w:r>
    </w:p>
    <w:p w14:paraId="72CD1C5A" w14:textId="39BE65A5" w:rsidR="00B6203E" w:rsidRPr="0031092B" w:rsidRDefault="009F7D89" w:rsidP="00EA4518">
      <w:pPr>
        <w:pStyle w:val="Listenabsatz"/>
        <w:numPr>
          <w:ilvl w:val="0"/>
          <w:numId w:val="9"/>
        </w:numPr>
      </w:pPr>
      <w:r w:rsidRPr="0031092B">
        <w:t>Position Z:</w:t>
      </w:r>
      <w:r w:rsidRPr="0031092B">
        <w:tab/>
      </w:r>
      <w:r w:rsidRPr="0031092B">
        <w:tab/>
      </w:r>
      <w:r w:rsidRPr="0031092B">
        <w:tab/>
      </w:r>
      <w:ins w:id="1030" w:author="Dennis Hohmann" w:date="2012-04-15T02:51:00Z">
        <w:r w:rsidR="00A237AB" w:rsidRPr="0031092B">
          <w:t xml:space="preserve">         </w:t>
        </w:r>
      </w:ins>
      <w:r w:rsidRPr="0031092B">
        <w:rPr>
          <w:b/>
        </w:rPr>
        <w:t>40</w:t>
      </w:r>
      <w:r w:rsidR="002643EB">
        <w:rPr>
          <w:b/>
        </w:rPr>
        <w:t> </w:t>
      </w:r>
      <w:r w:rsidRPr="0031092B">
        <w:rPr>
          <w:b/>
        </w:rPr>
        <w:t>mm</w:t>
      </w:r>
      <w:r w:rsidRPr="0031092B">
        <w:rPr>
          <w:b/>
        </w:rPr>
        <w:tab/>
      </w:r>
      <w:r w:rsidRPr="0031092B">
        <w:tab/>
      </w:r>
      <w:del w:id="1031" w:author="Dennis Hohmann" w:date="2012-04-15T02:52:00Z">
        <w:r w:rsidRPr="0031092B" w:rsidDel="0034675E">
          <w:tab/>
        </w:r>
      </w:del>
      <w:r w:rsidRPr="0031092B">
        <w:t>Werkzeugwechselhöhe</w:t>
      </w:r>
    </w:p>
    <w:p w14:paraId="5412E0FD" w14:textId="77777777" w:rsidR="00D76815" w:rsidRPr="00EA4518" w:rsidRDefault="00D76815" w:rsidP="0014197A"/>
    <w:p w14:paraId="53FED8B9" w14:textId="397BD639" w:rsidR="00B6203E" w:rsidRDefault="009F7D89" w:rsidP="00D351D6">
      <w:r>
        <w:t>GCode Style:</w:t>
      </w:r>
      <w:r w:rsidR="00B6203E">
        <w:tab/>
      </w:r>
      <w:r w:rsidR="00B6203E">
        <w:tab/>
      </w:r>
      <w:r w:rsidR="00B6203E">
        <w:tab/>
      </w:r>
      <w:r w:rsidR="00B6203E">
        <w:tab/>
      </w:r>
      <w:ins w:id="1032" w:author="Dennis Hohmann" w:date="2012-04-15T02:51:00Z">
        <w:r w:rsidR="00A237AB">
          <w:t xml:space="preserve">  </w:t>
        </w:r>
      </w:ins>
      <w:r w:rsidRPr="00B6203E">
        <w:rPr>
          <w:b/>
        </w:rPr>
        <w:t>generic</w:t>
      </w:r>
      <w:r w:rsidR="00B6203E" w:rsidRPr="00B6203E">
        <w:rPr>
          <w:b/>
        </w:rPr>
        <w:t>.pp</w:t>
      </w:r>
      <w:r w:rsidR="00B6203E" w:rsidRPr="00B6203E">
        <w:tab/>
      </w:r>
      <w:r w:rsidR="00B6203E">
        <w:tab/>
      </w:r>
      <w:r w:rsidR="001D4838">
        <w:t>Standart G-</w:t>
      </w:r>
      <w:r w:rsidRPr="00B6203E">
        <w:t>Code</w:t>
      </w:r>
    </w:p>
    <w:p w14:paraId="734E2F23" w14:textId="77777777" w:rsidR="00D76815" w:rsidRPr="00B6203E" w:rsidRDefault="00D76815" w:rsidP="00D351D6"/>
    <w:p w14:paraId="1BF7929C" w14:textId="4B7BBBC7" w:rsidR="009F7D89" w:rsidRPr="009F7D89" w:rsidRDefault="009F7D89" w:rsidP="009F7D89">
      <w:r>
        <w:t>GCode Options:</w:t>
      </w:r>
    </w:p>
    <w:p w14:paraId="1A2F9400" w14:textId="388915FC" w:rsidR="00AF7399" w:rsidRDefault="009F7D89" w:rsidP="00B6203E">
      <w:pPr>
        <w:pStyle w:val="Listenabsatz"/>
        <w:numPr>
          <w:ilvl w:val="0"/>
          <w:numId w:val="10"/>
        </w:numPr>
        <w:ind w:left="426" w:firstLine="0"/>
      </w:pPr>
      <w:r>
        <w:t>Zeilennummer Format:</w:t>
      </w:r>
      <w:r>
        <w:tab/>
      </w:r>
      <w:ins w:id="1033" w:author="Dennis Hohmann" w:date="2012-04-15T02:51:00Z">
        <w:r w:rsidR="00A237AB">
          <w:t xml:space="preserve">        </w:t>
        </w:r>
      </w:ins>
      <w:r w:rsidRPr="00B6203E">
        <w:rPr>
          <w:b/>
        </w:rPr>
        <w:t>N%05d</w:t>
      </w:r>
      <w:r>
        <w:tab/>
      </w:r>
      <w:r>
        <w:tab/>
        <w:t>Schrittnummer</w:t>
      </w:r>
    </w:p>
    <w:p w14:paraId="08ACE07F" w14:textId="77777777" w:rsidR="00D76815" w:rsidRDefault="00D76815" w:rsidP="008E13B6">
      <w:pPr>
        <w:ind w:left="0" w:firstLine="0"/>
      </w:pPr>
    </w:p>
    <w:p w14:paraId="00E9EB3B" w14:textId="35152EB0" w:rsidR="009F7D89" w:rsidRPr="009F7D89" w:rsidRDefault="009F7D89" w:rsidP="008E13B6">
      <w:pPr>
        <w:ind w:left="0" w:firstLine="0"/>
      </w:pPr>
      <w:r>
        <w:t>File Naming:</w:t>
      </w:r>
    </w:p>
    <w:p w14:paraId="72AFC4FA" w14:textId="6C06E967" w:rsidR="009F7D89" w:rsidRDefault="009F7D89" w:rsidP="009F7D89">
      <w:pPr>
        <w:pStyle w:val="Listenabsatz"/>
        <w:numPr>
          <w:ilvl w:val="0"/>
          <w:numId w:val="10"/>
        </w:numPr>
      </w:pPr>
      <w:r>
        <w:t>Wort für Etch:</w:t>
      </w:r>
      <w:r>
        <w:tab/>
      </w:r>
      <w:r>
        <w:tab/>
      </w:r>
      <w:r w:rsidRPr="00B6203E">
        <w:rPr>
          <w:b/>
        </w:rPr>
        <w:t>e</w:t>
      </w:r>
      <w:r w:rsidR="002643EB">
        <w:tab/>
      </w:r>
      <w:r w:rsidR="002643EB">
        <w:tab/>
      </w:r>
      <w:r w:rsidR="002643EB">
        <w:tab/>
        <w:t>F</w:t>
      </w:r>
      <w:r>
        <w:t>räsen</w:t>
      </w:r>
    </w:p>
    <w:p w14:paraId="04C20284" w14:textId="6B65978C" w:rsidR="009F7D89" w:rsidRDefault="0014197A" w:rsidP="009F7D89">
      <w:pPr>
        <w:pStyle w:val="Listenabsatz"/>
        <w:numPr>
          <w:ilvl w:val="0"/>
          <w:numId w:val="10"/>
        </w:numPr>
      </w:pPr>
      <w:r>
        <w:t>Wort für Drill:</w:t>
      </w:r>
      <w:r>
        <w:tab/>
      </w:r>
      <w:r w:rsidR="009F7D89">
        <w:tab/>
      </w:r>
      <w:r w:rsidR="009F7D89" w:rsidRPr="00B6203E">
        <w:rPr>
          <w:b/>
        </w:rPr>
        <w:t>d</w:t>
      </w:r>
      <w:r w:rsidR="002643EB">
        <w:tab/>
      </w:r>
      <w:r w:rsidR="002643EB">
        <w:tab/>
      </w:r>
      <w:r w:rsidR="002643EB">
        <w:tab/>
        <w:t>B</w:t>
      </w:r>
      <w:r w:rsidR="009F7D89">
        <w:t>ohren</w:t>
      </w:r>
    </w:p>
    <w:p w14:paraId="3D783474" w14:textId="3373BF82" w:rsidR="009F7D89" w:rsidRDefault="0014197A" w:rsidP="009F7D89">
      <w:pPr>
        <w:pStyle w:val="Listenabsatz"/>
        <w:numPr>
          <w:ilvl w:val="0"/>
          <w:numId w:val="10"/>
        </w:numPr>
      </w:pPr>
      <w:r>
        <w:t>Wort für Top:</w:t>
      </w:r>
      <w:r>
        <w:tab/>
      </w:r>
      <w:r>
        <w:tab/>
      </w:r>
      <w:r w:rsidR="009F7D89" w:rsidRPr="00B6203E">
        <w:rPr>
          <w:b/>
        </w:rPr>
        <w:t>t</w:t>
      </w:r>
      <w:r w:rsidR="009F7D89">
        <w:tab/>
      </w:r>
      <w:r w:rsidR="009F7D89">
        <w:tab/>
      </w:r>
      <w:r w:rsidR="009F7D89">
        <w:tab/>
        <w:t>Oberseite</w:t>
      </w:r>
    </w:p>
    <w:p w14:paraId="3EAF1DA0" w14:textId="7A86BC8F" w:rsidR="009F7D89" w:rsidRDefault="009F7D89" w:rsidP="009F7D89">
      <w:pPr>
        <w:pStyle w:val="Listenabsatz"/>
        <w:numPr>
          <w:ilvl w:val="0"/>
          <w:numId w:val="10"/>
        </w:numPr>
      </w:pPr>
      <w:r>
        <w:t>Wort für Bottom:</w:t>
      </w:r>
      <w:r>
        <w:tab/>
      </w:r>
      <w:r>
        <w:tab/>
      </w:r>
      <w:r w:rsidRPr="00B6203E">
        <w:rPr>
          <w:b/>
        </w:rPr>
        <w:t>b</w:t>
      </w:r>
      <w:r>
        <w:tab/>
      </w:r>
      <w:r>
        <w:tab/>
      </w:r>
      <w:r>
        <w:tab/>
        <w:t>Unterseite</w:t>
      </w:r>
    </w:p>
    <w:p w14:paraId="3378F9C1" w14:textId="70A96924" w:rsidR="009F7D89" w:rsidRDefault="0014197A" w:rsidP="009F7D89">
      <w:pPr>
        <w:pStyle w:val="Listenabsatz"/>
        <w:numPr>
          <w:ilvl w:val="0"/>
          <w:numId w:val="10"/>
        </w:numPr>
      </w:pPr>
      <w:r>
        <w:t>Extension:</w:t>
      </w:r>
      <w:r>
        <w:tab/>
      </w:r>
      <w:r>
        <w:tab/>
      </w:r>
      <w:r w:rsidR="009F7D89" w:rsidRPr="00B6203E">
        <w:rPr>
          <w:b/>
        </w:rPr>
        <w:t>tap</w:t>
      </w:r>
      <w:r w:rsidR="009F7D89">
        <w:tab/>
      </w:r>
      <w:r w:rsidR="009F7D89">
        <w:tab/>
      </w:r>
      <w:r w:rsidR="009F7D89">
        <w:tab/>
        <w:t>Dateierweiterung</w:t>
      </w:r>
    </w:p>
    <w:p w14:paraId="43122AD8" w14:textId="069268D8" w:rsidR="009F7D89" w:rsidRPr="009F7D89" w:rsidRDefault="0014197A" w:rsidP="009F7D89">
      <w:pPr>
        <w:pStyle w:val="Listenabsatz"/>
        <w:numPr>
          <w:ilvl w:val="0"/>
          <w:numId w:val="10"/>
        </w:numPr>
      </w:pPr>
      <w:r>
        <w:t>Filename:</w:t>
      </w:r>
      <w:r>
        <w:tab/>
      </w:r>
      <w:r>
        <w:tab/>
      </w:r>
      <w:r w:rsidR="009F7D89" w:rsidRPr="00B6203E">
        <w:rPr>
          <w:b/>
        </w:rPr>
        <w:t>$SIDE$FILE.$EXT</w:t>
      </w:r>
    </w:p>
    <w:p w14:paraId="64DF9E80" w14:textId="77777777" w:rsidR="009F7D89" w:rsidRDefault="009F7D89" w:rsidP="009F7D89">
      <w:pPr>
        <w:ind w:left="0" w:firstLine="0"/>
      </w:pPr>
    </w:p>
    <w:p w14:paraId="3C696E69" w14:textId="34BBB1B7" w:rsidR="009F7D89" w:rsidRDefault="009F7D89" w:rsidP="009F7D89">
      <w:pPr>
        <w:ind w:left="0" w:firstLine="0"/>
      </w:pPr>
      <w:r>
        <w:t xml:space="preserve">Daraus ergibt sich z.B. für den </w:t>
      </w:r>
      <w:r w:rsidR="00454E94">
        <w:t>Bohrplan</w:t>
      </w:r>
      <w:r>
        <w:t xml:space="preserve"> der Unterseite folgender Dateiname:</w:t>
      </w:r>
    </w:p>
    <w:p w14:paraId="1DF3336C" w14:textId="77777777" w:rsidR="00D75FF9" w:rsidRPr="00454E94" w:rsidRDefault="009F7D89" w:rsidP="00454E94">
      <w:pPr>
        <w:jc w:val="center"/>
        <w:rPr>
          <w:b/>
        </w:rPr>
      </w:pPr>
      <w:r w:rsidRPr="00454E94">
        <w:rPr>
          <w:b/>
        </w:rPr>
        <w:t>bd.tap</w:t>
      </w:r>
    </w:p>
    <w:p w14:paraId="1FCF7A9A" w14:textId="77777777" w:rsidR="00D75FF9" w:rsidRDefault="00D75FF9" w:rsidP="00D75FF9">
      <w:pPr>
        <w:ind w:left="0" w:firstLine="0"/>
      </w:pPr>
    </w:p>
    <w:p w14:paraId="44F669A2" w14:textId="18DCF8A5" w:rsidR="00EF798F" w:rsidRPr="00D75FF9" w:rsidRDefault="00CD4C76" w:rsidP="00776078">
      <w:pPr>
        <w:pStyle w:val="berschrift1"/>
      </w:pPr>
      <w:r>
        <w:br w:type="page"/>
      </w:r>
      <w:bookmarkStart w:id="1034" w:name="_Toc196153107"/>
      <w:r w:rsidR="00EF798F" w:rsidRPr="00D75FF9">
        <w:t>Software</w:t>
      </w:r>
      <w:bookmarkEnd w:id="1034"/>
    </w:p>
    <w:p w14:paraId="3726E222" w14:textId="69BE067F" w:rsidR="00EF0165" w:rsidRPr="00825287" w:rsidRDefault="00EF0165" w:rsidP="00E60F49">
      <w:pPr>
        <w:pStyle w:val="berschrift2"/>
      </w:pPr>
      <w:bookmarkStart w:id="1035" w:name="_Toc196153108"/>
      <w:r w:rsidRPr="00825287">
        <w:t>Einleitung</w:t>
      </w:r>
      <w:bookmarkEnd w:id="1035"/>
    </w:p>
    <w:p w14:paraId="3B49A6C1" w14:textId="28BBB865" w:rsidR="00C13E0A" w:rsidRDefault="00EF0165">
      <w:pPr>
        <w:pStyle w:val="Textkrper"/>
      </w:pPr>
      <w:r w:rsidRPr="00EF0165">
        <w:t xml:space="preserve">Das Projekt </w:t>
      </w:r>
      <w:del w:id="1036" w:author="Dennis Hohmann" w:date="2012-04-14T20:54:00Z">
        <w:r w:rsidRPr="00EF0165" w:rsidDel="00717F02">
          <w:delText>“</w:delText>
        </w:r>
      </w:del>
      <w:r w:rsidRPr="00EF0165">
        <w:t>CNC-</w:t>
      </w:r>
      <w:r w:rsidRPr="00AF4C67">
        <w:t>Steuerung</w:t>
      </w:r>
      <w:del w:id="1037" w:author="Dennis Hohmann" w:date="2012-04-14T20:54:00Z">
        <w:r w:rsidRPr="00EF0165" w:rsidDel="00717F02">
          <w:delText>”</w:delText>
        </w:r>
      </w:del>
      <w:r w:rsidRPr="00EF0165">
        <w:t xml:space="preserve"> wurde in der Hochsprache C programmiert. </w:t>
      </w:r>
      <w:r w:rsidR="0020795E">
        <w:t>Als</w:t>
      </w:r>
      <w:r>
        <w:t xml:space="preserve"> Entwic</w:t>
      </w:r>
      <w:r>
        <w:t>k</w:t>
      </w:r>
      <w:r>
        <w:t xml:space="preserve">lungsumgebung </w:t>
      </w:r>
      <w:r w:rsidR="0020795E">
        <w:t>dient</w:t>
      </w:r>
      <w:r>
        <w:t xml:space="preserve"> die Software der Firma Atmel, AVR-Studio 5.1.</w:t>
      </w:r>
      <w:r w:rsidR="00C851F4">
        <w:t xml:space="preserve"> </w:t>
      </w:r>
      <w:r>
        <w:t xml:space="preserve">Zum flashen und debuggen </w:t>
      </w:r>
      <w:r w:rsidRPr="004662D1">
        <w:t xml:space="preserve">der Software kam der ebenfalls von Atmel entwickelte Debugger AVR JTAGICE3 zum </w:t>
      </w:r>
      <w:r w:rsidRPr="00FE636C">
        <w:t>Einsatz.</w:t>
      </w:r>
      <w:r w:rsidR="00C851F4" w:rsidRPr="00FE636C">
        <w:t xml:space="preserve"> </w:t>
      </w:r>
      <w:r w:rsidRPr="00FE636C">
        <w:t>Als primäre</w:t>
      </w:r>
      <w:r w:rsidR="00FB61D3" w:rsidRPr="00FE636C">
        <w:t>s Entwicklungsboard diente das Pollin</w:t>
      </w:r>
      <w:r w:rsidRPr="00FE636C">
        <w:t xml:space="preserve"> Evaluation</w:t>
      </w:r>
      <w:r w:rsidRPr="00FE636C">
        <w:t>s</w:t>
      </w:r>
      <w:r w:rsidRPr="00FE636C">
        <w:t>board</w:t>
      </w:r>
      <w:r w:rsidR="00F551CB" w:rsidRPr="00FE636C">
        <w:t xml:space="preserve"> V2.0</w:t>
      </w:r>
      <w:r w:rsidR="006557EE" w:rsidRPr="00FE636C">
        <w:t>.1</w:t>
      </w:r>
      <w:r w:rsidR="00A36814">
        <w:rPr>
          <w:rStyle w:val="Funotenzeichen"/>
        </w:rPr>
        <w:footnoteReference w:id="16"/>
      </w:r>
      <w:r w:rsidR="00A36814">
        <w:rPr>
          <w:vertAlign w:val="superscript"/>
        </w:rPr>
        <w:t xml:space="preserve"> </w:t>
      </w:r>
      <w:r w:rsidRPr="00FE636C">
        <w:t xml:space="preserve">der Firma </w:t>
      </w:r>
      <w:ins w:id="1038" w:author="Dennis Hohmann" w:date="2012-04-15T02:54:00Z">
        <w:r w:rsidR="00FE636C" w:rsidRPr="00FE636C">
          <w:rPr>
            <w:rPrChange w:id="1039" w:author="Dennis Hohmann" w:date="2012-04-15T02:54:00Z">
              <w:rPr>
                <w:rFonts w:ascii="Times New Roman" w:hAnsi="Times New Roman"/>
                <w:noProof/>
              </w:rPr>
            </w:rPrChange>
          </w:rPr>
          <w:t>Pollin Electronic</w:t>
        </w:r>
      </w:ins>
      <w:del w:id="1040" w:author="Dennis Hohmann" w:date="2012-04-15T02:54:00Z">
        <w:r w:rsidRPr="00FE636C" w:rsidDel="00FE636C">
          <w:delText>pollin.de</w:delText>
        </w:r>
      </w:del>
      <w:r w:rsidRPr="00FE636C">
        <w:t xml:space="preserve">, sowie ein Breadboard der Firma </w:t>
      </w:r>
      <w:r w:rsidR="00764AEC">
        <w:t>E-Call</w:t>
      </w:r>
      <w:r w:rsidR="00A36814">
        <w:rPr>
          <w:rStyle w:val="Funotenzeichen"/>
        </w:rPr>
        <w:footnoteReference w:id="17"/>
      </w:r>
      <w:r w:rsidRPr="00FE636C">
        <w:t>.</w:t>
      </w:r>
      <w:r w:rsidR="004E0FD6" w:rsidRPr="00FE636C">
        <w:t xml:space="preserve"> Ein Breadboard ist ein Steckbrettsystem, mit einem Rastermaß von 2,54mm.</w:t>
      </w:r>
      <w:r w:rsidR="007E6BF1" w:rsidRPr="00FE636C">
        <w:t xml:space="preserve"> </w:t>
      </w:r>
      <w:r w:rsidR="004E0FD6" w:rsidRPr="00FE636C">
        <w:t xml:space="preserve">Standartbauteile, die diesem Rastermaß entsprechen, können ohne Löten, über </w:t>
      </w:r>
      <w:r w:rsidR="007E6BF1" w:rsidRPr="00FE636C">
        <w:t>entsprechende Kabelstec</w:t>
      </w:r>
      <w:r w:rsidR="007E6BF1" w:rsidRPr="00FE636C">
        <w:t>k</w:t>
      </w:r>
      <w:r w:rsidR="007E6BF1" w:rsidRPr="00FE636C">
        <w:t>brücken</w:t>
      </w:r>
      <w:ins w:id="1041" w:author="Dennis Hohmann" w:date="2012-04-15T02:54:00Z">
        <w:r w:rsidR="00B60A95">
          <w:t xml:space="preserve">, </w:t>
        </w:r>
      </w:ins>
      <w:del w:id="1042" w:author="Dennis Hohmann" w:date="2012-04-15T02:54:00Z">
        <w:r w:rsidR="007E6BF1" w:rsidRPr="00FE636C" w:rsidDel="00B60A95">
          <w:delText xml:space="preserve"> </w:delText>
        </w:r>
      </w:del>
      <w:r w:rsidR="007E6BF1" w:rsidRPr="00FE636C">
        <w:t>miteinander v</w:t>
      </w:r>
      <w:r w:rsidR="004E0FD6" w:rsidRPr="00FE636C">
        <w:t xml:space="preserve">erbunden werden. </w:t>
      </w:r>
      <w:r w:rsidRPr="00FE636C">
        <w:t xml:space="preserve">In der ersten </w:t>
      </w:r>
      <w:r w:rsidR="007A0C86" w:rsidRPr="00FE636C">
        <w:t>Entwicklungsphase</w:t>
      </w:r>
      <w:r w:rsidR="007A0C86" w:rsidRPr="0003747B">
        <w:t xml:space="preserve"> </w:t>
      </w:r>
      <w:r w:rsidRPr="0003747B">
        <w:t>wurde eine A</w:t>
      </w:r>
      <w:r w:rsidRPr="0003747B">
        <w:t>t</w:t>
      </w:r>
      <w:r w:rsidRPr="0003747B">
        <w:t xml:space="preserve">mel </w:t>
      </w:r>
      <w:r w:rsidR="007E6BF1" w:rsidRPr="0003747B">
        <w:t>AT</w:t>
      </w:r>
      <w:r w:rsidRPr="0003747B">
        <w:t xml:space="preserve">mega8, später ein </w:t>
      </w:r>
      <w:r w:rsidR="007E6BF1" w:rsidRPr="0003747B">
        <w:t>AT</w:t>
      </w:r>
      <w:r w:rsidRPr="0003747B">
        <w:t>mega32 und in der finale Version</w:t>
      </w:r>
      <w:del w:id="1043" w:author="Dennis Hohmann" w:date="2012-04-15T02:54:00Z">
        <w:r w:rsidRPr="0003747B" w:rsidDel="00FE636C">
          <w:delText>,</w:delText>
        </w:r>
      </w:del>
      <w:r w:rsidRPr="0003747B">
        <w:t xml:space="preserve"> ein </w:t>
      </w:r>
      <w:r w:rsidR="007E6BF1" w:rsidRPr="0003747B">
        <w:t>AT</w:t>
      </w:r>
      <w:r w:rsidRPr="0003747B">
        <w:t>mega128</w:t>
      </w:r>
      <w:r w:rsidR="00E422D3" w:rsidRPr="0003747B">
        <w:t xml:space="preserve">4P als </w:t>
      </w:r>
      <w:r w:rsidR="004E0FD6" w:rsidRPr="0003747B">
        <w:t>Zie</w:t>
      </w:r>
      <w:r w:rsidR="004E0FD6" w:rsidRPr="0003747B">
        <w:t>l</w:t>
      </w:r>
      <w:r w:rsidR="004E0FD6" w:rsidRPr="0003747B">
        <w:t>system ausgewählt</w:t>
      </w:r>
      <w:r w:rsidR="00E422D3" w:rsidRPr="0003747B">
        <w:t>.</w:t>
      </w:r>
      <w:r w:rsidR="00C13E0A" w:rsidRPr="0003747B">
        <w:t xml:space="preserve"> Diese Abstufung ist auf die </w:t>
      </w:r>
      <w:r w:rsidR="000D2CFE" w:rsidRPr="0003747B">
        <w:t>unterschiedlichen</w:t>
      </w:r>
      <w:r w:rsidR="00FB61D3" w:rsidRPr="0003747B">
        <w:t xml:space="preserve"> Entwicklungsphasen zurück zu</w:t>
      </w:r>
      <w:r w:rsidR="00C13E0A" w:rsidRPr="0003747B">
        <w:t xml:space="preserve">führen. Am Anfang </w:t>
      </w:r>
      <w:r w:rsidR="000D2CFE" w:rsidRPr="0003747B">
        <w:t xml:space="preserve">der Entwicklung </w:t>
      </w:r>
      <w:r w:rsidR="00C13E0A" w:rsidRPr="0003747B">
        <w:t>wurd</w:t>
      </w:r>
      <w:r w:rsidR="006F65A7" w:rsidRPr="0003747B">
        <w:t xml:space="preserve">en nur die Motoren angesteuert, </w:t>
      </w:r>
      <w:r w:rsidR="00C13E0A" w:rsidRPr="0003747B">
        <w:t>hierzu reichte der ATmega8</w:t>
      </w:r>
      <w:r w:rsidR="00C70A5F" w:rsidRPr="0003747B">
        <w:t>, mit einer UART als</w:t>
      </w:r>
      <w:r w:rsidR="00C70A5F">
        <w:t xml:space="preserve"> Debug-Ausgabe</w:t>
      </w:r>
      <w:r w:rsidR="000D2CFE">
        <w:t xml:space="preserve"> zum PC</w:t>
      </w:r>
      <w:r w:rsidR="00C70A5F">
        <w:t xml:space="preserve"> aus. In der nächsten Entwicklungsstufe </w:t>
      </w:r>
      <w:del w:id="1044" w:author="Dennis Hohmann" w:date="2012-04-14T20:56:00Z">
        <w:r w:rsidR="00C70A5F" w:rsidDel="00717F02">
          <w:delText xml:space="preserve">wurde </w:delText>
        </w:r>
      </w:del>
      <w:ins w:id="1045" w:author="Dennis Hohmann" w:date="2012-04-14T20:56:00Z">
        <w:r w:rsidR="00717F02">
          <w:t xml:space="preserve">wird </w:t>
        </w:r>
      </w:ins>
      <w:r w:rsidR="000D2CFE">
        <w:t xml:space="preserve">jedoch </w:t>
      </w:r>
      <w:r w:rsidR="00C70A5F">
        <w:t xml:space="preserve">der </w:t>
      </w:r>
      <w:r w:rsidR="00B0341A">
        <w:t>VDrive2</w:t>
      </w:r>
      <w:r w:rsidR="00C70A5F">
        <w:t xml:space="preserve"> über diese</w:t>
      </w:r>
      <w:r w:rsidR="000D2CFE">
        <w:t xml:space="preserve"> UART</w:t>
      </w:r>
      <w:del w:id="1046" w:author="Dennis Hohmann" w:date="2012-04-14T20:59:00Z">
        <w:r w:rsidR="000B237D" w:rsidDel="00717F02">
          <w:delText>0</w:delText>
        </w:r>
      </w:del>
      <w:r w:rsidR="000D2CFE">
        <w:t xml:space="preserve"> </w:t>
      </w:r>
      <w:r w:rsidR="00C70A5F">
        <w:t>implementiert.</w:t>
      </w:r>
      <w:r w:rsidR="000D2CFE">
        <w:t xml:space="preserve"> Um dennoch die Möglichkeit zum Debuggen zu erhalten, </w:t>
      </w:r>
      <w:del w:id="1047" w:author="Dennis Hohmann" w:date="2012-04-14T20:55:00Z">
        <w:r w:rsidR="000D2CFE" w:rsidDel="00717F02">
          <w:delText xml:space="preserve">wurde </w:delText>
        </w:r>
      </w:del>
      <w:ins w:id="1048" w:author="Dennis Hohmann" w:date="2012-04-14T20:55:00Z">
        <w:r w:rsidR="00717F02">
          <w:t xml:space="preserve">wird </w:t>
        </w:r>
      </w:ins>
      <w:r w:rsidR="000D2CFE">
        <w:t>das ganze System auf einen ATmega32 portiert</w:t>
      </w:r>
      <w:ins w:id="1049" w:author="Dennis Hohmann" w:date="2012-04-14T20:57:00Z">
        <w:r w:rsidR="00717F02">
          <w:t xml:space="preserve"> der eine</w:t>
        </w:r>
      </w:ins>
      <w:del w:id="1050" w:author="Dennis Hohmann" w:date="2012-04-14T20:57:00Z">
        <w:r w:rsidR="000D2CFE" w:rsidDel="00717F02">
          <w:delText xml:space="preserve">. </w:delText>
        </w:r>
      </w:del>
      <w:del w:id="1051" w:author="Dennis Hohmann" w:date="2012-04-14T20:56:00Z">
        <w:r w:rsidR="000D2CFE" w:rsidDel="00717F02">
          <w:delText>Hier stand a</w:delText>
        </w:r>
      </w:del>
      <w:del w:id="1052" w:author="Dennis Hohmann" w:date="2012-04-14T20:57:00Z">
        <w:r w:rsidR="000D2CFE" w:rsidDel="00717F02">
          <w:delText>b sofort</w:delText>
        </w:r>
      </w:del>
      <w:ins w:id="1053" w:author="Dennis Hohmann" w:date="2012-04-14T20:57:00Z">
        <w:r w:rsidR="00717F02">
          <w:t xml:space="preserve"> </w:t>
        </w:r>
      </w:ins>
      <w:del w:id="1054" w:author="Dennis Hohmann" w:date="2012-04-14T20:57:00Z">
        <w:r w:rsidR="000D2CFE" w:rsidDel="00717F02">
          <w:delText xml:space="preserve"> die </w:delText>
        </w:r>
      </w:del>
      <w:r w:rsidR="000D2CFE">
        <w:t>JTAG</w:t>
      </w:r>
      <w:r w:rsidR="002F2E07">
        <w:t xml:space="preserve"> Schnittstelle zur Verfügung</w:t>
      </w:r>
      <w:ins w:id="1055" w:author="Dennis Hohmann" w:date="2012-04-14T20:57:00Z">
        <w:r w:rsidR="00717F02">
          <w:t xml:space="preserve"> stellt</w:t>
        </w:r>
      </w:ins>
      <w:r w:rsidR="002F2E07">
        <w:t xml:space="preserve">. </w:t>
      </w:r>
      <w:r w:rsidR="00FB61D3">
        <w:t>In</w:t>
      </w:r>
      <w:r w:rsidR="000B237D">
        <w:t xml:space="preserve"> der vorletzten Entwicklungsst</w:t>
      </w:r>
      <w:r w:rsidR="000B237D">
        <w:t>u</w:t>
      </w:r>
      <w:r w:rsidR="000B237D">
        <w:t xml:space="preserve">fe wurden alle Funktionen zusammen geführt. Es war nun erforderlich, zur </w:t>
      </w:r>
      <w:del w:id="1056" w:author="Dennis Hohmann" w:date="2012-04-14T20:55:00Z">
        <w:r w:rsidR="000B237D" w:rsidDel="00717F02">
          <w:delText>Steuerung</w:delText>
        </w:r>
        <w:r w:rsidR="00FB61D3" w:rsidDel="00717F02">
          <w:delText xml:space="preserve"> des Ablaufs</w:delText>
        </w:r>
      </w:del>
      <w:ins w:id="1057" w:author="Dennis Hohmann" w:date="2012-04-14T20:55:00Z">
        <w:r w:rsidR="00717F02">
          <w:t>Ablaufsteu</w:t>
        </w:r>
        <w:r w:rsidR="00717F02">
          <w:t>e</w:t>
        </w:r>
        <w:r w:rsidR="00717F02">
          <w:t>rung</w:t>
        </w:r>
      </w:ins>
      <w:del w:id="1058" w:author="Dennis Hohmann" w:date="2012-04-14T20:56:00Z">
        <w:r w:rsidR="00FB61D3" w:rsidDel="00717F02">
          <w:delText>,</w:delText>
        </w:r>
      </w:del>
      <w:r w:rsidR="000B237D">
        <w:t xml:space="preserve"> </w:t>
      </w:r>
      <w:r w:rsidR="00FB61D3">
        <w:t xml:space="preserve">dem Controller </w:t>
      </w:r>
      <w:r w:rsidR="000B237D">
        <w:t xml:space="preserve">Befehle zuzuführen. Diese Funktion war </w:t>
      </w:r>
      <w:r w:rsidR="00FB61D3">
        <w:t xml:space="preserve">ursprünglich </w:t>
      </w:r>
      <w:r w:rsidR="000B237D">
        <w:t>für die UART0</w:t>
      </w:r>
      <w:r w:rsidR="0012352C">
        <w:t xml:space="preserve"> vorgesehen</w:t>
      </w:r>
      <w:r w:rsidR="00FB61D3">
        <w:t xml:space="preserve">. Somit wurde das System auf den ATmega1284P-PU portiert und </w:t>
      </w:r>
      <w:ins w:id="1059" w:author="Dennis Hohmann" w:date="2012-04-14T20:58:00Z">
        <w:r w:rsidR="00717F02">
          <w:t>die Schnit</w:t>
        </w:r>
        <w:r w:rsidR="00717F02">
          <w:t>t</w:t>
        </w:r>
        <w:r w:rsidR="00717F02">
          <w:t xml:space="preserve">stellen </w:t>
        </w:r>
      </w:ins>
      <w:r w:rsidR="00FB61D3">
        <w:t>wie folgt belegt:</w:t>
      </w:r>
    </w:p>
    <w:p w14:paraId="1C046E56" w14:textId="77777777" w:rsidR="00926E16" w:rsidRDefault="00926E16">
      <w:pPr>
        <w:pStyle w:val="Textkrper"/>
      </w:pPr>
    </w:p>
    <w:p w14:paraId="574A33D9" w14:textId="01EE94B7" w:rsidR="00FB61D3" w:rsidRDefault="00FB61D3">
      <w:pPr>
        <w:pStyle w:val="Textkrper"/>
        <w:numPr>
          <w:ilvl w:val="0"/>
          <w:numId w:val="19"/>
        </w:numPr>
        <w:pPrChange w:id="1060" w:author="Dennis Hohmann" w:date="2012-04-15T00:39:00Z">
          <w:pPr>
            <w:pStyle w:val="Textkrper"/>
          </w:pPr>
        </w:pPrChange>
      </w:pPr>
      <w:r>
        <w:t>UART0</w:t>
      </w:r>
      <w:r>
        <w:tab/>
        <w:t>Ausgabe von Meldungen und Empfang von Steuerbefehlen vom PC</w:t>
      </w:r>
    </w:p>
    <w:p w14:paraId="176467CB" w14:textId="092F5C58" w:rsidR="00FB61D3" w:rsidRDefault="00FB61D3">
      <w:pPr>
        <w:pStyle w:val="Textkrper"/>
        <w:numPr>
          <w:ilvl w:val="0"/>
          <w:numId w:val="19"/>
        </w:numPr>
      </w:pPr>
      <w:r>
        <w:t>UART1</w:t>
      </w:r>
      <w:r>
        <w:tab/>
      </w:r>
      <w:r w:rsidR="00B0341A">
        <w:t>VDrive2</w:t>
      </w:r>
      <w:r w:rsidR="00300235">
        <w:t xml:space="preserve"> USB</w:t>
      </w:r>
    </w:p>
    <w:p w14:paraId="38CBEC46" w14:textId="6E927FCD" w:rsidR="00FB61D3" w:rsidRDefault="00AE1ADB">
      <w:pPr>
        <w:pStyle w:val="Textkrper"/>
        <w:numPr>
          <w:ilvl w:val="0"/>
          <w:numId w:val="19"/>
        </w:numPr>
      </w:pPr>
      <w:ins w:id="1061" w:author="Dennis Hohmann" w:date="2012-04-14T21:02:00Z">
        <w:r>
          <w:t>Pin</w:t>
        </w:r>
      </w:ins>
      <w:r w:rsidR="00FB61D3">
        <w:t>Port</w:t>
      </w:r>
      <w:del w:id="1062" w:author="Dennis Hohmann" w:date="2012-04-14T21:02:00Z">
        <w:r w:rsidR="00FB61D3" w:rsidDel="00AE1ADB">
          <w:delText xml:space="preserve"> </w:delText>
        </w:r>
      </w:del>
      <w:r w:rsidR="00FB61D3">
        <w:t>A</w:t>
      </w:r>
      <w:r w:rsidR="00FB61D3">
        <w:tab/>
      </w:r>
      <w:del w:id="1063" w:author="Dennis Hohmann" w:date="2012-04-15T02:54:00Z">
        <w:r w:rsidR="00FB61D3" w:rsidDel="00B60A95">
          <w:tab/>
        </w:r>
      </w:del>
      <w:r w:rsidR="00FB61D3">
        <w:t>goCNC</w:t>
      </w:r>
      <w:r w:rsidR="00300235">
        <w:t xml:space="preserve"> Portalfräse</w:t>
      </w:r>
    </w:p>
    <w:p w14:paraId="7109994E" w14:textId="77777777" w:rsidR="00926E16" w:rsidRDefault="00926E16">
      <w:pPr>
        <w:pStyle w:val="Textkrper"/>
        <w:pPrChange w:id="1064" w:author="Dennis Hohmann" w:date="2012-04-15T00:39:00Z">
          <w:pPr>
            <w:pStyle w:val="Textkrper"/>
            <w:numPr>
              <w:numId w:val="19"/>
            </w:numPr>
            <w:ind w:left="720" w:hanging="360"/>
          </w:pPr>
        </w:pPrChange>
      </w:pPr>
    </w:p>
    <w:p w14:paraId="7F6D3C51" w14:textId="24382E63" w:rsidR="00FB61D3" w:rsidRDefault="00FB61D3">
      <w:pPr>
        <w:pStyle w:val="Textkrper"/>
      </w:pPr>
      <w:r>
        <w:t>Im letzten Schritt der Entwicklung wurde das Display implementiert. Dieses ist über</w:t>
      </w:r>
      <w:del w:id="1065" w:author="Dennis Hohmann" w:date="2012-04-15T02:55:00Z">
        <w:r w:rsidDel="00B60A95">
          <w:delText xml:space="preserve"> </w:delText>
        </w:r>
      </w:del>
      <w:del w:id="1066" w:author="Dennis Hohmann" w:date="2012-04-15T02:54:00Z">
        <w:r w:rsidDel="00B60A95">
          <w:delText>das</w:delText>
        </w:r>
      </w:del>
      <w:r>
        <w:t xml:space="preserve"> </w:t>
      </w:r>
      <w:r w:rsidR="003E219F">
        <w:t>I2C</w:t>
      </w:r>
      <w:r>
        <w:t xml:space="preserve"> angebunden.</w:t>
      </w:r>
    </w:p>
    <w:p w14:paraId="272AD607" w14:textId="77777777" w:rsidR="00D24904" w:rsidRDefault="00D24904">
      <w:pPr>
        <w:pStyle w:val="Textkrper"/>
      </w:pPr>
    </w:p>
    <w:p w14:paraId="2E5533B3" w14:textId="313B6513" w:rsidR="008741AE" w:rsidRDefault="0074053F" w:rsidP="00E60F49">
      <w:pPr>
        <w:pStyle w:val="berschrift2"/>
      </w:pPr>
      <w:bookmarkStart w:id="1067" w:name="_Controller-Programm"/>
      <w:bookmarkEnd w:id="1067"/>
      <w:r>
        <w:br w:type="page"/>
      </w:r>
      <w:bookmarkStart w:id="1068" w:name="_Toc196153109"/>
      <w:r w:rsidR="00462E08">
        <w:t>Controller-Programm</w:t>
      </w:r>
      <w:bookmarkEnd w:id="1068"/>
    </w:p>
    <w:p w14:paraId="15AD1453" w14:textId="77777777" w:rsidR="008741AE" w:rsidRDefault="008741AE" w:rsidP="008741AE"/>
    <w:tbl>
      <w:tblPr>
        <w:tblStyle w:val="Tabellenraster"/>
        <w:tblW w:w="8449" w:type="dxa"/>
        <w:jc w:val="center"/>
        <w:tblInd w:w="108" w:type="dxa"/>
        <w:tblLook w:val="04A0" w:firstRow="1" w:lastRow="0" w:firstColumn="1" w:lastColumn="0" w:noHBand="0" w:noVBand="1"/>
      </w:tblPr>
      <w:tblGrid>
        <w:gridCol w:w="2164"/>
        <w:gridCol w:w="2071"/>
        <w:gridCol w:w="2938"/>
        <w:gridCol w:w="2258"/>
      </w:tblGrid>
      <w:tr w:rsidR="008741AE" w:rsidRPr="00CB7D2E" w14:paraId="2F83F9EB" w14:textId="77777777" w:rsidTr="00912CCD">
        <w:trPr>
          <w:jc w:val="center"/>
        </w:trPr>
        <w:tc>
          <w:tcPr>
            <w:tcW w:w="1894" w:type="dxa"/>
          </w:tcPr>
          <w:p w14:paraId="2BF173C5" w14:textId="77777777" w:rsidR="008741AE" w:rsidRPr="00C97B55" w:rsidRDefault="008741AE">
            <w:pPr>
              <w:pStyle w:val="Textkrper"/>
              <w:rPr>
                <w:b/>
                <w:rPrChange w:id="1069" w:author="Dennis Hohmann" w:date="2012-04-15T02:55:00Z">
                  <w:rPr>
                    <w:rFonts w:asciiTheme="majorHAnsi" w:eastAsiaTheme="majorEastAsia" w:hAnsiTheme="majorHAnsi" w:cstheme="majorBidi"/>
                    <w:b/>
                    <w:bCs w:val="0"/>
                    <w:i/>
                    <w:iCs/>
                  </w:rPr>
                </w:rPrChange>
              </w:rPr>
              <w:pPrChange w:id="1070" w:author="Dennis Hohmann" w:date="2012-04-15T00:39:00Z">
                <w:pPr>
                  <w:pStyle w:val="Textkrper"/>
                  <w:keepNext/>
                  <w:keepLines/>
                  <w:numPr>
                    <w:ilvl w:val="3"/>
                    <w:numId w:val="2"/>
                  </w:numPr>
                  <w:spacing w:before="200"/>
                  <w:ind w:left="864" w:hanging="864"/>
                  <w:outlineLvl w:val="3"/>
                </w:pPr>
              </w:pPrChange>
            </w:pPr>
            <w:r w:rsidRPr="00C97B55">
              <w:rPr>
                <w:b/>
                <w:rPrChange w:id="1071" w:author="Dennis Hohmann" w:date="2012-04-15T02:55:00Z">
                  <w:rPr/>
                </w:rPrChange>
              </w:rPr>
              <w:t>C-Programm-</w:t>
            </w:r>
            <w:r w:rsidRPr="00C97B55">
              <w:rPr>
                <w:b/>
                <w:rPrChange w:id="1072" w:author="Dennis Hohmann" w:date="2012-04-15T02:55:00Z">
                  <w:rPr/>
                </w:rPrChange>
              </w:rPr>
              <w:br/>
              <w:t>Dateien</w:t>
            </w:r>
          </w:p>
        </w:tc>
        <w:tc>
          <w:tcPr>
            <w:tcW w:w="1699" w:type="dxa"/>
          </w:tcPr>
          <w:p w14:paraId="68F30835" w14:textId="77777777" w:rsidR="008741AE" w:rsidRPr="00C97B55" w:rsidRDefault="008741AE">
            <w:pPr>
              <w:pStyle w:val="Textkrper"/>
              <w:rPr>
                <w:b/>
                <w:rPrChange w:id="1073" w:author="Dennis Hohmann" w:date="2012-04-15T02:55:00Z">
                  <w:rPr>
                    <w:rFonts w:asciiTheme="majorHAnsi" w:eastAsiaTheme="majorEastAsia" w:hAnsiTheme="majorHAnsi" w:cstheme="majorBidi"/>
                    <w:b/>
                    <w:bCs w:val="0"/>
                    <w:i/>
                    <w:iCs/>
                  </w:rPr>
                </w:rPrChange>
              </w:rPr>
              <w:pPrChange w:id="1074" w:author="Dennis Hohmann" w:date="2012-04-15T00:39:00Z">
                <w:pPr>
                  <w:pStyle w:val="Textkrper"/>
                  <w:keepNext/>
                  <w:keepLines/>
                  <w:numPr>
                    <w:ilvl w:val="3"/>
                    <w:numId w:val="2"/>
                  </w:numPr>
                  <w:spacing w:before="200"/>
                  <w:ind w:left="864" w:hanging="864"/>
                  <w:outlineLvl w:val="3"/>
                </w:pPr>
              </w:pPrChange>
            </w:pPr>
            <w:r w:rsidRPr="00C97B55">
              <w:rPr>
                <w:b/>
                <w:rPrChange w:id="1075" w:author="Dennis Hohmann" w:date="2012-04-15T02:55:00Z">
                  <w:rPr/>
                </w:rPrChange>
              </w:rPr>
              <w:t>Header-</w:t>
            </w:r>
            <w:r w:rsidRPr="00C97B55">
              <w:rPr>
                <w:b/>
                <w:rPrChange w:id="1076" w:author="Dennis Hohmann" w:date="2012-04-15T02:55:00Z">
                  <w:rPr/>
                </w:rPrChange>
              </w:rPr>
              <w:br/>
              <w:t>Dateien</w:t>
            </w:r>
          </w:p>
        </w:tc>
        <w:tc>
          <w:tcPr>
            <w:tcW w:w="2534" w:type="dxa"/>
          </w:tcPr>
          <w:p w14:paraId="4E8EC992" w14:textId="77777777" w:rsidR="008741AE" w:rsidRPr="00C97B55" w:rsidRDefault="008741AE">
            <w:pPr>
              <w:pStyle w:val="Textkrper"/>
              <w:rPr>
                <w:b/>
                <w:rPrChange w:id="1077" w:author="Dennis Hohmann" w:date="2012-04-15T02:55:00Z">
                  <w:rPr>
                    <w:rFonts w:asciiTheme="majorHAnsi" w:eastAsiaTheme="majorEastAsia" w:hAnsiTheme="majorHAnsi" w:cstheme="majorBidi"/>
                    <w:b/>
                    <w:bCs w:val="0"/>
                    <w:i/>
                    <w:iCs/>
                  </w:rPr>
                </w:rPrChange>
              </w:rPr>
              <w:pPrChange w:id="1078" w:author="Dennis Hohmann" w:date="2012-04-15T00:39:00Z">
                <w:pPr>
                  <w:pStyle w:val="Textkrper"/>
                  <w:keepNext/>
                  <w:keepLines/>
                  <w:numPr>
                    <w:ilvl w:val="3"/>
                    <w:numId w:val="2"/>
                  </w:numPr>
                  <w:spacing w:before="200"/>
                  <w:ind w:left="864" w:hanging="864"/>
                  <w:outlineLvl w:val="3"/>
                </w:pPr>
              </w:pPrChange>
            </w:pPr>
            <w:r w:rsidRPr="00C97B55">
              <w:rPr>
                <w:b/>
                <w:rPrChange w:id="1079" w:author="Dennis Hohmann" w:date="2012-04-15T02:55:00Z">
                  <w:rPr/>
                </w:rPrChange>
              </w:rPr>
              <w:t>Funktion</w:t>
            </w:r>
          </w:p>
        </w:tc>
        <w:tc>
          <w:tcPr>
            <w:tcW w:w="2322" w:type="dxa"/>
          </w:tcPr>
          <w:p w14:paraId="56D7CA97" w14:textId="77777777" w:rsidR="008741AE" w:rsidRPr="00C97B55" w:rsidRDefault="008741AE">
            <w:pPr>
              <w:pStyle w:val="Textkrper"/>
              <w:rPr>
                <w:b/>
                <w:rPrChange w:id="1080" w:author="Dennis Hohmann" w:date="2012-04-15T02:55:00Z">
                  <w:rPr>
                    <w:rFonts w:asciiTheme="majorHAnsi" w:eastAsiaTheme="majorEastAsia" w:hAnsiTheme="majorHAnsi" w:cstheme="majorBidi"/>
                    <w:b/>
                    <w:bCs w:val="0"/>
                    <w:i/>
                    <w:iCs/>
                  </w:rPr>
                </w:rPrChange>
              </w:rPr>
              <w:pPrChange w:id="1081" w:author="Dennis Hohmann" w:date="2012-04-15T00:39:00Z">
                <w:pPr>
                  <w:pStyle w:val="Textkrper"/>
                  <w:keepNext/>
                  <w:keepLines/>
                  <w:numPr>
                    <w:ilvl w:val="3"/>
                    <w:numId w:val="2"/>
                  </w:numPr>
                  <w:spacing w:before="200"/>
                  <w:ind w:left="864" w:hanging="864"/>
                  <w:outlineLvl w:val="3"/>
                </w:pPr>
              </w:pPrChange>
            </w:pPr>
            <w:r w:rsidRPr="00C97B55">
              <w:rPr>
                <w:b/>
                <w:rPrChange w:id="1082" w:author="Dennis Hohmann" w:date="2012-04-15T02:55:00Z">
                  <w:rPr/>
                </w:rPrChange>
              </w:rPr>
              <w:t>Autor</w:t>
            </w:r>
          </w:p>
        </w:tc>
      </w:tr>
      <w:tr w:rsidR="008741AE" w:rsidRPr="00CB7D2E" w14:paraId="1D8E5533" w14:textId="77777777" w:rsidTr="00912CCD">
        <w:trPr>
          <w:jc w:val="center"/>
        </w:trPr>
        <w:tc>
          <w:tcPr>
            <w:tcW w:w="1894" w:type="dxa"/>
            <w:vAlign w:val="center"/>
          </w:tcPr>
          <w:p w14:paraId="751777E5" w14:textId="77777777" w:rsidR="008741AE" w:rsidRPr="00CB7D2E" w:rsidRDefault="008741AE">
            <w:pPr>
              <w:pStyle w:val="Textkrper"/>
              <w:jc w:val="left"/>
              <w:rPr>
                <w:rFonts w:asciiTheme="majorHAnsi" w:eastAsiaTheme="majorEastAsia" w:hAnsiTheme="majorHAnsi" w:cstheme="majorBidi"/>
                <w:b/>
                <w:bCs w:val="0"/>
                <w:i/>
                <w:iCs/>
              </w:rPr>
              <w:pPrChange w:id="1083" w:author="Dennis Hohmann" w:date="2012-04-15T02:55:00Z">
                <w:pPr>
                  <w:pStyle w:val="Textkrper"/>
                  <w:keepNext/>
                  <w:keepLines/>
                  <w:numPr>
                    <w:ilvl w:val="3"/>
                    <w:numId w:val="2"/>
                  </w:numPr>
                  <w:spacing w:before="200"/>
                  <w:ind w:left="864" w:hanging="864"/>
                  <w:outlineLvl w:val="3"/>
                </w:pPr>
              </w:pPrChange>
            </w:pPr>
            <w:r w:rsidRPr="00CB7D2E">
              <w:t>main.c</w:t>
            </w:r>
          </w:p>
        </w:tc>
        <w:tc>
          <w:tcPr>
            <w:tcW w:w="1699" w:type="dxa"/>
            <w:vAlign w:val="center"/>
          </w:tcPr>
          <w:p w14:paraId="205F8FFE" w14:textId="32C53A6D" w:rsidR="008741AE" w:rsidRPr="00CB7D2E" w:rsidRDefault="00A32599">
            <w:pPr>
              <w:pStyle w:val="Textkrper"/>
              <w:jc w:val="left"/>
              <w:rPr>
                <w:rFonts w:asciiTheme="majorHAnsi" w:eastAsiaTheme="majorEastAsia" w:hAnsiTheme="majorHAnsi" w:cstheme="majorBidi"/>
                <w:b/>
                <w:bCs w:val="0"/>
                <w:i/>
                <w:iCs/>
              </w:rPr>
              <w:pPrChange w:id="1084" w:author="Dennis Hohmann" w:date="2012-04-15T02:55:00Z">
                <w:pPr>
                  <w:pStyle w:val="Textkrper"/>
                  <w:keepNext/>
                  <w:keepLines/>
                  <w:numPr>
                    <w:ilvl w:val="3"/>
                    <w:numId w:val="2"/>
                  </w:numPr>
                  <w:spacing w:before="200"/>
                  <w:ind w:left="864" w:hanging="864"/>
                  <w:outlineLvl w:val="3"/>
                </w:pPr>
              </w:pPrChange>
            </w:pPr>
            <w:r>
              <w:t>globdef.h</w:t>
            </w:r>
          </w:p>
        </w:tc>
        <w:tc>
          <w:tcPr>
            <w:tcW w:w="2534" w:type="dxa"/>
            <w:vAlign w:val="center"/>
          </w:tcPr>
          <w:p w14:paraId="0D23CA3C" w14:textId="77777777" w:rsidR="008741AE" w:rsidRPr="00CB7D2E" w:rsidRDefault="008741AE">
            <w:pPr>
              <w:pStyle w:val="Textkrper"/>
              <w:jc w:val="left"/>
              <w:rPr>
                <w:rFonts w:asciiTheme="majorHAnsi" w:eastAsiaTheme="majorEastAsia" w:hAnsiTheme="majorHAnsi" w:cstheme="majorBidi"/>
                <w:b/>
                <w:bCs w:val="0"/>
                <w:i/>
                <w:iCs/>
              </w:rPr>
              <w:pPrChange w:id="1085" w:author="Dennis Hohmann" w:date="2012-04-15T02:55:00Z">
                <w:pPr>
                  <w:pStyle w:val="Textkrper"/>
                  <w:keepNext/>
                  <w:keepLines/>
                  <w:numPr>
                    <w:ilvl w:val="3"/>
                    <w:numId w:val="2"/>
                  </w:numPr>
                  <w:spacing w:before="200"/>
                  <w:ind w:left="864" w:hanging="864"/>
                  <w:outlineLvl w:val="3"/>
                </w:pPr>
              </w:pPrChange>
            </w:pPr>
            <w:r w:rsidRPr="00CB7D2E">
              <w:t>Hauptprogramm</w:t>
            </w:r>
          </w:p>
        </w:tc>
        <w:tc>
          <w:tcPr>
            <w:tcW w:w="2322" w:type="dxa"/>
            <w:vAlign w:val="center"/>
          </w:tcPr>
          <w:p w14:paraId="311213CC" w14:textId="77777777" w:rsidR="008741AE" w:rsidRPr="00CB7D2E" w:rsidRDefault="008741AE">
            <w:pPr>
              <w:pStyle w:val="Textkrper"/>
              <w:jc w:val="left"/>
              <w:rPr>
                <w:rFonts w:asciiTheme="majorHAnsi" w:eastAsiaTheme="majorEastAsia" w:hAnsiTheme="majorHAnsi" w:cstheme="majorBidi"/>
                <w:b/>
                <w:bCs w:val="0"/>
                <w:i/>
                <w:iCs/>
              </w:rPr>
              <w:pPrChange w:id="1086" w:author="Dennis Hohmann" w:date="2012-04-15T02:55:00Z">
                <w:pPr>
                  <w:pStyle w:val="Textkrper"/>
                  <w:keepNext/>
                  <w:keepLines/>
                  <w:numPr>
                    <w:ilvl w:val="3"/>
                    <w:numId w:val="2"/>
                  </w:numPr>
                  <w:spacing w:before="200"/>
                  <w:ind w:left="864" w:hanging="864"/>
                  <w:outlineLvl w:val="3"/>
                </w:pPr>
              </w:pPrChange>
            </w:pPr>
            <w:r w:rsidRPr="00CB7D2E">
              <w:t>Dennis Hohmann</w:t>
            </w:r>
          </w:p>
        </w:tc>
      </w:tr>
      <w:tr w:rsidR="008741AE" w:rsidRPr="00CB7D2E" w14:paraId="31BB9970" w14:textId="77777777" w:rsidTr="00912CCD">
        <w:trPr>
          <w:trHeight w:val="1248"/>
          <w:jc w:val="center"/>
        </w:trPr>
        <w:tc>
          <w:tcPr>
            <w:tcW w:w="1894" w:type="dxa"/>
            <w:vAlign w:val="center"/>
          </w:tcPr>
          <w:p w14:paraId="5E1866E3" w14:textId="77777777" w:rsidR="008741AE" w:rsidRDefault="008741AE">
            <w:pPr>
              <w:pStyle w:val="Textkrper"/>
              <w:jc w:val="left"/>
              <w:rPr>
                <w:rFonts w:asciiTheme="majorHAnsi" w:eastAsiaTheme="majorEastAsia" w:hAnsiTheme="majorHAnsi" w:cstheme="majorBidi"/>
                <w:b/>
                <w:bCs w:val="0"/>
                <w:i/>
                <w:iCs/>
              </w:rPr>
              <w:pPrChange w:id="1087" w:author="Dennis Hohmann" w:date="2012-04-15T02:55:00Z">
                <w:pPr>
                  <w:pStyle w:val="Textkrper"/>
                  <w:keepNext/>
                  <w:keepLines/>
                  <w:numPr>
                    <w:ilvl w:val="3"/>
                    <w:numId w:val="2"/>
                  </w:numPr>
                  <w:spacing w:before="200"/>
                  <w:ind w:left="864" w:hanging="864"/>
                  <w:outlineLvl w:val="3"/>
                </w:pPr>
              </w:pPrChange>
            </w:pPr>
            <w:r w:rsidRPr="00CB7D2E">
              <w:t>uart.</w:t>
            </w:r>
            <w:r>
              <w:t>c</w:t>
            </w:r>
          </w:p>
        </w:tc>
        <w:tc>
          <w:tcPr>
            <w:tcW w:w="1699" w:type="dxa"/>
            <w:vAlign w:val="center"/>
          </w:tcPr>
          <w:p w14:paraId="692FF345" w14:textId="77777777" w:rsidR="008741AE" w:rsidRDefault="008741AE">
            <w:pPr>
              <w:pStyle w:val="Textkrper"/>
              <w:jc w:val="left"/>
              <w:rPr>
                <w:rFonts w:asciiTheme="majorHAnsi" w:eastAsiaTheme="majorEastAsia" w:hAnsiTheme="majorHAnsi" w:cstheme="majorBidi"/>
                <w:b/>
                <w:bCs w:val="0"/>
                <w:i/>
                <w:iCs/>
              </w:rPr>
              <w:pPrChange w:id="1088" w:author="Dennis Hohmann" w:date="2012-04-15T02:55:00Z">
                <w:pPr>
                  <w:pStyle w:val="Textkrper"/>
                  <w:keepNext/>
                  <w:keepLines/>
                  <w:numPr>
                    <w:ilvl w:val="3"/>
                    <w:numId w:val="2"/>
                  </w:numPr>
                  <w:spacing w:before="200"/>
                  <w:ind w:left="864" w:hanging="864"/>
                  <w:outlineLvl w:val="3"/>
                </w:pPr>
              </w:pPrChange>
            </w:pPr>
            <w:r>
              <w:t>uart.h</w:t>
            </w:r>
          </w:p>
        </w:tc>
        <w:tc>
          <w:tcPr>
            <w:tcW w:w="2534" w:type="dxa"/>
            <w:vAlign w:val="center"/>
          </w:tcPr>
          <w:p w14:paraId="6F9491FA" w14:textId="77777777" w:rsidR="008741AE" w:rsidRDefault="008741AE">
            <w:pPr>
              <w:pStyle w:val="Textkrper"/>
              <w:jc w:val="left"/>
              <w:rPr>
                <w:rFonts w:asciiTheme="majorHAnsi" w:eastAsiaTheme="majorEastAsia" w:hAnsiTheme="majorHAnsi" w:cstheme="majorBidi"/>
                <w:b/>
                <w:bCs w:val="0"/>
                <w:i/>
                <w:iCs/>
              </w:rPr>
              <w:pPrChange w:id="1089" w:author="Dennis Hohmann" w:date="2012-04-15T02:55:00Z">
                <w:pPr>
                  <w:pStyle w:val="Textkrper"/>
                  <w:keepNext/>
                  <w:keepLines/>
                  <w:numPr>
                    <w:ilvl w:val="3"/>
                    <w:numId w:val="2"/>
                  </w:numPr>
                  <w:spacing w:before="200"/>
                  <w:ind w:left="864" w:hanging="864"/>
                  <w:outlineLvl w:val="3"/>
                </w:pPr>
              </w:pPrChange>
            </w:pPr>
            <w:r>
              <w:t>UART-Library</w:t>
            </w:r>
          </w:p>
        </w:tc>
        <w:tc>
          <w:tcPr>
            <w:tcW w:w="2322" w:type="dxa"/>
            <w:vAlign w:val="center"/>
          </w:tcPr>
          <w:p w14:paraId="31B123F3" w14:textId="04C0A102" w:rsidR="008741AE" w:rsidRPr="00DC1FEC" w:rsidRDefault="00A32599">
            <w:pPr>
              <w:pStyle w:val="Textkrper"/>
              <w:jc w:val="left"/>
              <w:rPr>
                <w:rFonts w:asciiTheme="majorHAnsi" w:eastAsiaTheme="majorEastAsia" w:hAnsiTheme="majorHAnsi" w:cstheme="majorBidi"/>
                <w:b/>
                <w:bCs w:val="0"/>
                <w:i/>
                <w:iCs/>
              </w:rPr>
              <w:pPrChange w:id="1090" w:author="Dennis Hohmann" w:date="2012-04-15T02:55:00Z">
                <w:pPr>
                  <w:pStyle w:val="Textkrper"/>
                  <w:keepNext/>
                  <w:keepLines/>
                  <w:numPr>
                    <w:ilvl w:val="3"/>
                    <w:numId w:val="2"/>
                  </w:numPr>
                  <w:spacing w:before="200"/>
                  <w:ind w:left="864" w:hanging="864"/>
                  <w:outlineLvl w:val="3"/>
                </w:pPr>
              </w:pPrChange>
            </w:pPr>
            <w:r>
              <w:t xml:space="preserve">Peter </w:t>
            </w:r>
            <w:r w:rsidR="008741AE" w:rsidRPr="00DC1FEC">
              <w:t>Fleury</w:t>
            </w:r>
            <w:r w:rsidR="008741AE" w:rsidRPr="00DC1FEC">
              <w:br/>
              <w:t>http://jump.to/fleury</w:t>
            </w:r>
          </w:p>
          <w:p w14:paraId="73BCEC21" w14:textId="77777777" w:rsidR="008741AE" w:rsidRPr="00CB7D2E" w:rsidRDefault="008741AE">
            <w:pPr>
              <w:pStyle w:val="Textkrper"/>
              <w:jc w:val="left"/>
              <w:rPr>
                <w:rFonts w:asciiTheme="majorHAnsi" w:eastAsiaTheme="majorEastAsia" w:hAnsiTheme="majorHAnsi" w:cstheme="majorBidi"/>
                <w:b/>
                <w:bCs w:val="0"/>
                <w:i/>
                <w:iCs/>
              </w:rPr>
              <w:pPrChange w:id="1091" w:author="Dennis Hohmann" w:date="2012-04-15T02:55:00Z">
                <w:pPr>
                  <w:pStyle w:val="Textkrper"/>
                  <w:keepNext/>
                  <w:keepLines/>
                  <w:numPr>
                    <w:ilvl w:val="3"/>
                    <w:numId w:val="2"/>
                  </w:numPr>
                  <w:spacing w:before="200"/>
                  <w:ind w:left="864" w:hanging="864"/>
                  <w:outlineLvl w:val="3"/>
                </w:pPr>
              </w:pPrChange>
            </w:pPr>
            <w:r w:rsidRPr="00CB7D2E">
              <w:t>Dennis Hohmann</w:t>
            </w:r>
          </w:p>
        </w:tc>
      </w:tr>
      <w:tr w:rsidR="008741AE" w:rsidRPr="005C7386" w14:paraId="48F17E06" w14:textId="77777777" w:rsidTr="00912CCD">
        <w:trPr>
          <w:jc w:val="center"/>
        </w:trPr>
        <w:tc>
          <w:tcPr>
            <w:tcW w:w="1894" w:type="dxa"/>
            <w:vAlign w:val="center"/>
          </w:tcPr>
          <w:p w14:paraId="04FA2373" w14:textId="77777777" w:rsidR="008741AE" w:rsidRDefault="008741AE">
            <w:pPr>
              <w:pStyle w:val="Textkrper"/>
              <w:jc w:val="left"/>
              <w:rPr>
                <w:rFonts w:asciiTheme="majorHAnsi" w:eastAsiaTheme="majorEastAsia" w:hAnsiTheme="majorHAnsi" w:cstheme="majorBidi"/>
                <w:b/>
                <w:bCs w:val="0"/>
                <w:i/>
                <w:iCs/>
              </w:rPr>
              <w:pPrChange w:id="1092" w:author="Dennis Hohmann" w:date="2012-04-15T02:55:00Z">
                <w:pPr>
                  <w:pStyle w:val="Textkrper"/>
                  <w:keepNext/>
                  <w:keepLines/>
                  <w:numPr>
                    <w:ilvl w:val="3"/>
                    <w:numId w:val="2"/>
                  </w:numPr>
                  <w:spacing w:before="200"/>
                  <w:ind w:left="864" w:hanging="864"/>
                  <w:outlineLvl w:val="3"/>
                </w:pPr>
              </w:pPrChange>
            </w:pPr>
            <w:r>
              <w:t>i2cmaster.c</w:t>
            </w:r>
          </w:p>
        </w:tc>
        <w:tc>
          <w:tcPr>
            <w:tcW w:w="1699" w:type="dxa"/>
            <w:vAlign w:val="center"/>
          </w:tcPr>
          <w:p w14:paraId="0B2EAA61" w14:textId="13EFD97A" w:rsidR="008741AE" w:rsidRDefault="00A83570">
            <w:pPr>
              <w:pStyle w:val="Textkrper"/>
              <w:jc w:val="left"/>
              <w:pPrChange w:id="1093" w:author="Dennis Hohmann" w:date="2012-04-15T02:55:00Z">
                <w:pPr>
                  <w:pStyle w:val="Textkrper"/>
                </w:pPr>
              </w:pPrChange>
            </w:pPr>
            <w:ins w:id="1094" w:author="Dennis Hohmann" w:date="2012-04-14T21:03:00Z">
              <w:r>
                <w:t>i</w:t>
              </w:r>
            </w:ins>
            <w:del w:id="1095" w:author="Dennis Hohmann" w:date="2012-04-14T21:03:00Z">
              <w:r w:rsidR="008741AE" w:rsidDel="00A83570">
                <w:delText>í</w:delText>
              </w:r>
            </w:del>
            <w:r w:rsidR="008741AE">
              <w:t>2cmaster.h</w:t>
            </w:r>
          </w:p>
        </w:tc>
        <w:tc>
          <w:tcPr>
            <w:tcW w:w="2534" w:type="dxa"/>
            <w:vAlign w:val="center"/>
          </w:tcPr>
          <w:p w14:paraId="184AF62D" w14:textId="77777777" w:rsidR="008741AE" w:rsidRDefault="008741AE">
            <w:pPr>
              <w:pStyle w:val="Textkrper"/>
              <w:jc w:val="left"/>
              <w:rPr>
                <w:rFonts w:asciiTheme="majorHAnsi" w:eastAsiaTheme="majorEastAsia" w:hAnsiTheme="majorHAnsi" w:cstheme="majorBidi"/>
                <w:b/>
                <w:bCs w:val="0"/>
                <w:i/>
                <w:iCs/>
              </w:rPr>
              <w:pPrChange w:id="1096" w:author="Dennis Hohmann" w:date="2012-04-15T02:55:00Z">
                <w:pPr>
                  <w:pStyle w:val="Textkrper"/>
                  <w:keepNext/>
                  <w:keepLines/>
                  <w:numPr>
                    <w:ilvl w:val="3"/>
                    <w:numId w:val="2"/>
                  </w:numPr>
                  <w:spacing w:before="200"/>
                  <w:ind w:left="864" w:hanging="864"/>
                  <w:outlineLvl w:val="3"/>
                </w:pPr>
              </w:pPrChange>
            </w:pPr>
            <w:r>
              <w:t>I2C-Library</w:t>
            </w:r>
          </w:p>
        </w:tc>
        <w:tc>
          <w:tcPr>
            <w:tcW w:w="2322" w:type="dxa"/>
            <w:vAlign w:val="center"/>
          </w:tcPr>
          <w:p w14:paraId="0ED2D2E6" w14:textId="77777777" w:rsidR="008741AE" w:rsidRPr="00CB7D2E" w:rsidRDefault="008741AE">
            <w:pPr>
              <w:pStyle w:val="Textkrper"/>
              <w:jc w:val="left"/>
              <w:rPr>
                <w:rFonts w:asciiTheme="majorHAnsi" w:eastAsiaTheme="majorEastAsia" w:hAnsiTheme="majorHAnsi" w:cstheme="majorBidi"/>
                <w:b/>
                <w:bCs w:val="0"/>
                <w:i/>
                <w:iCs/>
              </w:rPr>
              <w:pPrChange w:id="1097" w:author="Dennis Hohmann" w:date="2012-04-15T02:55:00Z">
                <w:pPr>
                  <w:pStyle w:val="Textkrper"/>
                  <w:keepNext/>
                  <w:keepLines/>
                  <w:numPr>
                    <w:ilvl w:val="3"/>
                    <w:numId w:val="2"/>
                  </w:numPr>
                  <w:spacing w:before="200"/>
                  <w:ind w:left="864" w:hanging="864"/>
                  <w:outlineLvl w:val="3"/>
                </w:pPr>
              </w:pPrChange>
            </w:pPr>
            <w:r w:rsidRPr="00CB7D2E">
              <w:t>Peter Fleury</w:t>
            </w:r>
            <w:r w:rsidRPr="00CB7D2E">
              <w:br/>
              <w:t>http://jump.to/fleury</w:t>
            </w:r>
          </w:p>
        </w:tc>
      </w:tr>
      <w:tr w:rsidR="008741AE" w14:paraId="287CF414" w14:textId="77777777" w:rsidTr="00912CCD">
        <w:trPr>
          <w:jc w:val="center"/>
        </w:trPr>
        <w:tc>
          <w:tcPr>
            <w:tcW w:w="1894" w:type="dxa"/>
            <w:vAlign w:val="center"/>
          </w:tcPr>
          <w:p w14:paraId="737C760E" w14:textId="77777777" w:rsidR="008741AE" w:rsidRDefault="008741AE">
            <w:pPr>
              <w:pStyle w:val="Textkrper"/>
              <w:jc w:val="left"/>
              <w:rPr>
                <w:rFonts w:asciiTheme="majorHAnsi" w:eastAsiaTheme="majorEastAsia" w:hAnsiTheme="majorHAnsi" w:cstheme="majorBidi"/>
                <w:b/>
                <w:bCs w:val="0"/>
                <w:i/>
                <w:iCs/>
              </w:rPr>
              <w:pPrChange w:id="1098" w:author="Dennis Hohmann" w:date="2012-04-15T02:55:00Z">
                <w:pPr>
                  <w:pStyle w:val="Textkrper"/>
                  <w:keepNext/>
                  <w:keepLines/>
                  <w:numPr>
                    <w:ilvl w:val="3"/>
                    <w:numId w:val="2"/>
                  </w:numPr>
                  <w:spacing w:before="200"/>
                  <w:ind w:left="864" w:hanging="864"/>
                  <w:outlineLvl w:val="3"/>
                </w:pPr>
              </w:pPrChange>
            </w:pPr>
            <w:r>
              <w:t>eDIP240.c</w:t>
            </w:r>
          </w:p>
        </w:tc>
        <w:tc>
          <w:tcPr>
            <w:tcW w:w="1699" w:type="dxa"/>
            <w:vAlign w:val="center"/>
          </w:tcPr>
          <w:p w14:paraId="08C9FB0A" w14:textId="77777777" w:rsidR="008741AE" w:rsidRDefault="008741AE">
            <w:pPr>
              <w:pStyle w:val="Textkrper"/>
              <w:jc w:val="left"/>
              <w:rPr>
                <w:rFonts w:asciiTheme="majorHAnsi" w:eastAsiaTheme="majorEastAsia" w:hAnsiTheme="majorHAnsi" w:cstheme="majorBidi"/>
                <w:b/>
                <w:bCs w:val="0"/>
                <w:i/>
                <w:iCs/>
              </w:rPr>
              <w:pPrChange w:id="1099" w:author="Dennis Hohmann" w:date="2012-04-15T02:55:00Z">
                <w:pPr>
                  <w:pStyle w:val="Textkrper"/>
                  <w:keepNext/>
                  <w:keepLines/>
                  <w:numPr>
                    <w:ilvl w:val="3"/>
                    <w:numId w:val="2"/>
                  </w:numPr>
                  <w:spacing w:before="200"/>
                  <w:ind w:left="864" w:hanging="864"/>
                  <w:outlineLvl w:val="3"/>
                </w:pPr>
              </w:pPrChange>
            </w:pPr>
            <w:r>
              <w:t>eDIP240.h</w:t>
            </w:r>
          </w:p>
        </w:tc>
        <w:tc>
          <w:tcPr>
            <w:tcW w:w="2534" w:type="dxa"/>
            <w:vAlign w:val="center"/>
          </w:tcPr>
          <w:p w14:paraId="47B05D2A" w14:textId="77777777" w:rsidR="008741AE" w:rsidRDefault="008741AE">
            <w:pPr>
              <w:pStyle w:val="Textkrper"/>
              <w:jc w:val="left"/>
              <w:rPr>
                <w:rFonts w:asciiTheme="majorHAnsi" w:eastAsiaTheme="majorEastAsia" w:hAnsiTheme="majorHAnsi" w:cstheme="majorBidi"/>
                <w:b/>
                <w:bCs w:val="0"/>
                <w:i/>
                <w:iCs/>
              </w:rPr>
              <w:pPrChange w:id="1100" w:author="Dennis Hohmann" w:date="2012-04-15T02:55:00Z">
                <w:pPr>
                  <w:pStyle w:val="Textkrper"/>
                  <w:keepNext/>
                  <w:keepLines/>
                  <w:numPr>
                    <w:ilvl w:val="3"/>
                    <w:numId w:val="2"/>
                  </w:numPr>
                  <w:spacing w:before="200"/>
                  <w:ind w:left="864" w:hanging="864"/>
                  <w:outlineLvl w:val="3"/>
                </w:pPr>
              </w:pPrChange>
            </w:pPr>
            <w:r>
              <w:t>Display-Routinen</w:t>
            </w:r>
          </w:p>
        </w:tc>
        <w:tc>
          <w:tcPr>
            <w:tcW w:w="2322" w:type="dxa"/>
            <w:vAlign w:val="center"/>
          </w:tcPr>
          <w:p w14:paraId="53F2E661" w14:textId="77777777" w:rsidR="008741AE" w:rsidRDefault="008741AE">
            <w:pPr>
              <w:pStyle w:val="Textkrper"/>
              <w:jc w:val="left"/>
              <w:rPr>
                <w:rFonts w:asciiTheme="majorHAnsi" w:eastAsiaTheme="majorEastAsia" w:hAnsiTheme="majorHAnsi" w:cstheme="majorBidi"/>
                <w:b/>
                <w:bCs w:val="0"/>
                <w:i/>
                <w:iCs/>
              </w:rPr>
              <w:pPrChange w:id="1101" w:author="Dennis Hohmann" w:date="2012-04-15T02:55:00Z">
                <w:pPr>
                  <w:pStyle w:val="Textkrper"/>
                  <w:keepNext/>
                  <w:keepLines/>
                  <w:numPr>
                    <w:ilvl w:val="3"/>
                    <w:numId w:val="2"/>
                  </w:numPr>
                  <w:spacing w:before="200"/>
                  <w:ind w:left="864" w:hanging="864"/>
                  <w:outlineLvl w:val="3"/>
                </w:pPr>
              </w:pPrChange>
            </w:pPr>
            <w:r>
              <w:t>Dennis Hohmann</w:t>
            </w:r>
          </w:p>
        </w:tc>
      </w:tr>
      <w:tr w:rsidR="008741AE" w14:paraId="59A448C7" w14:textId="77777777" w:rsidTr="00912CCD">
        <w:trPr>
          <w:jc w:val="center"/>
        </w:trPr>
        <w:tc>
          <w:tcPr>
            <w:tcW w:w="1894" w:type="dxa"/>
            <w:vAlign w:val="center"/>
          </w:tcPr>
          <w:p w14:paraId="5CAC58C3" w14:textId="77777777" w:rsidR="008741AE" w:rsidRDefault="008741AE">
            <w:pPr>
              <w:pStyle w:val="Textkrper"/>
              <w:jc w:val="left"/>
              <w:rPr>
                <w:rFonts w:asciiTheme="majorHAnsi" w:eastAsiaTheme="majorEastAsia" w:hAnsiTheme="majorHAnsi" w:cstheme="majorBidi"/>
                <w:b/>
                <w:bCs w:val="0"/>
                <w:i/>
                <w:iCs/>
              </w:rPr>
              <w:pPrChange w:id="1102" w:author="Dennis Hohmann" w:date="2012-04-15T02:55:00Z">
                <w:pPr>
                  <w:pStyle w:val="Textkrper"/>
                  <w:keepNext/>
                  <w:keepLines/>
                  <w:numPr>
                    <w:ilvl w:val="3"/>
                    <w:numId w:val="2"/>
                  </w:numPr>
                  <w:spacing w:before="200"/>
                  <w:ind w:left="864" w:hanging="864"/>
                  <w:outlineLvl w:val="3"/>
                </w:pPr>
              </w:pPrChange>
            </w:pPr>
            <w:r>
              <w:t>vnc1l.c</w:t>
            </w:r>
          </w:p>
        </w:tc>
        <w:tc>
          <w:tcPr>
            <w:tcW w:w="1699" w:type="dxa"/>
            <w:vAlign w:val="center"/>
          </w:tcPr>
          <w:p w14:paraId="5AD62534" w14:textId="77777777" w:rsidR="008741AE" w:rsidRDefault="008741AE">
            <w:pPr>
              <w:pStyle w:val="Textkrper"/>
              <w:jc w:val="left"/>
              <w:rPr>
                <w:rFonts w:asciiTheme="majorHAnsi" w:eastAsiaTheme="majorEastAsia" w:hAnsiTheme="majorHAnsi" w:cstheme="majorBidi"/>
                <w:b/>
                <w:bCs w:val="0"/>
                <w:i/>
                <w:iCs/>
              </w:rPr>
              <w:pPrChange w:id="1103" w:author="Dennis Hohmann" w:date="2012-04-15T02:55:00Z">
                <w:pPr>
                  <w:pStyle w:val="Textkrper"/>
                  <w:keepNext/>
                  <w:keepLines/>
                  <w:numPr>
                    <w:ilvl w:val="3"/>
                    <w:numId w:val="2"/>
                  </w:numPr>
                  <w:spacing w:before="200"/>
                  <w:ind w:left="864" w:hanging="864"/>
                  <w:outlineLvl w:val="3"/>
                </w:pPr>
              </w:pPrChange>
            </w:pPr>
            <w:r>
              <w:t>vnc1l.h</w:t>
            </w:r>
          </w:p>
        </w:tc>
        <w:tc>
          <w:tcPr>
            <w:tcW w:w="2534" w:type="dxa"/>
            <w:vAlign w:val="center"/>
          </w:tcPr>
          <w:p w14:paraId="645E1919" w14:textId="77777777" w:rsidR="008741AE" w:rsidRDefault="008741AE">
            <w:pPr>
              <w:pStyle w:val="Textkrper"/>
              <w:jc w:val="left"/>
              <w:rPr>
                <w:rFonts w:asciiTheme="majorHAnsi" w:eastAsiaTheme="majorEastAsia" w:hAnsiTheme="majorHAnsi" w:cstheme="majorBidi"/>
                <w:b/>
                <w:bCs w:val="0"/>
                <w:i/>
                <w:iCs/>
              </w:rPr>
              <w:pPrChange w:id="1104" w:author="Dennis Hohmann" w:date="2012-04-15T02:55:00Z">
                <w:pPr>
                  <w:pStyle w:val="Textkrper"/>
                  <w:keepNext/>
                  <w:keepLines/>
                  <w:numPr>
                    <w:ilvl w:val="3"/>
                    <w:numId w:val="2"/>
                  </w:numPr>
                  <w:spacing w:before="200"/>
                  <w:ind w:left="864" w:hanging="864"/>
                  <w:outlineLvl w:val="3"/>
                </w:pPr>
              </w:pPrChange>
            </w:pPr>
            <w:r>
              <w:t>USB-Routinen</w:t>
            </w:r>
          </w:p>
        </w:tc>
        <w:tc>
          <w:tcPr>
            <w:tcW w:w="2322" w:type="dxa"/>
            <w:vAlign w:val="center"/>
          </w:tcPr>
          <w:p w14:paraId="08F5D2CA" w14:textId="77777777" w:rsidR="008741AE" w:rsidRDefault="008741AE">
            <w:pPr>
              <w:pStyle w:val="Textkrper"/>
              <w:jc w:val="left"/>
              <w:rPr>
                <w:rFonts w:asciiTheme="majorHAnsi" w:eastAsiaTheme="majorEastAsia" w:hAnsiTheme="majorHAnsi" w:cstheme="majorBidi"/>
                <w:b/>
                <w:bCs w:val="0"/>
                <w:i/>
                <w:iCs/>
              </w:rPr>
              <w:pPrChange w:id="1105" w:author="Dennis Hohmann" w:date="2012-04-15T02:55:00Z">
                <w:pPr>
                  <w:pStyle w:val="Textkrper"/>
                  <w:keepNext/>
                  <w:keepLines/>
                  <w:numPr>
                    <w:ilvl w:val="3"/>
                    <w:numId w:val="2"/>
                  </w:numPr>
                  <w:spacing w:before="200"/>
                  <w:ind w:left="864" w:hanging="864"/>
                  <w:outlineLvl w:val="3"/>
                </w:pPr>
              </w:pPrChange>
            </w:pPr>
            <w:r>
              <w:t>Dennis Hohmann</w:t>
            </w:r>
          </w:p>
        </w:tc>
      </w:tr>
      <w:tr w:rsidR="008741AE" w14:paraId="209E104A" w14:textId="77777777" w:rsidTr="00912CCD">
        <w:trPr>
          <w:jc w:val="center"/>
        </w:trPr>
        <w:tc>
          <w:tcPr>
            <w:tcW w:w="1894" w:type="dxa"/>
            <w:vAlign w:val="center"/>
          </w:tcPr>
          <w:p w14:paraId="0E88D961" w14:textId="77777777" w:rsidR="008741AE" w:rsidRDefault="008741AE">
            <w:pPr>
              <w:pStyle w:val="Textkrper"/>
              <w:jc w:val="left"/>
              <w:rPr>
                <w:rFonts w:asciiTheme="majorHAnsi" w:eastAsiaTheme="majorEastAsia" w:hAnsiTheme="majorHAnsi" w:cstheme="majorBidi"/>
                <w:b/>
                <w:bCs w:val="0"/>
                <w:i/>
                <w:iCs/>
              </w:rPr>
              <w:pPrChange w:id="1106" w:author="Dennis Hohmann" w:date="2012-04-15T02:55:00Z">
                <w:pPr>
                  <w:pStyle w:val="Textkrper"/>
                  <w:keepNext/>
                  <w:keepLines/>
                  <w:numPr>
                    <w:ilvl w:val="3"/>
                    <w:numId w:val="2"/>
                  </w:numPr>
                  <w:spacing w:before="200"/>
                  <w:ind w:left="864" w:hanging="864"/>
                  <w:outlineLvl w:val="3"/>
                </w:pPr>
              </w:pPrChange>
            </w:pPr>
            <w:r>
              <w:t>gcode.c</w:t>
            </w:r>
          </w:p>
        </w:tc>
        <w:tc>
          <w:tcPr>
            <w:tcW w:w="1699" w:type="dxa"/>
            <w:vAlign w:val="center"/>
          </w:tcPr>
          <w:p w14:paraId="330824F9" w14:textId="77777777" w:rsidR="008741AE" w:rsidRDefault="008741AE">
            <w:pPr>
              <w:pStyle w:val="Textkrper"/>
              <w:jc w:val="left"/>
              <w:rPr>
                <w:rFonts w:asciiTheme="majorHAnsi" w:eastAsiaTheme="majorEastAsia" w:hAnsiTheme="majorHAnsi" w:cstheme="majorBidi"/>
                <w:b/>
                <w:bCs w:val="0"/>
                <w:i/>
                <w:iCs/>
              </w:rPr>
              <w:pPrChange w:id="1107" w:author="Dennis Hohmann" w:date="2012-04-15T02:55:00Z">
                <w:pPr>
                  <w:pStyle w:val="Textkrper"/>
                  <w:keepNext/>
                  <w:keepLines/>
                  <w:numPr>
                    <w:ilvl w:val="3"/>
                    <w:numId w:val="2"/>
                  </w:numPr>
                  <w:spacing w:before="200"/>
                  <w:ind w:left="864" w:hanging="864"/>
                  <w:outlineLvl w:val="3"/>
                </w:pPr>
              </w:pPrChange>
            </w:pPr>
            <w:r>
              <w:t>gcode.h</w:t>
            </w:r>
          </w:p>
        </w:tc>
        <w:tc>
          <w:tcPr>
            <w:tcW w:w="2534" w:type="dxa"/>
            <w:vAlign w:val="center"/>
          </w:tcPr>
          <w:p w14:paraId="5A7F29EA" w14:textId="49C274DD" w:rsidR="008741AE" w:rsidRDefault="00452E72">
            <w:pPr>
              <w:pStyle w:val="Textkrper"/>
              <w:jc w:val="left"/>
              <w:rPr>
                <w:rFonts w:asciiTheme="majorHAnsi" w:eastAsiaTheme="majorEastAsia" w:hAnsiTheme="majorHAnsi" w:cstheme="majorBidi"/>
                <w:b/>
                <w:bCs w:val="0"/>
                <w:i/>
                <w:iCs/>
              </w:rPr>
              <w:pPrChange w:id="1108" w:author="Dennis Hohmann" w:date="2012-04-15T02:55:00Z">
                <w:pPr>
                  <w:pStyle w:val="Textkrper"/>
                  <w:keepNext/>
                  <w:keepLines/>
                  <w:numPr>
                    <w:ilvl w:val="3"/>
                    <w:numId w:val="2"/>
                  </w:numPr>
                  <w:spacing w:before="200"/>
                  <w:ind w:left="864" w:hanging="864"/>
                  <w:outlineLvl w:val="3"/>
                </w:pPr>
              </w:pPrChange>
            </w:pPr>
            <w:r>
              <w:t>G-</w:t>
            </w:r>
            <w:r w:rsidR="008741AE">
              <w:t>Code-Routine</w:t>
            </w:r>
          </w:p>
        </w:tc>
        <w:tc>
          <w:tcPr>
            <w:tcW w:w="2322" w:type="dxa"/>
            <w:vAlign w:val="center"/>
          </w:tcPr>
          <w:p w14:paraId="5B77DE75" w14:textId="77777777" w:rsidR="008741AE" w:rsidRDefault="008741AE">
            <w:pPr>
              <w:pStyle w:val="Textkrper"/>
              <w:jc w:val="left"/>
              <w:rPr>
                <w:rFonts w:asciiTheme="majorHAnsi" w:eastAsiaTheme="majorEastAsia" w:hAnsiTheme="majorHAnsi" w:cstheme="majorBidi"/>
                <w:b/>
                <w:bCs w:val="0"/>
                <w:i/>
                <w:iCs/>
              </w:rPr>
              <w:pPrChange w:id="1109" w:author="Dennis Hohmann" w:date="2012-04-15T02:55:00Z">
                <w:pPr>
                  <w:pStyle w:val="Textkrper"/>
                  <w:keepNext/>
                  <w:keepLines/>
                  <w:numPr>
                    <w:ilvl w:val="3"/>
                    <w:numId w:val="2"/>
                  </w:numPr>
                  <w:spacing w:before="200"/>
                  <w:ind w:left="864" w:hanging="864"/>
                  <w:outlineLvl w:val="3"/>
                </w:pPr>
              </w:pPrChange>
            </w:pPr>
            <w:r>
              <w:t>Dennis Hohmann</w:t>
            </w:r>
          </w:p>
        </w:tc>
      </w:tr>
      <w:tr w:rsidR="008741AE" w14:paraId="0A386C73" w14:textId="77777777" w:rsidTr="00912CCD">
        <w:trPr>
          <w:jc w:val="center"/>
        </w:trPr>
        <w:tc>
          <w:tcPr>
            <w:tcW w:w="1894" w:type="dxa"/>
            <w:vAlign w:val="center"/>
          </w:tcPr>
          <w:p w14:paraId="6AE39BEE" w14:textId="77777777" w:rsidR="008741AE" w:rsidRDefault="008741AE">
            <w:pPr>
              <w:pStyle w:val="Textkrper"/>
              <w:jc w:val="left"/>
              <w:rPr>
                <w:rFonts w:asciiTheme="majorHAnsi" w:eastAsiaTheme="majorEastAsia" w:hAnsiTheme="majorHAnsi" w:cstheme="majorBidi"/>
                <w:b/>
                <w:bCs w:val="0"/>
                <w:i/>
                <w:iCs/>
              </w:rPr>
              <w:pPrChange w:id="1110" w:author="Dennis Hohmann" w:date="2012-04-15T02:55:00Z">
                <w:pPr>
                  <w:pStyle w:val="Textkrper"/>
                  <w:keepNext/>
                  <w:keepLines/>
                  <w:numPr>
                    <w:ilvl w:val="3"/>
                    <w:numId w:val="2"/>
                  </w:numPr>
                  <w:spacing w:before="200"/>
                  <w:ind w:left="864" w:hanging="864"/>
                  <w:outlineLvl w:val="3"/>
                </w:pPr>
              </w:pPrChange>
            </w:pPr>
            <w:r>
              <w:t>gocnc.c</w:t>
            </w:r>
          </w:p>
        </w:tc>
        <w:tc>
          <w:tcPr>
            <w:tcW w:w="1699" w:type="dxa"/>
            <w:vAlign w:val="center"/>
          </w:tcPr>
          <w:p w14:paraId="38E1EA61" w14:textId="77777777" w:rsidR="008741AE" w:rsidRDefault="008741AE">
            <w:pPr>
              <w:pStyle w:val="Textkrper"/>
              <w:jc w:val="left"/>
              <w:rPr>
                <w:rFonts w:asciiTheme="majorHAnsi" w:eastAsiaTheme="majorEastAsia" w:hAnsiTheme="majorHAnsi" w:cstheme="majorBidi"/>
                <w:b/>
                <w:bCs w:val="0"/>
                <w:i/>
                <w:iCs/>
              </w:rPr>
              <w:pPrChange w:id="1111" w:author="Dennis Hohmann" w:date="2012-04-15T02:55:00Z">
                <w:pPr>
                  <w:pStyle w:val="Textkrper"/>
                  <w:keepNext/>
                  <w:keepLines/>
                  <w:numPr>
                    <w:ilvl w:val="3"/>
                    <w:numId w:val="2"/>
                  </w:numPr>
                  <w:spacing w:before="200"/>
                  <w:ind w:left="864" w:hanging="864"/>
                  <w:outlineLvl w:val="3"/>
                </w:pPr>
              </w:pPrChange>
            </w:pPr>
            <w:r>
              <w:t>gocnc.h</w:t>
            </w:r>
          </w:p>
        </w:tc>
        <w:tc>
          <w:tcPr>
            <w:tcW w:w="2534" w:type="dxa"/>
            <w:vAlign w:val="center"/>
          </w:tcPr>
          <w:p w14:paraId="4DE95AE3" w14:textId="77777777" w:rsidR="008741AE" w:rsidRDefault="008741AE">
            <w:pPr>
              <w:pStyle w:val="Textkrper"/>
              <w:jc w:val="left"/>
              <w:rPr>
                <w:rFonts w:asciiTheme="majorHAnsi" w:eastAsiaTheme="majorEastAsia" w:hAnsiTheme="majorHAnsi" w:cstheme="majorBidi"/>
                <w:b/>
                <w:bCs w:val="0"/>
                <w:i/>
                <w:iCs/>
              </w:rPr>
              <w:pPrChange w:id="1112" w:author="Dennis Hohmann" w:date="2012-04-15T02:55:00Z">
                <w:pPr>
                  <w:pStyle w:val="Textkrper"/>
                  <w:keepNext/>
                  <w:keepLines/>
                  <w:numPr>
                    <w:ilvl w:val="3"/>
                    <w:numId w:val="2"/>
                  </w:numPr>
                  <w:spacing w:before="200"/>
                  <w:ind w:left="864" w:hanging="864"/>
                  <w:outlineLvl w:val="3"/>
                </w:pPr>
              </w:pPrChange>
            </w:pPr>
            <w:r>
              <w:t>Bewegungroutinen</w:t>
            </w:r>
          </w:p>
        </w:tc>
        <w:tc>
          <w:tcPr>
            <w:tcW w:w="2322" w:type="dxa"/>
            <w:vAlign w:val="center"/>
          </w:tcPr>
          <w:p w14:paraId="0C509387" w14:textId="77777777" w:rsidR="008741AE" w:rsidRDefault="008741AE">
            <w:pPr>
              <w:pStyle w:val="Textkrper"/>
              <w:jc w:val="left"/>
              <w:rPr>
                <w:rFonts w:asciiTheme="majorHAnsi" w:eastAsiaTheme="majorEastAsia" w:hAnsiTheme="majorHAnsi" w:cstheme="majorBidi"/>
                <w:b/>
                <w:bCs w:val="0"/>
                <w:i/>
                <w:iCs/>
              </w:rPr>
              <w:pPrChange w:id="1113" w:author="Dennis Hohmann" w:date="2012-04-15T02:55:00Z">
                <w:pPr>
                  <w:pStyle w:val="Textkrper"/>
                  <w:keepNext/>
                  <w:keepLines/>
                  <w:numPr>
                    <w:ilvl w:val="3"/>
                    <w:numId w:val="2"/>
                  </w:numPr>
                  <w:spacing w:before="200"/>
                  <w:ind w:left="864" w:hanging="864"/>
                  <w:outlineLvl w:val="3"/>
                </w:pPr>
              </w:pPrChange>
            </w:pPr>
            <w:r>
              <w:t>Dennis Hohmann</w:t>
            </w:r>
          </w:p>
        </w:tc>
      </w:tr>
    </w:tbl>
    <w:p w14:paraId="241FB13D" w14:textId="5E9ADAC3" w:rsidR="008500CE" w:rsidRDefault="008500CE" w:rsidP="008500CE">
      <w:pPr>
        <w:pStyle w:val="Beschriftung"/>
        <w:ind w:hanging="2"/>
      </w:pPr>
      <w:bookmarkStart w:id="1114" w:name="_Toc195118420"/>
      <w:bookmarkStart w:id="1115" w:name="_Toc195150489"/>
      <w:bookmarkStart w:id="1116" w:name="_Toc196152840"/>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11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w:t>
      </w:r>
      <w:r w:rsidR="00462E08">
        <w:t>Controller</w:t>
      </w:r>
      <w:r>
        <w:t xml:space="preserve"> Programmdateien</w:t>
      </w:r>
      <w:bookmarkEnd w:id="1114"/>
      <w:bookmarkEnd w:id="1115"/>
      <w:bookmarkEnd w:id="1116"/>
    </w:p>
    <w:p w14:paraId="3FED081A" w14:textId="77777777" w:rsidR="00462E08" w:rsidRDefault="00462E08">
      <w:pPr>
        <w:pStyle w:val="Textkrper"/>
        <w:pPrChange w:id="1118" w:author="Dennis Hohmann" w:date="2012-04-15T00:39:00Z">
          <w:pPr>
            <w:pStyle w:val="Textkrper"/>
            <w:jc w:val="left"/>
          </w:pPr>
        </w:pPrChange>
      </w:pP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tblGrid>
      <w:tr w:rsidR="00A77232" w14:paraId="4DDA722F" w14:textId="77777777" w:rsidTr="00213233">
        <w:trPr>
          <w:trHeight w:val="4316"/>
        </w:trPr>
        <w:tc>
          <w:tcPr>
            <w:tcW w:w="2835" w:type="dxa"/>
          </w:tcPr>
          <w:p w14:paraId="50E6DF73" w14:textId="77777777" w:rsidR="00A77232" w:rsidRDefault="00A77232">
            <w:pPr>
              <w:pStyle w:val="Textkrper"/>
              <w:rPr>
                <w:rFonts w:asciiTheme="majorHAnsi" w:eastAsiaTheme="majorEastAsia" w:hAnsiTheme="majorHAnsi" w:cstheme="majorBidi"/>
                <w:b/>
                <w:bCs w:val="0"/>
                <w:i/>
                <w:iCs/>
              </w:rPr>
              <w:pPrChange w:id="1119" w:author="Dennis Hohmann" w:date="2012-04-15T00:39:00Z">
                <w:pPr>
                  <w:pStyle w:val="Textkrper"/>
                  <w:keepNext/>
                  <w:keepLines/>
                  <w:framePr w:hSpace="141" w:wrap="around" w:vAnchor="text" w:hAnchor="text" w:y="1"/>
                  <w:numPr>
                    <w:ilvl w:val="3"/>
                    <w:numId w:val="2"/>
                  </w:numPr>
                  <w:spacing w:before="200"/>
                  <w:ind w:left="864" w:hanging="864"/>
                  <w:suppressOverlap/>
                  <w:outlineLvl w:val="3"/>
                </w:pPr>
              </w:pPrChange>
            </w:pPr>
            <w:r>
              <w:rPr>
                <w:noProof/>
                <w:lang w:eastAsia="de-DE"/>
              </w:rPr>
              <w:drawing>
                <wp:inline distT="0" distB="0" distL="0" distR="0" wp14:anchorId="3747572C" wp14:editId="3940761F">
                  <wp:extent cx="1714109" cy="3172312"/>
                  <wp:effectExtent l="0" t="0" r="0" b="3175"/>
                  <wp:docPr id="2143" name="Bild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_Init.pdf"/>
                          <pic:cNvPicPr/>
                        </pic:nvPicPr>
                        <pic:blipFill rotWithShape="1">
                          <a:blip r:embed="rId23">
                            <a:extLst>
                              <a:ext uri="{28A0092B-C50C-407E-A947-70E740481C1C}">
                                <a14:useLocalDpi xmlns:a14="http://schemas.microsoft.com/office/drawing/2010/main" val="0"/>
                              </a:ext>
                            </a:extLst>
                          </a:blip>
                          <a:srcRect l="7242" t="7641" r="26561" b="3172"/>
                          <a:stretch/>
                        </pic:blipFill>
                        <pic:spPr bwMode="auto">
                          <a:xfrm>
                            <a:off x="0" y="0"/>
                            <a:ext cx="1729177" cy="3200198"/>
                          </a:xfrm>
                          <a:prstGeom prst="rect">
                            <a:avLst/>
                          </a:prstGeom>
                          <a:ln>
                            <a:noFill/>
                          </a:ln>
                          <a:extLst>
                            <a:ext uri="{53640926-AAD7-44d8-BBD7-CCE9431645EC}">
                              <a14:shadowObscured xmlns:a14="http://schemas.microsoft.com/office/drawing/2010/main"/>
                            </a:ext>
                          </a:extLst>
                        </pic:spPr>
                      </pic:pic>
                    </a:graphicData>
                  </a:graphic>
                </wp:inline>
              </w:drawing>
            </w:r>
          </w:p>
          <w:p w14:paraId="6D96D0F0" w14:textId="3DB844FE" w:rsidR="00A77232" w:rsidRDefault="00A77232" w:rsidP="00306F8E">
            <w:pPr>
              <w:pStyle w:val="Beschriftung"/>
              <w:jc w:val="both"/>
            </w:pPr>
            <w:bookmarkStart w:id="1120" w:name="_Toc196152841"/>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112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w:t>
            </w:r>
            <w:ins w:id="1122" w:author="Dennis Hohmann" w:date="2012-04-14T22:11:00Z">
              <w:r w:rsidR="007418E2">
                <w:t xml:space="preserve"> </w:t>
              </w:r>
            </w:ins>
            <w:del w:id="1123" w:author="Dennis Hohmann" w:date="2012-04-14T22:11:00Z">
              <w:r w:rsidDel="007418E2">
                <w:delText xml:space="preserve"> </w:delText>
              </w:r>
            </w:del>
            <w:r w:rsidR="00306F8E">
              <w:t>Initialisierung</w:t>
            </w:r>
            <w:bookmarkEnd w:id="1120"/>
          </w:p>
        </w:tc>
      </w:tr>
    </w:tbl>
    <w:p w14:paraId="7D378B13" w14:textId="65FB4829" w:rsidR="00F747F3" w:rsidDel="00F747F3" w:rsidRDefault="00A77232">
      <w:pPr>
        <w:pStyle w:val="Textkrper"/>
        <w:rPr>
          <w:del w:id="1124" w:author="Dennis Hohmann" w:date="2012-04-14T21:58:00Z"/>
        </w:rPr>
        <w:pPrChange w:id="1125" w:author="Dennis Hohmann" w:date="2012-04-15T00:39:00Z">
          <w:pPr>
            <w:pStyle w:val="Textkrper"/>
            <w:framePr w:hSpace="141" w:wrap="around" w:vAnchor="text" w:hAnchor="text" w:y="1"/>
            <w:suppressOverlap/>
          </w:pPr>
        </w:pPrChange>
      </w:pPr>
      <w:del w:id="1126" w:author="Dennis Hohmann" w:date="2012-04-14T21:59:00Z">
        <w:r w:rsidDel="00F747F3">
          <w:delText xml:space="preserve">Zu Beginn des Anlaufs, wird das komplette System initialisiert. Es werden als </w:delText>
        </w:r>
      </w:del>
      <w:ins w:id="1127" w:author="Dennis Hohmann" w:date="2012-04-14T21:59:00Z">
        <w:r w:rsidR="00F747F3">
          <w:t>Beim Systemstart w</w:t>
        </w:r>
      </w:ins>
      <w:r w:rsidR="003E219F">
        <w:t>erden</w:t>
      </w:r>
      <w:ins w:id="1128" w:author="Dennis Hohmann" w:date="2012-04-14T21:59:00Z">
        <w:r w:rsidR="00F747F3">
          <w:t xml:space="preserve"> als </w:t>
        </w:r>
      </w:ins>
      <w:r>
        <w:t>erste Aktion</w:t>
      </w:r>
      <w:del w:id="1129" w:author="Dennis Hohmann" w:date="2012-04-15T02:55:00Z">
        <w:r w:rsidDel="007D68EB">
          <w:delText>,</w:delText>
        </w:r>
      </w:del>
      <w:r>
        <w:t xml:space="preserve"> die I/O R</w:t>
      </w:r>
      <w:r>
        <w:t>e</w:t>
      </w:r>
      <w:r>
        <w:t>gister des Controllers gesetzt. Im nächsten Schritt wird 500ms gewartet</w:t>
      </w:r>
      <w:ins w:id="1130" w:author="Dennis Hohmann" w:date="2012-04-14T21:59:00Z">
        <w:r w:rsidR="00F747F3">
          <w:t>,</w:t>
        </w:r>
      </w:ins>
      <w:del w:id="1131" w:author="Dennis Hohmann" w:date="2012-04-14T21:59:00Z">
        <w:r w:rsidDel="00F747F3">
          <w:delText>,</w:delText>
        </w:r>
      </w:del>
      <w:r>
        <w:t xml:space="preserve"> bis die </w:t>
      </w:r>
      <w:ins w:id="1132" w:author="Dennis Hohmann" w:date="2012-04-14T21:59:00Z">
        <w:r w:rsidR="00F747F3">
          <w:t xml:space="preserve">übrige </w:t>
        </w:r>
      </w:ins>
      <w:del w:id="1133" w:author="Dennis Hohmann" w:date="2012-04-14T22:00:00Z">
        <w:r w:rsidDel="00F747F3">
          <w:delText xml:space="preserve">ganze </w:delText>
        </w:r>
      </w:del>
      <w:r>
        <w:t xml:space="preserve">Peripherie ebenfalls </w:t>
      </w:r>
      <w:del w:id="1134" w:author="Dennis Hohmann" w:date="2012-04-14T22:00:00Z">
        <w:r w:rsidDel="00F747F3">
          <w:delText>vollständig Angelaufen</w:delText>
        </w:r>
      </w:del>
      <w:ins w:id="1135" w:author="Dennis Hohmann" w:date="2012-04-14T22:00:00Z">
        <w:r w:rsidR="00F747F3">
          <w:t>b</w:t>
        </w:r>
        <w:r w:rsidR="00F747F3">
          <w:t>e</w:t>
        </w:r>
        <w:r w:rsidR="00F747F3">
          <w:t>reit</w:t>
        </w:r>
      </w:ins>
      <w:r>
        <w:t xml:space="preserve"> ist. Diese Zeit ist besonders für den VDrive2 wichtig, da ein zu frühes Ansprechen</w:t>
      </w:r>
      <w:del w:id="1136" w:author="Dennis Hohmann" w:date="2012-04-14T22:00:00Z">
        <w:r w:rsidDel="00F747F3">
          <w:delText>,</w:delText>
        </w:r>
      </w:del>
      <w:r>
        <w:t xml:space="preserve"> diesen im Anlauf unte</w:t>
      </w:r>
      <w:r>
        <w:t>r</w:t>
      </w:r>
      <w:r>
        <w:t xml:space="preserve">bricht. </w:t>
      </w:r>
      <w:del w:id="1137" w:author="Dennis Hohmann" w:date="2012-04-14T22:00:00Z">
        <w:r w:rsidDel="00F747F3">
          <w:delText>In diesem Zustand hilft nur ein Spannungsreset des VDrive2.</w:delText>
        </w:r>
      </w:del>
    </w:p>
    <w:p w14:paraId="21C7ACE1" w14:textId="4E279974" w:rsidR="00A77232" w:rsidDel="00F747F3" w:rsidRDefault="00A77232">
      <w:pPr>
        <w:pStyle w:val="Textkrper"/>
        <w:rPr>
          <w:del w:id="1138" w:author="Dennis Hohmann" w:date="2012-04-14T21:58:00Z"/>
        </w:rPr>
      </w:pPr>
    </w:p>
    <w:p w14:paraId="4D5C4198" w14:textId="5CB33085" w:rsidR="00A77232" w:rsidDel="00F747F3" w:rsidRDefault="00A77232">
      <w:pPr>
        <w:pStyle w:val="Textkrper"/>
        <w:rPr>
          <w:del w:id="1139" w:author="Dennis Hohmann" w:date="2012-04-14T21:58:00Z"/>
        </w:rPr>
      </w:pPr>
      <w:r>
        <w:t>Nach Ablauf der Wartezeit werden die seriellen Schnittstellen</w:t>
      </w:r>
      <w:ins w:id="1140" w:author="Dennis Hohmann" w:date="2012-04-14T22:01:00Z">
        <w:r w:rsidR="00F747F3">
          <w:t xml:space="preserve"> mit der entsprechenden BAUD</w:t>
        </w:r>
      </w:ins>
      <w:r>
        <w:t xml:space="preserve"> initialisiert</w:t>
      </w:r>
      <w:ins w:id="1141" w:author="Dennis Hohmann" w:date="2012-04-14T22:03:00Z">
        <w:r w:rsidR="0082719B">
          <w:t xml:space="preserve">, im Anschluss folgt der Datenbus I2C. </w:t>
        </w:r>
      </w:ins>
      <w:del w:id="1142" w:author="Dennis Hohmann" w:date="2012-04-14T22:03:00Z">
        <w:r w:rsidDel="0082719B">
          <w:delText xml:space="preserve">. </w:delText>
        </w:r>
      </w:del>
    </w:p>
    <w:p w14:paraId="2125C42B" w14:textId="5C8DB0EF" w:rsidR="009A5DF0" w:rsidDel="00F747F3" w:rsidRDefault="009A5DF0">
      <w:pPr>
        <w:pStyle w:val="Textkrper"/>
        <w:rPr>
          <w:del w:id="1143" w:author="Dennis Hohmann" w:date="2012-04-14T21:58:00Z"/>
        </w:rPr>
      </w:pPr>
    </w:p>
    <w:p w14:paraId="41CD3B32" w14:textId="14810614" w:rsidR="007418E2" w:rsidRDefault="00A77232">
      <w:pPr>
        <w:pStyle w:val="Textkrper"/>
        <w:rPr>
          <w:ins w:id="1144" w:author="Dennis Hohmann" w:date="2012-04-14T22:09:00Z"/>
        </w:rPr>
      </w:pPr>
      <w:del w:id="1145" w:author="Dennis Hohmann" w:date="2012-04-14T22:01:00Z">
        <w:r w:rsidDel="00F747F3">
          <w:delText>Sind auch diese mit der entsprechenden BAUD initialisiert</w:delText>
        </w:r>
      </w:del>
      <w:del w:id="1146" w:author="Dennis Hohmann" w:date="2012-04-14T22:02:00Z">
        <w:r w:rsidDel="0082719B">
          <w:delText>, wird nun der serielle Datenbus initialisiert</w:delText>
        </w:r>
      </w:del>
      <w:del w:id="1147" w:author="Dennis Hohmann" w:date="2012-04-14T22:03:00Z">
        <w:r w:rsidDel="0082719B">
          <w:delText>.</w:delText>
        </w:r>
        <w:r w:rsidR="006967C0" w:rsidDel="0082719B">
          <w:delText xml:space="preserve"> </w:delText>
        </w:r>
      </w:del>
      <w:r w:rsidR="00537786">
        <w:t>Ist auch diese Schnittstelle erfolgreich initialisiert, wird das Interrupt-Control-Register des ATmega1284P mit der gewünsc</w:t>
      </w:r>
      <w:r w:rsidR="00537786">
        <w:t>h</w:t>
      </w:r>
      <w:r w:rsidR="00537786">
        <w:t>ten Betriebsart geladen. Diese</w:t>
      </w:r>
      <w:r w:rsidR="003E219F">
        <w:t xml:space="preserve"> sieht eine</w:t>
      </w:r>
      <w:r w:rsidR="00537786">
        <w:t xml:space="preserve"> Interrupt-Auslösung bei fallende</w:t>
      </w:r>
      <w:ins w:id="1148" w:author="Dennis Hohmann" w:date="2012-04-14T22:06:00Z">
        <w:r w:rsidR="00A323C7">
          <w:t>r</w:t>
        </w:r>
      </w:ins>
      <w:r w:rsidR="00537786">
        <w:t xml:space="preserve"> Flanke, also „falling edge“ vor</w:t>
      </w:r>
      <w:ins w:id="1149" w:author="Dennis Hohmann" w:date="2012-04-14T22:10:00Z">
        <w:r w:rsidR="007418E2">
          <w:t xml:space="preserve"> </w:t>
        </w:r>
        <w:r w:rsidR="007418E2" w:rsidRPr="005514FA">
          <w:t>(</w:t>
        </w:r>
        <w:r w:rsidR="007418E2" w:rsidRPr="005514FA">
          <w:sym w:font="Wingdings" w:char="F0E0"/>
        </w:r>
        <w:r w:rsidR="007418E2" w:rsidRPr="005514FA">
          <w:t xml:space="preserve"> 4.2.6)</w:t>
        </w:r>
      </w:ins>
      <w:r w:rsidR="00537786" w:rsidRPr="005514FA">
        <w:t>.</w:t>
      </w:r>
      <w:r w:rsidR="00537786">
        <w:t xml:space="preserve"> Zuletzt werden noch die entsprechenden Statusbits im Bitfeld </w:t>
      </w:r>
      <w:r w:rsidR="00537786" w:rsidRPr="00AA47E3">
        <w:rPr>
          <w:b/>
          <w:i/>
        </w:rPr>
        <w:t>M_FLAGS</w:t>
      </w:r>
      <w:r w:rsidR="00537786">
        <w:rPr>
          <w:b/>
        </w:rPr>
        <w:t xml:space="preserve"> </w:t>
      </w:r>
      <w:r w:rsidR="00537786">
        <w:t>gesetzt</w:t>
      </w:r>
      <w:ins w:id="1150" w:author="Dennis Hohmann" w:date="2012-04-14T22:08:00Z">
        <w:r w:rsidR="00A323C7">
          <w:t xml:space="preserve"> (</w:t>
        </w:r>
      </w:ins>
      <w:ins w:id="1151" w:author="Dennis Hohmann" w:date="2012-04-14T22:09:00Z">
        <w:r w:rsidR="00A323C7">
          <w:sym w:font="Wingdings" w:char="F0E0"/>
        </w:r>
        <w:r w:rsidR="00A323C7">
          <w:t xml:space="preserve"> 4.2.1</w:t>
        </w:r>
      </w:ins>
      <w:ins w:id="1152" w:author="Dennis Hohmann" w:date="2012-04-14T22:08:00Z">
        <w:r w:rsidR="00A323C7">
          <w:t>)</w:t>
        </w:r>
      </w:ins>
      <w:r w:rsidR="00537786">
        <w:t>.</w:t>
      </w:r>
      <w:ins w:id="1153" w:author="Dennis Hohmann" w:date="2012-04-14T22:11:00Z">
        <w:r w:rsidR="0021746A">
          <w:t xml:space="preserve"> </w:t>
        </w:r>
      </w:ins>
    </w:p>
    <w:p w14:paraId="29FCA57E" w14:textId="77777777" w:rsidR="007418E2" w:rsidRDefault="007418E2">
      <w:pPr>
        <w:pStyle w:val="Textkrper"/>
        <w:rPr>
          <w:ins w:id="1154" w:author="Dennis Hohmann" w:date="2012-04-14T22:09:00Z"/>
        </w:rPr>
      </w:pPr>
    </w:p>
    <w:p w14:paraId="1BFB888E" w14:textId="77777777" w:rsidR="003E219F" w:rsidRDefault="00537786">
      <w:pPr>
        <w:pStyle w:val="Textkrper"/>
      </w:pPr>
      <w:del w:id="1155" w:author="Dennis Hohmann" w:date="2012-04-14T22:12:00Z">
        <w:r w:rsidDel="00A36053">
          <w:delText xml:space="preserve"> </w:delText>
        </w:r>
      </w:del>
      <w:r>
        <w:t>Nun ist der Controller bereit und gibt dies</w:t>
      </w:r>
      <w:ins w:id="1156" w:author="Dennis Hohmann" w:date="2012-04-14T22:13:00Z">
        <w:r w:rsidR="00A36053">
          <w:t>es</w:t>
        </w:r>
      </w:ins>
      <w:del w:id="1157" w:author="Dennis Hohmann" w:date="2012-04-14T22:12:00Z">
        <w:r w:rsidDel="00A36053">
          <w:delText>e</w:delText>
        </w:r>
      </w:del>
      <w:r>
        <w:t xml:space="preserve"> </w:t>
      </w:r>
      <w:ins w:id="1158" w:author="Dennis Hohmann" w:date="2012-04-14T22:13:00Z">
        <w:r w:rsidR="00A36053">
          <w:t xml:space="preserve">als </w:t>
        </w:r>
      </w:ins>
      <w:r>
        <w:t>Statusmeldung an das Display aus. Ab jetzt sind die Interrupts aktiv</w:t>
      </w:r>
      <w:del w:id="1159" w:author="Dennis Hohmann" w:date="2012-04-14T22:13:00Z">
        <w:r w:rsidDel="00A36053">
          <w:delText>e</w:delText>
        </w:r>
      </w:del>
      <w:r w:rsidR="003E219F">
        <w:t>, der Anlauf ist beendet.</w:t>
      </w:r>
    </w:p>
    <w:p w14:paraId="292CC4D8" w14:textId="77777777" w:rsidR="003E219F" w:rsidRDefault="003E219F">
      <w:pPr>
        <w:pStyle w:val="Textkrper"/>
      </w:pPr>
    </w:p>
    <w:p w14:paraId="3588553B" w14:textId="77777777" w:rsidR="003E219F" w:rsidRDefault="003E219F">
      <w:pPr>
        <w:pStyle w:val="Textkrper"/>
      </w:pPr>
    </w:p>
    <w:p w14:paraId="1C220C11" w14:textId="1BB27B31" w:rsidR="00537786" w:rsidDel="00233FB0" w:rsidRDefault="00537786">
      <w:pPr>
        <w:pStyle w:val="Textkrper"/>
        <w:rPr>
          <w:del w:id="1160" w:author="Dennis Hohmann" w:date="2012-04-14T22:14:00Z"/>
        </w:rPr>
      </w:pPr>
      <w:r>
        <w:t>Sollte einer dieser Initialisierungsschritte nicht erfolgreich verlaufen, wird die entspreche</w:t>
      </w:r>
      <w:r>
        <w:t>n</w:t>
      </w:r>
      <w:r>
        <w:t>de Meldung über die</w:t>
      </w:r>
      <w:ins w:id="1161" w:author="Dennis Hohmann" w:date="2012-04-14T22:15:00Z">
        <w:r w:rsidR="00AA4EE2">
          <w:t xml:space="preserve"> </w:t>
        </w:r>
      </w:ins>
      <w:del w:id="1162" w:author="Dennis Hohmann" w:date="2012-04-14T22:15:00Z">
        <w:r w:rsidDel="00AA4EE2">
          <w:delText xml:space="preserve"> </w:delText>
        </w:r>
      </w:del>
      <w:r>
        <w:t>bereits zur Verfügung stehende</w:t>
      </w:r>
      <w:ins w:id="1163" w:author="Dennis Hohmann" w:date="2012-04-14T22:14:00Z">
        <w:r w:rsidR="00A36053">
          <w:t>n</w:t>
        </w:r>
      </w:ins>
      <w:r>
        <w:t xml:space="preserve"> Schnittstelle</w:t>
      </w:r>
      <w:ins w:id="1164" w:author="Dennis Hohmann" w:date="2012-04-14T22:14:00Z">
        <w:r w:rsidR="00A36053">
          <w:t>n</w:t>
        </w:r>
      </w:ins>
      <w:r>
        <w:t xml:space="preserve"> ausgegeben.</w:t>
      </w:r>
    </w:p>
    <w:p w14:paraId="0B616F66" w14:textId="77777777" w:rsidR="00233FB0" w:rsidRDefault="00233FB0">
      <w:pPr>
        <w:pStyle w:val="Textkrper"/>
        <w:rPr>
          <w:ins w:id="1165" w:author="Dennis Hohmann" w:date="2012-04-15T02:56:00Z"/>
        </w:rPr>
      </w:pPr>
    </w:p>
    <w:p w14:paraId="04373FE1" w14:textId="0A299308" w:rsidR="00537786" w:rsidDel="00A36053" w:rsidRDefault="00537786">
      <w:pPr>
        <w:pStyle w:val="Textkrper"/>
        <w:rPr>
          <w:del w:id="1166" w:author="Dennis Hohmann" w:date="2012-04-14T22:14:00Z"/>
        </w:rPr>
      </w:pPr>
    </w:p>
    <w:p w14:paraId="77FA5F10" w14:textId="77777777" w:rsidR="00A36053" w:rsidRDefault="00A36053">
      <w:pPr>
        <w:pStyle w:val="Textkrper"/>
        <w:rPr>
          <w:ins w:id="1167" w:author="Dennis Hohmann" w:date="2012-04-14T22:14:00Z"/>
        </w:rPr>
      </w:pPr>
    </w:p>
    <w:p w14:paraId="0165B013" w14:textId="7A504F00" w:rsidR="009E36E4" w:rsidRDefault="00537786">
      <w:pPr>
        <w:pStyle w:val="Textkrper"/>
        <w:rPr>
          <w:ins w:id="1168" w:author="Dennis Hohmann" w:date="2012-04-14T22:22:00Z"/>
        </w:rPr>
      </w:pPr>
      <w:r>
        <w:t xml:space="preserve">Ab jetzt wird die main-Schleife zyklisch durchlaufen. Nach jedem Durchlauf wird des </w:t>
      </w:r>
      <w:r w:rsidRPr="00AA47E3">
        <w:rPr>
          <w:b/>
          <w:i/>
        </w:rPr>
        <w:t>M_FLAGS.LIFEBIT</w:t>
      </w:r>
      <w:r>
        <w:rPr>
          <w:b/>
        </w:rPr>
        <w:t xml:space="preserve"> </w:t>
      </w:r>
      <w:r>
        <w:t xml:space="preserve">getoggelt. </w:t>
      </w:r>
      <w:ins w:id="1169" w:author="Dennis Hohmann" w:date="2012-04-14T22:22:00Z">
        <w:r w:rsidR="007D6076">
          <w:t>Der Z</w:t>
        </w:r>
        <w:r w:rsidR="009E36E4">
          <w:t>ustand des Bits wird über eine</w:t>
        </w:r>
      </w:ins>
      <w:ins w:id="1170" w:author="Dennis Hohmann" w:date="2012-04-14T22:23:00Z">
        <w:r w:rsidR="007D6076">
          <w:t>,</w:t>
        </w:r>
      </w:ins>
      <w:ins w:id="1171" w:author="Dennis Hohmann" w:date="2012-04-14T22:22:00Z">
        <w:r w:rsidR="009E36E4">
          <w:t xml:space="preserve"> am Pin D5 ang</w:t>
        </w:r>
        <w:r w:rsidR="009E36E4">
          <w:t>e</w:t>
        </w:r>
        <w:r w:rsidR="009E36E4">
          <w:t>schlossene LED angezeigt und dient der optischen Kont</w:t>
        </w:r>
        <w:r w:rsidR="007D6076">
          <w:t>rolle des Programmablaufs.</w:t>
        </w:r>
      </w:ins>
    </w:p>
    <w:p w14:paraId="75EE85B9" w14:textId="1B80660F" w:rsidR="00537786" w:rsidDel="001D1240" w:rsidRDefault="00537786">
      <w:pPr>
        <w:pStyle w:val="Textkrper"/>
        <w:rPr>
          <w:del w:id="1172" w:author="Dennis Hohmann" w:date="2012-04-14T22:23:00Z"/>
        </w:rPr>
      </w:pPr>
      <w:del w:id="1173" w:author="Dennis Hohmann" w:date="2012-04-14T22:23:00Z">
        <w:r w:rsidDel="001D1240">
          <w:delText>Diese Bi</w:delText>
        </w:r>
        <w:r w:rsidR="00956CA9" w:rsidDel="001D1240">
          <w:delText>t wird direkt über den PinD5 an eine LED a</w:delText>
        </w:r>
      </w:del>
      <w:del w:id="1174" w:author="Dennis Hohmann" w:date="2012-04-14T22:21:00Z">
        <w:r w:rsidR="00956CA9" w:rsidDel="009E36E4">
          <w:delText>us</w:delText>
        </w:r>
      </w:del>
      <w:del w:id="1175" w:author="Dennis Hohmann" w:date="2012-04-14T22:20:00Z">
        <w:r w:rsidR="00956CA9" w:rsidDel="009E36E4">
          <w:delText>gegeben.</w:delText>
        </w:r>
      </w:del>
    </w:p>
    <w:p w14:paraId="742082AE" w14:textId="77777777" w:rsidR="00956CA9" w:rsidRDefault="00956CA9">
      <w:pPr>
        <w:pStyle w:val="Textkrper"/>
      </w:pPr>
    </w:p>
    <w:p w14:paraId="1E423AAF" w14:textId="3611A5DF" w:rsidR="00956CA9" w:rsidRDefault="00956CA9">
      <w:pPr>
        <w:pStyle w:val="Textkrper"/>
      </w:pPr>
      <w:r>
        <w:t xml:space="preserve">Es werden folgende Bits aus </w:t>
      </w:r>
      <w:r w:rsidRPr="00AA47E3">
        <w:rPr>
          <w:b/>
          <w:i/>
          <w:rPrChange w:id="1176" w:author="Dennis Hohmann" w:date="2012-04-14T22:24:00Z">
            <w:rPr/>
          </w:rPrChange>
        </w:rPr>
        <w:t>M_FLAGS</w:t>
      </w:r>
      <w:r>
        <w:t xml:space="preserve"> zyklisch ausgewertet und die entsprechenden Aktionen eingeleitet.</w:t>
      </w:r>
    </w:p>
    <w:p w14:paraId="5E152630" w14:textId="77777777" w:rsidR="00956CA9" w:rsidRPr="00956CA9" w:rsidRDefault="00956CA9">
      <w:pPr>
        <w:pStyle w:val="Textkrper"/>
      </w:pPr>
    </w:p>
    <w:p w14:paraId="6C66F8E5" w14:textId="456753E4" w:rsidR="00956CA9" w:rsidRPr="004102E2" w:rsidRDefault="00956CA9">
      <w:pPr>
        <w:pStyle w:val="Textkrper"/>
        <w:rPr>
          <w:b/>
          <w:i/>
        </w:rPr>
      </w:pPr>
      <w:r w:rsidRPr="004102E2">
        <w:rPr>
          <w:b/>
          <w:i/>
        </w:rPr>
        <w:t>GCODE_FILESET</w:t>
      </w:r>
    </w:p>
    <w:p w14:paraId="6CFB5436" w14:textId="6B74C5CE" w:rsidR="00956CA9" w:rsidRDefault="005B5707">
      <w:pPr>
        <w:pStyle w:val="Textkrper"/>
      </w:pPr>
      <w:r>
        <w:t xml:space="preserve">Ist dieses Bit </w:t>
      </w:r>
      <w:ins w:id="1177" w:author="Dennis Hohmann" w:date="2012-04-14T22:25:00Z">
        <w:r w:rsidR="001D1240">
          <w:t>gleich</w:t>
        </w:r>
      </w:ins>
      <w:del w:id="1178" w:author="Dennis Hohmann" w:date="2012-04-14T22:25:00Z">
        <w:r w:rsidDel="001D1240">
          <w:delText>==</w:delText>
        </w:r>
      </w:del>
      <w:r>
        <w:t xml:space="preserve"> 1, wird </w:t>
      </w:r>
      <w:ins w:id="1179" w:author="Dennis Hohmann" w:date="2012-04-14T22:27:00Z">
        <w:r w:rsidR="009D618A">
          <w:t>die</w:t>
        </w:r>
      </w:ins>
      <w:del w:id="1180" w:author="Dennis Hohmann" w:date="2012-04-14T22:27:00Z">
        <w:r w:rsidDel="009D618A">
          <w:delText>der</w:delText>
        </w:r>
      </w:del>
      <w:r>
        <w:t>, in der</w:t>
      </w:r>
      <w:r w:rsidR="00956CA9">
        <w:t xml:space="preserve"> glob</w:t>
      </w:r>
      <w:r>
        <w:t>alen Variablen</w:t>
      </w:r>
      <w:r w:rsidR="00956CA9">
        <w:t xml:space="preserve"> </w:t>
      </w:r>
      <w:r w:rsidR="00956CA9" w:rsidRPr="00AA47E3">
        <w:rPr>
          <w:i/>
        </w:rPr>
        <w:t>FILENAME</w:t>
      </w:r>
      <w:r w:rsidR="00956CA9">
        <w:t xml:space="preserve"> definierte Datei vom USB-Stick geöffnet.</w:t>
      </w:r>
    </w:p>
    <w:p w14:paraId="0074C774" w14:textId="77777777" w:rsidR="00956CA9" w:rsidRPr="00956CA9" w:rsidRDefault="00956CA9">
      <w:pPr>
        <w:pStyle w:val="Textkrper"/>
      </w:pPr>
    </w:p>
    <w:p w14:paraId="280A1E7B" w14:textId="0CAD5F8F" w:rsidR="00956CA9" w:rsidRPr="004102E2" w:rsidRDefault="00956CA9">
      <w:pPr>
        <w:pStyle w:val="Textkrper"/>
        <w:rPr>
          <w:b/>
          <w:i/>
        </w:rPr>
      </w:pPr>
      <w:r w:rsidRPr="004102E2">
        <w:rPr>
          <w:b/>
          <w:i/>
        </w:rPr>
        <w:t>TOOL_Change</w:t>
      </w:r>
    </w:p>
    <w:p w14:paraId="76ABEC00" w14:textId="6C4771F7" w:rsidR="00956CA9" w:rsidRDefault="00956CA9">
      <w:pPr>
        <w:pStyle w:val="Textkrper"/>
      </w:pPr>
      <w:r>
        <w:t>Dieses Bit zeigt durch den Zustand 1 an, dass das Werkzeug gewechselt werden muss. Es wird di</w:t>
      </w:r>
      <w:r w:rsidR="00674137">
        <w:t xml:space="preserve">e entsprechende Routine zum Werkzeugwechsel geladen. Nach erfolgreichem beenden der Routine wird das Bit gelöscht. </w:t>
      </w:r>
    </w:p>
    <w:p w14:paraId="23AF63AD" w14:textId="77777777" w:rsidR="00956CA9" w:rsidRPr="00956CA9" w:rsidRDefault="00956CA9">
      <w:pPr>
        <w:pStyle w:val="Textkrper"/>
      </w:pPr>
    </w:p>
    <w:p w14:paraId="2C7FB15D" w14:textId="2DDF20C3" w:rsidR="00956CA9" w:rsidRPr="004102E2" w:rsidRDefault="00956CA9">
      <w:pPr>
        <w:pStyle w:val="Textkrper"/>
        <w:rPr>
          <w:b/>
          <w:i/>
        </w:rPr>
      </w:pPr>
      <w:r w:rsidRPr="004102E2">
        <w:rPr>
          <w:b/>
          <w:i/>
        </w:rPr>
        <w:t>AUTO_Action</w:t>
      </w:r>
    </w:p>
    <w:p w14:paraId="2F0C6E79" w14:textId="37DA7101" w:rsidR="00956CA9" w:rsidRDefault="00956CA9">
      <w:pPr>
        <w:pStyle w:val="Textkrper"/>
      </w:pPr>
      <w:r>
        <w:t xml:space="preserve">Das </w:t>
      </w:r>
      <w:r w:rsidRPr="004102E2">
        <w:rPr>
          <w:i/>
        </w:rPr>
        <w:t>AUTO_Action</w:t>
      </w:r>
      <w:r>
        <w:t>-Bit signalisiert, dass der Automatik-Betrieb läuft.</w:t>
      </w:r>
    </w:p>
    <w:p w14:paraId="158FB015" w14:textId="4462C236" w:rsidR="00956CA9" w:rsidRPr="00956CA9" w:rsidRDefault="00956CA9">
      <w:pPr>
        <w:pStyle w:val="Textkrper"/>
      </w:pPr>
    </w:p>
    <w:p w14:paraId="63F8A4F7" w14:textId="517F9B80" w:rsidR="00956CA9" w:rsidRPr="004102E2" w:rsidRDefault="00956CA9">
      <w:pPr>
        <w:pStyle w:val="Textkrper"/>
        <w:rPr>
          <w:b/>
          <w:i/>
        </w:rPr>
      </w:pPr>
      <w:r w:rsidRPr="004102E2">
        <w:rPr>
          <w:b/>
          <w:i/>
        </w:rPr>
        <w:t>ABORT_Action</w:t>
      </w:r>
    </w:p>
    <w:p w14:paraId="4142FC11" w14:textId="76CC5B38" w:rsidR="00956CA9" w:rsidRDefault="00956CA9">
      <w:pPr>
        <w:pStyle w:val="Textkrper"/>
      </w:pPr>
      <w:r>
        <w:t xml:space="preserve">Dieses Bit kann zusätzlich zum </w:t>
      </w:r>
      <w:r w:rsidRPr="004102E2">
        <w:rPr>
          <w:i/>
        </w:rPr>
        <w:t>AUTO_Action</w:t>
      </w:r>
      <w:r>
        <w:t xml:space="preserve">-Bit </w:t>
      </w:r>
      <w:del w:id="1181" w:author="Dennis Hohmann" w:date="2012-04-14T22:28:00Z">
        <w:r w:rsidR="00674137" w:rsidDel="00003CD3">
          <w:delText>anstehen</w:delText>
        </w:r>
      </w:del>
      <w:ins w:id="1182" w:author="Dennis Hohmann" w:date="2012-04-14T22:28:00Z">
        <w:r w:rsidR="00003CD3">
          <w:t>gesetzt sein</w:t>
        </w:r>
      </w:ins>
      <w:r w:rsidR="00674137">
        <w:t xml:space="preserve">, jedoch ist das </w:t>
      </w:r>
      <w:del w:id="1183" w:author="Dennis Hohmann" w:date="2012-04-14T22:25:00Z">
        <w:r w:rsidR="00674137" w:rsidRPr="00670D05" w:rsidDel="001D1240">
          <w:rPr>
            <w:i/>
          </w:rPr>
          <w:delText>Abbruch</w:delText>
        </w:r>
      </w:del>
      <w:ins w:id="1184" w:author="Dennis Hohmann" w:date="2012-04-14T22:25:00Z">
        <w:r w:rsidR="001D1240" w:rsidRPr="00670D05">
          <w:rPr>
            <w:i/>
          </w:rPr>
          <w:t>ABORT_Action</w:t>
        </w:r>
      </w:ins>
      <w:r w:rsidR="00674137">
        <w:t xml:space="preserve">-Bit dominant ausgeführt und überschreibt das </w:t>
      </w:r>
      <w:ins w:id="1185" w:author="Dennis Hohmann" w:date="2012-04-14T22:27:00Z">
        <w:r w:rsidR="009D618A" w:rsidRPr="004102E2">
          <w:rPr>
            <w:i/>
          </w:rPr>
          <w:t>AUTO_Action</w:t>
        </w:r>
        <w:r w:rsidR="009D618A">
          <w:t xml:space="preserve">-Bit </w:t>
        </w:r>
      </w:ins>
      <w:del w:id="1186" w:author="Dennis Hohmann" w:date="2012-04-14T22:27:00Z">
        <w:r w:rsidR="00674137" w:rsidDel="009D618A">
          <w:delText xml:space="preserve">Automatik-Bit </w:delText>
        </w:r>
      </w:del>
      <w:r w:rsidR="00674137">
        <w:t>zum Ende des aktuellen Zyklus.</w:t>
      </w:r>
    </w:p>
    <w:p w14:paraId="522E131F" w14:textId="4CA06B58" w:rsidR="00956CA9" w:rsidRPr="00956CA9" w:rsidRDefault="00956CA9">
      <w:pPr>
        <w:pStyle w:val="Textkrper"/>
      </w:pPr>
    </w:p>
    <w:p w14:paraId="2740278E" w14:textId="0E083C3B" w:rsidR="00956CA9" w:rsidRPr="004102E2" w:rsidRDefault="00956CA9">
      <w:pPr>
        <w:pStyle w:val="Textkrper"/>
        <w:rPr>
          <w:b/>
          <w:i/>
        </w:rPr>
      </w:pPr>
      <w:r w:rsidRPr="004102E2">
        <w:rPr>
          <w:b/>
          <w:i/>
        </w:rPr>
        <w:t>EDIP_NEWPOS</w:t>
      </w:r>
    </w:p>
    <w:p w14:paraId="2B815899" w14:textId="3C89E152" w:rsidR="003D339D" w:rsidRDefault="00003CD3">
      <w:pPr>
        <w:pStyle w:val="Textkrper"/>
      </w:pPr>
      <w:ins w:id="1187" w:author="Dennis Hohmann" w:date="2012-04-14T22:28:00Z">
        <w:r>
          <w:t>Dieses Bit gibt an</w:t>
        </w:r>
      </w:ins>
      <w:del w:id="1188" w:author="Dennis Hohmann" w:date="2012-04-14T22:28:00Z">
        <w:r w:rsidR="00674137" w:rsidDel="00003CD3">
          <w:delText>An dieser Stelle wird geprüft</w:delText>
        </w:r>
      </w:del>
      <w:r w:rsidR="00674137">
        <w:t xml:space="preserve">, ob sich die Position einer beliebigen Achse </w:t>
      </w:r>
      <w:del w:id="1189" w:author="Dennis Hohmann" w:date="2012-04-14T22:29:00Z">
        <w:r w:rsidR="00674137" w:rsidDel="00003CD3">
          <w:delText xml:space="preserve">zum </w:delText>
        </w:r>
      </w:del>
      <w:ins w:id="1190" w:author="Dennis Hohmann" w:date="2012-04-14T22:29:00Z">
        <w:r>
          <w:t xml:space="preserve">im </w:t>
        </w:r>
      </w:ins>
      <w:r w:rsidR="00674137">
        <w:t>letzten Zyklus verändert hat. Wenn dies der Fall ist, wird die Routine zur Aktualisierung der Positions</w:t>
      </w:r>
      <w:ins w:id="1191" w:author="Dennis Hohmann" w:date="2012-04-14T22:29:00Z">
        <w:r w:rsidR="00ED6DBB">
          <w:t>w</w:t>
        </w:r>
      </w:ins>
      <w:del w:id="1192" w:author="Dennis Hohmann" w:date="2012-04-14T22:29:00Z">
        <w:r w:rsidR="00674137" w:rsidDel="00ED6DBB">
          <w:delText>-w</w:delText>
        </w:r>
      </w:del>
      <w:r w:rsidR="00674137">
        <w:t>erte im Di</w:t>
      </w:r>
      <w:r w:rsidR="00674137">
        <w:t>s</w:t>
      </w:r>
      <w:r w:rsidR="00674137">
        <w:t xml:space="preserve">play aufgerufen. Dieses Bit wird durch die Routine wieder </w:t>
      </w:r>
      <w:del w:id="1193" w:author="Dennis Hohmann" w:date="2012-04-14T22:24:00Z">
        <w:r w:rsidR="00674137" w:rsidDel="001D1240">
          <w:delText>gelöscht</w:delText>
        </w:r>
      </w:del>
      <w:ins w:id="1194" w:author="Dennis Hohmann" w:date="2012-04-14T22:24:00Z">
        <w:r w:rsidR="001D1240">
          <w:t>zurück gesetzt</w:t>
        </w:r>
      </w:ins>
      <w:r w:rsidR="00674137">
        <w:t>.</w:t>
      </w:r>
    </w:p>
    <w:p w14:paraId="7237A4F2" w14:textId="77777777" w:rsidR="00E847B0" w:rsidRDefault="00E847B0">
      <w:pPr>
        <w:pStyle w:val="Textkrper"/>
      </w:pPr>
    </w:p>
    <w:p w14:paraId="42A8AB05" w14:textId="5BB5B429" w:rsidR="00E847B0" w:rsidRDefault="00E847B0">
      <w:pPr>
        <w:pStyle w:val="Textkrper"/>
        <w:rPr>
          <w:b/>
          <w:i/>
        </w:rPr>
      </w:pPr>
      <w:r w:rsidRPr="00E847B0">
        <w:rPr>
          <w:b/>
          <w:i/>
        </w:rPr>
        <w:t>EDIP_ACTION</w:t>
      </w:r>
    </w:p>
    <w:p w14:paraId="64CD5E76" w14:textId="65924AB7" w:rsidR="00E847B0" w:rsidRPr="00E847B0" w:rsidRDefault="00E847B0">
      <w:pPr>
        <w:pStyle w:val="Textkrper"/>
      </w:pPr>
      <w:r>
        <w:t>Ist dieses Bit gesetzt, sind neue Daten im Sendebuffer des Displays vorhanden.</w:t>
      </w:r>
    </w:p>
    <w:p w14:paraId="0F71DD87" w14:textId="7A36EF48" w:rsidR="00C43950" w:rsidRDefault="00C43950" w:rsidP="0091761D">
      <w:pPr>
        <w:pStyle w:val="berschrift3"/>
      </w:pPr>
      <w:r>
        <w:br w:type="page"/>
      </w:r>
      <w:bookmarkStart w:id="1195" w:name="_Toc196153110"/>
      <w:r>
        <w:t>Globale Definitionsdatei globdef.h</w:t>
      </w:r>
      <w:bookmarkEnd w:id="1195"/>
    </w:p>
    <w:p w14:paraId="4A75FEA9" w14:textId="77777777" w:rsidR="0091761D" w:rsidRPr="0091761D" w:rsidRDefault="0091761D" w:rsidP="0091761D"/>
    <w:p w14:paraId="2EEFE4E2" w14:textId="36EDE141" w:rsidR="006B396F" w:rsidRDefault="00C43950">
      <w:pPr>
        <w:pStyle w:val="Textkrper"/>
      </w:pPr>
      <w:r>
        <w:t>Dies</w:t>
      </w:r>
      <w:ins w:id="1196" w:author="Dennis Hohmann" w:date="2012-04-14T22:30:00Z">
        <w:r w:rsidR="003171EA">
          <w:t>es</w:t>
        </w:r>
      </w:ins>
      <w:del w:id="1197" w:author="Dennis Hohmann" w:date="2012-04-14T22:30:00Z">
        <w:r w:rsidDel="003171EA">
          <w:delText>e</w:delText>
        </w:r>
      </w:del>
      <w:r>
        <w:t xml:space="preserve"> Header-File ist die zentrale Definitions-Datei. Hier wird die globale Struktur </w:t>
      </w:r>
      <w:r w:rsidRPr="00670D05">
        <w:rPr>
          <w:b/>
          <w:i/>
        </w:rPr>
        <w:t>M_FLAGS</w:t>
      </w:r>
      <w:r w:rsidR="005F4E67">
        <w:t xml:space="preserve"> </w:t>
      </w:r>
      <w:r w:rsidR="00652640">
        <w:t>deklariert. Eine Struktur ist ein Datensatz der aus verschieden</w:t>
      </w:r>
      <w:ins w:id="1198" w:author="Dennis Hohmann" w:date="2012-04-14T22:31:00Z">
        <w:r w:rsidR="003171EA">
          <w:t>en</w:t>
        </w:r>
      </w:ins>
      <w:del w:id="1199" w:author="Dennis Hohmann" w:date="2012-04-14T22:31:00Z">
        <w:r w:rsidR="00652640" w:rsidDel="003171EA">
          <w:delText>sten</w:delText>
        </w:r>
      </w:del>
      <w:r w:rsidR="00652640">
        <w:t xml:space="preserve"> Werten und Formaten zusammen</w:t>
      </w:r>
      <w:del w:id="1200" w:author="Dennis Hohmann" w:date="2012-04-14T22:31:00Z">
        <w:r w:rsidR="00652640" w:rsidDel="003171EA">
          <w:delText xml:space="preserve"> </w:delText>
        </w:r>
      </w:del>
      <w:r w:rsidR="00652640">
        <w:t>gesetzt sein kann.</w:t>
      </w:r>
      <w:r w:rsidR="00E23524">
        <w:t xml:space="preserve"> </w:t>
      </w:r>
      <w:r w:rsidR="00652640">
        <w:t>Die hier verwendete Struktur besteht größten</w:t>
      </w:r>
      <w:del w:id="1201" w:author="Dennis Hohmann" w:date="2012-04-14T22:31:00Z">
        <w:r w:rsidR="00652640" w:rsidDel="003171EA">
          <w:delText xml:space="preserve"> T</w:delText>
        </w:r>
      </w:del>
      <w:ins w:id="1202" w:author="Dennis Hohmann" w:date="2012-04-14T22:31:00Z">
        <w:r w:rsidR="003171EA">
          <w:t>t</w:t>
        </w:r>
      </w:ins>
      <w:r w:rsidR="00652640">
        <w:t>eils aus Bitfeldern. Diese ha</w:t>
      </w:r>
      <w:r w:rsidR="00E23524">
        <w:t xml:space="preserve">ben den Vorteil, dass die Größe einer Variablen </w:t>
      </w:r>
      <w:r w:rsidR="009962FF">
        <w:t xml:space="preserve">manuell </w:t>
      </w:r>
      <w:r w:rsidR="00E23524">
        <w:t>festgelegt werden kann. Standar</w:t>
      </w:r>
      <w:ins w:id="1203" w:author="Dennis Hohmann" w:date="2012-04-14T22:32:00Z">
        <w:r w:rsidR="003171EA">
          <w:t>d</w:t>
        </w:r>
      </w:ins>
      <w:del w:id="1204" w:author="Dennis Hohmann" w:date="2012-04-14T22:32:00Z">
        <w:r w:rsidR="00E23524" w:rsidDel="003171EA">
          <w:delText>t</w:delText>
        </w:r>
      </w:del>
      <w:r w:rsidR="00E23524">
        <w:t xml:space="preserve">mäßig </w:t>
      </w:r>
      <w:del w:id="1205" w:author="Dennis Hohmann" w:date="2012-04-14T22:32:00Z">
        <w:r w:rsidR="00E23524" w:rsidDel="005E2362">
          <w:delText xml:space="preserve">wird </w:delText>
        </w:r>
      </w:del>
      <w:ins w:id="1206" w:author="Dennis Hohmann" w:date="2012-04-14T22:32:00Z">
        <w:r w:rsidR="005E2362">
          <w:t xml:space="preserve">werden </w:t>
        </w:r>
      </w:ins>
      <w:r w:rsidR="00E23524">
        <w:t xml:space="preserve">für eine Variable vom Datentyp </w:t>
      </w:r>
      <w:del w:id="1207" w:author="Dennis Hohmann" w:date="2012-04-14T22:32:00Z">
        <w:r w:rsidR="00E23524" w:rsidRPr="003171EA" w:rsidDel="003171EA">
          <w:rPr>
            <w:i/>
            <w:rPrChange w:id="1208" w:author="Dennis Hohmann" w:date="2012-04-14T22:32:00Z">
              <w:rPr/>
            </w:rPrChange>
          </w:rPr>
          <w:delText xml:space="preserve">CHAR </w:delText>
        </w:r>
      </w:del>
      <w:ins w:id="1209" w:author="Dennis Hohmann" w:date="2012-04-14T22:32:00Z">
        <w:r w:rsidR="003171EA" w:rsidRPr="003171EA">
          <w:rPr>
            <w:i/>
            <w:rPrChange w:id="1210" w:author="Dennis Hohmann" w:date="2012-04-14T22:32:00Z">
              <w:rPr/>
            </w:rPrChange>
          </w:rPr>
          <w:t>char</w:t>
        </w:r>
        <w:r w:rsidR="003171EA">
          <w:t xml:space="preserve"> </w:t>
        </w:r>
      </w:ins>
      <w:del w:id="1211" w:author="Dennis Hohmann" w:date="2012-04-14T22:32:00Z">
        <w:r w:rsidR="00E23524" w:rsidDel="003171EA">
          <w:delText xml:space="preserve">8 </w:delText>
        </w:r>
      </w:del>
      <w:ins w:id="1212" w:author="Dennis Hohmann" w:date="2012-04-14T22:32:00Z">
        <w:r w:rsidR="003171EA">
          <w:t xml:space="preserve">acht </w:t>
        </w:r>
      </w:ins>
      <w:r w:rsidR="00E23524">
        <w:t>Bit rese</w:t>
      </w:r>
      <w:r w:rsidR="00E23524">
        <w:t>r</w:t>
      </w:r>
      <w:r w:rsidR="00E23524">
        <w:t xml:space="preserve">viert. Somit kann diese einen Wert von 0 bis 255 bei </w:t>
      </w:r>
      <w:r w:rsidR="00E23524" w:rsidRPr="005E2362">
        <w:rPr>
          <w:i/>
          <w:rPrChange w:id="1213" w:author="Dennis Hohmann" w:date="2012-04-14T22:32:00Z">
            <w:rPr/>
          </w:rPrChange>
        </w:rPr>
        <w:t>unsigned</w:t>
      </w:r>
      <w:r w:rsidR="00E23524">
        <w:t xml:space="preserve"> bzw. -128 bis 127 bei </w:t>
      </w:r>
      <w:r w:rsidR="00E23524" w:rsidRPr="005E2362">
        <w:rPr>
          <w:i/>
          <w:rPrChange w:id="1214" w:author="Dennis Hohmann" w:date="2012-04-14T22:33:00Z">
            <w:rPr/>
          </w:rPrChange>
        </w:rPr>
        <w:t>si</w:t>
      </w:r>
      <w:r w:rsidR="00E23524" w:rsidRPr="005E2362">
        <w:rPr>
          <w:i/>
          <w:rPrChange w:id="1215" w:author="Dennis Hohmann" w:date="2012-04-14T22:33:00Z">
            <w:rPr/>
          </w:rPrChange>
        </w:rPr>
        <w:t>g</w:t>
      </w:r>
      <w:r w:rsidR="00E23524" w:rsidRPr="005E2362">
        <w:rPr>
          <w:i/>
          <w:rPrChange w:id="1216" w:author="Dennis Hohmann" w:date="2012-04-14T22:33:00Z">
            <w:rPr/>
          </w:rPrChange>
        </w:rPr>
        <w:t>ned</w:t>
      </w:r>
      <w:r w:rsidR="00E23524">
        <w:t xml:space="preserve"> annehmen.</w:t>
      </w:r>
      <w:r w:rsidR="009962FF">
        <w:t xml:space="preserve"> Der Unterschied zwischen de</w:t>
      </w:r>
      <w:ins w:id="1217" w:author="Dennis Hohmann" w:date="2012-04-14T22:35:00Z">
        <w:r w:rsidR="005E2362">
          <w:t>n</w:t>
        </w:r>
      </w:ins>
      <w:del w:id="1218" w:author="Dennis Hohmann" w:date="2012-04-14T22:34:00Z">
        <w:r w:rsidR="009962FF" w:rsidDel="005E2362">
          <w:delText>r</w:delText>
        </w:r>
      </w:del>
      <w:r w:rsidR="009962FF">
        <w:t xml:space="preserve"> Definition</w:t>
      </w:r>
      <w:ins w:id="1219" w:author="Dennis Hohmann" w:date="2012-04-14T22:36:00Z">
        <w:r w:rsidR="005E2362">
          <w:t>en</w:t>
        </w:r>
      </w:ins>
      <w:r w:rsidR="009962FF">
        <w:t xml:space="preserve"> </w:t>
      </w:r>
      <w:r w:rsidR="009962FF" w:rsidRPr="005E2362">
        <w:rPr>
          <w:i/>
          <w:rPrChange w:id="1220" w:author="Dennis Hohmann" w:date="2012-04-14T22:34:00Z">
            <w:rPr/>
          </w:rPrChange>
        </w:rPr>
        <w:t>signed</w:t>
      </w:r>
      <w:ins w:id="1221" w:author="Dennis Hohmann" w:date="2012-04-14T22:34:00Z">
        <w:r w:rsidR="005E2362">
          <w:t xml:space="preserve"> </w:t>
        </w:r>
      </w:ins>
      <w:del w:id="1222" w:author="Dennis Hohmann" w:date="2012-04-14T22:34:00Z">
        <w:r w:rsidR="009962FF" w:rsidDel="005E2362">
          <w:delText xml:space="preserve"> </w:delText>
        </w:r>
      </w:del>
      <w:r w:rsidR="009962FF">
        <w:t xml:space="preserve">und </w:t>
      </w:r>
      <w:r w:rsidR="009962FF" w:rsidRPr="005E2362">
        <w:rPr>
          <w:i/>
          <w:rPrChange w:id="1223" w:author="Dennis Hohmann" w:date="2012-04-14T22:34:00Z">
            <w:rPr/>
          </w:rPrChange>
        </w:rPr>
        <w:t>unsigned</w:t>
      </w:r>
      <w:r w:rsidR="009962FF">
        <w:t xml:space="preserve"> liegt d</w:t>
      </w:r>
      <w:r w:rsidR="009962FF">
        <w:t>a</w:t>
      </w:r>
      <w:r w:rsidR="009962FF">
        <w:t xml:space="preserve">rin das </w:t>
      </w:r>
      <w:r w:rsidR="009962FF" w:rsidRPr="008A6DF7">
        <w:rPr>
          <w:i/>
          <w:rPrChange w:id="1224" w:author="Dennis Hohmann" w:date="2012-04-14T22:44:00Z">
            <w:rPr/>
          </w:rPrChange>
        </w:rPr>
        <w:t>signed</w:t>
      </w:r>
      <w:r w:rsidR="009962FF">
        <w:t xml:space="preserve"> Variablen positiv</w:t>
      </w:r>
      <w:ins w:id="1225" w:author="Dennis Hohmann" w:date="2012-04-14T22:36:00Z">
        <w:r w:rsidR="005E2362">
          <w:t>e</w:t>
        </w:r>
      </w:ins>
      <w:del w:id="1226" w:author="Dennis Hohmann" w:date="2012-04-14T22:36:00Z">
        <w:r w:rsidR="009962FF" w:rsidDel="005E2362">
          <w:delText xml:space="preserve"> </w:delText>
        </w:r>
      </w:del>
      <w:ins w:id="1227" w:author="Dennis Hohmann" w:date="2012-04-14T22:36:00Z">
        <w:r w:rsidR="005E2362">
          <w:t xml:space="preserve">, </w:t>
        </w:r>
      </w:ins>
      <w:del w:id="1228" w:author="Dennis Hohmann" w:date="2012-04-14T22:36:00Z">
        <w:r w:rsidR="009962FF" w:rsidDel="005E2362">
          <w:delText xml:space="preserve">und </w:delText>
        </w:r>
      </w:del>
      <w:r w:rsidR="009962FF">
        <w:t xml:space="preserve">negative Werte </w:t>
      </w:r>
      <w:ins w:id="1229" w:author="Dennis Hohmann" w:date="2012-04-14T22:36:00Z">
        <w:r w:rsidR="005E2362">
          <w:t xml:space="preserve">oder </w:t>
        </w:r>
      </w:ins>
      <w:ins w:id="1230" w:author="Dennis Hohmann" w:date="2012-04-14T22:37:00Z">
        <w:r w:rsidR="005E2362">
          <w:t xml:space="preserve">„0“ </w:t>
        </w:r>
      </w:ins>
      <w:r w:rsidR="006B396F">
        <w:t>annehmen können</w:t>
      </w:r>
      <w:r w:rsidR="009962FF">
        <w:t xml:space="preserve">. </w:t>
      </w:r>
      <w:r w:rsidR="009962FF" w:rsidRPr="005E2362">
        <w:rPr>
          <w:i/>
          <w:rPrChange w:id="1231" w:author="Dennis Hohmann" w:date="2012-04-14T22:36:00Z">
            <w:rPr/>
          </w:rPrChange>
        </w:rPr>
        <w:t>Unsigned</w:t>
      </w:r>
      <w:r w:rsidR="009962FF">
        <w:t xml:space="preserve"> können nur positiv</w:t>
      </w:r>
      <w:del w:id="1232" w:author="Dennis Hohmann" w:date="2012-04-14T22:36:00Z">
        <w:r w:rsidR="009962FF" w:rsidDel="005E2362">
          <w:delText>e</w:delText>
        </w:r>
      </w:del>
      <w:r w:rsidR="009962FF">
        <w:t xml:space="preserve"> oder </w:t>
      </w:r>
      <w:ins w:id="1233" w:author="Dennis Hohmann" w:date="2012-04-14T22:43:00Z">
        <w:r w:rsidR="008A6DF7">
          <w:t>„</w:t>
        </w:r>
      </w:ins>
      <w:r w:rsidR="009962FF">
        <w:t>0</w:t>
      </w:r>
      <w:ins w:id="1234" w:author="Dennis Hohmann" w:date="2012-04-14T22:43:00Z">
        <w:r w:rsidR="008A6DF7">
          <w:t>“</w:t>
        </w:r>
      </w:ins>
      <w:r w:rsidR="009962FF">
        <w:t xml:space="preserve"> sein. Ist die Variable </w:t>
      </w:r>
      <w:r w:rsidR="003E219F">
        <w:t>im</w:t>
      </w:r>
      <w:r w:rsidR="00E23524">
        <w:t xml:space="preserve"> Bitfeld mit einer Länge von </w:t>
      </w:r>
      <w:ins w:id="1235" w:author="Dennis Hohmann" w:date="2012-04-14T22:44:00Z">
        <w:r w:rsidR="008A6DF7">
          <w:t>ein</w:t>
        </w:r>
      </w:ins>
      <w:r w:rsidR="003E219F">
        <w:t>s</w:t>
      </w:r>
      <w:del w:id="1236" w:author="Dennis Hohmann" w:date="2012-04-14T22:44:00Z">
        <w:r w:rsidR="00E23524" w:rsidDel="008A6DF7">
          <w:delText>1</w:delText>
        </w:r>
      </w:del>
      <w:r w:rsidR="00E23524">
        <w:t xml:space="preserve"> dekl</w:t>
      </w:r>
      <w:r w:rsidR="00E23524">
        <w:t>a</w:t>
      </w:r>
      <w:r w:rsidR="00E23524">
        <w:t xml:space="preserve">riert, werden zwar </w:t>
      </w:r>
      <w:r w:rsidR="0002332D">
        <w:t>immer noch</w:t>
      </w:r>
      <w:r w:rsidR="00E23524">
        <w:t xml:space="preserve"> </w:t>
      </w:r>
      <w:del w:id="1237" w:author="Dennis Hohmann" w:date="2012-04-14T22:43:00Z">
        <w:r w:rsidR="00E23524" w:rsidDel="008A6DF7">
          <w:delText xml:space="preserve">8 </w:delText>
        </w:r>
      </w:del>
      <w:ins w:id="1238" w:author="Dennis Hohmann" w:date="2012-04-14T22:43:00Z">
        <w:r w:rsidR="008A6DF7">
          <w:t xml:space="preserve">acht </w:t>
        </w:r>
      </w:ins>
      <w:r w:rsidR="00E23524">
        <w:t xml:space="preserve">Bit reserviert, jedoch nur </w:t>
      </w:r>
      <w:r w:rsidR="009962FF">
        <w:t xml:space="preserve">noch </w:t>
      </w:r>
      <w:ins w:id="1239" w:author="Dennis Hohmann" w:date="2012-04-14T22:44:00Z">
        <w:r w:rsidR="008A6DF7">
          <w:t>ein</w:t>
        </w:r>
      </w:ins>
      <w:del w:id="1240" w:author="Dennis Hohmann" w:date="2012-04-14T22:44:00Z">
        <w:r w:rsidR="00E23524" w:rsidDel="008A6DF7">
          <w:delText>1</w:delText>
        </w:r>
      </w:del>
      <w:r w:rsidR="00E23524">
        <w:t xml:space="preserve"> Bit tatsächlich ve</w:t>
      </w:r>
      <w:r w:rsidR="00E23524">
        <w:t>r</w:t>
      </w:r>
      <w:r w:rsidR="00E23524">
        <w:t>wendet</w:t>
      </w:r>
      <w:r w:rsidR="00354597">
        <w:t xml:space="preserve">. </w:t>
      </w:r>
      <w:r w:rsidR="00E23524">
        <w:t xml:space="preserve">Hier kann die Variable nur noch den Wert </w:t>
      </w:r>
      <w:ins w:id="1241" w:author="Dennis Hohmann" w:date="2012-04-14T22:43:00Z">
        <w:r w:rsidR="008A6DF7">
          <w:t>„</w:t>
        </w:r>
      </w:ins>
      <w:r w:rsidR="00E23524">
        <w:t>0</w:t>
      </w:r>
      <w:ins w:id="1242" w:author="Dennis Hohmann" w:date="2012-04-14T22:43:00Z">
        <w:r w:rsidR="008A6DF7">
          <w:t>“</w:t>
        </w:r>
      </w:ins>
      <w:r w:rsidR="00E23524">
        <w:t xml:space="preserve"> o</w:t>
      </w:r>
      <w:r w:rsidR="009962FF">
        <w:t xml:space="preserve">der </w:t>
      </w:r>
      <w:ins w:id="1243" w:author="Dennis Hohmann" w:date="2012-04-14T22:43:00Z">
        <w:r w:rsidR="008A6DF7">
          <w:t>„</w:t>
        </w:r>
      </w:ins>
      <w:r w:rsidR="009962FF">
        <w:t>1</w:t>
      </w:r>
      <w:ins w:id="1244" w:author="Dennis Hohmann" w:date="2012-04-14T22:43:00Z">
        <w:r w:rsidR="008A6DF7">
          <w:t>“</w:t>
        </w:r>
      </w:ins>
      <w:r w:rsidR="009962FF">
        <w:t xml:space="preserve"> annehmen.</w:t>
      </w:r>
      <w:r w:rsidR="00354597">
        <w:t xml:space="preserve"> Der reservierte</w:t>
      </w:r>
      <w:r w:rsidR="003E219F">
        <w:t xml:space="preserve"> aber nicht benötigte</w:t>
      </w:r>
      <w:r w:rsidR="00354597">
        <w:t xml:space="preserve"> Bereich</w:t>
      </w:r>
      <w:r w:rsidR="00772038">
        <w:t xml:space="preserve"> wird mit der nächsten Variable</w:t>
      </w:r>
      <w:r w:rsidR="00354597">
        <w:t xml:space="preserve"> aufgefüllt.</w:t>
      </w:r>
    </w:p>
    <w:p w14:paraId="2AEB837E" w14:textId="77777777" w:rsidR="00965012" w:rsidRDefault="00965012">
      <w:pPr>
        <w:pStyle w:val="Textkrper"/>
      </w:pPr>
    </w:p>
    <w:p w14:paraId="0CD8230E" w14:textId="77777777" w:rsidR="00DC5FEE" w:rsidRDefault="00E55A8B">
      <w:pPr>
        <w:pStyle w:val="Textkrper"/>
      </w:pPr>
      <w:r w:rsidRPr="00E55A8B">
        <w:rPr>
          <w:noProof/>
          <w:lang w:eastAsia="de-DE"/>
        </w:rPr>
        <w:drawing>
          <wp:inline distT="0" distB="0" distL="0" distR="0" wp14:anchorId="2ED0B65D" wp14:editId="3F66E8BC">
            <wp:extent cx="6120765" cy="1027621"/>
            <wp:effectExtent l="0" t="0" r="635" b="0"/>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1027621"/>
                    </a:xfrm>
                    <a:prstGeom prst="rect">
                      <a:avLst/>
                    </a:prstGeom>
                    <a:noFill/>
                    <a:ln>
                      <a:noFill/>
                    </a:ln>
                  </pic:spPr>
                </pic:pic>
              </a:graphicData>
            </a:graphic>
          </wp:inline>
        </w:drawing>
      </w:r>
    </w:p>
    <w:p w14:paraId="7901F0C0" w14:textId="3436329B" w:rsidR="006B396F" w:rsidRDefault="00DC5FEE" w:rsidP="00DC5FEE">
      <w:pPr>
        <w:pStyle w:val="Beschriftung"/>
        <w:jc w:val="both"/>
      </w:pPr>
      <w:bookmarkStart w:id="1245" w:name="_Toc196152842"/>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3</w:t>
      </w:r>
      <w:r w:rsidR="00E74341">
        <w:fldChar w:fldCharType="end"/>
      </w:r>
      <w:del w:id="124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rsidR="00E93A46">
        <w:t xml:space="preserve">: Bitfeld mit zwei </w:t>
      </w:r>
      <w:r w:rsidR="00220105" w:rsidRPr="008A6DF7">
        <w:rPr>
          <w:i/>
          <w:rPrChange w:id="1247" w:author="Dennis Hohmann" w:date="2012-04-14T22:44:00Z">
            <w:rPr/>
          </w:rPrChange>
        </w:rPr>
        <w:t>unsigned</w:t>
      </w:r>
      <w:r w:rsidR="00220105">
        <w:t xml:space="preserve"> CHAR </w:t>
      </w:r>
      <w:r>
        <w:t>Variablen</w:t>
      </w:r>
      <w:bookmarkEnd w:id="1245"/>
    </w:p>
    <w:p w14:paraId="282041E8" w14:textId="77777777" w:rsidR="00965012" w:rsidRPr="00965012" w:rsidRDefault="00965012" w:rsidP="00965012"/>
    <w:p w14:paraId="29DF30FB" w14:textId="020E0FB8" w:rsidR="00354597" w:rsidRDefault="00354597">
      <w:pPr>
        <w:pStyle w:val="Textkrper"/>
      </w:pPr>
      <w:r w:rsidRPr="00354597">
        <w:t xml:space="preserve">Mit dieser Methode </w:t>
      </w:r>
      <w:r>
        <w:t xml:space="preserve">kann gerade bei der Verwendung mehrerer Variablen sehr viel Platz gespart werden. </w:t>
      </w:r>
      <w:del w:id="1248" w:author="Dennis Hohmann" w:date="2012-04-14T22:45:00Z">
        <w:r w:rsidDel="008A6DF7">
          <w:delText xml:space="preserve">8 </w:delText>
        </w:r>
      </w:del>
      <w:ins w:id="1249" w:author="Dennis Hohmann" w:date="2012-04-14T22:45:00Z">
        <w:r w:rsidR="008A6DF7">
          <w:t xml:space="preserve">Acht </w:t>
        </w:r>
      </w:ins>
      <w:r>
        <w:t xml:space="preserve">Variablen vom Typ </w:t>
      </w:r>
      <w:r w:rsidRPr="008A6DF7">
        <w:rPr>
          <w:i/>
          <w:rPrChange w:id="1250" w:author="Dennis Hohmann" w:date="2012-04-14T22:44:00Z">
            <w:rPr/>
          </w:rPrChange>
        </w:rPr>
        <w:t>unsigned</w:t>
      </w:r>
      <w:r>
        <w:t xml:space="preserve"> </w:t>
      </w:r>
      <w:del w:id="1251" w:author="Dennis Hohmann" w:date="2012-04-14T22:44:00Z">
        <w:r w:rsidRPr="00593631" w:rsidDel="008A6DF7">
          <w:rPr>
            <w:i/>
            <w:rPrChange w:id="1252" w:author="Dennis Hohmann" w:date="2012-04-14T22:47:00Z">
              <w:rPr/>
            </w:rPrChange>
          </w:rPr>
          <w:delText xml:space="preserve">CHAR </w:delText>
        </w:r>
      </w:del>
      <w:ins w:id="1253" w:author="Dennis Hohmann" w:date="2012-04-14T22:44:00Z">
        <w:r w:rsidR="008A6DF7" w:rsidRPr="00593631">
          <w:rPr>
            <w:i/>
            <w:rPrChange w:id="1254" w:author="Dennis Hohmann" w:date="2012-04-14T22:47:00Z">
              <w:rPr/>
            </w:rPrChange>
          </w:rPr>
          <w:t>char</w:t>
        </w:r>
        <w:r w:rsidR="008A6DF7">
          <w:t xml:space="preserve"> </w:t>
        </w:r>
      </w:ins>
      <w:r>
        <w:t xml:space="preserve">benötigen 64 Bit Speicherplatz. Wird jeweils nur </w:t>
      </w:r>
      <w:del w:id="1255" w:author="Dennis Hohmann" w:date="2012-04-14T22:45:00Z">
        <w:r w:rsidDel="008A6DF7">
          <w:delText xml:space="preserve">1 </w:delText>
        </w:r>
      </w:del>
      <w:ins w:id="1256" w:author="Dennis Hohmann" w:date="2012-04-14T22:45:00Z">
        <w:r w:rsidR="008A6DF7">
          <w:t xml:space="preserve">ein </w:t>
        </w:r>
      </w:ins>
      <w:r>
        <w:t xml:space="preserve">Bit ausgewertet, sind 56 Bit „verschwendet“. Definiert man diese </w:t>
      </w:r>
      <w:ins w:id="1257" w:author="Dennis Hohmann" w:date="2012-04-14T22:46:00Z">
        <w:r w:rsidR="008A6DF7">
          <w:t>acht</w:t>
        </w:r>
      </w:ins>
      <w:del w:id="1258" w:author="Dennis Hohmann" w:date="2012-04-14T22:46:00Z">
        <w:r w:rsidDel="008A6DF7">
          <w:delText>8</w:delText>
        </w:r>
      </w:del>
      <w:r>
        <w:t xml:space="preserve"> </w:t>
      </w:r>
      <w:r w:rsidRPr="008A6DF7">
        <w:rPr>
          <w:i/>
          <w:rPrChange w:id="1259" w:author="Dennis Hohmann" w:date="2012-04-14T22:45:00Z">
            <w:rPr/>
          </w:rPrChange>
        </w:rPr>
        <w:t xml:space="preserve">unsigned </w:t>
      </w:r>
      <w:ins w:id="1260" w:author="Dennis Hohmann" w:date="2012-04-14T22:45:00Z">
        <w:r w:rsidR="008A6DF7" w:rsidRPr="008A6DF7">
          <w:rPr>
            <w:i/>
            <w:rPrChange w:id="1261" w:author="Dennis Hohmann" w:date="2012-04-14T22:45:00Z">
              <w:rPr/>
            </w:rPrChange>
          </w:rPr>
          <w:t xml:space="preserve">char </w:t>
        </w:r>
      </w:ins>
      <w:del w:id="1262" w:author="Dennis Hohmann" w:date="2012-04-14T22:45:00Z">
        <w:r w:rsidDel="008A6DF7">
          <w:delText xml:space="preserve">CHAR </w:delText>
        </w:r>
      </w:del>
      <w:r>
        <w:t>Variablen in einem Bitfeld</w:t>
      </w:r>
      <w:r w:rsidR="00965012">
        <w:t xml:space="preserve"> je</w:t>
      </w:r>
      <w:r>
        <w:t xml:space="preserve"> mit der Länge </w:t>
      </w:r>
      <w:ins w:id="1263" w:author="Dennis Hohmann" w:date="2012-04-14T22:45:00Z">
        <w:r w:rsidR="008A6DF7">
          <w:t>ein</w:t>
        </w:r>
      </w:ins>
      <w:ins w:id="1264" w:author="Dennis Hohmann" w:date="2012-04-14T22:46:00Z">
        <w:r w:rsidR="008A6DF7">
          <w:t>s</w:t>
        </w:r>
      </w:ins>
      <w:del w:id="1265" w:author="Dennis Hohmann" w:date="2012-04-14T22:45:00Z">
        <w:r w:rsidDel="008A6DF7">
          <w:delText>1</w:delText>
        </w:r>
      </w:del>
      <w:r>
        <w:t xml:space="preserve">, so benötigen diese nur noch </w:t>
      </w:r>
      <w:ins w:id="1266" w:author="Dennis Hohmann" w:date="2012-04-14T22:46:00Z">
        <w:r w:rsidR="008A6DF7">
          <w:t>acht</w:t>
        </w:r>
      </w:ins>
      <w:del w:id="1267" w:author="Dennis Hohmann" w:date="2012-04-14T22:46:00Z">
        <w:r w:rsidDel="008A6DF7">
          <w:delText>8</w:delText>
        </w:r>
      </w:del>
      <w:r>
        <w:t xml:space="preserve"> Bit Speicherplatz.</w:t>
      </w:r>
    </w:p>
    <w:p w14:paraId="7266CC58" w14:textId="77777777" w:rsidR="00354597" w:rsidRDefault="00354597">
      <w:pPr>
        <w:pStyle w:val="Textkrper"/>
      </w:pPr>
    </w:p>
    <w:p w14:paraId="2C9E71DD" w14:textId="057B4B05" w:rsidR="00965012" w:rsidRPr="00C43950" w:rsidRDefault="00965012">
      <w:pPr>
        <w:pStyle w:val="Textkrper"/>
      </w:pPr>
      <w:r>
        <w:t>Diese Definitionsdatei enthält des Weiteren die Frequenzen F_CPU (</w:t>
      </w:r>
      <w:del w:id="1268" w:author="Dennis Hohmann" w:date="2012-04-14T22:42:00Z">
        <w:r w:rsidDel="005E2362">
          <w:delText xml:space="preserve"> </w:delText>
        </w:r>
      </w:del>
      <w:r>
        <w:t>Quarz-Frequenz</w:t>
      </w:r>
      <w:del w:id="1269" w:author="Dennis Hohmann" w:date="2012-04-14T22:42:00Z">
        <w:r w:rsidDel="005E2362">
          <w:delText xml:space="preserve"> </w:delText>
        </w:r>
      </w:del>
      <w:r>
        <w:t xml:space="preserve">) und </w:t>
      </w:r>
      <w:del w:id="1270" w:author="Dennis Hohmann" w:date="2012-04-14T22:49:00Z">
        <w:r w:rsidDel="00C735BE">
          <w:delText xml:space="preserve">der </w:delText>
        </w:r>
      </w:del>
      <w:ins w:id="1271" w:author="Dennis Hohmann" w:date="2012-04-14T22:49:00Z">
        <w:r w:rsidR="00C735BE">
          <w:t xml:space="preserve">die BAUDs der </w:t>
        </w:r>
      </w:ins>
      <w:r>
        <w:t>verwendeten Schnittstellen, UART0, UART1 und I2C. Auch die maximalen Positionen der Achsen sowie die Offset-Position des Werkzeuglängen-Sensors sind hier festgelegt.</w:t>
      </w:r>
    </w:p>
    <w:p w14:paraId="2077176D" w14:textId="004AF706" w:rsidR="0086750C" w:rsidRDefault="00C43950" w:rsidP="00041EE7">
      <w:pPr>
        <w:pStyle w:val="berschrift3"/>
      </w:pPr>
      <w:r>
        <w:br w:type="page"/>
      </w:r>
      <w:bookmarkStart w:id="1272" w:name="_Toc196153111"/>
      <w:r>
        <w:t>Schrittmotor-</w:t>
      </w:r>
      <w:r w:rsidR="003D339D">
        <w:t>Handling</w:t>
      </w:r>
      <w:r>
        <w:t xml:space="preserve"> gocnc.c</w:t>
      </w:r>
      <w:bookmarkEnd w:id="1272"/>
    </w:p>
    <w:p w14:paraId="1DFB1DEA" w14:textId="77777777" w:rsidR="00041EE7" w:rsidRDefault="00041EE7" w:rsidP="00041EE7"/>
    <w:p w14:paraId="2671A535" w14:textId="678B8966" w:rsidR="00041EE7" w:rsidRDefault="004255AE">
      <w:pPr>
        <w:pStyle w:val="Textkrper"/>
      </w:pPr>
      <w:del w:id="1273" w:author="Dennis Hohmann" w:date="2012-04-14T22:58:00Z">
        <w:r w:rsidDel="00A76AE1">
          <w:delText>Die große Herausforderung dieser</w:delText>
        </w:r>
      </w:del>
      <w:ins w:id="1274" w:author="Dennis Hohmann" w:date="2012-04-14T22:58:00Z">
        <w:r w:rsidR="00A76AE1">
          <w:t>Mit dieser</w:t>
        </w:r>
      </w:ins>
      <w:r>
        <w:t xml:space="preserve"> Bibliothek </w:t>
      </w:r>
      <w:del w:id="1275" w:author="Dennis Hohmann" w:date="2012-04-14T22:58:00Z">
        <w:r w:rsidDel="00A76AE1">
          <w:delText>ist es,</w:delText>
        </w:r>
      </w:del>
      <w:ins w:id="1276" w:author="Dennis Hohmann" w:date="2012-04-14T22:58:00Z">
        <w:r w:rsidR="00A76AE1">
          <w:t>werden</w:t>
        </w:r>
      </w:ins>
      <w:r>
        <w:t xml:space="preserve"> alle </w:t>
      </w:r>
      <w:ins w:id="1277" w:author="Dennis Hohmann" w:date="2012-04-14T22:59:00Z">
        <w:r w:rsidR="00A76AE1">
          <w:t xml:space="preserve">notwendigen </w:t>
        </w:r>
      </w:ins>
      <w:r>
        <w:t xml:space="preserve">Funktionen für die Bewegungen der Achsen zur Verfügung </w:t>
      </w:r>
      <w:del w:id="1278" w:author="Dennis Hohmann" w:date="2012-04-14T22:59:00Z">
        <w:r w:rsidDel="00A76AE1">
          <w:delText>zustellen</w:delText>
        </w:r>
      </w:del>
      <w:ins w:id="1279" w:author="Dennis Hohmann" w:date="2012-04-14T22:59:00Z">
        <w:r w:rsidR="00A76AE1">
          <w:t>gestellt.</w:t>
        </w:r>
      </w:ins>
      <w:del w:id="1280" w:author="Dennis Hohmann" w:date="2012-04-14T22:59:00Z">
        <w:r w:rsidDel="00A76AE1">
          <w:delText>.</w:delText>
        </w:r>
      </w:del>
      <w:r>
        <w:t xml:space="preserve"> Die kleinste</w:t>
      </w:r>
      <w:del w:id="1281" w:author="Dennis Hohmann" w:date="2012-04-14T22:58:00Z">
        <w:r w:rsidDel="00A76AE1">
          <w:delText>r</w:delText>
        </w:r>
      </w:del>
      <w:r>
        <w:t xml:space="preserve"> Verfahr-Einheit einer Achse</w:t>
      </w:r>
      <w:del w:id="1282" w:author="Dennis Hohmann" w:date="2012-04-14T22:59:00Z">
        <w:r w:rsidDel="003B1EA2">
          <w:delText>,</w:delText>
        </w:r>
      </w:del>
      <w:r>
        <w:t xml:space="preserve"> ist ein einzelner </w:t>
      </w:r>
      <w:r w:rsidR="008633FC">
        <w:t>Schritt</w:t>
      </w:r>
      <w:r>
        <w:t xml:space="preserve">. Dieser wird mit einer </w:t>
      </w:r>
      <w:r w:rsidR="00D15B9D">
        <w:t xml:space="preserve">vorher festgelegten Geschwindigkeit in eine definierte Richtung mit der </w:t>
      </w:r>
      <w:r w:rsidR="00D15B9D" w:rsidRPr="00D15B9D">
        <w:t xml:space="preserve">Funktion </w:t>
      </w:r>
      <w:del w:id="1283" w:author="Dennis Hohmann" w:date="2012-04-14T23:00:00Z">
        <w:r w:rsidR="00D15B9D" w:rsidRPr="003B1EA2" w:rsidDel="003B1EA2">
          <w:rPr>
            <w:i/>
            <w:rPrChange w:id="1284" w:author="Dennis Hohmann" w:date="2012-04-14T23:00:00Z">
              <w:rPr/>
            </w:rPrChange>
          </w:rPr>
          <w:delText>„</w:delText>
        </w:r>
      </w:del>
      <w:r w:rsidR="00D15B9D" w:rsidRPr="003B1EA2">
        <w:rPr>
          <w:i/>
          <w:rPrChange w:id="1285" w:author="Dennis Hohmann" w:date="2012-04-14T23:00:00Z">
            <w:rPr/>
          </w:rPrChange>
        </w:rPr>
        <w:t>axis_move_single(int8_t AxisSelect,int32_t AxisGoto,uint16_t AxisSpeed)</w:t>
      </w:r>
      <w:del w:id="1286" w:author="Dennis Hohmann" w:date="2012-04-14T23:00:00Z">
        <w:r w:rsidR="00D15B9D" w:rsidDel="003B1EA2">
          <w:delText>“</w:delText>
        </w:r>
      </w:del>
      <w:r w:rsidR="00D15B9D">
        <w:t xml:space="preserve"> </w:t>
      </w:r>
      <w:r w:rsidR="00D15B9D" w:rsidRPr="00D15B9D">
        <w:t>ausgeführt</w:t>
      </w:r>
      <w:r w:rsidR="00D15B9D">
        <w:t xml:space="preserve">. Die Variable </w:t>
      </w:r>
      <w:r w:rsidR="00D15B9D" w:rsidRPr="003B1EA2">
        <w:rPr>
          <w:i/>
          <w:rPrChange w:id="1287" w:author="Dennis Hohmann" w:date="2012-04-14T23:00:00Z">
            <w:rPr/>
          </w:rPrChange>
        </w:rPr>
        <w:t>AxisGoto</w:t>
      </w:r>
      <w:r w:rsidR="00D15B9D">
        <w:t xml:space="preserve"> ist mit der Zielposition in</w:t>
      </w:r>
      <w:r w:rsidR="001B077E">
        <w:t xml:space="preserve"> </w:t>
      </w:r>
      <w:r w:rsidR="00814DEC">
        <w:t>Schritte</w:t>
      </w:r>
      <w:r w:rsidR="001B077E">
        <w:t xml:space="preserve"> zu belegen. Es wird </w:t>
      </w:r>
      <w:r w:rsidR="00D15B9D">
        <w:t>intern die Differenz</w:t>
      </w:r>
      <w:r w:rsidR="001B077E">
        <w:t xml:space="preserve"> zwischen Ist- und Soll-Position ermittelt und die entsprechende Achse mit </w:t>
      </w:r>
      <w:r w:rsidR="001B077E" w:rsidRPr="00BD4938">
        <w:t xml:space="preserve">dieser Differenz verfahren. </w:t>
      </w:r>
      <w:r w:rsidR="00305BE8">
        <w:t>Die</w:t>
      </w:r>
      <w:r w:rsidR="001B077E" w:rsidRPr="00BD4938">
        <w:t xml:space="preserve"> </w:t>
      </w:r>
      <w:r w:rsidR="00305BE8">
        <w:t xml:space="preserve">Umrechnung der Koordinaten von </w:t>
      </w:r>
      <w:ins w:id="1288" w:author="Dennis Hohmann" w:date="2012-04-14T23:02:00Z">
        <w:r w:rsidR="003B1EA2">
          <w:t>µ</w:t>
        </w:r>
      </w:ins>
      <w:del w:id="1289" w:author="Dennis Hohmann" w:date="2012-04-14T23:02:00Z">
        <w:r w:rsidR="00305BE8" w:rsidDel="003B1EA2">
          <w:delText>u</w:delText>
        </w:r>
      </w:del>
      <w:r w:rsidR="001B077E" w:rsidRPr="00BD4938">
        <w:t xml:space="preserve">m in </w:t>
      </w:r>
      <w:r w:rsidR="00814DEC">
        <w:t>Schritte</w:t>
      </w:r>
      <w:r w:rsidR="001B077E" w:rsidRPr="00BD4938">
        <w:t xml:space="preserve"> </w:t>
      </w:r>
      <w:r w:rsidR="00305BE8">
        <w:t>übe</w:t>
      </w:r>
      <w:r w:rsidR="00305BE8">
        <w:t>r</w:t>
      </w:r>
      <w:r w:rsidR="00305BE8">
        <w:t xml:space="preserve">nimmt </w:t>
      </w:r>
      <w:r w:rsidR="001B077E" w:rsidRPr="00BD4938">
        <w:t xml:space="preserve">die Funktion </w:t>
      </w:r>
      <w:del w:id="1290" w:author="Dennis Hohmann" w:date="2012-04-14T23:01:00Z">
        <w:r w:rsidR="00305BE8" w:rsidRPr="003B1EA2" w:rsidDel="003B1EA2">
          <w:rPr>
            <w:i/>
            <w:rPrChange w:id="1291" w:author="Dennis Hohmann" w:date="2012-04-14T23:01:00Z">
              <w:rPr/>
            </w:rPrChange>
          </w:rPr>
          <w:delText>„</w:delText>
        </w:r>
      </w:del>
      <w:r w:rsidR="00BD4938" w:rsidRPr="003B1EA2">
        <w:rPr>
          <w:i/>
          <w:rPrChange w:id="1292" w:author="Dennis Hohmann" w:date="2012-04-14T23:01:00Z">
            <w:rPr/>
          </w:rPrChange>
        </w:rPr>
        <w:t>um_to_steps(int32_t umGoTo)</w:t>
      </w:r>
      <w:del w:id="1293" w:author="Dennis Hohmann" w:date="2012-04-14T23:01:00Z">
        <w:r w:rsidR="00305BE8" w:rsidRPr="00305BE8" w:rsidDel="003B1EA2">
          <w:delText>“</w:delText>
        </w:r>
      </w:del>
      <w:r w:rsidR="00305BE8" w:rsidRPr="00305BE8">
        <w:t>, in andere Richtung für die Ausgabe</w:t>
      </w:r>
      <w:r w:rsidR="00305BE8">
        <w:t xml:space="preserve"> der Position</w:t>
      </w:r>
      <w:r w:rsidR="00305BE8" w:rsidRPr="00305BE8">
        <w:t xml:space="preserve"> werden die </w:t>
      </w:r>
      <w:r w:rsidR="00814DEC">
        <w:t>Schritte</w:t>
      </w:r>
      <w:r w:rsidR="00305BE8" w:rsidRPr="00305BE8">
        <w:t xml:space="preserve"> mit der Funktion </w:t>
      </w:r>
      <w:r w:rsidR="00305BE8" w:rsidRPr="003B1EA2">
        <w:rPr>
          <w:i/>
          <w:rPrChange w:id="1294" w:author="Dennis Hohmann" w:date="2012-04-14T23:02:00Z">
            <w:rPr/>
          </w:rPrChange>
        </w:rPr>
        <w:t>steps_to_um(int32_t steps)</w:t>
      </w:r>
      <w:r w:rsidR="00305BE8">
        <w:t xml:space="preserve"> zurück in </w:t>
      </w:r>
      <w:ins w:id="1295" w:author="Dennis Hohmann" w:date="2012-04-14T23:02:00Z">
        <w:r w:rsidR="003B1EA2">
          <w:t>µ</w:t>
        </w:r>
      </w:ins>
      <w:del w:id="1296" w:author="Dennis Hohmann" w:date="2012-04-14T23:02:00Z">
        <w:r w:rsidR="00305BE8" w:rsidDel="003B1EA2">
          <w:delText>u</w:delText>
        </w:r>
      </w:del>
      <w:r w:rsidR="00305BE8">
        <w:t>m gerechnet.</w:t>
      </w:r>
    </w:p>
    <w:p w14:paraId="317C0882" w14:textId="77777777" w:rsidR="00305BE8" w:rsidRDefault="00305BE8">
      <w:pPr>
        <w:pStyle w:val="Textkrper"/>
      </w:pPr>
    </w:p>
    <w:p w14:paraId="25FE8F20" w14:textId="360BB70E" w:rsidR="00305BE8" w:rsidRDefault="00305BE8">
      <w:pPr>
        <w:pStyle w:val="Textkrper"/>
      </w:pPr>
      <w:r>
        <w:t xml:space="preserve">Besonderes Augenmerk gilt dem Zusammenspiel der X- </w:t>
      </w:r>
      <w:del w:id="1297" w:author="Dennis Hohmann" w:date="2012-04-14T23:05:00Z">
        <w:r w:rsidDel="00950D27">
          <w:delText xml:space="preserve">und </w:delText>
        </w:r>
      </w:del>
      <w:ins w:id="1298" w:author="Dennis Hohmann" w:date="2012-04-14T23:05:00Z">
        <w:r w:rsidR="00950D27">
          <w:t xml:space="preserve">mit der </w:t>
        </w:r>
      </w:ins>
      <w:r>
        <w:t>Y-Achse. Das Fahren e</w:t>
      </w:r>
      <w:r>
        <w:t>i</w:t>
      </w:r>
      <w:r>
        <w:t xml:space="preserve">ner Diagonalen im 45° Winkel stellt für den Controller keine große Schwierigkeit dar. Es werden beide Achsen parallel mit der </w:t>
      </w:r>
      <w:ins w:id="1299" w:author="Dennis Hohmann" w:date="2012-04-14T23:05:00Z">
        <w:r w:rsidR="00950D27">
          <w:t>ü</w:t>
        </w:r>
      </w:ins>
      <w:del w:id="1300" w:author="Dennis Hohmann" w:date="2012-04-14T23:05:00Z">
        <w:r w:rsidDel="00950D27">
          <w:delText>Ü</w:delText>
        </w:r>
      </w:del>
      <w:r>
        <w:t>bergebenen Geschwindigkeit verfahren Dies ist zum schnellen Positionieren über der Platine ausreichend. Wenn es darum geht, geome</w:t>
      </w:r>
      <w:r>
        <w:t>t</w:t>
      </w:r>
      <w:r>
        <w:t>rische Formen zu fahren, wie zum Beispiel ein</w:t>
      </w:r>
      <w:r w:rsidR="001A1356">
        <w:t>e</w:t>
      </w:r>
      <w:r>
        <w:t xml:space="preserve"> Diagonale m</w:t>
      </w:r>
      <w:r w:rsidR="00F41314">
        <w:t>it beliebige</w:t>
      </w:r>
      <w:r w:rsidR="001A1356">
        <w:t>m</w:t>
      </w:r>
      <w:r w:rsidR="00F41314">
        <w:t xml:space="preserve"> Winkel</w:t>
      </w:r>
      <w:r w:rsidR="001A1356">
        <w:t>,</w:t>
      </w:r>
      <w:ins w:id="1301" w:author="Dennis Hohmann" w:date="2012-04-14T23:06:00Z">
        <w:r w:rsidR="00950D27">
          <w:t xml:space="preserve"> erreicht man</w:t>
        </w:r>
      </w:ins>
      <w:del w:id="1302" w:author="Dennis Hohmann" w:date="2012-04-14T23:06:00Z">
        <w:r w:rsidR="00F41314" w:rsidDel="00950D27">
          <w:delText>, kommt man</w:delText>
        </w:r>
      </w:del>
      <w:r w:rsidR="001A1356">
        <w:t xml:space="preserve"> mit Geräten die einem Raster unterliegen</w:t>
      </w:r>
      <w:r w:rsidR="00E81BC6">
        <w:t>,</w:t>
      </w:r>
      <w:r w:rsidR="00F41314">
        <w:t xml:space="preserve"> </w:t>
      </w:r>
      <w:r>
        <w:t>sehr schnell an die Grenzen de</w:t>
      </w:r>
      <w:ins w:id="1303" w:author="Dennis Hohmann" w:date="2012-04-14T23:06:00Z">
        <w:r w:rsidR="00950D27">
          <w:t>r</w:t>
        </w:r>
      </w:ins>
      <w:del w:id="1304" w:author="Dennis Hohmann" w:date="2012-04-14T23:06:00Z">
        <w:r w:rsidDel="00950D27">
          <w:delText>s</w:delText>
        </w:r>
      </w:del>
      <w:r>
        <w:t xml:space="preserve"> </w:t>
      </w:r>
      <w:del w:id="1305" w:author="Dennis Hohmann" w:date="2012-04-14T23:06:00Z">
        <w:r w:rsidDel="00950D27">
          <w:delText>Brauchbaren.</w:delText>
        </w:r>
      </w:del>
      <w:ins w:id="1306" w:author="Dennis Hohmann" w:date="2012-04-14T23:06:00Z">
        <w:r w:rsidR="00950D27">
          <w:t>Aufl</w:t>
        </w:r>
        <w:r w:rsidR="00950D27">
          <w:t>ö</w:t>
        </w:r>
        <w:r w:rsidR="00950D27">
          <w:t>sung.</w:t>
        </w:r>
      </w:ins>
    </w:p>
    <w:p w14:paraId="11643D04" w14:textId="77777777" w:rsidR="00F41314" w:rsidRDefault="00F41314">
      <w:pPr>
        <w:pStyle w:val="Textkrper"/>
      </w:pPr>
    </w:p>
    <w:p w14:paraId="7384190C" w14:textId="72AAC51B" w:rsidR="007260DF" w:rsidRDefault="00F41314">
      <w:pPr>
        <w:pStyle w:val="Textkrper"/>
      </w:pPr>
      <w:r w:rsidRPr="00F41314">
        <w:t>Eine einfache Methode zur Berechnung</w:t>
      </w:r>
      <w:del w:id="1307" w:author="Dennis Hohmann" w:date="2012-04-14T23:07:00Z">
        <w:r w:rsidDel="00950D27">
          <w:delText>,</w:delText>
        </w:r>
      </w:del>
      <w:r>
        <w:t xml:space="preserve"> </w:t>
      </w:r>
      <w:r w:rsidRPr="00F41314">
        <w:t xml:space="preserve">einer </w:t>
      </w:r>
      <w:del w:id="1308" w:author="Dennis Hohmann" w:date="2012-04-14T23:08:00Z">
        <w:r w:rsidRPr="00F41314" w:rsidDel="00950D27">
          <w:delText xml:space="preserve">variablen </w:delText>
        </w:r>
      </w:del>
      <w:r w:rsidRPr="00F41314">
        <w:t>Diagonalen</w:t>
      </w:r>
      <w:ins w:id="1309" w:author="Dennis Hohmann" w:date="2012-04-14T23:08:00Z">
        <w:r w:rsidR="00950D27">
          <w:t xml:space="preserve"> mit variabler Steigung</w:t>
        </w:r>
      </w:ins>
      <w:del w:id="1310" w:author="Dennis Hohmann" w:date="2012-04-14T23:07:00Z">
        <w:r w:rsidDel="00950D27">
          <w:delText>,</w:delText>
        </w:r>
      </w:del>
      <w:r w:rsidRPr="00F41314">
        <w:t xml:space="preserve"> ist der Bresenham-Algorithmus</w:t>
      </w:r>
      <w:r>
        <w:t xml:space="preserve">. </w:t>
      </w:r>
      <w:r w:rsidR="005D5BEA">
        <w:t>Dieser Algorithmus wird dazu verwendet, Geraden oder Kreis</w:t>
      </w:r>
      <w:ins w:id="1311" w:author="Dennis Hohmann" w:date="2012-04-14T23:07:00Z">
        <w:r w:rsidR="00950D27">
          <w:t>e</w:t>
        </w:r>
      </w:ins>
      <w:r w:rsidR="005D5BEA">
        <w:t xml:space="preserve"> so zu zerlegen, dass diese auf Rasterzeichengeräten mit möglichst geringer Abweichung dargestellt wer</w:t>
      </w:r>
      <w:r w:rsidR="007260DF">
        <w:t>den können</w:t>
      </w:r>
      <w:r w:rsidR="0029078E">
        <w:t xml:space="preserve">. Im Prinzip wird die Abweichung </w:t>
      </w:r>
      <w:r w:rsidR="00301CC8">
        <w:t xml:space="preserve">zwischen </w:t>
      </w:r>
      <w:r w:rsidR="0029078E">
        <w:t>der</w:t>
      </w:r>
      <w:r w:rsidR="00A86078">
        <w:t xml:space="preserve"> tatsächlichen</w:t>
      </w:r>
      <w:r w:rsidR="0029078E">
        <w:t xml:space="preserve"> Linie</w:t>
      </w:r>
      <w:r w:rsidR="00301CC8">
        <w:t xml:space="preserve"> und dem Mittelpunkt der umliegenden Pixel in einem Ab</w:t>
      </w:r>
      <w:r w:rsidR="00A86078">
        <w:t xml:space="preserve">schnitt ermittelt. Es wird dann das Pixel </w:t>
      </w:r>
      <w:ins w:id="1312" w:author="Dennis Hohmann" w:date="2012-04-14T23:09:00Z">
        <w:r w:rsidR="00E97D5D">
          <w:t xml:space="preserve">mit der kleinsten Abweichung </w:t>
        </w:r>
      </w:ins>
      <w:r w:rsidR="00A86078">
        <w:t>ausgewählt</w:t>
      </w:r>
      <w:del w:id="1313" w:author="Dennis Hohmann" w:date="2012-04-14T23:09:00Z">
        <w:r w:rsidR="00A86078" w:rsidDel="00E97D5D">
          <w:delText>, mit der kleinsten Abweichung</w:delText>
        </w:r>
      </w:del>
      <w:r w:rsidR="00A86078">
        <w:t>.</w:t>
      </w:r>
    </w:p>
    <w:p w14:paraId="3C61350D" w14:textId="4A42E2D4" w:rsidR="00A86078" w:rsidRDefault="00B97CF3">
      <w:pPr>
        <w:pStyle w:val="Textkrper"/>
      </w:pPr>
      <w:r>
        <w:br w:type="page"/>
      </w:r>
    </w:p>
    <w:p w14:paraId="03D5850A" w14:textId="77777777" w:rsidR="004255AE" w:rsidRDefault="004255AE" w:rsidP="00A86078">
      <w:pPr>
        <w:jc w:val="center"/>
      </w:pPr>
      <w:r>
        <w:rPr>
          <w:noProof/>
          <w:lang w:eastAsia="de-DE"/>
        </w:rPr>
        <w:drawing>
          <wp:inline distT="0" distB="0" distL="0" distR="0" wp14:anchorId="36AC798C" wp14:editId="2AFCB966">
            <wp:extent cx="4574540" cy="1924634"/>
            <wp:effectExtent l="0" t="0" r="0" b="635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senhamLine.png"/>
                    <pic:cNvPicPr/>
                  </pic:nvPicPr>
                  <pic:blipFill rotWithShape="1">
                    <a:blip r:embed="rId25">
                      <a:extLst>
                        <a:ext uri="{28A0092B-C50C-407E-A947-70E740481C1C}">
                          <a14:useLocalDpi xmlns:a14="http://schemas.microsoft.com/office/drawing/2010/main" val="0"/>
                        </a:ext>
                      </a:extLst>
                    </a:blip>
                    <a:srcRect l="-40" t="-1" r="-40" b="57632"/>
                    <a:stretch/>
                  </pic:blipFill>
                  <pic:spPr bwMode="auto">
                    <a:xfrm>
                      <a:off x="0" y="0"/>
                      <a:ext cx="4617213" cy="1942588"/>
                    </a:xfrm>
                    <a:prstGeom prst="rect">
                      <a:avLst/>
                    </a:prstGeom>
                    <a:ln>
                      <a:noFill/>
                    </a:ln>
                    <a:extLst>
                      <a:ext uri="{53640926-AAD7-44d8-BBD7-CCE9431645EC}">
                        <a14:shadowObscured xmlns:a14="http://schemas.microsoft.com/office/drawing/2010/main"/>
                      </a:ext>
                    </a:extLst>
                  </pic:spPr>
                </pic:pic>
              </a:graphicData>
            </a:graphic>
          </wp:inline>
        </w:drawing>
      </w:r>
    </w:p>
    <w:p w14:paraId="7BCA7DE0" w14:textId="03F93A11" w:rsidR="00527914" w:rsidRDefault="004255AE" w:rsidP="00A86078">
      <w:pPr>
        <w:pStyle w:val="Beschriftung"/>
        <w:ind w:firstLine="698"/>
        <w:jc w:val="both"/>
        <w:rPr>
          <w:ins w:id="1314" w:author="Dennis Hohmann" w:date="2012-04-15T02:56:00Z"/>
        </w:rPr>
      </w:pPr>
      <w:bookmarkStart w:id="1315" w:name="_Toc196152843"/>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4</w:t>
      </w:r>
      <w:r w:rsidR="00E74341">
        <w:fldChar w:fldCharType="end"/>
      </w:r>
      <w:del w:id="131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Fehler einer gerasterten Linie</w:t>
      </w:r>
      <w:r w:rsidR="00D468DD">
        <w:t xml:space="preserve"> </w:t>
      </w:r>
      <w:sdt>
        <w:sdtPr>
          <w:id w:val="468718830"/>
          <w:citation/>
        </w:sdtPr>
        <w:sdtContent>
          <w:r w:rsidR="00D468DD">
            <w:fldChar w:fldCharType="begin"/>
          </w:r>
          <w:r w:rsidR="00D468DD">
            <w:rPr>
              <w:rFonts w:ascii="Times New Roman" w:hAnsi="Times New Roman"/>
            </w:rPr>
            <w:instrText xml:space="preserve"> CITATION Wik1 \l 1031 </w:instrText>
          </w:r>
          <w:r w:rsidR="00D468DD">
            <w:fldChar w:fldCharType="separate"/>
          </w:r>
          <w:r w:rsidR="00DD2951" w:rsidRPr="00DD2951">
            <w:rPr>
              <w:rFonts w:ascii="Times New Roman" w:hAnsi="Times New Roman"/>
              <w:noProof/>
            </w:rPr>
            <w:t>(Wikipedia, 2012)</w:t>
          </w:r>
          <w:r w:rsidR="00D468DD">
            <w:fldChar w:fldCharType="end"/>
          </w:r>
        </w:sdtContent>
      </w:sdt>
      <w:bookmarkEnd w:id="1315"/>
    </w:p>
    <w:p w14:paraId="33FB4BDC" w14:textId="77777777" w:rsidR="00233FB0" w:rsidRPr="006D50EA" w:rsidRDefault="00233FB0">
      <w:pPr>
        <w:pPrChange w:id="1317" w:author="Dennis Hohmann" w:date="2012-04-15T02:56:00Z">
          <w:pPr>
            <w:pStyle w:val="Beschriftung"/>
            <w:ind w:firstLine="698"/>
            <w:jc w:val="both"/>
          </w:pPr>
        </w:pPrChange>
      </w:pPr>
    </w:p>
    <w:p w14:paraId="27431714" w14:textId="333ACB1C" w:rsidR="00D468DD" w:rsidRDefault="00D468DD">
      <w:pPr>
        <w:pStyle w:val="Textkrper"/>
        <w:pPrChange w:id="1318" w:author="Dennis Hohmann" w:date="2012-04-15T00:39:00Z">
          <w:pPr>
            <w:pStyle w:val="Beschriftung"/>
            <w:ind w:firstLine="698"/>
            <w:jc w:val="both"/>
          </w:pPr>
        </w:pPrChange>
      </w:pPr>
      <w:r>
        <w:t xml:space="preserve">Es wird zwischen </w:t>
      </w:r>
      <w:ins w:id="1319" w:author="Dennis Hohmann" w:date="2012-04-14T23:10:00Z">
        <w:r w:rsidR="00E97D5D">
          <w:t>zwei</w:t>
        </w:r>
      </w:ins>
      <w:del w:id="1320" w:author="Dennis Hohmann" w:date="2012-04-14T23:10:00Z">
        <w:r w:rsidDel="00E97D5D">
          <w:delText>2</w:delText>
        </w:r>
      </w:del>
      <w:r>
        <w:t xml:space="preserve"> Gruppen von Bewegungen unterschieden</w:t>
      </w:r>
      <w:ins w:id="1321" w:author="Dennis Hohmann" w:date="2012-04-14T23:10:00Z">
        <w:r w:rsidR="00E97D5D">
          <w:t xml:space="preserve">, </w:t>
        </w:r>
      </w:ins>
      <w:r>
        <w:t>relative</w:t>
      </w:r>
      <w:r w:rsidR="00E81BC6">
        <w:t xml:space="preserve"> oder</w:t>
      </w:r>
      <w:del w:id="1322" w:author="Dennis Hohmann" w:date="2012-04-14T23:11:00Z">
        <w:r w:rsidDel="00E97D5D">
          <w:delText>n</w:delText>
        </w:r>
      </w:del>
      <w:r>
        <w:t xml:space="preserve"> absolute </w:t>
      </w:r>
      <w:r w:rsidR="00491E7B">
        <w:t xml:space="preserve">Bewegungen. Der Unterschied dieser Gruppen liegt </w:t>
      </w:r>
      <w:del w:id="1323" w:author="Dennis Hohmann" w:date="2012-04-14T23:11:00Z">
        <w:r w:rsidR="00491E7B" w:rsidDel="00E97D5D">
          <w:delText xml:space="preserve">einfach </w:delText>
        </w:r>
      </w:del>
      <w:r w:rsidR="00491E7B">
        <w:t>nur in der Berechnung der zu fahre</w:t>
      </w:r>
      <w:r w:rsidR="00491E7B">
        <w:t>n</w:t>
      </w:r>
      <w:r w:rsidR="00491E7B">
        <w:t>den Strecke.</w:t>
      </w:r>
    </w:p>
    <w:p w14:paraId="4B6AA09D" w14:textId="77777777" w:rsidR="00491E7B" w:rsidRDefault="00491E7B">
      <w:pPr>
        <w:pStyle w:val="Textkrper"/>
        <w:pPrChange w:id="1324" w:author="Dennis Hohmann" w:date="2012-04-15T00:39:00Z">
          <w:pPr>
            <w:pStyle w:val="Beschriftung"/>
            <w:ind w:firstLine="698"/>
            <w:jc w:val="both"/>
          </w:pPr>
        </w:pPrChange>
      </w:pPr>
    </w:p>
    <w:p w14:paraId="54A07DBA" w14:textId="3880861A" w:rsidR="00491E7B" w:rsidRPr="00210452" w:rsidRDefault="00491E7B">
      <w:pPr>
        <w:pStyle w:val="Textkrper"/>
        <w:pPrChange w:id="1325" w:author="Dennis Hohmann" w:date="2012-04-15T00:39:00Z">
          <w:pPr>
            <w:pStyle w:val="Beschriftung"/>
            <w:ind w:firstLine="698"/>
            <w:jc w:val="both"/>
          </w:pPr>
        </w:pPrChange>
      </w:pPr>
      <w:r>
        <w:t xml:space="preserve">Die Berechnung der Geschwindigkeit </w:t>
      </w:r>
      <w:r w:rsidR="00210452">
        <w:t>wird durch die</w:t>
      </w:r>
      <w:r>
        <w:t xml:space="preserve"> </w:t>
      </w:r>
      <w:r w:rsidRPr="00210452">
        <w:t xml:space="preserve">Funktion </w:t>
      </w:r>
      <w:r w:rsidR="00210452" w:rsidRPr="00E97D5D">
        <w:rPr>
          <w:i/>
          <w:color w:val="000000"/>
          <w:rPrChange w:id="1326" w:author="Dennis Hohmann" w:date="2012-04-14T23:11:00Z">
            <w:rPr>
              <w:b w:val="0"/>
              <w:color w:val="000000"/>
            </w:rPr>
          </w:rPrChange>
        </w:rPr>
        <w:t>axis_set_speed(uint8_t speed)</w:t>
      </w:r>
      <w:r w:rsidR="00210452">
        <w:rPr>
          <w:color w:val="000000"/>
        </w:rPr>
        <w:t xml:space="preserve"> übernommen.</w:t>
      </w:r>
    </w:p>
    <w:p w14:paraId="53D9104A" w14:textId="77777777" w:rsidR="00D468DD" w:rsidRPr="00D468DD" w:rsidRDefault="00D468DD" w:rsidP="00D468DD"/>
    <w:p w14:paraId="0DD06542" w14:textId="067B1EA2" w:rsidR="00250369" w:rsidRPr="00250369" w:rsidRDefault="00955ADA" w:rsidP="00250369">
      <w:pPr>
        <w:pStyle w:val="berschrift3"/>
      </w:pPr>
      <w:bookmarkStart w:id="1327" w:name="_Toc196153112"/>
      <w:r>
        <w:t>USB-Kommunikation vnc1l.c</w:t>
      </w:r>
      <w:bookmarkEnd w:id="1327"/>
    </w:p>
    <w:p w14:paraId="504411EC" w14:textId="77777777" w:rsidR="00955ADA" w:rsidRDefault="00955ADA" w:rsidP="00041EE7"/>
    <w:p w14:paraId="18431C82" w14:textId="44810BF5" w:rsidR="001E56AB" w:rsidRDefault="001E56AB">
      <w:pPr>
        <w:pStyle w:val="Textkrper"/>
      </w:pPr>
      <w:del w:id="1328" w:author="Dennis Hohmann" w:date="2012-04-14T23:12:00Z">
        <w:r w:rsidDel="00E97D5D">
          <w:delText xml:space="preserve">Wurde </w:delText>
        </w:r>
      </w:del>
      <w:ins w:id="1329" w:author="Dennis Hohmann" w:date="2012-04-14T23:12:00Z">
        <w:r w:rsidR="00E97D5D">
          <w:t xml:space="preserve">Wird </w:t>
        </w:r>
      </w:ins>
      <w:del w:id="1330" w:author="Dennis Hohmann" w:date="2012-04-14T23:12:00Z">
        <w:r w:rsidDel="00E97D5D">
          <w:delText xml:space="preserve">der </w:delText>
        </w:r>
      </w:del>
      <w:r>
        <w:t xml:space="preserve">ein </w:t>
      </w:r>
      <w:ins w:id="1331" w:author="Dennis Hohmann" w:date="2012-04-14T23:12:00Z">
        <w:r w:rsidR="00E97D5D">
          <w:t>USB-</w:t>
        </w:r>
      </w:ins>
      <w:r>
        <w:t xml:space="preserve">Stick gesteckt und korrekt erkannt, kann eine entsprechende Datei aus dem </w:t>
      </w:r>
    </w:p>
    <w:p w14:paraId="27C0DE32" w14:textId="77777777" w:rsidR="00B41BAE" w:rsidRDefault="001E56AB">
      <w:pPr>
        <w:pStyle w:val="Textkrper"/>
        <w:rPr>
          <w:ins w:id="1332" w:author="Dennis Hohmann" w:date="2012-04-14T23:14:00Z"/>
        </w:rPr>
      </w:pPr>
      <w:r>
        <w:t>ROOT-Verzeichnis vo</w:t>
      </w:r>
      <w:ins w:id="1333" w:author="Dennis Hohmann" w:date="2012-04-14T23:13:00Z">
        <w:r w:rsidR="00B41BAE">
          <w:t>n dem</w:t>
        </w:r>
      </w:ins>
      <w:del w:id="1334" w:author="Dennis Hohmann" w:date="2012-04-14T23:13:00Z">
        <w:r w:rsidDel="00B41BAE">
          <w:delText>m</w:delText>
        </w:r>
      </w:del>
      <w:r>
        <w:t xml:space="preserve"> Programm mit der Funktion </w:t>
      </w:r>
      <w:del w:id="1335" w:author="Dennis Hohmann" w:date="2012-04-14T23:13:00Z">
        <w:r w:rsidRPr="00B41BAE" w:rsidDel="00B41BAE">
          <w:rPr>
            <w:i/>
            <w:rPrChange w:id="1336" w:author="Dennis Hohmann" w:date="2012-04-14T23:13:00Z">
              <w:rPr/>
            </w:rPrChange>
          </w:rPr>
          <w:delText>„</w:delText>
        </w:r>
      </w:del>
      <w:r w:rsidRPr="00B41BAE">
        <w:rPr>
          <w:i/>
          <w:rPrChange w:id="1337" w:author="Dennis Hohmann" w:date="2012-04-14T23:13:00Z">
            <w:rPr/>
          </w:rPrChange>
        </w:rPr>
        <w:t>usb_open_file(FILENAME)</w:t>
      </w:r>
      <w:del w:id="1338" w:author="Dennis Hohmann" w:date="2012-04-14T23:13:00Z">
        <w:r w:rsidRPr="001E56AB" w:rsidDel="00B41BAE">
          <w:delText>“</w:delText>
        </w:r>
      </w:del>
      <w:r>
        <w:rPr>
          <w:rFonts w:ascii="Menlo Regular" w:hAnsi="Menlo Regular" w:cs="Menlo Regular"/>
          <w:color w:val="000000"/>
          <w:sz w:val="22"/>
          <w:szCs w:val="22"/>
        </w:rPr>
        <w:t xml:space="preserve"> </w:t>
      </w:r>
      <w:r>
        <w:t>g</w:t>
      </w:r>
      <w:r>
        <w:t>e</w:t>
      </w:r>
      <w:r>
        <w:t xml:space="preserve">öffnet werden. Dateien </w:t>
      </w:r>
      <w:del w:id="1339" w:author="Dennis Hohmann" w:date="2012-04-14T23:13:00Z">
        <w:r w:rsidDel="00B41BAE">
          <w:delText xml:space="preserve">aus </w:delText>
        </w:r>
      </w:del>
      <w:ins w:id="1340" w:author="Dennis Hohmann" w:date="2012-04-14T23:13:00Z">
        <w:r w:rsidR="00B41BAE">
          <w:t xml:space="preserve">in </w:t>
        </w:r>
      </w:ins>
      <w:r>
        <w:t>Unterverzeichnissen werden aktuell nicht unterstützt. Ist die D</w:t>
      </w:r>
      <w:r>
        <w:t>a</w:t>
      </w:r>
      <w:r>
        <w:t xml:space="preserve">tei erfolgreich geöffnet, stehen </w:t>
      </w:r>
      <w:del w:id="1341" w:author="Dennis Hohmann" w:date="2012-04-14T23:13:00Z">
        <w:r w:rsidDel="00B41BAE">
          <w:delText xml:space="preserve">2 </w:delText>
        </w:r>
      </w:del>
      <w:ins w:id="1342" w:author="Dennis Hohmann" w:date="2012-04-14T23:13:00Z">
        <w:r w:rsidR="00B41BAE">
          <w:t xml:space="preserve">zwei </w:t>
        </w:r>
      </w:ins>
      <w:r>
        <w:t>weitere Funktionen zur Verfügung</w:t>
      </w:r>
      <w:ins w:id="1343" w:author="Dennis Hohmann" w:date="2012-04-14T23:14:00Z">
        <w:r w:rsidR="00B41BAE">
          <w:t>:</w:t>
        </w:r>
      </w:ins>
    </w:p>
    <w:p w14:paraId="13D030B3" w14:textId="77777777" w:rsidR="00B41BAE" w:rsidRDefault="001E56AB">
      <w:pPr>
        <w:pStyle w:val="Textkrper"/>
        <w:rPr>
          <w:ins w:id="1344" w:author="Dennis Hohmann" w:date="2012-04-14T23:14:00Z"/>
        </w:rPr>
      </w:pPr>
      <w:del w:id="1345" w:author="Dennis Hohmann" w:date="2012-04-14T23:14:00Z">
        <w:r w:rsidDel="00B41BAE">
          <w:delText xml:space="preserve">. </w:delText>
        </w:r>
      </w:del>
      <w:del w:id="1346" w:author="Dennis Hohmann" w:date="2012-04-14T23:13:00Z">
        <w:r w:rsidRPr="00B41BAE" w:rsidDel="00B41BAE">
          <w:rPr>
            <w:i/>
            <w:rPrChange w:id="1347" w:author="Dennis Hohmann" w:date="2012-04-14T23:14:00Z">
              <w:rPr/>
            </w:rPrChange>
          </w:rPr>
          <w:delText>„</w:delText>
        </w:r>
      </w:del>
      <w:r w:rsidRPr="00B41BAE">
        <w:rPr>
          <w:i/>
          <w:rPrChange w:id="1348" w:author="Dennis Hohmann" w:date="2012-04-14T23:14:00Z">
            <w:rPr/>
          </w:rPrChange>
        </w:rPr>
        <w:t>usb_close_file(FILENAME)</w:t>
      </w:r>
      <w:del w:id="1349" w:author="Dennis Hohmann" w:date="2012-04-14T23:13:00Z">
        <w:r w:rsidRPr="00C77F17" w:rsidDel="00B41BAE">
          <w:delText>“</w:delText>
        </w:r>
      </w:del>
      <w:r w:rsidRPr="00C77F17">
        <w:t xml:space="preserve"> schließt die angegeben </w:t>
      </w:r>
      <w:r>
        <w:t>Datei wiede</w:t>
      </w:r>
      <w:del w:id="1350" w:author="Dennis Hohmann" w:date="2012-04-14T23:14:00Z">
        <w:r w:rsidDel="00B41BAE">
          <w:delText>r</w:delText>
        </w:r>
      </w:del>
      <w:ins w:id="1351" w:author="Dennis Hohmann" w:date="2012-04-14T23:14:00Z">
        <w:r w:rsidR="00B41BAE">
          <w:t>r.</w:t>
        </w:r>
      </w:ins>
      <w:del w:id="1352" w:author="Dennis Hohmann" w:date="2012-04-14T23:14:00Z">
        <w:r w:rsidDel="00B41BAE">
          <w:delText>,</w:delText>
        </w:r>
      </w:del>
    </w:p>
    <w:p w14:paraId="6191A9F5" w14:textId="5C985E6D" w:rsidR="001E56AB" w:rsidRDefault="001E56AB">
      <w:pPr>
        <w:pStyle w:val="Textkrper"/>
      </w:pPr>
      <w:del w:id="1353" w:author="Dennis Hohmann" w:date="2012-04-14T23:14:00Z">
        <w:r w:rsidDel="00B41BAE">
          <w:delText xml:space="preserve"> </w:delText>
        </w:r>
        <w:r w:rsidRPr="00B41BAE" w:rsidDel="00B41BAE">
          <w:rPr>
            <w:i/>
            <w:rPrChange w:id="1354" w:author="Dennis Hohmann" w:date="2012-04-14T23:14:00Z">
              <w:rPr/>
            </w:rPrChange>
          </w:rPr>
          <w:delText>„</w:delText>
        </w:r>
      </w:del>
      <w:r w:rsidRPr="00B41BAE">
        <w:rPr>
          <w:i/>
          <w:rPrChange w:id="1355" w:author="Dennis Hohmann" w:date="2012-04-14T23:14:00Z">
            <w:rPr/>
          </w:rPrChange>
        </w:rPr>
        <w:t>usb_get_block(int8_t byte)</w:t>
      </w:r>
      <w:del w:id="1356" w:author="Dennis Hohmann" w:date="2012-04-14T23:14:00Z">
        <w:r w:rsidRPr="00C77F17" w:rsidDel="00B41BAE">
          <w:delText>“</w:delText>
        </w:r>
      </w:del>
      <w:r>
        <w:rPr>
          <w:rFonts w:ascii="Menlo Regular" w:hAnsi="Menlo Regular" w:cs="Menlo Regular"/>
          <w:color w:val="000000"/>
          <w:sz w:val="22"/>
          <w:szCs w:val="22"/>
        </w:rPr>
        <w:t xml:space="preserve"> </w:t>
      </w:r>
      <w:r>
        <w:t>gibt die übergebene Anz</w:t>
      </w:r>
      <w:r w:rsidRPr="00C77F17">
        <w:t>ahl an Bytes</w:t>
      </w:r>
      <w:r>
        <w:t xml:space="preserve"> an die globale Variable </w:t>
      </w:r>
      <w:r w:rsidRPr="00B41BAE">
        <w:rPr>
          <w:i/>
          <w:rPrChange w:id="1357" w:author="Dennis Hohmann" w:date="2012-04-14T23:15:00Z">
            <w:rPr/>
          </w:rPrChange>
        </w:rPr>
        <w:t>STRING</w:t>
      </w:r>
      <w:r>
        <w:t xml:space="preserve"> zurück.</w:t>
      </w:r>
      <w:ins w:id="1358" w:author="Dennis Hohmann" w:date="2012-04-14T23:16:00Z">
        <w:r w:rsidR="00B41BAE">
          <w:t xml:space="preserve"> Von dort kann der </w:t>
        </w:r>
        <w:r w:rsidR="00B41BAE" w:rsidRPr="003B4059">
          <w:rPr>
            <w:i/>
          </w:rPr>
          <w:t>STRING</w:t>
        </w:r>
        <w:r w:rsidR="00B41BAE">
          <w:t xml:space="preserve"> mit der Funktion </w:t>
        </w:r>
        <w:r w:rsidR="00B41BAE" w:rsidRPr="003B4059">
          <w:rPr>
            <w:i/>
          </w:rPr>
          <w:t>usb_get_command(void)</w:t>
        </w:r>
        <w:r w:rsidR="00B41BAE">
          <w:rPr>
            <w:i/>
          </w:rPr>
          <w:t>,</w:t>
        </w:r>
        <w:r w:rsidR="00B41BAE">
          <w:rPr>
            <w:rFonts w:ascii="Menlo Regular" w:hAnsi="Menlo Regular" w:cs="Menlo Regular"/>
            <w:color w:val="000000"/>
            <w:sz w:val="22"/>
            <w:szCs w:val="22"/>
          </w:rPr>
          <w:t xml:space="preserve"> </w:t>
        </w:r>
        <w:r w:rsidR="00B41BAE" w:rsidRPr="00C77F17">
          <w:t xml:space="preserve">wie im </w:t>
        </w:r>
        <w:r w:rsidR="00B41BAE">
          <w:t>Struktogramm dargestellt, ausgewertet werden.</w:t>
        </w:r>
      </w:ins>
    </w:p>
    <w:p w14:paraId="2C321457" w14:textId="77777777" w:rsidR="001E56AB" w:rsidRDefault="001E56AB" w:rsidP="00041EE7"/>
    <w:p w14:paraId="72C68282" w14:textId="4489A9AA" w:rsidR="00412699" w:rsidRDefault="00412699" w:rsidP="00041EE7">
      <w:r>
        <w:br w:type="page"/>
      </w:r>
    </w:p>
    <w:p w14:paraId="34891E73" w14:textId="77777777" w:rsidR="00250369" w:rsidRDefault="00250369" w:rsidP="00250369">
      <w:pPr>
        <w:keepNext/>
      </w:pPr>
      <w:r>
        <w:rPr>
          <w:noProof/>
          <w:lang w:eastAsia="de-DE"/>
        </w:rPr>
        <w:drawing>
          <wp:inline distT="0" distB="0" distL="0" distR="0" wp14:anchorId="7C85D2ED" wp14:editId="1AC69FAB">
            <wp:extent cx="6120765" cy="2933700"/>
            <wp:effectExtent l="0" t="0" r="635" b="1270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Sequenz auswerten.png"/>
                    <pic:cNvPicPr/>
                  </pic:nvPicPr>
                  <pic:blipFill>
                    <a:blip r:embed="rId26">
                      <a:extLst>
                        <a:ext uri="{28A0092B-C50C-407E-A947-70E740481C1C}">
                          <a14:useLocalDpi xmlns:a14="http://schemas.microsoft.com/office/drawing/2010/main" val="0"/>
                        </a:ext>
                      </a:extLst>
                    </a:blip>
                    <a:stretch>
                      <a:fillRect/>
                    </a:stretch>
                  </pic:blipFill>
                  <pic:spPr>
                    <a:xfrm>
                      <a:off x="0" y="0"/>
                      <a:ext cx="6120765" cy="2933700"/>
                    </a:xfrm>
                    <a:prstGeom prst="rect">
                      <a:avLst/>
                    </a:prstGeom>
                  </pic:spPr>
                </pic:pic>
              </a:graphicData>
            </a:graphic>
          </wp:inline>
        </w:drawing>
      </w:r>
    </w:p>
    <w:p w14:paraId="11439010" w14:textId="1712569B" w:rsidR="00955ADA" w:rsidRDefault="00250369" w:rsidP="00250369">
      <w:pPr>
        <w:pStyle w:val="Beschriftung"/>
      </w:pPr>
      <w:bookmarkStart w:id="1359" w:name="_Toc196152844"/>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5</w:t>
      </w:r>
      <w:r w:rsidR="00E74341">
        <w:fldChar w:fldCharType="end"/>
      </w:r>
      <w:del w:id="1360"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t>: USB-Sequenz</w:t>
      </w:r>
      <w:bookmarkEnd w:id="1359"/>
    </w:p>
    <w:p w14:paraId="7721F870" w14:textId="77777777" w:rsidR="00250369" w:rsidRDefault="00250369" w:rsidP="00955ADA"/>
    <w:p w14:paraId="5A9F950D" w14:textId="2FE34B7B" w:rsidR="00C77F17" w:rsidDel="00B41BAE" w:rsidRDefault="00C77F17">
      <w:pPr>
        <w:pStyle w:val="Textkrper"/>
        <w:rPr>
          <w:del w:id="1361" w:author="Dennis Hohmann" w:date="2012-04-14T23:16:00Z"/>
        </w:rPr>
      </w:pPr>
      <w:del w:id="1362" w:author="Dennis Hohmann" w:date="2012-04-14T23:16:00Z">
        <w:r w:rsidDel="00B41BAE">
          <w:delText xml:space="preserve">Von dort kann der </w:delText>
        </w:r>
        <w:r w:rsidRPr="00B41BAE" w:rsidDel="00B41BAE">
          <w:rPr>
            <w:bCs w:val="0"/>
            <w:i/>
            <w:rPrChange w:id="1363" w:author="Dennis Hohmann" w:date="2012-04-14T23:16:00Z">
              <w:rPr>
                <w:bCs w:val="0"/>
              </w:rPr>
            </w:rPrChange>
          </w:rPr>
          <w:delText>STRING</w:delText>
        </w:r>
        <w:r w:rsidDel="00B41BAE">
          <w:delText xml:space="preserve"> mit der Funktion </w:delText>
        </w:r>
        <w:r w:rsidRPr="00B41BAE" w:rsidDel="00B41BAE">
          <w:rPr>
            <w:bCs w:val="0"/>
            <w:i/>
            <w:rPrChange w:id="1364" w:author="Dennis Hohmann" w:date="2012-04-14T23:16:00Z">
              <w:rPr>
                <w:bCs w:val="0"/>
              </w:rPr>
            </w:rPrChange>
          </w:rPr>
          <w:delText>„usb_get_command(void)“</w:delText>
        </w:r>
        <w:r w:rsidDel="00B41BAE">
          <w:rPr>
            <w:rFonts w:ascii="Menlo Regular" w:hAnsi="Menlo Regular" w:cs="Menlo Regular"/>
            <w:color w:val="000000"/>
            <w:sz w:val="22"/>
            <w:szCs w:val="22"/>
          </w:rPr>
          <w:delText xml:space="preserve"> </w:delText>
        </w:r>
        <w:r w:rsidRPr="00C77F17" w:rsidDel="00B41BAE">
          <w:delText xml:space="preserve">wie im </w:delText>
        </w:r>
        <w:r w:rsidDel="00B41BAE">
          <w:delText>Strukt</w:delText>
        </w:r>
        <w:r w:rsidR="001E56AB" w:rsidDel="00B41BAE">
          <w:delText>ogramm dargestellt, ausgewertet werden.</w:delText>
        </w:r>
      </w:del>
    </w:p>
    <w:p w14:paraId="54B3645B" w14:textId="79DDD5D4" w:rsidR="00C77F17" w:rsidRDefault="00C77F17">
      <w:pPr>
        <w:pStyle w:val="Textkrper"/>
      </w:pPr>
      <w:r>
        <w:t>Die Funktion</w:t>
      </w:r>
      <w:ins w:id="1365" w:author="Dennis Hohmann" w:date="2012-04-14T23:17:00Z">
        <w:r w:rsidR="00B41BAE">
          <w:t xml:space="preserve"> </w:t>
        </w:r>
      </w:ins>
      <w:del w:id="1366" w:author="Dennis Hohmann" w:date="2012-04-14T23:17:00Z">
        <w:r w:rsidRPr="00B41BAE" w:rsidDel="00B41BAE">
          <w:rPr>
            <w:i/>
            <w:rPrChange w:id="1367" w:author="Dennis Hohmann" w:date="2012-04-14T23:17:00Z">
              <w:rPr/>
            </w:rPrChange>
          </w:rPr>
          <w:delText xml:space="preserve"> „</w:delText>
        </w:r>
      </w:del>
      <w:r w:rsidRPr="00B41BAE">
        <w:rPr>
          <w:i/>
          <w:rPrChange w:id="1368" w:author="Dennis Hohmann" w:date="2012-04-14T23:17:00Z">
            <w:rPr/>
          </w:rPrChange>
        </w:rPr>
        <w:t>usb_string_reset(</w:t>
      </w:r>
      <w:r w:rsidR="001E56AB" w:rsidRPr="00B41BAE">
        <w:rPr>
          <w:i/>
          <w:rPrChange w:id="1369" w:author="Dennis Hohmann" w:date="2012-04-14T23:17:00Z">
            <w:rPr/>
          </w:rPrChange>
        </w:rPr>
        <w:t>void</w:t>
      </w:r>
      <w:ins w:id="1370" w:author="Dennis Hohmann" w:date="2012-04-14T23:17:00Z">
        <w:r w:rsidR="00B41BAE" w:rsidRPr="00B41BAE">
          <w:rPr>
            <w:i/>
            <w:rPrChange w:id="1371" w:author="Dennis Hohmann" w:date="2012-04-14T23:17:00Z">
              <w:rPr/>
            </w:rPrChange>
          </w:rPr>
          <w:t>)</w:t>
        </w:r>
      </w:ins>
      <w:del w:id="1372" w:author="Dennis Hohmann" w:date="2012-04-14T23:17:00Z">
        <w:r w:rsidRPr="00B41BAE" w:rsidDel="00B41BAE">
          <w:rPr>
            <w:i/>
            <w:rPrChange w:id="1373" w:author="Dennis Hohmann" w:date="2012-04-14T23:17:00Z">
              <w:rPr/>
            </w:rPrChange>
          </w:rPr>
          <w:delText>)“</w:delText>
        </w:r>
      </w:del>
      <w:r>
        <w:t xml:space="preserve"> </w:t>
      </w:r>
      <w:del w:id="1374" w:author="Dennis Hohmann" w:date="2012-04-14T23:17:00Z">
        <w:r w:rsidR="001E56AB" w:rsidDel="00B41BAE">
          <w:delText>wird dieser</w:delText>
        </w:r>
      </w:del>
      <w:ins w:id="1375" w:author="Dennis Hohmann" w:date="2012-04-14T23:17:00Z">
        <w:r w:rsidR="00B41BAE">
          <w:t>verwirft diesen</w:t>
        </w:r>
      </w:ins>
      <w:r w:rsidR="001E56AB">
        <w:t xml:space="preserve"> </w:t>
      </w:r>
      <w:r w:rsidR="001E56AB" w:rsidRPr="00B41BAE">
        <w:rPr>
          <w:i/>
          <w:rPrChange w:id="1376" w:author="Dennis Hohmann" w:date="2012-04-14T23:17:00Z">
            <w:rPr/>
          </w:rPrChange>
        </w:rPr>
        <w:t>STRING</w:t>
      </w:r>
      <w:del w:id="1377" w:author="Dennis Hohmann" w:date="2012-04-14T23:17:00Z">
        <w:r w:rsidR="001E56AB" w:rsidDel="00B41BAE">
          <w:delText xml:space="preserve"> verworfen</w:delText>
        </w:r>
      </w:del>
      <w:r w:rsidR="001E56AB">
        <w:t>.</w:t>
      </w:r>
    </w:p>
    <w:p w14:paraId="6DB93587" w14:textId="7C95B563" w:rsidR="001E56AB" w:rsidDel="00B41BAE" w:rsidRDefault="001E56AB">
      <w:pPr>
        <w:pStyle w:val="Textkrper"/>
        <w:rPr>
          <w:del w:id="1378" w:author="Dennis Hohmann" w:date="2012-04-14T23:17:00Z"/>
        </w:rPr>
      </w:pPr>
    </w:p>
    <w:p w14:paraId="7EA0BC26" w14:textId="0079DEB8" w:rsidR="00955ADA" w:rsidRDefault="008B1BA8">
      <w:pPr>
        <w:pStyle w:val="Textkrper"/>
      </w:pPr>
      <w:r>
        <w:t xml:space="preserve">Mit der </w:t>
      </w:r>
      <w:r w:rsidRPr="008B1BA8">
        <w:t xml:space="preserve">Funktion </w:t>
      </w:r>
      <w:del w:id="1379" w:author="Dennis Hohmann" w:date="2012-04-14T23:17:00Z">
        <w:r w:rsidRPr="00B41BAE" w:rsidDel="00B41BAE">
          <w:rPr>
            <w:i/>
            <w:rPrChange w:id="1380" w:author="Dennis Hohmann" w:date="2012-04-14T23:18:00Z">
              <w:rPr/>
            </w:rPrChange>
          </w:rPr>
          <w:delText>„</w:delText>
        </w:r>
      </w:del>
      <w:r w:rsidRPr="00B41BAE">
        <w:rPr>
          <w:i/>
          <w:rPrChange w:id="1381" w:author="Dennis Hohmann" w:date="2012-04-14T23:18:00Z">
            <w:rPr/>
          </w:rPrChange>
        </w:rPr>
        <w:t>usb_get_state(void)</w:t>
      </w:r>
      <w:del w:id="1382" w:author="Dennis Hohmann" w:date="2012-04-14T23:17:00Z">
        <w:r w:rsidDel="00B41BAE">
          <w:delText>“</w:delText>
        </w:r>
      </w:del>
      <w:r>
        <w:t xml:space="preserve"> wird im Automatik-Modus </w:t>
      </w:r>
      <w:del w:id="1383" w:author="Dennis Hohmann" w:date="2012-04-14T23:18:00Z">
        <w:r w:rsidDel="00B41BAE">
          <w:delText>geprüft, ob der USB-Stick noch vorhanden ist, oder ob er gezogen wurde.</w:delText>
        </w:r>
      </w:del>
      <w:ins w:id="1384" w:author="Dennis Hohmann" w:date="2012-04-14T23:18:00Z">
        <w:r w:rsidR="00B41BAE">
          <w:t>der Status des USB-Sticks abgefragt.</w:t>
        </w:r>
      </w:ins>
    </w:p>
    <w:p w14:paraId="6A49DE83" w14:textId="2B0AAD15" w:rsidR="00041EE7" w:rsidRDefault="00965517" w:rsidP="00965517">
      <w:pPr>
        <w:pStyle w:val="berschrift3"/>
      </w:pPr>
      <w:r>
        <w:br w:type="page"/>
      </w:r>
      <w:bookmarkStart w:id="1385" w:name="_Toc196153113"/>
      <w:r>
        <w:t>Serielle Schnittstelle uart.c</w:t>
      </w:r>
      <w:bookmarkEnd w:id="1385"/>
    </w:p>
    <w:p w14:paraId="1096CC0B" w14:textId="77777777" w:rsidR="00965517" w:rsidRDefault="00965517" w:rsidP="00965517"/>
    <w:p w14:paraId="041E7B05" w14:textId="7AB82842" w:rsidR="00965517" w:rsidRDefault="00042A42">
      <w:pPr>
        <w:pStyle w:val="Textkrper"/>
      </w:pPr>
      <w:r>
        <w:t xml:space="preserve">Diese Bibliothek wurde von Peter Fleurys </w:t>
      </w:r>
      <w:del w:id="1386" w:author="Dennis Hohmann" w:date="2012-04-14T23:31:00Z">
        <w:r w:rsidDel="00E87719">
          <w:delText>„</w:delText>
        </w:r>
      </w:del>
      <w:r>
        <w:t>UART-Library</w:t>
      </w:r>
      <w:del w:id="1387" w:author="Dennis Hohmann" w:date="2012-04-14T23:31:00Z">
        <w:r w:rsidDel="00E87719">
          <w:delText>“</w:delText>
        </w:r>
      </w:del>
      <w:ins w:id="1388" w:author="Dennis Hohmann" w:date="2012-04-14T23:31:00Z">
        <w:r w:rsidR="005D05D6">
          <w:rPr>
            <w:rStyle w:val="Funotenzeichen"/>
          </w:rPr>
          <w:footnoteReference w:id="18"/>
        </w:r>
      </w:ins>
      <w:r w:rsidR="00901456">
        <w:t xml:space="preserve"> aus der Version 1.6.2.2</w:t>
      </w:r>
      <w:r>
        <w:t xml:space="preserve"> übe</w:t>
      </w:r>
      <w:r>
        <w:t>r</w:t>
      </w:r>
      <w:r>
        <w:t>nom</w:t>
      </w:r>
      <w:r w:rsidR="00901456">
        <w:t>men und u</w:t>
      </w:r>
      <w:r>
        <w:t>m eine</w:t>
      </w:r>
      <w:del w:id="1390" w:author="Dennis Hohmann" w:date="2012-04-14T23:20:00Z">
        <w:r w:rsidDel="00B41BAE">
          <w:delText>,</w:delText>
        </w:r>
      </w:del>
      <w:r>
        <w:t xml:space="preserve"> bisher nicht existierende Funktion erweitert. Die</w:t>
      </w:r>
      <w:ins w:id="1391" w:author="Dennis Hohmann" w:date="2012-04-14T23:20:00Z">
        <w:r w:rsidR="00B41BAE">
          <w:t>se</w:t>
        </w:r>
      </w:ins>
      <w:r>
        <w:t xml:space="preserve"> neue Funktion dient dem </w:t>
      </w:r>
      <w:ins w:id="1392" w:author="Dennis Hohmann" w:date="2012-04-14T23:19:00Z">
        <w:r w:rsidR="00B41BAE">
          <w:t>E</w:t>
        </w:r>
      </w:ins>
      <w:del w:id="1393" w:author="Dennis Hohmann" w:date="2012-04-14T23:19:00Z">
        <w:r w:rsidDel="00B41BAE">
          <w:delText>e</w:delText>
        </w:r>
      </w:del>
      <w:r>
        <w:t>inlesen von Strings, welche durch ein Trennzeichen</w:t>
      </w:r>
      <w:r w:rsidR="00BE4B47">
        <w:t xml:space="preserve">, dem </w:t>
      </w:r>
      <w:del w:id="1394" w:author="Dennis Hohmann" w:date="2012-04-14T23:19:00Z">
        <w:r w:rsidR="00BE4B47" w:rsidRPr="00B41BAE" w:rsidDel="00B41BAE">
          <w:rPr>
            <w:i/>
            <w:rPrChange w:id="1395" w:author="Dennis Hohmann" w:date="2012-04-14T23:20:00Z">
              <w:rPr/>
            </w:rPrChange>
          </w:rPr>
          <w:delText>„</w:delText>
        </w:r>
      </w:del>
      <w:r w:rsidR="00BE4B47" w:rsidRPr="00B41BAE">
        <w:rPr>
          <w:i/>
          <w:rPrChange w:id="1396" w:author="Dennis Hohmann" w:date="2012-04-14T23:20:00Z">
            <w:rPr/>
          </w:rPrChange>
        </w:rPr>
        <w:t>seperator</w:t>
      </w:r>
      <w:ins w:id="1397" w:author="Dennis Hohmann" w:date="2012-04-14T23:19:00Z">
        <w:r w:rsidR="00B41BAE">
          <w:t>,</w:t>
        </w:r>
      </w:ins>
      <w:del w:id="1398" w:author="Dennis Hohmann" w:date="2012-04-14T23:19:00Z">
        <w:r w:rsidR="00BE4B47" w:rsidDel="00B41BAE">
          <w:delText>“</w:delText>
        </w:r>
      </w:del>
      <w:r w:rsidR="00BE4B47">
        <w:t xml:space="preserve"> unter</w:t>
      </w:r>
      <w:r>
        <w:t>e</w:t>
      </w:r>
      <w:r>
        <w:t>i</w:t>
      </w:r>
      <w:r>
        <w:t>nander abgegrenzt sind.</w:t>
      </w:r>
      <w:r w:rsidR="00901456">
        <w:t xml:space="preserve"> Aus den </w:t>
      </w:r>
      <w:r w:rsidR="001C34DD">
        <w:t>separierten</w:t>
      </w:r>
      <w:r w:rsidR="00901456">
        <w:t xml:space="preserve"> Strings wird</w:t>
      </w:r>
      <w:del w:id="1399" w:author="Dennis Hohmann" w:date="2012-04-14T23:20:00Z">
        <w:r w:rsidR="00901456" w:rsidDel="00B41BAE">
          <w:delText>,</w:delText>
        </w:r>
      </w:del>
      <w:r w:rsidR="00901456">
        <w:t xml:space="preserve"> der jeweils letzte String an den </w:t>
      </w:r>
      <w:r w:rsidR="00901456" w:rsidRPr="00B41BAE">
        <w:rPr>
          <w:i/>
          <w:rPrChange w:id="1400" w:author="Dennis Hohmann" w:date="2012-04-14T23:20:00Z">
            <w:rPr/>
          </w:rPrChange>
        </w:rPr>
        <w:t>BUFFER</w:t>
      </w:r>
      <w:r w:rsidR="00901456">
        <w:t xml:space="preserve"> übergeben.</w:t>
      </w:r>
    </w:p>
    <w:p w14:paraId="53E6D5FC" w14:textId="77777777" w:rsidR="00042A42" w:rsidRDefault="00042A42">
      <w:pPr>
        <w:pStyle w:val="Textkrper"/>
      </w:pPr>
    </w:p>
    <w:tbl>
      <w:tblPr>
        <w:tblStyle w:val="Tabellenraster"/>
        <w:tblW w:w="0" w:type="auto"/>
        <w:tblInd w:w="756" w:type="dxa"/>
        <w:tblLook w:val="04A0" w:firstRow="1" w:lastRow="0" w:firstColumn="1" w:lastColumn="0" w:noHBand="0" w:noVBand="1"/>
      </w:tblPr>
      <w:tblGrid>
        <w:gridCol w:w="8344"/>
      </w:tblGrid>
      <w:tr w:rsidR="00325EBB" w14:paraId="14FAAEF5" w14:textId="77777777" w:rsidTr="00BE4B47">
        <w:trPr>
          <w:trHeight w:val="7892"/>
        </w:trPr>
        <w:tc>
          <w:tcPr>
            <w:tcW w:w="8344" w:type="dxa"/>
          </w:tcPr>
          <w:p w14:paraId="08458E37" w14:textId="55687D22"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w:t>
            </w:r>
          </w:p>
          <w:p w14:paraId="6F6D96B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Function: uart_gets()</w:t>
            </w:r>
          </w:p>
          <w:p w14:paraId="5A3CCAC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Purpose:  receive string from UART</w:t>
            </w:r>
          </w:p>
          <w:p w14:paraId="1FECAAFD" w14:textId="77777777" w:rsidR="00300235"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Input:    pointer to chararray, </w:t>
            </w:r>
            <w:r w:rsidR="00300235">
              <w:rPr>
                <w:rFonts w:ascii="Menlo Regular" w:hAnsi="Menlo Regular" w:cs="Menlo Regular"/>
                <w:color w:val="007400"/>
                <w:sz w:val="18"/>
                <w:szCs w:val="18"/>
              </w:rPr>
              <w:t>seperator</w:t>
            </w:r>
          </w:p>
          <w:p w14:paraId="5768F1FD" w14:textId="332B51C4"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Returns:  none          </w:t>
            </w:r>
          </w:p>
          <w:p w14:paraId="70186B4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w:t>
            </w:r>
          </w:p>
          <w:p w14:paraId="73D839A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AA0D91"/>
                <w:sz w:val="18"/>
                <w:szCs w:val="18"/>
              </w:rPr>
              <w:t>void</w:t>
            </w:r>
            <w:r w:rsidRPr="00325EBB">
              <w:rPr>
                <w:rFonts w:ascii="Menlo Regular" w:hAnsi="Menlo Regular" w:cs="Menlo Regular"/>
                <w:color w:val="000000"/>
                <w:sz w:val="18"/>
                <w:szCs w:val="18"/>
              </w:rPr>
              <w:t xml:space="preserve"> uart1_gets(</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 xml:space="preserve">* BUFFER,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 xml:space="preserve"> separator)</w:t>
            </w:r>
          </w:p>
          <w:p w14:paraId="492820E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w:t>
            </w:r>
          </w:p>
          <w:p w14:paraId="2383B73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uint8_t NextChar;</w:t>
            </w:r>
          </w:p>
          <w:p w14:paraId="0F182BF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 xml:space="preserve">uint8_t counter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2D5AA58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p>
          <w:p w14:paraId="098CF1E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BUFFER leeren!</w:t>
            </w:r>
          </w:p>
          <w:p w14:paraId="7F28034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BUFFER[</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3D13948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3335430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Warte auf und empfange das n‰chste Zeichen</w:t>
            </w:r>
          </w:p>
          <w:p w14:paraId="1D592A6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NextChar = uart1_getc();</w:t>
            </w:r>
          </w:p>
          <w:p w14:paraId="00BD6AF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DBE727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xml:space="preserve">// Sammle solange Zeichen, bis:    </w:t>
            </w:r>
          </w:p>
          <w:p w14:paraId="0E3ABB38" w14:textId="2EF62391"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7E2D0CF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21572D5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das String Ende Zeichen kam</w:t>
            </w:r>
          </w:p>
          <w:p w14:paraId="2873DCCB" w14:textId="461AA8B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separator &amp;&amp;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7FEA1E53" w14:textId="4109560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r w:rsidRPr="00325EBB">
              <w:rPr>
                <w:rFonts w:ascii="Menlo Regular" w:hAnsi="Menlo Regular" w:cs="Menlo Regular"/>
                <w:color w:val="000000"/>
                <w:sz w:val="18"/>
                <w:szCs w:val="18"/>
              </w:rPr>
              <w:tab/>
            </w:r>
          </w:p>
          <w:p w14:paraId="539A5A6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separator &amp;&amp;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638AEBD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385BF4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BUFFER[counter++] = NextChar;</w:t>
            </w:r>
          </w:p>
          <w:p w14:paraId="1D08583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uart1_getc();</w:t>
            </w:r>
          </w:p>
          <w:p w14:paraId="642D2A1E"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33B5AF9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5C1D326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72291D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uart1_getc();</w:t>
            </w:r>
          </w:p>
          <w:p w14:paraId="344301A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09A38E9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2A1A9F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F025FA4"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CMD_CR wieder anhängen!</w:t>
            </w:r>
          </w:p>
          <w:p w14:paraId="491BFA8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BUFFER[counter++] = separator;</w:t>
            </w:r>
          </w:p>
          <w:p w14:paraId="5167193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B3FE6D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C-Standart-String-Terminierung</w:t>
            </w:r>
          </w:p>
          <w:p w14:paraId="5D88A4D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 xml:space="preserve">BUFFER[counter++]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5E28D65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p>
          <w:p w14:paraId="5CF3EDE7" w14:textId="5FB3F30A" w:rsidR="00325EBB" w:rsidRDefault="00325EBB">
            <w:pPr>
              <w:pStyle w:val="Textkrper"/>
              <w:rPr>
                <w:rFonts w:asciiTheme="majorHAnsi" w:eastAsiaTheme="majorEastAsia" w:hAnsiTheme="majorHAnsi" w:cstheme="majorBidi"/>
                <w:b/>
                <w:bCs w:val="0"/>
                <w:i/>
                <w:iCs/>
              </w:rPr>
              <w:pPrChange w:id="1401" w:author="Dennis Hohmann" w:date="2012-04-15T00:39:00Z">
                <w:pPr>
                  <w:pStyle w:val="Textkrper"/>
                  <w:keepNext/>
                  <w:keepLines/>
                  <w:numPr>
                    <w:ilvl w:val="3"/>
                    <w:numId w:val="2"/>
                  </w:numPr>
                  <w:spacing w:before="200"/>
                  <w:ind w:left="864" w:hanging="864"/>
                  <w:outlineLvl w:val="3"/>
                </w:pPr>
              </w:pPrChange>
            </w:pPr>
            <w:r w:rsidRPr="00325EBB">
              <w:t>}</w:t>
            </w:r>
          </w:p>
        </w:tc>
      </w:tr>
    </w:tbl>
    <w:p w14:paraId="5E14F2C8" w14:textId="44C4BEB2" w:rsidR="00325EBB" w:rsidDel="00B41BAE" w:rsidRDefault="00BE4B47" w:rsidP="00BE4B47">
      <w:pPr>
        <w:pStyle w:val="Beschriftung"/>
        <w:ind w:firstLine="131"/>
        <w:rPr>
          <w:del w:id="1402" w:author="Dennis Hohmann" w:date="2012-04-14T23:22:00Z"/>
        </w:rPr>
      </w:pPr>
      <w:bookmarkStart w:id="1403" w:name="_Toc196152845"/>
      <w:r>
        <w:t xml:space="preserve">Abbildung </w:t>
      </w:r>
      <w:r w:rsidR="00E74341">
        <w:rPr>
          <w:b w:val="0"/>
          <w:bCs w:val="0"/>
        </w:rPr>
        <w:fldChar w:fldCharType="begin"/>
      </w:r>
      <w:r w:rsidR="00E74341">
        <w:instrText xml:space="preserve"> STYLEREF 2 \s </w:instrText>
      </w:r>
      <w:r w:rsidR="00E74341">
        <w:rPr>
          <w:b w:val="0"/>
          <w:bCs w:val="0"/>
        </w:rPr>
        <w:fldChar w:fldCharType="separate"/>
      </w:r>
      <w:r w:rsidR="00E74341">
        <w:rPr>
          <w:noProof/>
        </w:rPr>
        <w:t>4.2</w:t>
      </w:r>
      <w:r w:rsidR="00E74341">
        <w:rPr>
          <w:b w:val="0"/>
          <w:bCs w:val="0"/>
        </w:rPr>
        <w:fldChar w:fldCharType="end"/>
      </w:r>
      <w:r w:rsidR="00E74341">
        <w:t>.</w:t>
      </w:r>
      <w:r w:rsidR="00E74341">
        <w:rPr>
          <w:b w:val="0"/>
          <w:bCs w:val="0"/>
        </w:rPr>
        <w:fldChar w:fldCharType="begin"/>
      </w:r>
      <w:r w:rsidR="00E74341">
        <w:instrText xml:space="preserve"> SEQ Abbildung \* ARABIC \s 2 </w:instrText>
      </w:r>
      <w:r w:rsidR="00E74341">
        <w:rPr>
          <w:b w:val="0"/>
          <w:bCs w:val="0"/>
        </w:rPr>
        <w:fldChar w:fldCharType="separate"/>
      </w:r>
      <w:r w:rsidR="00E74341">
        <w:rPr>
          <w:noProof/>
        </w:rPr>
        <w:t>6</w:t>
      </w:r>
      <w:r w:rsidR="00E74341">
        <w:rPr>
          <w:b w:val="0"/>
          <w:bCs w:val="0"/>
        </w:rPr>
        <w:fldChar w:fldCharType="end"/>
      </w:r>
      <w:del w:id="1404" w:author="Dennis Hohmann" w:date="2012-04-15T03:04:00Z">
        <w:r w:rsidR="002F6ABA" w:rsidDel="00FB78A1">
          <w:rPr>
            <w:b w:val="0"/>
            <w:bCs w:val="0"/>
          </w:rPr>
          <w:fldChar w:fldCharType="begin"/>
        </w:r>
        <w:r w:rsidR="002F6ABA" w:rsidDel="00FB78A1">
          <w:delInstrText xml:space="preserve"> STYLEREF 2 \s </w:delInstrText>
        </w:r>
        <w:r w:rsidR="002F6ABA" w:rsidDel="00FB78A1">
          <w:rPr>
            <w:b w:val="0"/>
            <w:bCs w:val="0"/>
          </w:rPr>
          <w:fldChar w:fldCharType="separate"/>
        </w:r>
        <w:r w:rsidR="00213233" w:rsidDel="00FB78A1">
          <w:rPr>
            <w:noProof/>
          </w:rPr>
          <w:delText>4.2</w:delText>
        </w:r>
        <w:r w:rsidR="002F6ABA" w:rsidDel="00FB78A1">
          <w:rPr>
            <w:b w:val="0"/>
            <w:bCs w:val="0"/>
          </w:rPr>
          <w:fldChar w:fldCharType="end"/>
        </w:r>
        <w:r w:rsidR="002F6ABA" w:rsidDel="00FB78A1">
          <w:delText>.</w:delText>
        </w:r>
        <w:r w:rsidR="002F6ABA" w:rsidDel="00FB78A1">
          <w:rPr>
            <w:b w:val="0"/>
            <w:bCs w:val="0"/>
          </w:rPr>
          <w:fldChar w:fldCharType="begin"/>
        </w:r>
        <w:r w:rsidR="002F6ABA" w:rsidDel="00FB78A1">
          <w:delInstrText xml:space="preserve"> SEQ Abbildung \* ARABIC \s 2 </w:delInstrText>
        </w:r>
        <w:r w:rsidR="002F6ABA" w:rsidDel="00FB78A1">
          <w:rPr>
            <w:b w:val="0"/>
            <w:bCs w:val="0"/>
          </w:rPr>
          <w:fldChar w:fldCharType="separate"/>
        </w:r>
        <w:r w:rsidR="00213233" w:rsidDel="00FB78A1">
          <w:rPr>
            <w:noProof/>
          </w:rPr>
          <w:delText>6</w:delText>
        </w:r>
        <w:r w:rsidR="002F6ABA" w:rsidDel="00FB78A1">
          <w:rPr>
            <w:b w:val="0"/>
            <w:bCs w:val="0"/>
          </w:rPr>
          <w:fldChar w:fldCharType="end"/>
        </w:r>
      </w:del>
      <w:r>
        <w:t>: uart_gets()</w:t>
      </w:r>
      <w:bookmarkEnd w:id="1403"/>
    </w:p>
    <w:p w14:paraId="64B2BC32" w14:textId="77777777" w:rsidR="00325EBB" w:rsidRDefault="00325EBB">
      <w:pPr>
        <w:pStyle w:val="Beschriftung"/>
        <w:ind w:firstLine="131"/>
        <w:pPrChange w:id="1405" w:author="Dennis Hohmann" w:date="2012-04-14T23:22:00Z">
          <w:pPr>
            <w:pStyle w:val="Textkrper"/>
          </w:pPr>
        </w:pPrChange>
      </w:pPr>
    </w:p>
    <w:p w14:paraId="5024500F" w14:textId="77777777" w:rsidR="005D05D6" w:rsidRDefault="005D05D6">
      <w:pPr>
        <w:pStyle w:val="Textkrper"/>
        <w:rPr>
          <w:ins w:id="1406" w:author="Dennis Hohmann" w:date="2012-04-14T23:27:00Z"/>
        </w:rPr>
        <w:pPrChange w:id="1407" w:author="Dennis Hohmann" w:date="2012-04-15T00:39:00Z">
          <w:pPr>
            <w:pStyle w:val="berschrift3"/>
          </w:pPr>
        </w:pPrChange>
      </w:pPr>
    </w:p>
    <w:p w14:paraId="7D98EA3F" w14:textId="50333965" w:rsidR="006E2628" w:rsidRDefault="006E2628">
      <w:pPr>
        <w:pStyle w:val="Textkrper"/>
        <w:rPr>
          <w:ins w:id="1408" w:author="Dennis Hohmann" w:date="2012-04-14T23:25:00Z"/>
        </w:rPr>
        <w:pPrChange w:id="1409" w:author="Dennis Hohmann" w:date="2012-04-15T00:39:00Z">
          <w:pPr>
            <w:pStyle w:val="berschrift3"/>
          </w:pPr>
        </w:pPrChange>
      </w:pPr>
      <w:ins w:id="1410" w:author="Dennis Hohmann" w:date="2012-04-14T23:25:00Z">
        <w:r>
          <w:t xml:space="preserve">Diese Bibliothek steuert die Kommunikation zwischen dem Controller und dem </w:t>
        </w:r>
      </w:ins>
      <w:ins w:id="1411" w:author="Dennis Hohmann" w:date="2012-04-14T23:26:00Z">
        <w:r w:rsidR="005D05D6">
          <w:t>VDrive2</w:t>
        </w:r>
      </w:ins>
      <w:ins w:id="1412" w:author="Dennis Hohmann" w:date="2012-04-14T23:25:00Z">
        <w:r w:rsidR="005D05D6">
          <w:t>, sowie die</w:t>
        </w:r>
      </w:ins>
      <w:ins w:id="1413" w:author="Dennis Hohmann" w:date="2012-04-14T23:27:00Z">
        <w:r w:rsidR="005D05D6">
          <w:t xml:space="preserve"> </w:t>
        </w:r>
      </w:ins>
      <w:ins w:id="1414" w:author="Dennis Hohmann" w:date="2012-04-14T23:28:00Z">
        <w:r w:rsidR="005D05D6">
          <w:t>Debugging</w:t>
        </w:r>
      </w:ins>
      <w:ins w:id="1415" w:author="Dennis Hohmann" w:date="2012-04-14T23:27:00Z">
        <w:r w:rsidR="005D05D6">
          <w:t>- und Steuerkommunikation mit einem PC.</w:t>
        </w:r>
      </w:ins>
    </w:p>
    <w:p w14:paraId="3BA846F9" w14:textId="12097B99" w:rsidR="001C6B1A" w:rsidRPr="001C6B1A" w:rsidDel="00B41BAE" w:rsidRDefault="00901456" w:rsidP="00603D26">
      <w:pPr>
        <w:pStyle w:val="Textkrper"/>
        <w:rPr>
          <w:del w:id="1416" w:author="Dennis Hohmann" w:date="2012-04-14T23:22:00Z"/>
          <w:b/>
        </w:rPr>
      </w:pPr>
      <w:del w:id="1417" w:author="Dennis Hohmann" w:date="2012-04-14T23:22:00Z">
        <w:r w:rsidDel="00B41BAE">
          <w:delText>Weiter Funktionen dieser Library sind unter anderem uartx_init(BAUD), uartx_getc(), uartx_putc(CHAR) und uartx_puts(STRING). Diese Funktionen sind jeweils für beide UARTs ausgelegt.</w:delText>
        </w:r>
        <w:r w:rsidR="001C34DD" w:rsidDel="00B41BAE">
          <w:delText xml:space="preserve"> </w:delText>
        </w:r>
        <w:r w:rsidR="00A357F6" w:rsidRPr="001C34DD" w:rsidDel="00B41BAE">
          <w:delText>Wei</w:delText>
        </w:r>
        <w:r w:rsidR="00A357F6" w:rsidDel="00B41BAE">
          <w:delText>tere Informationen zu dieser Library, sind der Dokumentation von Peter Fleury zu entnehmen.</w:delText>
        </w:r>
      </w:del>
    </w:p>
    <w:p w14:paraId="711AB9C9" w14:textId="36A8306D" w:rsidR="00965517" w:rsidRDefault="00965517" w:rsidP="00965517">
      <w:pPr>
        <w:pStyle w:val="berschrift3"/>
      </w:pPr>
      <w:r>
        <w:br w:type="page"/>
      </w:r>
      <w:bookmarkStart w:id="1418" w:name="_Toc196153114"/>
      <w:r>
        <w:t>Serieller Datenbus i2cmaster.c</w:t>
      </w:r>
      <w:bookmarkEnd w:id="1418"/>
    </w:p>
    <w:p w14:paraId="6DBB788E" w14:textId="77777777" w:rsidR="00A129A9" w:rsidRDefault="00A129A9" w:rsidP="00A129A9"/>
    <w:p w14:paraId="31AB0427" w14:textId="7418A056" w:rsidR="00B41BAE" w:rsidRDefault="00BE4B47">
      <w:pPr>
        <w:pStyle w:val="Textkrper"/>
        <w:pPrChange w:id="1419" w:author="Dennis Hohmann" w:date="2012-04-15T00:39:00Z">
          <w:pPr>
            <w:pStyle w:val="berschrift3"/>
          </w:pPr>
        </w:pPrChange>
      </w:pPr>
      <w:r w:rsidRPr="00BE4B47">
        <w:t>Wie</w:t>
      </w:r>
      <w:r>
        <w:t xml:space="preserve"> auch die UART-Library, stammt die hier verwendete I2C-</w:t>
      </w:r>
      <w:ins w:id="1420" w:author="Dennis Hohmann" w:date="2012-04-14T23:24:00Z">
        <w:r w:rsidR="006E2628" w:rsidRPr="006E2628">
          <w:t xml:space="preserve"> </w:t>
        </w:r>
        <w:r w:rsidR="006E2628">
          <w:t>Bibliothek</w:t>
        </w:r>
      </w:ins>
      <w:del w:id="1421" w:author="Dennis Hohmann" w:date="2012-04-14T23:24:00Z">
        <w:r w:rsidDel="006E2628">
          <w:delText>Library</w:delText>
        </w:r>
      </w:del>
      <w:r>
        <w:t xml:space="preserve"> ebenfalls von P</w:t>
      </w:r>
      <w:r>
        <w:t>e</w:t>
      </w:r>
      <w:r>
        <w:t xml:space="preserve">ter Fleury. Sie wurde komplett in der Version </w:t>
      </w:r>
      <w:r w:rsidR="00901456">
        <w:t>1.3 ohne Änderungen übernommen.</w:t>
      </w:r>
      <w:ins w:id="1422" w:author="Dennis Hohmann" w:date="2012-04-14T23:24:00Z">
        <w:r w:rsidR="006E2628">
          <w:t xml:space="preserve"> </w:t>
        </w:r>
      </w:ins>
      <w:ins w:id="1423" w:author="Dennis Hohmann" w:date="2012-04-14T23:22:00Z">
        <w:r w:rsidR="00B41BAE">
          <w:t xml:space="preserve">Diese </w:t>
        </w:r>
      </w:ins>
      <w:ins w:id="1424" w:author="Dennis Hohmann" w:date="2012-04-14T23:23:00Z">
        <w:r w:rsidR="006E2628">
          <w:t>Bibliothek</w:t>
        </w:r>
      </w:ins>
      <w:ins w:id="1425" w:author="Dennis Hohmann" w:date="2012-04-14T23:22:00Z">
        <w:r w:rsidR="00B41BAE">
          <w:t xml:space="preserve"> </w:t>
        </w:r>
      </w:ins>
      <w:ins w:id="1426" w:author="Dennis Hohmann" w:date="2012-04-14T23:24:00Z">
        <w:r w:rsidR="006E2628">
          <w:t>steuert</w:t>
        </w:r>
      </w:ins>
      <w:ins w:id="1427" w:author="Dennis Hohmann" w:date="2012-04-14T23:22:00Z">
        <w:r w:rsidR="00B41BAE">
          <w:t xml:space="preserve"> die Kommunikation zwischen </w:t>
        </w:r>
      </w:ins>
      <w:ins w:id="1428" w:author="Dennis Hohmann" w:date="2012-04-14T23:23:00Z">
        <w:r w:rsidR="00B41BAE">
          <w:t>dem Controller und dem Display.</w:t>
        </w:r>
      </w:ins>
    </w:p>
    <w:p w14:paraId="4DE6DAAC" w14:textId="77777777" w:rsidR="006227A3" w:rsidRDefault="006227A3">
      <w:pPr>
        <w:pStyle w:val="Textkrper"/>
        <w:pPrChange w:id="1429" w:author="Dennis Hohmann" w:date="2012-04-15T00:39:00Z">
          <w:pPr>
            <w:pStyle w:val="berschrift3"/>
          </w:pPr>
        </w:pPrChange>
      </w:pPr>
    </w:p>
    <w:p w14:paraId="448F0B16" w14:textId="77777777" w:rsidR="006E2628" w:rsidRDefault="006227A3">
      <w:pPr>
        <w:pStyle w:val="Textkrper"/>
        <w:rPr>
          <w:ins w:id="1430" w:author="Dennis Hohmann" w:date="2012-04-14T23:25:00Z"/>
        </w:rPr>
        <w:pPrChange w:id="1431" w:author="Dennis Hohmann" w:date="2012-04-15T00:39:00Z">
          <w:pPr>
            <w:pStyle w:val="berschrift3"/>
          </w:pPr>
        </w:pPrChange>
      </w:pPr>
      <w:r>
        <w:t xml:space="preserve">Es werden </w:t>
      </w:r>
      <w:ins w:id="1432" w:author="Dennis Hohmann" w:date="2012-04-14T23:25:00Z">
        <w:r w:rsidR="006E2628">
          <w:t>sechs</w:t>
        </w:r>
      </w:ins>
      <w:del w:id="1433" w:author="Dennis Hohmann" w:date="2012-04-14T23:25:00Z">
        <w:r w:rsidDel="006E2628">
          <w:delText>4</w:delText>
        </w:r>
      </w:del>
      <w:r>
        <w:t xml:space="preserve"> wichtige Funktionen aus dieser </w:t>
      </w:r>
      <w:ins w:id="1434" w:author="Dennis Hohmann" w:date="2012-04-14T23:23:00Z">
        <w:r w:rsidR="006E2628">
          <w:t>Bibliothek</w:t>
        </w:r>
      </w:ins>
      <w:del w:id="1435" w:author="Dennis Hohmann" w:date="2012-04-14T23:23:00Z">
        <w:r w:rsidDel="006E2628">
          <w:delText>Library</w:delText>
        </w:r>
      </w:del>
      <w:r>
        <w:t xml:space="preserve"> benötigt</w:t>
      </w:r>
      <w:ins w:id="1436" w:author="Dennis Hohmann" w:date="2012-04-14T23:25:00Z">
        <w:r w:rsidR="006E2628">
          <w:t>:</w:t>
        </w:r>
      </w:ins>
    </w:p>
    <w:p w14:paraId="2C5FE4C2" w14:textId="7B21C399" w:rsidR="006227A3" w:rsidRPr="00412699" w:rsidRDefault="006227A3">
      <w:pPr>
        <w:pStyle w:val="Textkrper"/>
        <w:rPr>
          <w:i/>
        </w:rPr>
      </w:pPr>
      <w:del w:id="1437" w:author="Dennis Hohmann" w:date="2012-04-14T23:25:00Z">
        <w:r w:rsidRPr="00412699" w:rsidDel="006E2628">
          <w:rPr>
            <w:i/>
          </w:rPr>
          <w:delText xml:space="preserve">. </w:delText>
        </w:r>
      </w:del>
      <w:r w:rsidRPr="00412699">
        <w:rPr>
          <w:i/>
        </w:rPr>
        <w:t>I2c_init(), i2c_start(ADRESSE), i2c_rep_start(ADRESSE), i2c_stop(), i2c_write(CHAR), sowie i2c_readAck.</w:t>
      </w:r>
    </w:p>
    <w:p w14:paraId="7E128466" w14:textId="77777777" w:rsidR="006227A3" w:rsidRDefault="006227A3">
      <w:pPr>
        <w:pStyle w:val="Textkrper"/>
      </w:pPr>
    </w:p>
    <w:p w14:paraId="276E30BF" w14:textId="6EAF81CD" w:rsidR="006227A3" w:rsidRDefault="006227A3">
      <w:pPr>
        <w:pStyle w:val="Textkrper"/>
      </w:pPr>
      <w:r>
        <w:t xml:space="preserve">Der Ablauf der Kommunikation mit dem Display wird </w:t>
      </w:r>
      <w:del w:id="1438" w:author="Dennis Hohmann" w:date="2012-04-14T23:29:00Z">
        <w:r w:rsidR="00E6339E" w:rsidDel="005D05D6">
          <w:delText>anhand</w:delText>
        </w:r>
        <w:r w:rsidDel="005D05D6">
          <w:delText xml:space="preserve"> </w:delText>
        </w:r>
      </w:del>
      <w:ins w:id="1439" w:author="Dennis Hohmann" w:date="2012-04-14T23:29:00Z">
        <w:r w:rsidR="005D05D6">
          <w:t xml:space="preserve">in der </w:t>
        </w:r>
      </w:ins>
      <w:r>
        <w:t>nachfolgende</w:t>
      </w:r>
      <w:ins w:id="1440" w:author="Dennis Hohmann" w:date="2012-04-14T23:29:00Z">
        <w:r w:rsidR="005D05D6">
          <w:t>n</w:t>
        </w:r>
      </w:ins>
      <w:del w:id="1441" w:author="Dennis Hohmann" w:date="2012-04-14T23:29:00Z">
        <w:r w:rsidDel="005D05D6">
          <w:delText>r</w:delText>
        </w:r>
      </w:del>
      <w:r>
        <w:t xml:space="preserve"> Grafik </w:t>
      </w:r>
      <w:r w:rsidR="00E6339E">
        <w:t>ver</w:t>
      </w:r>
      <w:r>
        <w:t>deu</w:t>
      </w:r>
      <w:r>
        <w:t>t</w:t>
      </w:r>
      <w:r>
        <w:t>lic</w:t>
      </w:r>
      <w:ins w:id="1442" w:author="Dennis Hohmann" w:date="2012-04-14T23:29:00Z">
        <w:r w:rsidR="005D05D6">
          <w:t>ht.</w:t>
        </w:r>
      </w:ins>
      <w:del w:id="1443" w:author="Dennis Hohmann" w:date="2012-04-14T23:29:00Z">
        <w:r w:rsidDel="005D05D6">
          <w:delText>h.</w:delText>
        </w:r>
      </w:del>
    </w:p>
    <w:p w14:paraId="4950D43F" w14:textId="77777777" w:rsidR="006227A3" w:rsidRDefault="006227A3">
      <w:pPr>
        <w:pStyle w:val="Textkrper"/>
      </w:pPr>
    </w:p>
    <w:p w14:paraId="0D3D3416" w14:textId="77777777" w:rsidR="006227A3" w:rsidRDefault="006227A3" w:rsidP="006227A3">
      <w:pPr>
        <w:keepNext/>
        <w:jc w:val="center"/>
      </w:pPr>
      <w:r>
        <w:rPr>
          <w:noProof/>
          <w:lang w:eastAsia="de-DE"/>
        </w:rPr>
        <w:drawing>
          <wp:inline distT="0" distB="0" distL="0" distR="0" wp14:anchorId="2E49A14A" wp14:editId="59BD56A5">
            <wp:extent cx="2387600" cy="3390900"/>
            <wp:effectExtent l="0" t="0" r="0" b="1270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7600" cy="3390900"/>
                    </a:xfrm>
                    <a:prstGeom prst="rect">
                      <a:avLst/>
                    </a:prstGeom>
                    <a:noFill/>
                    <a:ln>
                      <a:noFill/>
                    </a:ln>
                  </pic:spPr>
                </pic:pic>
              </a:graphicData>
            </a:graphic>
          </wp:inline>
        </w:drawing>
      </w:r>
    </w:p>
    <w:p w14:paraId="29CDAC07" w14:textId="23D7B708" w:rsidR="006227A3" w:rsidRDefault="006227A3" w:rsidP="006227A3">
      <w:pPr>
        <w:pStyle w:val="Beschriftung"/>
        <w:jc w:val="center"/>
      </w:pPr>
      <w:bookmarkStart w:id="1444" w:name="_Toc196152846"/>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7</w:t>
      </w:r>
      <w:r w:rsidR="00E74341">
        <w:fldChar w:fldCharType="end"/>
      </w:r>
      <w:del w:id="144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7</w:delText>
        </w:r>
        <w:r w:rsidR="002F6ABA" w:rsidDel="00FB78A1">
          <w:fldChar w:fldCharType="end"/>
        </w:r>
      </w:del>
      <w:r>
        <w:t>: I2C-Kommunikation</w:t>
      </w:r>
      <w:bookmarkEnd w:id="1444"/>
    </w:p>
    <w:p w14:paraId="267905D1" w14:textId="77777777" w:rsidR="001C34DD" w:rsidRPr="001C34DD" w:rsidRDefault="001C34DD" w:rsidP="001C34DD"/>
    <w:p w14:paraId="177223E6" w14:textId="4DE7A014" w:rsidR="00BE4B47" w:rsidRPr="001C34DD" w:rsidRDefault="001C34DD">
      <w:pPr>
        <w:pStyle w:val="Textkrper"/>
      </w:pPr>
      <w:r w:rsidRPr="001C34DD">
        <w:t>Wei</w:t>
      </w:r>
      <w:r>
        <w:t>tere Informationen zu dieser Library, sind der Dokumentation von Peter Fleury</w:t>
      </w:r>
      <w:r>
        <w:rPr>
          <w:rStyle w:val="Funotenzeichen"/>
        </w:rPr>
        <w:footnoteReference w:id="19"/>
      </w:r>
      <w:r>
        <w:t xml:space="preserve"> zu entnehmen.</w:t>
      </w:r>
    </w:p>
    <w:p w14:paraId="4C0CD3E0" w14:textId="560C7A7E" w:rsidR="003D339D" w:rsidDel="005D05D6" w:rsidRDefault="003D339D" w:rsidP="00A129A9">
      <w:pPr>
        <w:rPr>
          <w:del w:id="1448" w:author="Dennis Hohmann" w:date="2012-04-14T23:31:00Z"/>
        </w:rPr>
      </w:pPr>
    </w:p>
    <w:p w14:paraId="23290E9F" w14:textId="7E3B152C" w:rsidR="00A129A9" w:rsidRDefault="003D339D" w:rsidP="001C6B1A">
      <w:pPr>
        <w:pStyle w:val="berschrift3"/>
      </w:pPr>
      <w:r>
        <w:br w:type="page"/>
      </w:r>
      <w:bookmarkStart w:id="1449" w:name="_Toc196153115"/>
      <w:r>
        <w:t>Display-Handling edip240.c</w:t>
      </w:r>
      <w:bookmarkEnd w:id="1449"/>
    </w:p>
    <w:p w14:paraId="4DAD9532" w14:textId="77777777" w:rsidR="001C6B1A" w:rsidRDefault="001C6B1A" w:rsidP="00A129A9"/>
    <w:p w14:paraId="1741708A" w14:textId="1AEF62BE" w:rsidR="001C6B1A" w:rsidRDefault="00C93E08" w:rsidP="00C93E08">
      <w:pPr>
        <w:pStyle w:val="Textkrper"/>
      </w:pPr>
      <w:r>
        <w:t xml:space="preserve">Die Bibliothek zur Verwaltung des Displays </w:t>
      </w:r>
      <w:r w:rsidR="005514FA">
        <w:t>bietet folgende Funktionen</w:t>
      </w:r>
      <w:r w:rsidR="00763BD1">
        <w:t xml:space="preserve"> auf Basis des SmallProtocols.</w:t>
      </w:r>
    </w:p>
    <w:p w14:paraId="01BC7286" w14:textId="77777777" w:rsidR="004102E2" w:rsidRPr="004102E2" w:rsidRDefault="004102E2" w:rsidP="004102E2">
      <w:pPr>
        <w:pStyle w:val="Textkrper"/>
        <w:rPr>
          <w:rFonts w:cs="Arial"/>
        </w:rPr>
      </w:pPr>
    </w:p>
    <w:p w14:paraId="0E6905C1" w14:textId="4D980B13" w:rsidR="00E941DD" w:rsidRPr="00C65127" w:rsidRDefault="004102E2" w:rsidP="00763BD1">
      <w:pPr>
        <w:pStyle w:val="Textkrper"/>
        <w:rPr>
          <w:rFonts w:cs="Arial"/>
          <w:b/>
          <w:i/>
        </w:rPr>
      </w:pPr>
      <w:r w:rsidRPr="00C65127">
        <w:rPr>
          <w:rFonts w:cs="Arial"/>
          <w:b/>
          <w:i/>
        </w:rPr>
        <w:t>edip_put_CMD(uint8_t CMDTyp, char* daten)</w:t>
      </w:r>
    </w:p>
    <w:p w14:paraId="017FA929" w14:textId="207F6324" w:rsidR="00E941DD" w:rsidRDefault="00E941DD" w:rsidP="00763BD1">
      <w:pPr>
        <w:pStyle w:val="Textkrper"/>
        <w:rPr>
          <w:rFonts w:cs="Arial"/>
        </w:rPr>
      </w:pPr>
      <w:r>
        <w:rPr>
          <w:rFonts w:cs="Arial"/>
        </w:rPr>
        <w:t>Ein einzelnes Kommando an das Di</w:t>
      </w:r>
      <w:r w:rsidR="004F49A7">
        <w:rPr>
          <w:rFonts w:cs="Arial"/>
        </w:rPr>
        <w:t>splay senden. Grundlegender</w:t>
      </w:r>
      <w:r w:rsidR="00763BD1">
        <w:rPr>
          <w:rFonts w:cs="Arial"/>
        </w:rPr>
        <w:t xml:space="preserve"> </w:t>
      </w:r>
      <w:r w:rsidR="004F49A7">
        <w:rPr>
          <w:rFonts w:cs="Arial"/>
        </w:rPr>
        <w:t>Sendeb</w:t>
      </w:r>
      <w:r w:rsidR="004F49A7">
        <w:rPr>
          <w:rFonts w:cs="Arial"/>
        </w:rPr>
        <w:t>e</w:t>
      </w:r>
      <w:r w:rsidR="004F49A7">
        <w:rPr>
          <w:rFonts w:cs="Arial"/>
        </w:rPr>
        <w:t>fehl auf dem alle weiteren aufbauen.</w:t>
      </w:r>
    </w:p>
    <w:p w14:paraId="7EB6B648" w14:textId="77777777" w:rsidR="004F49A7" w:rsidRPr="00E941DD" w:rsidRDefault="004F49A7" w:rsidP="00E941DD">
      <w:pPr>
        <w:pStyle w:val="Textkrper"/>
        <w:ind w:left="1440"/>
        <w:rPr>
          <w:rFonts w:cs="Arial"/>
        </w:rPr>
      </w:pPr>
    </w:p>
    <w:p w14:paraId="1D7A5092" w14:textId="6B2D61BF" w:rsidR="004102E2" w:rsidRPr="00C65127" w:rsidRDefault="004102E2" w:rsidP="00763BD1">
      <w:pPr>
        <w:pStyle w:val="Textkrper"/>
        <w:rPr>
          <w:rFonts w:cs="Arial"/>
          <w:b/>
          <w:i/>
        </w:rPr>
      </w:pPr>
      <w:r w:rsidRPr="00C65127">
        <w:rPr>
          <w:rFonts w:cs="Arial"/>
          <w:b/>
          <w:i/>
        </w:rPr>
        <w:t>edip_msg(uint8_t msgnr)</w:t>
      </w:r>
    </w:p>
    <w:p w14:paraId="5B19449C" w14:textId="41912B8F" w:rsidR="00E941DD" w:rsidRDefault="00E941DD" w:rsidP="00763BD1">
      <w:pPr>
        <w:pStyle w:val="Textkrper"/>
        <w:rPr>
          <w:rFonts w:cs="Arial"/>
          <w:b/>
          <w:i/>
        </w:rPr>
      </w:pPr>
      <w:r>
        <w:rPr>
          <w:rFonts w:cs="Arial"/>
        </w:rPr>
        <w:t xml:space="preserve">Das Aufrufen einer </w:t>
      </w:r>
      <w:r w:rsidR="004F49A7">
        <w:rPr>
          <w:rFonts w:cs="Arial"/>
        </w:rPr>
        <w:t xml:space="preserve">Meldung oder Warnung mit der Nummer </w:t>
      </w:r>
      <w:r w:rsidR="004F49A7">
        <w:rPr>
          <w:rFonts w:cs="Arial"/>
          <w:i/>
        </w:rPr>
        <w:t>msgnr</w:t>
      </w:r>
      <w:r w:rsidR="004F49A7">
        <w:rPr>
          <w:rFonts w:cs="Arial"/>
        </w:rPr>
        <w:t xml:space="preserve"> im Dis</w:t>
      </w:r>
      <w:r w:rsidR="00502D23">
        <w:rPr>
          <w:rFonts w:cs="Arial"/>
        </w:rPr>
        <w:t>play. Mak</w:t>
      </w:r>
      <w:r w:rsidR="004F49A7">
        <w:rPr>
          <w:rFonts w:cs="Arial"/>
        </w:rPr>
        <w:t>r</w:t>
      </w:r>
      <w:r w:rsidR="004F49A7">
        <w:rPr>
          <w:rFonts w:cs="Arial"/>
        </w:rPr>
        <w:t>o</w:t>
      </w:r>
      <w:r w:rsidR="004F49A7">
        <w:rPr>
          <w:rFonts w:cs="Arial"/>
        </w:rPr>
        <w:t xml:space="preserve">aufruf im Format: </w:t>
      </w:r>
      <w:r w:rsidR="004F49A7" w:rsidRPr="004F49A7">
        <w:rPr>
          <w:rFonts w:cs="Arial"/>
          <w:b/>
        </w:rPr>
        <w:t>#MN</w:t>
      </w:r>
      <w:r w:rsidR="004F49A7" w:rsidRPr="004F49A7">
        <w:rPr>
          <w:rFonts w:cs="Arial"/>
          <w:b/>
          <w:i/>
        </w:rPr>
        <w:t>msgnr</w:t>
      </w:r>
      <w:r w:rsidR="004F49A7">
        <w:rPr>
          <w:rFonts w:cs="Arial"/>
          <w:b/>
          <w:i/>
        </w:rPr>
        <w:t>.</w:t>
      </w:r>
    </w:p>
    <w:p w14:paraId="4DB2157D" w14:textId="77777777" w:rsidR="004F49A7" w:rsidRPr="00E941DD" w:rsidRDefault="004F49A7" w:rsidP="00E941DD">
      <w:pPr>
        <w:pStyle w:val="Textkrper"/>
        <w:ind w:left="1440"/>
        <w:rPr>
          <w:rFonts w:cs="Arial"/>
        </w:rPr>
      </w:pPr>
    </w:p>
    <w:p w14:paraId="7871BC30" w14:textId="2965C948" w:rsidR="004102E2" w:rsidRPr="00C65127" w:rsidRDefault="004102E2" w:rsidP="00763BD1">
      <w:pPr>
        <w:pStyle w:val="Textkrper"/>
        <w:rPr>
          <w:rFonts w:cs="Arial"/>
          <w:b/>
          <w:i/>
        </w:rPr>
      </w:pPr>
      <w:r w:rsidRPr="00C65127">
        <w:rPr>
          <w:rFonts w:cs="Arial"/>
          <w:b/>
          <w:i/>
        </w:rPr>
        <w:t>edip_put_pos(uint8_t x_showpos,uint8_t y_showpos,char dir,int32_t input)</w:t>
      </w:r>
    </w:p>
    <w:p w14:paraId="5593E073" w14:textId="78FBDB2C" w:rsidR="004F49A7" w:rsidRDefault="004F49A7" w:rsidP="00763BD1">
      <w:pPr>
        <w:pStyle w:val="Textkrper"/>
        <w:rPr>
          <w:rFonts w:cs="Arial"/>
          <w:i/>
        </w:rPr>
      </w:pPr>
      <w:r>
        <w:rPr>
          <w:rFonts w:cs="Arial"/>
        </w:rPr>
        <w:t>Zeigt eine</w:t>
      </w:r>
      <w:r w:rsidR="00E941DD">
        <w:rPr>
          <w:rFonts w:cs="Arial"/>
        </w:rPr>
        <w:t xml:space="preserve"> Position </w:t>
      </w:r>
      <w:r>
        <w:rPr>
          <w:rFonts w:cs="Arial"/>
          <w:i/>
        </w:rPr>
        <w:t>input</w:t>
      </w:r>
      <w:r>
        <w:rPr>
          <w:rFonts w:cs="Arial"/>
        </w:rPr>
        <w:t xml:space="preserve"> im</w:t>
      </w:r>
      <w:r w:rsidR="00E941DD">
        <w:rPr>
          <w:rFonts w:cs="Arial"/>
        </w:rPr>
        <w:t xml:space="preserve"> Display</w:t>
      </w:r>
      <w:r>
        <w:rPr>
          <w:rFonts w:cs="Arial"/>
        </w:rPr>
        <w:t xml:space="preserve"> </w:t>
      </w:r>
      <w:r w:rsidR="00C65127">
        <w:rPr>
          <w:rFonts w:cs="Arial"/>
        </w:rPr>
        <w:t>an</w:t>
      </w:r>
      <w:r>
        <w:rPr>
          <w:rFonts w:cs="Arial"/>
        </w:rPr>
        <w:t xml:space="preserve"> den Koordinaten X:</w:t>
      </w:r>
      <w:r w:rsidRPr="004F49A7">
        <w:rPr>
          <w:rFonts w:cs="Arial"/>
          <w:i/>
        </w:rPr>
        <w:t xml:space="preserve"> </w:t>
      </w:r>
      <w:r w:rsidRPr="004102E2">
        <w:rPr>
          <w:rFonts w:cs="Arial"/>
          <w:i/>
        </w:rPr>
        <w:t>x_showpos</w:t>
      </w:r>
      <w:r>
        <w:rPr>
          <w:rFonts w:cs="Arial"/>
          <w:i/>
        </w:rPr>
        <w:t xml:space="preserve"> Y:</w:t>
      </w:r>
      <w:r w:rsidRPr="004F49A7">
        <w:rPr>
          <w:rFonts w:cs="Arial"/>
          <w:i/>
        </w:rPr>
        <w:t xml:space="preserve"> </w:t>
      </w:r>
      <w:r w:rsidRPr="004102E2">
        <w:rPr>
          <w:rFonts w:cs="Arial"/>
          <w:i/>
        </w:rPr>
        <w:t>y_showpos</w:t>
      </w:r>
      <w:r w:rsidR="00D169EE">
        <w:rPr>
          <w:rFonts w:cs="Arial"/>
          <w:i/>
        </w:rPr>
        <w:t xml:space="preserve"> </w:t>
      </w:r>
      <w:r w:rsidR="00D169EE" w:rsidRPr="00750D97">
        <w:rPr>
          <w:rFonts w:cs="Arial"/>
        </w:rPr>
        <w:t>und</w:t>
      </w:r>
      <w:r w:rsidR="00C65127">
        <w:rPr>
          <w:rFonts w:cs="Arial"/>
        </w:rPr>
        <w:t xml:space="preserve"> </w:t>
      </w:r>
      <w:r w:rsidR="00D169EE">
        <w:rPr>
          <w:rFonts w:cs="Arial"/>
        </w:rPr>
        <w:t>m</w:t>
      </w:r>
      <w:r w:rsidRPr="00C65127">
        <w:rPr>
          <w:rFonts w:cs="Arial"/>
        </w:rPr>
        <w:t>it der Ausrichtung</w:t>
      </w:r>
      <w:r>
        <w:rPr>
          <w:rFonts w:cs="Arial"/>
          <w:i/>
        </w:rPr>
        <w:t xml:space="preserve"> dir.</w:t>
      </w:r>
    </w:p>
    <w:p w14:paraId="40AD26B0" w14:textId="77777777" w:rsidR="004F49A7" w:rsidRPr="00E941DD" w:rsidRDefault="004F49A7" w:rsidP="00E941DD">
      <w:pPr>
        <w:pStyle w:val="Textkrper"/>
        <w:ind w:left="1440"/>
        <w:rPr>
          <w:rFonts w:cs="Arial"/>
        </w:rPr>
      </w:pPr>
    </w:p>
    <w:p w14:paraId="3E4D84C2" w14:textId="101A8988" w:rsidR="004102E2" w:rsidRPr="00C65127" w:rsidRDefault="004102E2" w:rsidP="00763BD1">
      <w:pPr>
        <w:pStyle w:val="Textkrper"/>
        <w:rPr>
          <w:rFonts w:cs="Arial"/>
          <w:b/>
          <w:i/>
        </w:rPr>
      </w:pPr>
      <w:r w:rsidRPr="00C65127">
        <w:rPr>
          <w:rFonts w:cs="Arial"/>
          <w:b/>
          <w:i/>
        </w:rPr>
        <w:t>edip_check_buffer()</w:t>
      </w:r>
    </w:p>
    <w:p w14:paraId="5B8D55D3" w14:textId="0EF1D91A" w:rsidR="00E941DD" w:rsidRDefault="00E847B0" w:rsidP="00763BD1">
      <w:pPr>
        <w:pStyle w:val="Textkrper"/>
        <w:rPr>
          <w:rFonts w:cs="Arial"/>
        </w:rPr>
      </w:pPr>
      <w:r>
        <w:rPr>
          <w:rFonts w:cs="Arial"/>
        </w:rPr>
        <w:t>D</w:t>
      </w:r>
      <w:r w:rsidR="004F49A7">
        <w:rPr>
          <w:rFonts w:cs="Arial"/>
        </w:rPr>
        <w:t>ie Interrupt-Routine INT2</w:t>
      </w:r>
      <w:r>
        <w:rPr>
          <w:rFonts w:cs="Arial"/>
        </w:rPr>
        <w:t>,</w:t>
      </w:r>
      <w:r w:rsidR="00502D23">
        <w:rPr>
          <w:rFonts w:cs="Arial"/>
        </w:rPr>
        <w:t xml:space="preserve"> ausgelöst durch die</w:t>
      </w:r>
      <w:r>
        <w:rPr>
          <w:rFonts w:cs="Arial"/>
        </w:rPr>
        <w:t xml:space="preserve"> fallende Flanke</w:t>
      </w:r>
      <w:r w:rsidR="00502D23">
        <w:rPr>
          <w:rFonts w:cs="Arial"/>
        </w:rPr>
        <w:t xml:space="preserve"> (Pegel LOW) des Displa</w:t>
      </w:r>
      <w:r w:rsidR="00502D23">
        <w:rPr>
          <w:rFonts w:cs="Arial"/>
        </w:rPr>
        <w:t>y</w:t>
      </w:r>
      <w:r w:rsidR="00502D23">
        <w:rPr>
          <w:rFonts w:cs="Arial"/>
        </w:rPr>
        <w:t>pin</w:t>
      </w:r>
      <w:r w:rsidR="00750D97">
        <w:rPr>
          <w:rFonts w:cs="Arial"/>
        </w:rPr>
        <w:t>s</w:t>
      </w:r>
      <w:r w:rsidR="00502D23">
        <w:rPr>
          <w:rFonts w:cs="Arial"/>
        </w:rPr>
        <w:t xml:space="preserve"> 20</w:t>
      </w:r>
      <w:r>
        <w:rPr>
          <w:rFonts w:cs="Arial"/>
        </w:rPr>
        <w:t xml:space="preserve">, ruft diese Funktion auf. Sind Daten im Sendebuffer des Displays vorhanden wird das Bit </w:t>
      </w:r>
      <w:r w:rsidRPr="00E847B0">
        <w:rPr>
          <w:rFonts w:cs="Arial"/>
          <w:b/>
          <w:i/>
        </w:rPr>
        <w:t>EDIP_ACTION</w:t>
      </w:r>
      <w:r>
        <w:rPr>
          <w:rFonts w:cs="Arial"/>
          <w:b/>
        </w:rPr>
        <w:t xml:space="preserve"> </w:t>
      </w:r>
      <w:r w:rsidRPr="00E847B0">
        <w:rPr>
          <w:rFonts w:cs="Arial"/>
        </w:rPr>
        <w:t xml:space="preserve">aus dem Bitfeld </w:t>
      </w:r>
      <w:r w:rsidRPr="00E847B0">
        <w:rPr>
          <w:rFonts w:cs="Arial"/>
          <w:b/>
          <w:i/>
        </w:rPr>
        <w:t>M_FLAGE</w:t>
      </w:r>
      <w:r>
        <w:rPr>
          <w:rFonts w:cs="Arial"/>
        </w:rPr>
        <w:t xml:space="preserve"> g</w:t>
      </w:r>
      <w:r>
        <w:rPr>
          <w:rFonts w:cs="Arial"/>
        </w:rPr>
        <w:t>e</w:t>
      </w:r>
      <w:r>
        <w:rPr>
          <w:rFonts w:cs="Arial"/>
        </w:rPr>
        <w:t>setzt.</w:t>
      </w:r>
    </w:p>
    <w:p w14:paraId="1AB85687" w14:textId="77777777" w:rsidR="004F49A7" w:rsidRPr="004F49A7" w:rsidRDefault="004F49A7" w:rsidP="00E941DD">
      <w:pPr>
        <w:pStyle w:val="Textkrper"/>
        <w:ind w:left="1440"/>
        <w:rPr>
          <w:rFonts w:cs="Arial"/>
        </w:rPr>
      </w:pPr>
    </w:p>
    <w:p w14:paraId="3EEAE21D" w14:textId="51C6A90A" w:rsidR="004102E2" w:rsidRPr="00763BD1" w:rsidRDefault="004102E2" w:rsidP="00763BD1">
      <w:pPr>
        <w:pStyle w:val="Textkrper"/>
        <w:rPr>
          <w:rFonts w:cs="Arial"/>
          <w:b/>
          <w:i/>
        </w:rPr>
      </w:pPr>
      <w:r w:rsidRPr="00763BD1">
        <w:rPr>
          <w:rFonts w:cs="Arial"/>
          <w:b/>
          <w:i/>
        </w:rPr>
        <w:t>edip_get_buffer(char * daten)</w:t>
      </w:r>
    </w:p>
    <w:p w14:paraId="03523E44" w14:textId="38B20D24" w:rsidR="004F49A7" w:rsidRPr="00502D23" w:rsidRDefault="00E847B0" w:rsidP="00763BD1">
      <w:pPr>
        <w:pStyle w:val="Textkrper"/>
        <w:rPr>
          <w:rFonts w:cs="Arial"/>
        </w:rPr>
      </w:pPr>
      <w:r>
        <w:rPr>
          <w:rFonts w:cs="Arial"/>
        </w:rPr>
        <w:t xml:space="preserve">Ist das Bit </w:t>
      </w:r>
      <w:r w:rsidRPr="00E847B0">
        <w:rPr>
          <w:rFonts w:cs="Arial"/>
          <w:b/>
          <w:i/>
        </w:rPr>
        <w:t>EDIP_ACTION</w:t>
      </w:r>
      <w:r>
        <w:rPr>
          <w:rFonts w:cs="Arial"/>
        </w:rPr>
        <w:t xml:space="preserve"> gesetzt wird der Sendebuffer des Displays abgerufen und qui</w:t>
      </w:r>
      <w:r>
        <w:rPr>
          <w:rFonts w:cs="Arial"/>
        </w:rPr>
        <w:t>t</w:t>
      </w:r>
      <w:r>
        <w:rPr>
          <w:rFonts w:cs="Arial"/>
        </w:rPr>
        <w:t xml:space="preserve">tiert, sodass an INT2 wieder der Pegel HIGH anliegt. Der Inhalt des Buffers wird </w:t>
      </w:r>
      <w:r w:rsidR="00502D23">
        <w:rPr>
          <w:rFonts w:cs="Arial"/>
        </w:rPr>
        <w:t>an die Speicheradresse *</w:t>
      </w:r>
      <w:r w:rsidR="00502D23">
        <w:rPr>
          <w:rFonts w:cs="Arial"/>
          <w:i/>
        </w:rPr>
        <w:t xml:space="preserve">daten </w:t>
      </w:r>
      <w:r w:rsidR="00502D23">
        <w:rPr>
          <w:rFonts w:cs="Arial"/>
        </w:rPr>
        <w:t>übergeben.</w:t>
      </w:r>
    </w:p>
    <w:p w14:paraId="39629D99" w14:textId="77777777" w:rsidR="00E847B0" w:rsidRPr="004F49A7" w:rsidRDefault="00E847B0" w:rsidP="004F49A7">
      <w:pPr>
        <w:pStyle w:val="Textkrper"/>
        <w:ind w:left="1440"/>
        <w:rPr>
          <w:rFonts w:cs="Arial"/>
        </w:rPr>
      </w:pPr>
    </w:p>
    <w:p w14:paraId="53F151FE" w14:textId="0A5BB654" w:rsidR="004102E2" w:rsidRPr="00763BD1" w:rsidRDefault="004102E2" w:rsidP="00763BD1">
      <w:pPr>
        <w:pStyle w:val="Textkrper"/>
        <w:rPr>
          <w:rFonts w:cs="Arial"/>
          <w:b/>
          <w:i/>
        </w:rPr>
      </w:pPr>
      <w:r w:rsidRPr="00763BD1">
        <w:rPr>
          <w:rFonts w:cs="Arial"/>
          <w:b/>
          <w:i/>
        </w:rPr>
        <w:t>edip_check_input(char * daten)</w:t>
      </w:r>
    </w:p>
    <w:p w14:paraId="7004FC52" w14:textId="39CE71B5" w:rsidR="004F49A7" w:rsidRPr="004F49A7" w:rsidRDefault="00502D23" w:rsidP="00763BD1">
      <w:pPr>
        <w:pStyle w:val="Textkrper"/>
        <w:rPr>
          <w:rFonts w:cs="Arial"/>
        </w:rPr>
      </w:pPr>
      <w:r>
        <w:rPr>
          <w:rFonts w:cs="Arial"/>
        </w:rPr>
        <w:t xml:space="preserve">Wird nach dem erfolgreichen Abrufen der Daten, durch die Funktion </w:t>
      </w:r>
      <w:r w:rsidRPr="004102E2">
        <w:rPr>
          <w:rFonts w:cs="Arial"/>
          <w:i/>
        </w:rPr>
        <w:t>edip_get_buffer</w:t>
      </w:r>
      <w:r>
        <w:rPr>
          <w:rFonts w:cs="Arial"/>
          <w:i/>
        </w:rPr>
        <w:t>(</w:t>
      </w:r>
      <w:r w:rsidRPr="004102E2">
        <w:rPr>
          <w:rFonts w:cs="Arial"/>
          <w:i/>
        </w:rPr>
        <w:t>char</w:t>
      </w:r>
      <w:r>
        <w:rPr>
          <w:rFonts w:cs="Arial"/>
          <w:i/>
        </w:rPr>
        <w:t> * daten)</w:t>
      </w:r>
      <w:r>
        <w:rPr>
          <w:rFonts w:cs="Arial"/>
        </w:rPr>
        <w:t xml:space="preserve"> aufgerufen. Es werden die an der Speichera</w:t>
      </w:r>
      <w:r>
        <w:rPr>
          <w:rFonts w:cs="Arial"/>
        </w:rPr>
        <w:t>d</w:t>
      </w:r>
      <w:r>
        <w:rPr>
          <w:rFonts w:cs="Arial"/>
        </w:rPr>
        <w:t xml:space="preserve">resse </w:t>
      </w:r>
      <w:r>
        <w:rPr>
          <w:rFonts w:cs="Arial"/>
          <w:i/>
        </w:rPr>
        <w:t xml:space="preserve">*daten </w:t>
      </w:r>
      <w:r w:rsidRPr="00502D23">
        <w:rPr>
          <w:rFonts w:cs="Arial"/>
        </w:rPr>
        <w:t>abgelegten Daten ausgewertet</w:t>
      </w:r>
      <w:r>
        <w:rPr>
          <w:rFonts w:cs="Arial"/>
        </w:rPr>
        <w:t xml:space="preserve"> und die entsprechenden Funktionen zur Maschinensteu</w:t>
      </w:r>
      <w:r>
        <w:rPr>
          <w:rFonts w:cs="Arial"/>
        </w:rPr>
        <w:t>e</w:t>
      </w:r>
      <w:r>
        <w:rPr>
          <w:rFonts w:cs="Arial"/>
        </w:rPr>
        <w:t>rung aufgerufen.</w:t>
      </w:r>
    </w:p>
    <w:p w14:paraId="13C78F96" w14:textId="77777777" w:rsidR="00502D23" w:rsidRDefault="00502D23" w:rsidP="00C93E08">
      <w:pPr>
        <w:pStyle w:val="Textkrper"/>
      </w:pPr>
    </w:p>
    <w:p w14:paraId="2BCEB461" w14:textId="3E92251D" w:rsidR="00940155" w:rsidRDefault="0074053F" w:rsidP="00614F73">
      <w:pPr>
        <w:pStyle w:val="berschrift3"/>
      </w:pPr>
      <w:r>
        <w:br w:type="page"/>
      </w:r>
      <w:bookmarkStart w:id="1450" w:name="_Toc196153116"/>
      <w:r w:rsidR="00470D3F">
        <w:t>G-</w:t>
      </w:r>
      <w:r w:rsidR="00940155">
        <w:t>Code</w:t>
      </w:r>
      <w:r w:rsidR="00DC2BE5">
        <w:t>-Struktur</w:t>
      </w:r>
      <w:r w:rsidR="00E6339E">
        <w:t xml:space="preserve"> gcode.c</w:t>
      </w:r>
      <w:bookmarkEnd w:id="1450"/>
    </w:p>
    <w:p w14:paraId="10B59382" w14:textId="77777777" w:rsidR="005049D4" w:rsidRPr="005049D4" w:rsidRDefault="005049D4" w:rsidP="005049D4"/>
    <w:p w14:paraId="366A1184" w14:textId="121638E8" w:rsidR="00B232C3" w:rsidRDefault="00A66ECB">
      <w:pPr>
        <w:pStyle w:val="Textkrper"/>
      </w:pPr>
      <w:r>
        <w:t>G-</w:t>
      </w:r>
      <w:r w:rsidR="00940155">
        <w:t>Code ist eine, 1950 v</w:t>
      </w:r>
      <w:r w:rsidR="00940155" w:rsidRPr="00940155">
        <w:t>om Massachusetts Institute of Technology</w:t>
      </w:r>
      <w:r w:rsidR="00DC2BE5">
        <w:t xml:space="preserve"> entwickelte</w:t>
      </w:r>
      <w:del w:id="1451" w:author="Dennis Hohmann" w:date="2012-04-14T23:35:00Z">
        <w:r w:rsidR="00DC2BE5" w:rsidDel="005874CB">
          <w:delText>,</w:delText>
        </w:r>
      </w:del>
      <w:r w:rsidR="00DC2BE5">
        <w:t xml:space="preserve"> </w:t>
      </w:r>
      <w:r w:rsidR="00940155">
        <w:t>Progra</w:t>
      </w:r>
      <w:r w:rsidR="00940155">
        <w:t>m</w:t>
      </w:r>
      <w:r w:rsidR="00940155">
        <w:t>miersprache zu</w:t>
      </w:r>
      <w:r w:rsidR="00F520AC">
        <w:t>r CNC-Maschinensteuerung.</w:t>
      </w:r>
      <w:r w:rsidR="00B37CB4">
        <w:t xml:space="preserve"> </w:t>
      </w:r>
      <w:r w:rsidR="00F520AC">
        <w:t>Eine G-Code-Datei ist meinst an den G-C</w:t>
      </w:r>
      <w:r w:rsidR="00BA0D18">
        <w:t>ode-typischen Dateiendungen zu</w:t>
      </w:r>
      <w:del w:id="1452" w:author="Dennis Hohmann" w:date="2012-04-14T23:35:00Z">
        <w:r w:rsidR="00BA0D18" w:rsidDel="005874CB">
          <w:delText xml:space="preserve"> </w:delText>
        </w:r>
      </w:del>
      <w:r w:rsidR="00940155">
        <w:t>erkenne</w:t>
      </w:r>
      <w:ins w:id="1453" w:author="Dennis Hohmann" w:date="2012-04-14T23:35:00Z">
        <w:r w:rsidR="005874CB">
          <w:t>n</w:t>
        </w:r>
      </w:ins>
      <w:r w:rsidR="00940155">
        <w:t xml:space="preserve">. Diese sind beispielsweis </w:t>
      </w:r>
      <w:del w:id="1454" w:author="Dennis Hohmann" w:date="2012-04-14T23:35:00Z">
        <w:r w:rsidR="00940155" w:rsidDel="005874CB">
          <w:delText>„</w:delText>
        </w:r>
      </w:del>
      <w:r w:rsidR="00940155">
        <w:t>.nc</w:t>
      </w:r>
      <w:del w:id="1455" w:author="Dennis Hohmann" w:date="2012-04-14T23:35:00Z">
        <w:r w:rsidR="00940155" w:rsidDel="005874CB">
          <w:delText>“</w:delText>
        </w:r>
      </w:del>
      <w:r w:rsidR="00940155">
        <w:t xml:space="preserve">, </w:t>
      </w:r>
      <w:del w:id="1456" w:author="Dennis Hohmann" w:date="2012-04-14T23:35:00Z">
        <w:r w:rsidR="00940155" w:rsidDel="005874CB">
          <w:delText>„</w:delText>
        </w:r>
      </w:del>
      <w:r w:rsidR="00940155">
        <w:t>.mpf</w:t>
      </w:r>
      <w:del w:id="1457" w:author="Dennis Hohmann" w:date="2012-04-14T23:35:00Z">
        <w:r w:rsidR="00940155" w:rsidDel="005874CB">
          <w:delText>“</w:delText>
        </w:r>
      </w:del>
      <w:r w:rsidR="00940155">
        <w:t xml:space="preserve">, </w:t>
      </w:r>
      <w:del w:id="1458" w:author="Dennis Hohmann" w:date="2012-04-14T23:35:00Z">
        <w:r w:rsidR="00940155" w:rsidDel="005874CB">
          <w:delText>„</w:delText>
        </w:r>
      </w:del>
      <w:r w:rsidR="00940155">
        <w:t>.tap</w:t>
      </w:r>
      <w:del w:id="1459" w:author="Dennis Hohmann" w:date="2012-04-14T23:35:00Z">
        <w:r w:rsidR="00940155" w:rsidDel="005874CB">
          <w:delText>“</w:delText>
        </w:r>
      </w:del>
      <w:r w:rsidR="00940155">
        <w:t>. Der Aufba</w:t>
      </w:r>
      <w:r w:rsidR="00F520AC">
        <w:t>u einer G-</w:t>
      </w:r>
      <w:r w:rsidR="00940155">
        <w:t>Code-Datei ist</w:t>
      </w:r>
      <w:r w:rsidR="00574B9C">
        <w:t xml:space="preserve"> strukturierten Klartext und </w:t>
      </w:r>
      <w:r w:rsidR="00BA0D18" w:rsidRPr="005874CB">
        <w:t>durch</w:t>
      </w:r>
      <w:r w:rsidR="00574B9C" w:rsidRPr="005874CB">
        <w:t xml:space="preserve"> die</w:t>
      </w:r>
      <w:r w:rsidR="002971E4" w:rsidRPr="005874CB">
        <w:t xml:space="preserve"> </w:t>
      </w:r>
      <w:ins w:id="1460" w:author="Dennis Hohmann" w:date="2012-04-14T23:34:00Z">
        <w:r w:rsidR="005874CB" w:rsidRPr="005874CB">
          <w:rPr>
            <w:rPrChange w:id="1461" w:author="Dennis Hohmann" w:date="2012-04-14T23:34:00Z">
              <w:rPr>
                <w:rFonts w:ascii="Lucida Grande" w:hAnsi="Lucida Grande" w:cs="Lucida Grande"/>
                <w:color w:val="000000"/>
              </w:rPr>
            </w:rPrChange>
          </w:rPr>
          <w:t>DIN66025-1</w:t>
        </w:r>
      </w:ins>
      <w:del w:id="1462" w:author="Dennis Hohmann" w:date="2012-04-14T23:34:00Z">
        <w:r w:rsidR="002971E4" w:rsidDel="005874CB">
          <w:delText>DIN</w:delText>
        </w:r>
      </w:del>
      <w:r w:rsidR="00463336">
        <w:rPr>
          <w:rStyle w:val="Funotenzeichen"/>
        </w:rPr>
        <w:footnoteReference w:id="20"/>
      </w:r>
      <w:r w:rsidR="00574B9C">
        <w:t xml:space="preserve"> definiert. Ein Programm ist nach </w:t>
      </w:r>
      <w:r w:rsidR="005C3DE3">
        <w:t>eine</w:t>
      </w:r>
      <w:ins w:id="1463" w:author="Dennis Hohmann" w:date="2012-04-14T23:35:00Z">
        <w:r w:rsidR="005874CB">
          <w:t>r</w:t>
        </w:r>
      </w:ins>
      <w:del w:id="1464" w:author="Dennis Hohmann" w:date="2012-04-14T23:35:00Z">
        <w:r w:rsidR="005C3DE3" w:rsidDel="005874CB">
          <w:delText>m</w:delText>
        </w:r>
      </w:del>
      <w:r w:rsidR="005C3DE3">
        <w:t xml:space="preserve"> </w:t>
      </w:r>
      <w:r w:rsidR="00574B9C">
        <w:t xml:space="preserve">definierten </w:t>
      </w:r>
      <w:r w:rsidR="005C3DE3">
        <w:t>Syntax</w:t>
      </w:r>
      <w:r w:rsidR="00574B9C">
        <w:t xml:space="preserve"> aufgebaut. Die kleinste Informationseinheit ist ein </w:t>
      </w:r>
      <w:r w:rsidR="00574B9C" w:rsidRPr="00574B9C">
        <w:rPr>
          <w:b/>
        </w:rPr>
        <w:t>Wort</w:t>
      </w:r>
      <w:r w:rsidR="00574B9C">
        <w:rPr>
          <w:b/>
        </w:rPr>
        <w:t>.</w:t>
      </w:r>
      <w:r w:rsidR="0050587C">
        <w:rPr>
          <w:b/>
        </w:rPr>
        <w:t xml:space="preserve"> </w:t>
      </w:r>
      <w:r w:rsidR="0050587C">
        <w:t>M</w:t>
      </w:r>
      <w:r w:rsidR="00574B9C">
        <w:t>ehrere Worte</w:t>
      </w:r>
      <w:r w:rsidR="0050587C">
        <w:t xml:space="preserve">, mindestens jedoch </w:t>
      </w:r>
      <w:del w:id="1465" w:author="Dennis Hohmann" w:date="2012-04-14T23:34:00Z">
        <w:r w:rsidR="0050587C" w:rsidDel="005874CB">
          <w:delText>2</w:delText>
        </w:r>
      </w:del>
      <w:ins w:id="1466" w:author="Dennis Hohmann" w:date="2012-04-14T23:34:00Z">
        <w:r w:rsidR="005874CB">
          <w:t>zwei</w:t>
        </w:r>
      </w:ins>
      <w:r w:rsidR="0050587C">
        <w:t>,</w:t>
      </w:r>
      <w:r w:rsidR="00574B9C">
        <w:t xml:space="preserve"> bilden einen </w:t>
      </w:r>
      <w:r w:rsidR="00574B9C" w:rsidRPr="00574B9C">
        <w:rPr>
          <w:b/>
        </w:rPr>
        <w:t>Satz</w:t>
      </w:r>
      <w:r w:rsidR="00574B9C">
        <w:t>. Die Zusamme</w:t>
      </w:r>
      <w:r w:rsidR="00574B9C">
        <w:t>n</w:t>
      </w:r>
      <w:r w:rsidR="00574B9C">
        <w:t xml:space="preserve">setzung der Sätze ergibt das </w:t>
      </w:r>
      <w:r w:rsidR="00574B9C" w:rsidRPr="00574B9C">
        <w:rPr>
          <w:b/>
        </w:rPr>
        <w:t>Programm</w:t>
      </w:r>
      <w:r w:rsidR="00574B9C">
        <w:t>.</w:t>
      </w:r>
      <w:r w:rsidR="00FD1266">
        <w:t xml:space="preserve"> </w:t>
      </w:r>
      <w:r w:rsidR="00DC2BE5">
        <w:t xml:space="preserve">Zu </w:t>
      </w:r>
      <w:ins w:id="1467" w:author="Dennis Hohmann" w:date="2012-04-14T23:36:00Z">
        <w:r w:rsidR="006C1F0D">
          <w:t>B</w:t>
        </w:r>
      </w:ins>
      <w:del w:id="1468" w:author="Dennis Hohmann" w:date="2012-04-14T23:36:00Z">
        <w:r w:rsidR="00DC2BE5" w:rsidDel="006C1F0D">
          <w:delText>b</w:delText>
        </w:r>
      </w:del>
      <w:r w:rsidR="00DC2BE5">
        <w:t xml:space="preserve">eginn eines jeden </w:t>
      </w:r>
      <w:r w:rsidR="005C3DE3">
        <w:t>Satzes</w:t>
      </w:r>
      <w:r w:rsidR="00DC2BE5">
        <w:t xml:space="preserve"> steht </w:t>
      </w:r>
      <w:r w:rsidR="00B232C3">
        <w:t>die</w:t>
      </w:r>
      <w:r w:rsidR="00DC2BE5">
        <w:t xml:space="preserve"> </w:t>
      </w:r>
      <w:r w:rsidR="00DC2BE5" w:rsidRPr="001238FB">
        <w:rPr>
          <w:b/>
        </w:rPr>
        <w:t>Adre</w:t>
      </w:r>
      <w:r w:rsidR="00DC2BE5" w:rsidRPr="001238FB">
        <w:rPr>
          <w:b/>
        </w:rPr>
        <w:t>s</w:t>
      </w:r>
      <w:r w:rsidR="00DC2BE5" w:rsidRPr="001238FB">
        <w:rPr>
          <w:b/>
        </w:rPr>
        <w:t>se</w:t>
      </w:r>
      <w:r w:rsidR="00DC2BE5">
        <w:rPr>
          <w:b/>
        </w:rPr>
        <w:t xml:space="preserve">, </w:t>
      </w:r>
      <w:r w:rsidR="00DC2BE5">
        <w:t>bes</w:t>
      </w:r>
      <w:r w:rsidR="00E6576B">
        <w:t>tehend aus einem Buchstaben, sowie</w:t>
      </w:r>
      <w:r w:rsidR="00DC2BE5">
        <w:t xml:space="preserve"> einer Ziffernfolge</w:t>
      </w:r>
      <w:r w:rsidR="00FD1266">
        <w:t xml:space="preserve">, der </w:t>
      </w:r>
      <w:r w:rsidR="00FD1266" w:rsidRPr="00FD1266">
        <w:rPr>
          <w:b/>
        </w:rPr>
        <w:t>Nummer</w:t>
      </w:r>
      <w:r w:rsidR="00DC2BE5">
        <w:t xml:space="preserve">. </w:t>
      </w:r>
      <w:r w:rsidR="005C3DE3">
        <w:t>Jedes Pr</w:t>
      </w:r>
      <w:r w:rsidR="005C3DE3">
        <w:t>o</w:t>
      </w:r>
      <w:r w:rsidR="005C3DE3">
        <w:t xml:space="preserve">gramm beginnt mit der Adresse </w:t>
      </w:r>
      <w:r w:rsidR="005C3DE3" w:rsidRPr="005C3DE3">
        <w:rPr>
          <w:b/>
        </w:rPr>
        <w:t>N00000</w:t>
      </w:r>
      <w:r w:rsidR="005C3DE3">
        <w:t xml:space="preserve">. Diese wird </w:t>
      </w:r>
      <w:ins w:id="1469" w:author="Dennis Hohmann" w:date="2012-04-14T23:36:00Z">
        <w:r w:rsidR="006C1F0D">
          <w:t>s</w:t>
        </w:r>
      </w:ins>
      <w:del w:id="1470" w:author="Dennis Hohmann" w:date="2012-04-14T23:36:00Z">
        <w:r w:rsidR="005C3DE3" w:rsidDel="006C1F0D">
          <w:delText>S</w:delText>
        </w:r>
      </w:del>
      <w:r w:rsidR="005C3DE3">
        <w:t xml:space="preserve">atzweise in </w:t>
      </w:r>
      <w:ins w:id="1471" w:author="Dennis Hohmann" w:date="2012-04-14T23:36:00Z">
        <w:r w:rsidR="006C1F0D">
          <w:t>Zehner</w:t>
        </w:r>
      </w:ins>
      <w:del w:id="1472" w:author="Dennis Hohmann" w:date="2012-04-14T23:36:00Z">
        <w:r w:rsidR="005C3DE3" w:rsidDel="006C1F0D">
          <w:delText>10er</w:delText>
        </w:r>
      </w:del>
      <w:r w:rsidR="005C3DE3">
        <w:t xml:space="preserve">-Schritten erhöht. Die Adresse des 2. Satzes lautet somit </w:t>
      </w:r>
      <w:r w:rsidR="005C3DE3" w:rsidRPr="005C3DE3">
        <w:rPr>
          <w:b/>
        </w:rPr>
        <w:t>N00010</w:t>
      </w:r>
      <w:r w:rsidR="005C3DE3">
        <w:t>.</w:t>
      </w:r>
      <w:r w:rsidR="005C3DE3">
        <w:rPr>
          <w:b/>
        </w:rPr>
        <w:t xml:space="preserve"> </w:t>
      </w:r>
      <w:r w:rsidR="00B232C3">
        <w:t>Der so entstehen</w:t>
      </w:r>
      <w:r w:rsidR="0050587C">
        <w:t xml:space="preserve">de Abstand zwischen den Sätzen </w:t>
      </w:r>
      <w:r w:rsidR="00B232C3">
        <w:t>kann für manuelle Korrekturen oder Zwischensätze genutzt werden. Als Be</w:t>
      </w:r>
      <w:r w:rsidR="00B232C3">
        <w:t>i</w:t>
      </w:r>
      <w:r w:rsidR="00B232C3">
        <w:t>spiel</w:t>
      </w:r>
      <w:ins w:id="1473" w:author="Dennis Hohmann" w:date="2012-04-14T23:36:00Z">
        <w:r w:rsidR="006C1F0D">
          <w:t xml:space="preserve">: </w:t>
        </w:r>
      </w:ins>
      <w:del w:id="1474" w:author="Dennis Hohmann" w:date="2012-04-14T23:36:00Z">
        <w:r w:rsidR="00B232C3" w:rsidDel="006C1F0D">
          <w:delText xml:space="preserve"> </w:delText>
        </w:r>
      </w:del>
      <w:r w:rsidR="00B232C3" w:rsidRPr="00B232C3">
        <w:rPr>
          <w:b/>
        </w:rPr>
        <w:t>N00011</w:t>
      </w:r>
      <w:r w:rsidR="00B232C3">
        <w:t xml:space="preserve">. </w:t>
      </w:r>
      <w:r w:rsidR="00DC2BE5">
        <w:t>Als Trennzeichen der einzelnen Worte dient ein Leerzeichen (Hex 0x20), die Trennung der Sätze erfolgt mit einem Zeilenvorschub (Hex 0x0A).</w:t>
      </w:r>
      <w:r w:rsidR="009016A2">
        <w:t xml:space="preserve"> </w:t>
      </w:r>
      <w:r w:rsidR="00B232C3">
        <w:t>Ein Wort kann in 3 Datengruppen eingeteilt werden:</w:t>
      </w:r>
    </w:p>
    <w:p w14:paraId="184B2ACB" w14:textId="77777777" w:rsidR="00926E16" w:rsidRDefault="00926E16">
      <w:pPr>
        <w:pStyle w:val="Textkrper"/>
      </w:pPr>
    </w:p>
    <w:p w14:paraId="1AAE4A73" w14:textId="77777777" w:rsidR="009016A2" w:rsidRDefault="00B232C3">
      <w:pPr>
        <w:pStyle w:val="Textkrper"/>
        <w:numPr>
          <w:ilvl w:val="0"/>
          <w:numId w:val="18"/>
        </w:numPr>
        <w:pPrChange w:id="1475" w:author="Dennis Hohmann" w:date="2012-04-15T00:39:00Z">
          <w:pPr>
            <w:pStyle w:val="Textkrper"/>
          </w:pPr>
        </w:pPrChange>
      </w:pPr>
      <w:r w:rsidRPr="009016A2">
        <w:t>Programmdaten</w:t>
      </w:r>
    </w:p>
    <w:p w14:paraId="4BC50EC3" w14:textId="1D46C628" w:rsidR="009016A2" w:rsidRDefault="00B232C3">
      <w:pPr>
        <w:pStyle w:val="Textkrper"/>
        <w:numPr>
          <w:ilvl w:val="0"/>
          <w:numId w:val="18"/>
        </w:numPr>
      </w:pPr>
      <w:r w:rsidRPr="009016A2">
        <w:t>Geometriedaten</w:t>
      </w:r>
    </w:p>
    <w:p w14:paraId="3686D86D" w14:textId="210A2554" w:rsidR="00B232C3" w:rsidRDefault="009016A2">
      <w:pPr>
        <w:pStyle w:val="Textkrper"/>
        <w:numPr>
          <w:ilvl w:val="0"/>
          <w:numId w:val="18"/>
        </w:numPr>
      </w:pPr>
      <w:r>
        <w:t>T</w:t>
      </w:r>
      <w:r w:rsidR="00B232C3" w:rsidRPr="009016A2">
        <w:t>echnologiedaten</w:t>
      </w:r>
    </w:p>
    <w:p w14:paraId="16B55F20" w14:textId="77777777" w:rsidR="00926E16" w:rsidRPr="009016A2" w:rsidRDefault="00926E16">
      <w:pPr>
        <w:pStyle w:val="Textkrper"/>
        <w:pPrChange w:id="1476" w:author="Dennis Hohmann" w:date="2012-04-15T00:39:00Z">
          <w:pPr>
            <w:pStyle w:val="Textkrper"/>
            <w:numPr>
              <w:numId w:val="18"/>
            </w:numPr>
            <w:ind w:left="720" w:hanging="360"/>
          </w:pPr>
        </w:pPrChange>
      </w:pPr>
    </w:p>
    <w:p w14:paraId="24032548" w14:textId="46806DF5" w:rsidR="00DC2BE5" w:rsidRDefault="00B232C3">
      <w:pPr>
        <w:pStyle w:val="Textkrper"/>
      </w:pPr>
      <w:r>
        <w:t>Adressen gehören zur</w:t>
      </w:r>
      <w:r w:rsidR="00E6576B">
        <w:t xml:space="preserve"> Gruppe der Programmdaten. Das A</w:t>
      </w:r>
      <w:r>
        <w:t>usführen von Geometrie- oder Technologiedaten wird durch eine Programmanweisung eingeleitet.</w:t>
      </w:r>
      <w:r w:rsidR="00E6576B">
        <w:t xml:space="preserve"> Eine weitere Anwe</w:t>
      </w:r>
      <w:r w:rsidR="00E6576B">
        <w:t>i</w:t>
      </w:r>
      <w:r w:rsidR="00E6576B">
        <w:t xml:space="preserve">sung aus dem Bereich der Programmdaten ist das Programmende </w:t>
      </w:r>
      <w:r w:rsidR="00E6576B" w:rsidRPr="00E6576B">
        <w:rPr>
          <w:b/>
        </w:rPr>
        <w:t>M02</w:t>
      </w:r>
      <w:r w:rsidR="00E6576B">
        <w:t>.</w:t>
      </w:r>
      <w:r w:rsidR="0004277A">
        <w:t xml:space="preserve"> </w:t>
      </w:r>
      <w:r w:rsidR="00E6576B">
        <w:t xml:space="preserve">Dies bildet das </w:t>
      </w:r>
      <w:r w:rsidR="00DC2BE5">
        <w:t>letzte Wort eines Programms</w:t>
      </w:r>
      <w:r w:rsidR="00DC2BE5">
        <w:rPr>
          <w:b/>
        </w:rPr>
        <w:t xml:space="preserve">. </w:t>
      </w:r>
      <w:r w:rsidR="00DC2BE5">
        <w:t>Hier</w:t>
      </w:r>
      <w:r w:rsidR="001D4838">
        <w:t>aus ergibt sich das minimalste G-</w:t>
      </w:r>
      <w:r w:rsidR="00DC2BE5">
        <w:t>Code-Programm, b</w:t>
      </w:r>
      <w:r w:rsidR="00DC2BE5">
        <w:t>e</w:t>
      </w:r>
      <w:r w:rsidR="00DC2BE5">
        <w:t>stehend aus einem Satz mit 2 Worten:</w:t>
      </w:r>
    </w:p>
    <w:p w14:paraId="470F1D00" w14:textId="77777777" w:rsidR="00926E16" w:rsidRDefault="00926E16">
      <w:pPr>
        <w:pStyle w:val="Textkrper"/>
      </w:pPr>
    </w:p>
    <w:p w14:paraId="27B9F813" w14:textId="08455446" w:rsidR="00DC2BE5" w:rsidRPr="00B857CB" w:rsidRDefault="00B232C3" w:rsidP="00B857CB">
      <w:pPr>
        <w:jc w:val="center"/>
        <w:rPr>
          <w:b/>
        </w:rPr>
      </w:pPr>
      <w:r w:rsidRPr="00B857CB">
        <w:rPr>
          <w:b/>
        </w:rPr>
        <w:t>N0000</w:t>
      </w:r>
      <w:r w:rsidR="005C3DE3" w:rsidRPr="00B857CB">
        <w:rPr>
          <w:b/>
        </w:rPr>
        <w:t>0</w:t>
      </w:r>
      <w:r w:rsidR="00DC2BE5" w:rsidRPr="00B857CB">
        <w:rPr>
          <w:b/>
        </w:rPr>
        <w:t xml:space="preserve"> M02</w:t>
      </w:r>
    </w:p>
    <w:p w14:paraId="29D862B1" w14:textId="77777777" w:rsidR="00926E16" w:rsidRPr="00995C64" w:rsidRDefault="00926E16">
      <w:pPr>
        <w:pStyle w:val="Textkrper"/>
      </w:pPr>
    </w:p>
    <w:p w14:paraId="28D80D07" w14:textId="5BBE716C" w:rsidR="004C499F" w:rsidRDefault="00DC2BE5">
      <w:pPr>
        <w:pStyle w:val="Textkrper"/>
        <w:rPr>
          <w:ins w:id="1477" w:author="Dennis Hohmann" w:date="2012-04-14T23:59:00Z"/>
        </w:rPr>
      </w:pPr>
      <w:r>
        <w:t xml:space="preserve">Dieses Programm hat </w:t>
      </w:r>
      <w:r w:rsidR="0050587C">
        <w:t xml:space="preserve">demnach </w:t>
      </w:r>
      <w:r>
        <w:t xml:space="preserve">keine </w:t>
      </w:r>
      <w:r w:rsidR="00381EEB">
        <w:t>Aufgabe</w:t>
      </w:r>
      <w:ins w:id="1478" w:author="Dennis Hohmann" w:date="2012-04-14T23:37:00Z">
        <w:r w:rsidR="006C1F0D">
          <w:t xml:space="preserve"> und beendet sich sofort</w:t>
        </w:r>
      </w:ins>
      <w:r>
        <w:t>.</w:t>
      </w:r>
      <w:r w:rsidR="00381EEB">
        <w:t xml:space="preserve"> Geometriefunkti</w:t>
      </w:r>
      <w:r w:rsidR="00381EEB">
        <w:t>o</w:t>
      </w:r>
      <w:r w:rsidR="00381EEB">
        <w:t xml:space="preserve">nen werden, mit einigen Ausnahmen, </w:t>
      </w:r>
      <w:del w:id="1479" w:author="Dennis Hohmann" w:date="2012-04-14T23:39:00Z">
        <w:r w:rsidR="00381EEB" w:rsidDel="00546407">
          <w:delText xml:space="preserve">begleitet </w:delText>
        </w:r>
      </w:del>
      <w:r w:rsidR="00381EEB">
        <w:t>von einem oder mehreren weiteren Worten</w:t>
      </w:r>
      <w:ins w:id="1480" w:author="Dennis Hohmann" w:date="2012-04-14T23:39:00Z">
        <w:r w:rsidR="00546407">
          <w:t xml:space="preserve"> begleitet</w:t>
        </w:r>
      </w:ins>
      <w:r w:rsidR="00381EEB">
        <w:t xml:space="preserve">. </w:t>
      </w:r>
      <w:r w:rsidR="003C55F9">
        <w:t>Beispielsweise wird die</w:t>
      </w:r>
      <w:r w:rsidR="00381EEB">
        <w:t xml:space="preserve"> Funktion </w:t>
      </w:r>
      <w:r w:rsidR="00381EEB" w:rsidRPr="00381EEB">
        <w:rPr>
          <w:b/>
        </w:rPr>
        <w:t>G0</w:t>
      </w:r>
      <w:r w:rsidR="0050587C">
        <w:rPr>
          <w:b/>
        </w:rPr>
        <w:t>0</w:t>
      </w:r>
      <w:r w:rsidR="00381EEB">
        <w:t xml:space="preserve"> </w:t>
      </w:r>
      <w:ins w:id="1481" w:author="Dennis Hohmann" w:date="2012-04-14T23:38:00Z">
        <w:r w:rsidR="00546407">
          <w:t xml:space="preserve">(schneller Vorlauf) </w:t>
        </w:r>
      </w:ins>
      <w:r w:rsidR="00381EEB">
        <w:t xml:space="preserve">immer </w:t>
      </w:r>
      <w:r w:rsidR="003C55F9">
        <w:t xml:space="preserve">von Koordinaten </w:t>
      </w:r>
      <w:r w:rsidR="00381EEB">
        <w:t>begleitet</w:t>
      </w:r>
      <w:r w:rsidR="003C55F9">
        <w:t xml:space="preserve">. </w:t>
      </w:r>
      <w:r w:rsidR="00381EEB">
        <w:t xml:space="preserve">Zusätzlich können zu Geometriefunktionen noch weitere Worte, wie </w:t>
      </w:r>
      <w:r w:rsidR="00381EEB" w:rsidRPr="00381EEB">
        <w:rPr>
          <w:b/>
        </w:rPr>
        <w:t>Fxxxx</w:t>
      </w:r>
      <w:r w:rsidR="00381EEB">
        <w:rPr>
          <w:b/>
        </w:rPr>
        <w:t>x</w:t>
      </w:r>
      <w:r w:rsidR="00381EEB">
        <w:t xml:space="preserve"> angehängt </w:t>
      </w:r>
    </w:p>
    <w:p w14:paraId="459E433D" w14:textId="77777777" w:rsidR="004C499F" w:rsidRDefault="004C499F">
      <w:pPr>
        <w:pStyle w:val="Textkrper"/>
        <w:rPr>
          <w:ins w:id="1482" w:author="Dennis Hohmann" w:date="2012-04-14T23:59:00Z"/>
        </w:rPr>
      </w:pPr>
    </w:p>
    <w:p w14:paraId="638659F1" w14:textId="77777777" w:rsidR="004C499F" w:rsidRDefault="004C499F">
      <w:pPr>
        <w:pStyle w:val="Textkrper"/>
        <w:rPr>
          <w:ins w:id="1483" w:author="Dennis Hohmann" w:date="2012-04-14T23:59:00Z"/>
        </w:rPr>
      </w:pPr>
    </w:p>
    <w:p w14:paraId="351C360D" w14:textId="03789FFC" w:rsidR="00940155" w:rsidRDefault="00381EEB">
      <w:pPr>
        <w:pStyle w:val="Textkrper"/>
      </w:pPr>
      <w:r>
        <w:t>werden. Dieses Wort gibt die Feed-Rat</w:t>
      </w:r>
      <w:r w:rsidR="0050587C">
        <w:t xml:space="preserve">e, also die </w:t>
      </w:r>
      <w:ins w:id="1484" w:author="Dennis Hohmann" w:date="2012-04-14T23:40:00Z">
        <w:r w:rsidR="00546407">
          <w:t>Bewegungsg</w:t>
        </w:r>
      </w:ins>
      <w:del w:id="1485" w:author="Dennis Hohmann" w:date="2012-04-14T23:40:00Z">
        <w:r w:rsidR="0050587C" w:rsidDel="00546407">
          <w:delText>G</w:delText>
        </w:r>
      </w:del>
      <w:r w:rsidR="0050587C">
        <w:t>eschwindigkeit des aktue</w:t>
      </w:r>
      <w:r w:rsidR="0050587C">
        <w:t>l</w:t>
      </w:r>
      <w:r w:rsidR="0050587C">
        <w:t xml:space="preserve">len Satzes </w:t>
      </w:r>
      <w:r>
        <w:t>an.</w:t>
      </w:r>
    </w:p>
    <w:p w14:paraId="6D4EE409" w14:textId="77777777" w:rsidR="00926E16" w:rsidRPr="00381EEB" w:rsidRDefault="00926E16">
      <w:pPr>
        <w:pStyle w:val="Textkrper"/>
      </w:pPr>
    </w:p>
    <w:p w14:paraId="07D700A3" w14:textId="5E400F15" w:rsidR="00381EEB" w:rsidRPr="005329AE" w:rsidRDefault="00381EEB" w:rsidP="005329AE">
      <w:pPr>
        <w:jc w:val="center"/>
        <w:rPr>
          <w:b/>
        </w:rPr>
      </w:pPr>
      <w:r w:rsidRPr="005329AE">
        <w:rPr>
          <w:b/>
        </w:rPr>
        <w:t>N00120 G01 X12.250 Y-5.750 F120.0</w:t>
      </w:r>
    </w:p>
    <w:p w14:paraId="068F0EE8" w14:textId="77777777" w:rsidR="00926E16" w:rsidRDefault="00926E16">
      <w:pPr>
        <w:pStyle w:val="Textkrper"/>
      </w:pPr>
    </w:p>
    <w:p w14:paraId="42EFADE3" w14:textId="0A4F8506" w:rsidR="005F29E6" w:rsidDel="004C499F" w:rsidRDefault="00381EEB">
      <w:pPr>
        <w:pStyle w:val="Textkrper"/>
        <w:rPr>
          <w:del w:id="1486" w:author="Dennis Hohmann" w:date="2012-04-14T23:55:00Z"/>
        </w:rPr>
      </w:pPr>
      <w:r w:rsidRPr="00463336">
        <w:rPr>
          <w:b/>
        </w:rPr>
        <w:t>G01</w:t>
      </w:r>
      <w:r>
        <w:t xml:space="preserve"> gibt an</w:t>
      </w:r>
      <w:ins w:id="1487" w:author="Dennis Hohmann" w:date="2012-04-14T23:45:00Z">
        <w:r w:rsidR="003D512B">
          <w:t>,</w:t>
        </w:r>
      </w:ins>
      <w:r>
        <w:t xml:space="preserve"> das</w:t>
      </w:r>
      <w:ins w:id="1488" w:author="Dennis Hohmann" w:date="2012-04-14T23:45:00Z">
        <w:r w:rsidR="003D512B">
          <w:t>s</w:t>
        </w:r>
      </w:ins>
      <w:r>
        <w:t xml:space="preserve"> es sich bei diesem Satz um</w:t>
      </w:r>
      <w:r w:rsidR="00463336">
        <w:t xml:space="preserve"> eine </w:t>
      </w:r>
      <w:ins w:id="1489" w:author="Dennis Hohmann" w:date="2012-04-14T23:44:00Z">
        <w:r w:rsidR="003D512B">
          <w:t>geradlinige</w:t>
        </w:r>
      </w:ins>
      <w:del w:id="1490" w:author="Dennis Hohmann" w:date="2012-04-14T23:44:00Z">
        <w:r w:rsidR="00463336" w:rsidDel="003D512B">
          <w:delText>Interpolationsbewegung (</w:delText>
        </w:r>
      </w:del>
      <w:del w:id="1491" w:author="Dennis Hohmann" w:date="2012-04-14T23:41:00Z">
        <w:r w:rsidR="00463336" w:rsidDel="000444C5">
          <w:delText xml:space="preserve"> </w:delText>
        </w:r>
      </w:del>
      <w:del w:id="1492" w:author="Dennis Hohmann" w:date="2012-04-14T23:44:00Z">
        <w:r w:rsidR="00463336" w:rsidDel="003D512B">
          <w:delText>d</w:delText>
        </w:r>
        <w:r w:rsidDel="003D512B">
          <w:delText>iagonale</w:delText>
        </w:r>
      </w:del>
      <w:r w:rsidR="00463336">
        <w:t xml:space="preserve"> Bewegung</w:t>
      </w:r>
      <w:del w:id="1493" w:author="Dennis Hohmann" w:date="2012-04-14T23:41:00Z">
        <w:r w:rsidDel="000444C5">
          <w:delText xml:space="preserve"> </w:delText>
        </w:r>
      </w:del>
      <w:ins w:id="1494" w:author="Dennis Hohmann" w:date="2012-04-14T23:45:00Z">
        <w:r w:rsidR="003D512B">
          <w:t xml:space="preserve"> </w:t>
        </w:r>
      </w:ins>
      <w:del w:id="1495" w:author="Dennis Hohmann" w:date="2012-04-14T23:44:00Z">
        <w:r w:rsidDel="003D512B">
          <w:delText>)</w:delText>
        </w:r>
        <w:r w:rsidR="00463336" w:rsidDel="003D512B">
          <w:delText xml:space="preserve"> </w:delText>
        </w:r>
      </w:del>
      <w:r w:rsidR="00463336">
        <w:t>hand</w:t>
      </w:r>
      <w:r w:rsidR="00EC054E">
        <w:t>elt. Die</w:t>
      </w:r>
      <w:r w:rsidR="00463336">
        <w:t xml:space="preserve"> begleitenden</w:t>
      </w:r>
      <w:r w:rsidR="00EC054E">
        <w:t xml:space="preserve"> Zielkoordinaten sind </w:t>
      </w:r>
      <w:ins w:id="1496" w:author="Dennis Hohmann" w:date="2012-04-14T23:45:00Z">
        <w:r w:rsidR="003D512B">
          <w:t>X:</w:t>
        </w:r>
      </w:ins>
      <w:r w:rsidR="00EC054E">
        <w:t>12.250</w:t>
      </w:r>
      <w:del w:id="1497" w:author="Dennis Hohmann" w:date="2012-04-14T23:45:00Z">
        <w:r w:rsidR="00EC054E" w:rsidDel="003D512B">
          <w:delText xml:space="preserve"> für X</w:delText>
        </w:r>
      </w:del>
      <w:r w:rsidR="00EC054E">
        <w:t>,</w:t>
      </w:r>
      <w:ins w:id="1498" w:author="Dennis Hohmann" w:date="2012-04-14T23:45:00Z">
        <w:r w:rsidR="003D512B">
          <w:t xml:space="preserve"> Y:</w:t>
        </w:r>
      </w:ins>
      <w:del w:id="1499" w:author="Dennis Hohmann" w:date="2012-04-14T23:45:00Z">
        <w:r w:rsidR="00EC054E" w:rsidDel="003D512B">
          <w:delText xml:space="preserve"> </w:delText>
        </w:r>
      </w:del>
      <w:r w:rsidR="00EC054E">
        <w:t>-5</w:t>
      </w:r>
      <w:ins w:id="1500" w:author="Dennis Hohmann" w:date="2012-04-14T23:46:00Z">
        <w:r w:rsidR="003D512B">
          <w:t>.</w:t>
        </w:r>
      </w:ins>
      <w:del w:id="1501" w:author="Dennis Hohmann" w:date="2012-04-14T23:46:00Z">
        <w:r w:rsidR="00EC054E" w:rsidDel="003D512B">
          <w:delText>,</w:delText>
        </w:r>
      </w:del>
      <w:r w:rsidR="00EC054E">
        <w:t>750</w:t>
      </w:r>
      <w:del w:id="1502" w:author="Dennis Hohmann" w:date="2012-04-14T23:45:00Z">
        <w:r w:rsidR="00EC054E" w:rsidDel="003D512B">
          <w:delText xml:space="preserve"> für Y</w:delText>
        </w:r>
      </w:del>
      <w:r w:rsidR="00EC054E">
        <w:t xml:space="preserve">. Als Geschwindigkeit sind </w:t>
      </w:r>
      <w:ins w:id="1503" w:author="Dennis Hohmann" w:date="2012-04-14T23:46:00Z">
        <w:r w:rsidR="003D512B">
          <w:t>F:</w:t>
        </w:r>
      </w:ins>
      <w:r w:rsidR="00EC054E">
        <w:t xml:space="preserve">120.0 angegeben. Die Einheiten dieser Angaben werden zu Beginn des Programms über die Programmdaten </w:t>
      </w:r>
      <w:r w:rsidR="00EC054E" w:rsidRPr="00EC054E">
        <w:rPr>
          <w:b/>
        </w:rPr>
        <w:t>G20</w:t>
      </w:r>
      <w:r w:rsidR="00EC054E">
        <w:t xml:space="preserve"> für inch, bzw. </w:t>
      </w:r>
      <w:r w:rsidR="00EC054E" w:rsidRPr="00EC054E">
        <w:rPr>
          <w:b/>
        </w:rPr>
        <w:t>G21</w:t>
      </w:r>
      <w:r w:rsidR="00EC054E">
        <w:t xml:space="preserve"> für mm festgelegt.</w:t>
      </w:r>
    </w:p>
    <w:p w14:paraId="08ECCBB0" w14:textId="27AEF586" w:rsidR="006E76B7" w:rsidDel="004C499F" w:rsidRDefault="006E76B7">
      <w:pPr>
        <w:pStyle w:val="Textkrper"/>
        <w:rPr>
          <w:del w:id="1504" w:author="Dennis Hohmann" w:date="2012-04-14T23:55:00Z"/>
        </w:rPr>
      </w:pPr>
    </w:p>
    <w:p w14:paraId="72A2CCEC" w14:textId="662235FA" w:rsidR="004C499F" w:rsidRDefault="00EC054E">
      <w:pPr>
        <w:pStyle w:val="Textkrper"/>
        <w:rPr>
          <w:ins w:id="1505" w:author="Dennis Hohmann" w:date="2012-04-14T23:55:00Z"/>
        </w:rPr>
      </w:pPr>
      <w:del w:id="1506" w:author="Dennis Hohmann" w:date="2012-04-14T23:55:00Z">
        <w:r w:rsidDel="004C499F">
          <w:delText>Ebenso wie die Eigenschaft de</w:delText>
        </w:r>
        <w:r w:rsidR="00230237" w:rsidDel="004C499F">
          <w:delText>r Koordinaten.</w:delText>
        </w:r>
      </w:del>
    </w:p>
    <w:p w14:paraId="10AB362E" w14:textId="77777777" w:rsidR="004C499F" w:rsidRDefault="004C499F">
      <w:pPr>
        <w:pStyle w:val="Textkrper"/>
        <w:rPr>
          <w:ins w:id="1507" w:author="Dennis Hohmann" w:date="2012-04-14T23:55:00Z"/>
        </w:rPr>
      </w:pPr>
    </w:p>
    <w:p w14:paraId="1600155A" w14:textId="0CA49F73" w:rsidR="005F29E6" w:rsidRDefault="00230237">
      <w:pPr>
        <w:pStyle w:val="Textkrper"/>
      </w:pPr>
      <w:del w:id="1508" w:author="Dennis Hohmann" w:date="2012-04-14T23:55:00Z">
        <w:r w:rsidDel="004C499F">
          <w:delText xml:space="preserve"> </w:delText>
        </w:r>
      </w:del>
      <w:r w:rsidR="00EC054E">
        <w:t>Handelt es sich um absolute Koordinaten wird dies zu Beginn mit de</w:t>
      </w:r>
      <w:ins w:id="1509" w:author="Dennis Hohmann" w:date="2012-04-14T23:56:00Z">
        <w:r w:rsidR="004C499F">
          <w:t>m</w:t>
        </w:r>
      </w:ins>
      <w:del w:id="1510" w:author="Dennis Hohmann" w:date="2012-04-14T23:56:00Z">
        <w:r w:rsidR="00EC054E" w:rsidDel="004C499F">
          <w:delText>n</w:delText>
        </w:r>
      </w:del>
      <w:r w:rsidR="00EC054E">
        <w:t xml:space="preserve"> Wort </w:t>
      </w:r>
      <w:r w:rsidR="00EC054E" w:rsidRPr="004C499F">
        <w:rPr>
          <w:b/>
          <w:rPrChange w:id="1511" w:author="Dennis Hohmann" w:date="2012-04-14T23:55:00Z">
            <w:rPr/>
          </w:rPrChange>
        </w:rPr>
        <w:t>G90</w:t>
      </w:r>
      <w:del w:id="1512" w:author="Dennis Hohmann" w:date="2012-04-14T23:56:00Z">
        <w:r w:rsidR="00EC054E" w:rsidDel="004C499F">
          <w:delText xml:space="preserve">, </w:delText>
        </w:r>
      </w:del>
      <w:ins w:id="1513" w:author="Dennis Hohmann" w:date="2012-04-14T23:56:00Z">
        <w:r w:rsidR="004C499F">
          <w:t xml:space="preserve"> definiert. </w:t>
        </w:r>
      </w:ins>
      <w:del w:id="1514" w:author="Dennis Hohmann" w:date="2012-04-14T23:56:00Z">
        <w:r w:rsidR="00EC054E" w:rsidDel="004C499F">
          <w:delText>bzw.</w:delText>
        </w:r>
      </w:del>
      <w:ins w:id="1515" w:author="Dennis Hohmann" w:date="2012-04-14T23:56:00Z">
        <w:r w:rsidR="004C499F">
          <w:t>Für</w:t>
        </w:r>
      </w:ins>
      <w:r w:rsidR="00EC054E">
        <w:t xml:space="preserve"> </w:t>
      </w:r>
      <w:ins w:id="1516" w:author="Dennis Hohmann" w:date="2012-04-14T23:56:00Z">
        <w:r w:rsidR="004C499F">
          <w:t xml:space="preserve">relative Koordinaten </w:t>
        </w:r>
      </w:ins>
      <w:r w:rsidR="00EC054E">
        <w:t xml:space="preserve">mit </w:t>
      </w:r>
      <w:r w:rsidR="00EC054E" w:rsidRPr="004C499F">
        <w:rPr>
          <w:b/>
          <w:rPrChange w:id="1517" w:author="Dennis Hohmann" w:date="2012-04-14T23:55:00Z">
            <w:rPr/>
          </w:rPrChange>
        </w:rPr>
        <w:t>G91</w:t>
      </w:r>
      <w:ins w:id="1518" w:author="Dennis Hohmann" w:date="2012-04-14T23:57:00Z">
        <w:r w:rsidR="004C499F">
          <w:t xml:space="preserve">. </w:t>
        </w:r>
      </w:ins>
      <w:del w:id="1519" w:author="Dennis Hohmann" w:date="2012-04-14T23:57:00Z">
        <w:r w:rsidR="00EC054E" w:rsidDel="004C499F">
          <w:delText xml:space="preserve"> für relative Koordinaten definiert. </w:delText>
        </w:r>
      </w:del>
      <w:r w:rsidR="00EC054E">
        <w:t xml:space="preserve">Beide richten </w:t>
      </w:r>
      <w:r w:rsidR="00CA6972">
        <w:t xml:space="preserve">sich </w:t>
      </w:r>
      <w:r w:rsidR="002E039A">
        <w:t>nach dem k</w:t>
      </w:r>
      <w:r w:rsidR="00EC054E">
        <w:t>artesischen Koordinate</w:t>
      </w:r>
      <w:r w:rsidR="00EC054E">
        <w:t>n</w:t>
      </w:r>
      <w:r w:rsidR="00EC054E">
        <w:t>system</w:t>
      </w:r>
      <w:r w:rsidR="0077167F">
        <w:rPr>
          <w:rStyle w:val="Funotenzeichen"/>
        </w:rPr>
        <w:footnoteReference w:id="21"/>
      </w:r>
      <w:r w:rsidR="00067199">
        <w:t>.</w:t>
      </w:r>
    </w:p>
    <w:p w14:paraId="5B6FE6CE" w14:textId="77777777" w:rsidR="005F29E6" w:rsidRDefault="005F29E6">
      <w:pPr>
        <w:pStyle w:val="Textkrper"/>
      </w:pPr>
    </w:p>
    <w:p w14:paraId="2BA3BAD4" w14:textId="77777777" w:rsidR="006E76B7" w:rsidRDefault="006E76B7" w:rsidP="000C420A">
      <w:pPr>
        <w:jc w:val="center"/>
      </w:pPr>
      <w:r>
        <w:rPr>
          <w:noProof/>
          <w:lang w:eastAsia="de-DE"/>
        </w:rPr>
        <w:drawing>
          <wp:inline distT="0" distB="0" distL="0" distR="0" wp14:anchorId="4372442C" wp14:editId="59879793">
            <wp:extent cx="2862580" cy="2734945"/>
            <wp:effectExtent l="0" t="0" r="7620" b="825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n.gif"/>
                    <pic:cNvPicPr/>
                  </pic:nvPicPr>
                  <pic:blipFill>
                    <a:blip r:embed="rId28">
                      <a:alphaModFix/>
                      <a:extLst>
                        <a:ext uri="{28A0092B-C50C-407E-A947-70E740481C1C}">
                          <a14:useLocalDpi xmlns:a14="http://schemas.microsoft.com/office/drawing/2010/main" val="0"/>
                        </a:ext>
                      </a:extLst>
                    </a:blip>
                    <a:stretch>
                      <a:fillRect/>
                    </a:stretch>
                  </pic:blipFill>
                  <pic:spPr>
                    <a:xfrm>
                      <a:off x="0" y="0"/>
                      <a:ext cx="2862580" cy="2734945"/>
                    </a:xfrm>
                    <a:prstGeom prst="rect">
                      <a:avLst/>
                    </a:prstGeom>
                    <a:extLst>
                      <a:ext uri="{FAA26D3D-D897-4be2-8F04-BA451C77F1D7}">
                        <ma14:placeholderFlag xmlns:ma14="http://schemas.microsoft.com/office/mac/drawingml/2011/main"/>
                      </a:ext>
                    </a:extLst>
                  </pic:spPr>
                </pic:pic>
              </a:graphicData>
            </a:graphic>
          </wp:inline>
        </w:drawing>
      </w:r>
    </w:p>
    <w:p w14:paraId="2E33171A" w14:textId="73C79D1D" w:rsidR="005E464E" w:rsidRDefault="006E76B7" w:rsidP="006E76B7">
      <w:pPr>
        <w:pStyle w:val="Beschriftung"/>
        <w:jc w:val="center"/>
      </w:pPr>
      <w:bookmarkStart w:id="1520" w:name="_Toc196152847"/>
      <w:r>
        <w:t xml:space="preserve">Abbildung </w:t>
      </w:r>
      <w:r w:rsidR="00E74341">
        <w:fldChar w:fldCharType="begin"/>
      </w:r>
      <w:r w:rsidR="00E74341">
        <w:instrText xml:space="preserve"> STYLEREF 2 \s </w:instrText>
      </w:r>
      <w:r w:rsidR="00E74341">
        <w:fldChar w:fldCharType="separate"/>
      </w:r>
      <w:r w:rsidR="00E74341">
        <w:rPr>
          <w:noProof/>
        </w:rPr>
        <w:t>4.2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8</w:t>
      </w:r>
      <w:r w:rsidR="00E74341">
        <w:fldChar w:fldCharType="end"/>
      </w:r>
      <w:del w:id="152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8</w:delText>
        </w:r>
        <w:r w:rsidR="002F6ABA" w:rsidDel="00FB78A1">
          <w:fldChar w:fldCharType="end"/>
        </w:r>
      </w:del>
      <w:r>
        <w:t>: Kartesisches Koordinatensystem</w:t>
      </w:r>
      <w:bookmarkEnd w:id="1520"/>
    </w:p>
    <w:p w14:paraId="34356A23" w14:textId="77777777" w:rsidR="004C499F" w:rsidRDefault="006E76B7">
      <w:pPr>
        <w:pStyle w:val="Textkrper"/>
        <w:rPr>
          <w:ins w:id="1522" w:author="Dennis Hohmann" w:date="2012-04-14T23:59:00Z"/>
        </w:rPr>
      </w:pPr>
      <w:r>
        <w:br w:type="page"/>
      </w:r>
    </w:p>
    <w:p w14:paraId="7F108EDA" w14:textId="0C7834FF" w:rsidR="005E464E" w:rsidRDefault="005E464E">
      <w:pPr>
        <w:pStyle w:val="Textkrper"/>
      </w:pPr>
      <w:r>
        <w:t xml:space="preserve">Kommentare werden mit </w:t>
      </w:r>
      <w:del w:id="1523" w:author="Dennis Hohmann" w:date="2012-04-14T23:59:00Z">
        <w:r w:rsidRPr="004C499F" w:rsidDel="004C499F">
          <w:rPr>
            <w:b/>
            <w:rPrChange w:id="1524" w:author="Dennis Hohmann" w:date="2012-04-14T23:59:00Z">
              <w:rPr/>
            </w:rPrChange>
          </w:rPr>
          <w:delText>„</w:delText>
        </w:r>
      </w:del>
      <w:r w:rsidRPr="004C499F">
        <w:rPr>
          <w:b/>
          <w:rPrChange w:id="1525" w:author="Dennis Hohmann" w:date="2012-04-14T23:59:00Z">
            <w:rPr/>
          </w:rPrChange>
        </w:rPr>
        <w:t>(</w:t>
      </w:r>
      <w:del w:id="1526" w:author="Dennis Hohmann" w:date="2012-04-14T23:59:00Z">
        <w:r w:rsidDel="004C499F">
          <w:delText>„</w:delText>
        </w:r>
      </w:del>
      <w:r w:rsidR="00EB3736">
        <w:t xml:space="preserve"> </w:t>
      </w:r>
      <w:r>
        <w:t xml:space="preserve">eingeleitet und mit </w:t>
      </w:r>
      <w:ins w:id="1527" w:author="Dennis Hohmann" w:date="2012-04-14T23:59:00Z">
        <w:r w:rsidR="004C499F" w:rsidRPr="004C499F">
          <w:rPr>
            <w:b/>
            <w:rPrChange w:id="1528" w:author="Dennis Hohmann" w:date="2012-04-14T23:59:00Z">
              <w:rPr/>
            </w:rPrChange>
          </w:rPr>
          <w:t>)</w:t>
        </w:r>
      </w:ins>
      <w:del w:id="1529" w:author="Dennis Hohmann" w:date="2012-04-14T23:59:00Z">
        <w:r w:rsidDel="004C499F">
          <w:delText>„)“</w:delText>
        </w:r>
      </w:del>
      <w:r>
        <w:t xml:space="preserve"> beendet</w:t>
      </w:r>
      <w:r w:rsidR="008701F4">
        <w:t xml:space="preserve">. Ein Programm </w:t>
      </w:r>
      <w:ins w:id="1530" w:author="Dennis Hohmann" w:date="2012-04-15T00:00:00Z">
        <w:r w:rsidR="004C499F">
          <w:t xml:space="preserve">welches </w:t>
        </w:r>
      </w:ins>
      <w:del w:id="1531" w:author="Dennis Hohmann" w:date="2012-04-15T00:00:00Z">
        <w:r w:rsidR="008701F4" w:rsidDel="004C499F">
          <w:delText xml:space="preserve">für </w:delText>
        </w:r>
      </w:del>
      <w:r w:rsidR="008701F4">
        <w:t xml:space="preserve">ein Loch bei den Koordinaten </w:t>
      </w:r>
      <w:r w:rsidR="002205FF">
        <w:t>X</w:t>
      </w:r>
      <w:ins w:id="1532" w:author="Dennis Hohmann" w:date="2012-04-15T00:00:00Z">
        <w:r w:rsidR="004C499F">
          <w:t>:</w:t>
        </w:r>
      </w:ins>
      <w:r w:rsidR="002205FF">
        <w:t>10</w:t>
      </w:r>
      <w:r w:rsidR="00413E2F">
        <w:t> mm</w:t>
      </w:r>
      <w:ins w:id="1533" w:author="Dennis Hohmann" w:date="2012-04-15T00:00:00Z">
        <w:r w:rsidR="004C499F">
          <w:t xml:space="preserve">, </w:t>
        </w:r>
      </w:ins>
      <w:del w:id="1534" w:author="Dennis Hohmann" w:date="2012-04-15T00:00:00Z">
        <w:r w:rsidR="002205FF" w:rsidDel="004C499F">
          <w:delText xml:space="preserve"> /</w:delText>
        </w:r>
      </w:del>
      <w:r w:rsidR="002205FF">
        <w:t>Y</w:t>
      </w:r>
      <w:ins w:id="1535" w:author="Dennis Hohmann" w:date="2012-04-15T00:00:00Z">
        <w:r w:rsidR="004C499F">
          <w:t>:</w:t>
        </w:r>
      </w:ins>
      <w:r w:rsidR="008701F4">
        <w:t>10</w:t>
      </w:r>
      <w:r w:rsidR="00413E2F">
        <w:t> mm</w:t>
      </w:r>
      <w:r w:rsidR="008701F4">
        <w:t xml:space="preserve"> mit der Tiefe 10</w:t>
      </w:r>
      <w:r w:rsidR="00413E2F">
        <w:t> </w:t>
      </w:r>
      <w:r w:rsidR="008701F4">
        <w:t>mm</w:t>
      </w:r>
      <w:ins w:id="1536" w:author="Dennis Hohmann" w:date="2012-04-15T00:00:00Z">
        <w:r w:rsidR="004C499F">
          <w:t xml:space="preserve"> bohrt,</w:t>
        </w:r>
      </w:ins>
      <w:r w:rsidR="008701F4">
        <w:t xml:space="preserve"> würde wie folg</w:t>
      </w:r>
      <w:ins w:id="1537" w:author="Dennis Hohmann" w:date="2012-04-15T00:00:00Z">
        <w:r w:rsidR="004C499F">
          <w:t xml:space="preserve">t </w:t>
        </w:r>
      </w:ins>
      <w:del w:id="1538" w:author="Dennis Hohmann" w:date="2012-04-15T00:00:00Z">
        <w:r w:rsidR="008701F4" w:rsidDel="004C499F">
          <w:delText xml:space="preserve"> </w:delText>
        </w:r>
      </w:del>
      <w:r w:rsidR="008701F4">
        <w:t>au</w:t>
      </w:r>
      <w:r w:rsidR="008701F4">
        <w:t>s</w:t>
      </w:r>
      <w:r w:rsidR="008701F4">
        <w:t>sehen:</w:t>
      </w:r>
    </w:p>
    <w:p w14:paraId="61DCD647" w14:textId="77777777" w:rsidR="00135EFD" w:rsidRDefault="00135EFD">
      <w:pPr>
        <w:pStyle w:val="Textkrper"/>
      </w:pPr>
    </w:p>
    <w:p w14:paraId="2505A287" w14:textId="7C1542EE" w:rsidR="005E464E" w:rsidRPr="00135EFD" w:rsidRDefault="008701F4">
      <w:pPr>
        <w:pStyle w:val="Textkrper"/>
      </w:pPr>
      <w:r w:rsidRPr="00135EFD">
        <w:t>N0000</w:t>
      </w:r>
      <w:r w:rsidR="005E464E" w:rsidRPr="00135EFD">
        <w:t>0 G21</w:t>
      </w:r>
    </w:p>
    <w:p w14:paraId="15534341" w14:textId="1F8438CF" w:rsidR="005E464E" w:rsidRPr="00135EFD" w:rsidRDefault="008701F4">
      <w:pPr>
        <w:pStyle w:val="Textkrper"/>
      </w:pPr>
      <w:r w:rsidRPr="00135EFD">
        <w:t>N0001</w:t>
      </w:r>
      <w:r w:rsidR="005E464E" w:rsidRPr="00135EFD">
        <w:t>0 G90</w:t>
      </w:r>
    </w:p>
    <w:p w14:paraId="32A00E74" w14:textId="69F99C2D" w:rsidR="008701F4" w:rsidRPr="00135EFD" w:rsidRDefault="008701F4">
      <w:pPr>
        <w:pStyle w:val="Textkrper"/>
      </w:pPr>
      <w:r w:rsidRPr="00135EFD">
        <w:t>N00020 G00 X10 Y10</w:t>
      </w:r>
    </w:p>
    <w:p w14:paraId="552A25AB" w14:textId="2C3D2E60" w:rsidR="008701F4" w:rsidRPr="00135EFD" w:rsidRDefault="008701F4">
      <w:pPr>
        <w:pStyle w:val="Textkrper"/>
      </w:pPr>
      <w:r w:rsidRPr="00135EFD">
        <w:t>N00030 G0</w:t>
      </w:r>
      <w:ins w:id="1539" w:author="Dennis Hohmann" w:date="2012-04-15T00:01:00Z">
        <w:r w:rsidR="004C499F">
          <w:t>1</w:t>
        </w:r>
      </w:ins>
      <w:del w:id="1540" w:author="Dennis Hohmann" w:date="2012-04-15T00:01:00Z">
        <w:r w:rsidRPr="00135EFD" w:rsidDel="004C499F">
          <w:delText>0</w:delText>
        </w:r>
      </w:del>
      <w:r w:rsidRPr="00135EFD">
        <w:t xml:space="preserve"> Z-10</w:t>
      </w:r>
      <w:ins w:id="1541" w:author="Dennis Hohmann" w:date="2012-04-15T00:01:00Z">
        <w:r w:rsidR="004C499F">
          <w:t xml:space="preserve"> F128.0</w:t>
        </w:r>
      </w:ins>
    </w:p>
    <w:p w14:paraId="3FA77D14" w14:textId="7D39C4BB" w:rsidR="008701F4" w:rsidRDefault="008701F4">
      <w:pPr>
        <w:pStyle w:val="Textkrper"/>
        <w:rPr>
          <w:ins w:id="1542" w:author="Dennis Hohmann" w:date="2012-04-15T00:02:00Z"/>
        </w:rPr>
      </w:pPr>
      <w:r w:rsidRPr="00135EFD">
        <w:t>N00040 G0</w:t>
      </w:r>
      <w:ins w:id="1543" w:author="Dennis Hohmann" w:date="2012-04-15T00:01:00Z">
        <w:r w:rsidR="004C499F">
          <w:t>1</w:t>
        </w:r>
      </w:ins>
      <w:del w:id="1544" w:author="Dennis Hohmann" w:date="2012-04-15T00:01:00Z">
        <w:r w:rsidRPr="00135EFD" w:rsidDel="004C499F">
          <w:delText>0</w:delText>
        </w:r>
      </w:del>
      <w:r w:rsidRPr="00135EFD">
        <w:t xml:space="preserve"> Z10</w:t>
      </w:r>
    </w:p>
    <w:p w14:paraId="561121D5" w14:textId="6A4BD34D" w:rsidR="00627488" w:rsidRPr="00135EFD" w:rsidRDefault="00627488">
      <w:pPr>
        <w:pStyle w:val="Textkrper"/>
      </w:pPr>
      <w:ins w:id="1545" w:author="Dennis Hohmann" w:date="2012-04-15T00:02:00Z">
        <w:r>
          <w:t>N00045 G00 X0 Y0</w:t>
        </w:r>
      </w:ins>
    </w:p>
    <w:p w14:paraId="17763B37" w14:textId="03A7287F" w:rsidR="008701F4" w:rsidRPr="00135EFD" w:rsidRDefault="008701F4">
      <w:pPr>
        <w:pStyle w:val="Textkrper"/>
      </w:pPr>
      <w:r w:rsidRPr="00135EFD">
        <w:t>N00050 M02</w:t>
      </w:r>
    </w:p>
    <w:p w14:paraId="72D0EA5E" w14:textId="77777777" w:rsidR="006E76B7" w:rsidRPr="009016A2" w:rsidRDefault="006E76B7">
      <w:pPr>
        <w:pStyle w:val="Textkrper"/>
      </w:pPr>
    </w:p>
    <w:p w14:paraId="7433EAEF" w14:textId="208588C8" w:rsidR="00722856" w:rsidRDefault="008701F4">
      <w:pPr>
        <w:pStyle w:val="Textkrper"/>
      </w:pPr>
      <w:r>
        <w:t>Zusätzlich zu den Programm- und Geometriedaten, gibt es noch die Gruppe der Techn</w:t>
      </w:r>
      <w:r>
        <w:t>o</w:t>
      </w:r>
      <w:r>
        <w:t>log</w:t>
      </w:r>
      <w:r w:rsidR="00722856">
        <w:t>iedaten. Diese beinhaltet zum Beispiel die Befehle zur Steue</w:t>
      </w:r>
      <w:r w:rsidR="00623BEB">
        <w:t>rung der Spindel.</w:t>
      </w:r>
      <w:r w:rsidR="00722856">
        <w:t xml:space="preserve"> </w:t>
      </w:r>
      <w:r w:rsidR="00722856" w:rsidRPr="00722856">
        <w:rPr>
          <w:b/>
        </w:rPr>
        <w:t>M03</w:t>
      </w:r>
      <w:r w:rsidR="00722856">
        <w:t xml:space="preserve"> startet den Motor im Rechtslauf, </w:t>
      </w:r>
      <w:r w:rsidR="00722856" w:rsidRPr="00722856">
        <w:rPr>
          <w:b/>
        </w:rPr>
        <w:t>M04</w:t>
      </w:r>
      <w:r w:rsidR="00722856">
        <w:t xml:space="preserve"> im Linkslauf und </w:t>
      </w:r>
      <w:r w:rsidR="00722856" w:rsidRPr="00722856">
        <w:rPr>
          <w:b/>
        </w:rPr>
        <w:t>M05</w:t>
      </w:r>
      <w:r w:rsidR="00722856">
        <w:t xml:space="preserve"> stoppt den Motor. Das Wort </w:t>
      </w:r>
      <w:r w:rsidR="00722856" w:rsidRPr="00722856">
        <w:rPr>
          <w:b/>
        </w:rPr>
        <w:t>M06</w:t>
      </w:r>
      <w:r w:rsidR="00722856">
        <w:t xml:space="preserve"> kündigt einen Werkzeugwechsel an, welches </w:t>
      </w:r>
      <w:ins w:id="1546" w:author="Dennis Hohmann" w:date="2012-04-15T00:03:00Z">
        <w:r w:rsidR="0099577F">
          <w:t>von dem</w:t>
        </w:r>
      </w:ins>
      <w:del w:id="1547" w:author="Dennis Hohmann" w:date="2012-04-15T00:03:00Z">
        <w:r w:rsidR="00722856" w:rsidDel="0099577F">
          <w:delText xml:space="preserve">mit </w:delText>
        </w:r>
      </w:del>
      <w:ins w:id="1548" w:author="Dennis Hohmann" w:date="2012-04-15T00:02:00Z">
        <w:r w:rsidR="00826D94">
          <w:t xml:space="preserve"> Wort </w:t>
        </w:r>
      </w:ins>
      <w:r w:rsidR="00722856" w:rsidRPr="00722856">
        <w:rPr>
          <w:b/>
        </w:rPr>
        <w:t>Txx</w:t>
      </w:r>
      <w:ins w:id="1549" w:author="Dennis Hohmann" w:date="2012-04-15T00:03:00Z">
        <w:r w:rsidR="00826D94">
          <w:t xml:space="preserve"> </w:t>
        </w:r>
      </w:ins>
      <w:del w:id="1550" w:author="Dennis Hohmann" w:date="2012-04-15T00:03:00Z">
        <w:r w:rsidR="00722856" w:rsidDel="00826D94">
          <w:delText xml:space="preserve"> Wort </w:delText>
        </w:r>
      </w:del>
      <w:r w:rsidR="00722856">
        <w:t xml:space="preserve">begleitet wird. Das </w:t>
      </w:r>
      <w:r w:rsidR="00722856" w:rsidRPr="0099577F">
        <w:rPr>
          <w:b/>
          <w:rPrChange w:id="1551" w:author="Dennis Hohmann" w:date="2012-04-15T00:03:00Z">
            <w:rPr/>
          </w:rPrChange>
        </w:rPr>
        <w:t>Txx</w:t>
      </w:r>
      <w:r w:rsidR="00722856">
        <w:t xml:space="preserve"> gibt die Nummer des nächsten zu verwendenden Werkzeug</w:t>
      </w:r>
      <w:ins w:id="1552" w:author="Dennis Hohmann" w:date="2012-04-15T00:03:00Z">
        <w:r w:rsidR="0099577F">
          <w:t>s</w:t>
        </w:r>
      </w:ins>
      <w:r w:rsidR="00722856">
        <w:t xml:space="preserve"> an</w:t>
      </w:r>
      <w:ins w:id="1553" w:author="Dennis Hohmann" w:date="2012-04-15T00:04:00Z">
        <w:r w:rsidR="00264051">
          <w:t>. Der Satz</w:t>
        </w:r>
      </w:ins>
      <w:del w:id="1554" w:author="Dennis Hohmann" w:date="2012-04-15T00:04:00Z">
        <w:r w:rsidR="00722856" w:rsidDel="00264051">
          <w:delText>.</w:delText>
        </w:r>
      </w:del>
      <w:r w:rsidR="00A07189">
        <w:t xml:space="preserve"> </w:t>
      </w:r>
      <w:r w:rsidR="00722856" w:rsidRPr="00722856">
        <w:rPr>
          <w:b/>
        </w:rPr>
        <w:t>M06 T02</w:t>
      </w:r>
      <w:r w:rsidR="00722856">
        <w:t xml:space="preserve"> wählt das Werkzeug 2 aus.</w:t>
      </w:r>
    </w:p>
    <w:p w14:paraId="18A65914" w14:textId="77777777" w:rsidR="006419EA" w:rsidRPr="008701F4" w:rsidRDefault="006419EA">
      <w:pPr>
        <w:pStyle w:val="Textkrper"/>
      </w:pPr>
    </w:p>
    <w:p w14:paraId="77A2FA56" w14:textId="56B27E5B" w:rsidR="008741AE" w:rsidRDefault="0091761D" w:rsidP="00E60F49">
      <w:pPr>
        <w:pStyle w:val="berschrift2"/>
      </w:pPr>
      <w:bookmarkStart w:id="1555" w:name="_Toc320217331"/>
      <w:bookmarkStart w:id="1556" w:name="_Toc196153117"/>
      <w:r>
        <w:t>E</w:t>
      </w:r>
      <w:r w:rsidR="008741AE">
        <w:t>A KitEditor</w:t>
      </w:r>
      <w:bookmarkEnd w:id="1555"/>
      <w:r>
        <w:t>-Programm</w:t>
      </w:r>
      <w:bookmarkEnd w:id="1556"/>
    </w:p>
    <w:p w14:paraId="426ABA3D" w14:textId="77777777" w:rsidR="008741AE" w:rsidRDefault="008741AE" w:rsidP="008741AE"/>
    <w:tbl>
      <w:tblPr>
        <w:tblStyle w:val="Tabellenraster"/>
        <w:tblW w:w="0" w:type="auto"/>
        <w:jc w:val="center"/>
        <w:tblInd w:w="578" w:type="dxa"/>
        <w:tblLook w:val="04A0" w:firstRow="1" w:lastRow="0" w:firstColumn="1" w:lastColumn="0" w:noHBand="0" w:noVBand="1"/>
      </w:tblPr>
      <w:tblGrid>
        <w:gridCol w:w="3631"/>
        <w:gridCol w:w="3453"/>
        <w:gridCol w:w="2193"/>
      </w:tblGrid>
      <w:tr w:rsidR="008741AE" w14:paraId="0B3576AA" w14:textId="77777777" w:rsidTr="001B7DAE">
        <w:trPr>
          <w:jc w:val="center"/>
        </w:trPr>
        <w:tc>
          <w:tcPr>
            <w:tcW w:w="3045" w:type="dxa"/>
          </w:tcPr>
          <w:p w14:paraId="13779FE3" w14:textId="77777777" w:rsidR="008741AE" w:rsidRPr="00EA729E" w:rsidRDefault="008741AE">
            <w:pPr>
              <w:pStyle w:val="Textkrper"/>
              <w:rPr>
                <w:rPrChange w:id="1557" w:author="Dennis Hohmann" w:date="2012-04-15T00:05:00Z">
                  <w:rPr>
                    <w:rFonts w:asciiTheme="majorHAnsi" w:eastAsiaTheme="majorEastAsia" w:hAnsiTheme="majorHAnsi" w:cstheme="majorBidi"/>
                    <w:b/>
                    <w:bCs w:val="0"/>
                    <w:i/>
                    <w:iCs/>
                  </w:rPr>
                </w:rPrChange>
              </w:rPr>
              <w:pPrChange w:id="1558" w:author="Dennis Hohmann" w:date="2012-04-15T00:39:00Z">
                <w:pPr>
                  <w:pStyle w:val="Textkrper"/>
                  <w:keepNext/>
                  <w:keepLines/>
                  <w:numPr>
                    <w:ilvl w:val="3"/>
                    <w:numId w:val="2"/>
                  </w:numPr>
                  <w:spacing w:before="200"/>
                  <w:ind w:left="864" w:hanging="864"/>
                  <w:outlineLvl w:val="3"/>
                </w:pPr>
              </w:pPrChange>
            </w:pPr>
            <w:r w:rsidRPr="00EA729E">
              <w:t>Programm-Dateien</w:t>
            </w:r>
          </w:p>
        </w:tc>
        <w:tc>
          <w:tcPr>
            <w:tcW w:w="3640" w:type="dxa"/>
          </w:tcPr>
          <w:p w14:paraId="6F3D8641" w14:textId="77777777" w:rsidR="008741AE" w:rsidRPr="00EA729E" w:rsidRDefault="008741AE">
            <w:pPr>
              <w:pStyle w:val="Textkrper"/>
              <w:rPr>
                <w:rPrChange w:id="1559" w:author="Dennis Hohmann" w:date="2012-04-15T00:05:00Z">
                  <w:rPr>
                    <w:rFonts w:asciiTheme="majorHAnsi" w:eastAsiaTheme="majorEastAsia" w:hAnsiTheme="majorHAnsi" w:cstheme="majorBidi"/>
                    <w:b/>
                    <w:bCs w:val="0"/>
                    <w:i/>
                    <w:iCs/>
                  </w:rPr>
                </w:rPrChange>
              </w:rPr>
              <w:pPrChange w:id="1560" w:author="Dennis Hohmann" w:date="2012-04-15T00:39:00Z">
                <w:pPr>
                  <w:pStyle w:val="Textkrper"/>
                  <w:keepNext/>
                  <w:keepLines/>
                  <w:numPr>
                    <w:ilvl w:val="3"/>
                    <w:numId w:val="2"/>
                  </w:numPr>
                  <w:spacing w:before="200"/>
                  <w:ind w:left="864" w:hanging="864"/>
                  <w:outlineLvl w:val="3"/>
                </w:pPr>
              </w:pPrChange>
            </w:pPr>
            <w:r w:rsidRPr="00EA729E">
              <w:t>Funktion</w:t>
            </w:r>
          </w:p>
        </w:tc>
        <w:tc>
          <w:tcPr>
            <w:tcW w:w="2314" w:type="dxa"/>
          </w:tcPr>
          <w:p w14:paraId="26544DB2" w14:textId="77777777" w:rsidR="008741AE" w:rsidRPr="00EA729E" w:rsidRDefault="008741AE">
            <w:pPr>
              <w:pStyle w:val="Textkrper"/>
              <w:rPr>
                <w:rPrChange w:id="1561" w:author="Dennis Hohmann" w:date="2012-04-15T00:05:00Z">
                  <w:rPr>
                    <w:rFonts w:asciiTheme="majorHAnsi" w:eastAsiaTheme="majorEastAsia" w:hAnsiTheme="majorHAnsi" w:cstheme="majorBidi"/>
                    <w:b/>
                    <w:bCs w:val="0"/>
                    <w:i/>
                    <w:iCs/>
                  </w:rPr>
                </w:rPrChange>
              </w:rPr>
              <w:pPrChange w:id="1562" w:author="Dennis Hohmann" w:date="2012-04-15T00:39:00Z">
                <w:pPr>
                  <w:pStyle w:val="Textkrper"/>
                  <w:keepNext/>
                  <w:keepLines/>
                  <w:numPr>
                    <w:ilvl w:val="3"/>
                    <w:numId w:val="2"/>
                  </w:numPr>
                  <w:spacing w:before="200"/>
                  <w:ind w:left="864" w:hanging="864"/>
                  <w:outlineLvl w:val="3"/>
                </w:pPr>
              </w:pPrChange>
            </w:pPr>
            <w:r w:rsidRPr="00EA729E">
              <w:t>Autor</w:t>
            </w:r>
          </w:p>
        </w:tc>
      </w:tr>
      <w:tr w:rsidR="008741AE" w14:paraId="07CB08A0" w14:textId="77777777" w:rsidTr="001B7DAE">
        <w:trPr>
          <w:jc w:val="center"/>
        </w:trPr>
        <w:tc>
          <w:tcPr>
            <w:tcW w:w="3045" w:type="dxa"/>
            <w:vAlign w:val="center"/>
          </w:tcPr>
          <w:p w14:paraId="1D1618CC" w14:textId="77777777" w:rsidR="008741AE" w:rsidRDefault="008741AE">
            <w:pPr>
              <w:pStyle w:val="Textkrper"/>
              <w:rPr>
                <w:rFonts w:asciiTheme="majorHAnsi" w:eastAsiaTheme="majorEastAsia" w:hAnsiTheme="majorHAnsi" w:cstheme="majorBidi"/>
                <w:b/>
                <w:bCs w:val="0"/>
                <w:i/>
                <w:iCs/>
              </w:rPr>
              <w:pPrChange w:id="1563" w:author="Dennis Hohmann" w:date="2012-04-15T00:39:00Z">
                <w:pPr>
                  <w:pStyle w:val="Textkrper"/>
                  <w:keepNext/>
                  <w:keepLines/>
                  <w:numPr>
                    <w:ilvl w:val="3"/>
                    <w:numId w:val="2"/>
                  </w:numPr>
                  <w:spacing w:before="200"/>
                  <w:ind w:left="864" w:hanging="864"/>
                  <w:outlineLvl w:val="3"/>
                </w:pPr>
              </w:pPrChange>
            </w:pPr>
            <w:r>
              <w:t>Technikerarbeit2012.kmc</w:t>
            </w:r>
          </w:p>
        </w:tc>
        <w:tc>
          <w:tcPr>
            <w:tcW w:w="3640" w:type="dxa"/>
            <w:vAlign w:val="center"/>
          </w:tcPr>
          <w:p w14:paraId="73C2170F" w14:textId="77777777" w:rsidR="008741AE" w:rsidRDefault="008741AE">
            <w:pPr>
              <w:pStyle w:val="Textkrper"/>
              <w:rPr>
                <w:rFonts w:asciiTheme="majorHAnsi" w:eastAsiaTheme="majorEastAsia" w:hAnsiTheme="majorHAnsi" w:cstheme="majorBidi"/>
                <w:b/>
                <w:bCs w:val="0"/>
                <w:i/>
                <w:iCs/>
              </w:rPr>
              <w:pPrChange w:id="1564" w:author="Dennis Hohmann" w:date="2012-04-15T00:39:00Z">
                <w:pPr>
                  <w:pStyle w:val="Textkrper"/>
                  <w:keepNext/>
                  <w:keepLines/>
                  <w:numPr>
                    <w:ilvl w:val="3"/>
                    <w:numId w:val="2"/>
                  </w:numPr>
                  <w:spacing w:before="200"/>
                  <w:ind w:left="864" w:hanging="864"/>
                  <w:outlineLvl w:val="3"/>
                </w:pPr>
              </w:pPrChange>
            </w:pPr>
            <w:r>
              <w:t>Hauptprogramm</w:t>
            </w:r>
          </w:p>
        </w:tc>
        <w:tc>
          <w:tcPr>
            <w:tcW w:w="2314" w:type="dxa"/>
            <w:vMerge w:val="restart"/>
            <w:vAlign w:val="center"/>
          </w:tcPr>
          <w:p w14:paraId="77FB8931" w14:textId="77777777" w:rsidR="008741AE" w:rsidRDefault="008741AE">
            <w:pPr>
              <w:pStyle w:val="Textkrper"/>
              <w:rPr>
                <w:rFonts w:asciiTheme="majorHAnsi" w:eastAsiaTheme="majorEastAsia" w:hAnsiTheme="majorHAnsi" w:cstheme="majorBidi"/>
                <w:b/>
                <w:bCs w:val="0"/>
                <w:i/>
                <w:iCs/>
              </w:rPr>
              <w:pPrChange w:id="1565" w:author="Dennis Hohmann" w:date="2012-04-15T00:39:00Z">
                <w:pPr>
                  <w:pStyle w:val="Textkrper"/>
                  <w:keepNext/>
                  <w:keepLines/>
                  <w:numPr>
                    <w:ilvl w:val="3"/>
                    <w:numId w:val="2"/>
                  </w:numPr>
                  <w:spacing w:before="200"/>
                  <w:ind w:left="864" w:hanging="864"/>
                  <w:outlineLvl w:val="3"/>
                </w:pPr>
              </w:pPrChange>
            </w:pPr>
            <w:r>
              <w:t>Dennis Hohmann</w:t>
            </w:r>
          </w:p>
        </w:tc>
      </w:tr>
      <w:tr w:rsidR="008741AE" w14:paraId="66D9DF59" w14:textId="77777777" w:rsidTr="001B7DAE">
        <w:trPr>
          <w:jc w:val="center"/>
        </w:trPr>
        <w:tc>
          <w:tcPr>
            <w:tcW w:w="3045" w:type="dxa"/>
            <w:vAlign w:val="center"/>
          </w:tcPr>
          <w:p w14:paraId="1316A44A" w14:textId="77777777" w:rsidR="008741AE" w:rsidRDefault="008741AE">
            <w:pPr>
              <w:pStyle w:val="Textkrper"/>
              <w:rPr>
                <w:rFonts w:asciiTheme="majorHAnsi" w:eastAsiaTheme="majorEastAsia" w:hAnsiTheme="majorHAnsi" w:cstheme="majorBidi"/>
                <w:b/>
                <w:bCs w:val="0"/>
                <w:i/>
                <w:iCs/>
              </w:rPr>
              <w:pPrChange w:id="1566" w:author="Dennis Hohmann" w:date="2012-04-15T00:39:00Z">
                <w:pPr>
                  <w:pStyle w:val="Textkrper"/>
                  <w:keepNext/>
                  <w:keepLines/>
                  <w:numPr>
                    <w:ilvl w:val="3"/>
                    <w:numId w:val="2"/>
                  </w:numPr>
                  <w:spacing w:before="200"/>
                  <w:ind w:left="864" w:hanging="864"/>
                  <w:outlineLvl w:val="3"/>
                </w:pPr>
              </w:pPrChange>
            </w:pPr>
            <w:r>
              <w:t>konstanten.kmi</w:t>
            </w:r>
          </w:p>
        </w:tc>
        <w:tc>
          <w:tcPr>
            <w:tcW w:w="3640" w:type="dxa"/>
            <w:vAlign w:val="center"/>
          </w:tcPr>
          <w:p w14:paraId="66A96D44" w14:textId="77777777" w:rsidR="008741AE" w:rsidRDefault="008741AE">
            <w:pPr>
              <w:pStyle w:val="Textkrper"/>
              <w:rPr>
                <w:rFonts w:asciiTheme="majorHAnsi" w:eastAsiaTheme="majorEastAsia" w:hAnsiTheme="majorHAnsi" w:cstheme="majorBidi"/>
                <w:b/>
                <w:bCs w:val="0"/>
                <w:i/>
                <w:iCs/>
              </w:rPr>
              <w:pPrChange w:id="1567" w:author="Dennis Hohmann" w:date="2012-04-15T00:39:00Z">
                <w:pPr>
                  <w:pStyle w:val="Textkrper"/>
                  <w:keepNext/>
                  <w:keepLines/>
                  <w:numPr>
                    <w:ilvl w:val="3"/>
                    <w:numId w:val="2"/>
                  </w:numPr>
                  <w:spacing w:before="200"/>
                  <w:ind w:left="864" w:hanging="864"/>
                  <w:outlineLvl w:val="3"/>
                </w:pPr>
              </w:pPrChange>
            </w:pPr>
            <w:r>
              <w:t>Definieren von Konstanten</w:t>
            </w:r>
          </w:p>
        </w:tc>
        <w:tc>
          <w:tcPr>
            <w:tcW w:w="2314" w:type="dxa"/>
            <w:vMerge/>
          </w:tcPr>
          <w:p w14:paraId="0CD1C75C" w14:textId="77777777" w:rsidR="008741AE" w:rsidRDefault="008741AE">
            <w:pPr>
              <w:pStyle w:val="Textkrper"/>
            </w:pPr>
          </w:p>
        </w:tc>
      </w:tr>
      <w:tr w:rsidR="008741AE" w14:paraId="51F55DF7" w14:textId="77777777" w:rsidTr="001B7DAE">
        <w:trPr>
          <w:jc w:val="center"/>
        </w:trPr>
        <w:tc>
          <w:tcPr>
            <w:tcW w:w="3045" w:type="dxa"/>
            <w:vAlign w:val="center"/>
          </w:tcPr>
          <w:p w14:paraId="4F5A4BBF" w14:textId="77777777" w:rsidR="008741AE" w:rsidRDefault="008741AE">
            <w:pPr>
              <w:pStyle w:val="Textkrper"/>
              <w:rPr>
                <w:rFonts w:asciiTheme="majorHAnsi" w:eastAsiaTheme="majorEastAsia" w:hAnsiTheme="majorHAnsi" w:cstheme="majorBidi"/>
                <w:b/>
                <w:bCs w:val="0"/>
                <w:i/>
                <w:iCs/>
              </w:rPr>
              <w:pPrChange w:id="1568" w:author="Dennis Hohmann" w:date="2012-04-15T00:39:00Z">
                <w:pPr>
                  <w:pStyle w:val="Textkrper"/>
                  <w:keepNext/>
                  <w:keepLines/>
                  <w:numPr>
                    <w:ilvl w:val="3"/>
                    <w:numId w:val="2"/>
                  </w:numPr>
                  <w:spacing w:before="200"/>
                  <w:ind w:left="864" w:hanging="864"/>
                  <w:outlineLvl w:val="3"/>
                </w:pPr>
              </w:pPrChange>
            </w:pPr>
            <w:r>
              <w:t>fonts.kmi</w:t>
            </w:r>
          </w:p>
        </w:tc>
        <w:tc>
          <w:tcPr>
            <w:tcW w:w="3640" w:type="dxa"/>
            <w:vAlign w:val="center"/>
          </w:tcPr>
          <w:p w14:paraId="5618C63C" w14:textId="77777777" w:rsidR="008741AE" w:rsidRDefault="008741AE">
            <w:pPr>
              <w:pStyle w:val="Textkrper"/>
              <w:rPr>
                <w:rFonts w:asciiTheme="majorHAnsi" w:eastAsiaTheme="majorEastAsia" w:hAnsiTheme="majorHAnsi" w:cstheme="majorBidi"/>
                <w:b/>
                <w:bCs w:val="0"/>
                <w:i/>
                <w:iCs/>
              </w:rPr>
              <w:pPrChange w:id="1569" w:author="Dennis Hohmann" w:date="2012-04-15T00:39:00Z">
                <w:pPr>
                  <w:pStyle w:val="Textkrper"/>
                  <w:keepNext/>
                  <w:keepLines/>
                  <w:numPr>
                    <w:ilvl w:val="3"/>
                    <w:numId w:val="2"/>
                  </w:numPr>
                  <w:spacing w:before="200"/>
                  <w:ind w:left="864" w:hanging="864"/>
                  <w:outlineLvl w:val="3"/>
                </w:pPr>
              </w:pPrChange>
            </w:pPr>
            <w:r>
              <w:t>Definieren der Schriftarten</w:t>
            </w:r>
          </w:p>
        </w:tc>
        <w:tc>
          <w:tcPr>
            <w:tcW w:w="2314" w:type="dxa"/>
            <w:vMerge/>
          </w:tcPr>
          <w:p w14:paraId="0F79E290" w14:textId="77777777" w:rsidR="008741AE" w:rsidRDefault="008741AE">
            <w:pPr>
              <w:pStyle w:val="Textkrper"/>
            </w:pPr>
          </w:p>
        </w:tc>
      </w:tr>
      <w:tr w:rsidR="008741AE" w14:paraId="003682CC" w14:textId="77777777" w:rsidTr="001B7DAE">
        <w:trPr>
          <w:jc w:val="center"/>
        </w:trPr>
        <w:tc>
          <w:tcPr>
            <w:tcW w:w="3045" w:type="dxa"/>
            <w:vAlign w:val="center"/>
          </w:tcPr>
          <w:p w14:paraId="4D22BAA6" w14:textId="77777777" w:rsidR="008741AE" w:rsidRDefault="008741AE">
            <w:pPr>
              <w:pStyle w:val="Textkrper"/>
              <w:rPr>
                <w:rFonts w:asciiTheme="majorHAnsi" w:eastAsiaTheme="majorEastAsia" w:hAnsiTheme="majorHAnsi" w:cstheme="majorBidi"/>
                <w:b/>
                <w:bCs w:val="0"/>
                <w:i/>
                <w:iCs/>
              </w:rPr>
              <w:pPrChange w:id="1570" w:author="Dennis Hohmann" w:date="2012-04-15T00:39:00Z">
                <w:pPr>
                  <w:pStyle w:val="Textkrper"/>
                  <w:keepNext/>
                  <w:keepLines/>
                  <w:numPr>
                    <w:ilvl w:val="3"/>
                    <w:numId w:val="2"/>
                  </w:numPr>
                  <w:spacing w:before="200"/>
                  <w:ind w:left="864" w:hanging="864"/>
                  <w:outlineLvl w:val="3"/>
                </w:pPr>
              </w:pPrChange>
            </w:pPr>
            <w:r>
              <w:t>bilder.kmi</w:t>
            </w:r>
          </w:p>
        </w:tc>
        <w:tc>
          <w:tcPr>
            <w:tcW w:w="3640" w:type="dxa"/>
            <w:vAlign w:val="center"/>
          </w:tcPr>
          <w:p w14:paraId="485F5E0D" w14:textId="77777777" w:rsidR="008741AE" w:rsidRDefault="008741AE">
            <w:pPr>
              <w:pStyle w:val="Textkrper"/>
              <w:rPr>
                <w:rFonts w:asciiTheme="majorHAnsi" w:eastAsiaTheme="majorEastAsia" w:hAnsiTheme="majorHAnsi" w:cstheme="majorBidi"/>
                <w:b/>
                <w:bCs w:val="0"/>
                <w:i/>
                <w:iCs/>
              </w:rPr>
              <w:pPrChange w:id="1571" w:author="Dennis Hohmann" w:date="2012-04-15T00:39:00Z">
                <w:pPr>
                  <w:pStyle w:val="Textkrper"/>
                  <w:keepNext/>
                  <w:keepLines/>
                  <w:numPr>
                    <w:ilvl w:val="3"/>
                    <w:numId w:val="2"/>
                  </w:numPr>
                  <w:spacing w:before="200"/>
                  <w:ind w:left="864" w:hanging="864"/>
                  <w:outlineLvl w:val="3"/>
                </w:pPr>
              </w:pPrChange>
            </w:pPr>
            <w:r>
              <w:t>Definieren von Bildern</w:t>
            </w:r>
          </w:p>
        </w:tc>
        <w:tc>
          <w:tcPr>
            <w:tcW w:w="2314" w:type="dxa"/>
            <w:vMerge/>
          </w:tcPr>
          <w:p w14:paraId="0DA7FA35" w14:textId="77777777" w:rsidR="008741AE" w:rsidRDefault="008741AE">
            <w:pPr>
              <w:pStyle w:val="Textkrper"/>
            </w:pPr>
          </w:p>
        </w:tc>
      </w:tr>
      <w:tr w:rsidR="008741AE" w:rsidRPr="005C7386" w14:paraId="20BFD3F2" w14:textId="77777777" w:rsidTr="001B7DAE">
        <w:trPr>
          <w:jc w:val="center"/>
        </w:trPr>
        <w:tc>
          <w:tcPr>
            <w:tcW w:w="3045" w:type="dxa"/>
            <w:vAlign w:val="center"/>
          </w:tcPr>
          <w:p w14:paraId="464480C9" w14:textId="77777777" w:rsidR="008741AE" w:rsidRDefault="008741AE">
            <w:pPr>
              <w:pStyle w:val="Textkrper"/>
              <w:rPr>
                <w:rFonts w:asciiTheme="majorHAnsi" w:eastAsiaTheme="majorEastAsia" w:hAnsiTheme="majorHAnsi" w:cstheme="majorBidi"/>
                <w:b/>
                <w:bCs w:val="0"/>
                <w:i/>
                <w:iCs/>
              </w:rPr>
              <w:pPrChange w:id="1572" w:author="Dennis Hohmann" w:date="2012-04-15T00:39:00Z">
                <w:pPr>
                  <w:pStyle w:val="Textkrper"/>
                  <w:keepNext/>
                  <w:keepLines/>
                  <w:numPr>
                    <w:ilvl w:val="3"/>
                    <w:numId w:val="2"/>
                  </w:numPr>
                  <w:spacing w:before="200"/>
                  <w:ind w:left="864" w:hanging="864"/>
                  <w:outlineLvl w:val="3"/>
                </w:pPr>
              </w:pPrChange>
            </w:pPr>
            <w:r>
              <w:t>errors.kmi</w:t>
            </w:r>
          </w:p>
        </w:tc>
        <w:tc>
          <w:tcPr>
            <w:tcW w:w="3640" w:type="dxa"/>
            <w:vAlign w:val="center"/>
          </w:tcPr>
          <w:p w14:paraId="4D0D6D19" w14:textId="77777777" w:rsidR="008741AE" w:rsidRPr="00180C65" w:rsidRDefault="008741AE">
            <w:pPr>
              <w:pStyle w:val="Textkrper"/>
              <w:rPr>
                <w:rFonts w:asciiTheme="majorHAnsi" w:eastAsiaTheme="majorEastAsia" w:hAnsiTheme="majorHAnsi" w:cstheme="majorBidi"/>
                <w:b/>
                <w:bCs w:val="0"/>
                <w:i/>
                <w:iCs/>
              </w:rPr>
              <w:pPrChange w:id="1573" w:author="Dennis Hohmann" w:date="2012-04-15T00:39:00Z">
                <w:pPr>
                  <w:pStyle w:val="Textkrper"/>
                  <w:keepNext/>
                  <w:keepLines/>
                  <w:numPr>
                    <w:ilvl w:val="3"/>
                    <w:numId w:val="2"/>
                  </w:numPr>
                  <w:spacing w:before="200"/>
                  <w:ind w:left="864" w:hanging="864"/>
                  <w:outlineLvl w:val="3"/>
                </w:pPr>
              </w:pPrChange>
            </w:pPr>
            <w:r>
              <w:t>Definieren der Störmeldungen</w:t>
            </w:r>
            <w:r>
              <w:br/>
            </w:r>
            <w:r w:rsidRPr="00180C65">
              <w:t>und Störungshandling</w:t>
            </w:r>
          </w:p>
        </w:tc>
        <w:tc>
          <w:tcPr>
            <w:tcW w:w="2314" w:type="dxa"/>
            <w:vMerge/>
          </w:tcPr>
          <w:p w14:paraId="171F2449" w14:textId="77777777" w:rsidR="008741AE" w:rsidRPr="00180C65" w:rsidRDefault="008741AE">
            <w:pPr>
              <w:pStyle w:val="Textkrper"/>
            </w:pPr>
          </w:p>
        </w:tc>
      </w:tr>
      <w:tr w:rsidR="008741AE" w:rsidRPr="005C7386" w14:paraId="0FA0AB43" w14:textId="77777777" w:rsidTr="001B7DAE">
        <w:trPr>
          <w:jc w:val="center"/>
        </w:trPr>
        <w:tc>
          <w:tcPr>
            <w:tcW w:w="3045" w:type="dxa"/>
            <w:vAlign w:val="center"/>
          </w:tcPr>
          <w:p w14:paraId="7A32B311" w14:textId="77777777" w:rsidR="008741AE" w:rsidRDefault="008741AE">
            <w:pPr>
              <w:pStyle w:val="Textkrper"/>
              <w:rPr>
                <w:rFonts w:asciiTheme="majorHAnsi" w:eastAsiaTheme="majorEastAsia" w:hAnsiTheme="majorHAnsi" w:cstheme="majorBidi"/>
                <w:b/>
                <w:bCs w:val="0"/>
                <w:i/>
                <w:iCs/>
              </w:rPr>
              <w:pPrChange w:id="1574" w:author="Dennis Hohmann" w:date="2012-04-15T00:39:00Z">
                <w:pPr>
                  <w:pStyle w:val="Textkrper"/>
                  <w:keepNext/>
                  <w:keepLines/>
                  <w:numPr>
                    <w:ilvl w:val="3"/>
                    <w:numId w:val="2"/>
                  </w:numPr>
                  <w:spacing w:before="200"/>
                  <w:ind w:left="864" w:hanging="864"/>
                  <w:outlineLvl w:val="3"/>
                </w:pPr>
              </w:pPrChange>
            </w:pPr>
            <w:r>
              <w:t>function.kmi</w:t>
            </w:r>
          </w:p>
        </w:tc>
        <w:tc>
          <w:tcPr>
            <w:tcW w:w="3640" w:type="dxa"/>
            <w:vAlign w:val="center"/>
          </w:tcPr>
          <w:p w14:paraId="060C904F" w14:textId="77777777" w:rsidR="008741AE" w:rsidRPr="00180C65" w:rsidRDefault="008741AE">
            <w:pPr>
              <w:pStyle w:val="Textkrper"/>
              <w:rPr>
                <w:rFonts w:asciiTheme="majorHAnsi" w:eastAsiaTheme="majorEastAsia" w:hAnsiTheme="majorHAnsi" w:cstheme="majorBidi"/>
                <w:b/>
                <w:bCs w:val="0"/>
                <w:i/>
                <w:iCs/>
              </w:rPr>
              <w:pPrChange w:id="1575" w:author="Dennis Hohmann" w:date="2012-04-15T00:39:00Z">
                <w:pPr>
                  <w:pStyle w:val="Textkrper"/>
                  <w:keepNext/>
                  <w:keepLines/>
                  <w:numPr>
                    <w:ilvl w:val="3"/>
                    <w:numId w:val="2"/>
                  </w:numPr>
                  <w:spacing w:before="200"/>
                  <w:ind w:left="864" w:hanging="864"/>
                  <w:outlineLvl w:val="3"/>
                </w:pPr>
              </w:pPrChange>
            </w:pPr>
            <w:r w:rsidRPr="00180C65">
              <w:t>Def</w:t>
            </w:r>
            <w:r>
              <w:t>inieren der Maschinen-</w:t>
            </w:r>
            <w:r>
              <w:br/>
              <w:t xml:space="preserve">funktionen </w:t>
            </w:r>
            <w:r w:rsidRPr="00180C65">
              <w:t>HAND, AUTO</w:t>
            </w:r>
          </w:p>
        </w:tc>
        <w:tc>
          <w:tcPr>
            <w:tcW w:w="2314" w:type="dxa"/>
            <w:vMerge/>
          </w:tcPr>
          <w:p w14:paraId="2B08E75D" w14:textId="77777777" w:rsidR="008741AE" w:rsidRPr="00180C65" w:rsidRDefault="008741AE">
            <w:pPr>
              <w:pStyle w:val="Textkrper"/>
            </w:pPr>
          </w:p>
        </w:tc>
      </w:tr>
    </w:tbl>
    <w:p w14:paraId="67730A75" w14:textId="6A37BDD2" w:rsidR="00F551CB" w:rsidRDefault="008741AE" w:rsidP="0091761D">
      <w:pPr>
        <w:pStyle w:val="Beschriftung"/>
        <w:ind w:hanging="152"/>
      </w:pPr>
      <w:bookmarkStart w:id="1576" w:name="_Toc195118421"/>
      <w:bookmarkStart w:id="1577" w:name="_Toc195150490"/>
      <w:bookmarkStart w:id="1578" w:name="_Toc196152848"/>
      <w:r w:rsidRPr="00CB7D2E">
        <w:t xml:space="preserve">Abbildung </w:t>
      </w:r>
      <w:r w:rsidR="00E74341">
        <w:fldChar w:fldCharType="begin"/>
      </w:r>
      <w:r w:rsidR="00E74341">
        <w:instrText xml:space="preserve"> STYLEREF 2 \s </w:instrText>
      </w:r>
      <w:r w:rsidR="00E74341">
        <w:fldChar w:fldCharType="separate"/>
      </w:r>
      <w:r w:rsidR="00E74341">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579"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CB7D2E">
        <w:t>: EA KitEditor Programmdateien</w:t>
      </w:r>
      <w:bookmarkEnd w:id="1576"/>
      <w:bookmarkEnd w:id="1577"/>
      <w:bookmarkEnd w:id="1578"/>
    </w:p>
    <w:p w14:paraId="0975B8C8" w14:textId="77777777" w:rsidR="0091761D" w:rsidRDefault="0091761D" w:rsidP="0091761D"/>
    <w:p w14:paraId="6A9D6754" w14:textId="3391FC53" w:rsidR="00037EA8" w:rsidRDefault="00037EA8" w:rsidP="0091761D">
      <w:r>
        <w:br w:type="page"/>
      </w:r>
    </w:p>
    <w:p w14:paraId="34A78FE9" w14:textId="77777777" w:rsidR="00BB669C" w:rsidRDefault="00747633">
      <w:pPr>
        <w:pStyle w:val="Textkrper"/>
        <w:rPr>
          <w:ins w:id="1580" w:author="Dennis Hohmann" w:date="2012-04-15T00:09:00Z"/>
        </w:rPr>
      </w:pPr>
      <w:r>
        <w:t>Der Umgang mit dem KitEditor</w:t>
      </w:r>
      <w:ins w:id="1581" w:author="Dennis Hohmann" w:date="2012-04-15T00:06:00Z">
        <w:r w:rsidR="00BB669C">
          <w:t>, der Entwicklungssoftware des Display</w:t>
        </w:r>
      </w:ins>
      <w:ins w:id="1582" w:author="Dennis Hohmann" w:date="2012-04-15T00:09:00Z">
        <w:r w:rsidR="00BB669C">
          <w:t>s</w:t>
        </w:r>
      </w:ins>
      <w:ins w:id="1583" w:author="Dennis Hohmann" w:date="2012-04-15T00:06:00Z">
        <w:r w:rsidR="00BB669C">
          <w:t xml:space="preserve">, </w:t>
        </w:r>
      </w:ins>
      <w:del w:id="1584" w:author="Dennis Hohmann" w:date="2012-04-15T00:06:00Z">
        <w:r w:rsidDel="00BB669C">
          <w:delText xml:space="preserve"> </w:delText>
        </w:r>
      </w:del>
      <w:r>
        <w:t>ist selbsterkl</w:t>
      </w:r>
      <w:r>
        <w:t>ä</w:t>
      </w:r>
      <w:r>
        <w:t>rend</w:t>
      </w:r>
      <w:ins w:id="1585" w:author="Dennis Hohmann" w:date="2012-04-15T00:07:00Z">
        <w:r w:rsidR="00BB669C">
          <w:t>.</w:t>
        </w:r>
      </w:ins>
      <w:del w:id="1586" w:author="Dennis Hohmann" w:date="2012-04-15T00:07:00Z">
        <w:r w:rsidDel="00BB669C">
          <w:delText>,</w:delText>
        </w:r>
      </w:del>
      <w:r>
        <w:t xml:space="preserve"> </w:t>
      </w:r>
      <w:ins w:id="1587" w:author="Dennis Hohmann" w:date="2012-04-15T00:07:00Z">
        <w:r w:rsidR="00BB669C">
          <w:t>D</w:t>
        </w:r>
      </w:ins>
      <w:del w:id="1588" w:author="Dennis Hohmann" w:date="2012-04-15T00:07:00Z">
        <w:r w:rsidDel="00BB669C">
          <w:delText>d</w:delText>
        </w:r>
      </w:del>
      <w:r>
        <w:t xml:space="preserve">ie </w:t>
      </w:r>
      <w:ins w:id="1589" w:author="Dennis Hohmann" w:date="2012-04-15T00:07:00Z">
        <w:r w:rsidR="00BB669C">
          <w:t>Online-</w:t>
        </w:r>
      </w:ins>
      <w:r>
        <w:t xml:space="preserve">Hilfe ist sehr ausführlich </w:t>
      </w:r>
      <w:ins w:id="1590" w:author="Dennis Hohmann" w:date="2012-04-15T00:08:00Z">
        <w:r w:rsidR="00BB669C">
          <w:t xml:space="preserve">und enthält </w:t>
        </w:r>
      </w:ins>
      <w:del w:id="1591" w:author="Dennis Hohmann" w:date="2012-04-15T00:08:00Z">
        <w:r w:rsidDel="00BB669C">
          <w:delText xml:space="preserve">mit </w:delText>
        </w:r>
      </w:del>
      <w:r>
        <w:t>zahlreiche</w:t>
      </w:r>
      <w:ins w:id="1592" w:author="Dennis Hohmann" w:date="2012-04-15T00:08:00Z">
        <w:r w:rsidR="00BB669C">
          <w:t xml:space="preserve"> kommentierte</w:t>
        </w:r>
      </w:ins>
      <w:del w:id="1593" w:author="Dennis Hohmann" w:date="2012-04-15T00:08:00Z">
        <w:r w:rsidDel="00BB669C">
          <w:delText>n</w:delText>
        </w:r>
      </w:del>
      <w:r>
        <w:t xml:space="preserve"> Beispiele</w:t>
      </w:r>
      <w:del w:id="1594" w:author="Dennis Hohmann" w:date="2012-04-15T00:09:00Z">
        <w:r w:rsidDel="00BB669C">
          <w:delText>n</w:delText>
        </w:r>
      </w:del>
      <w:r>
        <w:t>.</w:t>
      </w:r>
    </w:p>
    <w:p w14:paraId="6435372C" w14:textId="77777777" w:rsidR="00BB669C" w:rsidRDefault="00BB669C">
      <w:pPr>
        <w:pStyle w:val="Textkrper"/>
        <w:rPr>
          <w:ins w:id="1595" w:author="Dennis Hohmann" w:date="2012-04-15T00:08:00Z"/>
        </w:rPr>
      </w:pPr>
    </w:p>
    <w:p w14:paraId="4D02E5DC" w14:textId="73A7AF43" w:rsidR="00302908" w:rsidRDefault="00747633">
      <w:pPr>
        <w:pStyle w:val="Textkrper"/>
      </w:pPr>
      <w:del w:id="1596" w:author="Dennis Hohmann" w:date="2012-04-15T00:08:00Z">
        <w:r w:rsidDel="00BB669C">
          <w:delText xml:space="preserve"> </w:delText>
        </w:r>
      </w:del>
      <w:r>
        <w:t>Auch das</w:t>
      </w:r>
      <w:ins w:id="1597" w:author="Dennis Hohmann" w:date="2012-04-15T00:08:00Z">
        <w:r w:rsidR="00BB669C">
          <w:t xml:space="preserve"> </w:t>
        </w:r>
      </w:ins>
      <w:del w:id="1598" w:author="Dennis Hohmann" w:date="2012-04-15T00:08:00Z">
        <w:r w:rsidDel="00BB669C">
          <w:delText xml:space="preserve"> </w:delText>
        </w:r>
      </w:del>
      <w:r>
        <w:t>Demo-Programm ist ausreichend erklärt. Der komplett</w:t>
      </w:r>
      <w:ins w:id="1599" w:author="Dennis Hohmann" w:date="2012-04-15T00:11:00Z">
        <w:r w:rsidR="007449E2">
          <w:t>e</w:t>
        </w:r>
      </w:ins>
      <w:r>
        <w:t xml:space="preserve"> zur Verfügung stehende Befehlssatz ist sowohl im Datenblatt des Display</w:t>
      </w:r>
      <w:ins w:id="1600" w:author="Dennis Hohmann" w:date="2012-04-15T00:05:00Z">
        <w:r w:rsidR="00BB669C">
          <w:t>s</w:t>
        </w:r>
      </w:ins>
      <w:r w:rsidR="00302908">
        <w:t>, als auch in den Beispiel-Programmen vorhanden.</w:t>
      </w:r>
      <w:r w:rsidR="00897B35">
        <w:t xml:space="preserve"> </w:t>
      </w:r>
      <w:ins w:id="1601" w:author="Dennis Hohmann" w:date="2012-04-15T00:12:00Z">
        <w:r w:rsidR="007449E2">
          <w:t xml:space="preserve">Der Programmaufbau </w:t>
        </w:r>
      </w:ins>
      <w:del w:id="1602" w:author="Dennis Hohmann" w:date="2012-04-15T00:12:00Z">
        <w:r w:rsidR="00302908" w:rsidDel="007449E2">
          <w:delText xml:space="preserve">Die Struktur </w:delText>
        </w:r>
      </w:del>
      <w:r w:rsidR="00302908">
        <w:t xml:space="preserve">ist ähnlich </w:t>
      </w:r>
      <w:r w:rsidR="00897B35">
        <w:t>einer</w:t>
      </w:r>
      <w:r w:rsidR="00302908">
        <w:t xml:space="preserve"> C-Programm-Struktur. Es gibt eine main-ähnliche Hauptdatei. Diese ist durch die Endung .kmc zuerkennen. Dort befindet sich ein Include-Bereich, welche</w:t>
      </w:r>
      <w:ins w:id="1603" w:author="Dennis Hohmann" w:date="2012-04-15T00:14:00Z">
        <w:r w:rsidR="00945900">
          <w:t>r</w:t>
        </w:r>
      </w:ins>
      <w:r w:rsidR="00302908">
        <w:t xml:space="preserve"> alle benötigten Dateien deklariert. Dies</w:t>
      </w:r>
      <w:del w:id="1604" w:author="Dennis Hohmann" w:date="2012-04-15T00:14:00Z">
        <w:r w:rsidR="00302908" w:rsidDel="00945900">
          <w:delText>e</w:delText>
        </w:r>
      </w:del>
      <w:r w:rsidR="00302908">
        <w:t xml:space="preserve"> sind im aktuellen Pr</w:t>
      </w:r>
      <w:r w:rsidR="00302908">
        <w:t>o</w:t>
      </w:r>
      <w:r w:rsidR="00302908">
        <w:t xml:space="preserve">jekt </w:t>
      </w:r>
      <w:del w:id="1605" w:author="Dennis Hohmann" w:date="2012-04-15T00:12:00Z">
        <w:r w:rsidR="00302908" w:rsidDel="007449E2">
          <w:delText xml:space="preserve">5 </w:delText>
        </w:r>
      </w:del>
      <w:ins w:id="1606" w:author="Dennis Hohmann" w:date="2012-04-15T00:12:00Z">
        <w:r w:rsidR="007449E2">
          <w:t xml:space="preserve">fünf </w:t>
        </w:r>
      </w:ins>
      <w:r w:rsidR="00302908">
        <w:t>Dateien</w:t>
      </w:r>
      <w:ins w:id="1607" w:author="Dennis Hohmann" w:date="2012-04-15T00:13:00Z">
        <w:r w:rsidR="00945900">
          <w:t>,</w:t>
        </w:r>
      </w:ins>
      <w:r w:rsidR="00302908">
        <w:t xml:space="preserve"> </w:t>
      </w:r>
      <w:del w:id="1608" w:author="Dennis Hohmann" w:date="2012-04-15T00:14:00Z">
        <w:r w:rsidR="00302908" w:rsidDel="00945900">
          <w:delText>erke</w:delText>
        </w:r>
        <w:r w:rsidR="002B0371" w:rsidDel="00945900">
          <w:delText xml:space="preserve">nnbar </w:delText>
        </w:r>
      </w:del>
      <w:ins w:id="1609" w:author="Dennis Hohmann" w:date="2012-04-15T00:14:00Z">
        <w:r w:rsidR="00945900">
          <w:t xml:space="preserve">welche </w:t>
        </w:r>
      </w:ins>
      <w:r w:rsidR="002B0371">
        <w:t>an der Endung .kmi</w:t>
      </w:r>
      <w:ins w:id="1610" w:author="Dennis Hohmann" w:date="2012-04-15T00:14:00Z">
        <w:r w:rsidR="00945900">
          <w:t xml:space="preserve"> erkennbar sind</w:t>
        </w:r>
      </w:ins>
      <w:r w:rsidR="002B0371">
        <w:t>. Diese</w:t>
      </w:r>
      <w:r w:rsidR="00302908">
        <w:t xml:space="preserve"> Struktur ist nicht zwi</w:t>
      </w:r>
      <w:r w:rsidR="00302908">
        <w:t>n</w:t>
      </w:r>
      <w:r w:rsidR="00302908">
        <w:t>gend notwendig, erh</w:t>
      </w:r>
      <w:r w:rsidR="0025442E">
        <w:t>öht jedoch die Übersichtlichkeit</w:t>
      </w:r>
      <w:r w:rsidR="00302908">
        <w:t>.</w:t>
      </w:r>
    </w:p>
    <w:p w14:paraId="6BCE6505" w14:textId="77777777" w:rsidR="00302908" w:rsidRDefault="00302908">
      <w:pPr>
        <w:pStyle w:val="Textkrper"/>
      </w:pPr>
    </w:p>
    <w:p w14:paraId="7E0A44C3" w14:textId="04131144" w:rsidR="00C93F56" w:rsidDel="00C93F56" w:rsidRDefault="00302908">
      <w:pPr>
        <w:pStyle w:val="Textkrper"/>
        <w:rPr>
          <w:del w:id="1611" w:author="Dennis Hohmann" w:date="2012-04-15T00:19:00Z"/>
        </w:rPr>
      </w:pPr>
      <w:r>
        <w:t xml:space="preserve">Im Gegensatz zu einem C-Programm </w:t>
      </w:r>
      <w:r w:rsidR="00E966EF">
        <w:t>ist das Display-Programm nicht über eine Schleife geste</w:t>
      </w:r>
      <w:r>
        <w:t xml:space="preserve">uert. Die Ablaufsteuerung </w:t>
      </w:r>
      <w:r w:rsidR="00E966EF">
        <w:t xml:space="preserve">läuft über programmierte Makros. </w:t>
      </w:r>
      <w:r w:rsidR="00FE6049">
        <w:t>Ein Makro ist eine Z</w:t>
      </w:r>
      <w:r w:rsidR="00FE6049">
        <w:t>u</w:t>
      </w:r>
      <w:r w:rsidR="00FE6049">
        <w:t xml:space="preserve">sammenfassung einzelner oder mehrere Befehlen. </w:t>
      </w:r>
      <w:r w:rsidR="00E966EF">
        <w:t xml:space="preserve">Es gibt </w:t>
      </w:r>
      <w:ins w:id="1612" w:author="Dennis Hohmann" w:date="2012-04-15T00:15:00Z">
        <w:r w:rsidR="00945900">
          <w:t>g</w:t>
        </w:r>
      </w:ins>
      <w:del w:id="1613" w:author="Dennis Hohmann" w:date="2012-04-15T00:15:00Z">
        <w:r w:rsidR="00E966EF" w:rsidDel="00945900">
          <w:delText>G</w:delText>
        </w:r>
      </w:del>
      <w:r w:rsidR="00E966EF">
        <w:t xml:space="preserve">rundsätzlich </w:t>
      </w:r>
      <w:ins w:id="1614" w:author="Dennis Hohmann" w:date="2012-04-15T00:14:00Z">
        <w:r w:rsidR="00945900">
          <w:t>zwei</w:t>
        </w:r>
      </w:ins>
      <w:del w:id="1615" w:author="Dennis Hohmann" w:date="2012-04-15T00:14:00Z">
        <w:r w:rsidR="00E966EF" w:rsidDel="00945900">
          <w:delText>2</w:delText>
        </w:r>
      </w:del>
      <w:r w:rsidR="00E966EF">
        <w:t xml:space="preserve"> Wege</w:t>
      </w:r>
      <w:ins w:id="1616" w:author="Dennis Hohmann" w:date="2012-04-15T00:15:00Z">
        <w:r w:rsidR="00945900">
          <w:t>,</w:t>
        </w:r>
      </w:ins>
      <w:r w:rsidR="00E966EF">
        <w:t xml:space="preserve"> </w:t>
      </w:r>
      <w:r>
        <w:t>im Display Befehle zur Ausführung zubringen</w:t>
      </w:r>
      <w:ins w:id="1617" w:author="Dennis Hohmann" w:date="2012-04-15T00:15:00Z">
        <w:r w:rsidR="00945900">
          <w:t>.</w:t>
        </w:r>
      </w:ins>
      <w:del w:id="1618" w:author="Dennis Hohmann" w:date="2012-04-15T00:15:00Z">
        <w:r w:rsidDel="00945900">
          <w:delText>.</w:delText>
        </w:r>
      </w:del>
      <w:r w:rsidR="00E966EF">
        <w:t xml:space="preserve"> Das </w:t>
      </w:r>
      <w:ins w:id="1619" w:author="Dennis Hohmann" w:date="2012-04-15T00:15:00Z">
        <w:r w:rsidR="00945900">
          <w:t>S</w:t>
        </w:r>
      </w:ins>
      <w:del w:id="1620" w:author="Dennis Hohmann" w:date="2012-04-15T00:15:00Z">
        <w:r w:rsidR="00E966EF" w:rsidDel="00945900">
          <w:delText>s</w:delText>
        </w:r>
      </w:del>
      <w:r w:rsidR="00E966EF">
        <w:t xml:space="preserve">enden </w:t>
      </w:r>
      <w:r w:rsidR="00FE6049">
        <w:t>des</w:t>
      </w:r>
      <w:r w:rsidR="00E966EF">
        <w:t xml:space="preserve"> Befehls, direkt über die Schnittstelle oder durch das Auslösen eines Makros</w:t>
      </w:r>
      <w:r w:rsidR="00FE6049">
        <w:t xml:space="preserve"> welches wiederum Befehl</w:t>
      </w:r>
      <w:r>
        <w:t>e</w:t>
      </w:r>
      <w:r w:rsidR="00FE6049">
        <w:t xml:space="preserve"> ausführen kann. Ein Makro kann wiederum auf </w:t>
      </w:r>
      <w:ins w:id="1621" w:author="Dennis Hohmann" w:date="2012-04-15T00:16:00Z">
        <w:r w:rsidR="00945900">
          <w:t>zwei</w:t>
        </w:r>
      </w:ins>
      <w:del w:id="1622" w:author="Dennis Hohmann" w:date="2012-04-15T00:16:00Z">
        <w:r w:rsidR="00FE6049" w:rsidDel="00945900">
          <w:delText>2</w:delText>
        </w:r>
      </w:del>
      <w:r w:rsidR="00E966EF">
        <w:t xml:space="preserve"> unterschiedlichen Wegen ausgelöst werden. Zeitgesteuert oder E</w:t>
      </w:r>
      <w:ins w:id="1623" w:author="Dennis Hohmann" w:date="2012-04-15T00:16:00Z">
        <w:r w:rsidR="00945900">
          <w:t>reignis</w:t>
        </w:r>
      </w:ins>
      <w:del w:id="1624" w:author="Dennis Hohmann" w:date="2012-04-15T00:16:00Z">
        <w:r w:rsidR="00E966EF" w:rsidDel="00945900">
          <w:delText>vent</w:delText>
        </w:r>
      </w:del>
      <w:r w:rsidR="00E966EF">
        <w:t xml:space="preserve">gesteuert. Die </w:t>
      </w:r>
      <w:ins w:id="1625" w:author="Dennis Hohmann" w:date="2012-04-15T00:16:00Z">
        <w:r w:rsidR="00945900">
          <w:t>z</w:t>
        </w:r>
      </w:ins>
      <w:del w:id="1626" w:author="Dennis Hohmann" w:date="2012-04-15T00:16:00Z">
        <w:r w:rsidR="00E966EF" w:rsidDel="00945900">
          <w:delText>Z</w:delText>
        </w:r>
      </w:del>
      <w:r w:rsidR="00E966EF">
        <w:t>eitgesteuerten Makos werden für eine bestim</w:t>
      </w:r>
      <w:r w:rsidR="00E966EF">
        <w:t>m</w:t>
      </w:r>
      <w:r w:rsidR="00E966EF">
        <w:t xml:space="preserve">te Zeit oder nach Ablauf einer bestimmten Zeit ausgeführt. </w:t>
      </w:r>
      <w:ins w:id="1627" w:author="Dennis Hohmann" w:date="2012-04-15T00:16:00Z">
        <w:r w:rsidR="00945900">
          <w:t>Ereignis</w:t>
        </w:r>
      </w:ins>
      <w:del w:id="1628" w:author="Dennis Hohmann" w:date="2012-04-15T00:16:00Z">
        <w:r w:rsidR="00E966EF" w:rsidDel="00945900">
          <w:delText>Event</w:delText>
        </w:r>
      </w:del>
      <w:r w:rsidR="00E966EF">
        <w:t xml:space="preserve">gesteuerte Makros können über eine Zustandsänderung an einem I/O-Pin des Displays oder über die Touch-Folie ausgelöst oder beendet werden. </w:t>
      </w:r>
      <w:r w:rsidR="001E4B95">
        <w:t xml:space="preserve">Die letzteren </w:t>
      </w:r>
      <w:del w:id="1629" w:author="Dennis Hohmann" w:date="2012-04-15T00:17:00Z">
        <w:r w:rsidR="001E4B95" w:rsidDel="004D786D">
          <w:delText>nennt man</w:delText>
        </w:r>
      </w:del>
      <w:ins w:id="1630" w:author="Dennis Hohmann" w:date="2012-04-15T00:17:00Z">
        <w:r w:rsidR="004D786D">
          <w:t>werden auch als</w:t>
        </w:r>
      </w:ins>
      <w:r w:rsidR="001E4B95">
        <w:t xml:space="preserve"> Touchmak</w:t>
      </w:r>
      <w:r w:rsidR="00E966EF">
        <w:t>ro</w:t>
      </w:r>
      <w:r w:rsidR="001E4B95">
        <w:t>s</w:t>
      </w:r>
      <w:ins w:id="1631" w:author="Dennis Hohmann" w:date="2012-04-15T00:17:00Z">
        <w:r w:rsidR="004D786D">
          <w:t xml:space="preserve"> beze</w:t>
        </w:r>
        <w:r w:rsidR="004D786D">
          <w:t>i</w:t>
        </w:r>
        <w:r w:rsidR="004D786D">
          <w:t>chent</w:t>
        </w:r>
      </w:ins>
      <w:r w:rsidR="00E966EF">
        <w:t>. Makros</w:t>
      </w:r>
      <w:r w:rsidR="001E4B95">
        <w:t xml:space="preserve"> können beliebig verschachtelt werden, der Nachteil hierbei ist jedoch der Verlust der Übersichtlichkeit.</w:t>
      </w:r>
    </w:p>
    <w:p w14:paraId="2DB30FEF" w14:textId="6A8A01E4" w:rsidR="001E4B95" w:rsidDel="00C93F56" w:rsidRDefault="001E4B95">
      <w:pPr>
        <w:pStyle w:val="Textkrper"/>
        <w:rPr>
          <w:del w:id="1632" w:author="Dennis Hohmann" w:date="2012-04-15T00:19:00Z"/>
        </w:rPr>
      </w:pPr>
    </w:p>
    <w:p w14:paraId="78659822" w14:textId="77777777" w:rsidR="00C93F56" w:rsidRDefault="00C93F56">
      <w:pPr>
        <w:pStyle w:val="Textkrper"/>
        <w:rPr>
          <w:ins w:id="1633" w:author="Dennis Hohmann" w:date="2012-04-15T00:19:00Z"/>
        </w:rPr>
      </w:pPr>
    </w:p>
    <w:p w14:paraId="6C8A37FA" w14:textId="77777777" w:rsidR="00C93F56" w:rsidRDefault="00C93F56">
      <w:pPr>
        <w:pStyle w:val="Textkrper"/>
        <w:rPr>
          <w:ins w:id="1634" w:author="Dennis Hohmann" w:date="2012-04-15T00:19:00Z"/>
        </w:rPr>
      </w:pPr>
    </w:p>
    <w:p w14:paraId="67ECCD35" w14:textId="0C8A0F58" w:rsidR="001E4B95" w:rsidDel="00C93F56" w:rsidRDefault="001E4B95">
      <w:pPr>
        <w:pStyle w:val="Textkrper"/>
        <w:rPr>
          <w:del w:id="1635" w:author="Dennis Hohmann" w:date="2012-04-15T00:19:00Z"/>
        </w:rPr>
      </w:pPr>
      <w:r>
        <w:t xml:space="preserve">Beim </w:t>
      </w:r>
      <w:ins w:id="1636" w:author="Dennis Hohmann" w:date="2012-04-15T00:17:00Z">
        <w:r w:rsidR="004D786D">
          <w:t>Starten</w:t>
        </w:r>
      </w:ins>
      <w:del w:id="1637" w:author="Dennis Hohmann" w:date="2012-04-15T00:17:00Z">
        <w:r w:rsidDel="004D786D">
          <w:delText>booten</w:delText>
        </w:r>
      </w:del>
      <w:r>
        <w:t xml:space="preserve"> des Display</w:t>
      </w:r>
      <w:ins w:id="1638" w:author="Dennis Hohmann" w:date="2012-04-15T00:17:00Z">
        <w:r w:rsidR="004D786D">
          <w:t>s</w:t>
        </w:r>
      </w:ins>
      <w:r>
        <w:t xml:space="preserve"> wird automatisch das </w:t>
      </w:r>
      <w:r w:rsidRPr="001E4B95">
        <w:t>PowerOn-Makro</w:t>
      </w:r>
      <w:r>
        <w:t xml:space="preserve"> geladen. Dies geschieht ebenso nach einem Reset, in Verbindung mit einem Reset-Makro.</w:t>
      </w:r>
    </w:p>
    <w:p w14:paraId="24004B63" w14:textId="77777777" w:rsidR="00C93F56" w:rsidRDefault="00C93F56">
      <w:pPr>
        <w:pStyle w:val="Textkrper"/>
        <w:rPr>
          <w:ins w:id="1639" w:author="Dennis Hohmann" w:date="2012-04-15T00:21:00Z"/>
        </w:rPr>
      </w:pPr>
    </w:p>
    <w:p w14:paraId="277B5420" w14:textId="77777777" w:rsidR="00C93F56" w:rsidRDefault="00C93F56">
      <w:pPr>
        <w:pStyle w:val="Textkrper"/>
      </w:pPr>
    </w:p>
    <w:p w14:paraId="56B4DFB6" w14:textId="73F72042" w:rsidR="00037EA8" w:rsidRDefault="00037EA8">
      <w:pPr>
        <w:pStyle w:val="Textkrper"/>
        <w:rPr>
          <w:ins w:id="1640" w:author="Dennis Hohmann" w:date="2012-04-15T00:19:00Z"/>
        </w:rPr>
      </w:pPr>
      <w:r>
        <w:br w:type="page"/>
      </w:r>
    </w:p>
    <w:p w14:paraId="6D209A71" w14:textId="16D1D498" w:rsidR="00C93F56" w:rsidDel="00C93F56" w:rsidRDefault="00C93F56">
      <w:pPr>
        <w:pStyle w:val="Textkrper"/>
        <w:rPr>
          <w:del w:id="1641" w:author="Dennis Hohmann" w:date="2012-04-15T00:20:00Z"/>
        </w:rPr>
      </w:pPr>
    </w:p>
    <w:p w14:paraId="313EF2B4" w14:textId="77777777" w:rsidR="00FC5BB0" w:rsidRDefault="001E4B95">
      <w:pPr>
        <w:keepNext/>
        <w:spacing w:line="360" w:lineRule="auto"/>
        <w:jc w:val="center"/>
        <w:pPrChange w:id="1642" w:author="Dennis Hohmann" w:date="2012-04-15T00:20:00Z">
          <w:pPr>
            <w:keepNext/>
            <w:jc w:val="center"/>
          </w:pPr>
        </w:pPrChange>
      </w:pPr>
      <w:r>
        <w:rPr>
          <w:noProof/>
          <w:lang w:eastAsia="de-DE"/>
        </w:rPr>
        <w:drawing>
          <wp:inline distT="0" distB="0" distL="0" distR="0" wp14:anchorId="3FDF3DF4" wp14:editId="7C02BDBA">
            <wp:extent cx="1869440" cy="1881276"/>
            <wp:effectExtent l="0" t="0" r="1016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Makro.png"/>
                    <pic:cNvPicPr/>
                  </pic:nvPicPr>
                  <pic:blipFill>
                    <a:blip r:embed="rId29">
                      <a:extLst>
                        <a:ext uri="{28A0092B-C50C-407E-A947-70E740481C1C}">
                          <a14:useLocalDpi xmlns:a14="http://schemas.microsoft.com/office/drawing/2010/main" val="0"/>
                        </a:ext>
                      </a:extLst>
                    </a:blip>
                    <a:stretch>
                      <a:fillRect/>
                    </a:stretch>
                  </pic:blipFill>
                  <pic:spPr>
                    <a:xfrm>
                      <a:off x="0" y="0"/>
                      <a:ext cx="1870156" cy="1881997"/>
                    </a:xfrm>
                    <a:prstGeom prst="rect">
                      <a:avLst/>
                    </a:prstGeom>
                  </pic:spPr>
                </pic:pic>
              </a:graphicData>
            </a:graphic>
          </wp:inline>
        </w:drawing>
      </w:r>
    </w:p>
    <w:p w14:paraId="4649A7A5" w14:textId="0641203B" w:rsidR="00B35DB6" w:rsidRDefault="00FC5BB0">
      <w:pPr>
        <w:pStyle w:val="Beschriftung"/>
        <w:jc w:val="center"/>
        <w:rPr>
          <w:ins w:id="1643" w:author="Dennis Hohmann" w:date="2012-04-15T02:57:00Z"/>
        </w:rPr>
        <w:pPrChange w:id="1644" w:author="Dennis Hohmann" w:date="2012-04-15T00:39:00Z">
          <w:pPr>
            <w:keepNext/>
            <w:jc w:val="center"/>
          </w:pPr>
        </w:pPrChange>
      </w:pPr>
      <w:bookmarkStart w:id="1645" w:name="_Toc196152849"/>
      <w:r>
        <w:t xml:space="preserve">Abbildung </w:t>
      </w:r>
      <w:r w:rsidR="00E74341">
        <w:fldChar w:fldCharType="begin"/>
      </w:r>
      <w:r w:rsidR="00E74341">
        <w:instrText xml:space="preserve"> STYLEREF 2 \s </w:instrText>
      </w:r>
      <w:r w:rsidR="00E74341">
        <w:fldChar w:fldCharType="separate"/>
      </w:r>
      <w:r w:rsidR="00E74341">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164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Stuktogramm PowerOn-Makro</w:t>
      </w:r>
      <w:bookmarkEnd w:id="1645"/>
    </w:p>
    <w:p w14:paraId="12B144B4" w14:textId="77777777" w:rsidR="00B35DB6" w:rsidRDefault="00B35DB6">
      <w:pPr>
        <w:pStyle w:val="Textkrper"/>
        <w:rPr>
          <w:ins w:id="1647" w:author="Dennis Hohmann" w:date="2012-04-15T02:57:00Z"/>
        </w:rPr>
        <w:pPrChange w:id="1648" w:author="Dennis Hohmann" w:date="2012-04-15T00:39:00Z">
          <w:pPr>
            <w:keepNext/>
            <w:jc w:val="center"/>
          </w:pPr>
        </w:pPrChange>
      </w:pPr>
    </w:p>
    <w:p w14:paraId="18A00C54" w14:textId="7F8C3D7B" w:rsidR="00FC5BB0" w:rsidRDefault="000A0E2D">
      <w:pPr>
        <w:pStyle w:val="Textkrper"/>
        <w:pPrChange w:id="1649" w:author="Dennis Hohmann" w:date="2012-04-15T00:39:00Z">
          <w:pPr>
            <w:keepNext/>
            <w:jc w:val="center"/>
          </w:pPr>
        </w:pPrChange>
      </w:pPr>
      <w:r>
        <w:t xml:space="preserve">In diesem Schritt, der Initialisierung </w:t>
      </w:r>
      <w:r w:rsidR="00FC5BB0">
        <w:t xml:space="preserve">werden der Betriebsmodus, sowie das Verhalten bei Wertänderung eines </w:t>
      </w:r>
      <w:del w:id="1650" w:author="Dennis Hohmann" w:date="2012-04-15T00:22:00Z">
        <w:r w:rsidR="00FC5BB0" w:rsidDel="00C93F56">
          <w:delText>BarGraph</w:delText>
        </w:r>
      </w:del>
      <w:ins w:id="1651" w:author="Dennis Hohmann" w:date="2012-04-15T00:22:00Z">
        <w:r w:rsidR="00C93F56">
          <w:t xml:space="preserve">Schiebereglers </w:t>
        </w:r>
      </w:ins>
      <w:ins w:id="1652" w:author="Dennis Hohmann" w:date="2012-04-15T00:23:00Z">
        <w:r w:rsidR="00C93F56">
          <w:t>(</w:t>
        </w:r>
      </w:ins>
      <w:ins w:id="1653" w:author="Dennis Hohmann" w:date="2012-04-15T00:22:00Z">
        <w:r w:rsidR="00C93F56">
          <w:t>BarGraph)</w:t>
        </w:r>
      </w:ins>
      <w:del w:id="1654" w:author="Dennis Hohmann" w:date="2012-04-15T00:22:00Z">
        <w:r w:rsidR="00FC5BB0" w:rsidDel="00C93F56">
          <w:delText>en</w:delText>
        </w:r>
      </w:del>
      <w:r w:rsidR="00CF19B5">
        <w:t xml:space="preserve"> festgelegt.</w:t>
      </w:r>
    </w:p>
    <w:p w14:paraId="324B9C22" w14:textId="77777777" w:rsidR="006D5355" w:rsidRDefault="006D5355">
      <w:pPr>
        <w:pStyle w:val="Textkrper"/>
        <w:pPrChange w:id="1655" w:author="Dennis Hohmann" w:date="2012-04-15T00:39:00Z">
          <w:pPr>
            <w:keepNext/>
            <w:jc w:val="center"/>
          </w:pPr>
        </w:pPrChange>
      </w:pPr>
    </w:p>
    <w:p w14:paraId="02495140" w14:textId="77777777" w:rsidR="006D5355" w:rsidRDefault="006D5355">
      <w:pPr>
        <w:pStyle w:val="Textkrper"/>
        <w:pPrChange w:id="1656" w:author="Dennis Hohmann" w:date="2012-04-15T00:39:00Z">
          <w:pPr>
            <w:keepNext/>
            <w:jc w:val="center"/>
          </w:pPr>
        </w:pPrChange>
      </w:pPr>
      <w:r>
        <w:rPr>
          <w:noProof/>
          <w:lang w:eastAsia="de-DE"/>
        </w:rPr>
        <w:drawing>
          <wp:inline distT="0" distB="0" distL="0" distR="0" wp14:anchorId="0F654058" wp14:editId="62267530">
            <wp:extent cx="6120765" cy="1592580"/>
            <wp:effectExtent l="0" t="0" r="635" b="762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png"/>
                    <pic:cNvPicPr/>
                  </pic:nvPicPr>
                  <pic:blipFill>
                    <a:blip r:embed="rId30">
                      <a:extLst>
                        <a:ext uri="{28A0092B-C50C-407E-A947-70E740481C1C}">
                          <a14:useLocalDpi xmlns:a14="http://schemas.microsoft.com/office/drawing/2010/main" val="0"/>
                        </a:ext>
                      </a:extLst>
                    </a:blip>
                    <a:stretch>
                      <a:fillRect/>
                    </a:stretch>
                  </pic:blipFill>
                  <pic:spPr>
                    <a:xfrm>
                      <a:off x="0" y="0"/>
                      <a:ext cx="6120765" cy="1592580"/>
                    </a:xfrm>
                    <a:prstGeom prst="rect">
                      <a:avLst/>
                    </a:prstGeom>
                  </pic:spPr>
                </pic:pic>
              </a:graphicData>
            </a:graphic>
          </wp:inline>
        </w:drawing>
      </w:r>
    </w:p>
    <w:p w14:paraId="19B192A7" w14:textId="604ECA03" w:rsidR="006D5355" w:rsidRDefault="006D5355" w:rsidP="006D5355">
      <w:pPr>
        <w:pStyle w:val="Beschriftung"/>
        <w:jc w:val="both"/>
      </w:pPr>
      <w:bookmarkStart w:id="1657" w:name="_Toc196152850"/>
      <w:r>
        <w:t xml:space="preserve">Abbildung </w:t>
      </w:r>
      <w:r w:rsidR="00E74341">
        <w:fldChar w:fldCharType="begin"/>
      </w:r>
      <w:r w:rsidR="00E74341">
        <w:instrText xml:space="preserve"> STYLEREF 2 \s </w:instrText>
      </w:r>
      <w:r w:rsidR="00E74341">
        <w:fldChar w:fldCharType="separate"/>
      </w:r>
      <w:r w:rsidR="00E74341">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3</w:t>
      </w:r>
      <w:r w:rsidR="00E74341">
        <w:fldChar w:fldCharType="end"/>
      </w:r>
      <w:del w:id="165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t>: Start des Controllers</w:t>
      </w:r>
      <w:bookmarkEnd w:id="1657"/>
    </w:p>
    <w:p w14:paraId="2CA31458" w14:textId="77777777" w:rsidR="001E4B95" w:rsidRDefault="001E4B95">
      <w:pPr>
        <w:pStyle w:val="Textkrper"/>
        <w:pPrChange w:id="1659" w:author="Dennis Hohmann" w:date="2012-04-15T00:39:00Z">
          <w:pPr>
            <w:keepNext/>
            <w:jc w:val="center"/>
          </w:pPr>
        </w:pPrChange>
      </w:pPr>
    </w:p>
    <w:p w14:paraId="07504FC2" w14:textId="5645CF0D" w:rsidR="001E4B95" w:rsidRDefault="00B21475">
      <w:pPr>
        <w:pStyle w:val="Textkrper"/>
        <w:pPrChange w:id="1660" w:author="Dennis Hohmann" w:date="2012-04-15T00:39:00Z">
          <w:pPr>
            <w:keepNext/>
            <w:jc w:val="center"/>
          </w:pPr>
        </w:pPrChange>
      </w:pPr>
      <w:r>
        <w:t xml:space="preserve">Ist der Controller ohne Fehler angelaufen, wird nach ca. </w:t>
      </w:r>
      <w:ins w:id="1661" w:author="Dennis Hohmann" w:date="2012-04-15T00:23:00Z">
        <w:r w:rsidR="00961586">
          <w:t>fünf</w:t>
        </w:r>
      </w:ins>
      <w:del w:id="1662" w:author="Dennis Hohmann" w:date="2012-04-15T00:23:00Z">
        <w:r w:rsidDel="00961586">
          <w:delText>5</w:delText>
        </w:r>
      </w:del>
      <w:r w:rsidR="00E944B0">
        <w:t xml:space="preserve"> Sekunden das Hauptmenü</w:t>
      </w:r>
      <w:r>
        <w:t xml:space="preserve"> aufgerufen. </w:t>
      </w:r>
      <w:r w:rsidR="00CF6A4D">
        <w:t xml:space="preserve">Im oberen Drittel des Displays befindet sich das Statusfenster. Hier werden alle </w:t>
      </w:r>
      <w:r w:rsidR="00CF6A4D" w:rsidRPr="00CF6A4D">
        <w:t xml:space="preserve">Meldungen wie z.B. „Controller BEREIT“ angezeigt. </w:t>
      </w:r>
      <w:r w:rsidR="006D5355" w:rsidRPr="00CF6A4D">
        <w:t>Sollte</w:t>
      </w:r>
      <w:r w:rsidR="006D5355">
        <w:t xml:space="preserve"> es während des Anlaufs zu einem Problem mit z.B. dem VDrive2 kommen, wird dies mit einer Klartext-Meldung „USB nicht gefunden“ im Statusfenster angezeigt. Das Statusfenster ist in allen </w:t>
      </w:r>
      <w:r w:rsidR="002B0371">
        <w:t>Betriebsmodi</w:t>
      </w:r>
      <w:r w:rsidR="00765151">
        <w:t xml:space="preserve"> verfügbar, wie auch der Button „Quittieren“.</w:t>
      </w:r>
      <w:r w:rsidR="00F13E8F">
        <w:t xml:space="preserve"> Es gibt </w:t>
      </w:r>
      <w:ins w:id="1663" w:author="Dennis Hohmann" w:date="2012-04-15T00:23:00Z">
        <w:r w:rsidR="00961586">
          <w:t>zwei</w:t>
        </w:r>
      </w:ins>
      <w:del w:id="1664" w:author="Dennis Hohmann" w:date="2012-04-15T00:23:00Z">
        <w:r w:rsidR="00F13E8F" w:rsidDel="00961586">
          <w:delText>2</w:delText>
        </w:r>
      </w:del>
      <w:r w:rsidR="00F13E8F">
        <w:t xml:space="preserve"> Klassen von Meldungen. Einf</w:t>
      </w:r>
      <w:r w:rsidR="00F13E8F">
        <w:t>a</w:t>
      </w:r>
      <w:r w:rsidR="00F13E8F">
        <w:t xml:space="preserve">che Meldungen und Warnungen. Letztere sind mit einem blinkenden </w:t>
      </w:r>
      <w:r w:rsidR="00D64FBC">
        <w:t>Symbol</w:t>
      </w:r>
      <w:ins w:id="1665" w:author="Dennis Hohmann" w:date="2012-04-15T00:25:00Z">
        <w:r w:rsidR="00961586">
          <w:t xml:space="preserve"> (</w:t>
        </w:r>
        <w:r w:rsidR="00961586">
          <w:sym w:font="Wingdings" w:char="F0E0"/>
        </w:r>
      </w:ins>
      <w:ins w:id="1666" w:author="Dennis Hohmann" w:date="2012-04-15T00:26:00Z">
        <w:r w:rsidR="00961586">
          <w:t> </w:t>
        </w:r>
      </w:ins>
      <w:ins w:id="1667" w:author="Dennis Hohmann" w:date="2012-04-15T00:25:00Z">
        <w:r w:rsidR="00961586">
          <w:t>Abb</w:t>
        </w:r>
      </w:ins>
      <w:ins w:id="1668" w:author="Dennis Hohmann" w:date="2012-04-15T00:26:00Z">
        <w:r w:rsidR="00961586">
          <w:t> </w:t>
        </w:r>
      </w:ins>
      <w:ins w:id="1669" w:author="Dennis Hohmann" w:date="2012-04-15T00:25:00Z">
        <w:r w:rsidR="00961586">
          <w:t>4.3.4)</w:t>
        </w:r>
      </w:ins>
      <w:r w:rsidR="00F13E8F">
        <w:t xml:space="preserve"> gekennzeichnet und erfordern einen Eingriff durch den Benutzer.</w:t>
      </w:r>
      <w:r w:rsidR="00D64FBC">
        <w:t xml:space="preserve"> Diese </w:t>
      </w:r>
      <w:r w:rsidR="00CD53C5">
        <w:t>Warnungen</w:t>
      </w:r>
      <w:r w:rsidR="00D64FBC">
        <w:t xml:space="preserve"> müssen quittiert werden.</w:t>
      </w:r>
    </w:p>
    <w:p w14:paraId="06637E4B" w14:textId="77777777" w:rsidR="00F13E8F" w:rsidRDefault="00F13E8F">
      <w:pPr>
        <w:pStyle w:val="Textkrper"/>
        <w:pPrChange w:id="1670" w:author="Dennis Hohmann" w:date="2012-04-15T00:39:00Z">
          <w:pPr>
            <w:keepNext/>
            <w:jc w:val="center"/>
          </w:pPr>
        </w:pPrChange>
      </w:pPr>
    </w:p>
    <w:p w14:paraId="1BEF19C4" w14:textId="77777777" w:rsidR="00F13E8F" w:rsidRDefault="00F13E8F" w:rsidP="00F13E8F">
      <w:pPr>
        <w:keepNext/>
        <w:jc w:val="center"/>
      </w:pPr>
      <w:r>
        <w:rPr>
          <w:noProof/>
          <w:lang w:eastAsia="de-DE"/>
        </w:rPr>
        <w:drawing>
          <wp:inline distT="0" distB="0" distL="0" distR="0" wp14:anchorId="5D44181F" wp14:editId="74B08CDE">
            <wp:extent cx="520700" cy="406400"/>
            <wp:effectExtent l="0" t="0" r="1270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IECK.BMP"/>
                    <pic:cNvPicPr/>
                  </pic:nvPicPr>
                  <pic:blipFill>
                    <a:blip r:embed="rId31">
                      <a:extLst>
                        <a:ext uri="{28A0092B-C50C-407E-A947-70E740481C1C}">
                          <a14:useLocalDpi xmlns:a14="http://schemas.microsoft.com/office/drawing/2010/main" val="0"/>
                        </a:ext>
                      </a:extLst>
                    </a:blip>
                    <a:stretch>
                      <a:fillRect/>
                    </a:stretch>
                  </pic:blipFill>
                  <pic:spPr>
                    <a:xfrm>
                      <a:off x="0" y="0"/>
                      <a:ext cx="520700" cy="406400"/>
                    </a:xfrm>
                    <a:prstGeom prst="rect">
                      <a:avLst/>
                    </a:prstGeom>
                  </pic:spPr>
                </pic:pic>
              </a:graphicData>
            </a:graphic>
          </wp:inline>
        </w:drawing>
      </w:r>
    </w:p>
    <w:p w14:paraId="31F0BCB8" w14:textId="1588C369" w:rsidR="00F13E8F" w:rsidRDefault="00F13E8F" w:rsidP="00F13E8F">
      <w:pPr>
        <w:pStyle w:val="Beschriftung"/>
        <w:jc w:val="center"/>
      </w:pPr>
      <w:bookmarkStart w:id="1671" w:name="_Toc196152851"/>
      <w:r>
        <w:t xml:space="preserve">Abbildung </w:t>
      </w:r>
      <w:r w:rsidR="00E74341">
        <w:fldChar w:fldCharType="begin"/>
      </w:r>
      <w:r w:rsidR="00E74341">
        <w:instrText xml:space="preserve"> STYLEREF 2 \s </w:instrText>
      </w:r>
      <w:r w:rsidR="00E74341">
        <w:fldChar w:fldCharType="separate"/>
      </w:r>
      <w:r w:rsidR="00E74341">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4</w:t>
      </w:r>
      <w:r w:rsidR="00E74341">
        <w:fldChar w:fldCharType="end"/>
      </w:r>
      <w:del w:id="1672"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Warnung</w:t>
      </w:r>
      <w:bookmarkEnd w:id="1671"/>
    </w:p>
    <w:p w14:paraId="4D27DBB2" w14:textId="77777777" w:rsidR="00D64FBC" w:rsidRDefault="00D64FBC" w:rsidP="00CD53C5">
      <w:pPr>
        <w:pStyle w:val="Textkrper"/>
      </w:pPr>
    </w:p>
    <w:p w14:paraId="4F2503AF" w14:textId="77777777" w:rsidR="00CD53C5" w:rsidRDefault="00CD53C5">
      <w:pPr>
        <w:pStyle w:val="Textkrper"/>
        <w:pPrChange w:id="1673" w:author="Dennis Hohmann" w:date="2012-04-15T00:39:00Z">
          <w:pPr>
            <w:keepNext/>
            <w:jc w:val="center"/>
          </w:pPr>
        </w:pPrChange>
      </w:pPr>
    </w:p>
    <w:p w14:paraId="222D5A7C" w14:textId="6560EA0C" w:rsidR="00F13E8F" w:rsidRDefault="00F13E8F">
      <w:pPr>
        <w:pStyle w:val="Textkrper"/>
        <w:pPrChange w:id="1674" w:author="Dennis Hohmann" w:date="2012-04-15T00:39:00Z">
          <w:pPr>
            <w:keepNext/>
            <w:jc w:val="center"/>
          </w:pPr>
        </w:pPrChange>
      </w:pPr>
      <w:r>
        <w:t xml:space="preserve">Das </w:t>
      </w:r>
      <w:r w:rsidR="00364A11">
        <w:t>Hauptm</w:t>
      </w:r>
      <w:r w:rsidR="00E944B0">
        <w:t>enü</w:t>
      </w:r>
      <w:r>
        <w:t xml:space="preserve"> ist </w:t>
      </w:r>
      <w:del w:id="1675" w:author="Dennis Hohmann" w:date="2012-04-15T00:28:00Z">
        <w:r w:rsidDel="00014E07">
          <w:delText xml:space="preserve">übersichtlich </w:delText>
        </w:r>
      </w:del>
      <w:r>
        <w:t xml:space="preserve">in 3 Gruppen aufgeteilt. Automatik, Hand und Einstellungen. Es sind </w:t>
      </w:r>
      <w:r w:rsidR="00E944B0">
        <w:t>Menü</w:t>
      </w:r>
      <w:r w:rsidR="00364A11">
        <w:t>-Punkte</w:t>
      </w:r>
      <w:r>
        <w:t xml:space="preserve"> vorbereitet, welche</w:t>
      </w:r>
      <w:r w:rsidR="00364A11">
        <w:t xml:space="preserve"> jedoch noch nicht vollständig v</w:t>
      </w:r>
      <w:r>
        <w:t xml:space="preserve">erfügbar sind. Diese sind mit </w:t>
      </w:r>
      <w:ins w:id="1676" w:author="Dennis Hohmann" w:date="2012-04-15T00:27:00Z">
        <w:r w:rsidR="00014E07">
          <w:t xml:space="preserve">durch </w:t>
        </w:r>
      </w:ins>
      <w:r>
        <w:t xml:space="preserve">ein </w:t>
      </w:r>
      <w:del w:id="1677" w:author="Dennis Hohmann" w:date="2012-04-15T00:27:00Z">
        <w:r w:rsidDel="00014E07">
          <w:delText>„</w:delText>
        </w:r>
      </w:del>
      <w:r>
        <w:t>!</w:t>
      </w:r>
      <w:del w:id="1678" w:author="Dennis Hohmann" w:date="2012-04-15T00:27:00Z">
        <w:r w:rsidDel="00014E07">
          <w:delText>“</w:delText>
        </w:r>
      </w:del>
      <w:r>
        <w:t xml:space="preserve"> gekennzeichnet. Diese Funktionen werden zu einem späteren Zeitpu</w:t>
      </w:r>
      <w:r w:rsidR="00364A11">
        <w:t>nkt vollständig implementiert, da sie für die Funktion der CNC-Steuerung nicht zwingend no</w:t>
      </w:r>
      <w:r w:rsidR="00364A11">
        <w:t>t</w:t>
      </w:r>
      <w:r w:rsidR="00364A11">
        <w:t>wendig waren. Sie bieten lediglich einen zusätzlichen Bedien</w:t>
      </w:r>
      <w:r w:rsidR="009E14B5">
        <w:t>komfort</w:t>
      </w:r>
      <w:r w:rsidR="00364A11">
        <w:t>.</w:t>
      </w:r>
    </w:p>
    <w:p w14:paraId="50147586" w14:textId="77777777" w:rsidR="00B35DB6" w:rsidRDefault="00B35DB6" w:rsidP="00302908">
      <w:pPr>
        <w:keepNext/>
        <w:jc w:val="center"/>
        <w:rPr>
          <w:ins w:id="1679" w:author="Dennis Hohmann" w:date="2012-04-15T02:57:00Z"/>
        </w:rPr>
      </w:pPr>
    </w:p>
    <w:p w14:paraId="13D36F0B" w14:textId="3157BBFC" w:rsidR="00302908" w:rsidRDefault="00F13E8F" w:rsidP="00302908">
      <w:pPr>
        <w:keepNext/>
        <w:jc w:val="center"/>
      </w:pPr>
      <w:r>
        <w:rPr>
          <w:noProof/>
          <w:lang w:eastAsia="de-DE"/>
        </w:rPr>
        <w:drawing>
          <wp:inline distT="0" distB="0" distL="0" distR="0" wp14:anchorId="12584674" wp14:editId="56AABC47">
            <wp:extent cx="5069840" cy="4680818"/>
            <wp:effectExtent l="0" t="0" r="1016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um.png"/>
                    <pic:cNvPicPr/>
                  </pic:nvPicPr>
                  <pic:blipFill>
                    <a:blip r:embed="rId32">
                      <a:extLst>
                        <a:ext uri="{28A0092B-C50C-407E-A947-70E740481C1C}">
                          <a14:useLocalDpi xmlns:a14="http://schemas.microsoft.com/office/drawing/2010/main" val="0"/>
                        </a:ext>
                      </a:extLst>
                    </a:blip>
                    <a:stretch>
                      <a:fillRect/>
                    </a:stretch>
                  </pic:blipFill>
                  <pic:spPr>
                    <a:xfrm>
                      <a:off x="0" y="0"/>
                      <a:ext cx="5070128" cy="4681084"/>
                    </a:xfrm>
                    <a:prstGeom prst="rect">
                      <a:avLst/>
                    </a:prstGeom>
                  </pic:spPr>
                </pic:pic>
              </a:graphicData>
            </a:graphic>
          </wp:inline>
        </w:drawing>
      </w:r>
    </w:p>
    <w:p w14:paraId="40F4FF78" w14:textId="54A24BA1" w:rsidR="00F13E8F" w:rsidRDefault="004B0284" w:rsidP="004B0284">
      <w:pPr>
        <w:pStyle w:val="Beschriftung"/>
        <w:ind w:firstLine="131"/>
      </w:pPr>
      <w:bookmarkStart w:id="1680" w:name="_Toc196152852"/>
      <w:r>
        <w:t xml:space="preserve">Abbildung </w:t>
      </w:r>
      <w:r w:rsidR="00E74341">
        <w:fldChar w:fldCharType="begin"/>
      </w:r>
      <w:r w:rsidR="00E74341">
        <w:instrText xml:space="preserve"> STYLEREF 2 \s </w:instrText>
      </w:r>
      <w:r w:rsidR="00E74341">
        <w:fldChar w:fldCharType="separate"/>
      </w:r>
      <w:r w:rsidR="00E74341">
        <w:rPr>
          <w:noProof/>
        </w:rPr>
        <w:t>4.3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5</w:t>
      </w:r>
      <w:r w:rsidR="00E74341">
        <w:fldChar w:fldCharType="end"/>
      </w:r>
      <w:del w:id="1681"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4.3</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rsidR="00491E7B">
        <w:t>: Menü</w:t>
      </w:r>
      <w:r>
        <w:t>-Struktur</w:t>
      </w:r>
      <w:bookmarkEnd w:id="1680"/>
    </w:p>
    <w:p w14:paraId="0DD374DD" w14:textId="77777777" w:rsidR="00302908" w:rsidRPr="00302908" w:rsidRDefault="00302908" w:rsidP="00302908"/>
    <w:p w14:paraId="11F96FD2" w14:textId="20258D0B" w:rsidR="00F13E8F" w:rsidRDefault="00D77D4C">
      <w:pPr>
        <w:pStyle w:val="Textkrper"/>
        <w:pPrChange w:id="1682" w:author="Dennis Hohmann" w:date="2012-04-15T00:39:00Z">
          <w:pPr>
            <w:keepNext/>
            <w:jc w:val="center"/>
          </w:pPr>
        </w:pPrChange>
      </w:pPr>
      <w:r>
        <w:t xml:space="preserve">Die Gruppe der Automatik-Funktionen enthält die aktuell </w:t>
      </w:r>
      <w:del w:id="1683" w:author="Dennis Hohmann" w:date="2012-04-15T00:28:00Z">
        <w:r w:rsidDel="00014E07">
          <w:delText xml:space="preserve">4 </w:delText>
        </w:r>
      </w:del>
      <w:ins w:id="1684" w:author="Dennis Hohmann" w:date="2012-04-15T00:28:00Z">
        <w:r w:rsidR="00014E07">
          <w:t xml:space="preserve">vier </w:t>
        </w:r>
      </w:ins>
      <w:r>
        <w:t xml:space="preserve">möglichen Funktionen zur </w:t>
      </w:r>
      <w:del w:id="1685" w:author="Dennis Hohmann" w:date="2012-04-15T00:29:00Z">
        <w:r w:rsidDel="00014E07">
          <w:delText xml:space="preserve">Herstellung </w:delText>
        </w:r>
      </w:del>
      <w:ins w:id="1686" w:author="Dennis Hohmann" w:date="2012-04-15T00:29:00Z">
        <w:r w:rsidR="00014E07">
          <w:t xml:space="preserve">Bearbeitung </w:t>
        </w:r>
      </w:ins>
      <w:r>
        <w:t xml:space="preserve">einer Platine. Diese Funktionen greifen direkt auf den USB-Stick zu und lesen die Daten der entsprechenden </w:t>
      </w:r>
      <w:r w:rsidR="00CC422B">
        <w:t xml:space="preserve">Datei ein. Nur in den Gruppen der Automatikfunktionen stehen nach dem Start der Datei weitere Funktionen wie z.B. Pause oder Abbrechen zur Verfügung. Sie dienen der Unterbrechung </w:t>
      </w:r>
      <w:r w:rsidR="00A346E9">
        <w:t xml:space="preserve">oder dem Abbruch </w:t>
      </w:r>
      <w:r w:rsidR="00CC422B">
        <w:t xml:space="preserve">des aktuellen Programms oder gar dem Abbruch. Die genaue Funktion der hier aufgeführten Befehle sind dem </w:t>
      </w:r>
      <w:r w:rsidR="00CC422B" w:rsidRPr="00CC422B">
        <w:t>Kap</w:t>
      </w:r>
      <w:r w:rsidR="00CC422B" w:rsidRPr="00CC422B">
        <w:t>i</w:t>
      </w:r>
      <w:r w:rsidR="00CC422B" w:rsidRPr="00CC422B">
        <w:t>tel</w:t>
      </w:r>
      <w:r w:rsidR="00CC422B">
        <w:t xml:space="preserve"> 4.2</w:t>
      </w:r>
      <w:r w:rsidR="00CC422B" w:rsidRPr="00CC422B">
        <w:t xml:space="preserve"> </w:t>
      </w:r>
      <w:r w:rsidR="00306F8E">
        <w:fldChar w:fldCharType="begin"/>
      </w:r>
      <w:r w:rsidR="00306F8E">
        <w:instrText xml:space="preserve"> HYPERLINK \l "_Controller-Programm" </w:instrText>
      </w:r>
      <w:r w:rsidR="00306F8E">
        <w:fldChar w:fldCharType="separate"/>
      </w:r>
      <w:r w:rsidR="00CC422B" w:rsidRPr="00CC422B">
        <w:t>Controller-Programm</w:t>
      </w:r>
      <w:r w:rsidR="00306F8E">
        <w:fldChar w:fldCharType="end"/>
      </w:r>
      <w:r w:rsidR="00CC422B">
        <w:t xml:space="preserve"> zu entnehmen.</w:t>
      </w:r>
    </w:p>
    <w:p w14:paraId="02763400" w14:textId="77777777" w:rsidR="00CC422B" w:rsidRDefault="00CC422B">
      <w:pPr>
        <w:pStyle w:val="Textkrper"/>
      </w:pPr>
    </w:p>
    <w:p w14:paraId="7F40C42B" w14:textId="43327735" w:rsidR="00F43647" w:rsidRDefault="00CC422B">
      <w:pPr>
        <w:pStyle w:val="Textkrper"/>
      </w:pPr>
      <w:r>
        <w:t xml:space="preserve">Der Austausch von Informationen zwischen dem Controller und dem Display findet über Makro-Aufrufe statt. Umgekehrt sendet das Display bei den entsprechenden </w:t>
      </w:r>
      <w:r w:rsidR="00EB3736">
        <w:t>Ereignissen</w:t>
      </w:r>
      <w:r>
        <w:t xml:space="preserve"> eine Zeichenkette mit entsprechendem Inhalt. Diese sind ebenfalls dem Kapitel 4.2 </w:t>
      </w:r>
      <w:hyperlink w:anchor="_Controller-Programm" w:history="1">
        <w:r w:rsidRPr="00CC422B">
          <w:t>Co</w:t>
        </w:r>
        <w:r w:rsidRPr="00CC422B">
          <w:t>n</w:t>
        </w:r>
        <w:r w:rsidRPr="00CC422B">
          <w:t>troller-Programm</w:t>
        </w:r>
      </w:hyperlink>
      <w:r>
        <w:t xml:space="preserve"> zu entnehmen.</w:t>
      </w:r>
    </w:p>
    <w:p w14:paraId="0982F013" w14:textId="77777777" w:rsidR="00F43647" w:rsidRDefault="00F43647">
      <w:pPr>
        <w:pStyle w:val="Textkrper"/>
      </w:pPr>
    </w:p>
    <w:p w14:paraId="1F8A5477" w14:textId="58A6CB3C" w:rsidR="00486BE8" w:rsidRDefault="00486BE8" w:rsidP="00E60F49">
      <w:pPr>
        <w:pStyle w:val="berschrift2"/>
      </w:pPr>
      <w:r>
        <w:br w:type="page"/>
      </w:r>
      <w:bookmarkStart w:id="1687" w:name="_Toc196153118"/>
      <w:r>
        <w:t>SmallProtocoll</w:t>
      </w:r>
      <w:bookmarkEnd w:id="1687"/>
    </w:p>
    <w:p w14:paraId="71BE7778" w14:textId="77777777" w:rsidR="00090E8A" w:rsidRDefault="00090E8A" w:rsidP="006227A3">
      <w:pPr>
        <w:ind w:left="0" w:firstLine="0"/>
      </w:pPr>
    </w:p>
    <w:p w14:paraId="32FA1A8D" w14:textId="4AC20EB1" w:rsidR="00090E8A" w:rsidRDefault="00967EBA">
      <w:pPr>
        <w:pStyle w:val="Textkrper"/>
      </w:pPr>
      <w:r>
        <w:t xml:space="preserve">Das, für die Kommunikation mit dem Display verwendete </w:t>
      </w:r>
      <w:r w:rsidR="00090E8A">
        <w:t>SmallProtokoll ist ein Protokol</w:t>
      </w:r>
      <w:r w:rsidR="00090E8A">
        <w:t>l</w:t>
      </w:r>
      <w:r w:rsidR="00090E8A">
        <w:t>rah</w:t>
      </w:r>
      <w:r>
        <w:t>men. Welcher</w:t>
      </w:r>
      <w:r w:rsidR="00090E8A">
        <w:t xml:space="preserve"> unabhängig von der verwendeten Schnittstelle</w:t>
      </w:r>
      <w:r>
        <w:t xml:space="preserve"> ist</w:t>
      </w:r>
      <w:r w:rsidR="00090E8A">
        <w:t xml:space="preserve">. </w:t>
      </w:r>
      <w:r w:rsidR="00A13180">
        <w:t xml:space="preserve">Es wird in </w:t>
      </w:r>
      <w:ins w:id="1688" w:author="Dennis Hohmann" w:date="2012-04-15T00:30:00Z">
        <w:r w:rsidR="00B853A9">
          <w:t>zwei</w:t>
        </w:r>
      </w:ins>
      <w:del w:id="1689" w:author="Dennis Hohmann" w:date="2012-04-15T00:30:00Z">
        <w:r w:rsidR="00A13180" w:rsidDel="00B853A9">
          <w:delText>2</w:delText>
        </w:r>
      </w:del>
      <w:r w:rsidR="00A13180">
        <w:t xml:space="preserve"> Han</w:t>
      </w:r>
      <w:r w:rsidR="00A13180">
        <w:t>d</w:t>
      </w:r>
      <w:r w:rsidR="00A13180">
        <w:t>shakegruppen untersch</w:t>
      </w:r>
      <w:ins w:id="1690" w:author="Dennis Hohmann" w:date="2012-04-15T00:31:00Z">
        <w:r w:rsidR="00B853A9">
          <w:t>ie</w:t>
        </w:r>
      </w:ins>
      <w:del w:id="1691" w:author="Dennis Hohmann" w:date="2012-04-15T00:31:00Z">
        <w:r w:rsidR="00A13180" w:rsidDel="00B853A9">
          <w:delText>ei</w:delText>
        </w:r>
      </w:del>
      <w:r w:rsidR="00A13180">
        <w:t>den, DC1 und DC2, gefolgt von der Anzahl der Nutzbytes und der Checksumme.</w:t>
      </w:r>
    </w:p>
    <w:p w14:paraId="0A8C8AF6" w14:textId="77777777" w:rsidR="00A13180" w:rsidRDefault="00A13180">
      <w:pPr>
        <w:pStyle w:val="Textkrper"/>
      </w:pPr>
    </w:p>
    <w:p w14:paraId="344D22CB" w14:textId="77777777" w:rsidR="00A13180" w:rsidRDefault="00A13180">
      <w:pPr>
        <w:pStyle w:val="Textkrper"/>
      </w:pPr>
      <w:r>
        <w:rPr>
          <w:noProof/>
          <w:lang w:eastAsia="de-DE"/>
        </w:rPr>
        <w:drawing>
          <wp:inline distT="0" distB="0" distL="0" distR="0" wp14:anchorId="152104F1" wp14:editId="60257A70">
            <wp:extent cx="5435600" cy="571500"/>
            <wp:effectExtent l="0" t="0" r="0" b="1270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protokoll.gif"/>
                    <pic:cNvPicPr/>
                  </pic:nvPicPr>
                  <pic:blipFill>
                    <a:blip r:embed="rId33">
                      <a:extLst>
                        <a:ext uri="{28A0092B-C50C-407E-A947-70E740481C1C}">
                          <a14:useLocalDpi xmlns:a14="http://schemas.microsoft.com/office/drawing/2010/main" val="0"/>
                        </a:ext>
                      </a:extLst>
                    </a:blip>
                    <a:stretch>
                      <a:fillRect/>
                    </a:stretch>
                  </pic:blipFill>
                  <pic:spPr>
                    <a:xfrm>
                      <a:off x="0" y="0"/>
                      <a:ext cx="5435600" cy="571500"/>
                    </a:xfrm>
                    <a:prstGeom prst="rect">
                      <a:avLst/>
                    </a:prstGeom>
                    <a:extLst>
                      <a:ext uri="{FAA26D3D-D897-4be2-8F04-BA451C77F1D7}">
                        <ma14:placeholderFlag xmlns:ma14="http://schemas.microsoft.com/office/mac/drawingml/2011/main"/>
                      </a:ext>
                    </a:extLst>
                  </pic:spPr>
                </pic:pic>
              </a:graphicData>
            </a:graphic>
          </wp:inline>
        </w:drawing>
      </w:r>
    </w:p>
    <w:p w14:paraId="59D9C258" w14:textId="6282ADDE" w:rsidR="00A13180" w:rsidRPr="00090E8A" w:rsidRDefault="00A13180" w:rsidP="0094663C">
      <w:pPr>
        <w:pStyle w:val="Beschriftung"/>
      </w:pPr>
      <w:bookmarkStart w:id="1692" w:name="_Toc196152853"/>
      <w:r>
        <w:t xml:space="preserve">Abbildung </w:t>
      </w:r>
      <w:r w:rsidR="00E74341">
        <w:fldChar w:fldCharType="begin"/>
      </w:r>
      <w:r w:rsidR="00E74341">
        <w:instrText xml:space="preserve"> STYLEREF 2 \s </w:instrText>
      </w:r>
      <w:r w:rsidR="00E74341">
        <w:fldChar w:fldCharType="separate"/>
      </w:r>
      <w:r w:rsidR="00E74341">
        <w:rPr>
          <w:noProof/>
        </w:rPr>
        <w:t>4.4</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69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Protokollrahmen</w:t>
      </w:r>
      <w:r w:rsidR="00F270EA">
        <w:rPr>
          <w:rStyle w:val="Funotenzeichen"/>
        </w:rPr>
        <w:footnoteReference w:id="22"/>
      </w:r>
      <w:bookmarkEnd w:id="1692"/>
    </w:p>
    <w:p w14:paraId="18D72A9B" w14:textId="77777777" w:rsidR="00486BE8" w:rsidRDefault="00486BE8">
      <w:pPr>
        <w:pStyle w:val="Textkrper"/>
      </w:pPr>
    </w:p>
    <w:p w14:paraId="4083E5E0" w14:textId="7066A022" w:rsidR="00A13180" w:rsidRDefault="00666F68">
      <w:pPr>
        <w:pStyle w:val="Textkrper"/>
      </w:pPr>
      <w:r>
        <w:t xml:space="preserve">Zur Berechnung der </w:t>
      </w:r>
      <w:r w:rsidRPr="004612BF">
        <w:t xml:space="preserve">Checksumme wird </w:t>
      </w:r>
      <w:r w:rsidR="004612BF">
        <w:t>das Modulo 256 der Summe</w:t>
      </w:r>
      <w:r w:rsidRPr="004612BF">
        <w:t xml:space="preserve"> aus dem Handshake-Typ, der Anzahl der Datenbytes </w:t>
      </w:r>
      <w:r w:rsidR="004612BF">
        <w:t>sowie aller Datenbytes gebildet</w:t>
      </w:r>
      <w:r w:rsidRPr="004612BF">
        <w:t>.</w:t>
      </w:r>
      <w:r w:rsidR="00A13180" w:rsidRPr="004612BF">
        <w:t xml:space="preserve"> Ist die Checksumme ko</w:t>
      </w:r>
      <w:r w:rsidR="00A13180" w:rsidRPr="004612BF">
        <w:t>r</w:t>
      </w:r>
      <w:r w:rsidR="00A13180" w:rsidRPr="004612BF">
        <w:t>re</w:t>
      </w:r>
      <w:r w:rsidR="00CB7D07" w:rsidRPr="004612BF">
        <w:t xml:space="preserve">kt, sendet das Display ein ACK. Diese Antwort </w:t>
      </w:r>
      <w:del w:id="1694" w:author="Dennis Hohmann" w:date="2012-04-15T00:34:00Z">
        <w:r w:rsidR="00CB7D07" w:rsidRPr="004612BF" w:rsidDel="00021F9D">
          <w:delText>ist jedoch nur die Antwort</w:delText>
        </w:r>
      </w:del>
      <w:ins w:id="1695" w:author="Dennis Hohmann" w:date="2012-04-15T00:34:00Z">
        <w:r w:rsidR="00021F9D" w:rsidRPr="004612BF">
          <w:t>bestätigt jedoch nur</w:t>
        </w:r>
      </w:ins>
      <w:del w:id="1696" w:author="Dennis Hohmann" w:date="2012-04-15T00:34:00Z">
        <w:r w:rsidR="00CB7D07" w:rsidRPr="004612BF" w:rsidDel="00021F9D">
          <w:delText>,</w:delText>
        </w:r>
      </w:del>
      <w:r w:rsidR="00CB7D07" w:rsidRPr="004612BF">
        <w:t xml:space="preserve"> ob das Datenpaket korrekt empfangen wurde. Eine Syntaxprüfung findet hier nicht statt. </w:t>
      </w:r>
      <w:r w:rsidR="008227CD" w:rsidRPr="004612BF">
        <w:t xml:space="preserve">Sollte während der Übertragung ein Byte beschädigt sein oder gar </w:t>
      </w:r>
      <w:r w:rsidR="00CB7D07" w:rsidRPr="004612BF">
        <w:t>verloren gegangen sein</w:t>
      </w:r>
      <w:r w:rsidR="008227CD" w:rsidRPr="004612BF">
        <w:t xml:space="preserve">, gibt es </w:t>
      </w:r>
      <w:ins w:id="1697" w:author="Dennis Hohmann" w:date="2012-04-15T00:33:00Z">
        <w:r w:rsidR="00021F9D" w:rsidRPr="004612BF">
          <w:t>zwei</w:t>
        </w:r>
      </w:ins>
      <w:del w:id="1698" w:author="Dennis Hohmann" w:date="2012-04-15T00:33:00Z">
        <w:r w:rsidR="008227CD" w:rsidRPr="004612BF" w:rsidDel="00021F9D">
          <w:delText>2</w:delText>
        </w:r>
      </w:del>
      <w:r w:rsidR="008227CD" w:rsidRPr="004612BF">
        <w:t xml:space="preserve"> mö</w:t>
      </w:r>
      <w:r w:rsidR="008227CD" w:rsidRPr="004612BF">
        <w:t>g</w:t>
      </w:r>
      <w:r w:rsidR="008227CD" w:rsidRPr="004612BF">
        <w:t>liche Reaktionen des Displays. Die erste Möglichkeit ist die Bestätigung des</w:t>
      </w:r>
      <w:r w:rsidR="00CB7D07" w:rsidRPr="004612BF">
        <w:t xml:space="preserve"> fehlerhaften Pakets mit NAK. Die </w:t>
      </w:r>
      <w:del w:id="1699" w:author="Dennis Hohmann" w:date="2012-04-15T00:33:00Z">
        <w:r w:rsidR="00CB7D07" w:rsidRPr="004612BF" w:rsidDel="00021F9D">
          <w:delText>2</w:delText>
        </w:r>
      </w:del>
      <w:ins w:id="1700" w:author="Dennis Hohmann" w:date="2012-04-15T00:33:00Z">
        <w:r w:rsidR="00021F9D" w:rsidRPr="004612BF">
          <w:t>zweite</w:t>
        </w:r>
      </w:ins>
      <w:del w:id="1701" w:author="Dennis Hohmann" w:date="2012-04-15T00:33:00Z">
        <w:r w:rsidR="00CB7D07" w:rsidRPr="004612BF" w:rsidDel="00021F9D">
          <w:delText>.</w:delText>
        </w:r>
      </w:del>
      <w:r w:rsidR="00CB7D07" w:rsidRPr="004612BF">
        <w:t xml:space="preserve"> Möglichkeit ist</w:t>
      </w:r>
      <w:r w:rsidR="00CB7D07">
        <w:t xml:space="preserve"> das Ablaufen der voreingestellten Timeo</w:t>
      </w:r>
      <w:r w:rsidR="00B142EC">
        <w:t xml:space="preserve">utzeit und das damit </w:t>
      </w:r>
      <w:ins w:id="1702" w:author="Dennis Hohmann" w:date="2012-04-15T00:35:00Z">
        <w:r w:rsidR="00722450">
          <w:t>v</w:t>
        </w:r>
      </w:ins>
      <w:del w:id="1703" w:author="Dennis Hohmann" w:date="2012-04-15T00:35:00Z">
        <w:r w:rsidR="00B142EC" w:rsidDel="00722450">
          <w:delText>v</w:delText>
        </w:r>
      </w:del>
      <w:r w:rsidR="00B142EC">
        <w:t xml:space="preserve">erbundene, </w:t>
      </w:r>
      <w:ins w:id="1704" w:author="Dennis Hohmann" w:date="2012-04-15T00:35:00Z">
        <w:r w:rsidR="00722450">
          <w:t>V</w:t>
        </w:r>
      </w:ins>
      <w:del w:id="1705" w:author="Dennis Hohmann" w:date="2012-04-15T00:35:00Z">
        <w:r w:rsidR="00CB7D07" w:rsidDel="00722450">
          <w:delText>v</w:delText>
        </w:r>
      </w:del>
      <w:r w:rsidR="00CB7D07">
        <w:t>erwerfen des aktuellen Pakets ohne eine Antwort.</w:t>
      </w:r>
    </w:p>
    <w:p w14:paraId="21134B80" w14:textId="77777777" w:rsidR="00B142EC" w:rsidRDefault="00B142EC">
      <w:pPr>
        <w:pStyle w:val="Textkrper"/>
      </w:pPr>
    </w:p>
    <w:p w14:paraId="664CF02C" w14:textId="097285AB" w:rsidR="00682562" w:rsidRDefault="00682562">
      <w:pPr>
        <w:pStyle w:val="Textkrper"/>
      </w:pPr>
      <w:r>
        <w:t xml:space="preserve">Um die voreingestellten Protokolldaten, wie die maximale Timeoutzeit oder die maximale Anzahl an </w:t>
      </w:r>
      <w:r w:rsidR="00773EB3">
        <w:t>D</w:t>
      </w:r>
      <w:r>
        <w:t>atenbytes, zu ändern, wird ein DC2 Protokoll mit folgendem Aufbau gesendet:</w:t>
      </w:r>
    </w:p>
    <w:p w14:paraId="05051D08" w14:textId="77777777" w:rsidR="00682562" w:rsidRDefault="00682562">
      <w:pPr>
        <w:pStyle w:val="Textkrper"/>
      </w:pPr>
    </w:p>
    <w:p w14:paraId="0A4CDB2B" w14:textId="77777777" w:rsidR="007E431C" w:rsidRDefault="00682562" w:rsidP="007E431C">
      <w:pPr>
        <w:keepNext/>
        <w:jc w:val="center"/>
      </w:pPr>
      <w:r>
        <w:rPr>
          <w:noProof/>
          <w:lang w:eastAsia="de-DE"/>
        </w:rPr>
        <w:drawing>
          <wp:inline distT="0" distB="0" distL="0" distR="0" wp14:anchorId="1A69D951" wp14:editId="4156AE7F">
            <wp:extent cx="6120765" cy="160528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kollrahmend.gif"/>
                    <pic:cNvPicPr/>
                  </pic:nvPicPr>
                  <pic:blipFill>
                    <a:blip r:embed="rId34">
                      <a:extLst>
                        <a:ext uri="{28A0092B-C50C-407E-A947-70E740481C1C}">
                          <a14:useLocalDpi xmlns:a14="http://schemas.microsoft.com/office/drawing/2010/main" val="0"/>
                        </a:ext>
                      </a:extLst>
                    </a:blip>
                    <a:stretch>
                      <a:fillRect/>
                    </a:stretch>
                  </pic:blipFill>
                  <pic:spPr>
                    <a:xfrm>
                      <a:off x="0" y="0"/>
                      <a:ext cx="6120765" cy="1605280"/>
                    </a:xfrm>
                    <a:prstGeom prst="rect">
                      <a:avLst/>
                    </a:prstGeom>
                  </pic:spPr>
                </pic:pic>
              </a:graphicData>
            </a:graphic>
          </wp:inline>
        </w:drawing>
      </w:r>
    </w:p>
    <w:p w14:paraId="303780C4" w14:textId="258718A6" w:rsidR="00682562" w:rsidRDefault="007E431C" w:rsidP="007E431C">
      <w:pPr>
        <w:pStyle w:val="Beschriftung"/>
        <w:jc w:val="center"/>
      </w:pPr>
      <w:bookmarkStart w:id="1706" w:name="_Toc196152854"/>
      <w:r>
        <w:t xml:space="preserve">Abbildung </w:t>
      </w:r>
      <w:r w:rsidR="00E74341">
        <w:fldChar w:fldCharType="begin"/>
      </w:r>
      <w:r w:rsidR="00E74341">
        <w:instrText xml:space="preserve"> STYLEREF 2 \s </w:instrText>
      </w:r>
      <w:r w:rsidR="00E74341">
        <w:fldChar w:fldCharType="separate"/>
      </w:r>
      <w:r w:rsidR="00E74341">
        <w:rPr>
          <w:noProof/>
        </w:rPr>
        <w:t>4.4</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170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4.4</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Protokollrahmen DC2</w:t>
      </w:r>
      <w:r w:rsidR="008B1248">
        <w:rPr>
          <w:rStyle w:val="Funotenzeichen"/>
        </w:rPr>
        <w:footnoteReference w:id="23"/>
      </w:r>
      <w:bookmarkEnd w:id="1706"/>
    </w:p>
    <w:p w14:paraId="4ECBAD71" w14:textId="5C53B645" w:rsidR="00682562" w:rsidRDefault="00682562">
      <w:pPr>
        <w:pStyle w:val="Textkrper"/>
      </w:pPr>
    </w:p>
    <w:p w14:paraId="3BED7E21" w14:textId="77777777" w:rsidR="00B35DB6" w:rsidRDefault="00B35DB6">
      <w:pPr>
        <w:pStyle w:val="Textkrper"/>
        <w:rPr>
          <w:ins w:id="1708" w:author="Dennis Hohmann" w:date="2012-04-15T02:57:00Z"/>
        </w:rPr>
        <w:pPrChange w:id="1709" w:author="Dennis Hohmann" w:date="2012-04-15T00:39:00Z">
          <w:pPr>
            <w:pStyle w:val="Beschriftung"/>
            <w:ind w:left="0" w:firstLine="851"/>
          </w:pPr>
        </w:pPrChange>
      </w:pPr>
    </w:p>
    <w:p w14:paraId="1D990F41" w14:textId="53648825" w:rsidR="007E431C" w:rsidRDefault="007E431C">
      <w:pPr>
        <w:pStyle w:val="Textkrper"/>
        <w:pPrChange w:id="1710" w:author="Dennis Hohmann" w:date="2012-04-15T00:39:00Z">
          <w:pPr>
            <w:pStyle w:val="Beschriftung"/>
            <w:ind w:left="0" w:firstLine="851"/>
          </w:pPr>
        </w:pPrChange>
      </w:pPr>
      <w:r>
        <w:t>Diese Einstellungen sind direkt nach der Verarbeitung des Datenpakets gültig. Ein Ne</w:t>
      </w:r>
      <w:r>
        <w:t>u</w:t>
      </w:r>
      <w:r>
        <w:t>start des Displays ist nicht nötig.</w:t>
      </w:r>
    </w:p>
    <w:p w14:paraId="1293D25E" w14:textId="77777777" w:rsidR="00CF30AE" w:rsidRDefault="00CF30AE">
      <w:pPr>
        <w:pStyle w:val="Textkrper"/>
      </w:pPr>
    </w:p>
    <w:p w14:paraId="44FC7717" w14:textId="703B923A" w:rsidR="007B35FA" w:rsidRDefault="00CD4C76" w:rsidP="00776078">
      <w:pPr>
        <w:pStyle w:val="berschrift1"/>
      </w:pPr>
      <w:r>
        <w:br w:type="page"/>
      </w:r>
      <w:bookmarkStart w:id="1711" w:name="_Toc196153119"/>
      <w:r w:rsidR="007B35FA">
        <w:t xml:space="preserve">Die </w:t>
      </w:r>
      <w:r w:rsidR="00342A94">
        <w:t>Steuerp</w:t>
      </w:r>
      <w:r w:rsidR="007B35FA">
        <w:t>latine</w:t>
      </w:r>
      <w:bookmarkEnd w:id="1711"/>
    </w:p>
    <w:p w14:paraId="389AD897" w14:textId="0579B309" w:rsidR="00041EE7" w:rsidRDefault="00783203" w:rsidP="00E60F49">
      <w:pPr>
        <w:pStyle w:val="berschrift2"/>
      </w:pPr>
      <w:bookmarkStart w:id="1712" w:name="_Toc196153120"/>
      <w:r>
        <w:t>Aufbau</w:t>
      </w:r>
      <w:bookmarkEnd w:id="1712"/>
    </w:p>
    <w:p w14:paraId="0FF95004" w14:textId="77777777" w:rsidR="00C8249A" w:rsidRPr="00C8249A" w:rsidRDefault="00C8249A" w:rsidP="00C8249A"/>
    <w:p w14:paraId="55B73D65" w14:textId="119DCF2F" w:rsidR="00041EE7" w:rsidRDefault="001B0D83" w:rsidP="00041EE7">
      <w:pPr>
        <w:keepNext/>
      </w:pPr>
      <w:del w:id="1713" w:author="Dennis Hohmann" w:date="2012-04-15T00:44:00Z">
        <w:r w:rsidRPr="001B0D83" w:rsidDel="00DE3B2F">
          <w:rPr>
            <w:noProof/>
            <w:lang w:eastAsia="de-DE"/>
          </w:rPr>
          <w:drawing>
            <wp:inline distT="0" distB="0" distL="0" distR="0" wp14:anchorId="3796C7CD" wp14:editId="30CBE669">
              <wp:extent cx="6120765" cy="3866801"/>
              <wp:effectExtent l="0" t="0" r="635"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3866801"/>
                      </a:xfrm>
                      <a:prstGeom prst="rect">
                        <a:avLst/>
                      </a:prstGeom>
                      <a:noFill/>
                      <a:ln>
                        <a:noFill/>
                      </a:ln>
                    </pic:spPr>
                  </pic:pic>
                </a:graphicData>
              </a:graphic>
            </wp:inline>
          </w:drawing>
        </w:r>
      </w:del>
      <w:ins w:id="1714" w:author="Dennis Hohmann" w:date="2012-04-15T00:44:00Z">
        <w:r w:rsidR="00DE3B2F" w:rsidRPr="00DE3B2F">
          <w:rPr>
            <w:noProof/>
            <w:lang w:eastAsia="de-DE"/>
          </w:rPr>
          <w:drawing>
            <wp:inline distT="0" distB="0" distL="0" distR="0" wp14:anchorId="59DA1FC9" wp14:editId="47C56BDF">
              <wp:extent cx="6120765" cy="3869017"/>
              <wp:effectExtent l="0" t="0" r="635" b="0"/>
              <wp:docPr id="2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3869017"/>
                      </a:xfrm>
                      <a:prstGeom prst="rect">
                        <a:avLst/>
                      </a:prstGeom>
                      <a:noFill/>
                      <a:ln>
                        <a:noFill/>
                      </a:ln>
                    </pic:spPr>
                  </pic:pic>
                </a:graphicData>
              </a:graphic>
            </wp:inline>
          </w:drawing>
        </w:r>
      </w:ins>
    </w:p>
    <w:p w14:paraId="2773EBA7" w14:textId="0296BF7D" w:rsidR="00041EE7" w:rsidRDefault="00041EE7" w:rsidP="00041EE7">
      <w:pPr>
        <w:pStyle w:val="Beschriftung"/>
      </w:pPr>
      <w:bookmarkStart w:id="1715" w:name="_Toc196152855"/>
      <w:r>
        <w:t xml:space="preserve">Abbildung </w:t>
      </w:r>
      <w:r w:rsidR="00E74341">
        <w:fldChar w:fldCharType="begin"/>
      </w:r>
      <w:r w:rsidR="00E74341">
        <w:instrText xml:space="preserve"> STYLEREF 2 \s </w:instrText>
      </w:r>
      <w:r w:rsidR="00E74341">
        <w:fldChar w:fldCharType="separate"/>
      </w:r>
      <w:r w:rsidR="00E74341">
        <w:rPr>
          <w:noProof/>
        </w:rPr>
        <w:t>5.1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716"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Blockschaltbild Steuerplatine</w:t>
      </w:r>
      <w:bookmarkEnd w:id="1715"/>
    </w:p>
    <w:p w14:paraId="41EEBEB8" w14:textId="77777777" w:rsidR="00995C64" w:rsidRPr="00995C64" w:rsidRDefault="00995C64" w:rsidP="00995C64"/>
    <w:p w14:paraId="177C3CEF" w14:textId="72E4E515" w:rsidR="008577F3" w:rsidRDefault="009C1059">
      <w:pPr>
        <w:pStyle w:val="Textkrper"/>
      </w:pPr>
      <w:r>
        <w:t xml:space="preserve">Die </w:t>
      </w:r>
      <w:del w:id="1717" w:author="Dennis Hohmann" w:date="2012-04-15T00:44:00Z">
        <w:r w:rsidDel="00377D74">
          <w:delText>Stromversorgun</w:delText>
        </w:r>
        <w:r w:rsidR="003D51A7" w:rsidDel="00377D74">
          <w:delText xml:space="preserve">g </w:delText>
        </w:r>
      </w:del>
      <w:ins w:id="1718" w:author="Dennis Hohmann" w:date="2012-04-15T00:44:00Z">
        <w:r w:rsidR="00377D74">
          <w:t xml:space="preserve">Spannungsversorgung </w:t>
        </w:r>
      </w:ins>
      <w:r w:rsidR="003D51A7">
        <w:t>ist auf einen Verbrauch von 44</w:t>
      </w:r>
      <w:r w:rsidR="00E50662">
        <w:t>5</w:t>
      </w:r>
      <w:r>
        <w:t xml:space="preserve">mA </w:t>
      </w:r>
      <w:r w:rsidR="00413B28">
        <w:t xml:space="preserve">bei 5V DC </w:t>
      </w:r>
      <w:r>
        <w:t>ausgele</w:t>
      </w:r>
      <w:r w:rsidR="00413B28">
        <w:t>gt. Di</w:t>
      </w:r>
      <w:r w:rsidR="00413B28">
        <w:t>e</w:t>
      </w:r>
      <w:r w:rsidR="00413B28">
        <w:t xml:space="preserve">ser setzt sich wie folgt, aus den gemessenen </w:t>
      </w:r>
      <w:r w:rsidR="003D51A7">
        <w:t>Verbrauchsw</w:t>
      </w:r>
      <w:r w:rsidR="00413B28">
        <w:t xml:space="preserve">erten, </w:t>
      </w:r>
      <w:r>
        <w:t>zusammen:</w:t>
      </w:r>
    </w:p>
    <w:p w14:paraId="212C21EC" w14:textId="77777777" w:rsidR="00413B28" w:rsidRDefault="00413B28">
      <w:pPr>
        <w:pStyle w:val="Textkrper"/>
      </w:pPr>
    </w:p>
    <w:tbl>
      <w:tblPr>
        <w:tblStyle w:val="Tabellenraster"/>
        <w:tblW w:w="0" w:type="auto"/>
        <w:jc w:val="center"/>
        <w:tblLook w:val="04A0" w:firstRow="1" w:lastRow="0" w:firstColumn="1" w:lastColumn="0" w:noHBand="0" w:noVBand="1"/>
        <w:tblPrChange w:id="1719" w:author="Dennis Hohmann" w:date="2012-04-15T00:39:00Z">
          <w:tblPr>
            <w:tblStyle w:val="Tabellenraster"/>
            <w:tblW w:w="0" w:type="auto"/>
            <w:jc w:val="center"/>
            <w:tblLook w:val="04A0" w:firstRow="1" w:lastRow="0" w:firstColumn="1" w:lastColumn="0" w:noHBand="0" w:noVBand="1"/>
          </w:tblPr>
        </w:tblPrChange>
      </w:tblPr>
      <w:tblGrid>
        <w:gridCol w:w="2618"/>
        <w:gridCol w:w="1224"/>
        <w:tblGridChange w:id="1720">
          <w:tblGrid>
            <w:gridCol w:w="2411"/>
            <w:gridCol w:w="1224"/>
          </w:tblGrid>
        </w:tblGridChange>
      </w:tblGrid>
      <w:tr w:rsidR="009C1059" w14:paraId="2C1F03B4" w14:textId="77777777" w:rsidTr="008B14C0">
        <w:trPr>
          <w:jc w:val="center"/>
          <w:trPrChange w:id="1721" w:author="Dennis Hohmann" w:date="2012-04-15T00:39:00Z">
            <w:trPr>
              <w:jc w:val="center"/>
            </w:trPr>
          </w:trPrChange>
        </w:trPr>
        <w:tc>
          <w:tcPr>
            <w:tcW w:w="2411" w:type="dxa"/>
            <w:tcPrChange w:id="1722" w:author="Dennis Hohmann" w:date="2012-04-15T00:39:00Z">
              <w:tcPr>
                <w:tcW w:w="2411" w:type="dxa"/>
              </w:tcPr>
            </w:tcPrChange>
          </w:tcPr>
          <w:p w14:paraId="517ED166" w14:textId="76A72A53" w:rsidR="009C1059" w:rsidRDefault="009C1059">
            <w:pPr>
              <w:pStyle w:val="Textkrper"/>
              <w:rPr>
                <w:rFonts w:asciiTheme="majorHAnsi" w:eastAsiaTheme="majorEastAsia" w:hAnsiTheme="majorHAnsi" w:cstheme="majorBidi"/>
                <w:b/>
                <w:bCs w:val="0"/>
                <w:i/>
                <w:iCs/>
              </w:rPr>
              <w:pPrChange w:id="1723" w:author="Dennis Hohmann" w:date="2012-04-15T00:39:00Z">
                <w:pPr>
                  <w:pStyle w:val="Textkrper"/>
                  <w:keepNext/>
                  <w:keepLines/>
                  <w:numPr>
                    <w:ilvl w:val="3"/>
                    <w:numId w:val="2"/>
                  </w:numPr>
                  <w:spacing w:before="200"/>
                  <w:ind w:left="864" w:hanging="864"/>
                  <w:outlineLvl w:val="3"/>
                </w:pPr>
              </w:pPrChange>
            </w:pPr>
            <w:r>
              <w:t>ATmega1284P-PU</w:t>
            </w:r>
          </w:p>
        </w:tc>
        <w:tc>
          <w:tcPr>
            <w:tcW w:w="1224" w:type="dxa"/>
            <w:tcPrChange w:id="1724" w:author="Dennis Hohmann" w:date="2012-04-15T00:39:00Z">
              <w:tcPr>
                <w:tcW w:w="1224" w:type="dxa"/>
              </w:tcPr>
            </w:tcPrChange>
          </w:tcPr>
          <w:p w14:paraId="093407E1" w14:textId="489EF7F8" w:rsidR="009C1059" w:rsidRPr="000C2078" w:rsidRDefault="008B14C0">
            <w:pPr>
              <w:pStyle w:val="Textkrper"/>
            </w:pPr>
            <w:ins w:id="1725" w:author="Dennis Hohmann" w:date="2012-04-15T00:39:00Z">
              <w:r>
                <w:t xml:space="preserve">  </w:t>
              </w:r>
              <w:r w:rsidR="00D67301">
                <w:t xml:space="preserve">  </w:t>
              </w:r>
            </w:ins>
            <w:r w:rsidR="009C1059" w:rsidRPr="000C2078">
              <w:t>35</w:t>
            </w:r>
            <w:r w:rsidR="00413B28" w:rsidRPr="000C2078">
              <w:t xml:space="preserve"> mA</w:t>
            </w:r>
          </w:p>
        </w:tc>
      </w:tr>
      <w:tr w:rsidR="009C1059" w14:paraId="3820672C" w14:textId="77777777" w:rsidTr="008B14C0">
        <w:trPr>
          <w:jc w:val="center"/>
          <w:trPrChange w:id="1726" w:author="Dennis Hohmann" w:date="2012-04-15T00:39:00Z">
            <w:trPr>
              <w:jc w:val="center"/>
            </w:trPr>
          </w:trPrChange>
        </w:trPr>
        <w:tc>
          <w:tcPr>
            <w:tcW w:w="2411" w:type="dxa"/>
            <w:tcPrChange w:id="1727" w:author="Dennis Hohmann" w:date="2012-04-15T00:39:00Z">
              <w:tcPr>
                <w:tcW w:w="2411" w:type="dxa"/>
              </w:tcPr>
            </w:tcPrChange>
          </w:tcPr>
          <w:p w14:paraId="3CDDD660" w14:textId="3579A153" w:rsidR="009C1059" w:rsidRDefault="00B0341A">
            <w:pPr>
              <w:pStyle w:val="Textkrper"/>
              <w:rPr>
                <w:rFonts w:asciiTheme="majorHAnsi" w:eastAsiaTheme="majorEastAsia" w:hAnsiTheme="majorHAnsi" w:cstheme="majorBidi"/>
                <w:b/>
                <w:bCs w:val="0"/>
                <w:i/>
                <w:iCs/>
              </w:rPr>
              <w:pPrChange w:id="1728" w:author="Dennis Hohmann" w:date="2012-04-15T00:39:00Z">
                <w:pPr>
                  <w:pStyle w:val="Textkrper"/>
                  <w:keepNext/>
                  <w:keepLines/>
                  <w:numPr>
                    <w:ilvl w:val="3"/>
                    <w:numId w:val="2"/>
                  </w:numPr>
                  <w:spacing w:before="200"/>
                  <w:ind w:left="864" w:hanging="864"/>
                  <w:outlineLvl w:val="3"/>
                </w:pPr>
              </w:pPrChange>
            </w:pPr>
            <w:r>
              <w:t>VDrive2</w:t>
            </w:r>
            <w:r w:rsidR="009C1059">
              <w:t>-USB</w:t>
            </w:r>
          </w:p>
        </w:tc>
        <w:tc>
          <w:tcPr>
            <w:tcW w:w="1224" w:type="dxa"/>
            <w:tcPrChange w:id="1729" w:author="Dennis Hohmann" w:date="2012-04-15T00:39:00Z">
              <w:tcPr>
                <w:tcW w:w="1224" w:type="dxa"/>
              </w:tcPr>
            </w:tcPrChange>
          </w:tcPr>
          <w:p w14:paraId="2575ED61" w14:textId="159BBB7D" w:rsidR="009C1059" w:rsidRPr="000C2078" w:rsidRDefault="00D67301">
            <w:pPr>
              <w:pStyle w:val="Textkrper"/>
            </w:pPr>
            <w:ins w:id="1730" w:author="Dennis Hohmann" w:date="2012-04-15T00:39:00Z">
              <w:r>
                <w:t xml:space="preserve">  </w:t>
              </w:r>
            </w:ins>
            <w:r w:rsidR="003D51A7" w:rsidRPr="000C2078">
              <w:t>20</w:t>
            </w:r>
            <w:r w:rsidR="009C1059" w:rsidRPr="000C2078">
              <w:t>0</w:t>
            </w:r>
            <w:r w:rsidR="00413B28" w:rsidRPr="000C2078">
              <w:t xml:space="preserve"> mA</w:t>
            </w:r>
          </w:p>
        </w:tc>
      </w:tr>
      <w:tr w:rsidR="009C1059" w14:paraId="6C0FDF6B" w14:textId="77777777" w:rsidTr="008B14C0">
        <w:trPr>
          <w:jc w:val="center"/>
          <w:trPrChange w:id="1731" w:author="Dennis Hohmann" w:date="2012-04-15T00:39:00Z">
            <w:trPr>
              <w:jc w:val="center"/>
            </w:trPr>
          </w:trPrChange>
        </w:trPr>
        <w:tc>
          <w:tcPr>
            <w:tcW w:w="2411" w:type="dxa"/>
            <w:tcPrChange w:id="1732" w:author="Dennis Hohmann" w:date="2012-04-15T00:39:00Z">
              <w:tcPr>
                <w:tcW w:w="2411" w:type="dxa"/>
              </w:tcPr>
            </w:tcPrChange>
          </w:tcPr>
          <w:p w14:paraId="4E22E105" w14:textId="2BAC45D7" w:rsidR="009C1059" w:rsidRDefault="009C1059">
            <w:pPr>
              <w:pStyle w:val="Textkrper"/>
              <w:rPr>
                <w:rFonts w:asciiTheme="majorHAnsi" w:eastAsiaTheme="majorEastAsia" w:hAnsiTheme="majorHAnsi" w:cstheme="majorBidi"/>
                <w:b/>
                <w:bCs w:val="0"/>
                <w:i/>
                <w:iCs/>
              </w:rPr>
              <w:pPrChange w:id="1733" w:author="Dennis Hohmann" w:date="2012-04-15T00:39:00Z">
                <w:pPr>
                  <w:pStyle w:val="Textkrper"/>
                  <w:keepNext/>
                  <w:keepLines/>
                  <w:numPr>
                    <w:ilvl w:val="3"/>
                    <w:numId w:val="2"/>
                  </w:numPr>
                  <w:spacing w:before="200"/>
                  <w:ind w:left="864" w:hanging="864"/>
                  <w:outlineLvl w:val="3"/>
                </w:pPr>
              </w:pPrChange>
            </w:pPr>
            <w:r>
              <w:t>eDIP240-Display</w:t>
            </w:r>
          </w:p>
        </w:tc>
        <w:tc>
          <w:tcPr>
            <w:tcW w:w="1224" w:type="dxa"/>
            <w:tcPrChange w:id="1734" w:author="Dennis Hohmann" w:date="2012-04-15T00:39:00Z">
              <w:tcPr>
                <w:tcW w:w="1224" w:type="dxa"/>
              </w:tcPr>
            </w:tcPrChange>
          </w:tcPr>
          <w:p w14:paraId="2B1F5515" w14:textId="12746E73" w:rsidR="009C1059" w:rsidRPr="000C2078" w:rsidRDefault="00D67301">
            <w:pPr>
              <w:pStyle w:val="Textkrper"/>
            </w:pPr>
            <w:ins w:id="1735" w:author="Dennis Hohmann" w:date="2012-04-15T00:39:00Z">
              <w:r>
                <w:t xml:space="preserve">  </w:t>
              </w:r>
            </w:ins>
            <w:r w:rsidR="009648A6" w:rsidRPr="000C2078">
              <w:t>210</w:t>
            </w:r>
            <w:r w:rsidR="00413B28" w:rsidRPr="000C2078">
              <w:t xml:space="preserve"> mA</w:t>
            </w:r>
          </w:p>
        </w:tc>
      </w:tr>
    </w:tbl>
    <w:p w14:paraId="1E29F47F" w14:textId="0A61A910" w:rsidR="008577F3" w:rsidRDefault="003D51A7" w:rsidP="003D51A7">
      <w:pPr>
        <w:pStyle w:val="Beschriftung"/>
        <w:ind w:firstLine="2399"/>
        <w:rPr>
          <w:ins w:id="1736" w:author="Dennis Hohmann" w:date="2012-04-15T00:37:00Z"/>
        </w:rPr>
      </w:pPr>
      <w:bookmarkStart w:id="1737" w:name="_Toc196152856"/>
      <w:r>
        <w:t xml:space="preserve">Abbildung </w:t>
      </w:r>
      <w:r w:rsidR="00E74341">
        <w:fldChar w:fldCharType="begin"/>
      </w:r>
      <w:r w:rsidR="00E74341">
        <w:instrText xml:space="preserve"> STYLEREF 2 \s </w:instrText>
      </w:r>
      <w:r w:rsidR="00E74341">
        <w:fldChar w:fldCharType="separate"/>
      </w:r>
      <w:r w:rsidR="00E74341">
        <w:rPr>
          <w:noProof/>
        </w:rPr>
        <w:t>5.1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173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t>: Stromverbrauch</w:t>
      </w:r>
      <w:bookmarkEnd w:id="1737"/>
    </w:p>
    <w:p w14:paraId="70055375" w14:textId="77777777" w:rsidR="008B14C0" w:rsidRPr="006D50EA" w:rsidRDefault="008B14C0">
      <w:pPr>
        <w:pPrChange w:id="1739" w:author="Dennis Hohmann" w:date="2012-04-15T00:37:00Z">
          <w:pPr>
            <w:pStyle w:val="Beschriftung"/>
            <w:ind w:firstLine="2399"/>
          </w:pPr>
        </w:pPrChange>
      </w:pPr>
    </w:p>
    <w:p w14:paraId="772A2E63" w14:textId="0D9C774B" w:rsidR="00EF2E36" w:rsidRDefault="00413B28">
      <w:pPr>
        <w:pStyle w:val="Textkrper"/>
        <w:rPr>
          <w:ins w:id="1740" w:author="Dennis Hohmann" w:date="2012-04-15T00:41:00Z"/>
        </w:rPr>
        <w:pPrChange w:id="1741" w:author="Dennis Hohmann" w:date="2012-04-15T00:39:00Z">
          <w:pPr>
            <w:pStyle w:val="Beschriftung"/>
            <w:ind w:firstLine="2399"/>
          </w:pPr>
        </w:pPrChange>
      </w:pPr>
      <w:r>
        <w:t>Der verwendete Brückengleichrichter ist auf 35</w:t>
      </w:r>
      <w:ins w:id="1742" w:author="Dennis Hohmann" w:date="2012-04-15T00:40:00Z">
        <w:r w:rsidR="009A7150">
          <w:t> </w:t>
        </w:r>
      </w:ins>
      <w:r>
        <w:t>V und 4</w:t>
      </w:r>
      <w:ins w:id="1743" w:author="Dennis Hohmann" w:date="2012-04-15T00:40:00Z">
        <w:r w:rsidR="009A7150">
          <w:t> </w:t>
        </w:r>
      </w:ins>
      <w:del w:id="1744" w:author="Dennis Hohmann" w:date="2012-04-15T00:40:00Z">
        <w:r w:rsidDel="009A7150">
          <w:delText xml:space="preserve"> </w:delText>
        </w:r>
      </w:del>
      <w:r>
        <w:t>A</w:t>
      </w:r>
      <w:del w:id="1745" w:author="Dennis Hohmann" w:date="2012-04-15T00:40:00Z">
        <w:r w:rsidDel="009A7150">
          <w:delText>mpere</w:delText>
        </w:r>
      </w:del>
      <w:r>
        <w:t xml:space="preserve"> ausgelegt. Der Festspannung</w:t>
      </w:r>
      <w:r>
        <w:t>s</w:t>
      </w:r>
      <w:r>
        <w:t xml:space="preserve">regler </w:t>
      </w:r>
      <w:r w:rsidR="00F04C30">
        <w:t>LM</w:t>
      </w:r>
      <w:r>
        <w:t>7805 ist mit 1</w:t>
      </w:r>
      <w:ins w:id="1746" w:author="Dennis Hohmann" w:date="2012-04-15T00:39:00Z">
        <w:r w:rsidR="009A7150">
          <w:t> </w:t>
        </w:r>
      </w:ins>
      <w:del w:id="1747" w:author="Dennis Hohmann" w:date="2012-04-15T00:39:00Z">
        <w:r w:rsidDel="009A7150">
          <w:delText xml:space="preserve"> </w:delText>
        </w:r>
      </w:del>
      <w:r>
        <w:t>A</w:t>
      </w:r>
      <w:del w:id="1748" w:author="Dennis Hohmann" w:date="2012-04-15T00:39:00Z">
        <w:r w:rsidDel="009A7150">
          <w:delText>mpere</w:delText>
        </w:r>
      </w:del>
      <w:r>
        <w:t xml:space="preserve"> belastbar. Die Leiterbahnen der </w:t>
      </w:r>
      <w:r w:rsidR="001B0D83">
        <w:t>Versorgungsspannung sind in 0,60</w:t>
      </w:r>
      <w:ins w:id="1749" w:author="Dennis Hohmann" w:date="2012-04-15T00:39:00Z">
        <w:r w:rsidR="009A7150">
          <w:t> </w:t>
        </w:r>
      </w:ins>
      <w:del w:id="1750" w:author="Dennis Hohmann" w:date="2012-04-15T00:39:00Z">
        <w:r w:rsidR="001B0D83" w:rsidDel="009A7150">
          <w:delText xml:space="preserve"> </w:delText>
        </w:r>
      </w:del>
      <w:r>
        <w:t xml:space="preserve">mm </w:t>
      </w:r>
      <w:r w:rsidR="001B0D83">
        <w:t>ausgeführt</w:t>
      </w:r>
      <w:r>
        <w:t>.</w:t>
      </w:r>
      <w:r w:rsidR="00E50662">
        <w:t xml:space="preserve"> Die Berechnung der Leiterbahnbreite wurde mit der PCB-</w:t>
      </w:r>
      <w:r w:rsidR="00211596">
        <w:t>Toolbox</w:t>
      </w:r>
      <w:r w:rsidR="00E50662">
        <w:t xml:space="preserve"> iPhone App</w:t>
      </w:r>
      <w:r w:rsidR="004A1BD2">
        <w:rPr>
          <w:rStyle w:val="Funotenzeichen"/>
        </w:rPr>
        <w:footnoteReference w:id="24"/>
      </w:r>
      <w:r w:rsidR="004A1BD2">
        <w:t xml:space="preserve"> unter Berücksichtigung einer </w:t>
      </w:r>
      <w:ins w:id="1751" w:author="Dennis Hohmann" w:date="2012-04-15T00:40:00Z">
        <w:r w:rsidR="009A7150">
          <w:t>d</w:t>
        </w:r>
      </w:ins>
      <w:del w:id="1752" w:author="Dennis Hohmann" w:date="2012-04-15T00:40:00Z">
        <w:r w:rsidR="004A1BD2" w:rsidDel="009A7150">
          <w:delText>D</w:delText>
        </w:r>
      </w:del>
      <w:r w:rsidR="004A1BD2">
        <w:t>oppelseitigen Platine mit einer Kupferstärke von 35</w:t>
      </w:r>
      <w:ins w:id="1753" w:author="Dennis Hohmann" w:date="2012-04-15T00:40:00Z">
        <w:r w:rsidR="009A7150">
          <w:t> µ</w:t>
        </w:r>
      </w:ins>
      <w:del w:id="1754" w:author="Dennis Hohmann" w:date="2012-04-15T00:40:00Z">
        <w:r w:rsidR="004A1BD2" w:rsidDel="009A7150">
          <w:delText>u</w:delText>
        </w:r>
      </w:del>
      <w:r w:rsidR="004A1BD2">
        <w:t>m und einer maximalen Erwärmung von 4</w:t>
      </w:r>
      <w:ins w:id="1755" w:author="Dennis Hohmann" w:date="2012-04-15T00:40:00Z">
        <w:r w:rsidR="00AC3564">
          <w:t> </w:t>
        </w:r>
      </w:ins>
      <w:r w:rsidR="004A1BD2">
        <w:t>°C bei 1</w:t>
      </w:r>
      <w:ins w:id="1756" w:author="Dennis Hohmann" w:date="2012-04-15T00:40:00Z">
        <w:r w:rsidR="00AC3564">
          <w:t> </w:t>
        </w:r>
      </w:ins>
      <w:r w:rsidR="004A1BD2">
        <w:t>A durchgeführt.</w:t>
      </w:r>
    </w:p>
    <w:p w14:paraId="0C64EFA4" w14:textId="77777777" w:rsidR="00EF2E36" w:rsidRDefault="00EF2E36">
      <w:pPr>
        <w:pStyle w:val="Textkrper"/>
        <w:rPr>
          <w:ins w:id="1757" w:author="Dennis Hohmann" w:date="2012-04-15T00:41:00Z"/>
        </w:rPr>
        <w:pPrChange w:id="1758" w:author="Dennis Hohmann" w:date="2012-04-15T00:39:00Z">
          <w:pPr>
            <w:pStyle w:val="Beschriftung"/>
            <w:ind w:firstLine="2399"/>
          </w:pPr>
        </w:pPrChange>
      </w:pPr>
    </w:p>
    <w:p w14:paraId="351E1268" w14:textId="3DF5E91A" w:rsidR="00413B28" w:rsidRDefault="00B358C6">
      <w:pPr>
        <w:pStyle w:val="Textkrper"/>
        <w:pPrChange w:id="1759" w:author="Dennis Hohmann" w:date="2012-04-15T00:39:00Z">
          <w:pPr>
            <w:pStyle w:val="Beschriftung"/>
            <w:ind w:firstLine="2399"/>
          </w:pPr>
        </w:pPrChange>
      </w:pPr>
      <w:del w:id="1760" w:author="Dennis Hohmann" w:date="2012-04-15T00:41:00Z">
        <w:r w:rsidDel="00EF2E36">
          <w:delText xml:space="preserve"> </w:delText>
        </w:r>
      </w:del>
      <w:r>
        <w:t>Die IC</w:t>
      </w:r>
      <w:ins w:id="1761" w:author="Dennis Hohmann" w:date="2012-04-15T00:40:00Z">
        <w:r w:rsidR="00EF2E36">
          <w:t xml:space="preserve">s </w:t>
        </w:r>
      </w:ins>
      <w:del w:id="1762" w:author="Dennis Hohmann" w:date="2012-04-15T00:40:00Z">
        <w:r w:rsidDel="00AC3564">
          <w:delText>´</w:delText>
        </w:r>
        <w:r w:rsidDel="00EF2E36">
          <w:delText xml:space="preserve">s </w:delText>
        </w:r>
      </w:del>
      <w:r>
        <w:t>ATmega1284P-PU sowie der MAX232 sin</w:t>
      </w:r>
      <w:ins w:id="1763" w:author="Dennis Hohmann" w:date="2012-04-15T00:41:00Z">
        <w:r w:rsidR="0057683A">
          <w:t>d</w:t>
        </w:r>
      </w:ins>
      <w:del w:id="1764" w:author="Dennis Hohmann" w:date="2012-04-15T00:41:00Z">
        <w:r w:rsidDel="0057683A">
          <w:delText>g</w:delText>
        </w:r>
      </w:del>
      <w:r>
        <w:t xml:space="preserve"> gesockelt eingelötet, alle weiteren Bauteile sind direkt eingelötet.</w:t>
      </w:r>
    </w:p>
    <w:p w14:paraId="5810524C" w14:textId="77777777" w:rsidR="00B358C6" w:rsidRDefault="00B358C6">
      <w:pPr>
        <w:pStyle w:val="Textkrper"/>
        <w:pPrChange w:id="1765" w:author="Dennis Hohmann" w:date="2012-04-15T00:39:00Z">
          <w:pPr>
            <w:pStyle w:val="Beschriftung"/>
            <w:ind w:firstLine="2399"/>
          </w:pPr>
        </w:pPrChange>
      </w:pPr>
    </w:p>
    <w:p w14:paraId="716330F2" w14:textId="63931D94" w:rsidR="008577F3" w:rsidRPr="008577F3" w:rsidRDefault="009C1059" w:rsidP="00E60F49">
      <w:pPr>
        <w:pStyle w:val="berschrift2"/>
      </w:pPr>
      <w:bookmarkStart w:id="1766" w:name="_Toc196153121"/>
      <w:r>
        <w:t xml:space="preserve">Das </w:t>
      </w:r>
      <w:r w:rsidR="00342A94">
        <w:t>Design</w:t>
      </w:r>
      <w:bookmarkEnd w:id="1766"/>
    </w:p>
    <w:p w14:paraId="54326E8A" w14:textId="09C9B3DD" w:rsidR="007B35FA" w:rsidRDefault="007B35FA" w:rsidP="00B609D8"/>
    <w:p w14:paraId="1A05E92C" w14:textId="742D4B08" w:rsidR="00B609D8" w:rsidRDefault="00B609D8" w:rsidP="00B609D8">
      <w:r>
        <w:rPr>
          <w:noProof/>
          <w:lang w:eastAsia="de-DE"/>
        </w:rPr>
        <w:drawing>
          <wp:inline distT="0" distB="0" distL="0" distR="0" wp14:anchorId="08A46BD1" wp14:editId="05922F40">
            <wp:extent cx="6103348" cy="2505600"/>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Controller.png"/>
                    <pic:cNvPicPr/>
                  </pic:nvPicPr>
                  <pic:blipFill rotWithShape="1">
                    <a:blip r:embed="rId37">
                      <a:extLst>
                        <a:ext uri="{28A0092B-C50C-407E-A947-70E740481C1C}">
                          <a14:useLocalDpi xmlns:a14="http://schemas.microsoft.com/office/drawing/2010/main" val="0"/>
                        </a:ext>
                      </a:extLst>
                    </a:blip>
                    <a:srcRect t="12599" b="14418"/>
                    <a:stretch/>
                  </pic:blipFill>
                  <pic:spPr bwMode="auto">
                    <a:xfrm>
                      <a:off x="0" y="0"/>
                      <a:ext cx="6120765" cy="2512750"/>
                    </a:xfrm>
                    <a:prstGeom prst="rect">
                      <a:avLst/>
                    </a:prstGeom>
                    <a:ln>
                      <a:noFill/>
                    </a:ln>
                    <a:extLst>
                      <a:ext uri="{53640926-AAD7-44d8-BBD7-CCE9431645EC}">
                        <a14:shadowObscured xmlns:a14="http://schemas.microsoft.com/office/drawing/2010/main"/>
                      </a:ext>
                    </a:extLst>
                  </pic:spPr>
                </pic:pic>
              </a:graphicData>
            </a:graphic>
          </wp:inline>
        </w:drawing>
      </w:r>
    </w:p>
    <w:p w14:paraId="39E60DA0" w14:textId="5223DBFB" w:rsidR="007B35FA" w:rsidRDefault="007B35FA" w:rsidP="008278AB">
      <w:pPr>
        <w:pStyle w:val="Beschriftung"/>
        <w:ind w:firstLine="131"/>
      </w:pPr>
      <w:bookmarkStart w:id="1767" w:name="_Toc195011702"/>
      <w:bookmarkStart w:id="1768" w:name="_Toc195068830"/>
      <w:bookmarkStart w:id="1769" w:name="_Toc195068909"/>
      <w:bookmarkStart w:id="1770" w:name="_Toc195069041"/>
      <w:bookmarkStart w:id="1771" w:name="_Toc195069343"/>
      <w:bookmarkStart w:id="1772" w:name="_Toc195118422"/>
      <w:bookmarkStart w:id="1773" w:name="_Toc195150491"/>
      <w:bookmarkStart w:id="1774" w:name="_Toc196152857"/>
      <w:r w:rsidRPr="00825287">
        <w:t xml:space="preserve">Abbildung </w:t>
      </w:r>
      <w:r w:rsidR="00E74341">
        <w:fldChar w:fldCharType="begin"/>
      </w:r>
      <w:r w:rsidR="00E74341">
        <w:instrText xml:space="preserve"> STYLEREF 2 \s </w:instrText>
      </w:r>
      <w:r w:rsidR="00E74341">
        <w:fldChar w:fldCharType="separate"/>
      </w:r>
      <w:r w:rsidR="00E74341">
        <w:rPr>
          <w:noProof/>
        </w:rPr>
        <w:t>5.2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177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5.2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rsidRPr="00825287">
        <w:t>: Steuerplatine</w:t>
      </w:r>
      <w:r w:rsidR="003769A1" w:rsidRPr="00825287">
        <w:t xml:space="preserve"> Designentwurf</w:t>
      </w:r>
      <w:bookmarkEnd w:id="1767"/>
      <w:bookmarkEnd w:id="1768"/>
      <w:bookmarkEnd w:id="1769"/>
      <w:bookmarkEnd w:id="1770"/>
      <w:bookmarkEnd w:id="1771"/>
      <w:bookmarkEnd w:id="1772"/>
      <w:bookmarkEnd w:id="1773"/>
      <w:bookmarkEnd w:id="1774"/>
    </w:p>
    <w:p w14:paraId="253ED2C4" w14:textId="77777777" w:rsidR="005F29E6" w:rsidRPr="005F29E6" w:rsidRDefault="005F29E6" w:rsidP="005F29E6"/>
    <w:p w14:paraId="218BB850" w14:textId="16C4CAB2" w:rsidR="003769A1" w:rsidRDefault="001B0D83">
      <w:pPr>
        <w:pStyle w:val="Textkrper"/>
        <w:pPrChange w:id="1776" w:author="Dennis Hohmann" w:date="2012-04-15T00:39:00Z">
          <w:pPr>
            <w:pStyle w:val="Beschriftung"/>
            <w:ind w:firstLine="2399"/>
          </w:pPr>
        </w:pPrChange>
      </w:pPr>
      <w:r>
        <w:t xml:space="preserve">Die </w:t>
      </w:r>
      <w:r w:rsidR="003769A1">
        <w:t>Steuerplatine wurde mit EAGLE designet. Zur Herstellung wurde die Belichtungsm</w:t>
      </w:r>
      <w:r w:rsidR="003769A1">
        <w:t>e</w:t>
      </w:r>
      <w:r w:rsidR="003769A1">
        <w:t xml:space="preserve">thode verwendet. Die Bohrungen der Bauteile und </w:t>
      </w:r>
      <w:ins w:id="1777" w:author="Dennis Hohmann" w:date="2012-04-15T00:46:00Z">
        <w:r w:rsidR="00C04D74">
          <w:t>VIAs</w:t>
        </w:r>
      </w:ins>
      <w:del w:id="1778" w:author="Dennis Hohmann" w:date="2012-04-15T00:46:00Z">
        <w:r w:rsidR="003769A1" w:rsidDel="00C04D74">
          <w:delText>Vias</w:delText>
        </w:r>
      </w:del>
      <w:r w:rsidR="003769A1">
        <w:t xml:space="preserve"> wurden jedoch von der hier entw</w:t>
      </w:r>
      <w:r w:rsidR="003769A1">
        <w:t>i</w:t>
      </w:r>
      <w:r w:rsidR="003769A1">
        <w:t>ckelten Steuer</w:t>
      </w:r>
      <w:r w:rsidR="00342A94">
        <w:t>ung und Portalfräse ausgeführt.</w:t>
      </w:r>
    </w:p>
    <w:p w14:paraId="5E80B3B8" w14:textId="77777777" w:rsidR="009648A6" w:rsidRDefault="009648A6">
      <w:pPr>
        <w:pStyle w:val="Textkrper"/>
        <w:pPrChange w:id="1779" w:author="Dennis Hohmann" w:date="2012-04-15T00:39:00Z">
          <w:pPr>
            <w:pStyle w:val="Beschriftung"/>
            <w:ind w:firstLine="2399"/>
          </w:pPr>
        </w:pPrChange>
      </w:pPr>
    </w:p>
    <w:p w14:paraId="4948A80D" w14:textId="7F82344F" w:rsidR="00591098" w:rsidRDefault="009648A6">
      <w:pPr>
        <w:pStyle w:val="Textkrper"/>
        <w:pPrChange w:id="1780" w:author="Dennis Hohmann" w:date="2012-04-15T00:39:00Z">
          <w:pPr>
            <w:pStyle w:val="Beschriftung"/>
            <w:ind w:firstLine="2399"/>
          </w:pPr>
        </w:pPrChange>
      </w:pPr>
      <w:r>
        <w:t xml:space="preserve">Beim </w:t>
      </w:r>
      <w:del w:id="1781" w:author="Dennis Hohmann" w:date="2012-04-15T00:46:00Z">
        <w:r w:rsidDel="00377D74">
          <w:delText xml:space="preserve">designen </w:delText>
        </w:r>
      </w:del>
      <w:ins w:id="1782" w:author="Dennis Hohmann" w:date="2012-04-15T00:46:00Z">
        <w:r w:rsidR="00377D74">
          <w:t xml:space="preserve">entwerfen </w:t>
        </w:r>
      </w:ins>
      <w:r>
        <w:t>der Platine wurde als äußeres Maß</w:t>
      </w:r>
      <w:del w:id="1783" w:author="Dennis Hohmann" w:date="2012-04-15T00:46:00Z">
        <w:r w:rsidDel="00C04D74">
          <w:delText>,</w:delText>
        </w:r>
      </w:del>
      <w:r>
        <w:t xml:space="preserve"> Euro-Platinen-Format </w:t>
      </w:r>
      <w:r w:rsidR="000C2078">
        <w:t xml:space="preserve">(L x B x H) </w:t>
      </w:r>
      <w:r>
        <w:t>160</w:t>
      </w:r>
      <w:ins w:id="1784" w:author="Dennis Hohmann" w:date="2012-04-15T00:45:00Z">
        <w:r w:rsidR="00377D74">
          <w:t> </w:t>
        </w:r>
      </w:ins>
      <w:r>
        <w:t>mm x 100</w:t>
      </w:r>
      <w:ins w:id="1785" w:author="Dennis Hohmann" w:date="2012-04-15T00:45:00Z">
        <w:r w:rsidR="00377D74">
          <w:t> </w:t>
        </w:r>
      </w:ins>
      <w:r>
        <w:t>mm</w:t>
      </w:r>
      <w:r w:rsidR="00B0341A">
        <w:t xml:space="preserve"> x 1,5</w:t>
      </w:r>
      <w:ins w:id="1786" w:author="Dennis Hohmann" w:date="2012-04-15T00:45:00Z">
        <w:r w:rsidR="00377D74">
          <w:t> </w:t>
        </w:r>
      </w:ins>
      <w:r w:rsidR="00B0341A">
        <w:t>mm</w:t>
      </w:r>
      <w:r>
        <w:t xml:space="preserve"> gewählt. Das </w:t>
      </w:r>
      <w:r w:rsidR="000C2078">
        <w:t>Einbau-Display mit den Maßen 128mm x 94</w:t>
      </w:r>
      <w:ins w:id="1787" w:author="Dennis Hohmann" w:date="2012-04-15T00:45:00Z">
        <w:r w:rsidR="00377D74">
          <w:t> </w:t>
        </w:r>
      </w:ins>
      <w:r>
        <w:t>mm</w:t>
      </w:r>
      <w:r w:rsidR="00B0341A">
        <w:t xml:space="preserve"> x</w:t>
      </w:r>
      <w:r w:rsidR="000C2078">
        <w:t xml:space="preserve"> 32</w:t>
      </w:r>
      <w:ins w:id="1788" w:author="Dennis Hohmann" w:date="2012-04-15T00:45:00Z">
        <w:r w:rsidR="00377D74">
          <w:t> </w:t>
        </w:r>
      </w:ins>
      <w:r w:rsidR="000C2078">
        <w:t>mm</w:t>
      </w:r>
      <w:r>
        <w:t xml:space="preserve">, </w:t>
      </w:r>
      <w:r w:rsidR="001B0D83">
        <w:t xml:space="preserve">sowie der </w:t>
      </w:r>
      <w:r w:rsidR="00B0341A">
        <w:t>VDrive2</w:t>
      </w:r>
      <w:r w:rsidR="001B0D83">
        <w:t xml:space="preserve"> mit</w:t>
      </w:r>
      <w:r w:rsidR="00B0341A">
        <w:t xml:space="preserve"> 41</w:t>
      </w:r>
      <w:ins w:id="1789" w:author="Dennis Hohmann" w:date="2012-04-15T00:45:00Z">
        <w:r w:rsidR="00377D74">
          <w:t> </w:t>
        </w:r>
      </w:ins>
      <w:r w:rsidR="00B0341A">
        <w:t>mm x 20</w:t>
      </w:r>
      <w:ins w:id="1790" w:author="Dennis Hohmann" w:date="2012-04-15T00:45:00Z">
        <w:r w:rsidR="00377D74">
          <w:t> </w:t>
        </w:r>
      </w:ins>
      <w:r w:rsidR="00B0341A">
        <w:t xml:space="preserve">mm x </w:t>
      </w:r>
      <w:r w:rsidR="00B0341A" w:rsidRPr="006D50EA">
        <w:t>42</w:t>
      </w:r>
      <w:ins w:id="1791" w:author="Dennis Hohmann" w:date="2012-04-15T00:45:00Z">
        <w:r w:rsidR="00377D74">
          <w:t> </w:t>
        </w:r>
      </w:ins>
      <w:r w:rsidR="00B0341A" w:rsidRPr="006D50EA">
        <w:t>mm</w:t>
      </w:r>
      <w:r w:rsidR="00B0341A">
        <w:t>,</w:t>
      </w:r>
      <w:r w:rsidR="001B0D83">
        <w:t xml:space="preserve"> </w:t>
      </w:r>
      <w:r w:rsidR="00B0341A">
        <w:t>hat die groben</w:t>
      </w:r>
      <w:r>
        <w:t xml:space="preserve"> Maße </w:t>
      </w:r>
      <w:r w:rsidR="007D576A">
        <w:t>für das</w:t>
      </w:r>
      <w:r>
        <w:t xml:space="preserve"> Gehäuses vorgegeben. </w:t>
      </w:r>
      <w:r w:rsidR="007D576A">
        <w:t>Dieses hat eine Abmessung von 200</w:t>
      </w:r>
      <w:ins w:id="1792" w:author="Dennis Hohmann" w:date="2012-04-15T00:45:00Z">
        <w:r w:rsidR="00377D74">
          <w:t> </w:t>
        </w:r>
      </w:ins>
      <w:r w:rsidR="007D576A">
        <w:t>mm x 120</w:t>
      </w:r>
      <w:ins w:id="1793" w:author="Dennis Hohmann" w:date="2012-04-15T00:45:00Z">
        <w:r w:rsidR="00377D74">
          <w:t> </w:t>
        </w:r>
      </w:ins>
      <w:r w:rsidR="007D576A">
        <w:t xml:space="preserve">mm x </w:t>
      </w:r>
      <w:r w:rsidR="00591098">
        <w:t>77</w:t>
      </w:r>
      <w:ins w:id="1794" w:author="Dennis Hohmann" w:date="2012-04-15T00:45:00Z">
        <w:r w:rsidR="00377D74">
          <w:t> </w:t>
        </w:r>
      </w:ins>
      <w:r w:rsidR="00591098">
        <w:t>mm.</w:t>
      </w:r>
    </w:p>
    <w:p w14:paraId="20D4BD46" w14:textId="77777777" w:rsidR="00BB62C6" w:rsidRDefault="00BB62C6">
      <w:pPr>
        <w:pStyle w:val="Textkrper"/>
      </w:pPr>
    </w:p>
    <w:p w14:paraId="1C6DF183" w14:textId="3DF725A7" w:rsidR="00BB62C6" w:rsidDel="00C04D74" w:rsidRDefault="00BB62C6">
      <w:pPr>
        <w:pStyle w:val="Textkrper"/>
        <w:rPr>
          <w:del w:id="1795" w:author="Dennis Hohmann" w:date="2012-04-15T00:48:00Z"/>
        </w:rPr>
      </w:pPr>
      <w:r>
        <w:t>Aufgrund der geringen Anzahl an Bauelementen</w:t>
      </w:r>
      <w:del w:id="1796" w:author="Dennis Hohmann" w:date="2012-04-15T00:46:00Z">
        <w:r w:rsidDel="00C04D74">
          <w:delText>,</w:delText>
        </w:r>
      </w:del>
      <w:r>
        <w:t xml:space="preserve"> wurde auf die Verwendung von SMD-Bauteilen verzichtet. Das Design</w:t>
      </w:r>
      <w:del w:id="1797" w:author="Dennis Hohmann" w:date="2012-04-15T00:46:00Z">
        <w:r w:rsidDel="00C04D74">
          <w:delText>e</w:delText>
        </w:r>
      </w:del>
      <w:r>
        <w:t xml:space="preserve"> wurde zur bess</w:t>
      </w:r>
      <w:r w:rsidR="00DF6F1C">
        <w:t>eren Übersicht und Lötbarkeit</w:t>
      </w:r>
      <w:del w:id="1798" w:author="Dennis Hohmann" w:date="2012-04-15T00:46:00Z">
        <w:r w:rsidR="00DF6F1C" w:rsidDel="00C04D74">
          <w:delText>,</w:delText>
        </w:r>
      </w:del>
      <w:r w:rsidR="00DF6F1C">
        <w:t xml:space="preserve"> d</w:t>
      </w:r>
      <w:r>
        <w:t>oppelse</w:t>
      </w:r>
      <w:r>
        <w:t>i</w:t>
      </w:r>
      <w:r>
        <w:t>tig ausgeführt</w:t>
      </w:r>
      <w:ins w:id="1799" w:author="Dennis Hohmann" w:date="2012-04-15T00:47:00Z">
        <w:r w:rsidR="00C04D74">
          <w:t xml:space="preserve">. </w:t>
        </w:r>
      </w:ins>
      <w:del w:id="1800" w:author="Dennis Hohmann" w:date="2012-04-15T00:47:00Z">
        <w:r w:rsidDel="00C04D74">
          <w:delText>, da so</w:delText>
        </w:r>
      </w:del>
      <w:ins w:id="1801" w:author="Dennis Hohmann" w:date="2012-04-15T00:47:00Z">
        <w:r w:rsidR="00C04D74">
          <w:t>Somit entfallen</w:t>
        </w:r>
      </w:ins>
      <w:r>
        <w:t xml:space="preserve"> </w:t>
      </w:r>
      <w:del w:id="1802" w:author="Dennis Hohmann" w:date="2012-04-15T00:47:00Z">
        <w:r w:rsidDel="00C04D74">
          <w:delText>die Verwendung von</w:delText>
        </w:r>
      </w:del>
      <w:ins w:id="1803" w:author="Dennis Hohmann" w:date="2012-04-15T00:47:00Z">
        <w:r w:rsidR="00C04D74">
          <w:t>die</w:t>
        </w:r>
      </w:ins>
      <w:r>
        <w:t xml:space="preserve"> Lötbrücken </w:t>
      </w:r>
      <w:del w:id="1804" w:author="Dennis Hohmann" w:date="2012-04-15T00:47:00Z">
        <w:r w:rsidDel="00C04D74">
          <w:delText>entfällt und diese</w:delText>
        </w:r>
      </w:del>
      <w:ins w:id="1805" w:author="Dennis Hohmann" w:date="2012-04-15T00:47:00Z">
        <w:r w:rsidR="00C04D74">
          <w:t>und werden</w:t>
        </w:r>
      </w:ins>
      <w:r>
        <w:t xml:space="preserve"> durch VIA</w:t>
      </w:r>
      <w:del w:id="1806" w:author="Dennis Hohmann" w:date="2012-04-15T00:46:00Z">
        <w:r w:rsidDel="00C04D74">
          <w:delText>´</w:delText>
        </w:r>
      </w:del>
      <w:r>
        <w:t>s ersetzt</w:t>
      </w:r>
      <w:ins w:id="1807" w:author="Dennis Hohmann" w:date="2012-04-15T00:48:00Z">
        <w:r w:rsidR="00C04D74">
          <w:t>.</w:t>
        </w:r>
      </w:ins>
      <w:del w:id="1808" w:author="Dennis Hohmann" w:date="2012-04-15T00:48:00Z">
        <w:r w:rsidDel="00C04D74">
          <w:delText xml:space="preserve"> werden. </w:delText>
        </w:r>
      </w:del>
    </w:p>
    <w:p w14:paraId="196C6737" w14:textId="207B2399" w:rsidR="00F551CB" w:rsidRPr="00F551CB" w:rsidRDefault="00F551CB">
      <w:pPr>
        <w:pStyle w:val="Textkrper"/>
        <w:pPrChange w:id="1809" w:author="Dennis Hohmann" w:date="2012-04-15T00:48:00Z">
          <w:pPr>
            <w:ind w:left="0" w:firstLine="0"/>
          </w:pPr>
        </w:pPrChange>
      </w:pPr>
    </w:p>
    <w:p w14:paraId="0381A8FE" w14:textId="7B2582D9" w:rsidR="00F565B9" w:rsidRDefault="00CD4C76" w:rsidP="00BD5684">
      <w:pPr>
        <w:pStyle w:val="berschrift1"/>
      </w:pPr>
      <w:r>
        <w:br w:type="page"/>
      </w:r>
      <w:bookmarkStart w:id="1810" w:name="_Toc196153122"/>
      <w:r w:rsidR="00BD5684">
        <w:t>Zusammenfassung</w:t>
      </w:r>
      <w:bookmarkEnd w:id="1810"/>
    </w:p>
    <w:p w14:paraId="34A3222D" w14:textId="0D3EAD3B" w:rsidR="00E959EC" w:rsidRDefault="00BD5684" w:rsidP="00E60F49">
      <w:pPr>
        <w:pStyle w:val="berschrift2"/>
      </w:pPr>
      <w:bookmarkStart w:id="1811" w:name="_Toc196153123"/>
      <w:r>
        <w:t>Fazit</w:t>
      </w:r>
      <w:bookmarkEnd w:id="1811"/>
    </w:p>
    <w:p w14:paraId="7035B2B9" w14:textId="77777777" w:rsidR="00C8249A" w:rsidRPr="00C8249A" w:rsidRDefault="00C8249A" w:rsidP="00C8249A"/>
    <w:p w14:paraId="2C44CB5A" w14:textId="0980E661" w:rsidR="00BD5684" w:rsidRDefault="00E959EC">
      <w:pPr>
        <w:pStyle w:val="Textkrper"/>
        <w:pPrChange w:id="1812" w:author="Dennis Hohmann" w:date="2012-04-15T00:39:00Z">
          <w:pPr>
            <w:ind w:left="0" w:firstLine="0"/>
          </w:pPr>
        </w:pPrChange>
      </w:pPr>
      <w:r>
        <w:t xml:space="preserve">Das Projekt </w:t>
      </w:r>
      <w:del w:id="1813" w:author="Dennis Hohmann" w:date="2012-04-15T00:48:00Z">
        <w:r w:rsidDel="00167BE6">
          <w:delText>“</w:delText>
        </w:r>
      </w:del>
      <w:r>
        <w:t>CNC-Steuerung hat sich, durch das Zusammenspiel verschiedenster Komp</w:t>
      </w:r>
      <w:r>
        <w:t>o</w:t>
      </w:r>
      <w:r>
        <w:t>nenten, währen</w:t>
      </w:r>
      <w:ins w:id="1814" w:author="Dennis Hohmann" w:date="2012-04-15T00:49:00Z">
        <w:r w:rsidR="00167BE6">
          <w:t>d</w:t>
        </w:r>
      </w:ins>
      <w:r>
        <w:t xml:space="preserve"> de</w:t>
      </w:r>
      <w:ins w:id="1815" w:author="Dennis Hohmann" w:date="2012-04-15T00:49:00Z">
        <w:r w:rsidR="00167BE6">
          <w:t>r</w:t>
        </w:r>
      </w:ins>
      <w:del w:id="1816" w:author="Dennis Hohmann" w:date="2012-04-15T00:49:00Z">
        <w:r w:rsidDel="00167BE6">
          <w:delText>s</w:delText>
        </w:r>
      </w:del>
      <w:r>
        <w:t xml:space="preserve"> Entwicklung als sehr umfangreich </w:t>
      </w:r>
      <w:r w:rsidR="00754682">
        <w:t xml:space="preserve">und komplex </w:t>
      </w:r>
      <w:r>
        <w:t>dargestellt. Insb</w:t>
      </w:r>
      <w:r>
        <w:t>e</w:t>
      </w:r>
      <w:r>
        <w:t>sondere d</w:t>
      </w:r>
      <w:r w:rsidR="00754682">
        <w:t>ie Programmi</w:t>
      </w:r>
      <w:r w:rsidR="00E53238">
        <w:t xml:space="preserve">erung des Displays hat sich als </w:t>
      </w:r>
      <w:r w:rsidR="00754682">
        <w:t>anspruchsvoll erwiesen</w:t>
      </w:r>
      <w:ins w:id="1817" w:author="Dennis Hohmann" w:date="2012-04-15T00:53:00Z">
        <w:r w:rsidR="00B319B7">
          <w:t xml:space="preserve">, </w:t>
        </w:r>
      </w:ins>
      <w:del w:id="1818" w:author="Dennis Hohmann" w:date="2012-04-15T00:53:00Z">
        <w:r w:rsidDel="00B319B7">
          <w:delText xml:space="preserve">, </w:delText>
        </w:r>
      </w:del>
      <w:ins w:id="1819" w:author="Dennis Hohmann" w:date="2012-04-15T00:53:00Z">
        <w:r w:rsidR="00B319B7">
          <w:t>da</w:t>
        </w:r>
      </w:ins>
      <w:del w:id="1820" w:author="Dennis Hohmann" w:date="2012-04-15T00:53:00Z">
        <w:r w:rsidDel="00B319B7">
          <w:delText>da</w:delText>
        </w:r>
      </w:del>
      <w:r>
        <w:t xml:space="preserve"> es eine </w:t>
      </w:r>
      <w:del w:id="1821" w:author="Dennis Hohmann" w:date="2012-04-15T00:52:00Z">
        <w:r w:rsidDel="00167BE6">
          <w:delText>eignen</w:delText>
        </w:r>
      </w:del>
      <w:ins w:id="1822" w:author="Dennis Hohmann" w:date="2012-04-15T00:52:00Z">
        <w:r w:rsidR="00167BE6">
          <w:t>eigene</w:t>
        </w:r>
      </w:ins>
      <w:r>
        <w:t xml:space="preserve"> Entwicklungsumgebung</w:t>
      </w:r>
      <w:ins w:id="1823" w:author="Dennis Hohmann" w:date="2012-04-15T00:52:00Z">
        <w:r w:rsidR="00167BE6">
          <w:t>,</w:t>
        </w:r>
      </w:ins>
      <w:r>
        <w:t xml:space="preserve"> sowie eine eigene Programmiersprache verwendet. De</w:t>
      </w:r>
      <w:r>
        <w:t>n</w:t>
      </w:r>
      <w:r>
        <w:t xml:space="preserve">noch ist das gesamte Projekt immer im </w:t>
      </w:r>
      <w:del w:id="1824" w:author="Dennis Hohmann" w:date="2012-04-15T00:50:00Z">
        <w:r w:rsidDel="00167BE6">
          <w:delText xml:space="preserve">dargestellten </w:delText>
        </w:r>
      </w:del>
      <w:r>
        <w:t>Zeitplan</w:t>
      </w:r>
      <w:ins w:id="1825" w:author="Dennis Hohmann" w:date="2012-04-15T00:50:00Z">
        <w:r w:rsidR="00167BE6">
          <w:t xml:space="preserve"> (</w:t>
        </w:r>
        <w:r w:rsidR="00167BE6">
          <w:sym w:font="Wingdings" w:char="F0E0"/>
        </w:r>
        <w:r w:rsidR="00167BE6">
          <w:t xml:space="preserve"> </w:t>
        </w:r>
      </w:ins>
      <w:ins w:id="1826" w:author="Dennis Hohmann" w:date="2012-04-15T00:51:00Z">
        <w:r w:rsidR="00167BE6">
          <w:t>Abb. 2.3.1</w:t>
        </w:r>
      </w:ins>
      <w:ins w:id="1827" w:author="Dennis Hohmann" w:date="2012-04-15T00:50:00Z">
        <w:r w:rsidR="00167BE6">
          <w:t>)</w:t>
        </w:r>
      </w:ins>
      <w:r>
        <w:t xml:space="preserve"> verlaufen. Alle</w:t>
      </w:r>
      <w:del w:id="1828" w:author="Dennis Hohmann" w:date="2012-04-15T00:51:00Z">
        <w:r w:rsidDel="00167BE6">
          <w:delText xml:space="preserve"> der</w:delText>
        </w:r>
      </w:del>
      <w:r>
        <w:t xml:space="preserve"> </w:t>
      </w:r>
      <w:del w:id="1829" w:author="Dennis Hohmann" w:date="2012-04-15T00:49:00Z">
        <w:r w:rsidDel="00167BE6">
          <w:delText xml:space="preserve">7 </w:delText>
        </w:r>
      </w:del>
      <w:ins w:id="1830" w:author="Dennis Hohmann" w:date="2012-04-15T00:49:00Z">
        <w:r w:rsidR="00167BE6">
          <w:t xml:space="preserve">sieben </w:t>
        </w:r>
      </w:ins>
      <w:r>
        <w:t>Tei</w:t>
      </w:r>
      <w:r>
        <w:t>l</w:t>
      </w:r>
      <w:r>
        <w:t>abschnitte sind erfolgreich umgesetzt.</w:t>
      </w:r>
      <w:r w:rsidR="00B476AE">
        <w:t xml:space="preserve"> Leider ist es auf Grund </w:t>
      </w:r>
      <w:ins w:id="1831" w:author="Dennis Hohmann" w:date="2012-04-15T00:52:00Z">
        <w:r w:rsidR="00167BE6">
          <w:t xml:space="preserve">beschriebenen </w:t>
        </w:r>
      </w:ins>
      <w:r w:rsidR="00B476AE">
        <w:t>mechan</w:t>
      </w:r>
      <w:r w:rsidR="00B476AE">
        <w:t>i</w:t>
      </w:r>
      <w:r w:rsidR="00B476AE">
        <w:t>sch</w:t>
      </w:r>
      <w:r w:rsidR="00754682">
        <w:t>e</w:t>
      </w:r>
      <w:ins w:id="1832" w:author="Dennis Hohmann" w:date="2012-04-15T00:52:00Z">
        <w:r w:rsidR="00167BE6">
          <w:t>n</w:t>
        </w:r>
      </w:ins>
      <w:del w:id="1833" w:author="Dennis Hohmann" w:date="2012-04-15T00:52:00Z">
        <w:r w:rsidR="00754682" w:rsidDel="00167BE6">
          <w:delText>r</w:delText>
        </w:r>
      </w:del>
      <w:r w:rsidR="00754682">
        <w:t xml:space="preserve"> Ungenauigkeit</w:t>
      </w:r>
      <w:ins w:id="1834" w:author="Dennis Hohmann" w:date="2012-04-15T00:52:00Z">
        <w:r w:rsidR="00167BE6">
          <w:t>en</w:t>
        </w:r>
      </w:ins>
      <w:r w:rsidR="00754682">
        <w:t xml:space="preserve"> </w:t>
      </w:r>
      <w:r w:rsidR="00B476AE">
        <w:t>nicht gelungen, die S</w:t>
      </w:r>
      <w:r w:rsidR="00754682">
        <w:t>teuerplatine komplett mit der hier eingeset</w:t>
      </w:r>
      <w:r w:rsidR="00754682">
        <w:t>z</w:t>
      </w:r>
      <w:r w:rsidR="00754682">
        <w:t>ten Portalfräse herzustellen</w:t>
      </w:r>
      <w:r w:rsidR="00B476AE">
        <w:t>. Das Bohren der Bauteil</w:t>
      </w:r>
      <w:r w:rsidR="00754682">
        <w:t>-L</w:t>
      </w:r>
      <w:r w:rsidR="00B476AE">
        <w:t xml:space="preserve">öcher, sowie der </w:t>
      </w:r>
      <w:ins w:id="1835" w:author="Dennis Hohmann" w:date="2012-04-15T00:48:00Z">
        <w:r w:rsidR="00167BE6">
          <w:t>VIAs</w:t>
        </w:r>
      </w:ins>
      <w:del w:id="1836" w:author="Dennis Hohmann" w:date="2012-04-15T00:48:00Z">
        <w:r w:rsidR="00B476AE" w:rsidDel="00167BE6">
          <w:delText>Via´s</w:delText>
        </w:r>
      </w:del>
      <w:r w:rsidR="00754682">
        <w:t>,</w:t>
      </w:r>
      <w:r w:rsidR="00B476AE">
        <w:t xml:space="preserve"> wurde mit der maximal möglichen Präzision der CNC-Steuerung und der verwendeter Portalfräse </w:t>
      </w:r>
      <w:r w:rsidR="00754682">
        <w:t xml:space="preserve">von dieser </w:t>
      </w:r>
      <w:r w:rsidR="00B476AE">
        <w:t xml:space="preserve">übernommen. Die Bedienung der Steuerung, mit dem </w:t>
      </w:r>
      <w:r w:rsidR="00754682">
        <w:t>übersichtlich und strukt</w:t>
      </w:r>
      <w:r w:rsidR="00754682">
        <w:t>u</w:t>
      </w:r>
      <w:r w:rsidR="00754682">
        <w:t xml:space="preserve">riert gestalteten Display bietet </w:t>
      </w:r>
      <w:ins w:id="1837" w:author="Dennis Hohmann" w:date="2012-04-15T00:55:00Z">
        <w:r w:rsidR="002F151B">
          <w:t xml:space="preserve">dem Benutzer </w:t>
        </w:r>
      </w:ins>
      <w:r w:rsidR="00754682">
        <w:t>alle</w:t>
      </w:r>
      <w:r w:rsidR="00B476AE">
        <w:t xml:space="preserve"> benötigten Informationen. Auch die, in der Aufgabenstellung geforderte</w:t>
      </w:r>
      <w:ins w:id="1838" w:author="Dennis Hohmann" w:date="2012-04-15T00:56:00Z">
        <w:r w:rsidR="002F151B">
          <w:t>,</w:t>
        </w:r>
      </w:ins>
      <w:r w:rsidR="00B476AE">
        <w:t xml:space="preserve"> Mobili</w:t>
      </w:r>
      <w:r w:rsidR="00754682">
        <w:t>tät und Flexibilität ist mit der</w:t>
      </w:r>
      <w:r w:rsidR="00B476AE">
        <w:t xml:space="preserve"> verwendet</w:t>
      </w:r>
      <w:r w:rsidR="00754682">
        <w:t>en USB-Lösung gegeben.</w:t>
      </w:r>
      <w:r w:rsidR="00E53238">
        <w:t xml:space="preserve"> Des Weiteren hat</w:t>
      </w:r>
      <w:r w:rsidR="00B358C6">
        <w:t xml:space="preserve"> dieses Projekt mein Wissen und meine Fähigkeiten im Umgang mit der Mikrocontroller-Programmierung vertieft. Aus dieser Erfahrung und dem Gelernten werde ich auch in Zukunft bei weiteren Projekten profitieren können.</w:t>
      </w:r>
    </w:p>
    <w:p w14:paraId="203CB80C" w14:textId="4B699CF1" w:rsidR="00F565B9" w:rsidRDefault="00BD5684" w:rsidP="00E60F49">
      <w:pPr>
        <w:pStyle w:val="berschrift2"/>
      </w:pPr>
      <w:bookmarkStart w:id="1839" w:name="_Toc196153124"/>
      <w:r>
        <w:t>Ausblick</w:t>
      </w:r>
      <w:bookmarkEnd w:id="1839"/>
    </w:p>
    <w:p w14:paraId="57165CF7" w14:textId="77777777" w:rsidR="00C8249A" w:rsidRPr="00C8249A" w:rsidRDefault="00C8249A" w:rsidP="00C8249A"/>
    <w:p w14:paraId="1D5D9A72" w14:textId="733D7D9F" w:rsidR="00656B87" w:rsidRPr="00144F22" w:rsidRDefault="00144F22">
      <w:pPr>
        <w:pStyle w:val="Textkrper"/>
        <w:pPrChange w:id="1840" w:author="Dennis Hohmann" w:date="2012-04-15T00:39:00Z">
          <w:pPr>
            <w:ind w:left="0" w:firstLine="0"/>
          </w:pPr>
        </w:pPrChange>
      </w:pPr>
      <w:r>
        <w:t>Die CNC-Steuerung entspricht zwar in vollem Umfang</w:t>
      </w:r>
      <w:del w:id="1841" w:author="Dennis Hohmann" w:date="2012-04-15T00:56:00Z">
        <w:r w:rsidDel="009A5250">
          <w:delText>,</w:delText>
        </w:r>
      </w:del>
      <w:r>
        <w:t xml:space="preserve"> der Aufgabenstellung, dennoch wird es im Anschluss an diese </w:t>
      </w:r>
      <w:del w:id="1842" w:author="Dennis Hohmann" w:date="2012-04-15T00:56:00Z">
        <w:r w:rsidDel="009A5250">
          <w:delText xml:space="preserve">Technikerarbeit </w:delText>
        </w:r>
      </w:del>
      <w:ins w:id="1843" w:author="Dennis Hohmann" w:date="2012-04-15T00:56:00Z">
        <w:r w:rsidR="009A5250">
          <w:t xml:space="preserve">Projekt </w:t>
        </w:r>
      </w:ins>
      <w:r>
        <w:t>weiter Modifikationen und Optimierungen an Hard- und Software geben. Zum einen ist die Kompensation des Lag</w:t>
      </w:r>
      <w:r w:rsidR="00CF52CB">
        <w:t>erumkehrspiels ein großes Thema.</w:t>
      </w:r>
      <w:r>
        <w:t xml:space="preserve"> </w:t>
      </w:r>
      <w:r w:rsidR="00CF52CB">
        <w:t>Das</w:t>
      </w:r>
      <w:del w:id="1844" w:author="Dennis Hohmann" w:date="2012-04-15T00:57:00Z">
        <w:r w:rsidDel="009A5250">
          <w:delText>,</w:delText>
        </w:r>
      </w:del>
      <w:r>
        <w:t xml:space="preserve"> </w:t>
      </w:r>
      <w:r w:rsidR="00B358C6">
        <w:t>Positionierung auf eine</w:t>
      </w:r>
      <w:del w:id="1845" w:author="Dennis Hohmann" w:date="2012-04-15T00:58:00Z">
        <w:r w:rsidR="00B358C6" w:rsidDel="00070057">
          <w:delText>n</w:delText>
        </w:r>
      </w:del>
      <w:r w:rsidR="00B358C6">
        <w:t xml:space="preserve"> direkt</w:t>
      </w:r>
      <w:ins w:id="1846" w:author="Dennis Hohmann" w:date="2012-04-15T00:57:00Z">
        <w:r w:rsidR="009A5250">
          <w:t xml:space="preserve"> </w:t>
        </w:r>
      </w:ins>
      <w:del w:id="1847" w:author="Dennis Hohmann" w:date="2012-04-15T00:57:00Z">
        <w:r w:rsidR="00B358C6" w:rsidDel="009A5250">
          <w:delText xml:space="preserve">, </w:delText>
        </w:r>
      </w:del>
      <w:r>
        <w:t>als Koordinaten eingegeben Position</w:t>
      </w:r>
      <w:r w:rsidR="00CF52CB">
        <w:t xml:space="preserve"> soll ebe</w:t>
      </w:r>
      <w:r w:rsidR="00CF52CB">
        <w:t>n</w:t>
      </w:r>
      <w:r w:rsidR="00CF52CB">
        <w:t>falls implementiert werden</w:t>
      </w:r>
      <w:r>
        <w:t>.</w:t>
      </w:r>
      <w:r w:rsidR="00B358C6">
        <w:t xml:space="preserve"> Dieses </w:t>
      </w:r>
      <w:del w:id="1848" w:author="Dennis Hohmann" w:date="2012-04-15T00:57:00Z">
        <w:r w:rsidR="00B358C6" w:rsidDel="009A5250">
          <w:delText xml:space="preserve">Projekt </w:delText>
        </w:r>
      </w:del>
      <w:ins w:id="1849" w:author="Dennis Hohmann" w:date="2012-04-15T00:57:00Z">
        <w:r w:rsidR="009A5250">
          <w:t xml:space="preserve">Technikerarbeit </w:t>
        </w:r>
      </w:ins>
      <w:r w:rsidR="00B358C6">
        <w:t>wird auch in Zukunft weiter entwickelt werden.</w:t>
      </w:r>
    </w:p>
    <w:p w14:paraId="5D017FDF" w14:textId="77777777" w:rsidR="00AD7882" w:rsidRDefault="00AD7882" w:rsidP="00AD7882">
      <w:pPr>
        <w:ind w:left="0" w:firstLine="0"/>
        <w:rPr>
          <w:rFonts w:eastAsiaTheme="majorEastAsia" w:cstheme="majorBidi"/>
          <w:b/>
          <w:bCs/>
          <w:color w:val="000000" w:themeColor="text1"/>
          <w:sz w:val="32"/>
          <w:szCs w:val="28"/>
          <w:u w:val="single"/>
        </w:rPr>
      </w:pPr>
      <w:r>
        <w:rPr>
          <w:rFonts w:eastAsiaTheme="majorEastAsia" w:cstheme="majorBidi"/>
          <w:b/>
          <w:bCs/>
          <w:color w:val="000000" w:themeColor="text1"/>
          <w:sz w:val="32"/>
          <w:szCs w:val="28"/>
          <w:u w:val="single"/>
        </w:rPr>
        <w:br w:type="page"/>
      </w:r>
    </w:p>
    <w:bookmarkStart w:id="1850" w:name="_Toc196153125" w:displacedByCustomXml="next"/>
    <w:sdt>
      <w:sdtPr>
        <w:rPr>
          <w:rFonts w:eastAsiaTheme="minorHAnsi" w:cstheme="minorBidi"/>
          <w:b w:val="0"/>
          <w:bCs w:val="0"/>
          <w:color w:val="auto"/>
          <w:sz w:val="24"/>
          <w:szCs w:val="24"/>
        </w:rPr>
        <w:id w:val="-37978556"/>
        <w:docPartObj>
          <w:docPartGallery w:val="Bibliographies"/>
          <w:docPartUnique/>
        </w:docPartObj>
      </w:sdtPr>
      <w:sdtContent>
        <w:p w14:paraId="78363050" w14:textId="7B6D28E8" w:rsidR="00656B87" w:rsidRDefault="003F0587" w:rsidP="00AD7882">
          <w:pPr>
            <w:pStyle w:val="berschrift1"/>
          </w:pPr>
          <w:r w:rsidRPr="00AD2F49">
            <w:t>Quell</w:t>
          </w:r>
          <w:r w:rsidR="00CD21F0">
            <w:t>en</w:t>
          </w:r>
          <w:r w:rsidR="00656B87" w:rsidRPr="00AD2F49">
            <w:t>verzeichnis</w:t>
          </w:r>
          <w:bookmarkEnd w:id="1850"/>
        </w:p>
        <w:p w14:paraId="7A247898" w14:textId="77777777" w:rsidR="00DD2951" w:rsidRPr="00DD2951" w:rsidRDefault="00DD2951" w:rsidP="00DD2951"/>
        <w:sdt>
          <w:sdtPr>
            <w:id w:val="111145805"/>
            <w:bibliography/>
          </w:sdtPr>
          <w:sdtContent>
            <w:p w14:paraId="01C4081E" w14:textId="77777777" w:rsidR="004D4334" w:rsidRDefault="00656B87" w:rsidP="004D4334">
              <w:pPr>
                <w:pStyle w:val="Literaturverzeichnis"/>
                <w:rPr>
                  <w:rFonts w:cs="Times New Roman"/>
                  <w:noProof/>
                </w:rPr>
              </w:pPr>
              <w:r>
                <w:fldChar w:fldCharType="begin"/>
              </w:r>
              <w:r>
                <w:instrText>BIBLIOGRAPHY</w:instrText>
              </w:r>
              <w:r>
                <w:fldChar w:fldCharType="separate"/>
              </w:r>
              <w:r w:rsidR="004D4334">
                <w:rPr>
                  <w:rFonts w:cs="Times New Roman"/>
                  <w:noProof/>
                </w:rPr>
                <w:t xml:space="preserve">Atmel Corporation. (1). </w:t>
              </w:r>
              <w:r w:rsidR="004D4334">
                <w:rPr>
                  <w:rFonts w:cs="Times New Roman"/>
                  <w:i/>
                  <w:iCs/>
                  <w:noProof/>
                </w:rPr>
                <w:t>Atmel</w:t>
              </w:r>
              <w:r w:rsidR="004D4334">
                <w:rPr>
                  <w:rFonts w:cs="Times New Roman"/>
                  <w:noProof/>
                </w:rPr>
                <w:t>. Abgerufen am 01. 11 2011 von http://www.atmel.com/</w:t>
              </w:r>
            </w:p>
            <w:p w14:paraId="587823E4" w14:textId="77777777" w:rsidR="004D4334" w:rsidRDefault="004D4334" w:rsidP="004D4334">
              <w:pPr>
                <w:pStyle w:val="Literaturverzeichnis"/>
                <w:rPr>
                  <w:rFonts w:cs="Times New Roman"/>
                  <w:noProof/>
                </w:rPr>
              </w:pPr>
              <w:r>
                <w:rPr>
                  <w:rFonts w:cs="Times New Roman"/>
                  <w:noProof/>
                </w:rPr>
                <w:t xml:space="preserve">Atmel Corporation. (3). </w:t>
              </w:r>
              <w:r>
                <w:rPr>
                  <w:rFonts w:cs="Times New Roman"/>
                  <w:i/>
                  <w:iCs/>
                  <w:noProof/>
                </w:rPr>
                <w:t>Atmel AVR Studio 5.1</w:t>
              </w:r>
              <w:r>
                <w:rPr>
                  <w:rFonts w:cs="Times New Roman"/>
                  <w:noProof/>
                </w:rPr>
                <w:t>. Abgerufen am 12. 03 2012 von http://www.atmel.com/tools/ATMELAVRSTUDIO.aspx</w:t>
              </w:r>
            </w:p>
            <w:p w14:paraId="1405B621" w14:textId="77777777" w:rsidR="004D4334" w:rsidRDefault="004D4334" w:rsidP="004D4334">
              <w:pPr>
                <w:pStyle w:val="Literaturverzeichnis"/>
                <w:rPr>
                  <w:rFonts w:cs="Times New Roman"/>
                  <w:noProof/>
                </w:rPr>
              </w:pPr>
              <w:r>
                <w:rPr>
                  <w:rFonts w:cs="Times New Roman"/>
                  <w:noProof/>
                </w:rPr>
                <w:t xml:space="preserve">Atmel Corporation. (2). </w:t>
              </w:r>
              <w:r>
                <w:rPr>
                  <w:rFonts w:cs="Times New Roman"/>
                  <w:i/>
                  <w:iCs/>
                  <w:noProof/>
                </w:rPr>
                <w:t>JTAGICE3 - Atmel</w:t>
              </w:r>
              <w:r>
                <w:rPr>
                  <w:rFonts w:cs="Times New Roman"/>
                  <w:noProof/>
                </w:rPr>
                <w:t>. Abgerufen am 02. 04 2012 von http://www.atmel.com/tools/JTAGICE3.aspx</w:t>
              </w:r>
            </w:p>
            <w:p w14:paraId="3A28C15E" w14:textId="77777777" w:rsidR="004D4334" w:rsidRDefault="004D4334" w:rsidP="004D4334">
              <w:pPr>
                <w:pStyle w:val="Literaturverzeichnis"/>
                <w:rPr>
                  <w:rFonts w:cs="Times New Roman"/>
                  <w:noProof/>
                </w:rPr>
              </w:pPr>
              <w:r>
                <w:rPr>
                  <w:rFonts w:cs="Times New Roman"/>
                  <w:noProof/>
                </w:rPr>
                <w:t xml:space="preserve">Barrett, S. F. (2009). </w:t>
              </w:r>
              <w:r>
                <w:rPr>
                  <w:rFonts w:cs="Times New Roman"/>
                  <w:i/>
                  <w:iCs/>
                  <w:noProof/>
                </w:rPr>
                <w:t>Embedded System Design with the Atmel Avr Microcontroller.</w:t>
              </w:r>
              <w:r>
                <w:rPr>
                  <w:rFonts w:cs="Times New Roman"/>
                  <w:noProof/>
                </w:rPr>
                <w:t xml:space="preserve"> California, USA: Morgan &amp; Claypool.</w:t>
              </w:r>
            </w:p>
            <w:p w14:paraId="488F0186" w14:textId="77777777" w:rsidR="004D4334" w:rsidRDefault="004D4334" w:rsidP="004D4334">
              <w:pPr>
                <w:pStyle w:val="Literaturverzeichnis"/>
                <w:rPr>
                  <w:rFonts w:cs="Times New Roman"/>
                  <w:noProof/>
                </w:rPr>
              </w:pPr>
              <w:r>
                <w:rPr>
                  <w:rFonts w:cs="Times New Roman"/>
                  <w:noProof/>
                </w:rPr>
                <w:t xml:space="preserve">CadSoft Computer GmbH. (1). </w:t>
              </w:r>
              <w:r>
                <w:rPr>
                  <w:rFonts w:cs="Times New Roman"/>
                  <w:i/>
                  <w:iCs/>
                  <w:noProof/>
                </w:rPr>
                <w:t>CadSoft</w:t>
              </w:r>
              <w:r>
                <w:rPr>
                  <w:rFonts w:cs="Times New Roman"/>
                  <w:noProof/>
                </w:rPr>
                <w:t>. Abgerufen am 03. 04 2012 von http://www.cadsoft.de/eagle-pcb-design-software/?language=de</w:t>
              </w:r>
            </w:p>
            <w:p w14:paraId="313A4B5F" w14:textId="77777777" w:rsidR="004D4334" w:rsidRDefault="004D4334" w:rsidP="004D4334">
              <w:pPr>
                <w:pStyle w:val="Literaturverzeichnis"/>
                <w:rPr>
                  <w:rFonts w:cs="Times New Roman"/>
                  <w:noProof/>
                </w:rPr>
              </w:pPr>
              <w:r>
                <w:rPr>
                  <w:rFonts w:cs="Times New Roman"/>
                  <w:noProof/>
                </w:rPr>
                <w:t xml:space="preserve">CadSoft Computer GmbH. (2). </w:t>
              </w:r>
              <w:r>
                <w:rPr>
                  <w:rFonts w:cs="Times New Roman"/>
                  <w:i/>
                  <w:iCs/>
                  <w:noProof/>
                </w:rPr>
                <w:t>CadSoft EAGLE</w:t>
              </w:r>
              <w:r>
                <w:rPr>
                  <w:rFonts w:cs="Times New Roman"/>
                  <w:noProof/>
                </w:rPr>
                <w:t>. Abgerufen am 12. 01 2012 von http://www.cadsoft.de/eagle-pcb-design-software/product-overview/?language=de</w:t>
              </w:r>
            </w:p>
            <w:p w14:paraId="246A3F40" w14:textId="77777777" w:rsidR="004D4334" w:rsidRDefault="004D4334" w:rsidP="004D4334">
              <w:pPr>
                <w:pStyle w:val="Literaturverzeichnis"/>
                <w:rPr>
                  <w:rFonts w:cs="Times New Roman"/>
                  <w:noProof/>
                </w:rPr>
              </w:pPr>
              <w:r>
                <w:rPr>
                  <w:rFonts w:cs="Times New Roman"/>
                  <w:noProof/>
                </w:rPr>
                <w:t xml:space="preserve">Crawford &amp; Prinz, T. &amp;. (2006). </w:t>
              </w:r>
              <w:r>
                <w:rPr>
                  <w:rFonts w:cs="Times New Roman"/>
                  <w:i/>
                  <w:iCs/>
                  <w:noProof/>
                </w:rPr>
                <w:t>C in a Nutshell</w:t>
              </w:r>
              <w:r>
                <w:rPr>
                  <w:rFonts w:cs="Times New Roman"/>
                  <w:noProof/>
                </w:rPr>
                <w:t xml:space="preserve"> (Bd. 1). (P. Printz, Übers.) Deutschland: O'Reilly.</w:t>
              </w:r>
            </w:p>
            <w:p w14:paraId="1B093585" w14:textId="77777777" w:rsidR="004D4334" w:rsidRDefault="004D4334" w:rsidP="004D4334">
              <w:pPr>
                <w:pStyle w:val="Literaturverzeichnis"/>
                <w:rPr>
                  <w:rFonts w:cs="Times New Roman"/>
                  <w:noProof/>
                </w:rPr>
              </w:pPr>
              <w:r>
                <w:rPr>
                  <w:rFonts w:cs="Times New Roman"/>
                  <w:noProof/>
                </w:rPr>
                <w:t xml:space="preserve">Deutsches Institut für Normung e.V. (1). </w:t>
              </w:r>
              <w:r>
                <w:rPr>
                  <w:rFonts w:cs="Times New Roman"/>
                  <w:i/>
                  <w:iCs/>
                  <w:noProof/>
                </w:rPr>
                <w:t>DIN66025-1</w:t>
              </w:r>
              <w:r>
                <w:rPr>
                  <w:rFonts w:cs="Times New Roman"/>
                  <w:noProof/>
                </w:rPr>
                <w:t>. Abgerufen am 04. 04 2012 von http://www.nwm.din.de/cmd?artid=1012276&amp;contextid=nwm&amp;bcrumblevel=1&amp;subcommitteeid=79267823&amp;level=tpl-art-detailansicht&amp;committeeid=54739075&amp;languageid=de</w:t>
              </w:r>
            </w:p>
            <w:p w14:paraId="4B56FCCB" w14:textId="77777777" w:rsidR="004D4334" w:rsidRDefault="004D4334" w:rsidP="004D4334">
              <w:pPr>
                <w:pStyle w:val="Literaturverzeichnis"/>
                <w:rPr>
                  <w:rFonts w:cs="Times New Roman"/>
                  <w:noProof/>
                </w:rPr>
              </w:pPr>
              <w:r>
                <w:rPr>
                  <w:rFonts w:cs="Times New Roman"/>
                  <w:noProof/>
                </w:rPr>
                <w:t>E-CALL. (2011). Solderless Breadboards. Taiwan.</w:t>
              </w:r>
            </w:p>
            <w:p w14:paraId="632CCA8A" w14:textId="77777777" w:rsidR="004D4334" w:rsidRDefault="004D4334" w:rsidP="004D4334">
              <w:pPr>
                <w:pStyle w:val="Literaturverzeichnis"/>
                <w:rPr>
                  <w:rFonts w:cs="Times New Roman"/>
                  <w:noProof/>
                </w:rPr>
              </w:pPr>
              <w:r>
                <w:rPr>
                  <w:rFonts w:cs="Times New Roman"/>
                  <w:noProof/>
                </w:rPr>
                <w:t xml:space="preserve">ELECTRONIC ASSEMBLY GmbH. (1). </w:t>
              </w:r>
              <w:r>
                <w:rPr>
                  <w:rFonts w:cs="Times New Roman"/>
                  <w:i/>
                  <w:iCs/>
                  <w:noProof/>
                </w:rPr>
                <w:t>LCD-Module</w:t>
              </w:r>
              <w:r>
                <w:rPr>
                  <w:rFonts w:cs="Times New Roman"/>
                  <w:noProof/>
                </w:rPr>
                <w:t>. Abgerufen am 17. 11 2011 von http://www.lcd-module.de/</w:t>
              </w:r>
            </w:p>
            <w:p w14:paraId="48630552" w14:textId="77777777" w:rsidR="004D4334" w:rsidRDefault="004D4334" w:rsidP="004D4334">
              <w:pPr>
                <w:pStyle w:val="Literaturverzeichnis"/>
                <w:rPr>
                  <w:rFonts w:cs="Times New Roman"/>
                  <w:noProof/>
                </w:rPr>
              </w:pPr>
              <w:r>
                <w:rPr>
                  <w:rFonts w:cs="Times New Roman"/>
                  <w:noProof/>
                </w:rPr>
                <w:t xml:space="preserve">Fleury, P. (2006). </w:t>
              </w:r>
              <w:r>
                <w:rPr>
                  <w:rFonts w:cs="Times New Roman"/>
                  <w:i/>
                  <w:iCs/>
                  <w:noProof/>
                </w:rPr>
                <w:t>Peter Fleury I2C Master library</w:t>
              </w:r>
              <w:r>
                <w:rPr>
                  <w:rFonts w:cs="Times New Roman"/>
                  <w:noProof/>
                </w:rPr>
                <w:t>. Abgerufen am 06. 02 2012 von http://homepage.hispeed.ch/peterfleury/group__pfleury__ic2master.html</w:t>
              </w:r>
            </w:p>
            <w:p w14:paraId="19CFF7ED" w14:textId="77777777" w:rsidR="004D4334" w:rsidRDefault="004D4334" w:rsidP="004D4334">
              <w:pPr>
                <w:pStyle w:val="Literaturverzeichnis"/>
                <w:rPr>
                  <w:rFonts w:cs="Times New Roman"/>
                  <w:noProof/>
                </w:rPr>
              </w:pPr>
              <w:r>
                <w:rPr>
                  <w:rFonts w:cs="Times New Roman"/>
                  <w:noProof/>
                </w:rPr>
                <w:t xml:space="preserve">Fleury, P. (2006). </w:t>
              </w:r>
              <w:r>
                <w:rPr>
                  <w:rFonts w:cs="Times New Roman"/>
                  <w:i/>
                  <w:iCs/>
                  <w:noProof/>
                </w:rPr>
                <w:t>Peter Fleury UART Library</w:t>
              </w:r>
              <w:r>
                <w:rPr>
                  <w:rFonts w:cs="Times New Roman"/>
                  <w:noProof/>
                </w:rPr>
                <w:t>. Abgerufen am 29. 11 2011 von http://homepage.hispeed.ch/peterfleury/group__pfleury__uart.html</w:t>
              </w:r>
            </w:p>
            <w:p w14:paraId="5A671078" w14:textId="77777777" w:rsidR="004D4334" w:rsidRDefault="004D4334" w:rsidP="004D4334">
              <w:pPr>
                <w:pStyle w:val="Literaturverzeichnis"/>
                <w:rPr>
                  <w:rFonts w:cs="Times New Roman"/>
                  <w:noProof/>
                </w:rPr>
              </w:pPr>
              <w:r>
                <w:rPr>
                  <w:rFonts w:cs="Times New Roman"/>
                  <w:noProof/>
                </w:rPr>
                <w:t xml:space="preserve">Future Technology Devices International Limited. (1). </w:t>
              </w:r>
              <w:r>
                <w:rPr>
                  <w:rFonts w:cs="Times New Roman"/>
                  <w:i/>
                  <w:iCs/>
                  <w:noProof/>
                </w:rPr>
                <w:t>FTDI Chip Home Page</w:t>
              </w:r>
              <w:r>
                <w:rPr>
                  <w:rFonts w:cs="Times New Roman"/>
                  <w:noProof/>
                </w:rPr>
                <w:t>. Abgerufen am 15. 02 2012 von http://www.ftdichip.com/</w:t>
              </w:r>
            </w:p>
            <w:p w14:paraId="3EEFAF79" w14:textId="77777777" w:rsidR="004D4334" w:rsidRDefault="004D4334" w:rsidP="004D4334">
              <w:pPr>
                <w:pStyle w:val="Literaturverzeichnis"/>
                <w:rPr>
                  <w:rFonts w:cs="Times New Roman"/>
                  <w:noProof/>
                </w:rPr>
              </w:pPr>
              <w:r>
                <w:rPr>
                  <w:rFonts w:cs="Times New Roman"/>
                  <w:noProof/>
                </w:rPr>
                <w:t xml:space="preserve">goCNC. (1). </w:t>
              </w:r>
              <w:r>
                <w:rPr>
                  <w:rFonts w:cs="Times New Roman"/>
                  <w:i/>
                  <w:iCs/>
                  <w:noProof/>
                </w:rPr>
                <w:t>CNC Technik für den Hobby- Bereich</w:t>
              </w:r>
              <w:r>
                <w:rPr>
                  <w:rFonts w:cs="Times New Roman"/>
                  <w:noProof/>
                </w:rPr>
                <w:t>. Abgerufen am 16. 10 2011 von http://gocnc.de/</w:t>
              </w:r>
            </w:p>
            <w:p w14:paraId="0C2B93AB" w14:textId="77777777" w:rsidR="004D4334" w:rsidRDefault="004D4334" w:rsidP="004D4334">
              <w:pPr>
                <w:pStyle w:val="Literaturverzeichnis"/>
                <w:rPr>
                  <w:rFonts w:cs="Times New Roman"/>
                  <w:noProof/>
                </w:rPr>
              </w:pPr>
              <w:r>
                <w:rPr>
                  <w:rFonts w:cs="Times New Roman"/>
                  <w:noProof/>
                </w:rPr>
                <w:t xml:space="preserve">Johnson, J. (29. 11 2009). </w:t>
              </w:r>
              <w:r>
                <w:rPr>
                  <w:rFonts w:cs="Times New Roman"/>
                  <w:i/>
                  <w:iCs/>
                  <w:noProof/>
                </w:rPr>
                <w:t>Phorum PCB gCode</w:t>
              </w:r>
              <w:r>
                <w:rPr>
                  <w:rFonts w:cs="Times New Roman"/>
                  <w:noProof/>
                </w:rPr>
                <w:t>. (J. Johnson, Produzent) Abgerufen am 16. 12 2011 von http://pcbgcode.org/read.php?12,361</w:t>
              </w:r>
            </w:p>
            <w:p w14:paraId="7ECCD15F" w14:textId="77777777" w:rsidR="004D4334" w:rsidRDefault="004D4334" w:rsidP="004D4334">
              <w:pPr>
                <w:pStyle w:val="Literaturverzeichnis"/>
                <w:rPr>
                  <w:rFonts w:cs="Times New Roman"/>
                  <w:noProof/>
                </w:rPr>
              </w:pPr>
              <w:r>
                <w:rPr>
                  <w:rFonts w:cs="Times New Roman"/>
                  <w:noProof/>
                </w:rPr>
                <w:t xml:space="preserve">LeitOn. (1). </w:t>
              </w:r>
              <w:r>
                <w:rPr>
                  <w:rFonts w:cs="Times New Roman"/>
                  <w:i/>
                  <w:iCs/>
                  <w:noProof/>
                </w:rPr>
                <w:t>Leiterplattenentwicklung</w:t>
              </w:r>
              <w:r>
                <w:rPr>
                  <w:rFonts w:cs="Times New Roman"/>
                  <w:noProof/>
                </w:rPr>
                <w:t>. Abgerufen am 02. 12 2011 von http://www.leiton.de/leiterplatten-toolbox-iphone.html</w:t>
              </w:r>
            </w:p>
            <w:p w14:paraId="128929F1" w14:textId="77777777" w:rsidR="004D4334" w:rsidRDefault="004D4334" w:rsidP="004D4334">
              <w:pPr>
                <w:pStyle w:val="Literaturverzeichnis"/>
                <w:rPr>
                  <w:rFonts w:cs="Times New Roman"/>
                  <w:noProof/>
                </w:rPr>
              </w:pPr>
              <w:r>
                <w:rPr>
                  <w:rFonts w:cs="Times New Roman"/>
                  <w:noProof/>
                </w:rPr>
                <w:t xml:space="preserve">MAXIM. (07. 08 2003). </w:t>
              </w:r>
              <w:r>
                <w:rPr>
                  <w:rFonts w:cs="Times New Roman"/>
                  <w:i/>
                  <w:iCs/>
                  <w:noProof/>
                </w:rPr>
                <w:t>Determining Clock Accuracy Requirements for UART Communications</w:t>
              </w:r>
              <w:r>
                <w:rPr>
                  <w:rFonts w:cs="Times New Roman"/>
                  <w:noProof/>
                </w:rPr>
                <w:t>. Abgerufen am 20. 10 2011 von http://www.maxim-ic.com/app-notes/index.mvp/id/2141</w:t>
              </w:r>
            </w:p>
            <w:p w14:paraId="331AC2EA" w14:textId="77777777" w:rsidR="004D4334" w:rsidRDefault="004D4334" w:rsidP="004D4334">
              <w:pPr>
                <w:pStyle w:val="Literaturverzeichnis"/>
                <w:rPr>
                  <w:rFonts w:cs="Times New Roman"/>
                  <w:noProof/>
                </w:rPr>
              </w:pPr>
              <w:r>
                <w:rPr>
                  <w:rFonts w:cs="Times New Roman"/>
                  <w:noProof/>
                </w:rPr>
                <w:t>Pollin Electronic GmbH. (30. 11 2007). Atmel Evaluation Board Version 2.0.1. Pförring.</w:t>
              </w:r>
            </w:p>
            <w:p w14:paraId="24B465F9" w14:textId="77777777" w:rsidR="004D4334" w:rsidRDefault="004D4334" w:rsidP="004D4334">
              <w:pPr>
                <w:pStyle w:val="Literaturverzeichnis"/>
                <w:rPr>
                  <w:rFonts w:cs="Times New Roman"/>
                  <w:noProof/>
                </w:rPr>
              </w:pPr>
              <w:r>
                <w:rPr>
                  <w:rFonts w:cs="Times New Roman"/>
                  <w:noProof/>
                </w:rPr>
                <w:t xml:space="preserve">Privatbrauerei Eichbaum, GmbH &amp; Co. KG. (2012). Eichbaum Brauerei. </w:t>
              </w:r>
              <w:r>
                <w:rPr>
                  <w:rFonts w:cs="Times New Roman"/>
                  <w:i/>
                  <w:iCs/>
                  <w:noProof/>
                </w:rPr>
                <w:t>Bier und Limonade</w:t>
              </w:r>
              <w:r>
                <w:rPr>
                  <w:rFonts w:cs="Times New Roman"/>
                  <w:noProof/>
                </w:rPr>
                <w:t xml:space="preserve"> . Mannheim, Baden-Württemberg, Deutschland.</w:t>
              </w:r>
            </w:p>
            <w:p w14:paraId="37B8C891" w14:textId="77777777" w:rsidR="004D4334" w:rsidRDefault="004D4334" w:rsidP="004D4334">
              <w:pPr>
                <w:pStyle w:val="Literaturverzeichnis"/>
                <w:rPr>
                  <w:rFonts w:cs="Times New Roman"/>
                  <w:noProof/>
                </w:rPr>
              </w:pPr>
              <w:r>
                <w:rPr>
                  <w:rFonts w:cs="Times New Roman"/>
                  <w:noProof/>
                </w:rPr>
                <w:t xml:space="preserve">Stanka, T. (2005). </w:t>
              </w:r>
              <w:r>
                <w:rPr>
                  <w:rFonts w:cs="Times New Roman"/>
                  <w:i/>
                  <w:iCs/>
                  <w:noProof/>
                </w:rPr>
                <w:t>Hard- ind Softwareentwicklung eines Testsystems zur ferngesteuerten Eingabe und automatischen Bearbeitung von Tastenfolgen auf Mobiltelefonen.</w:t>
              </w:r>
              <w:r>
                <w:rPr>
                  <w:rFonts w:cs="Times New Roman"/>
                  <w:noProof/>
                </w:rPr>
                <w:t xml:space="preserve"> GRIN.</w:t>
              </w:r>
            </w:p>
            <w:p w14:paraId="46F3249D" w14:textId="77777777" w:rsidR="004D4334" w:rsidRDefault="004D4334" w:rsidP="004D4334">
              <w:pPr>
                <w:pStyle w:val="Literaturverzeichnis"/>
                <w:rPr>
                  <w:rFonts w:cs="Times New Roman"/>
                  <w:noProof/>
                </w:rPr>
              </w:pPr>
              <w:r>
                <w:rPr>
                  <w:rFonts w:cs="Times New Roman"/>
                  <w:noProof/>
                </w:rPr>
                <w:t xml:space="preserve">The SD Association. (1). </w:t>
              </w:r>
              <w:r>
                <w:rPr>
                  <w:rFonts w:cs="Times New Roman"/>
                  <w:i/>
                  <w:iCs/>
                  <w:noProof/>
                </w:rPr>
                <w:t>The SD Association SD Standards</w:t>
              </w:r>
              <w:r>
                <w:rPr>
                  <w:rFonts w:cs="Times New Roman"/>
                  <w:noProof/>
                </w:rPr>
                <w:t>. Abgerufen am 02. 04 2012 von https://www.sdcard.org/home/</w:t>
              </w:r>
            </w:p>
            <w:p w14:paraId="78D06EE0" w14:textId="77777777" w:rsidR="004D4334" w:rsidRDefault="004D4334" w:rsidP="004D4334">
              <w:pPr>
                <w:pStyle w:val="Literaturverzeichnis"/>
                <w:rPr>
                  <w:rFonts w:cs="Times New Roman"/>
                  <w:noProof/>
                </w:rPr>
              </w:pPr>
              <w:r>
                <w:rPr>
                  <w:rFonts w:cs="Times New Roman"/>
                  <w:noProof/>
                </w:rPr>
                <w:t xml:space="preserve">Universität Karlsruhe. (1). </w:t>
              </w:r>
              <w:r>
                <w:rPr>
                  <w:rFonts w:cs="Times New Roman"/>
                  <w:i/>
                  <w:iCs/>
                  <w:noProof/>
                </w:rPr>
                <w:t>CNC-Programmierung</w:t>
              </w:r>
              <w:r>
                <w:rPr>
                  <w:rFonts w:cs="Times New Roman"/>
                  <w:noProof/>
                </w:rPr>
                <w:t>. (T. Schönwald, Produzent) Abgerufen am 12. 03 2012 von http://www.lehrer.uni-karlsruhe.de/~za685/cnc/programmierung.htm</w:t>
              </w:r>
            </w:p>
            <w:p w14:paraId="6F3A9164" w14:textId="77777777" w:rsidR="004D4334" w:rsidRDefault="004D4334" w:rsidP="004D4334">
              <w:pPr>
                <w:pStyle w:val="Literaturverzeichnis"/>
                <w:rPr>
                  <w:rFonts w:cs="Times New Roman"/>
                  <w:noProof/>
                </w:rPr>
              </w:pPr>
              <w:r>
                <w:rPr>
                  <w:rFonts w:cs="Times New Roman"/>
                  <w:noProof/>
                </w:rPr>
                <w:t xml:space="preserve">Wikipedia. (2012). </w:t>
              </w:r>
              <w:r>
                <w:rPr>
                  <w:rFonts w:cs="Times New Roman"/>
                  <w:i/>
                  <w:iCs/>
                  <w:noProof/>
                </w:rPr>
                <w:t>Bresenham-Algorithmus</w:t>
              </w:r>
              <w:r>
                <w:rPr>
                  <w:rFonts w:cs="Times New Roman"/>
                  <w:noProof/>
                </w:rPr>
                <w:t>. Abgerufen am 10. 11 2011 von http://de.wikipedia.org/wiki/Bresenham-Algorithmus</w:t>
              </w:r>
            </w:p>
            <w:p w14:paraId="34E899A6" w14:textId="77777777" w:rsidR="004D4334" w:rsidRDefault="004D4334" w:rsidP="004D4334">
              <w:pPr>
                <w:pStyle w:val="Literaturverzeichnis"/>
                <w:rPr>
                  <w:rFonts w:cs="Times New Roman"/>
                  <w:noProof/>
                </w:rPr>
              </w:pPr>
              <w:r>
                <w:rPr>
                  <w:rFonts w:cs="Times New Roman"/>
                  <w:noProof/>
                </w:rPr>
                <w:t xml:space="preserve">Wikipedia. (2012). </w:t>
              </w:r>
              <w:r>
                <w:rPr>
                  <w:rFonts w:cs="Times New Roman"/>
                  <w:i/>
                  <w:iCs/>
                  <w:noProof/>
                </w:rPr>
                <w:t>EAGLE</w:t>
              </w:r>
              <w:r>
                <w:rPr>
                  <w:rFonts w:cs="Times New Roman"/>
                  <w:noProof/>
                </w:rPr>
                <w:t>. Abgerufen am 15. 12 2011 von http://de.wikipedia.org/wiki/Eagle</w:t>
              </w:r>
            </w:p>
            <w:p w14:paraId="5A5B3392" w14:textId="77777777" w:rsidR="004D4334" w:rsidRDefault="004D4334" w:rsidP="004D4334">
              <w:pPr>
                <w:pStyle w:val="Literaturverzeichnis"/>
                <w:rPr>
                  <w:rFonts w:cs="Times New Roman"/>
                  <w:noProof/>
                </w:rPr>
              </w:pPr>
              <w:r>
                <w:rPr>
                  <w:rFonts w:cs="Times New Roman"/>
                  <w:noProof/>
                </w:rPr>
                <w:t xml:space="preserve">www.goBlack.de. (1). </w:t>
              </w:r>
              <w:r>
                <w:rPr>
                  <w:rFonts w:cs="Times New Roman"/>
                  <w:i/>
                  <w:iCs/>
                  <w:noProof/>
                </w:rPr>
                <w:t>Grafik-TouchDisplay EA eDIP240 Datenblätter Protokollrahmen</w:t>
              </w:r>
              <w:r>
                <w:rPr>
                  <w:rFonts w:cs="Times New Roman"/>
                  <w:noProof/>
                </w:rPr>
                <w:t>. Abgerufen am 12. 04 2012 von http://www.goblack.de/desy/digitalt/aktoren/touchdisp-edip240/ea240protokoll.html</w:t>
              </w:r>
            </w:p>
            <w:p w14:paraId="77D63FB4" w14:textId="77777777" w:rsidR="004D4334" w:rsidRDefault="004D4334" w:rsidP="004D4334">
              <w:pPr>
                <w:pStyle w:val="Literaturverzeichnis"/>
                <w:rPr>
                  <w:rFonts w:cs="Times New Roman"/>
                  <w:noProof/>
                </w:rPr>
              </w:pPr>
              <w:r>
                <w:rPr>
                  <w:rFonts w:cs="Times New Roman"/>
                  <w:noProof/>
                </w:rPr>
                <w:t xml:space="preserve">www.mikrocontroller.net. (2007). </w:t>
              </w:r>
              <w:r>
                <w:rPr>
                  <w:rFonts w:cs="Times New Roman"/>
                  <w:i/>
                  <w:iCs/>
                  <w:noProof/>
                </w:rPr>
                <w:t>AVR-GCC-Tutorial/Der UART</w:t>
              </w:r>
              <w:r>
                <w:rPr>
                  <w:rFonts w:cs="Times New Roman"/>
                  <w:noProof/>
                </w:rPr>
                <w:t>. Abgerufen am 20. 10 2011 von http://www.mikrocontroller.net/articles/AVR-GCC-Tutorial/Der_UART</w:t>
              </w:r>
            </w:p>
            <w:p w14:paraId="0D083106" w14:textId="737B4641" w:rsidR="00656B87" w:rsidRDefault="00656B87" w:rsidP="004D4334">
              <w:r>
                <w:rPr>
                  <w:b/>
                  <w:bCs/>
                  <w:noProof/>
                </w:rPr>
                <w:fldChar w:fldCharType="end"/>
              </w:r>
            </w:p>
          </w:sdtContent>
        </w:sdt>
      </w:sdtContent>
    </w:sdt>
    <w:p w14:paraId="4906905B" w14:textId="5B4322E6" w:rsidR="00743D0E" w:rsidRDefault="00743D0E" w:rsidP="00E60F49">
      <w:pPr>
        <w:pStyle w:val="berschrift2"/>
      </w:pPr>
      <w:bookmarkStart w:id="1851" w:name="_Toc320217337"/>
      <w:r>
        <w:br w:type="page"/>
      </w:r>
      <w:bookmarkStart w:id="1852" w:name="_Toc196153126"/>
      <w:r>
        <w:t>Abbildungsverzeichnis</w:t>
      </w:r>
      <w:bookmarkEnd w:id="1852"/>
    </w:p>
    <w:p w14:paraId="399EB1FD" w14:textId="77777777" w:rsidR="00743D0E" w:rsidRPr="00743D0E" w:rsidRDefault="00743D0E" w:rsidP="00743D0E"/>
    <w:p w14:paraId="0B1A29EF" w14:textId="77777777" w:rsidR="004D4334" w:rsidRDefault="00743D0E">
      <w:pPr>
        <w:pStyle w:val="Abbildungsverzeichnis"/>
        <w:tabs>
          <w:tab w:val="right" w:leader="dot" w:pos="9629"/>
        </w:tabs>
        <w:rPr>
          <w:rFonts w:asciiTheme="minorHAnsi" w:eastAsiaTheme="minorEastAsia" w:hAnsiTheme="minorHAnsi"/>
          <w:bCs w:val="0"/>
          <w:noProof/>
          <w:color w:val="auto"/>
          <w:lang w:eastAsia="ja-JP"/>
        </w:rPr>
      </w:pPr>
      <w:r>
        <w:fldChar w:fldCharType="begin"/>
      </w:r>
      <w:r>
        <w:instrText xml:space="preserve"> TOC \f F \c "Abbildung" </w:instrText>
      </w:r>
      <w:r>
        <w:fldChar w:fldCharType="separate"/>
      </w:r>
      <w:r w:rsidR="004D4334">
        <w:rPr>
          <w:noProof/>
        </w:rPr>
        <w:t>Abbildung 2.3.1: Projektzeitplan</w:t>
      </w:r>
      <w:r w:rsidR="004D4334">
        <w:rPr>
          <w:noProof/>
        </w:rPr>
        <w:tab/>
      </w:r>
      <w:r w:rsidR="004D4334">
        <w:rPr>
          <w:noProof/>
        </w:rPr>
        <w:fldChar w:fldCharType="begin"/>
      </w:r>
      <w:r w:rsidR="004D4334">
        <w:rPr>
          <w:noProof/>
        </w:rPr>
        <w:instrText xml:space="preserve"> PAGEREF _Toc196152829 \h </w:instrText>
      </w:r>
      <w:r w:rsidR="004D4334">
        <w:rPr>
          <w:noProof/>
        </w:rPr>
      </w:r>
      <w:r w:rsidR="004D4334">
        <w:rPr>
          <w:noProof/>
        </w:rPr>
        <w:fldChar w:fldCharType="separate"/>
      </w:r>
      <w:r w:rsidR="004D4334">
        <w:rPr>
          <w:noProof/>
        </w:rPr>
        <w:t>9</w:t>
      </w:r>
      <w:r w:rsidR="004D4334">
        <w:rPr>
          <w:noProof/>
        </w:rPr>
        <w:fldChar w:fldCharType="end"/>
      </w:r>
    </w:p>
    <w:p w14:paraId="05C76841"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2.4.1: Atmel ATmega1284P-PU</w:t>
      </w:r>
      <w:r>
        <w:rPr>
          <w:noProof/>
        </w:rPr>
        <w:tab/>
      </w:r>
      <w:r>
        <w:rPr>
          <w:noProof/>
        </w:rPr>
        <w:fldChar w:fldCharType="begin"/>
      </w:r>
      <w:r>
        <w:rPr>
          <w:noProof/>
        </w:rPr>
        <w:instrText xml:space="preserve"> PAGEREF _Toc196152830 \h </w:instrText>
      </w:r>
      <w:r>
        <w:rPr>
          <w:noProof/>
        </w:rPr>
      </w:r>
      <w:r>
        <w:rPr>
          <w:noProof/>
        </w:rPr>
        <w:fldChar w:fldCharType="separate"/>
      </w:r>
      <w:r>
        <w:rPr>
          <w:noProof/>
        </w:rPr>
        <w:t>11</w:t>
      </w:r>
      <w:r>
        <w:rPr>
          <w:noProof/>
        </w:rPr>
        <w:fldChar w:fldCharType="end"/>
      </w:r>
    </w:p>
    <w:p w14:paraId="4DF74274"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3.2.1: FTDI VDrive2 USB</w:t>
      </w:r>
      <w:r>
        <w:rPr>
          <w:noProof/>
        </w:rPr>
        <w:tab/>
      </w:r>
      <w:r>
        <w:rPr>
          <w:noProof/>
        </w:rPr>
        <w:fldChar w:fldCharType="begin"/>
      </w:r>
      <w:r>
        <w:rPr>
          <w:noProof/>
        </w:rPr>
        <w:instrText xml:space="preserve"> PAGEREF _Toc196152831 \h </w:instrText>
      </w:r>
      <w:r>
        <w:rPr>
          <w:noProof/>
        </w:rPr>
      </w:r>
      <w:r>
        <w:rPr>
          <w:noProof/>
        </w:rPr>
        <w:fldChar w:fldCharType="separate"/>
      </w:r>
      <w:r>
        <w:rPr>
          <w:noProof/>
        </w:rPr>
        <w:t>12</w:t>
      </w:r>
      <w:r>
        <w:rPr>
          <w:noProof/>
        </w:rPr>
        <w:fldChar w:fldCharType="end"/>
      </w:r>
    </w:p>
    <w:p w14:paraId="21BD48DD"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3.4.1: CNC-Bausatz HOBBY A4</w:t>
      </w:r>
      <w:r>
        <w:rPr>
          <w:noProof/>
        </w:rPr>
        <w:tab/>
      </w:r>
      <w:r>
        <w:rPr>
          <w:noProof/>
        </w:rPr>
        <w:fldChar w:fldCharType="begin"/>
      </w:r>
      <w:r>
        <w:rPr>
          <w:noProof/>
        </w:rPr>
        <w:instrText xml:space="preserve"> PAGEREF _Toc196152832 \h </w:instrText>
      </w:r>
      <w:r>
        <w:rPr>
          <w:noProof/>
        </w:rPr>
      </w:r>
      <w:r>
        <w:rPr>
          <w:noProof/>
        </w:rPr>
        <w:fldChar w:fldCharType="separate"/>
      </w:r>
      <w:r>
        <w:rPr>
          <w:noProof/>
        </w:rPr>
        <w:t>14</w:t>
      </w:r>
      <w:r>
        <w:rPr>
          <w:noProof/>
        </w:rPr>
        <w:fldChar w:fldCharType="end"/>
      </w:r>
    </w:p>
    <w:p w14:paraId="75A10F43"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3.5.1: USOVO UNI1500 Steuerplatine</w:t>
      </w:r>
      <w:r>
        <w:rPr>
          <w:noProof/>
        </w:rPr>
        <w:tab/>
      </w:r>
      <w:r>
        <w:rPr>
          <w:noProof/>
        </w:rPr>
        <w:fldChar w:fldCharType="begin"/>
      </w:r>
      <w:r>
        <w:rPr>
          <w:noProof/>
        </w:rPr>
        <w:instrText xml:space="preserve"> PAGEREF _Toc196152833 \h </w:instrText>
      </w:r>
      <w:r>
        <w:rPr>
          <w:noProof/>
        </w:rPr>
      </w:r>
      <w:r>
        <w:rPr>
          <w:noProof/>
        </w:rPr>
        <w:fldChar w:fldCharType="separate"/>
      </w:r>
      <w:r>
        <w:rPr>
          <w:noProof/>
        </w:rPr>
        <w:t>15</w:t>
      </w:r>
      <w:r>
        <w:rPr>
          <w:noProof/>
        </w:rPr>
        <w:fldChar w:fldCharType="end"/>
      </w:r>
    </w:p>
    <w:p w14:paraId="3ED37A65"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3.5.2: USOVO UNI1500 Pinbelegung</w:t>
      </w:r>
      <w:r>
        <w:rPr>
          <w:noProof/>
        </w:rPr>
        <w:tab/>
      </w:r>
      <w:r>
        <w:rPr>
          <w:noProof/>
        </w:rPr>
        <w:fldChar w:fldCharType="begin"/>
      </w:r>
      <w:r>
        <w:rPr>
          <w:noProof/>
        </w:rPr>
        <w:instrText xml:space="preserve"> PAGEREF _Toc196152834 \h </w:instrText>
      </w:r>
      <w:r>
        <w:rPr>
          <w:noProof/>
        </w:rPr>
      </w:r>
      <w:r>
        <w:rPr>
          <w:noProof/>
        </w:rPr>
        <w:fldChar w:fldCharType="separate"/>
      </w:r>
      <w:r>
        <w:rPr>
          <w:noProof/>
        </w:rPr>
        <w:t>16</w:t>
      </w:r>
      <w:r>
        <w:rPr>
          <w:noProof/>
        </w:rPr>
        <w:fldChar w:fldCharType="end"/>
      </w:r>
    </w:p>
    <w:p w14:paraId="520B54AC"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3.7.1: Parallelität der Achsen</w:t>
      </w:r>
      <w:r>
        <w:rPr>
          <w:noProof/>
        </w:rPr>
        <w:tab/>
      </w:r>
      <w:r>
        <w:rPr>
          <w:noProof/>
        </w:rPr>
        <w:fldChar w:fldCharType="begin"/>
      </w:r>
      <w:r>
        <w:rPr>
          <w:noProof/>
        </w:rPr>
        <w:instrText xml:space="preserve"> PAGEREF _Toc196152835 \h </w:instrText>
      </w:r>
      <w:r>
        <w:rPr>
          <w:noProof/>
        </w:rPr>
      </w:r>
      <w:r>
        <w:rPr>
          <w:noProof/>
        </w:rPr>
        <w:fldChar w:fldCharType="separate"/>
      </w:r>
      <w:r>
        <w:rPr>
          <w:noProof/>
        </w:rPr>
        <w:t>18</w:t>
      </w:r>
      <w:r>
        <w:rPr>
          <w:noProof/>
        </w:rPr>
        <w:fldChar w:fldCharType="end"/>
      </w:r>
    </w:p>
    <w:p w14:paraId="17BC3E7A"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3.7.2: Leerschritte</w:t>
      </w:r>
      <w:r>
        <w:rPr>
          <w:noProof/>
        </w:rPr>
        <w:tab/>
      </w:r>
      <w:r>
        <w:rPr>
          <w:noProof/>
        </w:rPr>
        <w:fldChar w:fldCharType="begin"/>
      </w:r>
      <w:r>
        <w:rPr>
          <w:noProof/>
        </w:rPr>
        <w:instrText xml:space="preserve"> PAGEREF _Toc196152836 \h </w:instrText>
      </w:r>
      <w:r>
        <w:rPr>
          <w:noProof/>
        </w:rPr>
      </w:r>
      <w:r>
        <w:rPr>
          <w:noProof/>
        </w:rPr>
        <w:fldChar w:fldCharType="separate"/>
      </w:r>
      <w:r>
        <w:rPr>
          <w:noProof/>
        </w:rPr>
        <w:t>19</w:t>
      </w:r>
      <w:r>
        <w:rPr>
          <w:noProof/>
        </w:rPr>
        <w:fldChar w:fldCharType="end"/>
      </w:r>
    </w:p>
    <w:p w14:paraId="2BB588B1"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3.7.3: Umkehrspiel der Y-Achse</w:t>
      </w:r>
      <w:r>
        <w:rPr>
          <w:noProof/>
        </w:rPr>
        <w:tab/>
      </w:r>
      <w:r>
        <w:rPr>
          <w:noProof/>
        </w:rPr>
        <w:fldChar w:fldCharType="begin"/>
      </w:r>
      <w:r>
        <w:rPr>
          <w:noProof/>
        </w:rPr>
        <w:instrText xml:space="preserve"> PAGEREF _Toc196152837 \h </w:instrText>
      </w:r>
      <w:r>
        <w:rPr>
          <w:noProof/>
        </w:rPr>
      </w:r>
      <w:r>
        <w:rPr>
          <w:noProof/>
        </w:rPr>
        <w:fldChar w:fldCharType="separate"/>
      </w:r>
      <w:r>
        <w:rPr>
          <w:noProof/>
        </w:rPr>
        <w:t>20</w:t>
      </w:r>
      <w:r>
        <w:rPr>
          <w:noProof/>
        </w:rPr>
        <w:fldChar w:fldCharType="end"/>
      </w:r>
    </w:p>
    <w:p w14:paraId="6E49B4E1"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3.8.1: PWM Schrittmotor</w:t>
      </w:r>
      <w:r>
        <w:rPr>
          <w:noProof/>
        </w:rPr>
        <w:tab/>
      </w:r>
      <w:r>
        <w:rPr>
          <w:noProof/>
        </w:rPr>
        <w:fldChar w:fldCharType="begin"/>
      </w:r>
      <w:r>
        <w:rPr>
          <w:noProof/>
        </w:rPr>
        <w:instrText xml:space="preserve"> PAGEREF _Toc196152838 \h </w:instrText>
      </w:r>
      <w:r>
        <w:rPr>
          <w:noProof/>
        </w:rPr>
      </w:r>
      <w:r>
        <w:rPr>
          <w:noProof/>
        </w:rPr>
        <w:fldChar w:fldCharType="separate"/>
      </w:r>
      <w:r>
        <w:rPr>
          <w:noProof/>
        </w:rPr>
        <w:t>21</w:t>
      </w:r>
      <w:r>
        <w:rPr>
          <w:noProof/>
        </w:rPr>
        <w:fldChar w:fldCharType="end"/>
      </w:r>
    </w:p>
    <w:p w14:paraId="1CAD1FFD"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3.10.1: PCB-GCODE Menü</w:t>
      </w:r>
      <w:r>
        <w:rPr>
          <w:noProof/>
        </w:rPr>
        <w:tab/>
      </w:r>
      <w:r>
        <w:rPr>
          <w:noProof/>
        </w:rPr>
        <w:fldChar w:fldCharType="begin"/>
      </w:r>
      <w:r>
        <w:rPr>
          <w:noProof/>
        </w:rPr>
        <w:instrText xml:space="preserve"> PAGEREF _Toc196152839 \h </w:instrText>
      </w:r>
      <w:r>
        <w:rPr>
          <w:noProof/>
        </w:rPr>
      </w:r>
      <w:r>
        <w:rPr>
          <w:noProof/>
        </w:rPr>
        <w:fldChar w:fldCharType="separate"/>
      </w:r>
      <w:r>
        <w:rPr>
          <w:noProof/>
        </w:rPr>
        <w:t>26</w:t>
      </w:r>
      <w:r>
        <w:rPr>
          <w:noProof/>
        </w:rPr>
        <w:fldChar w:fldCharType="end"/>
      </w:r>
    </w:p>
    <w:p w14:paraId="38B0F751"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4.2.1: Controller Programmdateien</w:t>
      </w:r>
      <w:r>
        <w:rPr>
          <w:noProof/>
        </w:rPr>
        <w:tab/>
      </w:r>
      <w:r>
        <w:rPr>
          <w:noProof/>
        </w:rPr>
        <w:fldChar w:fldCharType="begin"/>
      </w:r>
      <w:r>
        <w:rPr>
          <w:noProof/>
        </w:rPr>
        <w:instrText xml:space="preserve"> PAGEREF _Toc196152840 \h </w:instrText>
      </w:r>
      <w:r>
        <w:rPr>
          <w:noProof/>
        </w:rPr>
      </w:r>
      <w:r>
        <w:rPr>
          <w:noProof/>
        </w:rPr>
        <w:fldChar w:fldCharType="separate"/>
      </w:r>
      <w:r>
        <w:rPr>
          <w:noProof/>
        </w:rPr>
        <w:t>29</w:t>
      </w:r>
      <w:r>
        <w:rPr>
          <w:noProof/>
        </w:rPr>
        <w:fldChar w:fldCharType="end"/>
      </w:r>
    </w:p>
    <w:p w14:paraId="780CA00F"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4.2.2: Initialisierung</w:t>
      </w:r>
      <w:r>
        <w:rPr>
          <w:noProof/>
        </w:rPr>
        <w:tab/>
      </w:r>
      <w:r>
        <w:rPr>
          <w:noProof/>
        </w:rPr>
        <w:fldChar w:fldCharType="begin"/>
      </w:r>
      <w:r>
        <w:rPr>
          <w:noProof/>
        </w:rPr>
        <w:instrText xml:space="preserve"> PAGEREF _Toc196152841 \h </w:instrText>
      </w:r>
      <w:r>
        <w:rPr>
          <w:noProof/>
        </w:rPr>
      </w:r>
      <w:r>
        <w:rPr>
          <w:noProof/>
        </w:rPr>
        <w:fldChar w:fldCharType="separate"/>
      </w:r>
      <w:r>
        <w:rPr>
          <w:noProof/>
        </w:rPr>
        <w:t>29</w:t>
      </w:r>
      <w:r>
        <w:rPr>
          <w:noProof/>
        </w:rPr>
        <w:fldChar w:fldCharType="end"/>
      </w:r>
    </w:p>
    <w:p w14:paraId="17656426"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 xml:space="preserve">Abbildung 4.2.3: Bitfeld mit zwei </w:t>
      </w:r>
      <w:r w:rsidRPr="009D6457">
        <w:rPr>
          <w:i/>
          <w:noProof/>
        </w:rPr>
        <w:t>unsigned</w:t>
      </w:r>
      <w:r>
        <w:rPr>
          <w:noProof/>
        </w:rPr>
        <w:t xml:space="preserve"> CHAR Variablen</w:t>
      </w:r>
      <w:r>
        <w:rPr>
          <w:noProof/>
        </w:rPr>
        <w:tab/>
      </w:r>
      <w:r>
        <w:rPr>
          <w:noProof/>
        </w:rPr>
        <w:fldChar w:fldCharType="begin"/>
      </w:r>
      <w:r>
        <w:rPr>
          <w:noProof/>
        </w:rPr>
        <w:instrText xml:space="preserve"> PAGEREF _Toc196152842 \h </w:instrText>
      </w:r>
      <w:r>
        <w:rPr>
          <w:noProof/>
        </w:rPr>
      </w:r>
      <w:r>
        <w:rPr>
          <w:noProof/>
        </w:rPr>
        <w:fldChar w:fldCharType="separate"/>
      </w:r>
      <w:r>
        <w:rPr>
          <w:noProof/>
        </w:rPr>
        <w:t>31</w:t>
      </w:r>
      <w:r>
        <w:rPr>
          <w:noProof/>
        </w:rPr>
        <w:fldChar w:fldCharType="end"/>
      </w:r>
    </w:p>
    <w:p w14:paraId="27BFD3A8"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 xml:space="preserve">Abbildung 4.2.4: Fehler einer gerasterten Linie </w:t>
      </w:r>
      <w:r w:rsidRPr="009D6457">
        <w:rPr>
          <w:rFonts w:ascii="Times New Roman" w:hAnsi="Times New Roman"/>
          <w:noProof/>
        </w:rPr>
        <w:t>(Wikipedia, 2012)</w:t>
      </w:r>
      <w:r>
        <w:rPr>
          <w:noProof/>
        </w:rPr>
        <w:tab/>
      </w:r>
      <w:r>
        <w:rPr>
          <w:noProof/>
        </w:rPr>
        <w:fldChar w:fldCharType="begin"/>
      </w:r>
      <w:r>
        <w:rPr>
          <w:noProof/>
        </w:rPr>
        <w:instrText xml:space="preserve"> PAGEREF _Toc196152843 \h </w:instrText>
      </w:r>
      <w:r>
        <w:rPr>
          <w:noProof/>
        </w:rPr>
      </w:r>
      <w:r>
        <w:rPr>
          <w:noProof/>
        </w:rPr>
        <w:fldChar w:fldCharType="separate"/>
      </w:r>
      <w:r>
        <w:rPr>
          <w:noProof/>
        </w:rPr>
        <w:t>33</w:t>
      </w:r>
      <w:r>
        <w:rPr>
          <w:noProof/>
        </w:rPr>
        <w:fldChar w:fldCharType="end"/>
      </w:r>
    </w:p>
    <w:p w14:paraId="0527A34F"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4.2.5: USB-Sequenz</w:t>
      </w:r>
      <w:r>
        <w:rPr>
          <w:noProof/>
        </w:rPr>
        <w:tab/>
      </w:r>
      <w:r>
        <w:rPr>
          <w:noProof/>
        </w:rPr>
        <w:fldChar w:fldCharType="begin"/>
      </w:r>
      <w:r>
        <w:rPr>
          <w:noProof/>
        </w:rPr>
        <w:instrText xml:space="preserve"> PAGEREF _Toc196152844 \h </w:instrText>
      </w:r>
      <w:r>
        <w:rPr>
          <w:noProof/>
        </w:rPr>
      </w:r>
      <w:r>
        <w:rPr>
          <w:noProof/>
        </w:rPr>
        <w:fldChar w:fldCharType="separate"/>
      </w:r>
      <w:r>
        <w:rPr>
          <w:noProof/>
        </w:rPr>
        <w:t>34</w:t>
      </w:r>
      <w:r>
        <w:rPr>
          <w:noProof/>
        </w:rPr>
        <w:fldChar w:fldCharType="end"/>
      </w:r>
    </w:p>
    <w:p w14:paraId="5CB0C7EB"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4.2.6: uart_gets()</w:t>
      </w:r>
      <w:r>
        <w:rPr>
          <w:noProof/>
        </w:rPr>
        <w:tab/>
      </w:r>
      <w:r>
        <w:rPr>
          <w:noProof/>
        </w:rPr>
        <w:fldChar w:fldCharType="begin"/>
      </w:r>
      <w:r>
        <w:rPr>
          <w:noProof/>
        </w:rPr>
        <w:instrText xml:space="preserve"> PAGEREF _Toc196152845 \h </w:instrText>
      </w:r>
      <w:r>
        <w:rPr>
          <w:noProof/>
        </w:rPr>
      </w:r>
      <w:r>
        <w:rPr>
          <w:noProof/>
        </w:rPr>
        <w:fldChar w:fldCharType="separate"/>
      </w:r>
      <w:r>
        <w:rPr>
          <w:noProof/>
        </w:rPr>
        <w:t>35</w:t>
      </w:r>
      <w:r>
        <w:rPr>
          <w:noProof/>
        </w:rPr>
        <w:fldChar w:fldCharType="end"/>
      </w:r>
    </w:p>
    <w:p w14:paraId="04F26162"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4.2.7: I2C-Kommunikation</w:t>
      </w:r>
      <w:r>
        <w:rPr>
          <w:noProof/>
        </w:rPr>
        <w:tab/>
      </w:r>
      <w:r>
        <w:rPr>
          <w:noProof/>
        </w:rPr>
        <w:fldChar w:fldCharType="begin"/>
      </w:r>
      <w:r>
        <w:rPr>
          <w:noProof/>
        </w:rPr>
        <w:instrText xml:space="preserve"> PAGEREF _Toc196152846 \h </w:instrText>
      </w:r>
      <w:r>
        <w:rPr>
          <w:noProof/>
        </w:rPr>
      </w:r>
      <w:r>
        <w:rPr>
          <w:noProof/>
        </w:rPr>
        <w:fldChar w:fldCharType="separate"/>
      </w:r>
      <w:r>
        <w:rPr>
          <w:noProof/>
        </w:rPr>
        <w:t>36</w:t>
      </w:r>
      <w:r>
        <w:rPr>
          <w:noProof/>
        </w:rPr>
        <w:fldChar w:fldCharType="end"/>
      </w:r>
    </w:p>
    <w:p w14:paraId="618EAC5D"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4.2.8: Kartesisches Koordinatensystem</w:t>
      </w:r>
      <w:r>
        <w:rPr>
          <w:noProof/>
        </w:rPr>
        <w:tab/>
      </w:r>
      <w:r>
        <w:rPr>
          <w:noProof/>
        </w:rPr>
        <w:fldChar w:fldCharType="begin"/>
      </w:r>
      <w:r>
        <w:rPr>
          <w:noProof/>
        </w:rPr>
        <w:instrText xml:space="preserve"> PAGEREF _Toc196152847 \h </w:instrText>
      </w:r>
      <w:r>
        <w:rPr>
          <w:noProof/>
        </w:rPr>
      </w:r>
      <w:r>
        <w:rPr>
          <w:noProof/>
        </w:rPr>
        <w:fldChar w:fldCharType="separate"/>
      </w:r>
      <w:r>
        <w:rPr>
          <w:noProof/>
        </w:rPr>
        <w:t>39</w:t>
      </w:r>
      <w:r>
        <w:rPr>
          <w:noProof/>
        </w:rPr>
        <w:fldChar w:fldCharType="end"/>
      </w:r>
    </w:p>
    <w:p w14:paraId="39775BBB"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4.3.1: EA KitEditor Programmdateien</w:t>
      </w:r>
      <w:r>
        <w:rPr>
          <w:noProof/>
        </w:rPr>
        <w:tab/>
      </w:r>
      <w:r>
        <w:rPr>
          <w:noProof/>
        </w:rPr>
        <w:fldChar w:fldCharType="begin"/>
      </w:r>
      <w:r>
        <w:rPr>
          <w:noProof/>
        </w:rPr>
        <w:instrText xml:space="preserve"> PAGEREF _Toc196152848 \h </w:instrText>
      </w:r>
      <w:r>
        <w:rPr>
          <w:noProof/>
        </w:rPr>
      </w:r>
      <w:r>
        <w:rPr>
          <w:noProof/>
        </w:rPr>
        <w:fldChar w:fldCharType="separate"/>
      </w:r>
      <w:r>
        <w:rPr>
          <w:noProof/>
        </w:rPr>
        <w:t>40</w:t>
      </w:r>
      <w:r>
        <w:rPr>
          <w:noProof/>
        </w:rPr>
        <w:fldChar w:fldCharType="end"/>
      </w:r>
    </w:p>
    <w:p w14:paraId="3306D6A6"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4.3.2: Stuktogramm PowerOn-Makro</w:t>
      </w:r>
      <w:r>
        <w:rPr>
          <w:noProof/>
        </w:rPr>
        <w:tab/>
      </w:r>
      <w:r>
        <w:rPr>
          <w:noProof/>
        </w:rPr>
        <w:fldChar w:fldCharType="begin"/>
      </w:r>
      <w:r>
        <w:rPr>
          <w:noProof/>
        </w:rPr>
        <w:instrText xml:space="preserve"> PAGEREF _Toc196152849 \h </w:instrText>
      </w:r>
      <w:r>
        <w:rPr>
          <w:noProof/>
        </w:rPr>
      </w:r>
      <w:r>
        <w:rPr>
          <w:noProof/>
        </w:rPr>
        <w:fldChar w:fldCharType="separate"/>
      </w:r>
      <w:r>
        <w:rPr>
          <w:noProof/>
        </w:rPr>
        <w:t>42</w:t>
      </w:r>
      <w:r>
        <w:rPr>
          <w:noProof/>
        </w:rPr>
        <w:fldChar w:fldCharType="end"/>
      </w:r>
    </w:p>
    <w:p w14:paraId="28655D3F"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4.3.3: Start des Controllers</w:t>
      </w:r>
      <w:r>
        <w:rPr>
          <w:noProof/>
        </w:rPr>
        <w:tab/>
      </w:r>
      <w:r>
        <w:rPr>
          <w:noProof/>
        </w:rPr>
        <w:fldChar w:fldCharType="begin"/>
      </w:r>
      <w:r>
        <w:rPr>
          <w:noProof/>
        </w:rPr>
        <w:instrText xml:space="preserve"> PAGEREF _Toc196152850 \h </w:instrText>
      </w:r>
      <w:r>
        <w:rPr>
          <w:noProof/>
        </w:rPr>
      </w:r>
      <w:r>
        <w:rPr>
          <w:noProof/>
        </w:rPr>
        <w:fldChar w:fldCharType="separate"/>
      </w:r>
      <w:r>
        <w:rPr>
          <w:noProof/>
        </w:rPr>
        <w:t>42</w:t>
      </w:r>
      <w:r>
        <w:rPr>
          <w:noProof/>
        </w:rPr>
        <w:fldChar w:fldCharType="end"/>
      </w:r>
    </w:p>
    <w:p w14:paraId="53B7038A"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4.3.4: Warnung</w:t>
      </w:r>
      <w:r>
        <w:rPr>
          <w:noProof/>
        </w:rPr>
        <w:tab/>
      </w:r>
      <w:r>
        <w:rPr>
          <w:noProof/>
        </w:rPr>
        <w:fldChar w:fldCharType="begin"/>
      </w:r>
      <w:r>
        <w:rPr>
          <w:noProof/>
        </w:rPr>
        <w:instrText xml:space="preserve"> PAGEREF _Toc196152851 \h </w:instrText>
      </w:r>
      <w:r>
        <w:rPr>
          <w:noProof/>
        </w:rPr>
      </w:r>
      <w:r>
        <w:rPr>
          <w:noProof/>
        </w:rPr>
        <w:fldChar w:fldCharType="separate"/>
      </w:r>
      <w:r>
        <w:rPr>
          <w:noProof/>
        </w:rPr>
        <w:t>42</w:t>
      </w:r>
      <w:r>
        <w:rPr>
          <w:noProof/>
        </w:rPr>
        <w:fldChar w:fldCharType="end"/>
      </w:r>
    </w:p>
    <w:p w14:paraId="2F0FB42E"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4.3.5: Menü-Struktur</w:t>
      </w:r>
      <w:r>
        <w:rPr>
          <w:noProof/>
        </w:rPr>
        <w:tab/>
      </w:r>
      <w:r>
        <w:rPr>
          <w:noProof/>
        </w:rPr>
        <w:fldChar w:fldCharType="begin"/>
      </w:r>
      <w:r>
        <w:rPr>
          <w:noProof/>
        </w:rPr>
        <w:instrText xml:space="preserve"> PAGEREF _Toc196152852 \h </w:instrText>
      </w:r>
      <w:r>
        <w:rPr>
          <w:noProof/>
        </w:rPr>
      </w:r>
      <w:r>
        <w:rPr>
          <w:noProof/>
        </w:rPr>
        <w:fldChar w:fldCharType="separate"/>
      </w:r>
      <w:r>
        <w:rPr>
          <w:noProof/>
        </w:rPr>
        <w:t>43</w:t>
      </w:r>
      <w:r>
        <w:rPr>
          <w:noProof/>
        </w:rPr>
        <w:fldChar w:fldCharType="end"/>
      </w:r>
    </w:p>
    <w:p w14:paraId="08800389"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4.4.1: Protokollrahmen</w:t>
      </w:r>
      <w:r>
        <w:rPr>
          <w:noProof/>
        </w:rPr>
        <w:tab/>
      </w:r>
      <w:r>
        <w:rPr>
          <w:noProof/>
        </w:rPr>
        <w:fldChar w:fldCharType="begin"/>
      </w:r>
      <w:r>
        <w:rPr>
          <w:noProof/>
        </w:rPr>
        <w:instrText xml:space="preserve"> PAGEREF _Toc196152853 \h </w:instrText>
      </w:r>
      <w:r>
        <w:rPr>
          <w:noProof/>
        </w:rPr>
      </w:r>
      <w:r>
        <w:rPr>
          <w:noProof/>
        </w:rPr>
        <w:fldChar w:fldCharType="separate"/>
      </w:r>
      <w:r>
        <w:rPr>
          <w:noProof/>
        </w:rPr>
        <w:t>45</w:t>
      </w:r>
      <w:r>
        <w:rPr>
          <w:noProof/>
        </w:rPr>
        <w:fldChar w:fldCharType="end"/>
      </w:r>
    </w:p>
    <w:p w14:paraId="32144270"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4.4.2: Protokollrahmen DC2</w:t>
      </w:r>
      <w:r>
        <w:rPr>
          <w:noProof/>
        </w:rPr>
        <w:tab/>
      </w:r>
      <w:r>
        <w:rPr>
          <w:noProof/>
        </w:rPr>
        <w:fldChar w:fldCharType="begin"/>
      </w:r>
      <w:r>
        <w:rPr>
          <w:noProof/>
        </w:rPr>
        <w:instrText xml:space="preserve"> PAGEREF _Toc196152854 \h </w:instrText>
      </w:r>
      <w:r>
        <w:rPr>
          <w:noProof/>
        </w:rPr>
      </w:r>
      <w:r>
        <w:rPr>
          <w:noProof/>
        </w:rPr>
        <w:fldChar w:fldCharType="separate"/>
      </w:r>
      <w:r>
        <w:rPr>
          <w:noProof/>
        </w:rPr>
        <w:t>45</w:t>
      </w:r>
      <w:r>
        <w:rPr>
          <w:noProof/>
        </w:rPr>
        <w:fldChar w:fldCharType="end"/>
      </w:r>
    </w:p>
    <w:p w14:paraId="4E4587D9"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5.1.1: Blockschaltbild Steuerplatine</w:t>
      </w:r>
      <w:r>
        <w:rPr>
          <w:noProof/>
        </w:rPr>
        <w:tab/>
      </w:r>
      <w:r>
        <w:rPr>
          <w:noProof/>
        </w:rPr>
        <w:fldChar w:fldCharType="begin"/>
      </w:r>
      <w:r>
        <w:rPr>
          <w:noProof/>
        </w:rPr>
        <w:instrText xml:space="preserve"> PAGEREF _Toc196152855 \h </w:instrText>
      </w:r>
      <w:r>
        <w:rPr>
          <w:noProof/>
        </w:rPr>
      </w:r>
      <w:r>
        <w:rPr>
          <w:noProof/>
        </w:rPr>
        <w:fldChar w:fldCharType="separate"/>
      </w:r>
      <w:r>
        <w:rPr>
          <w:noProof/>
        </w:rPr>
        <w:t>47</w:t>
      </w:r>
      <w:r>
        <w:rPr>
          <w:noProof/>
        </w:rPr>
        <w:fldChar w:fldCharType="end"/>
      </w:r>
    </w:p>
    <w:p w14:paraId="5C795C68"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5.1.2: Stromverbrauch</w:t>
      </w:r>
      <w:r>
        <w:rPr>
          <w:noProof/>
        </w:rPr>
        <w:tab/>
      </w:r>
      <w:r>
        <w:rPr>
          <w:noProof/>
        </w:rPr>
        <w:fldChar w:fldCharType="begin"/>
      </w:r>
      <w:r>
        <w:rPr>
          <w:noProof/>
        </w:rPr>
        <w:instrText xml:space="preserve"> PAGEREF _Toc196152856 \h </w:instrText>
      </w:r>
      <w:r>
        <w:rPr>
          <w:noProof/>
        </w:rPr>
      </w:r>
      <w:r>
        <w:rPr>
          <w:noProof/>
        </w:rPr>
        <w:fldChar w:fldCharType="separate"/>
      </w:r>
      <w:r>
        <w:rPr>
          <w:noProof/>
        </w:rPr>
        <w:t>47</w:t>
      </w:r>
      <w:r>
        <w:rPr>
          <w:noProof/>
        </w:rPr>
        <w:fldChar w:fldCharType="end"/>
      </w:r>
    </w:p>
    <w:p w14:paraId="36DAF40C"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5.2.1: Steuerplatine Designentwurf</w:t>
      </w:r>
      <w:r>
        <w:rPr>
          <w:noProof/>
        </w:rPr>
        <w:tab/>
      </w:r>
      <w:r>
        <w:rPr>
          <w:noProof/>
        </w:rPr>
        <w:fldChar w:fldCharType="begin"/>
      </w:r>
      <w:r>
        <w:rPr>
          <w:noProof/>
        </w:rPr>
        <w:instrText xml:space="preserve"> PAGEREF _Toc196152857 \h </w:instrText>
      </w:r>
      <w:r>
        <w:rPr>
          <w:noProof/>
        </w:rPr>
      </w:r>
      <w:r>
        <w:rPr>
          <w:noProof/>
        </w:rPr>
        <w:fldChar w:fldCharType="separate"/>
      </w:r>
      <w:r>
        <w:rPr>
          <w:noProof/>
        </w:rPr>
        <w:t>48</w:t>
      </w:r>
      <w:r>
        <w:rPr>
          <w:noProof/>
        </w:rPr>
        <w:fldChar w:fldCharType="end"/>
      </w:r>
    </w:p>
    <w:p w14:paraId="08D14A47"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7.3.1: Software und Versionen</w:t>
      </w:r>
      <w:r>
        <w:rPr>
          <w:noProof/>
        </w:rPr>
        <w:tab/>
      </w:r>
      <w:r>
        <w:rPr>
          <w:noProof/>
        </w:rPr>
        <w:fldChar w:fldCharType="begin"/>
      </w:r>
      <w:r>
        <w:rPr>
          <w:noProof/>
        </w:rPr>
        <w:instrText xml:space="preserve"> PAGEREF _Toc196152858 \h </w:instrText>
      </w:r>
      <w:r>
        <w:rPr>
          <w:noProof/>
        </w:rPr>
      </w:r>
      <w:r>
        <w:rPr>
          <w:noProof/>
        </w:rPr>
        <w:fldChar w:fldCharType="separate"/>
      </w:r>
      <w:r>
        <w:rPr>
          <w:noProof/>
        </w:rPr>
        <w:t>55</w:t>
      </w:r>
      <w:r>
        <w:rPr>
          <w:noProof/>
        </w:rPr>
        <w:fldChar w:fldCharType="end"/>
      </w:r>
    </w:p>
    <w:p w14:paraId="601B3811"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8.1.1: Schaltplan der Steuerplatine</w:t>
      </w:r>
      <w:r>
        <w:rPr>
          <w:noProof/>
        </w:rPr>
        <w:tab/>
      </w:r>
      <w:r>
        <w:rPr>
          <w:noProof/>
        </w:rPr>
        <w:fldChar w:fldCharType="begin"/>
      </w:r>
      <w:r>
        <w:rPr>
          <w:noProof/>
        </w:rPr>
        <w:instrText xml:space="preserve"> PAGEREF _Toc196152859 \h </w:instrText>
      </w:r>
      <w:r>
        <w:rPr>
          <w:noProof/>
        </w:rPr>
      </w:r>
      <w:r>
        <w:rPr>
          <w:noProof/>
        </w:rPr>
        <w:fldChar w:fldCharType="separate"/>
      </w:r>
      <w:r>
        <w:rPr>
          <w:noProof/>
        </w:rPr>
        <w:t>57</w:t>
      </w:r>
      <w:r>
        <w:rPr>
          <w:noProof/>
        </w:rPr>
        <w:fldChar w:fldCharType="end"/>
      </w:r>
    </w:p>
    <w:p w14:paraId="0F42DFD0"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8.1.2: Schaltplan des eDIP240 mit USB Board</w:t>
      </w:r>
      <w:r>
        <w:rPr>
          <w:noProof/>
        </w:rPr>
        <w:tab/>
      </w:r>
      <w:r>
        <w:rPr>
          <w:noProof/>
        </w:rPr>
        <w:fldChar w:fldCharType="begin"/>
      </w:r>
      <w:r>
        <w:rPr>
          <w:noProof/>
        </w:rPr>
        <w:instrText xml:space="preserve"> PAGEREF _Toc196152860 \h </w:instrText>
      </w:r>
      <w:r>
        <w:rPr>
          <w:noProof/>
        </w:rPr>
      </w:r>
      <w:r>
        <w:rPr>
          <w:noProof/>
        </w:rPr>
        <w:fldChar w:fldCharType="separate"/>
      </w:r>
      <w:r>
        <w:rPr>
          <w:noProof/>
        </w:rPr>
        <w:t>58</w:t>
      </w:r>
      <w:r>
        <w:rPr>
          <w:noProof/>
        </w:rPr>
        <w:fldChar w:fldCharType="end"/>
      </w:r>
    </w:p>
    <w:p w14:paraId="1390D6CD"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8.1.3: Schaltplan VDrive2</w:t>
      </w:r>
      <w:r>
        <w:rPr>
          <w:noProof/>
        </w:rPr>
        <w:tab/>
      </w:r>
      <w:r>
        <w:rPr>
          <w:noProof/>
        </w:rPr>
        <w:fldChar w:fldCharType="begin"/>
      </w:r>
      <w:r>
        <w:rPr>
          <w:noProof/>
        </w:rPr>
        <w:instrText xml:space="preserve"> PAGEREF _Toc196152861 \h </w:instrText>
      </w:r>
      <w:r>
        <w:rPr>
          <w:noProof/>
        </w:rPr>
      </w:r>
      <w:r>
        <w:rPr>
          <w:noProof/>
        </w:rPr>
        <w:fldChar w:fldCharType="separate"/>
      </w:r>
      <w:r>
        <w:rPr>
          <w:noProof/>
        </w:rPr>
        <w:t>59</w:t>
      </w:r>
      <w:r>
        <w:rPr>
          <w:noProof/>
        </w:rPr>
        <w:fldChar w:fldCharType="end"/>
      </w:r>
    </w:p>
    <w:p w14:paraId="368D3EB4"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8.1.4: Gehäuse-Oberseite</w:t>
      </w:r>
      <w:r>
        <w:rPr>
          <w:noProof/>
        </w:rPr>
        <w:tab/>
      </w:r>
      <w:r>
        <w:rPr>
          <w:noProof/>
        </w:rPr>
        <w:fldChar w:fldCharType="begin"/>
      </w:r>
      <w:r>
        <w:rPr>
          <w:noProof/>
        </w:rPr>
        <w:instrText xml:space="preserve"> PAGEREF _Toc196152862 \h </w:instrText>
      </w:r>
      <w:r>
        <w:rPr>
          <w:noProof/>
        </w:rPr>
      </w:r>
      <w:r>
        <w:rPr>
          <w:noProof/>
        </w:rPr>
        <w:fldChar w:fldCharType="separate"/>
      </w:r>
      <w:r>
        <w:rPr>
          <w:noProof/>
        </w:rPr>
        <w:t>61</w:t>
      </w:r>
      <w:r>
        <w:rPr>
          <w:noProof/>
        </w:rPr>
        <w:fldChar w:fldCharType="end"/>
      </w:r>
    </w:p>
    <w:p w14:paraId="63AB5D20"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8.1.5: Fertige Platine</w:t>
      </w:r>
      <w:r>
        <w:rPr>
          <w:noProof/>
        </w:rPr>
        <w:tab/>
      </w:r>
      <w:r>
        <w:rPr>
          <w:noProof/>
        </w:rPr>
        <w:fldChar w:fldCharType="begin"/>
      </w:r>
      <w:r>
        <w:rPr>
          <w:noProof/>
        </w:rPr>
        <w:instrText xml:space="preserve"> PAGEREF _Toc196152863 \h </w:instrText>
      </w:r>
      <w:r>
        <w:rPr>
          <w:noProof/>
        </w:rPr>
      </w:r>
      <w:r>
        <w:rPr>
          <w:noProof/>
        </w:rPr>
        <w:fldChar w:fldCharType="separate"/>
      </w:r>
      <w:r>
        <w:rPr>
          <w:noProof/>
        </w:rPr>
        <w:t>62</w:t>
      </w:r>
      <w:r>
        <w:rPr>
          <w:noProof/>
        </w:rPr>
        <w:fldChar w:fldCharType="end"/>
      </w:r>
    </w:p>
    <w:p w14:paraId="40207761"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8.2.1: Main-Schleife</w:t>
      </w:r>
      <w:r>
        <w:rPr>
          <w:noProof/>
        </w:rPr>
        <w:tab/>
      </w:r>
      <w:r>
        <w:rPr>
          <w:noProof/>
        </w:rPr>
        <w:fldChar w:fldCharType="begin"/>
      </w:r>
      <w:r>
        <w:rPr>
          <w:noProof/>
        </w:rPr>
        <w:instrText xml:space="preserve"> PAGEREF _Toc196152864 \h </w:instrText>
      </w:r>
      <w:r>
        <w:rPr>
          <w:noProof/>
        </w:rPr>
      </w:r>
      <w:r>
        <w:rPr>
          <w:noProof/>
        </w:rPr>
        <w:fldChar w:fldCharType="separate"/>
      </w:r>
      <w:r>
        <w:rPr>
          <w:noProof/>
        </w:rPr>
        <w:t>63</w:t>
      </w:r>
      <w:r>
        <w:rPr>
          <w:noProof/>
        </w:rPr>
        <w:fldChar w:fldCharType="end"/>
      </w:r>
    </w:p>
    <w:p w14:paraId="3890AD83"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8.2.2: USB-Sequenz</w:t>
      </w:r>
      <w:r>
        <w:rPr>
          <w:noProof/>
        </w:rPr>
        <w:tab/>
      </w:r>
      <w:r>
        <w:rPr>
          <w:noProof/>
        </w:rPr>
        <w:fldChar w:fldCharType="begin"/>
      </w:r>
      <w:r>
        <w:rPr>
          <w:noProof/>
        </w:rPr>
        <w:instrText xml:space="preserve"> PAGEREF _Toc196152865 \h </w:instrText>
      </w:r>
      <w:r>
        <w:rPr>
          <w:noProof/>
        </w:rPr>
      </w:r>
      <w:r>
        <w:rPr>
          <w:noProof/>
        </w:rPr>
        <w:fldChar w:fldCharType="separate"/>
      </w:r>
      <w:r>
        <w:rPr>
          <w:noProof/>
        </w:rPr>
        <w:t>63</w:t>
      </w:r>
      <w:r>
        <w:rPr>
          <w:noProof/>
        </w:rPr>
        <w:fldChar w:fldCharType="end"/>
      </w:r>
    </w:p>
    <w:p w14:paraId="215D5C4C"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8.2.3: G-Code G-Auswertung</w:t>
      </w:r>
      <w:r>
        <w:rPr>
          <w:noProof/>
        </w:rPr>
        <w:tab/>
      </w:r>
      <w:r>
        <w:rPr>
          <w:noProof/>
        </w:rPr>
        <w:fldChar w:fldCharType="begin"/>
      </w:r>
      <w:r>
        <w:rPr>
          <w:noProof/>
        </w:rPr>
        <w:instrText xml:space="preserve"> PAGEREF _Toc196152866 \h </w:instrText>
      </w:r>
      <w:r>
        <w:rPr>
          <w:noProof/>
        </w:rPr>
      </w:r>
      <w:r>
        <w:rPr>
          <w:noProof/>
        </w:rPr>
        <w:fldChar w:fldCharType="separate"/>
      </w:r>
      <w:r>
        <w:rPr>
          <w:noProof/>
        </w:rPr>
        <w:t>64</w:t>
      </w:r>
      <w:r>
        <w:rPr>
          <w:noProof/>
        </w:rPr>
        <w:fldChar w:fldCharType="end"/>
      </w:r>
    </w:p>
    <w:p w14:paraId="15AAA40E"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8.2.4: G-Code M-Auswertung</w:t>
      </w:r>
      <w:r>
        <w:rPr>
          <w:noProof/>
        </w:rPr>
        <w:tab/>
      </w:r>
      <w:r>
        <w:rPr>
          <w:noProof/>
        </w:rPr>
        <w:fldChar w:fldCharType="begin"/>
      </w:r>
      <w:r>
        <w:rPr>
          <w:noProof/>
        </w:rPr>
        <w:instrText xml:space="preserve"> PAGEREF _Toc196152867 \h </w:instrText>
      </w:r>
      <w:r>
        <w:rPr>
          <w:noProof/>
        </w:rPr>
      </w:r>
      <w:r>
        <w:rPr>
          <w:noProof/>
        </w:rPr>
        <w:fldChar w:fldCharType="separate"/>
      </w:r>
      <w:r>
        <w:rPr>
          <w:noProof/>
        </w:rPr>
        <w:t>64</w:t>
      </w:r>
      <w:r>
        <w:rPr>
          <w:noProof/>
        </w:rPr>
        <w:fldChar w:fldCharType="end"/>
      </w:r>
    </w:p>
    <w:p w14:paraId="4E647BC3" w14:textId="77777777" w:rsidR="004D4334" w:rsidRDefault="004D4334">
      <w:pPr>
        <w:pStyle w:val="Abbildungsverzeichnis"/>
        <w:tabs>
          <w:tab w:val="right" w:leader="dot" w:pos="9629"/>
        </w:tabs>
        <w:rPr>
          <w:rFonts w:asciiTheme="minorHAnsi" w:eastAsiaTheme="minorEastAsia" w:hAnsiTheme="minorHAnsi"/>
          <w:bCs w:val="0"/>
          <w:noProof/>
          <w:color w:val="auto"/>
          <w:lang w:eastAsia="ja-JP"/>
        </w:rPr>
      </w:pPr>
      <w:r>
        <w:rPr>
          <w:noProof/>
        </w:rPr>
        <w:t>Abbildung 8.3.1: Grafische Benutzeroberfläche</w:t>
      </w:r>
      <w:r>
        <w:rPr>
          <w:noProof/>
        </w:rPr>
        <w:tab/>
      </w:r>
      <w:r>
        <w:rPr>
          <w:noProof/>
        </w:rPr>
        <w:fldChar w:fldCharType="begin"/>
      </w:r>
      <w:r>
        <w:rPr>
          <w:noProof/>
        </w:rPr>
        <w:instrText xml:space="preserve"> PAGEREF _Toc196152868 \h </w:instrText>
      </w:r>
      <w:r>
        <w:rPr>
          <w:noProof/>
        </w:rPr>
      </w:r>
      <w:r>
        <w:rPr>
          <w:noProof/>
        </w:rPr>
        <w:fldChar w:fldCharType="separate"/>
      </w:r>
      <w:r>
        <w:rPr>
          <w:noProof/>
        </w:rPr>
        <w:t>65</w:t>
      </w:r>
      <w:r>
        <w:rPr>
          <w:noProof/>
        </w:rPr>
        <w:fldChar w:fldCharType="end"/>
      </w:r>
    </w:p>
    <w:p w14:paraId="4EFC3369" w14:textId="77777777" w:rsidR="00743D0E" w:rsidRPr="00B974A0" w:rsidRDefault="00743D0E">
      <w:pPr>
        <w:pStyle w:val="Textkrper"/>
        <w:pPrChange w:id="1853" w:author="Dennis Hohmann" w:date="2012-04-15T00:39:00Z">
          <w:pPr>
            <w:pStyle w:val="Abbildungsverzeichnis"/>
          </w:pPr>
        </w:pPrChange>
      </w:pPr>
      <w:r>
        <w:fldChar w:fldCharType="end"/>
      </w:r>
    </w:p>
    <w:p w14:paraId="3C4D17BD" w14:textId="77777777" w:rsidR="00743D0E" w:rsidRDefault="00743D0E" w:rsidP="00E60F49">
      <w:pPr>
        <w:pStyle w:val="berschrift2"/>
      </w:pPr>
      <w:r>
        <w:br w:type="page"/>
      </w:r>
      <w:bookmarkStart w:id="1854" w:name="_Toc196153127"/>
      <w:r w:rsidRPr="0082447F">
        <w:t>Abkürzungsverzeichnis</w:t>
      </w:r>
      <w:bookmarkEnd w:id="1854"/>
    </w:p>
    <w:p w14:paraId="03B75C40" w14:textId="77777777" w:rsidR="00020425" w:rsidRPr="00020425" w:rsidRDefault="00020425" w:rsidP="00020425"/>
    <w:tbl>
      <w:tblPr>
        <w:tblW w:w="9654" w:type="dxa"/>
        <w:tblInd w:w="55" w:type="dxa"/>
        <w:tblLayout w:type="fixed"/>
        <w:tblCellMar>
          <w:left w:w="70" w:type="dxa"/>
          <w:right w:w="70" w:type="dxa"/>
        </w:tblCellMar>
        <w:tblLook w:val="04A0" w:firstRow="1" w:lastRow="0" w:firstColumn="1" w:lastColumn="0" w:noHBand="0" w:noVBand="1"/>
        <w:tblPrChange w:id="1855" w:author="Dennis Hohmann" w:date="2012-04-15T01:56:00Z">
          <w:tblPr>
            <w:tblW w:w="9796"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PrChange>
      </w:tblPr>
      <w:tblGrid>
        <w:gridCol w:w="1433"/>
        <w:gridCol w:w="2961"/>
        <w:gridCol w:w="1433"/>
        <w:gridCol w:w="2394"/>
        <w:gridCol w:w="1433"/>
        <w:tblGridChange w:id="1856">
          <w:tblGrid>
            <w:gridCol w:w="55"/>
            <w:gridCol w:w="1378"/>
            <w:gridCol w:w="3016"/>
            <w:gridCol w:w="1378"/>
            <w:gridCol w:w="2449"/>
            <w:gridCol w:w="1520"/>
          </w:tblGrid>
        </w:tblGridChange>
      </w:tblGrid>
      <w:tr w:rsidR="00743D0E" w:rsidRPr="00FB133F" w14:paraId="4F7A5879" w14:textId="77777777" w:rsidTr="002E5C5D">
        <w:trPr>
          <w:trHeight w:val="300"/>
          <w:trPrChange w:id="1857" w:author="Dennis Hohmann" w:date="2012-04-15T01:56:00Z">
            <w:trPr>
              <w:trHeight w:val="300"/>
            </w:trPr>
          </w:trPrChange>
        </w:trPr>
        <w:tc>
          <w:tcPr>
            <w:tcW w:w="1433" w:type="dxa"/>
            <w:shd w:val="clear" w:color="auto" w:fill="auto"/>
            <w:noWrap/>
            <w:tcPrChange w:id="1858" w:author="Dennis Hohmann" w:date="2012-04-15T01:56:00Z">
              <w:tcPr>
                <w:tcW w:w="1433" w:type="dxa"/>
                <w:gridSpan w:val="2"/>
                <w:shd w:val="clear" w:color="auto" w:fill="auto"/>
                <w:noWrap/>
              </w:tcPr>
            </w:tcPrChange>
          </w:tcPr>
          <w:p w14:paraId="74948A45" w14:textId="77777777" w:rsidR="00743D0E" w:rsidRPr="00FB133F" w:rsidRDefault="00743D0E">
            <w:pPr>
              <w:pStyle w:val="Textkrper"/>
              <w:jc w:val="left"/>
              <w:rPr>
                <w:lang w:eastAsia="de-DE"/>
              </w:rPr>
              <w:pPrChange w:id="1859" w:author="Dennis Hohmann" w:date="2012-04-15T01:03:00Z">
                <w:pPr>
                  <w:pStyle w:val="Textkrper"/>
                </w:pPr>
              </w:pPrChange>
            </w:pPr>
            <w:ins w:id="1860" w:author="Dennis Hohmann" w:date="2012-04-15T01:56:00Z">
              <w:r>
                <w:rPr>
                  <w:lang w:eastAsia="de-DE"/>
                </w:rPr>
                <w:t>A</w:t>
              </w:r>
            </w:ins>
          </w:p>
        </w:tc>
        <w:tc>
          <w:tcPr>
            <w:tcW w:w="4394" w:type="dxa"/>
            <w:gridSpan w:val="2"/>
            <w:shd w:val="clear" w:color="auto" w:fill="auto"/>
            <w:noWrap/>
            <w:tcPrChange w:id="1861" w:author="Dennis Hohmann" w:date="2012-04-15T01:56:00Z">
              <w:tcPr>
                <w:tcW w:w="4394" w:type="dxa"/>
                <w:gridSpan w:val="2"/>
                <w:shd w:val="clear" w:color="auto" w:fill="auto"/>
                <w:noWrap/>
              </w:tcPr>
            </w:tcPrChange>
          </w:tcPr>
          <w:p w14:paraId="01896664" w14:textId="77777777" w:rsidR="00743D0E" w:rsidRPr="00FB133F" w:rsidRDefault="00743D0E">
            <w:pPr>
              <w:pStyle w:val="Textkrper"/>
              <w:jc w:val="left"/>
              <w:rPr>
                <w:lang w:eastAsia="de-DE"/>
              </w:rPr>
              <w:pPrChange w:id="1862" w:author="Dennis Hohmann" w:date="2012-04-15T01:03:00Z">
                <w:pPr/>
              </w:pPrChange>
            </w:pPr>
            <w:ins w:id="1863" w:author="Dennis Hohmann" w:date="2012-04-15T01:56:00Z">
              <w:r>
                <w:rPr>
                  <w:lang w:eastAsia="de-DE"/>
                </w:rPr>
                <w:t>Ampere</w:t>
              </w:r>
            </w:ins>
          </w:p>
        </w:tc>
        <w:tc>
          <w:tcPr>
            <w:tcW w:w="3827" w:type="dxa"/>
            <w:gridSpan w:val="2"/>
            <w:shd w:val="clear" w:color="auto" w:fill="auto"/>
            <w:noWrap/>
            <w:tcPrChange w:id="1864" w:author="Dennis Hohmann" w:date="2012-04-15T01:56:00Z">
              <w:tcPr>
                <w:tcW w:w="3969" w:type="dxa"/>
                <w:gridSpan w:val="2"/>
                <w:shd w:val="clear" w:color="auto" w:fill="auto"/>
                <w:noWrap/>
              </w:tcPr>
            </w:tcPrChange>
          </w:tcPr>
          <w:p w14:paraId="0F29BE68" w14:textId="77777777" w:rsidR="00743D0E" w:rsidRPr="00FB133F" w:rsidRDefault="00743D0E" w:rsidP="002E5C5D">
            <w:pPr>
              <w:pStyle w:val="Textkrper"/>
              <w:jc w:val="left"/>
              <w:rPr>
                <w:lang w:eastAsia="de-DE"/>
              </w:rPr>
            </w:pPr>
            <w:ins w:id="1865" w:author="Dennis Hohmann" w:date="2012-04-15T01:56:00Z">
              <w:r>
                <w:rPr>
                  <w:lang w:eastAsia="de-DE"/>
                </w:rPr>
                <w:t>Strom</w:t>
              </w:r>
            </w:ins>
          </w:p>
        </w:tc>
      </w:tr>
      <w:tr w:rsidR="00743D0E" w:rsidRPr="00FB133F" w14:paraId="12FF581D" w14:textId="77777777" w:rsidTr="002E5C5D">
        <w:trPr>
          <w:trHeight w:val="300"/>
          <w:trPrChange w:id="1866" w:author="Dennis Hohmann" w:date="2012-04-15T01:56:00Z">
            <w:trPr>
              <w:trHeight w:val="300"/>
            </w:trPr>
          </w:trPrChange>
        </w:trPr>
        <w:tc>
          <w:tcPr>
            <w:tcW w:w="1433" w:type="dxa"/>
            <w:shd w:val="clear" w:color="auto" w:fill="auto"/>
            <w:noWrap/>
            <w:tcPrChange w:id="1867" w:author="Dennis Hohmann" w:date="2012-04-15T01:56:00Z">
              <w:tcPr>
                <w:tcW w:w="1433" w:type="dxa"/>
                <w:gridSpan w:val="2"/>
                <w:shd w:val="clear" w:color="auto" w:fill="auto"/>
                <w:noWrap/>
              </w:tcPr>
            </w:tcPrChange>
          </w:tcPr>
          <w:p w14:paraId="23A1043F" w14:textId="77777777" w:rsidR="00743D0E" w:rsidRPr="00FB133F" w:rsidRDefault="00743D0E">
            <w:pPr>
              <w:pStyle w:val="Textkrper"/>
              <w:jc w:val="left"/>
              <w:rPr>
                <w:lang w:eastAsia="de-DE"/>
              </w:rPr>
              <w:pPrChange w:id="1868" w:author="Dennis Hohmann" w:date="2012-04-15T01:03:00Z">
                <w:pPr/>
              </w:pPrChange>
            </w:pPr>
            <w:ins w:id="1869" w:author="Dennis Hohmann" w:date="2012-04-15T01:56:00Z">
              <w:r w:rsidRPr="00FB133F">
                <w:rPr>
                  <w:lang w:eastAsia="de-DE"/>
                </w:rPr>
                <w:t>AC</w:t>
              </w:r>
            </w:ins>
          </w:p>
        </w:tc>
        <w:tc>
          <w:tcPr>
            <w:tcW w:w="4394" w:type="dxa"/>
            <w:gridSpan w:val="2"/>
            <w:shd w:val="clear" w:color="auto" w:fill="auto"/>
            <w:noWrap/>
            <w:tcPrChange w:id="1870" w:author="Dennis Hohmann" w:date="2012-04-15T01:56:00Z">
              <w:tcPr>
                <w:tcW w:w="4394" w:type="dxa"/>
                <w:gridSpan w:val="2"/>
                <w:shd w:val="clear" w:color="auto" w:fill="auto"/>
                <w:noWrap/>
              </w:tcPr>
            </w:tcPrChange>
          </w:tcPr>
          <w:p w14:paraId="732C9E6E" w14:textId="77777777" w:rsidR="00743D0E" w:rsidRPr="00FB133F" w:rsidRDefault="00743D0E">
            <w:pPr>
              <w:pStyle w:val="Textkrper"/>
              <w:jc w:val="left"/>
              <w:rPr>
                <w:lang w:eastAsia="de-DE"/>
              </w:rPr>
              <w:pPrChange w:id="1871" w:author="Dennis Hohmann" w:date="2012-04-15T01:03:00Z">
                <w:pPr/>
              </w:pPrChange>
            </w:pPr>
            <w:ins w:id="1872" w:author="Dennis Hohmann" w:date="2012-04-15T01:56:00Z">
              <w:r w:rsidRPr="00FB133F">
                <w:rPr>
                  <w:lang w:eastAsia="de-DE"/>
                </w:rPr>
                <w:t>Alternating Current</w:t>
              </w:r>
            </w:ins>
          </w:p>
        </w:tc>
        <w:tc>
          <w:tcPr>
            <w:tcW w:w="3827" w:type="dxa"/>
            <w:gridSpan w:val="2"/>
            <w:shd w:val="clear" w:color="auto" w:fill="auto"/>
            <w:noWrap/>
            <w:tcPrChange w:id="1873" w:author="Dennis Hohmann" w:date="2012-04-15T01:56:00Z">
              <w:tcPr>
                <w:tcW w:w="3969" w:type="dxa"/>
                <w:gridSpan w:val="2"/>
                <w:shd w:val="clear" w:color="auto" w:fill="auto"/>
                <w:noWrap/>
              </w:tcPr>
            </w:tcPrChange>
          </w:tcPr>
          <w:p w14:paraId="11C6CEFC" w14:textId="77777777" w:rsidR="00743D0E" w:rsidRPr="00FB133F" w:rsidRDefault="00743D0E">
            <w:pPr>
              <w:pStyle w:val="Textkrper"/>
              <w:jc w:val="left"/>
              <w:rPr>
                <w:lang w:eastAsia="de-DE"/>
              </w:rPr>
              <w:pPrChange w:id="1874" w:author="Dennis Hohmann" w:date="2012-04-15T01:03:00Z">
                <w:pPr/>
              </w:pPrChange>
            </w:pPr>
            <w:ins w:id="1875" w:author="Dennis Hohmann" w:date="2012-04-15T01:56:00Z">
              <w:r w:rsidRPr="00FB133F">
                <w:rPr>
                  <w:lang w:eastAsia="de-DE"/>
                </w:rPr>
                <w:t>Wechselstrom</w:t>
              </w:r>
            </w:ins>
          </w:p>
        </w:tc>
      </w:tr>
      <w:tr w:rsidR="00743D0E" w:rsidRPr="00FB133F" w14:paraId="637C1D35" w14:textId="77777777" w:rsidTr="002E5C5D">
        <w:trPr>
          <w:trHeight w:val="300"/>
          <w:trPrChange w:id="1876" w:author="Dennis Hohmann" w:date="2012-04-15T01:56:00Z">
            <w:trPr>
              <w:trHeight w:val="300"/>
            </w:trPr>
          </w:trPrChange>
        </w:trPr>
        <w:tc>
          <w:tcPr>
            <w:tcW w:w="1433" w:type="dxa"/>
            <w:shd w:val="clear" w:color="auto" w:fill="auto"/>
            <w:noWrap/>
            <w:tcPrChange w:id="1877" w:author="Dennis Hohmann" w:date="2012-04-15T01:56:00Z">
              <w:tcPr>
                <w:tcW w:w="1433" w:type="dxa"/>
                <w:gridSpan w:val="2"/>
                <w:shd w:val="clear" w:color="auto" w:fill="auto"/>
                <w:noWrap/>
              </w:tcPr>
            </w:tcPrChange>
          </w:tcPr>
          <w:p w14:paraId="68E41DB6" w14:textId="77777777" w:rsidR="00743D0E" w:rsidRPr="00FB133F" w:rsidRDefault="00743D0E">
            <w:pPr>
              <w:pStyle w:val="Textkrper"/>
              <w:jc w:val="left"/>
              <w:rPr>
                <w:lang w:eastAsia="de-DE"/>
              </w:rPr>
              <w:pPrChange w:id="1878" w:author="Dennis Hohmann" w:date="2012-04-15T01:03:00Z">
                <w:pPr/>
              </w:pPrChange>
            </w:pPr>
            <w:ins w:id="1879" w:author="Dennis Hohmann" w:date="2012-04-15T01:56:00Z">
              <w:r w:rsidRPr="00FB133F">
                <w:rPr>
                  <w:lang w:eastAsia="de-DE"/>
                </w:rPr>
                <w:t>BAUD</w:t>
              </w:r>
            </w:ins>
          </w:p>
        </w:tc>
        <w:tc>
          <w:tcPr>
            <w:tcW w:w="4394" w:type="dxa"/>
            <w:gridSpan w:val="2"/>
            <w:shd w:val="clear" w:color="auto" w:fill="auto"/>
            <w:noWrap/>
            <w:tcPrChange w:id="1880" w:author="Dennis Hohmann" w:date="2012-04-15T01:56:00Z">
              <w:tcPr>
                <w:tcW w:w="4394" w:type="dxa"/>
                <w:gridSpan w:val="2"/>
                <w:shd w:val="clear" w:color="auto" w:fill="auto"/>
                <w:noWrap/>
              </w:tcPr>
            </w:tcPrChange>
          </w:tcPr>
          <w:p w14:paraId="1254AC68" w14:textId="77777777" w:rsidR="00743D0E" w:rsidRPr="00FB133F" w:rsidRDefault="00743D0E">
            <w:pPr>
              <w:pStyle w:val="Textkrper"/>
              <w:jc w:val="left"/>
              <w:rPr>
                <w:lang w:eastAsia="de-DE"/>
              </w:rPr>
              <w:pPrChange w:id="1881" w:author="Dennis Hohmann" w:date="2012-04-15T01:03:00Z">
                <w:pPr/>
              </w:pPrChange>
            </w:pPr>
          </w:p>
        </w:tc>
        <w:tc>
          <w:tcPr>
            <w:tcW w:w="3827" w:type="dxa"/>
            <w:gridSpan w:val="2"/>
            <w:shd w:val="clear" w:color="auto" w:fill="auto"/>
            <w:noWrap/>
            <w:tcPrChange w:id="1882" w:author="Dennis Hohmann" w:date="2012-04-15T01:56:00Z">
              <w:tcPr>
                <w:tcW w:w="3969" w:type="dxa"/>
                <w:gridSpan w:val="2"/>
                <w:shd w:val="clear" w:color="auto" w:fill="auto"/>
                <w:noWrap/>
              </w:tcPr>
            </w:tcPrChange>
          </w:tcPr>
          <w:p w14:paraId="5566CABA" w14:textId="77777777" w:rsidR="00743D0E" w:rsidRPr="00FB133F" w:rsidRDefault="00743D0E">
            <w:pPr>
              <w:pStyle w:val="Textkrper"/>
              <w:jc w:val="left"/>
              <w:rPr>
                <w:lang w:eastAsia="de-DE"/>
              </w:rPr>
              <w:pPrChange w:id="1883" w:author="Dennis Hohmann" w:date="2012-04-15T01:03:00Z">
                <w:pPr/>
              </w:pPrChange>
            </w:pPr>
            <w:ins w:id="1884" w:author="Dennis Hohmann" w:date="2012-04-15T01:56:00Z">
              <w:r>
                <w:rPr>
                  <w:lang w:eastAsia="de-DE"/>
                </w:rPr>
                <w:t>Einheit der Symbolrate</w:t>
              </w:r>
            </w:ins>
          </w:p>
        </w:tc>
      </w:tr>
      <w:tr w:rsidR="00743D0E" w:rsidRPr="00FB133F" w14:paraId="60621F46" w14:textId="77777777" w:rsidTr="002E5C5D">
        <w:trPr>
          <w:trHeight w:val="300"/>
          <w:trPrChange w:id="1885" w:author="Dennis Hohmann" w:date="2012-04-15T01:52:00Z">
            <w:trPr>
              <w:trHeight w:val="300"/>
            </w:trPr>
          </w:trPrChange>
        </w:trPr>
        <w:tc>
          <w:tcPr>
            <w:tcW w:w="1433" w:type="dxa"/>
            <w:shd w:val="clear" w:color="auto" w:fill="auto"/>
            <w:noWrap/>
            <w:tcPrChange w:id="1886" w:author="Dennis Hohmann" w:date="2012-04-15T01:52:00Z">
              <w:tcPr>
                <w:tcW w:w="1433" w:type="dxa"/>
                <w:gridSpan w:val="2"/>
                <w:shd w:val="clear" w:color="auto" w:fill="auto"/>
                <w:noWrap/>
              </w:tcPr>
            </w:tcPrChange>
          </w:tcPr>
          <w:p w14:paraId="2B7959B7" w14:textId="77777777" w:rsidR="00743D0E" w:rsidRPr="00FB133F" w:rsidRDefault="00743D0E">
            <w:pPr>
              <w:pStyle w:val="Textkrper"/>
              <w:jc w:val="left"/>
              <w:rPr>
                <w:lang w:eastAsia="de-DE"/>
              </w:rPr>
              <w:pPrChange w:id="1887" w:author="Dennis Hohmann" w:date="2012-04-15T01:03:00Z">
                <w:pPr/>
              </w:pPrChange>
            </w:pPr>
            <w:ins w:id="1888" w:author="Dennis Hohmann" w:date="2012-04-15T01:56:00Z">
              <w:r w:rsidRPr="00FB133F">
                <w:rPr>
                  <w:lang w:eastAsia="de-DE"/>
                </w:rPr>
                <w:t>Brown-Out</w:t>
              </w:r>
            </w:ins>
            <w:del w:id="1889" w:author="Dennis Hohmann" w:date="2012-04-15T01:12:00Z">
              <w:r w:rsidRPr="00FB133F" w:rsidDel="00F175F1">
                <w:rPr>
                  <w:lang w:eastAsia="de-DE"/>
                </w:rPr>
                <w:delText>AC</w:delText>
              </w:r>
            </w:del>
          </w:p>
        </w:tc>
        <w:tc>
          <w:tcPr>
            <w:tcW w:w="4394" w:type="dxa"/>
            <w:gridSpan w:val="2"/>
            <w:shd w:val="clear" w:color="auto" w:fill="auto"/>
            <w:noWrap/>
            <w:tcPrChange w:id="1890" w:author="Dennis Hohmann" w:date="2012-04-15T01:52:00Z">
              <w:tcPr>
                <w:tcW w:w="4394" w:type="dxa"/>
                <w:gridSpan w:val="2"/>
                <w:shd w:val="clear" w:color="auto" w:fill="auto"/>
                <w:noWrap/>
              </w:tcPr>
            </w:tcPrChange>
          </w:tcPr>
          <w:p w14:paraId="697384B0" w14:textId="77777777" w:rsidR="00743D0E" w:rsidRPr="00FB133F" w:rsidRDefault="00743D0E">
            <w:pPr>
              <w:pStyle w:val="Textkrper"/>
              <w:jc w:val="left"/>
              <w:rPr>
                <w:lang w:eastAsia="de-DE"/>
              </w:rPr>
              <w:pPrChange w:id="1891" w:author="Dennis Hohmann" w:date="2012-04-15T01:03:00Z">
                <w:pPr/>
              </w:pPrChange>
            </w:pPr>
            <w:del w:id="1892" w:author="Dennis Hohmann" w:date="2012-04-15T01:12:00Z">
              <w:r w:rsidRPr="00FB133F" w:rsidDel="00F175F1">
                <w:rPr>
                  <w:lang w:eastAsia="de-DE"/>
                </w:rPr>
                <w:delText>Alternating Current</w:delText>
              </w:r>
            </w:del>
          </w:p>
        </w:tc>
        <w:tc>
          <w:tcPr>
            <w:tcW w:w="3827" w:type="dxa"/>
            <w:gridSpan w:val="2"/>
            <w:shd w:val="clear" w:color="auto" w:fill="auto"/>
            <w:noWrap/>
            <w:tcPrChange w:id="1893" w:author="Dennis Hohmann" w:date="2012-04-15T01:52:00Z">
              <w:tcPr>
                <w:tcW w:w="3969" w:type="dxa"/>
                <w:gridSpan w:val="2"/>
                <w:shd w:val="clear" w:color="auto" w:fill="auto"/>
                <w:noWrap/>
              </w:tcPr>
            </w:tcPrChange>
          </w:tcPr>
          <w:p w14:paraId="0FB65185" w14:textId="77777777" w:rsidR="00743D0E" w:rsidRPr="00FB133F" w:rsidRDefault="00743D0E">
            <w:pPr>
              <w:pStyle w:val="Textkrper"/>
              <w:jc w:val="left"/>
              <w:rPr>
                <w:lang w:eastAsia="de-DE"/>
              </w:rPr>
              <w:pPrChange w:id="1894" w:author="Dennis Hohmann" w:date="2012-04-15T01:03:00Z">
                <w:pPr/>
              </w:pPrChange>
            </w:pPr>
            <w:ins w:id="1895" w:author="Dennis Hohmann" w:date="2012-04-15T01:56:00Z">
              <w:r>
                <w:rPr>
                  <w:lang w:eastAsia="de-DE"/>
                </w:rPr>
                <w:t>Spannungsabfall</w:t>
              </w:r>
            </w:ins>
            <w:del w:id="1896" w:author="Dennis Hohmann" w:date="2012-04-15T01:12:00Z">
              <w:r w:rsidRPr="00FB133F" w:rsidDel="00F175F1">
                <w:rPr>
                  <w:lang w:eastAsia="de-DE"/>
                </w:rPr>
                <w:delText>Wechselstrom</w:delText>
              </w:r>
            </w:del>
          </w:p>
        </w:tc>
      </w:tr>
      <w:tr w:rsidR="00743D0E" w:rsidRPr="00FB133F" w14:paraId="3D6F249C" w14:textId="77777777" w:rsidTr="002E5C5D">
        <w:trPr>
          <w:trHeight w:val="300"/>
          <w:trPrChange w:id="1897" w:author="Dennis Hohmann" w:date="2012-04-15T01:52:00Z">
            <w:trPr>
              <w:trHeight w:val="300"/>
            </w:trPr>
          </w:trPrChange>
        </w:trPr>
        <w:tc>
          <w:tcPr>
            <w:tcW w:w="1433" w:type="dxa"/>
            <w:shd w:val="clear" w:color="auto" w:fill="auto"/>
            <w:noWrap/>
            <w:tcPrChange w:id="1898" w:author="Dennis Hohmann" w:date="2012-04-15T01:52:00Z">
              <w:tcPr>
                <w:tcW w:w="1433" w:type="dxa"/>
                <w:gridSpan w:val="2"/>
                <w:shd w:val="clear" w:color="auto" w:fill="auto"/>
                <w:noWrap/>
              </w:tcPr>
            </w:tcPrChange>
          </w:tcPr>
          <w:p w14:paraId="2F56B6F8" w14:textId="77777777" w:rsidR="00743D0E" w:rsidRPr="00FB133F" w:rsidRDefault="00743D0E">
            <w:pPr>
              <w:pStyle w:val="Textkrper"/>
              <w:jc w:val="left"/>
              <w:rPr>
                <w:lang w:eastAsia="de-DE"/>
              </w:rPr>
              <w:pPrChange w:id="1899" w:author="Dennis Hohmann" w:date="2012-04-15T01:03:00Z">
                <w:pPr/>
              </w:pPrChange>
            </w:pPr>
            <w:ins w:id="1900" w:author="Dennis Hohmann" w:date="2012-04-15T01:56:00Z">
              <w:r w:rsidRPr="00FB133F">
                <w:rPr>
                  <w:lang w:eastAsia="de-DE"/>
                </w:rPr>
                <w:t>CAD</w:t>
              </w:r>
            </w:ins>
            <w:del w:id="1901" w:author="Dennis Hohmann" w:date="2012-04-15T01:12:00Z">
              <w:r w:rsidRPr="00FB133F" w:rsidDel="00F175F1">
                <w:rPr>
                  <w:lang w:eastAsia="de-DE"/>
                </w:rPr>
                <w:delText>BAUD</w:delText>
              </w:r>
            </w:del>
          </w:p>
        </w:tc>
        <w:tc>
          <w:tcPr>
            <w:tcW w:w="4394" w:type="dxa"/>
            <w:gridSpan w:val="2"/>
            <w:shd w:val="clear" w:color="auto" w:fill="auto"/>
            <w:noWrap/>
            <w:tcPrChange w:id="1902" w:author="Dennis Hohmann" w:date="2012-04-15T01:52:00Z">
              <w:tcPr>
                <w:tcW w:w="4394" w:type="dxa"/>
                <w:gridSpan w:val="2"/>
                <w:shd w:val="clear" w:color="auto" w:fill="auto"/>
                <w:noWrap/>
              </w:tcPr>
            </w:tcPrChange>
          </w:tcPr>
          <w:p w14:paraId="2CB60935" w14:textId="77777777" w:rsidR="00743D0E" w:rsidRPr="00FB133F" w:rsidRDefault="00743D0E">
            <w:pPr>
              <w:pStyle w:val="Textkrper"/>
              <w:jc w:val="left"/>
              <w:rPr>
                <w:lang w:eastAsia="de-DE"/>
              </w:rPr>
              <w:pPrChange w:id="1903" w:author="Dennis Hohmann" w:date="2012-04-15T01:03:00Z">
                <w:pPr/>
              </w:pPrChange>
            </w:pPr>
            <w:ins w:id="1904" w:author="Dennis Hohmann" w:date="2012-04-15T01:56:00Z">
              <w:r w:rsidRPr="00FB133F">
                <w:rPr>
                  <w:lang w:eastAsia="de-DE"/>
                </w:rPr>
                <w:t xml:space="preserve">Computer Aided Design </w:t>
              </w:r>
            </w:ins>
          </w:p>
        </w:tc>
        <w:tc>
          <w:tcPr>
            <w:tcW w:w="3827" w:type="dxa"/>
            <w:gridSpan w:val="2"/>
            <w:shd w:val="clear" w:color="auto" w:fill="auto"/>
            <w:noWrap/>
            <w:tcPrChange w:id="1905" w:author="Dennis Hohmann" w:date="2012-04-15T01:52:00Z">
              <w:tcPr>
                <w:tcW w:w="3969" w:type="dxa"/>
                <w:gridSpan w:val="2"/>
                <w:shd w:val="clear" w:color="auto" w:fill="auto"/>
                <w:noWrap/>
              </w:tcPr>
            </w:tcPrChange>
          </w:tcPr>
          <w:p w14:paraId="5E8C0A2C" w14:textId="77777777" w:rsidR="00743D0E" w:rsidRPr="00FB133F" w:rsidRDefault="00743D0E">
            <w:pPr>
              <w:pStyle w:val="Textkrper"/>
              <w:jc w:val="left"/>
              <w:rPr>
                <w:lang w:eastAsia="de-DE"/>
              </w:rPr>
              <w:pPrChange w:id="1906" w:author="Dennis Hohmann" w:date="2012-04-15T01:03:00Z">
                <w:pPr/>
              </w:pPrChange>
            </w:pPr>
            <w:ins w:id="1907" w:author="Dennis Hohmann" w:date="2012-04-15T01:56:00Z">
              <w:r w:rsidRPr="00FB133F">
                <w:rPr>
                  <w:lang w:eastAsia="de-DE"/>
                </w:rPr>
                <w:t>Computergestützte Konstruktion</w:t>
              </w:r>
            </w:ins>
            <w:del w:id="1908" w:author="Dennis Hohmann" w:date="2012-04-15T01:06:00Z">
              <w:r w:rsidDel="0088043D">
                <w:rPr>
                  <w:lang w:eastAsia="de-DE"/>
                </w:rPr>
                <w:delText>Übertragungsgeschwindigkeit</w:delText>
              </w:r>
            </w:del>
          </w:p>
        </w:tc>
      </w:tr>
      <w:tr w:rsidR="00743D0E" w:rsidRPr="00FB133F" w14:paraId="719CB58F" w14:textId="77777777" w:rsidTr="002E5C5D">
        <w:trPr>
          <w:trHeight w:val="300"/>
          <w:trPrChange w:id="1909" w:author="Dennis Hohmann" w:date="2012-04-15T01:52:00Z">
            <w:trPr>
              <w:trHeight w:val="300"/>
            </w:trPr>
          </w:trPrChange>
        </w:trPr>
        <w:tc>
          <w:tcPr>
            <w:tcW w:w="1433" w:type="dxa"/>
            <w:shd w:val="clear" w:color="auto" w:fill="auto"/>
            <w:noWrap/>
            <w:tcPrChange w:id="1910" w:author="Dennis Hohmann" w:date="2012-04-15T01:52:00Z">
              <w:tcPr>
                <w:tcW w:w="1433" w:type="dxa"/>
                <w:gridSpan w:val="2"/>
                <w:shd w:val="clear" w:color="auto" w:fill="auto"/>
                <w:noWrap/>
              </w:tcPr>
            </w:tcPrChange>
          </w:tcPr>
          <w:p w14:paraId="6BDC3A5A" w14:textId="77777777" w:rsidR="00743D0E" w:rsidRPr="00FB133F" w:rsidRDefault="00743D0E">
            <w:pPr>
              <w:pStyle w:val="Textkrper"/>
              <w:jc w:val="left"/>
              <w:rPr>
                <w:lang w:eastAsia="de-DE"/>
              </w:rPr>
              <w:pPrChange w:id="1911" w:author="Dennis Hohmann" w:date="2012-04-15T01:03:00Z">
                <w:pPr/>
              </w:pPrChange>
            </w:pPr>
            <w:ins w:id="1912" w:author="Dennis Hohmann" w:date="2012-04-15T01:56:00Z">
              <w:r w:rsidRPr="00FB133F">
                <w:rPr>
                  <w:lang w:eastAsia="de-DE"/>
                </w:rPr>
                <w:t>CNC</w:t>
              </w:r>
            </w:ins>
            <w:del w:id="1913" w:author="Dennis Hohmann" w:date="2012-04-15T01:12:00Z">
              <w:r w:rsidRPr="00FB133F" w:rsidDel="00F175F1">
                <w:rPr>
                  <w:lang w:eastAsia="de-DE"/>
                </w:rPr>
                <w:delText>Brown-Out</w:delText>
              </w:r>
            </w:del>
          </w:p>
        </w:tc>
        <w:tc>
          <w:tcPr>
            <w:tcW w:w="4394" w:type="dxa"/>
            <w:gridSpan w:val="2"/>
            <w:shd w:val="clear" w:color="auto" w:fill="auto"/>
            <w:noWrap/>
            <w:tcPrChange w:id="1914" w:author="Dennis Hohmann" w:date="2012-04-15T01:52:00Z">
              <w:tcPr>
                <w:tcW w:w="4394" w:type="dxa"/>
                <w:gridSpan w:val="2"/>
                <w:shd w:val="clear" w:color="auto" w:fill="auto"/>
                <w:noWrap/>
              </w:tcPr>
            </w:tcPrChange>
          </w:tcPr>
          <w:p w14:paraId="7AB78C0C" w14:textId="77777777" w:rsidR="00743D0E" w:rsidRPr="00FB133F" w:rsidRDefault="00743D0E">
            <w:pPr>
              <w:pStyle w:val="Textkrper"/>
              <w:jc w:val="left"/>
              <w:rPr>
                <w:lang w:eastAsia="de-DE"/>
              </w:rPr>
              <w:pPrChange w:id="1915" w:author="Dennis Hohmann" w:date="2012-04-15T01:03:00Z">
                <w:pPr/>
              </w:pPrChange>
            </w:pPr>
            <w:ins w:id="1916" w:author="Dennis Hohmann" w:date="2012-04-15T01:56:00Z">
              <w:r w:rsidRPr="00FB133F">
                <w:rPr>
                  <w:lang w:eastAsia="de-DE"/>
                </w:rPr>
                <w:t>Computer</w:t>
              </w:r>
              <w:r>
                <w:rPr>
                  <w:lang w:eastAsia="de-DE"/>
                </w:rPr>
                <w:t>ized</w:t>
              </w:r>
              <w:r w:rsidRPr="00FB133F">
                <w:rPr>
                  <w:lang w:eastAsia="de-DE"/>
                </w:rPr>
                <w:t xml:space="preserve"> Numerical Control</w:t>
              </w:r>
            </w:ins>
          </w:p>
        </w:tc>
        <w:tc>
          <w:tcPr>
            <w:tcW w:w="3827" w:type="dxa"/>
            <w:gridSpan w:val="2"/>
            <w:shd w:val="clear" w:color="auto" w:fill="auto"/>
            <w:noWrap/>
            <w:tcPrChange w:id="1917" w:author="Dennis Hohmann" w:date="2012-04-15T01:52:00Z">
              <w:tcPr>
                <w:tcW w:w="3969" w:type="dxa"/>
                <w:gridSpan w:val="2"/>
                <w:shd w:val="clear" w:color="auto" w:fill="auto"/>
                <w:noWrap/>
              </w:tcPr>
            </w:tcPrChange>
          </w:tcPr>
          <w:p w14:paraId="6E84A437" w14:textId="77777777" w:rsidR="00743D0E" w:rsidRPr="00FB133F" w:rsidRDefault="00743D0E">
            <w:pPr>
              <w:pStyle w:val="Textkrper"/>
              <w:jc w:val="left"/>
              <w:rPr>
                <w:lang w:eastAsia="de-DE"/>
              </w:rPr>
              <w:pPrChange w:id="1918" w:author="Dennis Hohmann" w:date="2012-04-15T01:03:00Z">
                <w:pPr/>
              </w:pPrChange>
            </w:pPr>
            <w:ins w:id="1919" w:author="Dennis Hohmann" w:date="2012-04-15T01:56:00Z">
              <w:r w:rsidRPr="00FB133F">
                <w:rPr>
                  <w:lang w:eastAsia="de-DE"/>
                </w:rPr>
                <w:t>Computergestützte Steuerung</w:t>
              </w:r>
            </w:ins>
          </w:p>
        </w:tc>
      </w:tr>
      <w:tr w:rsidR="00743D0E" w:rsidRPr="00FB133F" w14:paraId="4CDE2B35" w14:textId="77777777" w:rsidTr="002E5C5D">
        <w:trPr>
          <w:trHeight w:val="300"/>
          <w:trPrChange w:id="1920" w:author="Dennis Hohmann" w:date="2012-04-15T01:52:00Z">
            <w:trPr>
              <w:trHeight w:val="300"/>
            </w:trPr>
          </w:trPrChange>
        </w:trPr>
        <w:tc>
          <w:tcPr>
            <w:tcW w:w="1433" w:type="dxa"/>
            <w:shd w:val="clear" w:color="auto" w:fill="auto"/>
            <w:noWrap/>
            <w:tcPrChange w:id="1921" w:author="Dennis Hohmann" w:date="2012-04-15T01:52:00Z">
              <w:tcPr>
                <w:tcW w:w="1433" w:type="dxa"/>
                <w:gridSpan w:val="2"/>
                <w:shd w:val="clear" w:color="auto" w:fill="auto"/>
                <w:noWrap/>
              </w:tcPr>
            </w:tcPrChange>
          </w:tcPr>
          <w:p w14:paraId="23EE183A" w14:textId="77777777" w:rsidR="00743D0E" w:rsidRPr="00FB133F" w:rsidRDefault="00743D0E">
            <w:pPr>
              <w:pStyle w:val="Textkrper"/>
              <w:jc w:val="left"/>
              <w:rPr>
                <w:lang w:eastAsia="de-DE"/>
              </w:rPr>
              <w:pPrChange w:id="1922" w:author="Dennis Hohmann" w:date="2012-04-15T01:03:00Z">
                <w:pPr/>
              </w:pPrChange>
            </w:pPr>
            <w:ins w:id="1923" w:author="Dennis Hohmann" w:date="2012-04-15T01:56:00Z">
              <w:r w:rsidRPr="00FB133F">
                <w:rPr>
                  <w:lang w:eastAsia="de-DE"/>
                </w:rPr>
                <w:t>DC</w:t>
              </w:r>
            </w:ins>
            <w:del w:id="1924" w:author="Dennis Hohmann" w:date="2012-04-15T01:12:00Z">
              <w:r w:rsidRPr="00FB133F" w:rsidDel="00F175F1">
                <w:rPr>
                  <w:lang w:eastAsia="de-DE"/>
                </w:rPr>
                <w:delText>CAD</w:delText>
              </w:r>
            </w:del>
          </w:p>
        </w:tc>
        <w:tc>
          <w:tcPr>
            <w:tcW w:w="4394" w:type="dxa"/>
            <w:gridSpan w:val="2"/>
            <w:shd w:val="clear" w:color="auto" w:fill="auto"/>
            <w:noWrap/>
            <w:tcPrChange w:id="1925" w:author="Dennis Hohmann" w:date="2012-04-15T01:52:00Z">
              <w:tcPr>
                <w:tcW w:w="4394" w:type="dxa"/>
                <w:gridSpan w:val="2"/>
                <w:shd w:val="clear" w:color="auto" w:fill="auto"/>
                <w:noWrap/>
              </w:tcPr>
            </w:tcPrChange>
          </w:tcPr>
          <w:p w14:paraId="0024247E" w14:textId="77777777" w:rsidR="00743D0E" w:rsidRPr="00FB133F" w:rsidRDefault="00743D0E">
            <w:pPr>
              <w:pStyle w:val="Textkrper"/>
              <w:jc w:val="left"/>
              <w:rPr>
                <w:lang w:eastAsia="de-DE"/>
              </w:rPr>
              <w:pPrChange w:id="1926" w:author="Dennis Hohmann" w:date="2012-04-15T01:03:00Z">
                <w:pPr/>
              </w:pPrChange>
            </w:pPr>
            <w:ins w:id="1927" w:author="Dennis Hohmann" w:date="2012-04-15T01:56:00Z">
              <w:r w:rsidRPr="00FB133F">
                <w:rPr>
                  <w:lang w:eastAsia="de-DE"/>
                </w:rPr>
                <w:t>Direct Current</w:t>
              </w:r>
            </w:ins>
            <w:del w:id="1928" w:author="Dennis Hohmann" w:date="2012-04-15T01:12:00Z">
              <w:r w:rsidRPr="00FB133F" w:rsidDel="00F175F1">
                <w:rPr>
                  <w:lang w:eastAsia="de-DE"/>
                </w:rPr>
                <w:delText xml:space="preserve">Computer Aided Design </w:delText>
              </w:r>
            </w:del>
          </w:p>
        </w:tc>
        <w:tc>
          <w:tcPr>
            <w:tcW w:w="3827" w:type="dxa"/>
            <w:gridSpan w:val="2"/>
            <w:shd w:val="clear" w:color="auto" w:fill="auto"/>
            <w:noWrap/>
            <w:tcPrChange w:id="1929" w:author="Dennis Hohmann" w:date="2012-04-15T01:52:00Z">
              <w:tcPr>
                <w:tcW w:w="3969" w:type="dxa"/>
                <w:gridSpan w:val="2"/>
                <w:shd w:val="clear" w:color="auto" w:fill="auto"/>
                <w:noWrap/>
              </w:tcPr>
            </w:tcPrChange>
          </w:tcPr>
          <w:p w14:paraId="0598AAD4" w14:textId="77777777" w:rsidR="00743D0E" w:rsidRPr="00FB133F" w:rsidRDefault="00743D0E">
            <w:pPr>
              <w:pStyle w:val="Textkrper"/>
              <w:jc w:val="left"/>
              <w:rPr>
                <w:lang w:eastAsia="de-DE"/>
              </w:rPr>
              <w:pPrChange w:id="1930" w:author="Dennis Hohmann" w:date="2012-04-15T01:03:00Z">
                <w:pPr/>
              </w:pPrChange>
            </w:pPr>
            <w:ins w:id="1931" w:author="Dennis Hohmann" w:date="2012-04-15T01:56:00Z">
              <w:r w:rsidRPr="00FB133F">
                <w:rPr>
                  <w:lang w:eastAsia="de-DE"/>
                </w:rPr>
                <w:t>Gleichstrom</w:t>
              </w:r>
            </w:ins>
            <w:del w:id="1932" w:author="Dennis Hohmann" w:date="2012-04-15T01:12:00Z">
              <w:r w:rsidRPr="00FB133F" w:rsidDel="00F175F1">
                <w:rPr>
                  <w:lang w:eastAsia="de-DE"/>
                </w:rPr>
                <w:delText>Computergestützte Konstruktion</w:delText>
              </w:r>
            </w:del>
          </w:p>
        </w:tc>
      </w:tr>
      <w:tr w:rsidR="00743D0E" w:rsidRPr="00FB133F" w14:paraId="52BBDF83" w14:textId="77777777" w:rsidTr="002E5C5D">
        <w:trPr>
          <w:trHeight w:val="300"/>
          <w:trPrChange w:id="1933" w:author="Dennis Hohmann" w:date="2012-04-15T01:52:00Z">
            <w:trPr>
              <w:trHeight w:val="300"/>
            </w:trPr>
          </w:trPrChange>
        </w:trPr>
        <w:tc>
          <w:tcPr>
            <w:tcW w:w="1433" w:type="dxa"/>
            <w:shd w:val="clear" w:color="auto" w:fill="auto"/>
            <w:noWrap/>
            <w:tcPrChange w:id="1934" w:author="Dennis Hohmann" w:date="2012-04-15T01:52:00Z">
              <w:tcPr>
                <w:tcW w:w="1433" w:type="dxa"/>
                <w:gridSpan w:val="2"/>
                <w:shd w:val="clear" w:color="auto" w:fill="auto"/>
                <w:noWrap/>
              </w:tcPr>
            </w:tcPrChange>
          </w:tcPr>
          <w:p w14:paraId="022C6E34" w14:textId="77777777" w:rsidR="00743D0E" w:rsidRPr="00FB133F" w:rsidRDefault="00743D0E">
            <w:pPr>
              <w:pStyle w:val="Textkrper"/>
              <w:jc w:val="left"/>
              <w:rPr>
                <w:lang w:eastAsia="de-DE"/>
              </w:rPr>
              <w:pPrChange w:id="1935" w:author="Dennis Hohmann" w:date="2012-04-15T01:03:00Z">
                <w:pPr/>
              </w:pPrChange>
            </w:pPr>
            <w:ins w:id="1936" w:author="Dennis Hohmann" w:date="2012-04-15T01:56:00Z">
              <w:r w:rsidRPr="00FB133F">
                <w:rPr>
                  <w:lang w:eastAsia="de-DE"/>
                </w:rPr>
                <w:t>DIL</w:t>
              </w:r>
            </w:ins>
            <w:del w:id="1937" w:author="Dennis Hohmann" w:date="2012-04-15T01:12:00Z">
              <w:r w:rsidRPr="00FB133F" w:rsidDel="00F175F1">
                <w:rPr>
                  <w:lang w:eastAsia="de-DE"/>
                </w:rPr>
                <w:delText>CNC</w:delText>
              </w:r>
            </w:del>
          </w:p>
        </w:tc>
        <w:tc>
          <w:tcPr>
            <w:tcW w:w="4394" w:type="dxa"/>
            <w:gridSpan w:val="2"/>
            <w:shd w:val="clear" w:color="auto" w:fill="auto"/>
            <w:noWrap/>
            <w:tcPrChange w:id="1938" w:author="Dennis Hohmann" w:date="2012-04-15T01:52:00Z">
              <w:tcPr>
                <w:tcW w:w="4394" w:type="dxa"/>
                <w:gridSpan w:val="2"/>
                <w:shd w:val="clear" w:color="auto" w:fill="auto"/>
                <w:noWrap/>
              </w:tcPr>
            </w:tcPrChange>
          </w:tcPr>
          <w:p w14:paraId="7D8C7B55" w14:textId="77777777" w:rsidR="00743D0E" w:rsidRPr="00FB133F" w:rsidRDefault="00743D0E">
            <w:pPr>
              <w:pStyle w:val="Textkrper"/>
              <w:jc w:val="left"/>
              <w:rPr>
                <w:lang w:eastAsia="de-DE"/>
              </w:rPr>
              <w:pPrChange w:id="1939" w:author="Dennis Hohmann" w:date="2012-04-15T01:03:00Z">
                <w:pPr/>
              </w:pPrChange>
            </w:pPr>
            <w:ins w:id="1940" w:author="Dennis Hohmann" w:date="2012-04-15T01:56:00Z">
              <w:r w:rsidRPr="00FB133F">
                <w:rPr>
                  <w:lang w:eastAsia="de-DE"/>
                </w:rPr>
                <w:t>Double In Line</w:t>
              </w:r>
            </w:ins>
            <w:del w:id="1941" w:author="Dennis Hohmann" w:date="2012-04-15T01:12:00Z">
              <w:r w:rsidRPr="00FB133F" w:rsidDel="00F175F1">
                <w:rPr>
                  <w:lang w:eastAsia="de-DE"/>
                </w:rPr>
                <w:delText>Computer</w:delText>
              </w:r>
              <w:r w:rsidDel="00F175F1">
                <w:rPr>
                  <w:lang w:eastAsia="de-DE"/>
                </w:rPr>
                <w:delText>ized</w:delText>
              </w:r>
              <w:r w:rsidRPr="00FB133F" w:rsidDel="00F175F1">
                <w:rPr>
                  <w:lang w:eastAsia="de-DE"/>
                </w:rPr>
                <w:delText xml:space="preserve"> Numerical Control</w:delText>
              </w:r>
            </w:del>
          </w:p>
        </w:tc>
        <w:tc>
          <w:tcPr>
            <w:tcW w:w="3827" w:type="dxa"/>
            <w:gridSpan w:val="2"/>
            <w:shd w:val="clear" w:color="auto" w:fill="auto"/>
            <w:noWrap/>
            <w:tcPrChange w:id="1942" w:author="Dennis Hohmann" w:date="2012-04-15T01:52:00Z">
              <w:tcPr>
                <w:tcW w:w="3969" w:type="dxa"/>
                <w:gridSpan w:val="2"/>
                <w:shd w:val="clear" w:color="auto" w:fill="auto"/>
                <w:noWrap/>
              </w:tcPr>
            </w:tcPrChange>
          </w:tcPr>
          <w:p w14:paraId="11645FCC" w14:textId="77777777" w:rsidR="00743D0E" w:rsidRPr="00FB133F" w:rsidRDefault="00743D0E">
            <w:pPr>
              <w:pStyle w:val="Textkrper"/>
              <w:jc w:val="left"/>
              <w:rPr>
                <w:lang w:eastAsia="de-DE"/>
              </w:rPr>
              <w:pPrChange w:id="1943" w:author="Dennis Hohmann" w:date="2012-04-15T01:03:00Z">
                <w:pPr/>
              </w:pPrChange>
            </w:pPr>
            <w:ins w:id="1944" w:author="Dennis Hohmann" w:date="2012-04-15T01:56:00Z">
              <w:r w:rsidRPr="00FB133F">
                <w:rPr>
                  <w:lang w:eastAsia="de-DE"/>
                </w:rPr>
                <w:t>Bauform des Controllers</w:t>
              </w:r>
            </w:ins>
            <w:del w:id="1945" w:author="Dennis Hohmann" w:date="2012-04-15T01:12:00Z">
              <w:r w:rsidRPr="00FB133F" w:rsidDel="00F175F1">
                <w:rPr>
                  <w:lang w:eastAsia="de-DE"/>
                </w:rPr>
                <w:delText>Computergestützte Steuerung</w:delText>
              </w:r>
            </w:del>
          </w:p>
        </w:tc>
      </w:tr>
      <w:tr w:rsidR="00743D0E" w:rsidRPr="00FB133F" w14:paraId="1358DA13" w14:textId="77777777" w:rsidTr="002E5C5D">
        <w:trPr>
          <w:trHeight w:val="300"/>
          <w:trPrChange w:id="1946" w:author="Dennis Hohmann" w:date="2012-04-15T01:52:00Z">
            <w:trPr>
              <w:trHeight w:val="300"/>
            </w:trPr>
          </w:trPrChange>
        </w:trPr>
        <w:tc>
          <w:tcPr>
            <w:tcW w:w="1433" w:type="dxa"/>
            <w:shd w:val="clear" w:color="auto" w:fill="auto"/>
            <w:noWrap/>
            <w:tcPrChange w:id="1947" w:author="Dennis Hohmann" w:date="2012-04-15T01:52:00Z">
              <w:tcPr>
                <w:tcW w:w="1433" w:type="dxa"/>
                <w:gridSpan w:val="2"/>
                <w:shd w:val="clear" w:color="auto" w:fill="auto"/>
                <w:noWrap/>
              </w:tcPr>
            </w:tcPrChange>
          </w:tcPr>
          <w:p w14:paraId="0C7A8C98" w14:textId="77777777" w:rsidR="00743D0E" w:rsidRPr="00FB133F" w:rsidRDefault="00743D0E">
            <w:pPr>
              <w:pStyle w:val="Textkrper"/>
              <w:jc w:val="left"/>
              <w:rPr>
                <w:lang w:eastAsia="de-DE"/>
              </w:rPr>
              <w:pPrChange w:id="1948" w:author="Dennis Hohmann" w:date="2012-04-15T01:03:00Z">
                <w:pPr/>
              </w:pPrChange>
            </w:pPr>
            <w:ins w:id="1949" w:author="Dennis Hohmann" w:date="2012-04-15T01:56:00Z">
              <w:r>
                <w:rPr>
                  <w:lang w:eastAsia="de-DE"/>
                </w:rPr>
                <w:t>DRAM</w:t>
              </w:r>
            </w:ins>
            <w:del w:id="1950" w:author="Dennis Hohmann" w:date="2012-04-15T01:12:00Z">
              <w:r w:rsidRPr="00FB133F" w:rsidDel="00F175F1">
                <w:rPr>
                  <w:lang w:eastAsia="de-DE"/>
                </w:rPr>
                <w:delText>DC</w:delText>
              </w:r>
            </w:del>
          </w:p>
        </w:tc>
        <w:tc>
          <w:tcPr>
            <w:tcW w:w="4394" w:type="dxa"/>
            <w:gridSpan w:val="2"/>
            <w:shd w:val="clear" w:color="auto" w:fill="auto"/>
            <w:noWrap/>
            <w:tcPrChange w:id="1951" w:author="Dennis Hohmann" w:date="2012-04-15T01:52:00Z">
              <w:tcPr>
                <w:tcW w:w="4394" w:type="dxa"/>
                <w:gridSpan w:val="2"/>
                <w:shd w:val="clear" w:color="auto" w:fill="auto"/>
                <w:noWrap/>
              </w:tcPr>
            </w:tcPrChange>
          </w:tcPr>
          <w:p w14:paraId="54705B30" w14:textId="77777777" w:rsidR="00743D0E" w:rsidRPr="00FB133F" w:rsidRDefault="00743D0E">
            <w:pPr>
              <w:pStyle w:val="Textkrper"/>
              <w:jc w:val="left"/>
              <w:rPr>
                <w:lang w:eastAsia="de-DE"/>
              </w:rPr>
              <w:pPrChange w:id="1952" w:author="Dennis Hohmann" w:date="2012-04-15T01:03:00Z">
                <w:pPr/>
              </w:pPrChange>
            </w:pPr>
            <w:ins w:id="1953" w:author="Dennis Hohmann" w:date="2012-04-15T01:56:00Z">
              <w:r>
                <w:rPr>
                  <w:lang w:eastAsia="de-DE"/>
                </w:rPr>
                <w:t xml:space="preserve">Dynamic </w:t>
              </w:r>
              <w:r w:rsidRPr="00FB133F">
                <w:rPr>
                  <w:lang w:eastAsia="de-DE"/>
                </w:rPr>
                <w:t>Radom-Access Memory</w:t>
              </w:r>
            </w:ins>
            <w:del w:id="1954" w:author="Dennis Hohmann" w:date="2012-04-15T01:12:00Z">
              <w:r w:rsidRPr="00FB133F" w:rsidDel="00F175F1">
                <w:rPr>
                  <w:lang w:eastAsia="de-DE"/>
                </w:rPr>
                <w:delText>Direct Current</w:delText>
              </w:r>
            </w:del>
          </w:p>
        </w:tc>
        <w:tc>
          <w:tcPr>
            <w:tcW w:w="3827" w:type="dxa"/>
            <w:gridSpan w:val="2"/>
            <w:shd w:val="clear" w:color="auto" w:fill="auto"/>
            <w:noWrap/>
            <w:tcPrChange w:id="1955" w:author="Dennis Hohmann" w:date="2012-04-15T01:52:00Z">
              <w:tcPr>
                <w:tcW w:w="3969" w:type="dxa"/>
                <w:gridSpan w:val="2"/>
                <w:shd w:val="clear" w:color="auto" w:fill="auto"/>
                <w:noWrap/>
              </w:tcPr>
            </w:tcPrChange>
          </w:tcPr>
          <w:p w14:paraId="75673493" w14:textId="77777777" w:rsidR="00743D0E" w:rsidRPr="00FB133F" w:rsidRDefault="00743D0E">
            <w:pPr>
              <w:pStyle w:val="Textkrper"/>
              <w:jc w:val="left"/>
              <w:rPr>
                <w:lang w:eastAsia="de-DE"/>
              </w:rPr>
              <w:pPrChange w:id="1956" w:author="Dennis Hohmann" w:date="2012-04-15T01:03:00Z">
                <w:pPr/>
              </w:pPrChange>
            </w:pPr>
            <w:ins w:id="1957" w:author="Dennis Hohmann" w:date="2012-04-15T01:56:00Z">
              <w:r>
                <w:rPr>
                  <w:lang w:eastAsia="de-DE"/>
                </w:rPr>
                <w:t>flüchtiger, wiederbeschreibbarer Speicher</w:t>
              </w:r>
            </w:ins>
            <w:del w:id="1958" w:author="Dennis Hohmann" w:date="2012-04-15T01:12:00Z">
              <w:r w:rsidRPr="00FB133F" w:rsidDel="00F175F1">
                <w:rPr>
                  <w:lang w:eastAsia="de-DE"/>
                </w:rPr>
                <w:delText>Gleichstrom</w:delText>
              </w:r>
            </w:del>
          </w:p>
        </w:tc>
      </w:tr>
      <w:tr w:rsidR="00743D0E" w:rsidRPr="00FB133F" w14:paraId="6FDF7919" w14:textId="77777777" w:rsidTr="002E5C5D">
        <w:trPr>
          <w:trHeight w:val="300"/>
          <w:trPrChange w:id="1959" w:author="Dennis Hohmann" w:date="2012-04-15T01:52:00Z">
            <w:trPr>
              <w:trHeight w:val="300"/>
            </w:trPr>
          </w:trPrChange>
        </w:trPr>
        <w:tc>
          <w:tcPr>
            <w:tcW w:w="1433" w:type="dxa"/>
            <w:shd w:val="clear" w:color="auto" w:fill="auto"/>
            <w:noWrap/>
            <w:tcPrChange w:id="1960" w:author="Dennis Hohmann" w:date="2012-04-15T01:52:00Z">
              <w:tcPr>
                <w:tcW w:w="1433" w:type="dxa"/>
                <w:gridSpan w:val="2"/>
                <w:shd w:val="clear" w:color="auto" w:fill="auto"/>
                <w:noWrap/>
              </w:tcPr>
            </w:tcPrChange>
          </w:tcPr>
          <w:p w14:paraId="52B2C951" w14:textId="77777777" w:rsidR="00743D0E" w:rsidRPr="00FB133F" w:rsidRDefault="00743D0E">
            <w:pPr>
              <w:pStyle w:val="Textkrper"/>
              <w:jc w:val="left"/>
              <w:rPr>
                <w:lang w:eastAsia="de-DE"/>
              </w:rPr>
              <w:pPrChange w:id="1961" w:author="Dennis Hohmann" w:date="2012-04-15T01:03:00Z">
                <w:pPr/>
              </w:pPrChange>
            </w:pPr>
            <w:ins w:id="1962" w:author="Dennis Hohmann" w:date="2012-04-15T01:56:00Z">
              <w:r w:rsidRPr="00FB133F">
                <w:rPr>
                  <w:lang w:eastAsia="de-DE"/>
                </w:rPr>
                <w:t>EEPROM</w:t>
              </w:r>
            </w:ins>
            <w:del w:id="1963" w:author="Dennis Hohmann" w:date="2012-04-15T01:12:00Z">
              <w:r w:rsidRPr="00FB133F" w:rsidDel="00F175F1">
                <w:rPr>
                  <w:lang w:eastAsia="de-DE"/>
                </w:rPr>
                <w:delText>DIL</w:delText>
              </w:r>
            </w:del>
          </w:p>
        </w:tc>
        <w:tc>
          <w:tcPr>
            <w:tcW w:w="4394" w:type="dxa"/>
            <w:gridSpan w:val="2"/>
            <w:shd w:val="clear" w:color="auto" w:fill="auto"/>
            <w:noWrap/>
            <w:tcPrChange w:id="1964" w:author="Dennis Hohmann" w:date="2012-04-15T01:52:00Z">
              <w:tcPr>
                <w:tcW w:w="4394" w:type="dxa"/>
                <w:gridSpan w:val="2"/>
                <w:shd w:val="clear" w:color="auto" w:fill="auto"/>
                <w:noWrap/>
              </w:tcPr>
            </w:tcPrChange>
          </w:tcPr>
          <w:p w14:paraId="2FE20E08" w14:textId="77777777" w:rsidR="00743D0E" w:rsidRPr="00FB133F" w:rsidRDefault="00743D0E">
            <w:pPr>
              <w:pStyle w:val="Textkrper"/>
              <w:jc w:val="left"/>
              <w:rPr>
                <w:lang w:eastAsia="de-DE"/>
              </w:rPr>
              <w:pPrChange w:id="1965" w:author="Dennis Hohmann" w:date="2012-04-15T01:03:00Z">
                <w:pPr/>
              </w:pPrChange>
            </w:pPr>
            <w:ins w:id="1966" w:author="Dennis Hohmann" w:date="2012-04-15T01:56:00Z">
              <w:r w:rsidRPr="00FB133F">
                <w:rPr>
                  <w:lang w:eastAsia="de-DE"/>
                </w:rPr>
                <w:t>Electr. Erasable Programmable ROM</w:t>
              </w:r>
            </w:ins>
            <w:del w:id="1967" w:author="Dennis Hohmann" w:date="2012-04-15T01:12:00Z">
              <w:r w:rsidRPr="00FB133F" w:rsidDel="00F175F1">
                <w:rPr>
                  <w:lang w:eastAsia="de-DE"/>
                </w:rPr>
                <w:delText>Double In Line</w:delText>
              </w:r>
            </w:del>
          </w:p>
        </w:tc>
        <w:tc>
          <w:tcPr>
            <w:tcW w:w="3827" w:type="dxa"/>
            <w:gridSpan w:val="2"/>
            <w:shd w:val="clear" w:color="auto" w:fill="auto"/>
            <w:noWrap/>
            <w:tcPrChange w:id="1968" w:author="Dennis Hohmann" w:date="2012-04-15T01:52:00Z">
              <w:tcPr>
                <w:tcW w:w="3969" w:type="dxa"/>
                <w:gridSpan w:val="2"/>
                <w:shd w:val="clear" w:color="auto" w:fill="auto"/>
                <w:noWrap/>
              </w:tcPr>
            </w:tcPrChange>
          </w:tcPr>
          <w:p w14:paraId="0E410813" w14:textId="77777777" w:rsidR="00743D0E" w:rsidRPr="00FB133F" w:rsidRDefault="00743D0E">
            <w:pPr>
              <w:pStyle w:val="Textkrper"/>
              <w:jc w:val="left"/>
              <w:rPr>
                <w:lang w:eastAsia="de-DE"/>
              </w:rPr>
              <w:pPrChange w:id="1969" w:author="Dennis Hohmann" w:date="2012-04-15T01:03:00Z">
                <w:pPr/>
              </w:pPrChange>
            </w:pPr>
            <w:ins w:id="1970" w:author="Dennis Hohmann" w:date="2012-04-15T01:56:00Z">
              <w:r>
                <w:rPr>
                  <w:lang w:eastAsia="de-DE"/>
                </w:rPr>
                <w:t>elektr. löschbarer Nur-Lese-Speicher</w:t>
              </w:r>
            </w:ins>
            <w:del w:id="1971" w:author="Dennis Hohmann" w:date="2012-04-15T01:12:00Z">
              <w:r w:rsidRPr="00FB133F" w:rsidDel="00F175F1">
                <w:rPr>
                  <w:lang w:eastAsia="de-DE"/>
                </w:rPr>
                <w:delText>Bauform des Controllers</w:delText>
              </w:r>
            </w:del>
          </w:p>
        </w:tc>
      </w:tr>
      <w:tr w:rsidR="00743D0E" w:rsidRPr="00FB133F" w14:paraId="4213A2E6" w14:textId="77777777" w:rsidTr="002E5C5D">
        <w:trPr>
          <w:trHeight w:val="300"/>
          <w:trPrChange w:id="1972" w:author="Dennis Hohmann" w:date="2012-04-15T01:52:00Z">
            <w:trPr>
              <w:trHeight w:val="300"/>
            </w:trPr>
          </w:trPrChange>
        </w:trPr>
        <w:tc>
          <w:tcPr>
            <w:tcW w:w="1433" w:type="dxa"/>
            <w:shd w:val="clear" w:color="auto" w:fill="auto"/>
            <w:noWrap/>
            <w:tcPrChange w:id="1973" w:author="Dennis Hohmann" w:date="2012-04-15T01:52:00Z">
              <w:tcPr>
                <w:tcW w:w="1433" w:type="dxa"/>
                <w:gridSpan w:val="2"/>
                <w:shd w:val="clear" w:color="auto" w:fill="auto"/>
                <w:noWrap/>
              </w:tcPr>
            </w:tcPrChange>
          </w:tcPr>
          <w:p w14:paraId="6B3596C3" w14:textId="77777777" w:rsidR="00743D0E" w:rsidRPr="00FB133F" w:rsidRDefault="00743D0E">
            <w:pPr>
              <w:pStyle w:val="Textkrper"/>
              <w:jc w:val="left"/>
              <w:rPr>
                <w:lang w:eastAsia="de-DE"/>
              </w:rPr>
              <w:pPrChange w:id="1974" w:author="Dennis Hohmann" w:date="2012-04-15T01:03:00Z">
                <w:pPr/>
              </w:pPrChange>
            </w:pPr>
            <w:ins w:id="1975" w:author="Dennis Hohmann" w:date="2012-04-15T01:56:00Z">
              <w:r w:rsidRPr="00FB133F">
                <w:rPr>
                  <w:lang w:eastAsia="de-DE"/>
                </w:rPr>
                <w:t>FLASH</w:t>
              </w:r>
            </w:ins>
            <w:del w:id="1976" w:author="Dennis Hohmann" w:date="2012-04-15T01:12:00Z">
              <w:r w:rsidDel="00F175F1">
                <w:rPr>
                  <w:lang w:eastAsia="de-DE"/>
                </w:rPr>
                <w:delText>DRAM</w:delText>
              </w:r>
            </w:del>
          </w:p>
        </w:tc>
        <w:tc>
          <w:tcPr>
            <w:tcW w:w="4394" w:type="dxa"/>
            <w:gridSpan w:val="2"/>
            <w:shd w:val="clear" w:color="auto" w:fill="auto"/>
            <w:noWrap/>
            <w:tcPrChange w:id="1977" w:author="Dennis Hohmann" w:date="2012-04-15T01:52:00Z">
              <w:tcPr>
                <w:tcW w:w="4394" w:type="dxa"/>
                <w:gridSpan w:val="2"/>
                <w:shd w:val="clear" w:color="auto" w:fill="auto"/>
                <w:noWrap/>
              </w:tcPr>
            </w:tcPrChange>
          </w:tcPr>
          <w:p w14:paraId="01E5993A" w14:textId="77777777" w:rsidR="00743D0E" w:rsidRPr="00FB133F" w:rsidRDefault="00743D0E">
            <w:pPr>
              <w:pStyle w:val="Textkrper"/>
              <w:jc w:val="left"/>
              <w:rPr>
                <w:lang w:eastAsia="de-DE"/>
              </w:rPr>
              <w:pPrChange w:id="1978" w:author="Dennis Hohmann" w:date="2012-04-15T01:03:00Z">
                <w:pPr/>
              </w:pPrChange>
            </w:pPr>
            <w:ins w:id="1979" w:author="Dennis Hohmann" w:date="2012-04-15T01:56:00Z">
              <w:r w:rsidRPr="00FB133F">
                <w:rPr>
                  <w:lang w:eastAsia="de-DE"/>
                </w:rPr>
                <w:t>Nicht-flüchtiger Speicher</w:t>
              </w:r>
            </w:ins>
            <w:del w:id="1980" w:author="Dennis Hohmann" w:date="2012-04-15T01:12:00Z">
              <w:r w:rsidDel="00F175F1">
                <w:rPr>
                  <w:lang w:eastAsia="de-DE"/>
                </w:rPr>
                <w:delText xml:space="preserve">Dynamic </w:delText>
              </w:r>
              <w:r w:rsidRPr="00FB133F" w:rsidDel="00F175F1">
                <w:rPr>
                  <w:lang w:eastAsia="de-DE"/>
                </w:rPr>
                <w:delText>Radom-Access Memory</w:delText>
              </w:r>
            </w:del>
          </w:p>
        </w:tc>
        <w:tc>
          <w:tcPr>
            <w:tcW w:w="3827" w:type="dxa"/>
            <w:gridSpan w:val="2"/>
            <w:shd w:val="clear" w:color="auto" w:fill="auto"/>
            <w:noWrap/>
            <w:tcPrChange w:id="1981" w:author="Dennis Hohmann" w:date="2012-04-15T01:52:00Z">
              <w:tcPr>
                <w:tcW w:w="3969" w:type="dxa"/>
                <w:gridSpan w:val="2"/>
                <w:shd w:val="clear" w:color="auto" w:fill="auto"/>
                <w:noWrap/>
              </w:tcPr>
            </w:tcPrChange>
          </w:tcPr>
          <w:p w14:paraId="6033E637" w14:textId="77777777" w:rsidR="00743D0E" w:rsidRPr="00FB133F" w:rsidRDefault="00743D0E">
            <w:pPr>
              <w:pStyle w:val="Textkrper"/>
              <w:jc w:val="left"/>
              <w:rPr>
                <w:lang w:eastAsia="de-DE"/>
              </w:rPr>
              <w:pPrChange w:id="1982" w:author="Dennis Hohmann" w:date="2012-04-15T01:03:00Z">
                <w:pPr/>
              </w:pPrChange>
            </w:pPr>
            <w:ins w:id="1983" w:author="Dennis Hohmann" w:date="2012-04-15T01:56:00Z">
              <w:r w:rsidRPr="00FB133F">
                <w:rPr>
                  <w:lang w:eastAsia="de-DE"/>
                </w:rPr>
                <w:t>Programmspeicher</w:t>
              </w:r>
            </w:ins>
          </w:p>
        </w:tc>
      </w:tr>
      <w:tr w:rsidR="00743D0E" w:rsidRPr="00FB133F" w14:paraId="3F598C01" w14:textId="77777777" w:rsidTr="002E5C5D">
        <w:trPr>
          <w:trHeight w:val="300"/>
          <w:trPrChange w:id="1984" w:author="Dennis Hohmann" w:date="2012-04-15T01:52:00Z">
            <w:trPr>
              <w:trHeight w:val="300"/>
            </w:trPr>
          </w:trPrChange>
        </w:trPr>
        <w:tc>
          <w:tcPr>
            <w:tcW w:w="1433" w:type="dxa"/>
            <w:shd w:val="clear" w:color="auto" w:fill="auto"/>
            <w:noWrap/>
            <w:tcPrChange w:id="1985" w:author="Dennis Hohmann" w:date="2012-04-15T01:52:00Z">
              <w:tcPr>
                <w:tcW w:w="1433" w:type="dxa"/>
                <w:gridSpan w:val="2"/>
                <w:shd w:val="clear" w:color="auto" w:fill="auto"/>
                <w:noWrap/>
              </w:tcPr>
            </w:tcPrChange>
          </w:tcPr>
          <w:p w14:paraId="065D3703" w14:textId="5895BE05" w:rsidR="00743D0E" w:rsidRPr="00FB133F" w:rsidRDefault="00F520AC">
            <w:pPr>
              <w:pStyle w:val="Textkrper"/>
              <w:jc w:val="left"/>
              <w:rPr>
                <w:lang w:eastAsia="de-DE"/>
              </w:rPr>
              <w:pPrChange w:id="1986" w:author="Dennis Hohmann" w:date="2012-04-15T01:03:00Z">
                <w:pPr/>
              </w:pPrChange>
            </w:pPr>
            <w:r>
              <w:rPr>
                <w:lang w:eastAsia="de-DE"/>
              </w:rPr>
              <w:t>G-</w:t>
            </w:r>
            <w:ins w:id="1987" w:author="Dennis Hohmann" w:date="2012-04-15T01:56:00Z">
              <w:r w:rsidR="00743D0E" w:rsidRPr="00FB133F">
                <w:rPr>
                  <w:lang w:eastAsia="de-DE"/>
                </w:rPr>
                <w:t>Code</w:t>
              </w:r>
            </w:ins>
            <w:del w:id="1988" w:author="Dennis Hohmann" w:date="2012-04-15T01:12:00Z">
              <w:r w:rsidR="00743D0E" w:rsidRPr="00FB133F" w:rsidDel="00F175F1">
                <w:rPr>
                  <w:lang w:eastAsia="de-DE"/>
                </w:rPr>
                <w:delText>EEPROM</w:delText>
              </w:r>
            </w:del>
          </w:p>
        </w:tc>
        <w:tc>
          <w:tcPr>
            <w:tcW w:w="4394" w:type="dxa"/>
            <w:gridSpan w:val="2"/>
            <w:shd w:val="clear" w:color="auto" w:fill="auto"/>
            <w:noWrap/>
            <w:tcPrChange w:id="1989" w:author="Dennis Hohmann" w:date="2012-04-15T01:52:00Z">
              <w:tcPr>
                <w:tcW w:w="4394" w:type="dxa"/>
                <w:gridSpan w:val="2"/>
                <w:shd w:val="clear" w:color="auto" w:fill="auto"/>
                <w:noWrap/>
              </w:tcPr>
            </w:tcPrChange>
          </w:tcPr>
          <w:p w14:paraId="41141F51" w14:textId="77777777" w:rsidR="00743D0E" w:rsidRPr="00FB133F" w:rsidRDefault="00743D0E">
            <w:pPr>
              <w:pStyle w:val="Textkrper"/>
              <w:jc w:val="left"/>
              <w:rPr>
                <w:lang w:eastAsia="de-DE"/>
              </w:rPr>
              <w:pPrChange w:id="1990" w:author="Dennis Hohmann" w:date="2012-04-15T01:03:00Z">
                <w:pPr/>
              </w:pPrChange>
            </w:pPr>
            <w:del w:id="1991" w:author="Dennis Hohmann" w:date="2012-04-15T01:12:00Z">
              <w:r w:rsidRPr="00FB133F" w:rsidDel="00F175F1">
                <w:rPr>
                  <w:lang w:eastAsia="de-DE"/>
                </w:rPr>
                <w:delText>Electr. Erasable Programmable ROM</w:delText>
              </w:r>
            </w:del>
          </w:p>
        </w:tc>
        <w:tc>
          <w:tcPr>
            <w:tcW w:w="3827" w:type="dxa"/>
            <w:gridSpan w:val="2"/>
            <w:shd w:val="clear" w:color="auto" w:fill="auto"/>
            <w:noWrap/>
            <w:tcPrChange w:id="1992" w:author="Dennis Hohmann" w:date="2012-04-15T01:52:00Z">
              <w:tcPr>
                <w:tcW w:w="3969" w:type="dxa"/>
                <w:gridSpan w:val="2"/>
                <w:shd w:val="clear" w:color="auto" w:fill="auto"/>
                <w:noWrap/>
              </w:tcPr>
            </w:tcPrChange>
          </w:tcPr>
          <w:p w14:paraId="3C024D3A" w14:textId="77777777" w:rsidR="00743D0E" w:rsidRPr="00FB133F" w:rsidRDefault="00743D0E">
            <w:pPr>
              <w:pStyle w:val="Textkrper"/>
              <w:jc w:val="left"/>
              <w:rPr>
                <w:lang w:eastAsia="de-DE"/>
              </w:rPr>
              <w:pPrChange w:id="1993" w:author="Dennis Hohmann" w:date="2012-04-15T01:03:00Z">
                <w:pPr/>
              </w:pPrChange>
            </w:pPr>
            <w:ins w:id="1994" w:author="Dennis Hohmann" w:date="2012-04-15T01:56:00Z">
              <w:r>
                <w:rPr>
                  <w:lang w:eastAsia="de-DE"/>
                </w:rPr>
                <w:t>Programmiersprache</w:t>
              </w:r>
            </w:ins>
          </w:p>
        </w:tc>
      </w:tr>
      <w:tr w:rsidR="00743D0E" w:rsidRPr="00FB133F" w14:paraId="71F69AC5" w14:textId="77777777" w:rsidTr="002E5C5D">
        <w:trPr>
          <w:trHeight w:val="300"/>
          <w:trPrChange w:id="1995" w:author="Dennis Hohmann" w:date="2012-04-15T01:52:00Z">
            <w:trPr>
              <w:trHeight w:val="300"/>
            </w:trPr>
          </w:trPrChange>
        </w:trPr>
        <w:tc>
          <w:tcPr>
            <w:tcW w:w="1433" w:type="dxa"/>
            <w:shd w:val="clear" w:color="auto" w:fill="auto"/>
            <w:noWrap/>
            <w:tcPrChange w:id="1996" w:author="Dennis Hohmann" w:date="2012-04-15T01:52:00Z">
              <w:tcPr>
                <w:tcW w:w="1433" w:type="dxa"/>
                <w:gridSpan w:val="2"/>
                <w:shd w:val="clear" w:color="auto" w:fill="auto"/>
                <w:noWrap/>
              </w:tcPr>
            </w:tcPrChange>
          </w:tcPr>
          <w:p w14:paraId="695CC559" w14:textId="77777777" w:rsidR="00743D0E" w:rsidRPr="00FB133F" w:rsidRDefault="00743D0E">
            <w:pPr>
              <w:pStyle w:val="Textkrper"/>
              <w:jc w:val="left"/>
              <w:rPr>
                <w:lang w:eastAsia="de-DE"/>
              </w:rPr>
              <w:pPrChange w:id="1997" w:author="Dennis Hohmann" w:date="2012-04-15T01:03:00Z">
                <w:pPr/>
              </w:pPrChange>
            </w:pPr>
            <w:ins w:id="1998" w:author="Dennis Hohmann" w:date="2012-04-15T01:56:00Z">
              <w:r w:rsidRPr="00FB133F">
                <w:rPr>
                  <w:lang w:eastAsia="de-DE"/>
                </w:rPr>
                <w:t>Gerber</w:t>
              </w:r>
            </w:ins>
            <w:del w:id="1999" w:author="Dennis Hohmann" w:date="2012-04-15T01:12:00Z">
              <w:r w:rsidRPr="00FB133F" w:rsidDel="00F175F1">
                <w:rPr>
                  <w:lang w:eastAsia="de-DE"/>
                </w:rPr>
                <w:delText>FLASH</w:delText>
              </w:r>
            </w:del>
          </w:p>
        </w:tc>
        <w:tc>
          <w:tcPr>
            <w:tcW w:w="4394" w:type="dxa"/>
            <w:gridSpan w:val="2"/>
            <w:shd w:val="clear" w:color="auto" w:fill="auto"/>
            <w:noWrap/>
            <w:tcPrChange w:id="2000" w:author="Dennis Hohmann" w:date="2012-04-15T01:52:00Z">
              <w:tcPr>
                <w:tcW w:w="4394" w:type="dxa"/>
                <w:gridSpan w:val="2"/>
                <w:shd w:val="clear" w:color="auto" w:fill="auto"/>
                <w:noWrap/>
              </w:tcPr>
            </w:tcPrChange>
          </w:tcPr>
          <w:p w14:paraId="270BD002" w14:textId="77777777" w:rsidR="00743D0E" w:rsidRPr="00FB133F" w:rsidRDefault="00743D0E">
            <w:pPr>
              <w:pStyle w:val="Textkrper"/>
              <w:jc w:val="left"/>
              <w:rPr>
                <w:lang w:eastAsia="de-DE"/>
              </w:rPr>
              <w:pPrChange w:id="2001" w:author="Dennis Hohmann" w:date="2012-04-15T01:03:00Z">
                <w:pPr/>
              </w:pPrChange>
            </w:pPr>
            <w:del w:id="2002" w:author="Dennis Hohmann" w:date="2012-04-15T01:12:00Z">
              <w:r w:rsidRPr="00FB133F" w:rsidDel="00F175F1">
                <w:rPr>
                  <w:lang w:eastAsia="de-DE"/>
                </w:rPr>
                <w:delText>Nicht-flüchtiger Speicher</w:delText>
              </w:r>
            </w:del>
          </w:p>
        </w:tc>
        <w:tc>
          <w:tcPr>
            <w:tcW w:w="3827" w:type="dxa"/>
            <w:gridSpan w:val="2"/>
            <w:shd w:val="clear" w:color="auto" w:fill="auto"/>
            <w:noWrap/>
            <w:tcPrChange w:id="2003" w:author="Dennis Hohmann" w:date="2012-04-15T01:52:00Z">
              <w:tcPr>
                <w:tcW w:w="3969" w:type="dxa"/>
                <w:gridSpan w:val="2"/>
                <w:shd w:val="clear" w:color="auto" w:fill="auto"/>
                <w:noWrap/>
              </w:tcPr>
            </w:tcPrChange>
          </w:tcPr>
          <w:p w14:paraId="0B37AD0E" w14:textId="77777777" w:rsidR="00743D0E" w:rsidRPr="00FB133F" w:rsidRDefault="00743D0E">
            <w:pPr>
              <w:pStyle w:val="Textkrper"/>
              <w:jc w:val="left"/>
              <w:rPr>
                <w:lang w:eastAsia="de-DE"/>
              </w:rPr>
              <w:pPrChange w:id="2004" w:author="Dennis Hohmann" w:date="2012-04-15T01:03:00Z">
                <w:pPr/>
              </w:pPrChange>
            </w:pPr>
            <w:ins w:id="2005" w:author="Dennis Hohmann" w:date="2012-04-15T01:56:00Z">
              <w:r>
                <w:rPr>
                  <w:lang w:eastAsia="de-DE"/>
                </w:rPr>
                <w:t>Dateiformat</w:t>
              </w:r>
            </w:ins>
            <w:del w:id="2006" w:author="Dennis Hohmann" w:date="2012-04-15T01:12:00Z">
              <w:r w:rsidRPr="00FB133F" w:rsidDel="00F175F1">
                <w:rPr>
                  <w:lang w:eastAsia="de-DE"/>
                </w:rPr>
                <w:delText>Programmspeicher</w:delText>
              </w:r>
            </w:del>
          </w:p>
        </w:tc>
      </w:tr>
      <w:tr w:rsidR="00743D0E" w:rsidRPr="00FB133F" w14:paraId="036217E9" w14:textId="77777777" w:rsidTr="002E5C5D">
        <w:trPr>
          <w:trHeight w:val="300"/>
          <w:trPrChange w:id="2007" w:author="Dennis Hohmann" w:date="2012-04-15T01:52:00Z">
            <w:trPr>
              <w:trHeight w:val="300"/>
            </w:trPr>
          </w:trPrChange>
        </w:trPr>
        <w:tc>
          <w:tcPr>
            <w:tcW w:w="1433" w:type="dxa"/>
            <w:shd w:val="clear" w:color="auto" w:fill="auto"/>
            <w:noWrap/>
            <w:tcPrChange w:id="2008" w:author="Dennis Hohmann" w:date="2012-04-15T01:52:00Z">
              <w:tcPr>
                <w:tcW w:w="1433" w:type="dxa"/>
                <w:gridSpan w:val="2"/>
                <w:shd w:val="clear" w:color="auto" w:fill="auto"/>
                <w:noWrap/>
              </w:tcPr>
            </w:tcPrChange>
          </w:tcPr>
          <w:p w14:paraId="1C9C699C" w14:textId="77777777" w:rsidR="00743D0E" w:rsidRPr="00FB133F" w:rsidRDefault="00743D0E">
            <w:pPr>
              <w:pStyle w:val="Textkrper"/>
              <w:jc w:val="left"/>
              <w:rPr>
                <w:lang w:eastAsia="de-DE"/>
              </w:rPr>
              <w:pPrChange w:id="2009" w:author="Dennis Hohmann" w:date="2012-04-15T01:03:00Z">
                <w:pPr/>
              </w:pPrChange>
            </w:pPr>
            <w:ins w:id="2010" w:author="Dennis Hohmann" w:date="2012-04-15T01:56:00Z">
              <w:r w:rsidRPr="00FB133F">
                <w:rPr>
                  <w:lang w:eastAsia="de-DE"/>
                </w:rPr>
                <w:t>HMI</w:t>
              </w:r>
            </w:ins>
            <w:del w:id="2011" w:author="Dennis Hohmann" w:date="2012-04-15T01:01:00Z">
              <w:r w:rsidRPr="00FB133F" w:rsidDel="00A658D7">
                <w:rPr>
                  <w:lang w:eastAsia="de-DE"/>
                </w:rPr>
                <w:delText>G-</w:delText>
              </w:r>
            </w:del>
            <w:del w:id="2012" w:author="Dennis Hohmann" w:date="2012-04-15T01:12:00Z">
              <w:r w:rsidRPr="00FB133F" w:rsidDel="00F175F1">
                <w:rPr>
                  <w:lang w:eastAsia="de-DE"/>
                </w:rPr>
                <w:delText>Code</w:delText>
              </w:r>
            </w:del>
          </w:p>
        </w:tc>
        <w:tc>
          <w:tcPr>
            <w:tcW w:w="4394" w:type="dxa"/>
            <w:gridSpan w:val="2"/>
            <w:shd w:val="clear" w:color="auto" w:fill="auto"/>
            <w:noWrap/>
            <w:tcPrChange w:id="2013" w:author="Dennis Hohmann" w:date="2012-04-15T01:52:00Z">
              <w:tcPr>
                <w:tcW w:w="4394" w:type="dxa"/>
                <w:gridSpan w:val="2"/>
                <w:shd w:val="clear" w:color="auto" w:fill="auto"/>
                <w:noWrap/>
              </w:tcPr>
            </w:tcPrChange>
          </w:tcPr>
          <w:p w14:paraId="378C4AD5" w14:textId="77777777" w:rsidR="00743D0E" w:rsidRPr="00FB133F" w:rsidRDefault="00743D0E">
            <w:pPr>
              <w:pStyle w:val="Textkrper"/>
              <w:jc w:val="left"/>
              <w:rPr>
                <w:lang w:eastAsia="de-DE"/>
              </w:rPr>
              <w:pPrChange w:id="2014" w:author="Dennis Hohmann" w:date="2012-04-15T01:03:00Z">
                <w:pPr/>
              </w:pPrChange>
            </w:pPr>
            <w:ins w:id="2015" w:author="Dennis Hohmann" w:date="2012-04-15T01:56:00Z">
              <w:r w:rsidRPr="00FB133F">
                <w:rPr>
                  <w:lang w:eastAsia="de-DE"/>
                </w:rPr>
                <w:t>Human Machine Interface</w:t>
              </w:r>
            </w:ins>
          </w:p>
        </w:tc>
        <w:tc>
          <w:tcPr>
            <w:tcW w:w="3827" w:type="dxa"/>
            <w:gridSpan w:val="2"/>
            <w:shd w:val="clear" w:color="auto" w:fill="auto"/>
            <w:noWrap/>
            <w:tcPrChange w:id="2016" w:author="Dennis Hohmann" w:date="2012-04-15T01:52:00Z">
              <w:tcPr>
                <w:tcW w:w="3969" w:type="dxa"/>
                <w:gridSpan w:val="2"/>
                <w:shd w:val="clear" w:color="auto" w:fill="auto"/>
                <w:noWrap/>
              </w:tcPr>
            </w:tcPrChange>
          </w:tcPr>
          <w:p w14:paraId="1C1F99F5" w14:textId="77777777" w:rsidR="00743D0E" w:rsidRPr="00FB133F" w:rsidRDefault="00743D0E">
            <w:pPr>
              <w:pStyle w:val="Textkrper"/>
              <w:jc w:val="left"/>
              <w:rPr>
                <w:lang w:eastAsia="de-DE"/>
              </w:rPr>
              <w:pPrChange w:id="2017" w:author="Dennis Hohmann" w:date="2012-04-15T01:03:00Z">
                <w:pPr/>
              </w:pPrChange>
            </w:pPr>
            <w:ins w:id="2018" w:author="Dennis Hohmann" w:date="2012-04-15T01:56:00Z">
              <w:r w:rsidRPr="00FB133F">
                <w:rPr>
                  <w:lang w:eastAsia="de-DE"/>
                </w:rPr>
                <w:t>Mensch-Maschinen-Schnittstelle</w:t>
              </w:r>
            </w:ins>
          </w:p>
        </w:tc>
      </w:tr>
      <w:tr w:rsidR="00743D0E" w:rsidRPr="00FB133F" w14:paraId="76D2A168" w14:textId="77777777" w:rsidTr="002E5C5D">
        <w:trPr>
          <w:trHeight w:val="300"/>
          <w:trPrChange w:id="2019" w:author="Dennis Hohmann" w:date="2012-04-15T01:52:00Z">
            <w:trPr>
              <w:trHeight w:val="300"/>
            </w:trPr>
          </w:trPrChange>
        </w:trPr>
        <w:tc>
          <w:tcPr>
            <w:tcW w:w="1433" w:type="dxa"/>
            <w:shd w:val="clear" w:color="auto" w:fill="auto"/>
            <w:noWrap/>
            <w:tcPrChange w:id="2020" w:author="Dennis Hohmann" w:date="2012-04-15T01:52:00Z">
              <w:tcPr>
                <w:tcW w:w="1433" w:type="dxa"/>
                <w:gridSpan w:val="2"/>
                <w:shd w:val="clear" w:color="auto" w:fill="auto"/>
                <w:noWrap/>
              </w:tcPr>
            </w:tcPrChange>
          </w:tcPr>
          <w:p w14:paraId="653BF931" w14:textId="77777777" w:rsidR="00743D0E" w:rsidRPr="00FB133F" w:rsidRDefault="00743D0E">
            <w:pPr>
              <w:pStyle w:val="Textkrper"/>
              <w:jc w:val="left"/>
              <w:rPr>
                <w:lang w:eastAsia="de-DE"/>
              </w:rPr>
              <w:pPrChange w:id="2021" w:author="Dennis Hohmann" w:date="2012-04-15T01:03:00Z">
                <w:pPr/>
              </w:pPrChange>
            </w:pPr>
            <w:ins w:id="2022" w:author="Dennis Hohmann" w:date="2012-04-15T01:56:00Z">
              <w:r w:rsidRPr="00FB133F">
                <w:rPr>
                  <w:lang w:eastAsia="de-DE"/>
                </w:rPr>
                <w:t>HPGL</w:t>
              </w:r>
            </w:ins>
            <w:del w:id="2023" w:author="Dennis Hohmann" w:date="2012-04-15T01:12:00Z">
              <w:r w:rsidRPr="00FB133F" w:rsidDel="00F175F1">
                <w:rPr>
                  <w:lang w:eastAsia="de-DE"/>
                </w:rPr>
                <w:delText>Gerber</w:delText>
              </w:r>
            </w:del>
          </w:p>
        </w:tc>
        <w:tc>
          <w:tcPr>
            <w:tcW w:w="4394" w:type="dxa"/>
            <w:gridSpan w:val="2"/>
            <w:shd w:val="clear" w:color="auto" w:fill="auto"/>
            <w:noWrap/>
            <w:tcPrChange w:id="2024" w:author="Dennis Hohmann" w:date="2012-04-15T01:52:00Z">
              <w:tcPr>
                <w:tcW w:w="4394" w:type="dxa"/>
                <w:gridSpan w:val="2"/>
                <w:shd w:val="clear" w:color="auto" w:fill="auto"/>
                <w:noWrap/>
              </w:tcPr>
            </w:tcPrChange>
          </w:tcPr>
          <w:p w14:paraId="48D3CBCE" w14:textId="77777777" w:rsidR="00743D0E" w:rsidRPr="00FB133F" w:rsidRDefault="00743D0E">
            <w:pPr>
              <w:pStyle w:val="Textkrper"/>
              <w:jc w:val="left"/>
              <w:rPr>
                <w:lang w:eastAsia="de-DE"/>
              </w:rPr>
              <w:pPrChange w:id="2025" w:author="Dennis Hohmann" w:date="2012-04-15T01:03:00Z">
                <w:pPr/>
              </w:pPrChange>
            </w:pPr>
            <w:ins w:id="2026" w:author="Dennis Hohmann" w:date="2012-04-15T01:56:00Z">
              <w:r w:rsidRPr="00FB133F">
                <w:rPr>
                  <w:lang w:eastAsia="de-DE"/>
                </w:rPr>
                <w:t>Hewlett Packard Graphic Language</w:t>
              </w:r>
            </w:ins>
          </w:p>
        </w:tc>
        <w:tc>
          <w:tcPr>
            <w:tcW w:w="3827" w:type="dxa"/>
            <w:gridSpan w:val="2"/>
            <w:shd w:val="clear" w:color="auto" w:fill="auto"/>
            <w:noWrap/>
            <w:tcPrChange w:id="2027" w:author="Dennis Hohmann" w:date="2012-04-15T01:52:00Z">
              <w:tcPr>
                <w:tcW w:w="3969" w:type="dxa"/>
                <w:gridSpan w:val="2"/>
                <w:shd w:val="clear" w:color="auto" w:fill="auto"/>
                <w:noWrap/>
              </w:tcPr>
            </w:tcPrChange>
          </w:tcPr>
          <w:p w14:paraId="003E731C" w14:textId="77777777" w:rsidR="00743D0E" w:rsidRPr="00FB133F" w:rsidRDefault="00743D0E">
            <w:pPr>
              <w:pStyle w:val="Textkrper"/>
              <w:jc w:val="left"/>
              <w:rPr>
                <w:lang w:eastAsia="de-DE"/>
              </w:rPr>
              <w:pPrChange w:id="2028" w:author="Dennis Hohmann" w:date="2012-04-15T01:03:00Z">
                <w:pPr/>
              </w:pPrChange>
            </w:pPr>
            <w:ins w:id="2029" w:author="Dennis Hohmann" w:date="2012-04-15T01:56:00Z">
              <w:r w:rsidRPr="00FB133F">
                <w:rPr>
                  <w:lang w:eastAsia="de-DE"/>
                </w:rPr>
                <w:t>Seitenbeschreibungssprache</w:t>
              </w:r>
            </w:ins>
          </w:p>
        </w:tc>
      </w:tr>
      <w:tr w:rsidR="00743D0E" w:rsidRPr="00FB133F" w14:paraId="301B45E1" w14:textId="77777777" w:rsidTr="002E5C5D">
        <w:trPr>
          <w:trHeight w:val="300"/>
          <w:trPrChange w:id="2030" w:author="Dennis Hohmann" w:date="2012-04-15T01:52:00Z">
            <w:trPr>
              <w:trHeight w:val="300"/>
            </w:trPr>
          </w:trPrChange>
        </w:trPr>
        <w:tc>
          <w:tcPr>
            <w:tcW w:w="1433" w:type="dxa"/>
            <w:shd w:val="clear" w:color="auto" w:fill="auto"/>
            <w:noWrap/>
            <w:tcPrChange w:id="2031" w:author="Dennis Hohmann" w:date="2012-04-15T01:52:00Z">
              <w:tcPr>
                <w:tcW w:w="1433" w:type="dxa"/>
                <w:gridSpan w:val="2"/>
                <w:shd w:val="clear" w:color="auto" w:fill="auto"/>
                <w:noWrap/>
              </w:tcPr>
            </w:tcPrChange>
          </w:tcPr>
          <w:p w14:paraId="09870161" w14:textId="77777777" w:rsidR="00743D0E" w:rsidRPr="00FB133F" w:rsidRDefault="00743D0E">
            <w:pPr>
              <w:pStyle w:val="Textkrper"/>
              <w:jc w:val="left"/>
              <w:rPr>
                <w:lang w:eastAsia="de-DE"/>
              </w:rPr>
              <w:pPrChange w:id="2032" w:author="Dennis Hohmann" w:date="2012-04-15T01:03:00Z">
                <w:pPr/>
              </w:pPrChange>
            </w:pPr>
            <w:ins w:id="2033" w:author="Dennis Hohmann" w:date="2012-04-15T01:56:00Z">
              <w:r w:rsidRPr="00FB133F">
                <w:rPr>
                  <w:lang w:eastAsia="de-DE"/>
                </w:rPr>
                <w:t>I2C</w:t>
              </w:r>
            </w:ins>
            <w:del w:id="2034" w:author="Dennis Hohmann" w:date="2012-04-15T01:12:00Z">
              <w:r w:rsidRPr="00FB133F" w:rsidDel="00F175F1">
                <w:rPr>
                  <w:lang w:eastAsia="de-DE"/>
                </w:rPr>
                <w:delText>HMI</w:delText>
              </w:r>
            </w:del>
          </w:p>
        </w:tc>
        <w:tc>
          <w:tcPr>
            <w:tcW w:w="4394" w:type="dxa"/>
            <w:gridSpan w:val="2"/>
            <w:shd w:val="clear" w:color="auto" w:fill="auto"/>
            <w:noWrap/>
            <w:tcPrChange w:id="2035" w:author="Dennis Hohmann" w:date="2012-04-15T01:52:00Z">
              <w:tcPr>
                <w:tcW w:w="4394" w:type="dxa"/>
                <w:gridSpan w:val="2"/>
                <w:shd w:val="clear" w:color="auto" w:fill="auto"/>
                <w:noWrap/>
              </w:tcPr>
            </w:tcPrChange>
          </w:tcPr>
          <w:p w14:paraId="1B4CAC00" w14:textId="03A79E16" w:rsidR="00743D0E" w:rsidRPr="00FB133F" w:rsidRDefault="00743D0E">
            <w:pPr>
              <w:pStyle w:val="Textkrper"/>
              <w:jc w:val="left"/>
              <w:rPr>
                <w:lang w:eastAsia="de-DE"/>
              </w:rPr>
              <w:pPrChange w:id="2036" w:author="Dennis Hohmann" w:date="2012-04-15T01:03:00Z">
                <w:pPr/>
              </w:pPrChange>
            </w:pPr>
            <w:ins w:id="2037" w:author="Dennis Hohmann" w:date="2012-04-15T01:56:00Z">
              <w:r w:rsidRPr="00FB133F">
                <w:rPr>
                  <w:lang w:eastAsia="de-DE"/>
                </w:rPr>
                <w:t>Inter-Integrated C</w:t>
              </w:r>
            </w:ins>
            <w:r w:rsidR="00F520AC">
              <w:rPr>
                <w:lang w:eastAsia="de-DE"/>
              </w:rPr>
              <w:t>i</w:t>
            </w:r>
            <w:ins w:id="2038" w:author="Dennis Hohmann" w:date="2012-04-15T01:56:00Z">
              <w:r w:rsidRPr="00FB133F">
                <w:rPr>
                  <w:lang w:eastAsia="de-DE"/>
                </w:rPr>
                <w:t>rcuit</w:t>
              </w:r>
            </w:ins>
            <w:del w:id="2039" w:author="Dennis Hohmann" w:date="2012-04-15T01:12:00Z">
              <w:r w:rsidRPr="00FB133F" w:rsidDel="00F175F1">
                <w:rPr>
                  <w:lang w:eastAsia="de-DE"/>
                </w:rPr>
                <w:delText>Human Machine Interface</w:delText>
              </w:r>
            </w:del>
          </w:p>
        </w:tc>
        <w:tc>
          <w:tcPr>
            <w:tcW w:w="3827" w:type="dxa"/>
            <w:gridSpan w:val="2"/>
            <w:shd w:val="clear" w:color="auto" w:fill="auto"/>
            <w:noWrap/>
            <w:tcPrChange w:id="2040" w:author="Dennis Hohmann" w:date="2012-04-15T01:52:00Z">
              <w:tcPr>
                <w:tcW w:w="3969" w:type="dxa"/>
                <w:gridSpan w:val="2"/>
                <w:shd w:val="clear" w:color="auto" w:fill="auto"/>
                <w:noWrap/>
              </w:tcPr>
            </w:tcPrChange>
          </w:tcPr>
          <w:p w14:paraId="676F3398" w14:textId="77777777" w:rsidR="00743D0E" w:rsidRPr="00FB133F" w:rsidRDefault="00743D0E">
            <w:pPr>
              <w:pStyle w:val="Textkrper"/>
              <w:jc w:val="left"/>
              <w:rPr>
                <w:lang w:eastAsia="de-DE"/>
              </w:rPr>
              <w:pPrChange w:id="2041" w:author="Dennis Hohmann" w:date="2012-04-15T01:03:00Z">
                <w:pPr/>
              </w:pPrChange>
            </w:pPr>
            <w:ins w:id="2042" w:author="Dennis Hohmann" w:date="2012-04-15T01:56:00Z">
              <w:r w:rsidRPr="00FB133F">
                <w:rPr>
                  <w:lang w:eastAsia="de-DE"/>
                </w:rPr>
                <w:t>auch TWI, 2-Draht-Bus-System</w:t>
              </w:r>
            </w:ins>
            <w:del w:id="2043" w:author="Dennis Hohmann" w:date="2012-04-15T01:12:00Z">
              <w:r w:rsidRPr="00FB133F" w:rsidDel="00F175F1">
                <w:rPr>
                  <w:lang w:eastAsia="de-DE"/>
                </w:rPr>
                <w:delText>Mensch-Maschinen-Schnittstelle</w:delText>
              </w:r>
            </w:del>
          </w:p>
        </w:tc>
      </w:tr>
      <w:tr w:rsidR="00743D0E" w:rsidRPr="00FB133F" w14:paraId="130CE0CF" w14:textId="77777777" w:rsidTr="002E5C5D">
        <w:trPr>
          <w:trHeight w:val="300"/>
          <w:trPrChange w:id="2044" w:author="Dennis Hohmann" w:date="2012-04-15T01:52:00Z">
            <w:trPr>
              <w:trHeight w:val="300"/>
            </w:trPr>
          </w:trPrChange>
        </w:trPr>
        <w:tc>
          <w:tcPr>
            <w:tcW w:w="1433" w:type="dxa"/>
            <w:shd w:val="clear" w:color="auto" w:fill="auto"/>
            <w:noWrap/>
            <w:tcPrChange w:id="2045" w:author="Dennis Hohmann" w:date="2012-04-15T01:52:00Z">
              <w:tcPr>
                <w:tcW w:w="1433" w:type="dxa"/>
                <w:gridSpan w:val="2"/>
                <w:shd w:val="clear" w:color="auto" w:fill="auto"/>
                <w:noWrap/>
              </w:tcPr>
            </w:tcPrChange>
          </w:tcPr>
          <w:p w14:paraId="2154A5A7" w14:textId="77777777" w:rsidR="00743D0E" w:rsidRPr="00FB133F" w:rsidRDefault="00743D0E">
            <w:pPr>
              <w:pStyle w:val="Textkrper"/>
              <w:jc w:val="left"/>
              <w:rPr>
                <w:lang w:eastAsia="de-DE"/>
              </w:rPr>
              <w:pPrChange w:id="2046" w:author="Dennis Hohmann" w:date="2012-04-15T01:03:00Z">
                <w:pPr/>
              </w:pPrChange>
            </w:pPr>
            <w:ins w:id="2047" w:author="Dennis Hohmann" w:date="2012-04-15T01:56:00Z">
              <w:r w:rsidRPr="00FB133F">
                <w:rPr>
                  <w:lang w:eastAsia="de-DE"/>
                </w:rPr>
                <w:t>JTAG</w:t>
              </w:r>
            </w:ins>
            <w:del w:id="2048" w:author="Dennis Hohmann" w:date="2012-04-15T01:12:00Z">
              <w:r w:rsidRPr="00FB133F" w:rsidDel="00F175F1">
                <w:rPr>
                  <w:lang w:eastAsia="de-DE"/>
                </w:rPr>
                <w:delText>HPGL</w:delText>
              </w:r>
            </w:del>
          </w:p>
        </w:tc>
        <w:tc>
          <w:tcPr>
            <w:tcW w:w="4394" w:type="dxa"/>
            <w:gridSpan w:val="2"/>
            <w:shd w:val="clear" w:color="auto" w:fill="auto"/>
            <w:noWrap/>
            <w:tcPrChange w:id="2049" w:author="Dennis Hohmann" w:date="2012-04-15T01:52:00Z">
              <w:tcPr>
                <w:tcW w:w="4394" w:type="dxa"/>
                <w:gridSpan w:val="2"/>
                <w:shd w:val="clear" w:color="auto" w:fill="auto"/>
                <w:noWrap/>
              </w:tcPr>
            </w:tcPrChange>
          </w:tcPr>
          <w:p w14:paraId="4763B423" w14:textId="77777777" w:rsidR="00743D0E" w:rsidRPr="00FB133F" w:rsidRDefault="00743D0E">
            <w:pPr>
              <w:pStyle w:val="Textkrper"/>
              <w:jc w:val="left"/>
              <w:rPr>
                <w:lang w:eastAsia="de-DE"/>
              </w:rPr>
              <w:pPrChange w:id="2050" w:author="Dennis Hohmann" w:date="2012-04-15T01:03:00Z">
                <w:pPr/>
              </w:pPrChange>
            </w:pPr>
            <w:ins w:id="2051" w:author="Dennis Hohmann" w:date="2012-04-15T01:56:00Z">
              <w:r w:rsidRPr="00FB133F">
                <w:rPr>
                  <w:lang w:eastAsia="de-DE"/>
                </w:rPr>
                <w:t>Joint Test Action Group</w:t>
              </w:r>
            </w:ins>
            <w:del w:id="2052" w:author="Dennis Hohmann" w:date="2012-04-15T01:12:00Z">
              <w:r w:rsidRPr="00FB133F" w:rsidDel="00F175F1">
                <w:rPr>
                  <w:lang w:eastAsia="de-DE"/>
                </w:rPr>
                <w:delText>Hewlett Packard Graphic Language</w:delText>
              </w:r>
            </w:del>
          </w:p>
        </w:tc>
        <w:tc>
          <w:tcPr>
            <w:tcW w:w="3827" w:type="dxa"/>
            <w:gridSpan w:val="2"/>
            <w:shd w:val="clear" w:color="auto" w:fill="auto"/>
            <w:noWrap/>
            <w:tcPrChange w:id="2053" w:author="Dennis Hohmann" w:date="2012-04-15T01:52:00Z">
              <w:tcPr>
                <w:tcW w:w="3969" w:type="dxa"/>
                <w:gridSpan w:val="2"/>
                <w:shd w:val="clear" w:color="auto" w:fill="auto"/>
                <w:noWrap/>
              </w:tcPr>
            </w:tcPrChange>
          </w:tcPr>
          <w:p w14:paraId="57026C98" w14:textId="77777777" w:rsidR="00743D0E" w:rsidRPr="00FB133F" w:rsidRDefault="00743D0E">
            <w:pPr>
              <w:pStyle w:val="Textkrper"/>
              <w:jc w:val="left"/>
              <w:rPr>
                <w:lang w:eastAsia="de-DE"/>
              </w:rPr>
              <w:pPrChange w:id="2054" w:author="Dennis Hohmann" w:date="2012-04-15T01:03:00Z">
                <w:pPr/>
              </w:pPrChange>
            </w:pPr>
            <w:ins w:id="2055" w:author="Dennis Hohmann" w:date="2012-04-15T01:56:00Z">
              <w:r w:rsidRPr="00FB133F">
                <w:rPr>
                  <w:lang w:eastAsia="de-DE"/>
                </w:rPr>
                <w:t>Debug</w:t>
              </w:r>
              <w:r>
                <w:rPr>
                  <w:lang w:eastAsia="de-DE"/>
                </w:rPr>
                <w:t>ging</w:t>
              </w:r>
              <w:r w:rsidRPr="00FB133F">
                <w:rPr>
                  <w:lang w:eastAsia="de-DE"/>
                </w:rPr>
                <w:t>-Schnittstelle</w:t>
              </w:r>
            </w:ins>
            <w:del w:id="2056" w:author="Dennis Hohmann" w:date="2012-04-15T01:12:00Z">
              <w:r w:rsidRPr="00FB133F" w:rsidDel="00F175F1">
                <w:rPr>
                  <w:lang w:eastAsia="de-DE"/>
                </w:rPr>
                <w:delText>Seitenbeschreibungssprache</w:delText>
              </w:r>
            </w:del>
          </w:p>
        </w:tc>
      </w:tr>
      <w:tr w:rsidR="00743D0E" w:rsidRPr="00FB133F" w14:paraId="140D1B1B" w14:textId="77777777" w:rsidTr="002E5C5D">
        <w:trPr>
          <w:trHeight w:val="300"/>
          <w:trPrChange w:id="2057" w:author="Dennis Hohmann" w:date="2012-04-15T01:52:00Z">
            <w:trPr>
              <w:trHeight w:val="300"/>
            </w:trPr>
          </w:trPrChange>
        </w:trPr>
        <w:tc>
          <w:tcPr>
            <w:tcW w:w="1433" w:type="dxa"/>
            <w:shd w:val="clear" w:color="auto" w:fill="auto"/>
            <w:noWrap/>
            <w:tcPrChange w:id="2058" w:author="Dennis Hohmann" w:date="2012-04-15T01:52:00Z">
              <w:tcPr>
                <w:tcW w:w="1433" w:type="dxa"/>
                <w:gridSpan w:val="2"/>
                <w:shd w:val="clear" w:color="auto" w:fill="auto"/>
                <w:noWrap/>
              </w:tcPr>
            </w:tcPrChange>
          </w:tcPr>
          <w:p w14:paraId="701913A7" w14:textId="77777777" w:rsidR="00743D0E" w:rsidRPr="00FB133F" w:rsidRDefault="00743D0E">
            <w:pPr>
              <w:pStyle w:val="Textkrper"/>
              <w:jc w:val="left"/>
              <w:rPr>
                <w:lang w:eastAsia="de-DE"/>
              </w:rPr>
              <w:pPrChange w:id="2059" w:author="Dennis Hohmann" w:date="2012-04-15T01:51:00Z">
                <w:pPr/>
              </w:pPrChange>
            </w:pPr>
            <w:ins w:id="2060" w:author="Dennis Hohmann" w:date="2012-04-15T01:56:00Z">
              <w:r w:rsidRPr="00FB133F">
                <w:rPr>
                  <w:lang w:eastAsia="de-DE"/>
                </w:rPr>
                <w:t>LC-Display</w:t>
              </w:r>
            </w:ins>
            <w:del w:id="2061" w:author="Dennis Hohmann" w:date="2012-04-15T01:12:00Z">
              <w:r w:rsidRPr="00FB133F" w:rsidDel="00F175F1">
                <w:rPr>
                  <w:lang w:eastAsia="de-DE"/>
                </w:rPr>
                <w:delText>I2C</w:delText>
              </w:r>
            </w:del>
          </w:p>
        </w:tc>
        <w:tc>
          <w:tcPr>
            <w:tcW w:w="4394" w:type="dxa"/>
            <w:gridSpan w:val="2"/>
            <w:shd w:val="clear" w:color="auto" w:fill="auto"/>
            <w:noWrap/>
            <w:tcPrChange w:id="2062" w:author="Dennis Hohmann" w:date="2012-04-15T01:52:00Z">
              <w:tcPr>
                <w:tcW w:w="4394" w:type="dxa"/>
                <w:gridSpan w:val="2"/>
                <w:shd w:val="clear" w:color="auto" w:fill="auto"/>
                <w:noWrap/>
              </w:tcPr>
            </w:tcPrChange>
          </w:tcPr>
          <w:p w14:paraId="0D13DF30" w14:textId="77777777" w:rsidR="00743D0E" w:rsidRPr="00FB133F" w:rsidRDefault="00743D0E">
            <w:pPr>
              <w:pStyle w:val="Textkrper"/>
              <w:jc w:val="left"/>
              <w:rPr>
                <w:lang w:eastAsia="de-DE"/>
              </w:rPr>
              <w:pPrChange w:id="2063" w:author="Dennis Hohmann" w:date="2012-04-15T01:03:00Z">
                <w:pPr/>
              </w:pPrChange>
            </w:pPr>
            <w:ins w:id="2064" w:author="Dennis Hohmann" w:date="2012-04-15T01:56:00Z">
              <w:r w:rsidRPr="00FB133F">
                <w:rPr>
                  <w:lang w:eastAsia="de-DE"/>
                </w:rPr>
                <w:t>Liquid Cristal Display</w:t>
              </w:r>
            </w:ins>
            <w:del w:id="2065" w:author="Dennis Hohmann" w:date="2012-04-15T01:12:00Z">
              <w:r w:rsidRPr="00FB133F" w:rsidDel="00F175F1">
                <w:rPr>
                  <w:lang w:eastAsia="de-DE"/>
                </w:rPr>
                <w:delText>Inter-Integrated Crcuit</w:delText>
              </w:r>
            </w:del>
          </w:p>
        </w:tc>
        <w:tc>
          <w:tcPr>
            <w:tcW w:w="3827" w:type="dxa"/>
            <w:gridSpan w:val="2"/>
            <w:shd w:val="clear" w:color="auto" w:fill="auto"/>
            <w:noWrap/>
            <w:tcPrChange w:id="2066" w:author="Dennis Hohmann" w:date="2012-04-15T01:52:00Z">
              <w:tcPr>
                <w:tcW w:w="3969" w:type="dxa"/>
                <w:gridSpan w:val="2"/>
                <w:shd w:val="clear" w:color="auto" w:fill="auto"/>
                <w:noWrap/>
              </w:tcPr>
            </w:tcPrChange>
          </w:tcPr>
          <w:p w14:paraId="4E65EF1B" w14:textId="77777777" w:rsidR="00743D0E" w:rsidDel="00A658D7" w:rsidRDefault="00743D0E">
            <w:pPr>
              <w:pStyle w:val="Textkrper"/>
              <w:spacing w:before="31680" w:after="31680"/>
              <w:ind w:left="-62" w:firstLine="1"/>
              <w:jc w:val="left"/>
              <w:rPr>
                <w:del w:id="2067" w:author="Dennis Hohmann" w:date="2012-04-15T01:01:00Z"/>
                <w:lang w:eastAsia="de-DE"/>
              </w:rPr>
              <w:pPrChange w:id="2068" w:author="Dennis Hohmann" w:date="2012-04-15T01:03:00Z">
                <w:pPr/>
              </w:pPrChange>
            </w:pPr>
            <w:ins w:id="2069" w:author="Dennis Hohmann" w:date="2012-04-15T01:56:00Z">
              <w:r w:rsidRPr="00FB133F">
                <w:rPr>
                  <w:lang w:eastAsia="de-DE"/>
                </w:rPr>
                <w:t>Flüssigkristallanzeige</w:t>
              </w:r>
            </w:ins>
            <w:del w:id="2070" w:author="Dennis Hohmann" w:date="2012-04-15T01:12:00Z">
              <w:r w:rsidRPr="00FB133F" w:rsidDel="00F175F1">
                <w:rPr>
                  <w:lang w:eastAsia="de-DE"/>
                </w:rPr>
                <w:delText>auch TWI, 2-Draht-Bus</w:delText>
              </w:r>
            </w:del>
          </w:p>
          <w:p w14:paraId="3792C144" w14:textId="77777777" w:rsidR="00743D0E" w:rsidRPr="00FB133F" w:rsidRDefault="00743D0E">
            <w:pPr>
              <w:pStyle w:val="Textkrper"/>
              <w:jc w:val="left"/>
              <w:rPr>
                <w:lang w:eastAsia="de-DE"/>
              </w:rPr>
              <w:pPrChange w:id="2071" w:author="Dennis Hohmann" w:date="2012-04-15T01:03:00Z">
                <w:pPr/>
              </w:pPrChange>
            </w:pPr>
            <w:del w:id="2072" w:author="Dennis Hohmann" w:date="2012-04-15T01:12:00Z">
              <w:r w:rsidRPr="00FB133F" w:rsidDel="00F175F1">
                <w:rPr>
                  <w:lang w:eastAsia="de-DE"/>
                </w:rPr>
                <w:delText>-System</w:delText>
              </w:r>
            </w:del>
          </w:p>
        </w:tc>
      </w:tr>
      <w:tr w:rsidR="00743D0E" w:rsidRPr="00FB133F" w14:paraId="3C8EDCED" w14:textId="77777777" w:rsidTr="002E5C5D">
        <w:trPr>
          <w:trHeight w:val="300"/>
          <w:trPrChange w:id="2073" w:author="Dennis Hohmann" w:date="2012-04-15T01:52:00Z">
            <w:trPr>
              <w:trHeight w:val="300"/>
            </w:trPr>
          </w:trPrChange>
        </w:trPr>
        <w:tc>
          <w:tcPr>
            <w:tcW w:w="1433" w:type="dxa"/>
            <w:shd w:val="clear" w:color="auto" w:fill="auto"/>
            <w:noWrap/>
            <w:tcPrChange w:id="2074" w:author="Dennis Hohmann" w:date="2012-04-15T01:52:00Z">
              <w:tcPr>
                <w:tcW w:w="1433" w:type="dxa"/>
                <w:gridSpan w:val="2"/>
                <w:shd w:val="clear" w:color="auto" w:fill="auto"/>
                <w:noWrap/>
              </w:tcPr>
            </w:tcPrChange>
          </w:tcPr>
          <w:p w14:paraId="55D5A6A3" w14:textId="77777777" w:rsidR="00743D0E" w:rsidRPr="00FB133F" w:rsidRDefault="00743D0E">
            <w:pPr>
              <w:pStyle w:val="Textkrper"/>
              <w:jc w:val="left"/>
              <w:rPr>
                <w:lang w:eastAsia="de-DE"/>
              </w:rPr>
              <w:pPrChange w:id="2075" w:author="Dennis Hohmann" w:date="2012-04-15T01:03:00Z">
                <w:pPr/>
              </w:pPrChange>
            </w:pPr>
            <w:ins w:id="2076" w:author="Dennis Hohmann" w:date="2012-04-15T01:56:00Z">
              <w:r w:rsidRPr="00FB133F">
                <w:rPr>
                  <w:lang w:eastAsia="de-DE"/>
                </w:rPr>
                <w:t>NC</w:t>
              </w:r>
            </w:ins>
            <w:del w:id="2077" w:author="Dennis Hohmann" w:date="2012-04-15T01:12:00Z">
              <w:r w:rsidRPr="00FB133F" w:rsidDel="00F175F1">
                <w:rPr>
                  <w:lang w:eastAsia="de-DE"/>
                </w:rPr>
                <w:delText>JTAG</w:delText>
              </w:r>
            </w:del>
          </w:p>
        </w:tc>
        <w:tc>
          <w:tcPr>
            <w:tcW w:w="4394" w:type="dxa"/>
            <w:gridSpan w:val="2"/>
            <w:shd w:val="clear" w:color="auto" w:fill="auto"/>
            <w:noWrap/>
            <w:tcPrChange w:id="2078" w:author="Dennis Hohmann" w:date="2012-04-15T01:52:00Z">
              <w:tcPr>
                <w:tcW w:w="4394" w:type="dxa"/>
                <w:gridSpan w:val="2"/>
                <w:shd w:val="clear" w:color="auto" w:fill="auto"/>
                <w:noWrap/>
              </w:tcPr>
            </w:tcPrChange>
          </w:tcPr>
          <w:p w14:paraId="00668E2A" w14:textId="77777777" w:rsidR="00743D0E" w:rsidRPr="00FB133F" w:rsidRDefault="00743D0E">
            <w:pPr>
              <w:pStyle w:val="Textkrper"/>
              <w:jc w:val="left"/>
              <w:rPr>
                <w:lang w:eastAsia="de-DE"/>
              </w:rPr>
              <w:pPrChange w:id="2079" w:author="Dennis Hohmann" w:date="2012-04-15T01:03:00Z">
                <w:pPr/>
              </w:pPrChange>
            </w:pPr>
            <w:ins w:id="2080" w:author="Dennis Hohmann" w:date="2012-04-15T01:56:00Z">
              <w:r w:rsidRPr="00FB133F">
                <w:rPr>
                  <w:lang w:eastAsia="de-DE"/>
                </w:rPr>
                <w:t>Numerical Control</w:t>
              </w:r>
            </w:ins>
            <w:del w:id="2081" w:author="Dennis Hohmann" w:date="2012-04-15T01:12:00Z">
              <w:r w:rsidRPr="00FB133F" w:rsidDel="00F175F1">
                <w:rPr>
                  <w:lang w:eastAsia="de-DE"/>
                </w:rPr>
                <w:delText>Joint Test Action Group</w:delText>
              </w:r>
            </w:del>
          </w:p>
        </w:tc>
        <w:tc>
          <w:tcPr>
            <w:tcW w:w="3827" w:type="dxa"/>
            <w:gridSpan w:val="2"/>
            <w:shd w:val="clear" w:color="auto" w:fill="auto"/>
            <w:noWrap/>
            <w:tcPrChange w:id="2082" w:author="Dennis Hohmann" w:date="2012-04-15T01:52:00Z">
              <w:tcPr>
                <w:tcW w:w="3969" w:type="dxa"/>
                <w:gridSpan w:val="2"/>
                <w:shd w:val="clear" w:color="auto" w:fill="auto"/>
                <w:noWrap/>
              </w:tcPr>
            </w:tcPrChange>
          </w:tcPr>
          <w:p w14:paraId="796897A7" w14:textId="77777777" w:rsidR="00743D0E" w:rsidRPr="00FB133F" w:rsidRDefault="00743D0E">
            <w:pPr>
              <w:pStyle w:val="Textkrper"/>
              <w:jc w:val="left"/>
              <w:rPr>
                <w:lang w:eastAsia="de-DE"/>
              </w:rPr>
              <w:pPrChange w:id="2083" w:author="Dennis Hohmann" w:date="2012-04-15T01:03:00Z">
                <w:pPr/>
              </w:pPrChange>
            </w:pPr>
            <w:ins w:id="2084" w:author="Dennis Hohmann" w:date="2012-04-15T01:56:00Z">
              <w:r w:rsidRPr="00FB133F">
                <w:rPr>
                  <w:lang w:eastAsia="de-DE"/>
                </w:rPr>
                <w:t>Numerische Steuerung</w:t>
              </w:r>
            </w:ins>
            <w:del w:id="2085" w:author="Dennis Hohmann" w:date="2012-04-15T01:12:00Z">
              <w:r w:rsidRPr="00FB133F" w:rsidDel="00F175F1">
                <w:rPr>
                  <w:lang w:eastAsia="de-DE"/>
                </w:rPr>
                <w:delText>Debug-Schnittstelle</w:delText>
              </w:r>
            </w:del>
          </w:p>
        </w:tc>
      </w:tr>
      <w:tr w:rsidR="00743D0E" w:rsidRPr="00FB133F" w14:paraId="684C5F89" w14:textId="77777777" w:rsidTr="002E5C5D">
        <w:trPr>
          <w:trHeight w:val="300"/>
          <w:trPrChange w:id="2086" w:author="Dennis Hohmann" w:date="2012-04-15T01:52:00Z">
            <w:trPr>
              <w:trHeight w:val="300"/>
            </w:trPr>
          </w:trPrChange>
        </w:trPr>
        <w:tc>
          <w:tcPr>
            <w:tcW w:w="1433" w:type="dxa"/>
            <w:shd w:val="clear" w:color="auto" w:fill="auto"/>
            <w:noWrap/>
            <w:tcPrChange w:id="2087" w:author="Dennis Hohmann" w:date="2012-04-15T01:52:00Z">
              <w:tcPr>
                <w:tcW w:w="1433" w:type="dxa"/>
                <w:gridSpan w:val="2"/>
                <w:shd w:val="clear" w:color="auto" w:fill="auto"/>
                <w:noWrap/>
              </w:tcPr>
            </w:tcPrChange>
          </w:tcPr>
          <w:p w14:paraId="4FBE50AE" w14:textId="77777777" w:rsidR="00743D0E" w:rsidRPr="00FB133F" w:rsidRDefault="00743D0E">
            <w:pPr>
              <w:pStyle w:val="Textkrper"/>
              <w:jc w:val="left"/>
              <w:rPr>
                <w:lang w:eastAsia="de-DE"/>
              </w:rPr>
              <w:pPrChange w:id="2088" w:author="Dennis Hohmann" w:date="2012-04-15T01:03:00Z">
                <w:pPr/>
              </w:pPrChange>
            </w:pPr>
            <w:ins w:id="2089" w:author="Dennis Hohmann" w:date="2012-04-15T01:56:00Z">
              <w:r w:rsidRPr="00FB133F">
                <w:rPr>
                  <w:lang w:eastAsia="de-DE"/>
                </w:rPr>
                <w:t>ROM</w:t>
              </w:r>
            </w:ins>
            <w:del w:id="2090" w:author="Dennis Hohmann" w:date="2012-04-15T01:12:00Z">
              <w:r w:rsidRPr="00FB133F" w:rsidDel="00F175F1">
                <w:rPr>
                  <w:lang w:eastAsia="de-DE"/>
                </w:rPr>
                <w:delText>LC-Display</w:delText>
              </w:r>
            </w:del>
          </w:p>
        </w:tc>
        <w:tc>
          <w:tcPr>
            <w:tcW w:w="4394" w:type="dxa"/>
            <w:gridSpan w:val="2"/>
            <w:shd w:val="clear" w:color="auto" w:fill="auto"/>
            <w:noWrap/>
            <w:tcPrChange w:id="2091" w:author="Dennis Hohmann" w:date="2012-04-15T01:52:00Z">
              <w:tcPr>
                <w:tcW w:w="4394" w:type="dxa"/>
                <w:gridSpan w:val="2"/>
                <w:shd w:val="clear" w:color="auto" w:fill="auto"/>
                <w:noWrap/>
              </w:tcPr>
            </w:tcPrChange>
          </w:tcPr>
          <w:p w14:paraId="532A0238" w14:textId="77777777" w:rsidR="00743D0E" w:rsidRPr="00FB133F" w:rsidRDefault="00743D0E">
            <w:pPr>
              <w:pStyle w:val="Textkrper"/>
              <w:jc w:val="left"/>
              <w:rPr>
                <w:lang w:eastAsia="de-DE"/>
              </w:rPr>
              <w:pPrChange w:id="2092" w:author="Dennis Hohmann" w:date="2012-04-15T01:03:00Z">
                <w:pPr/>
              </w:pPrChange>
            </w:pPr>
            <w:ins w:id="2093" w:author="Dennis Hohmann" w:date="2012-04-15T01:56:00Z">
              <w:r w:rsidRPr="00FB133F">
                <w:rPr>
                  <w:lang w:eastAsia="de-DE"/>
                </w:rPr>
                <w:t>Read-Only-Memory</w:t>
              </w:r>
            </w:ins>
            <w:del w:id="2094" w:author="Dennis Hohmann" w:date="2012-04-15T01:12:00Z">
              <w:r w:rsidRPr="00FB133F" w:rsidDel="00F175F1">
                <w:rPr>
                  <w:lang w:eastAsia="de-DE"/>
                </w:rPr>
                <w:delText>Liquid Cristal Display</w:delText>
              </w:r>
            </w:del>
          </w:p>
        </w:tc>
        <w:tc>
          <w:tcPr>
            <w:tcW w:w="3827" w:type="dxa"/>
            <w:gridSpan w:val="2"/>
            <w:shd w:val="clear" w:color="auto" w:fill="auto"/>
            <w:noWrap/>
            <w:tcPrChange w:id="2095" w:author="Dennis Hohmann" w:date="2012-04-15T01:52:00Z">
              <w:tcPr>
                <w:tcW w:w="3969" w:type="dxa"/>
                <w:gridSpan w:val="2"/>
                <w:shd w:val="clear" w:color="auto" w:fill="auto"/>
                <w:noWrap/>
              </w:tcPr>
            </w:tcPrChange>
          </w:tcPr>
          <w:p w14:paraId="0DA40479" w14:textId="77777777" w:rsidR="00743D0E" w:rsidRPr="00FB133F" w:rsidRDefault="00743D0E">
            <w:pPr>
              <w:pStyle w:val="Textkrper"/>
              <w:jc w:val="left"/>
              <w:rPr>
                <w:lang w:eastAsia="de-DE"/>
              </w:rPr>
              <w:pPrChange w:id="2096" w:author="Dennis Hohmann" w:date="2012-04-15T01:03:00Z">
                <w:pPr/>
              </w:pPrChange>
            </w:pPr>
            <w:ins w:id="2097" w:author="Dennis Hohmann" w:date="2012-04-15T01:56:00Z">
              <w:r>
                <w:rPr>
                  <w:lang w:eastAsia="de-DE"/>
                </w:rPr>
                <w:t>Nur-Lese-Speicher</w:t>
              </w:r>
            </w:ins>
            <w:del w:id="2098" w:author="Dennis Hohmann" w:date="2012-04-15T01:12:00Z">
              <w:r w:rsidRPr="00FB133F" w:rsidDel="00F175F1">
                <w:rPr>
                  <w:lang w:eastAsia="de-DE"/>
                </w:rPr>
                <w:delText>Flüssigkristallanzeige</w:delText>
              </w:r>
            </w:del>
          </w:p>
        </w:tc>
      </w:tr>
      <w:tr w:rsidR="00743D0E" w:rsidRPr="00743D0E" w14:paraId="68E0192C" w14:textId="77777777" w:rsidTr="002E5C5D">
        <w:trPr>
          <w:trHeight w:val="300"/>
          <w:trPrChange w:id="2099" w:author="Dennis Hohmann" w:date="2012-04-15T01:52:00Z">
            <w:trPr>
              <w:trHeight w:val="300"/>
            </w:trPr>
          </w:trPrChange>
        </w:trPr>
        <w:tc>
          <w:tcPr>
            <w:tcW w:w="1433" w:type="dxa"/>
            <w:shd w:val="clear" w:color="auto" w:fill="auto"/>
            <w:noWrap/>
            <w:tcPrChange w:id="2100" w:author="Dennis Hohmann" w:date="2012-04-15T01:52:00Z">
              <w:tcPr>
                <w:tcW w:w="1433" w:type="dxa"/>
                <w:gridSpan w:val="2"/>
                <w:shd w:val="clear" w:color="auto" w:fill="auto"/>
                <w:noWrap/>
              </w:tcPr>
            </w:tcPrChange>
          </w:tcPr>
          <w:p w14:paraId="54F9F2D8" w14:textId="77777777" w:rsidR="00743D0E" w:rsidRPr="00743D0E" w:rsidRDefault="00743D0E">
            <w:pPr>
              <w:pStyle w:val="Textkrper"/>
              <w:jc w:val="left"/>
              <w:rPr>
                <w:bCs w:val="0"/>
                <w:lang w:eastAsia="de-DE"/>
                <w:rPrChange w:id="2101" w:author="Dennis Hohmann" w:date="2012-04-15T01:47:00Z">
                  <w:rPr>
                    <w:rFonts w:asciiTheme="majorHAnsi" w:eastAsiaTheme="majorEastAsia" w:hAnsiTheme="majorHAnsi" w:cstheme="majorBidi"/>
                    <w:b/>
                    <w:bCs/>
                    <w:i/>
                    <w:iCs/>
                    <w:color w:val="4F81BD" w:themeColor="accent1"/>
                    <w:lang w:eastAsia="de-DE"/>
                  </w:rPr>
                </w:rPrChange>
              </w:rPr>
              <w:pPrChange w:id="2102" w:author="Dennis Hohmann" w:date="2012-04-15T01:03:00Z">
                <w:pPr>
                  <w:keepNext/>
                  <w:keepLines/>
                  <w:numPr>
                    <w:ilvl w:val="3"/>
                    <w:numId w:val="2"/>
                  </w:numPr>
                  <w:spacing w:before="200"/>
                  <w:ind w:left="864" w:hanging="864"/>
                  <w:outlineLvl w:val="3"/>
                </w:pPr>
              </w:pPrChange>
            </w:pPr>
            <w:ins w:id="2103" w:author="Dennis Hohmann" w:date="2012-04-15T01:56:00Z">
              <w:r w:rsidRPr="00743D0E">
                <w:rPr>
                  <w:lang w:eastAsia="de-DE"/>
                </w:rPr>
                <w:t>RS-232</w:t>
              </w:r>
            </w:ins>
            <w:del w:id="2104" w:author="Dennis Hohmann" w:date="2012-04-15T01:12:00Z">
              <w:r w:rsidRPr="00743D0E" w:rsidDel="00F175F1">
                <w:rPr>
                  <w:lang w:eastAsia="de-DE"/>
                  <w:rPrChange w:id="2105" w:author="Dennis Hohmann" w:date="2012-04-15T01:47:00Z">
                    <w:rPr>
                      <w:bCs/>
                      <w:lang w:eastAsia="de-DE"/>
                    </w:rPr>
                  </w:rPrChange>
                </w:rPr>
                <w:delText>LCD</w:delText>
              </w:r>
            </w:del>
          </w:p>
        </w:tc>
        <w:tc>
          <w:tcPr>
            <w:tcW w:w="4394" w:type="dxa"/>
            <w:gridSpan w:val="2"/>
            <w:shd w:val="clear" w:color="auto" w:fill="auto"/>
            <w:noWrap/>
            <w:tcPrChange w:id="2106" w:author="Dennis Hohmann" w:date="2012-04-15T01:52:00Z">
              <w:tcPr>
                <w:tcW w:w="4394" w:type="dxa"/>
                <w:gridSpan w:val="2"/>
                <w:shd w:val="clear" w:color="auto" w:fill="auto"/>
                <w:noWrap/>
              </w:tcPr>
            </w:tcPrChange>
          </w:tcPr>
          <w:p w14:paraId="13E62DC6" w14:textId="77777777" w:rsidR="00743D0E" w:rsidRPr="00743D0E" w:rsidRDefault="00743D0E">
            <w:pPr>
              <w:pStyle w:val="Textkrper"/>
              <w:jc w:val="left"/>
              <w:rPr>
                <w:bCs w:val="0"/>
                <w:lang w:eastAsia="de-DE"/>
                <w:rPrChange w:id="2107" w:author="Dennis Hohmann" w:date="2012-04-15T01:47:00Z">
                  <w:rPr>
                    <w:rFonts w:asciiTheme="majorHAnsi" w:eastAsiaTheme="majorEastAsia" w:hAnsiTheme="majorHAnsi" w:cstheme="majorBidi"/>
                    <w:b/>
                    <w:bCs/>
                    <w:i/>
                    <w:iCs/>
                    <w:color w:val="4F81BD" w:themeColor="accent1"/>
                    <w:lang w:eastAsia="de-DE"/>
                  </w:rPr>
                </w:rPrChange>
              </w:rPr>
              <w:pPrChange w:id="2108" w:author="Dennis Hohmann" w:date="2012-04-15T01:03:00Z">
                <w:pPr>
                  <w:keepNext/>
                  <w:keepLines/>
                  <w:numPr>
                    <w:ilvl w:val="3"/>
                    <w:numId w:val="2"/>
                  </w:numPr>
                  <w:spacing w:before="200"/>
                  <w:ind w:left="864" w:hanging="864"/>
                  <w:outlineLvl w:val="3"/>
                </w:pPr>
              </w:pPrChange>
            </w:pPr>
            <w:ins w:id="2109" w:author="Dennis Hohmann" w:date="2012-04-15T01:56:00Z">
              <w:r w:rsidRPr="00743D0E">
                <w:rPr>
                  <w:lang w:eastAsia="de-DE"/>
                </w:rPr>
                <w:t>siehe UART</w:t>
              </w:r>
            </w:ins>
            <w:del w:id="2110" w:author="Dennis Hohmann" w:date="2012-04-15T01:12:00Z">
              <w:r w:rsidRPr="00743D0E" w:rsidDel="00F175F1">
                <w:rPr>
                  <w:lang w:eastAsia="de-DE"/>
                  <w:rPrChange w:id="2111" w:author="Dennis Hohmann" w:date="2012-04-15T01:47:00Z">
                    <w:rPr>
                      <w:bCs/>
                      <w:lang w:eastAsia="de-DE"/>
                    </w:rPr>
                  </w:rPrChange>
                </w:rPr>
                <w:delText>Liquid Cristal Display</w:delText>
              </w:r>
            </w:del>
          </w:p>
        </w:tc>
        <w:tc>
          <w:tcPr>
            <w:tcW w:w="3827" w:type="dxa"/>
            <w:gridSpan w:val="2"/>
            <w:shd w:val="clear" w:color="auto" w:fill="auto"/>
            <w:noWrap/>
            <w:tcPrChange w:id="2112" w:author="Dennis Hohmann" w:date="2012-04-15T01:52:00Z">
              <w:tcPr>
                <w:tcW w:w="3969" w:type="dxa"/>
                <w:gridSpan w:val="2"/>
                <w:shd w:val="clear" w:color="auto" w:fill="auto"/>
                <w:noWrap/>
              </w:tcPr>
            </w:tcPrChange>
          </w:tcPr>
          <w:p w14:paraId="0076CE97" w14:textId="77777777" w:rsidR="00743D0E" w:rsidRPr="00743D0E" w:rsidRDefault="00743D0E">
            <w:pPr>
              <w:pStyle w:val="Textkrper"/>
              <w:jc w:val="left"/>
              <w:rPr>
                <w:lang w:eastAsia="de-DE"/>
                <w:rPrChange w:id="2113" w:author="Dennis Hohmann" w:date="2012-04-15T01:47:00Z">
                  <w:rPr>
                    <w:rFonts w:asciiTheme="majorHAnsi" w:eastAsiaTheme="majorEastAsia" w:hAnsiTheme="majorHAnsi" w:cstheme="majorBidi"/>
                    <w:b/>
                    <w:bCs w:val="0"/>
                    <w:i/>
                    <w:iCs/>
                    <w:lang w:eastAsia="de-DE"/>
                  </w:rPr>
                </w:rPrChange>
              </w:rPr>
              <w:pPrChange w:id="2114" w:author="Dennis Hohmann" w:date="2012-04-15T01:03:00Z">
                <w:pPr>
                  <w:pStyle w:val="Textkrper"/>
                  <w:keepNext/>
                  <w:keepLines/>
                  <w:numPr>
                    <w:ilvl w:val="3"/>
                    <w:numId w:val="2"/>
                  </w:numPr>
                  <w:spacing w:before="200"/>
                  <w:ind w:left="864" w:hanging="864"/>
                  <w:jc w:val="left"/>
                  <w:outlineLvl w:val="3"/>
                </w:pPr>
              </w:pPrChange>
            </w:pPr>
            <w:ins w:id="2115" w:author="Dennis Hohmann" w:date="2012-04-15T01:56:00Z">
              <w:r w:rsidRPr="00743D0E">
                <w:rPr>
                  <w:lang w:eastAsia="de-DE"/>
                </w:rPr>
                <w:t>Serielle Schnittstelle</w:t>
              </w:r>
            </w:ins>
          </w:p>
        </w:tc>
      </w:tr>
      <w:tr w:rsidR="00743D0E" w:rsidRPr="00FB133F" w14:paraId="57B692BC" w14:textId="77777777" w:rsidTr="002E5C5D">
        <w:trPr>
          <w:trHeight w:val="300"/>
          <w:trPrChange w:id="2116" w:author="Dennis Hohmann" w:date="2012-04-15T01:52:00Z">
            <w:trPr>
              <w:trHeight w:val="300"/>
            </w:trPr>
          </w:trPrChange>
        </w:trPr>
        <w:tc>
          <w:tcPr>
            <w:tcW w:w="1433" w:type="dxa"/>
            <w:shd w:val="clear" w:color="auto" w:fill="auto"/>
            <w:noWrap/>
            <w:tcPrChange w:id="2117" w:author="Dennis Hohmann" w:date="2012-04-15T01:52:00Z">
              <w:tcPr>
                <w:tcW w:w="1433" w:type="dxa"/>
                <w:gridSpan w:val="2"/>
                <w:shd w:val="clear" w:color="auto" w:fill="auto"/>
                <w:noWrap/>
              </w:tcPr>
            </w:tcPrChange>
          </w:tcPr>
          <w:p w14:paraId="78328E2A" w14:textId="77777777" w:rsidR="00743D0E" w:rsidRPr="00743D0E" w:rsidRDefault="00743D0E">
            <w:pPr>
              <w:pStyle w:val="Textkrper"/>
              <w:jc w:val="left"/>
              <w:rPr>
                <w:bCs w:val="0"/>
                <w:lang w:eastAsia="de-DE"/>
                <w:rPrChange w:id="2118" w:author="Dennis Hohmann" w:date="2012-04-15T01:47:00Z">
                  <w:rPr>
                    <w:rFonts w:asciiTheme="majorHAnsi" w:eastAsiaTheme="majorEastAsia" w:hAnsiTheme="majorHAnsi" w:cstheme="majorBidi"/>
                    <w:b/>
                    <w:bCs/>
                    <w:i/>
                    <w:iCs/>
                    <w:color w:val="4F81BD" w:themeColor="accent1"/>
                    <w:lang w:eastAsia="de-DE"/>
                  </w:rPr>
                </w:rPrChange>
              </w:rPr>
              <w:pPrChange w:id="2119" w:author="Dennis Hohmann" w:date="2012-04-15T01:03:00Z">
                <w:pPr>
                  <w:keepNext/>
                  <w:keepLines/>
                  <w:numPr>
                    <w:ilvl w:val="3"/>
                    <w:numId w:val="2"/>
                  </w:numPr>
                  <w:spacing w:before="200"/>
                  <w:ind w:left="864" w:hanging="864"/>
                  <w:outlineLvl w:val="3"/>
                </w:pPr>
              </w:pPrChange>
            </w:pPr>
            <w:ins w:id="2120" w:author="Dennis Hohmann" w:date="2012-04-15T01:56:00Z">
              <w:r w:rsidRPr="00743D0E">
                <w:rPr>
                  <w:lang w:eastAsia="de-DE"/>
                </w:rPr>
                <w:t>RS-485</w:t>
              </w:r>
            </w:ins>
            <w:del w:id="2121" w:author="Dennis Hohmann" w:date="2012-04-15T01:12:00Z">
              <w:r w:rsidRPr="00743D0E" w:rsidDel="00F175F1">
                <w:rPr>
                  <w:lang w:eastAsia="de-DE"/>
                  <w:rPrChange w:id="2122" w:author="Dennis Hohmann" w:date="2012-04-15T01:47:00Z">
                    <w:rPr>
                      <w:bCs/>
                      <w:lang w:eastAsia="de-DE"/>
                    </w:rPr>
                  </w:rPrChange>
                </w:rPr>
                <w:delText>NC</w:delText>
              </w:r>
            </w:del>
          </w:p>
        </w:tc>
        <w:tc>
          <w:tcPr>
            <w:tcW w:w="4394" w:type="dxa"/>
            <w:gridSpan w:val="2"/>
            <w:shd w:val="clear" w:color="auto" w:fill="auto"/>
            <w:noWrap/>
            <w:tcPrChange w:id="2123" w:author="Dennis Hohmann" w:date="2012-04-15T01:52:00Z">
              <w:tcPr>
                <w:tcW w:w="4394" w:type="dxa"/>
                <w:gridSpan w:val="2"/>
                <w:shd w:val="clear" w:color="auto" w:fill="auto"/>
                <w:noWrap/>
              </w:tcPr>
            </w:tcPrChange>
          </w:tcPr>
          <w:p w14:paraId="4684DD1D" w14:textId="77777777" w:rsidR="00743D0E" w:rsidRPr="00743D0E" w:rsidRDefault="00743D0E">
            <w:pPr>
              <w:pStyle w:val="Textkrper"/>
              <w:jc w:val="left"/>
              <w:rPr>
                <w:bCs w:val="0"/>
                <w:lang w:eastAsia="de-DE"/>
                <w:rPrChange w:id="2124" w:author="Dennis Hohmann" w:date="2012-04-15T01:47:00Z">
                  <w:rPr>
                    <w:rFonts w:asciiTheme="majorHAnsi" w:eastAsiaTheme="majorEastAsia" w:hAnsiTheme="majorHAnsi" w:cstheme="majorBidi"/>
                    <w:b/>
                    <w:bCs/>
                    <w:i/>
                    <w:iCs/>
                    <w:color w:val="4F81BD" w:themeColor="accent1"/>
                    <w:lang w:eastAsia="de-DE"/>
                  </w:rPr>
                </w:rPrChange>
              </w:rPr>
              <w:pPrChange w:id="2125" w:author="Dennis Hohmann" w:date="2012-04-15T01:03:00Z">
                <w:pPr>
                  <w:keepNext/>
                  <w:keepLines/>
                  <w:numPr>
                    <w:ilvl w:val="3"/>
                    <w:numId w:val="2"/>
                  </w:numPr>
                  <w:spacing w:before="200"/>
                  <w:ind w:left="864" w:hanging="864"/>
                  <w:outlineLvl w:val="3"/>
                </w:pPr>
              </w:pPrChange>
            </w:pPr>
            <w:ins w:id="2126" w:author="Dennis Hohmann" w:date="2012-04-15T01:56:00Z">
              <w:r w:rsidRPr="00743D0E">
                <w:rPr>
                  <w:lang w:eastAsia="de-DE"/>
                </w:rPr>
                <w:t>siehe UART</w:t>
              </w:r>
            </w:ins>
            <w:del w:id="2127" w:author="Dennis Hohmann" w:date="2012-04-15T01:12:00Z">
              <w:r w:rsidRPr="00743D0E" w:rsidDel="00F175F1">
                <w:rPr>
                  <w:lang w:eastAsia="de-DE"/>
                  <w:rPrChange w:id="2128" w:author="Dennis Hohmann" w:date="2012-04-15T01:47:00Z">
                    <w:rPr>
                      <w:bCs/>
                      <w:lang w:eastAsia="de-DE"/>
                    </w:rPr>
                  </w:rPrChange>
                </w:rPr>
                <w:delText>Numerical Control</w:delText>
              </w:r>
            </w:del>
          </w:p>
        </w:tc>
        <w:tc>
          <w:tcPr>
            <w:tcW w:w="3827" w:type="dxa"/>
            <w:gridSpan w:val="2"/>
            <w:shd w:val="clear" w:color="auto" w:fill="auto"/>
            <w:noWrap/>
            <w:tcPrChange w:id="2129" w:author="Dennis Hohmann" w:date="2012-04-15T01:52:00Z">
              <w:tcPr>
                <w:tcW w:w="3969" w:type="dxa"/>
                <w:gridSpan w:val="2"/>
                <w:shd w:val="clear" w:color="auto" w:fill="auto"/>
                <w:noWrap/>
              </w:tcPr>
            </w:tcPrChange>
          </w:tcPr>
          <w:p w14:paraId="7223851D" w14:textId="77777777" w:rsidR="00743D0E" w:rsidRPr="00743D0E" w:rsidRDefault="00743D0E" w:rsidP="002E5C5D">
            <w:pPr>
              <w:pStyle w:val="Textkrper"/>
              <w:keepNext/>
              <w:keepLines/>
              <w:numPr>
                <w:ilvl w:val="3"/>
                <w:numId w:val="2"/>
              </w:numPr>
              <w:spacing w:before="200"/>
              <w:ind w:left="0" w:firstLine="0"/>
              <w:jc w:val="left"/>
              <w:outlineLvl w:val="3"/>
              <w:rPr>
                <w:lang w:eastAsia="de-DE"/>
                <w:rPrChange w:id="2130" w:author="Dennis Hohmann" w:date="2012-04-15T01:47:00Z">
                  <w:rPr>
                    <w:rFonts w:asciiTheme="majorHAnsi" w:eastAsiaTheme="majorEastAsia" w:hAnsiTheme="majorHAnsi" w:cstheme="majorBidi"/>
                    <w:b/>
                    <w:bCs w:val="0"/>
                    <w:i/>
                    <w:iCs/>
                    <w:lang w:eastAsia="de-DE"/>
                  </w:rPr>
                </w:rPrChange>
              </w:rPr>
            </w:pPr>
            <w:ins w:id="2131" w:author="Dennis Hohmann" w:date="2012-04-15T01:56:00Z">
              <w:r w:rsidRPr="00743D0E">
                <w:rPr>
                  <w:lang w:eastAsia="de-DE"/>
                </w:rPr>
                <w:t>Serielle Schnittstelle mit diff. Übertragung</w:t>
              </w:r>
            </w:ins>
            <w:del w:id="2132" w:author="Dennis Hohmann" w:date="2012-04-15T01:12:00Z">
              <w:r w:rsidRPr="00743D0E" w:rsidDel="00F175F1">
                <w:rPr>
                  <w:lang w:eastAsia="de-DE"/>
                </w:rPr>
                <w:delText>Numerische Steuerung</w:delText>
              </w:r>
            </w:del>
          </w:p>
        </w:tc>
      </w:tr>
      <w:tr w:rsidR="00743D0E" w:rsidRPr="00FB133F" w14:paraId="15FDA6B8" w14:textId="77777777" w:rsidTr="002E5C5D">
        <w:trPr>
          <w:trHeight w:val="300"/>
          <w:trPrChange w:id="2133" w:author="Dennis Hohmann" w:date="2012-04-15T01:52:00Z">
            <w:trPr>
              <w:trHeight w:val="300"/>
            </w:trPr>
          </w:trPrChange>
        </w:trPr>
        <w:tc>
          <w:tcPr>
            <w:tcW w:w="1433" w:type="dxa"/>
            <w:shd w:val="clear" w:color="auto" w:fill="auto"/>
            <w:noWrap/>
            <w:tcPrChange w:id="2134" w:author="Dennis Hohmann" w:date="2012-04-15T01:52:00Z">
              <w:tcPr>
                <w:tcW w:w="1433" w:type="dxa"/>
                <w:gridSpan w:val="2"/>
                <w:shd w:val="clear" w:color="auto" w:fill="auto"/>
                <w:noWrap/>
              </w:tcPr>
            </w:tcPrChange>
          </w:tcPr>
          <w:p w14:paraId="1228110A" w14:textId="77777777" w:rsidR="00743D0E" w:rsidRPr="00FB133F" w:rsidRDefault="00743D0E">
            <w:pPr>
              <w:pStyle w:val="Textkrper"/>
              <w:jc w:val="left"/>
              <w:rPr>
                <w:lang w:eastAsia="de-DE"/>
              </w:rPr>
              <w:pPrChange w:id="2135" w:author="Dennis Hohmann" w:date="2012-04-15T01:03:00Z">
                <w:pPr/>
              </w:pPrChange>
            </w:pPr>
            <w:ins w:id="2136" w:author="Dennis Hohmann" w:date="2012-04-15T01:56:00Z">
              <w:r w:rsidRPr="00FB133F">
                <w:rPr>
                  <w:lang w:eastAsia="de-DE"/>
                </w:rPr>
                <w:t>SPI</w:t>
              </w:r>
            </w:ins>
            <w:del w:id="2137" w:author="Dennis Hohmann" w:date="2012-04-15T01:12:00Z">
              <w:r w:rsidRPr="00FB133F" w:rsidDel="00F175F1">
                <w:rPr>
                  <w:lang w:eastAsia="de-DE"/>
                </w:rPr>
                <w:delText>ROM</w:delText>
              </w:r>
            </w:del>
          </w:p>
        </w:tc>
        <w:tc>
          <w:tcPr>
            <w:tcW w:w="4394" w:type="dxa"/>
            <w:gridSpan w:val="2"/>
            <w:shd w:val="clear" w:color="auto" w:fill="auto"/>
            <w:noWrap/>
            <w:tcPrChange w:id="2138" w:author="Dennis Hohmann" w:date="2012-04-15T01:52:00Z">
              <w:tcPr>
                <w:tcW w:w="4394" w:type="dxa"/>
                <w:gridSpan w:val="2"/>
                <w:shd w:val="clear" w:color="auto" w:fill="auto"/>
                <w:noWrap/>
              </w:tcPr>
            </w:tcPrChange>
          </w:tcPr>
          <w:p w14:paraId="26225ED6" w14:textId="77777777" w:rsidR="00743D0E" w:rsidRPr="00FB133F" w:rsidRDefault="00743D0E">
            <w:pPr>
              <w:pStyle w:val="Textkrper"/>
              <w:jc w:val="left"/>
              <w:rPr>
                <w:lang w:eastAsia="de-DE"/>
              </w:rPr>
              <w:pPrChange w:id="2139" w:author="Dennis Hohmann" w:date="2012-04-15T01:03:00Z">
                <w:pPr/>
              </w:pPrChange>
            </w:pPr>
            <w:ins w:id="2140" w:author="Dennis Hohmann" w:date="2012-04-15T01:56:00Z">
              <w:r w:rsidRPr="00FB133F">
                <w:rPr>
                  <w:lang w:eastAsia="de-DE"/>
                </w:rPr>
                <w:t>Serial Peripheral Interface</w:t>
              </w:r>
            </w:ins>
            <w:del w:id="2141" w:author="Dennis Hohmann" w:date="2012-04-15T01:12:00Z">
              <w:r w:rsidRPr="00FB133F" w:rsidDel="00F175F1">
                <w:rPr>
                  <w:lang w:eastAsia="de-DE"/>
                </w:rPr>
                <w:delText>Read-Only-Memory</w:delText>
              </w:r>
            </w:del>
          </w:p>
        </w:tc>
        <w:tc>
          <w:tcPr>
            <w:tcW w:w="3827" w:type="dxa"/>
            <w:gridSpan w:val="2"/>
            <w:shd w:val="clear" w:color="auto" w:fill="auto"/>
            <w:noWrap/>
            <w:tcPrChange w:id="2142" w:author="Dennis Hohmann" w:date="2012-04-15T01:52:00Z">
              <w:tcPr>
                <w:tcW w:w="3969" w:type="dxa"/>
                <w:gridSpan w:val="2"/>
                <w:shd w:val="clear" w:color="auto" w:fill="auto"/>
                <w:noWrap/>
              </w:tcPr>
            </w:tcPrChange>
          </w:tcPr>
          <w:p w14:paraId="0F9D060C" w14:textId="77777777" w:rsidR="00743D0E" w:rsidRPr="00FB133F" w:rsidRDefault="00743D0E">
            <w:pPr>
              <w:pStyle w:val="Textkrper"/>
              <w:jc w:val="left"/>
              <w:rPr>
                <w:lang w:eastAsia="de-DE"/>
              </w:rPr>
              <w:pPrChange w:id="2143" w:author="Dennis Hohmann" w:date="2012-04-15T01:03:00Z">
                <w:pPr/>
              </w:pPrChange>
            </w:pPr>
            <w:ins w:id="2144" w:author="Dennis Hohmann" w:date="2012-04-15T01:56:00Z">
              <w:r w:rsidRPr="00FB133F">
                <w:rPr>
                  <w:lang w:eastAsia="de-DE"/>
                </w:rPr>
                <w:t>Serielle Schnittstelle</w:t>
              </w:r>
            </w:ins>
          </w:p>
        </w:tc>
      </w:tr>
      <w:tr w:rsidR="00743D0E" w:rsidRPr="00FB133F" w14:paraId="24603803" w14:textId="77777777" w:rsidTr="002E5C5D">
        <w:trPr>
          <w:trHeight w:val="300"/>
          <w:trPrChange w:id="2145" w:author="Dennis Hohmann" w:date="2012-04-15T01:52:00Z">
            <w:trPr>
              <w:trHeight w:val="300"/>
            </w:trPr>
          </w:trPrChange>
        </w:trPr>
        <w:tc>
          <w:tcPr>
            <w:tcW w:w="1433" w:type="dxa"/>
            <w:shd w:val="clear" w:color="auto" w:fill="auto"/>
            <w:noWrap/>
            <w:tcPrChange w:id="2146" w:author="Dennis Hohmann" w:date="2012-04-15T01:52:00Z">
              <w:tcPr>
                <w:tcW w:w="1433" w:type="dxa"/>
                <w:gridSpan w:val="2"/>
                <w:shd w:val="clear" w:color="auto" w:fill="auto"/>
                <w:noWrap/>
              </w:tcPr>
            </w:tcPrChange>
          </w:tcPr>
          <w:p w14:paraId="3EF1A8B3" w14:textId="77777777" w:rsidR="00743D0E" w:rsidRPr="00FB133F" w:rsidRDefault="00743D0E">
            <w:pPr>
              <w:pStyle w:val="Textkrper"/>
              <w:jc w:val="left"/>
              <w:rPr>
                <w:lang w:eastAsia="de-DE"/>
              </w:rPr>
              <w:pPrChange w:id="2147" w:author="Dennis Hohmann" w:date="2012-04-15T01:03:00Z">
                <w:pPr/>
              </w:pPrChange>
            </w:pPr>
            <w:ins w:id="2148" w:author="Dennis Hohmann" w:date="2012-04-15T01:56:00Z">
              <w:r w:rsidRPr="00FB133F">
                <w:rPr>
                  <w:lang w:eastAsia="de-DE"/>
                </w:rPr>
                <w:t>SRAM</w:t>
              </w:r>
            </w:ins>
            <w:del w:id="2149" w:author="Dennis Hohmann" w:date="2012-04-15T01:12:00Z">
              <w:r w:rsidRPr="00FB133F" w:rsidDel="00F175F1">
                <w:rPr>
                  <w:lang w:eastAsia="de-DE"/>
                </w:rPr>
                <w:delText>RS-232</w:delText>
              </w:r>
            </w:del>
          </w:p>
        </w:tc>
        <w:tc>
          <w:tcPr>
            <w:tcW w:w="4394" w:type="dxa"/>
            <w:gridSpan w:val="2"/>
            <w:shd w:val="clear" w:color="auto" w:fill="auto"/>
            <w:noWrap/>
            <w:tcPrChange w:id="2150" w:author="Dennis Hohmann" w:date="2012-04-15T01:52:00Z">
              <w:tcPr>
                <w:tcW w:w="4394" w:type="dxa"/>
                <w:gridSpan w:val="2"/>
                <w:shd w:val="clear" w:color="auto" w:fill="auto"/>
                <w:noWrap/>
              </w:tcPr>
            </w:tcPrChange>
          </w:tcPr>
          <w:p w14:paraId="57E1BC48" w14:textId="77777777" w:rsidR="00743D0E" w:rsidRPr="00FB133F" w:rsidRDefault="00743D0E">
            <w:pPr>
              <w:pStyle w:val="Textkrper"/>
              <w:jc w:val="left"/>
              <w:rPr>
                <w:lang w:eastAsia="de-DE"/>
              </w:rPr>
              <w:pPrChange w:id="2151" w:author="Dennis Hohmann" w:date="2012-04-15T01:03:00Z">
                <w:pPr/>
              </w:pPrChange>
            </w:pPr>
            <w:ins w:id="2152" w:author="Dennis Hohmann" w:date="2012-04-15T01:56:00Z">
              <w:r w:rsidRPr="00FB133F">
                <w:rPr>
                  <w:lang w:eastAsia="de-DE"/>
                </w:rPr>
                <w:t>Static Radom-Access Memory</w:t>
              </w:r>
            </w:ins>
            <w:del w:id="2153" w:author="Dennis Hohmann" w:date="2012-04-15T01:12:00Z">
              <w:r w:rsidRPr="00FB133F" w:rsidDel="00F175F1">
                <w:rPr>
                  <w:lang w:eastAsia="de-DE"/>
                </w:rPr>
                <w:delText>siehe UART</w:delText>
              </w:r>
            </w:del>
          </w:p>
        </w:tc>
        <w:tc>
          <w:tcPr>
            <w:tcW w:w="3827" w:type="dxa"/>
            <w:gridSpan w:val="2"/>
            <w:shd w:val="clear" w:color="auto" w:fill="auto"/>
            <w:noWrap/>
            <w:tcPrChange w:id="2154" w:author="Dennis Hohmann" w:date="2012-04-15T01:52:00Z">
              <w:tcPr>
                <w:tcW w:w="3969" w:type="dxa"/>
                <w:gridSpan w:val="2"/>
                <w:shd w:val="clear" w:color="auto" w:fill="auto"/>
                <w:noWrap/>
              </w:tcPr>
            </w:tcPrChange>
          </w:tcPr>
          <w:p w14:paraId="0A010D85" w14:textId="77777777" w:rsidR="00743D0E" w:rsidRDefault="00743D0E" w:rsidP="002E5C5D">
            <w:pPr>
              <w:pStyle w:val="Textkrper"/>
              <w:jc w:val="left"/>
              <w:rPr>
                <w:ins w:id="2155" w:author="Dennis Hohmann" w:date="2012-04-15T01:56:00Z"/>
                <w:lang w:eastAsia="de-DE"/>
              </w:rPr>
            </w:pPr>
            <w:ins w:id="2156" w:author="Dennis Hohmann" w:date="2012-04-15T01:56:00Z">
              <w:r>
                <w:rPr>
                  <w:lang w:eastAsia="de-DE"/>
                </w:rPr>
                <w:t>nicht-flüchtiger Speicher</w:t>
              </w:r>
            </w:ins>
          </w:p>
          <w:p w14:paraId="6570685A" w14:textId="77777777" w:rsidR="00743D0E" w:rsidRPr="00FB133F" w:rsidRDefault="00743D0E">
            <w:pPr>
              <w:pStyle w:val="Textkrper"/>
              <w:jc w:val="left"/>
              <w:rPr>
                <w:lang w:eastAsia="de-DE"/>
              </w:rPr>
              <w:pPrChange w:id="2157" w:author="Dennis Hohmann" w:date="2012-04-15T01:03:00Z">
                <w:pPr/>
              </w:pPrChange>
            </w:pPr>
            <w:ins w:id="2158" w:author="Dennis Hohmann" w:date="2012-04-15T01:56:00Z">
              <w:r>
                <w:rPr>
                  <w:lang w:eastAsia="de-DE"/>
                </w:rPr>
                <w:t>(unter Ub)</w:t>
              </w:r>
            </w:ins>
            <w:del w:id="2159" w:author="Dennis Hohmann" w:date="2012-04-15T01:12:00Z">
              <w:r w:rsidRPr="00FB133F" w:rsidDel="00F175F1">
                <w:rPr>
                  <w:lang w:eastAsia="de-DE"/>
                </w:rPr>
                <w:delText>Serielle Schnittstelle</w:delText>
              </w:r>
            </w:del>
          </w:p>
        </w:tc>
      </w:tr>
      <w:tr w:rsidR="00743D0E" w:rsidRPr="00FB133F" w14:paraId="3A546501" w14:textId="77777777" w:rsidTr="002E5C5D">
        <w:trPr>
          <w:trHeight w:val="300"/>
          <w:trPrChange w:id="2160" w:author="Dennis Hohmann" w:date="2012-04-15T01:52:00Z">
            <w:trPr>
              <w:trHeight w:val="300"/>
            </w:trPr>
          </w:trPrChange>
        </w:trPr>
        <w:tc>
          <w:tcPr>
            <w:tcW w:w="1433" w:type="dxa"/>
            <w:shd w:val="clear" w:color="auto" w:fill="auto"/>
            <w:noWrap/>
            <w:tcPrChange w:id="2161" w:author="Dennis Hohmann" w:date="2012-04-15T01:52:00Z">
              <w:tcPr>
                <w:tcW w:w="1433" w:type="dxa"/>
                <w:gridSpan w:val="2"/>
                <w:shd w:val="clear" w:color="auto" w:fill="auto"/>
                <w:noWrap/>
              </w:tcPr>
            </w:tcPrChange>
          </w:tcPr>
          <w:p w14:paraId="1A519379" w14:textId="77777777" w:rsidR="00743D0E" w:rsidRPr="00FB133F" w:rsidRDefault="00743D0E">
            <w:pPr>
              <w:pStyle w:val="Textkrper"/>
              <w:jc w:val="left"/>
              <w:rPr>
                <w:lang w:eastAsia="de-DE"/>
              </w:rPr>
              <w:pPrChange w:id="2162" w:author="Dennis Hohmann" w:date="2012-04-15T01:03:00Z">
                <w:pPr/>
              </w:pPrChange>
            </w:pPr>
            <w:ins w:id="2163" w:author="Dennis Hohmann" w:date="2012-04-15T01:56:00Z">
              <w:r w:rsidRPr="00FB133F">
                <w:rPr>
                  <w:lang w:eastAsia="de-DE"/>
                </w:rPr>
                <w:t>TWI</w:t>
              </w:r>
            </w:ins>
            <w:del w:id="2164" w:author="Dennis Hohmann" w:date="2012-04-15T01:12:00Z">
              <w:r w:rsidRPr="00FB133F" w:rsidDel="00F175F1">
                <w:rPr>
                  <w:lang w:eastAsia="de-DE"/>
                </w:rPr>
                <w:delText>RS-485</w:delText>
              </w:r>
            </w:del>
          </w:p>
        </w:tc>
        <w:tc>
          <w:tcPr>
            <w:tcW w:w="4394" w:type="dxa"/>
            <w:gridSpan w:val="2"/>
            <w:shd w:val="clear" w:color="auto" w:fill="auto"/>
            <w:noWrap/>
            <w:tcPrChange w:id="2165" w:author="Dennis Hohmann" w:date="2012-04-15T01:52:00Z">
              <w:tcPr>
                <w:tcW w:w="4394" w:type="dxa"/>
                <w:gridSpan w:val="2"/>
                <w:shd w:val="clear" w:color="auto" w:fill="auto"/>
                <w:noWrap/>
              </w:tcPr>
            </w:tcPrChange>
          </w:tcPr>
          <w:p w14:paraId="46934E44" w14:textId="77777777" w:rsidR="00743D0E" w:rsidRPr="00FB133F" w:rsidRDefault="00743D0E">
            <w:pPr>
              <w:pStyle w:val="Textkrper"/>
              <w:jc w:val="left"/>
              <w:rPr>
                <w:lang w:eastAsia="de-DE"/>
              </w:rPr>
              <w:pPrChange w:id="2166" w:author="Dennis Hohmann" w:date="2012-04-15T01:03:00Z">
                <w:pPr/>
              </w:pPrChange>
            </w:pPr>
            <w:ins w:id="2167" w:author="Dennis Hohmann" w:date="2012-04-15T01:56:00Z">
              <w:r w:rsidRPr="00FB133F">
                <w:rPr>
                  <w:lang w:eastAsia="de-DE"/>
                </w:rPr>
                <w:t>Two Wire Interface</w:t>
              </w:r>
            </w:ins>
          </w:p>
        </w:tc>
        <w:tc>
          <w:tcPr>
            <w:tcW w:w="3827" w:type="dxa"/>
            <w:gridSpan w:val="2"/>
            <w:shd w:val="clear" w:color="auto" w:fill="auto"/>
            <w:noWrap/>
            <w:tcPrChange w:id="2168" w:author="Dennis Hohmann" w:date="2012-04-15T01:52:00Z">
              <w:tcPr>
                <w:tcW w:w="3969" w:type="dxa"/>
                <w:gridSpan w:val="2"/>
                <w:shd w:val="clear" w:color="auto" w:fill="auto"/>
                <w:noWrap/>
              </w:tcPr>
            </w:tcPrChange>
          </w:tcPr>
          <w:p w14:paraId="1C2E6138" w14:textId="77777777" w:rsidR="00743D0E" w:rsidRPr="00FB133F" w:rsidRDefault="00743D0E">
            <w:pPr>
              <w:pStyle w:val="Textkrper"/>
              <w:jc w:val="left"/>
              <w:rPr>
                <w:lang w:eastAsia="de-DE"/>
              </w:rPr>
              <w:pPrChange w:id="2169" w:author="Dennis Hohmann" w:date="2012-04-15T01:03:00Z">
                <w:pPr/>
              </w:pPrChange>
            </w:pPr>
            <w:ins w:id="2170" w:author="Dennis Hohmann" w:date="2012-04-15T01:56:00Z">
              <w:r>
                <w:rPr>
                  <w:lang w:eastAsia="de-DE"/>
                </w:rPr>
                <w:t>a</w:t>
              </w:r>
              <w:r w:rsidRPr="00FB133F">
                <w:rPr>
                  <w:lang w:eastAsia="de-DE"/>
                </w:rPr>
                <w:t>uch I2C-Bus</w:t>
              </w:r>
            </w:ins>
          </w:p>
        </w:tc>
      </w:tr>
      <w:tr w:rsidR="00743D0E" w:rsidRPr="00FB133F" w14:paraId="7843C3D8" w14:textId="77777777" w:rsidTr="002E5C5D">
        <w:trPr>
          <w:trHeight w:val="300"/>
          <w:trPrChange w:id="2171" w:author="Dennis Hohmann" w:date="2012-04-15T01:52:00Z">
            <w:trPr>
              <w:trHeight w:val="300"/>
            </w:trPr>
          </w:trPrChange>
        </w:trPr>
        <w:tc>
          <w:tcPr>
            <w:tcW w:w="1433" w:type="dxa"/>
            <w:shd w:val="clear" w:color="auto" w:fill="auto"/>
            <w:noWrap/>
            <w:tcPrChange w:id="2172" w:author="Dennis Hohmann" w:date="2012-04-15T01:52:00Z">
              <w:tcPr>
                <w:tcW w:w="1433" w:type="dxa"/>
                <w:gridSpan w:val="2"/>
                <w:shd w:val="clear" w:color="auto" w:fill="auto"/>
                <w:noWrap/>
              </w:tcPr>
            </w:tcPrChange>
          </w:tcPr>
          <w:p w14:paraId="52B3B207" w14:textId="77777777" w:rsidR="00743D0E" w:rsidRPr="00FB133F" w:rsidRDefault="00743D0E">
            <w:pPr>
              <w:pStyle w:val="Textkrper"/>
              <w:jc w:val="left"/>
              <w:rPr>
                <w:lang w:eastAsia="de-DE"/>
              </w:rPr>
              <w:pPrChange w:id="2173" w:author="Dennis Hohmann" w:date="2012-04-15T01:03:00Z">
                <w:pPr/>
              </w:pPrChange>
            </w:pPr>
            <w:ins w:id="2174" w:author="Dennis Hohmann" w:date="2012-04-15T01:56:00Z">
              <w:r w:rsidRPr="00FB133F">
                <w:rPr>
                  <w:lang w:eastAsia="de-DE"/>
                </w:rPr>
                <w:t>UART</w:t>
              </w:r>
            </w:ins>
            <w:del w:id="2175" w:author="Dennis Hohmann" w:date="2012-04-15T01:12:00Z">
              <w:r w:rsidRPr="00FB133F" w:rsidDel="00F175F1">
                <w:rPr>
                  <w:lang w:eastAsia="de-DE"/>
                </w:rPr>
                <w:delText>SPI</w:delText>
              </w:r>
            </w:del>
          </w:p>
        </w:tc>
        <w:tc>
          <w:tcPr>
            <w:tcW w:w="4394" w:type="dxa"/>
            <w:gridSpan w:val="2"/>
            <w:shd w:val="clear" w:color="auto" w:fill="auto"/>
            <w:noWrap/>
            <w:tcPrChange w:id="2176" w:author="Dennis Hohmann" w:date="2012-04-15T01:52:00Z">
              <w:tcPr>
                <w:tcW w:w="4394" w:type="dxa"/>
                <w:gridSpan w:val="2"/>
                <w:shd w:val="clear" w:color="auto" w:fill="auto"/>
                <w:noWrap/>
              </w:tcPr>
            </w:tcPrChange>
          </w:tcPr>
          <w:p w14:paraId="52C18824" w14:textId="77777777" w:rsidR="00743D0E" w:rsidRPr="00FB133F" w:rsidRDefault="00743D0E">
            <w:pPr>
              <w:pStyle w:val="Textkrper"/>
              <w:jc w:val="left"/>
              <w:rPr>
                <w:lang w:eastAsia="de-DE"/>
              </w:rPr>
              <w:pPrChange w:id="2177" w:author="Dennis Hohmann" w:date="2012-04-15T01:03:00Z">
                <w:pPr/>
              </w:pPrChange>
            </w:pPr>
            <w:ins w:id="2178" w:author="Dennis Hohmann" w:date="2012-04-15T01:56:00Z">
              <w:r w:rsidRPr="00FB133F">
                <w:rPr>
                  <w:lang w:eastAsia="de-DE"/>
                </w:rPr>
                <w:t>Univ. Asynchron Receiver Transmitter</w:t>
              </w:r>
            </w:ins>
            <w:del w:id="2179" w:author="Dennis Hohmann" w:date="2012-04-15T01:12:00Z">
              <w:r w:rsidRPr="00FB133F" w:rsidDel="00F175F1">
                <w:rPr>
                  <w:lang w:eastAsia="de-DE"/>
                </w:rPr>
                <w:delText>Serial Peripheral Interface</w:delText>
              </w:r>
            </w:del>
          </w:p>
        </w:tc>
        <w:tc>
          <w:tcPr>
            <w:tcW w:w="3827" w:type="dxa"/>
            <w:gridSpan w:val="2"/>
            <w:shd w:val="clear" w:color="auto" w:fill="auto"/>
            <w:noWrap/>
            <w:tcPrChange w:id="2180" w:author="Dennis Hohmann" w:date="2012-04-15T01:52:00Z">
              <w:tcPr>
                <w:tcW w:w="3969" w:type="dxa"/>
                <w:gridSpan w:val="2"/>
                <w:shd w:val="clear" w:color="auto" w:fill="auto"/>
                <w:noWrap/>
              </w:tcPr>
            </w:tcPrChange>
          </w:tcPr>
          <w:p w14:paraId="65909F7F" w14:textId="77777777" w:rsidR="00743D0E" w:rsidRPr="00FB133F" w:rsidRDefault="00743D0E">
            <w:pPr>
              <w:pStyle w:val="Textkrper"/>
              <w:jc w:val="left"/>
              <w:rPr>
                <w:lang w:eastAsia="de-DE"/>
              </w:rPr>
              <w:pPrChange w:id="2181" w:author="Dennis Hohmann" w:date="2012-04-15T01:03:00Z">
                <w:pPr/>
              </w:pPrChange>
            </w:pPr>
            <w:ins w:id="2182" w:author="Dennis Hohmann" w:date="2012-04-15T01:56:00Z">
              <w:r>
                <w:rPr>
                  <w:lang w:eastAsia="de-DE"/>
                </w:rPr>
                <w:t>Digitaler Schnittstellen-Standard</w:t>
              </w:r>
            </w:ins>
            <w:del w:id="2183" w:author="Dennis Hohmann" w:date="2012-04-15T01:12:00Z">
              <w:r w:rsidRPr="00FB133F" w:rsidDel="00F175F1">
                <w:rPr>
                  <w:lang w:eastAsia="de-DE"/>
                </w:rPr>
                <w:delText>Serielle Schnittstelle</w:delText>
              </w:r>
            </w:del>
          </w:p>
        </w:tc>
      </w:tr>
      <w:tr w:rsidR="00743D0E" w:rsidRPr="00FB133F" w14:paraId="1A96049C" w14:textId="77777777" w:rsidTr="002E5C5D">
        <w:trPr>
          <w:trHeight w:val="300"/>
          <w:trPrChange w:id="2184" w:author="Dennis Hohmann" w:date="2012-04-15T01:52:00Z">
            <w:trPr>
              <w:trHeight w:val="300"/>
            </w:trPr>
          </w:trPrChange>
        </w:trPr>
        <w:tc>
          <w:tcPr>
            <w:tcW w:w="1433" w:type="dxa"/>
            <w:shd w:val="clear" w:color="auto" w:fill="auto"/>
            <w:noWrap/>
            <w:tcPrChange w:id="2185" w:author="Dennis Hohmann" w:date="2012-04-15T01:52:00Z">
              <w:tcPr>
                <w:tcW w:w="1433" w:type="dxa"/>
                <w:gridSpan w:val="2"/>
                <w:shd w:val="clear" w:color="auto" w:fill="auto"/>
                <w:noWrap/>
              </w:tcPr>
            </w:tcPrChange>
          </w:tcPr>
          <w:p w14:paraId="5ABD2735" w14:textId="77777777" w:rsidR="00743D0E" w:rsidRPr="00FB133F" w:rsidRDefault="00743D0E">
            <w:pPr>
              <w:pStyle w:val="Textkrper"/>
              <w:jc w:val="left"/>
              <w:rPr>
                <w:lang w:eastAsia="de-DE"/>
              </w:rPr>
              <w:pPrChange w:id="2186" w:author="Dennis Hohmann" w:date="2012-04-15T01:03:00Z">
                <w:pPr/>
              </w:pPrChange>
            </w:pPr>
            <w:ins w:id="2187" w:author="Dennis Hohmann" w:date="2012-04-15T01:56:00Z">
              <w:r w:rsidRPr="00FB133F">
                <w:rPr>
                  <w:lang w:eastAsia="de-DE"/>
                </w:rPr>
                <w:t>UBRRn</w:t>
              </w:r>
            </w:ins>
            <w:del w:id="2188" w:author="Dennis Hohmann" w:date="2012-04-15T01:12:00Z">
              <w:r w:rsidRPr="00FB133F" w:rsidDel="00F175F1">
                <w:rPr>
                  <w:lang w:eastAsia="de-DE"/>
                </w:rPr>
                <w:delText>SRAM</w:delText>
              </w:r>
            </w:del>
          </w:p>
        </w:tc>
        <w:tc>
          <w:tcPr>
            <w:tcW w:w="4394" w:type="dxa"/>
            <w:gridSpan w:val="2"/>
            <w:shd w:val="clear" w:color="auto" w:fill="auto"/>
            <w:noWrap/>
            <w:tcPrChange w:id="2189" w:author="Dennis Hohmann" w:date="2012-04-15T01:52:00Z">
              <w:tcPr>
                <w:tcW w:w="4394" w:type="dxa"/>
                <w:gridSpan w:val="2"/>
                <w:shd w:val="clear" w:color="auto" w:fill="auto"/>
                <w:noWrap/>
              </w:tcPr>
            </w:tcPrChange>
          </w:tcPr>
          <w:p w14:paraId="25961245" w14:textId="77777777" w:rsidR="00743D0E" w:rsidRPr="00FB133F" w:rsidRDefault="00743D0E">
            <w:pPr>
              <w:pStyle w:val="Textkrper"/>
              <w:jc w:val="left"/>
              <w:rPr>
                <w:lang w:eastAsia="de-DE"/>
              </w:rPr>
              <w:pPrChange w:id="2190" w:author="Dennis Hohmann" w:date="2012-04-15T01:03:00Z">
                <w:pPr/>
              </w:pPrChange>
            </w:pPr>
            <w:ins w:id="2191" w:author="Dennis Hohmann" w:date="2012-04-15T01:56:00Z">
              <w:r>
                <w:rPr>
                  <w:lang w:eastAsia="de-DE"/>
                </w:rPr>
                <w:t>UART Baud Rate Register</w:t>
              </w:r>
            </w:ins>
            <w:del w:id="2192" w:author="Dennis Hohmann" w:date="2012-04-15T01:12:00Z">
              <w:r w:rsidRPr="00FB133F" w:rsidDel="00F175F1">
                <w:rPr>
                  <w:lang w:eastAsia="de-DE"/>
                </w:rPr>
                <w:delText>Static Radom-Access Memory</w:delText>
              </w:r>
            </w:del>
          </w:p>
        </w:tc>
        <w:tc>
          <w:tcPr>
            <w:tcW w:w="3827" w:type="dxa"/>
            <w:gridSpan w:val="2"/>
            <w:shd w:val="clear" w:color="auto" w:fill="auto"/>
            <w:noWrap/>
            <w:tcPrChange w:id="2193" w:author="Dennis Hohmann" w:date="2012-04-15T01:52:00Z">
              <w:tcPr>
                <w:tcW w:w="3969" w:type="dxa"/>
                <w:gridSpan w:val="2"/>
                <w:shd w:val="clear" w:color="auto" w:fill="auto"/>
                <w:noWrap/>
              </w:tcPr>
            </w:tcPrChange>
          </w:tcPr>
          <w:p w14:paraId="094797C5" w14:textId="77777777" w:rsidR="00743D0E" w:rsidRPr="00FB133F" w:rsidRDefault="00743D0E">
            <w:pPr>
              <w:pStyle w:val="Textkrper"/>
              <w:jc w:val="left"/>
              <w:rPr>
                <w:lang w:eastAsia="de-DE"/>
              </w:rPr>
              <w:pPrChange w:id="2194" w:author="Dennis Hohmann" w:date="2012-04-15T01:05:00Z">
                <w:pPr/>
              </w:pPrChange>
            </w:pPr>
            <w:ins w:id="2195" w:author="Dennis Hohmann" w:date="2012-04-15T01:56:00Z">
              <w:r>
                <w:rPr>
                  <w:lang w:eastAsia="de-DE"/>
                </w:rPr>
                <w:t>Spezialregister des Controllers</w:t>
              </w:r>
            </w:ins>
            <w:del w:id="2196" w:author="Dennis Hohmann" w:date="2012-04-15T01:04:00Z">
              <w:r w:rsidRPr="008C602B" w:rsidDel="00020671">
                <w:rPr>
                  <w:highlight w:val="red"/>
                  <w:lang w:eastAsia="de-DE"/>
                </w:rPr>
                <w:delText>Speicher ( ??? )</w:delText>
              </w:r>
            </w:del>
          </w:p>
        </w:tc>
      </w:tr>
      <w:tr w:rsidR="00743D0E" w:rsidRPr="00FB133F" w14:paraId="705DCAD0" w14:textId="77777777" w:rsidTr="002E5C5D">
        <w:trPr>
          <w:trHeight w:val="300"/>
          <w:trPrChange w:id="2197" w:author="Dennis Hohmann" w:date="2012-04-15T01:52:00Z">
            <w:trPr>
              <w:trHeight w:val="300"/>
            </w:trPr>
          </w:trPrChange>
        </w:trPr>
        <w:tc>
          <w:tcPr>
            <w:tcW w:w="1433" w:type="dxa"/>
            <w:shd w:val="clear" w:color="auto" w:fill="auto"/>
            <w:noWrap/>
            <w:tcPrChange w:id="2198" w:author="Dennis Hohmann" w:date="2012-04-15T01:52:00Z">
              <w:tcPr>
                <w:tcW w:w="1433" w:type="dxa"/>
                <w:gridSpan w:val="2"/>
                <w:shd w:val="clear" w:color="auto" w:fill="auto"/>
                <w:noWrap/>
              </w:tcPr>
            </w:tcPrChange>
          </w:tcPr>
          <w:p w14:paraId="083B9650" w14:textId="77777777" w:rsidR="00743D0E" w:rsidRPr="00FB133F" w:rsidRDefault="00743D0E">
            <w:pPr>
              <w:pStyle w:val="Textkrper"/>
              <w:jc w:val="left"/>
              <w:rPr>
                <w:lang w:eastAsia="de-DE"/>
              </w:rPr>
              <w:pPrChange w:id="2199" w:author="Dennis Hohmann" w:date="2012-04-15T01:03:00Z">
                <w:pPr/>
              </w:pPrChange>
            </w:pPr>
            <w:ins w:id="2200" w:author="Dennis Hohmann" w:date="2012-04-15T01:56:00Z">
              <w:r>
                <w:rPr>
                  <w:lang w:eastAsia="de-DE"/>
                </w:rPr>
                <w:t>V</w:t>
              </w:r>
            </w:ins>
            <w:del w:id="2201" w:author="Dennis Hohmann" w:date="2012-04-15T01:12:00Z">
              <w:r w:rsidRPr="00FB133F" w:rsidDel="00F175F1">
                <w:rPr>
                  <w:lang w:eastAsia="de-DE"/>
                </w:rPr>
                <w:delText>TWI</w:delText>
              </w:r>
            </w:del>
          </w:p>
        </w:tc>
        <w:tc>
          <w:tcPr>
            <w:tcW w:w="4394" w:type="dxa"/>
            <w:gridSpan w:val="2"/>
            <w:shd w:val="clear" w:color="auto" w:fill="auto"/>
            <w:noWrap/>
            <w:tcPrChange w:id="2202" w:author="Dennis Hohmann" w:date="2012-04-15T01:52:00Z">
              <w:tcPr>
                <w:tcW w:w="4394" w:type="dxa"/>
                <w:gridSpan w:val="2"/>
                <w:shd w:val="clear" w:color="auto" w:fill="auto"/>
                <w:noWrap/>
              </w:tcPr>
            </w:tcPrChange>
          </w:tcPr>
          <w:p w14:paraId="71023308" w14:textId="77777777" w:rsidR="00743D0E" w:rsidRPr="00FB133F" w:rsidRDefault="00743D0E">
            <w:pPr>
              <w:pStyle w:val="Textkrper"/>
              <w:jc w:val="left"/>
              <w:rPr>
                <w:lang w:eastAsia="de-DE"/>
              </w:rPr>
              <w:pPrChange w:id="2203" w:author="Dennis Hohmann" w:date="2012-04-15T01:03:00Z">
                <w:pPr/>
              </w:pPrChange>
            </w:pPr>
            <w:ins w:id="2204" w:author="Dennis Hohmann" w:date="2012-04-15T01:56:00Z">
              <w:r>
                <w:rPr>
                  <w:lang w:eastAsia="de-DE"/>
                </w:rPr>
                <w:t>Volt</w:t>
              </w:r>
            </w:ins>
            <w:del w:id="2205" w:author="Dennis Hohmann" w:date="2012-04-15T01:12:00Z">
              <w:r w:rsidRPr="00FB133F" w:rsidDel="00F175F1">
                <w:rPr>
                  <w:lang w:eastAsia="de-DE"/>
                </w:rPr>
                <w:delText>Two Wire Interface</w:delText>
              </w:r>
            </w:del>
          </w:p>
        </w:tc>
        <w:tc>
          <w:tcPr>
            <w:tcW w:w="3827" w:type="dxa"/>
            <w:gridSpan w:val="2"/>
            <w:shd w:val="clear" w:color="auto" w:fill="auto"/>
            <w:noWrap/>
            <w:tcPrChange w:id="2206" w:author="Dennis Hohmann" w:date="2012-04-15T01:52:00Z">
              <w:tcPr>
                <w:tcW w:w="3969" w:type="dxa"/>
                <w:gridSpan w:val="2"/>
                <w:shd w:val="clear" w:color="auto" w:fill="auto"/>
                <w:noWrap/>
              </w:tcPr>
            </w:tcPrChange>
          </w:tcPr>
          <w:p w14:paraId="7C6CAE0B" w14:textId="77777777" w:rsidR="00743D0E" w:rsidRPr="00FB133F" w:rsidRDefault="00743D0E">
            <w:pPr>
              <w:pStyle w:val="Textkrper"/>
              <w:jc w:val="left"/>
              <w:rPr>
                <w:lang w:eastAsia="de-DE"/>
              </w:rPr>
              <w:pPrChange w:id="2207" w:author="Dennis Hohmann" w:date="2012-04-15T01:03:00Z">
                <w:pPr/>
              </w:pPrChange>
            </w:pPr>
            <w:ins w:id="2208" w:author="Dennis Hohmann" w:date="2012-04-15T01:56:00Z">
              <w:r>
                <w:rPr>
                  <w:lang w:eastAsia="de-DE"/>
                </w:rPr>
                <w:t>Spannung</w:t>
              </w:r>
            </w:ins>
            <w:del w:id="2209" w:author="Dennis Hohmann" w:date="2012-04-15T01:12:00Z">
              <w:r w:rsidRPr="00FB133F" w:rsidDel="00F175F1">
                <w:rPr>
                  <w:lang w:eastAsia="de-DE"/>
                </w:rPr>
                <w:delText>Auch I2C-Bus</w:delText>
              </w:r>
            </w:del>
          </w:p>
        </w:tc>
      </w:tr>
      <w:tr w:rsidR="00743D0E" w:rsidRPr="00FB133F" w14:paraId="783D25D1" w14:textId="77777777" w:rsidTr="002E5C5D">
        <w:trPr>
          <w:trHeight w:val="300"/>
          <w:trPrChange w:id="2210" w:author="Dennis Hohmann" w:date="2012-04-15T01:52:00Z">
            <w:trPr>
              <w:trHeight w:val="300"/>
            </w:trPr>
          </w:trPrChange>
        </w:trPr>
        <w:tc>
          <w:tcPr>
            <w:tcW w:w="1433" w:type="dxa"/>
            <w:shd w:val="clear" w:color="auto" w:fill="auto"/>
            <w:noWrap/>
            <w:tcPrChange w:id="2211" w:author="Dennis Hohmann" w:date="2012-04-15T01:52:00Z">
              <w:tcPr>
                <w:tcW w:w="1433" w:type="dxa"/>
                <w:gridSpan w:val="2"/>
                <w:shd w:val="clear" w:color="auto" w:fill="auto"/>
                <w:noWrap/>
              </w:tcPr>
            </w:tcPrChange>
          </w:tcPr>
          <w:p w14:paraId="593A8047" w14:textId="77777777" w:rsidR="00743D0E" w:rsidRPr="00FB133F" w:rsidRDefault="00743D0E">
            <w:pPr>
              <w:pStyle w:val="Textkrper"/>
              <w:jc w:val="left"/>
              <w:rPr>
                <w:lang w:eastAsia="de-DE"/>
              </w:rPr>
              <w:pPrChange w:id="2212" w:author="Dennis Hohmann" w:date="2012-04-15T01:03:00Z">
                <w:pPr/>
              </w:pPrChange>
            </w:pPr>
            <w:ins w:id="2213" w:author="Dennis Hohmann" w:date="2012-04-15T01:56:00Z">
              <w:r w:rsidRPr="00FB133F">
                <w:rPr>
                  <w:lang w:eastAsia="de-DE"/>
                </w:rPr>
                <w:t>VIA</w:t>
              </w:r>
            </w:ins>
            <w:del w:id="2214" w:author="Dennis Hohmann" w:date="2012-04-15T01:12:00Z">
              <w:r w:rsidRPr="00FB133F" w:rsidDel="00F175F1">
                <w:rPr>
                  <w:lang w:eastAsia="de-DE"/>
                </w:rPr>
                <w:delText>UART</w:delText>
              </w:r>
            </w:del>
          </w:p>
        </w:tc>
        <w:tc>
          <w:tcPr>
            <w:tcW w:w="4394" w:type="dxa"/>
            <w:gridSpan w:val="2"/>
            <w:shd w:val="clear" w:color="auto" w:fill="auto"/>
            <w:noWrap/>
            <w:tcPrChange w:id="2215" w:author="Dennis Hohmann" w:date="2012-04-15T01:52:00Z">
              <w:tcPr>
                <w:tcW w:w="4394" w:type="dxa"/>
                <w:gridSpan w:val="2"/>
                <w:shd w:val="clear" w:color="auto" w:fill="auto"/>
                <w:noWrap/>
              </w:tcPr>
            </w:tcPrChange>
          </w:tcPr>
          <w:p w14:paraId="3458013B" w14:textId="77777777" w:rsidR="00743D0E" w:rsidRPr="00FB133F" w:rsidRDefault="00743D0E">
            <w:pPr>
              <w:pStyle w:val="Textkrper"/>
              <w:jc w:val="left"/>
              <w:rPr>
                <w:lang w:eastAsia="de-DE"/>
              </w:rPr>
              <w:pPrChange w:id="2216" w:author="Dennis Hohmann" w:date="2012-04-15T01:03:00Z">
                <w:pPr/>
              </w:pPrChange>
            </w:pPr>
            <w:ins w:id="2217" w:author="Dennis Hohmann" w:date="2012-04-15T01:56:00Z">
              <w:r>
                <w:rPr>
                  <w:lang w:eastAsia="de-DE"/>
                </w:rPr>
                <w:t>Vertical Interconnect Access</w:t>
              </w:r>
            </w:ins>
            <w:del w:id="2218" w:author="Dennis Hohmann" w:date="2012-04-15T01:12:00Z">
              <w:r w:rsidRPr="00FB133F" w:rsidDel="00F175F1">
                <w:rPr>
                  <w:lang w:eastAsia="de-DE"/>
                </w:rPr>
                <w:delText>Univ. Asynchron Receiver Transmitter</w:delText>
              </w:r>
            </w:del>
          </w:p>
        </w:tc>
        <w:tc>
          <w:tcPr>
            <w:tcW w:w="3827" w:type="dxa"/>
            <w:gridSpan w:val="2"/>
            <w:shd w:val="clear" w:color="auto" w:fill="auto"/>
            <w:noWrap/>
            <w:tcPrChange w:id="2219" w:author="Dennis Hohmann" w:date="2012-04-15T01:52:00Z">
              <w:tcPr>
                <w:tcW w:w="3969" w:type="dxa"/>
                <w:gridSpan w:val="2"/>
                <w:shd w:val="clear" w:color="auto" w:fill="auto"/>
                <w:noWrap/>
              </w:tcPr>
            </w:tcPrChange>
          </w:tcPr>
          <w:p w14:paraId="2F33FB51" w14:textId="77777777" w:rsidR="00743D0E" w:rsidRPr="00FB133F" w:rsidRDefault="00743D0E">
            <w:pPr>
              <w:pStyle w:val="Textkrper"/>
              <w:jc w:val="left"/>
              <w:rPr>
                <w:lang w:eastAsia="de-DE"/>
              </w:rPr>
              <w:pPrChange w:id="2220" w:author="Dennis Hohmann" w:date="2012-04-15T01:03:00Z">
                <w:pPr/>
              </w:pPrChange>
            </w:pPr>
            <w:ins w:id="2221" w:author="Dennis Hohmann" w:date="2012-04-15T01:56:00Z">
              <w:r>
                <w:rPr>
                  <w:lang w:eastAsia="de-DE"/>
                </w:rPr>
                <w:t>Durchkontaktierung einer Platine</w:t>
              </w:r>
            </w:ins>
            <w:del w:id="2222" w:author="Dennis Hohmann" w:date="2012-04-15T01:00:00Z">
              <w:r w:rsidRPr="00FB133F" w:rsidDel="00A658D7">
                <w:rPr>
                  <w:lang w:eastAsia="de-DE"/>
                </w:rPr>
                <w:delText>RS232</w:delText>
              </w:r>
            </w:del>
          </w:p>
        </w:tc>
      </w:tr>
      <w:tr w:rsidR="00E60F49" w:rsidRPr="00FB133F" w:rsidDel="002078D9" w14:paraId="0B97C73C" w14:textId="77777777" w:rsidTr="002E5C5D">
        <w:trPr>
          <w:gridAfter w:val="1"/>
          <w:wAfter w:w="1433" w:type="dxa"/>
          <w:trHeight w:val="300"/>
          <w:del w:id="2223" w:author="Dennis Hohmann" w:date="2012-04-15T01:52:00Z"/>
        </w:trPr>
        <w:tc>
          <w:tcPr>
            <w:tcW w:w="4394" w:type="dxa"/>
            <w:gridSpan w:val="2"/>
            <w:shd w:val="clear" w:color="auto" w:fill="auto"/>
            <w:noWrap/>
          </w:tcPr>
          <w:p w14:paraId="5CE0C97F" w14:textId="77777777" w:rsidR="00743D0E" w:rsidRPr="00FB133F" w:rsidDel="002078D9" w:rsidRDefault="00743D0E">
            <w:pPr>
              <w:pStyle w:val="berschrift2"/>
              <w:rPr>
                <w:del w:id="2224" w:author="Dennis Hohmann" w:date="2012-04-15T01:52:00Z"/>
                <w:lang w:eastAsia="de-DE"/>
              </w:rPr>
              <w:pPrChange w:id="2225" w:author="Dennis Hohmann" w:date="2012-04-15T01:03:00Z">
                <w:pPr/>
              </w:pPrChange>
            </w:pPr>
            <w:del w:id="2226" w:author="Dennis Hohmann" w:date="2012-04-15T01:12:00Z">
              <w:r w:rsidDel="00F175F1">
                <w:rPr>
                  <w:lang w:eastAsia="de-DE"/>
                </w:rPr>
                <w:delText>UART Baud Rate Register</w:delText>
              </w:r>
            </w:del>
          </w:p>
        </w:tc>
        <w:tc>
          <w:tcPr>
            <w:tcW w:w="3827" w:type="dxa"/>
            <w:gridSpan w:val="2"/>
            <w:shd w:val="clear" w:color="auto" w:fill="auto"/>
            <w:noWrap/>
          </w:tcPr>
          <w:p w14:paraId="369EEFAB" w14:textId="77777777" w:rsidR="00743D0E" w:rsidRPr="00FB133F" w:rsidDel="002078D9" w:rsidRDefault="00743D0E">
            <w:pPr>
              <w:pStyle w:val="berschrift2"/>
              <w:rPr>
                <w:del w:id="2227" w:author="Dennis Hohmann" w:date="2012-04-15T01:52:00Z"/>
                <w:lang w:eastAsia="de-DE"/>
              </w:rPr>
              <w:pPrChange w:id="2228" w:author="Dennis Hohmann" w:date="2012-04-15T01:03:00Z">
                <w:pPr/>
              </w:pPrChange>
            </w:pPr>
          </w:p>
        </w:tc>
      </w:tr>
    </w:tbl>
    <w:p w14:paraId="378C747B" w14:textId="77777777" w:rsidR="00743D0E" w:rsidDel="001F2D9C" w:rsidRDefault="00743D0E">
      <w:pPr>
        <w:pStyle w:val="berschrift2"/>
        <w:rPr>
          <w:del w:id="2229" w:author="Dennis Hohmann" w:date="2012-04-15T01:46:00Z"/>
        </w:rPr>
        <w:pPrChange w:id="2230" w:author="Dennis Hohmann" w:date="2012-04-15T00:39:00Z">
          <w:pPr/>
        </w:pPrChange>
      </w:pPr>
    </w:p>
    <w:p w14:paraId="1669D518" w14:textId="3712CF85" w:rsidR="00656B87" w:rsidRDefault="00656B87" w:rsidP="00E60F49">
      <w:pPr>
        <w:pStyle w:val="berschrift2"/>
      </w:pPr>
      <w:bookmarkStart w:id="2231" w:name="_Toc196153128"/>
      <w:r>
        <w:t>Softwareverzeichnis</w:t>
      </w:r>
      <w:bookmarkEnd w:id="1851"/>
      <w:bookmarkEnd w:id="2231"/>
    </w:p>
    <w:p w14:paraId="7520BF79" w14:textId="77777777" w:rsidR="00656B87" w:rsidRPr="00B628D3" w:rsidRDefault="00656B87" w:rsidP="00656B87">
      <w:pPr>
        <w:rPr>
          <w:b/>
        </w:rPr>
      </w:pPr>
    </w:p>
    <w:tbl>
      <w:tblPr>
        <w:tblStyle w:val="Tabellenraster"/>
        <w:tblW w:w="8608" w:type="dxa"/>
        <w:tblInd w:w="578" w:type="dxa"/>
        <w:tblLook w:val="04A0" w:firstRow="1" w:lastRow="0" w:firstColumn="1" w:lastColumn="0" w:noHBand="0" w:noVBand="1"/>
      </w:tblPr>
      <w:tblGrid>
        <w:gridCol w:w="2324"/>
        <w:gridCol w:w="2127"/>
        <w:gridCol w:w="1756"/>
        <w:gridCol w:w="3070"/>
      </w:tblGrid>
      <w:tr w:rsidR="00656B87" w:rsidRPr="00B628D3" w14:paraId="3DD969DF" w14:textId="77777777" w:rsidTr="001B7DAE">
        <w:tc>
          <w:tcPr>
            <w:tcW w:w="1939" w:type="dxa"/>
          </w:tcPr>
          <w:p w14:paraId="045E8949" w14:textId="77777777" w:rsidR="00656B87" w:rsidRPr="00322295" w:rsidRDefault="00656B87">
            <w:pPr>
              <w:pStyle w:val="Textkrper"/>
              <w:rPr>
                <w:rFonts w:asciiTheme="majorHAnsi" w:eastAsiaTheme="majorEastAsia" w:hAnsiTheme="majorHAnsi" w:cstheme="majorBidi"/>
                <w:b/>
                <w:bCs w:val="0"/>
                <w:i/>
                <w:iCs/>
              </w:rPr>
              <w:pPrChange w:id="2232" w:author="Dennis Hohmann" w:date="2012-04-15T00:39:00Z">
                <w:pPr>
                  <w:pStyle w:val="Textkrper"/>
                  <w:keepNext/>
                  <w:keepLines/>
                  <w:numPr>
                    <w:ilvl w:val="3"/>
                    <w:numId w:val="2"/>
                  </w:numPr>
                  <w:spacing w:before="200"/>
                  <w:ind w:left="864" w:hanging="864"/>
                  <w:outlineLvl w:val="3"/>
                </w:pPr>
              </w:pPrChange>
            </w:pPr>
            <w:r w:rsidRPr="00322295">
              <w:t>Firma</w:t>
            </w:r>
          </w:p>
        </w:tc>
        <w:tc>
          <w:tcPr>
            <w:tcW w:w="2548" w:type="dxa"/>
          </w:tcPr>
          <w:p w14:paraId="39C5609B" w14:textId="77777777" w:rsidR="00656B87" w:rsidRPr="00322295" w:rsidRDefault="00656B87">
            <w:pPr>
              <w:pStyle w:val="Textkrper"/>
              <w:rPr>
                <w:rFonts w:asciiTheme="majorHAnsi" w:eastAsiaTheme="majorEastAsia" w:hAnsiTheme="majorHAnsi" w:cstheme="majorBidi"/>
                <w:b/>
                <w:bCs w:val="0"/>
                <w:i/>
                <w:iCs/>
              </w:rPr>
              <w:pPrChange w:id="2233" w:author="Dennis Hohmann" w:date="2012-04-15T00:39:00Z">
                <w:pPr>
                  <w:pStyle w:val="Textkrper"/>
                  <w:keepNext/>
                  <w:keepLines/>
                  <w:numPr>
                    <w:ilvl w:val="3"/>
                    <w:numId w:val="2"/>
                  </w:numPr>
                  <w:spacing w:before="200"/>
                  <w:ind w:left="864" w:hanging="864"/>
                  <w:outlineLvl w:val="3"/>
                </w:pPr>
              </w:pPrChange>
            </w:pPr>
            <w:r w:rsidRPr="00322295">
              <w:t>Software</w:t>
            </w:r>
          </w:p>
        </w:tc>
        <w:tc>
          <w:tcPr>
            <w:tcW w:w="1557" w:type="dxa"/>
          </w:tcPr>
          <w:p w14:paraId="6417DECB" w14:textId="77777777" w:rsidR="00656B87" w:rsidRPr="00322295" w:rsidRDefault="00656B87">
            <w:pPr>
              <w:pStyle w:val="Textkrper"/>
              <w:rPr>
                <w:rFonts w:asciiTheme="majorHAnsi" w:eastAsiaTheme="majorEastAsia" w:hAnsiTheme="majorHAnsi" w:cstheme="majorBidi"/>
                <w:b/>
                <w:bCs w:val="0"/>
                <w:i/>
                <w:iCs/>
              </w:rPr>
              <w:pPrChange w:id="2234" w:author="Dennis Hohmann" w:date="2012-04-15T00:39:00Z">
                <w:pPr>
                  <w:pStyle w:val="Textkrper"/>
                  <w:keepNext/>
                  <w:keepLines/>
                  <w:numPr>
                    <w:ilvl w:val="3"/>
                    <w:numId w:val="2"/>
                  </w:numPr>
                  <w:spacing w:before="200"/>
                  <w:ind w:left="864" w:hanging="864"/>
                  <w:outlineLvl w:val="3"/>
                </w:pPr>
              </w:pPrChange>
            </w:pPr>
            <w:r w:rsidRPr="00322295">
              <w:t>Version</w:t>
            </w:r>
          </w:p>
        </w:tc>
        <w:tc>
          <w:tcPr>
            <w:tcW w:w="2564" w:type="dxa"/>
            <w:shd w:val="clear" w:color="auto" w:fill="auto"/>
          </w:tcPr>
          <w:p w14:paraId="02CAEC57" w14:textId="77777777" w:rsidR="00656B87" w:rsidRPr="00322295" w:rsidRDefault="00656B87">
            <w:pPr>
              <w:pStyle w:val="Textkrper"/>
              <w:rPr>
                <w:rFonts w:asciiTheme="majorHAnsi" w:eastAsiaTheme="majorEastAsia" w:hAnsiTheme="majorHAnsi" w:cstheme="majorBidi"/>
                <w:b/>
                <w:bCs w:val="0"/>
                <w:i/>
                <w:iCs/>
              </w:rPr>
              <w:pPrChange w:id="2235" w:author="Dennis Hohmann" w:date="2012-04-15T00:39:00Z">
                <w:pPr>
                  <w:pStyle w:val="Textkrper"/>
                  <w:keepNext/>
                  <w:keepLines/>
                  <w:numPr>
                    <w:ilvl w:val="3"/>
                    <w:numId w:val="2"/>
                  </w:numPr>
                  <w:spacing w:before="200"/>
                  <w:ind w:left="864" w:hanging="864"/>
                  <w:outlineLvl w:val="3"/>
                </w:pPr>
              </w:pPrChange>
            </w:pPr>
            <w:r w:rsidRPr="00322295">
              <w:t>Quelle</w:t>
            </w:r>
          </w:p>
        </w:tc>
      </w:tr>
      <w:tr w:rsidR="00656B87" w:rsidRPr="00CB7D2E" w14:paraId="014F99B1" w14:textId="77777777" w:rsidTr="001B7DAE">
        <w:tc>
          <w:tcPr>
            <w:tcW w:w="1939" w:type="dxa"/>
          </w:tcPr>
          <w:p w14:paraId="58BF668E" w14:textId="77777777" w:rsidR="00656B87" w:rsidRDefault="00656B87">
            <w:pPr>
              <w:pStyle w:val="Textkrper"/>
              <w:rPr>
                <w:rFonts w:asciiTheme="majorHAnsi" w:eastAsiaTheme="majorEastAsia" w:hAnsiTheme="majorHAnsi" w:cstheme="majorBidi"/>
                <w:b/>
                <w:bCs w:val="0"/>
                <w:i/>
                <w:iCs/>
              </w:rPr>
              <w:pPrChange w:id="2236" w:author="Dennis Hohmann" w:date="2012-04-15T00:39:00Z">
                <w:pPr>
                  <w:pStyle w:val="Textkrper"/>
                  <w:keepNext/>
                  <w:keepLines/>
                  <w:numPr>
                    <w:ilvl w:val="3"/>
                    <w:numId w:val="2"/>
                  </w:numPr>
                  <w:spacing w:before="200"/>
                  <w:ind w:left="864" w:hanging="864"/>
                  <w:outlineLvl w:val="3"/>
                </w:pPr>
              </w:pPrChange>
            </w:pPr>
            <w:r>
              <w:t>Apple</w:t>
            </w:r>
          </w:p>
        </w:tc>
        <w:tc>
          <w:tcPr>
            <w:tcW w:w="2548" w:type="dxa"/>
          </w:tcPr>
          <w:p w14:paraId="41CE3E90" w14:textId="04592D0A" w:rsidR="00656B87" w:rsidRDefault="00656B87">
            <w:pPr>
              <w:pStyle w:val="Textkrper"/>
              <w:rPr>
                <w:rFonts w:asciiTheme="majorHAnsi" w:eastAsiaTheme="majorEastAsia" w:hAnsiTheme="majorHAnsi" w:cstheme="majorBidi"/>
                <w:b/>
                <w:bCs w:val="0"/>
                <w:i/>
                <w:iCs/>
              </w:rPr>
              <w:pPrChange w:id="2237" w:author="Dennis Hohmann" w:date="2012-04-15T00:39:00Z">
                <w:pPr>
                  <w:pStyle w:val="Textkrper"/>
                  <w:keepNext/>
                  <w:keepLines/>
                  <w:numPr>
                    <w:ilvl w:val="3"/>
                    <w:numId w:val="2"/>
                  </w:numPr>
                  <w:spacing w:before="200"/>
                  <w:ind w:left="864" w:hanging="864"/>
                  <w:outlineLvl w:val="3"/>
                </w:pPr>
              </w:pPrChange>
            </w:pPr>
            <w:r>
              <w:t>Mac OS</w:t>
            </w:r>
            <w:ins w:id="2238" w:author="Dennis Hohmann" w:date="2012-04-14T18:54:00Z">
              <w:r w:rsidR="00FD0AFE">
                <w:t xml:space="preserve"> </w:t>
              </w:r>
            </w:ins>
            <w:r>
              <w:t>X Lion</w:t>
            </w:r>
          </w:p>
        </w:tc>
        <w:tc>
          <w:tcPr>
            <w:tcW w:w="1557" w:type="dxa"/>
          </w:tcPr>
          <w:p w14:paraId="2042E026" w14:textId="77777777" w:rsidR="00656B87" w:rsidRDefault="00656B87">
            <w:pPr>
              <w:pStyle w:val="Textkrper"/>
              <w:rPr>
                <w:rFonts w:asciiTheme="majorHAnsi" w:eastAsiaTheme="majorEastAsia" w:hAnsiTheme="majorHAnsi" w:cstheme="majorBidi"/>
                <w:b/>
                <w:bCs w:val="0"/>
                <w:i/>
                <w:iCs/>
              </w:rPr>
              <w:pPrChange w:id="2239" w:author="Dennis Hohmann" w:date="2012-04-15T00:39:00Z">
                <w:pPr>
                  <w:pStyle w:val="Textkrper"/>
                  <w:keepNext/>
                  <w:keepLines/>
                  <w:numPr>
                    <w:ilvl w:val="3"/>
                    <w:numId w:val="2"/>
                  </w:numPr>
                  <w:spacing w:before="200"/>
                  <w:ind w:left="864" w:hanging="864"/>
                  <w:outlineLvl w:val="3"/>
                </w:pPr>
              </w:pPrChange>
            </w:pPr>
            <w:r>
              <w:t>10.7.3</w:t>
            </w:r>
          </w:p>
        </w:tc>
        <w:tc>
          <w:tcPr>
            <w:tcW w:w="2564" w:type="dxa"/>
            <w:shd w:val="clear" w:color="auto" w:fill="auto"/>
          </w:tcPr>
          <w:p w14:paraId="409DD05F" w14:textId="69F49101" w:rsidR="00656B87" w:rsidRPr="00CB7D2E" w:rsidRDefault="005C3529">
            <w:pPr>
              <w:pStyle w:val="Textkrper"/>
            </w:pPr>
            <w:ins w:id="2240" w:author="Dennis Hohmann" w:date="2012-04-14T18:55:00Z">
              <w:r>
                <w:t>k</w:t>
              </w:r>
            </w:ins>
            <w:del w:id="2241" w:author="Dennis Hohmann" w:date="2012-04-14T18:55:00Z">
              <w:r w:rsidR="00656B87" w:rsidRPr="00CB7D2E" w:rsidDel="005C3529">
                <w:delText>K</w:delText>
              </w:r>
            </w:del>
            <w:r w:rsidR="00656B87" w:rsidRPr="00CB7D2E">
              <w:t>ostenpflichtig</w:t>
            </w:r>
            <w:r w:rsidR="00656B87" w:rsidRPr="00CB7D2E">
              <w:br/>
              <w:t>U</w:t>
            </w:r>
            <w:ins w:id="2242" w:author="Dennis Hohmann" w:date="2012-04-14T18:54:00Z">
              <w:r w:rsidR="00FD0AFE">
                <w:t>nix</w:t>
              </w:r>
            </w:ins>
            <w:del w:id="2243" w:author="Dennis Hohmann" w:date="2012-04-14T18:54:00Z">
              <w:r w:rsidR="00656B87" w:rsidRPr="00CB7D2E" w:rsidDel="00FD0AFE">
                <w:delText>NIX</w:delText>
              </w:r>
            </w:del>
            <w:r w:rsidR="00656B87" w:rsidRPr="00CB7D2E">
              <w:t>-Betriebssystem</w:t>
            </w:r>
          </w:p>
        </w:tc>
      </w:tr>
      <w:tr w:rsidR="00656B87" w:rsidRPr="00CB7D2E" w14:paraId="1A022C69" w14:textId="77777777" w:rsidTr="001B7DAE">
        <w:tc>
          <w:tcPr>
            <w:tcW w:w="1939" w:type="dxa"/>
          </w:tcPr>
          <w:p w14:paraId="65C7D239" w14:textId="77777777" w:rsidR="00656B87" w:rsidRPr="00CB7D2E" w:rsidRDefault="00656B87">
            <w:pPr>
              <w:pStyle w:val="Textkrper"/>
              <w:rPr>
                <w:rFonts w:asciiTheme="majorHAnsi" w:eastAsiaTheme="majorEastAsia" w:hAnsiTheme="majorHAnsi" w:cstheme="majorBidi"/>
                <w:b/>
                <w:bCs w:val="0"/>
                <w:i/>
                <w:iCs/>
              </w:rPr>
              <w:pPrChange w:id="2244" w:author="Dennis Hohmann" w:date="2012-04-15T00:39:00Z">
                <w:pPr>
                  <w:pStyle w:val="Textkrper"/>
                  <w:keepNext/>
                  <w:keepLines/>
                  <w:numPr>
                    <w:ilvl w:val="3"/>
                    <w:numId w:val="2"/>
                  </w:numPr>
                  <w:spacing w:before="200"/>
                  <w:ind w:left="864" w:hanging="864"/>
                  <w:outlineLvl w:val="3"/>
                </w:pPr>
              </w:pPrChange>
            </w:pPr>
            <w:r w:rsidRPr="00CB7D2E">
              <w:t>VMware</w:t>
            </w:r>
          </w:p>
        </w:tc>
        <w:tc>
          <w:tcPr>
            <w:tcW w:w="2548" w:type="dxa"/>
          </w:tcPr>
          <w:p w14:paraId="3DD8B404" w14:textId="77777777" w:rsidR="00656B87" w:rsidRPr="00CB7D2E" w:rsidRDefault="00656B87">
            <w:pPr>
              <w:pStyle w:val="Textkrper"/>
              <w:rPr>
                <w:rFonts w:asciiTheme="majorHAnsi" w:eastAsiaTheme="majorEastAsia" w:hAnsiTheme="majorHAnsi" w:cstheme="majorBidi"/>
                <w:b/>
                <w:bCs w:val="0"/>
                <w:i/>
                <w:iCs/>
              </w:rPr>
              <w:pPrChange w:id="2245" w:author="Dennis Hohmann" w:date="2012-04-15T00:39:00Z">
                <w:pPr>
                  <w:pStyle w:val="Textkrper"/>
                  <w:keepNext/>
                  <w:keepLines/>
                  <w:numPr>
                    <w:ilvl w:val="3"/>
                    <w:numId w:val="2"/>
                  </w:numPr>
                  <w:spacing w:before="200"/>
                  <w:ind w:left="864" w:hanging="864"/>
                  <w:outlineLvl w:val="3"/>
                </w:pPr>
              </w:pPrChange>
            </w:pPr>
            <w:r w:rsidRPr="00CB7D2E">
              <w:t>VMware Fusion</w:t>
            </w:r>
          </w:p>
        </w:tc>
        <w:tc>
          <w:tcPr>
            <w:tcW w:w="1557" w:type="dxa"/>
          </w:tcPr>
          <w:p w14:paraId="3D7EE48E" w14:textId="666BC327" w:rsidR="00656B87" w:rsidRPr="00CB7D2E" w:rsidRDefault="00656B87">
            <w:pPr>
              <w:pStyle w:val="Textkrper"/>
              <w:rPr>
                <w:rFonts w:asciiTheme="majorHAnsi" w:eastAsiaTheme="majorEastAsia" w:hAnsiTheme="majorHAnsi" w:cstheme="majorBidi"/>
                <w:b/>
                <w:bCs w:val="0"/>
                <w:i/>
                <w:iCs/>
              </w:rPr>
              <w:pPrChange w:id="2246" w:author="Dennis Hohmann" w:date="2012-04-15T00:39:00Z">
                <w:pPr>
                  <w:pStyle w:val="Textkrper"/>
                  <w:keepNext/>
                  <w:keepLines/>
                  <w:numPr>
                    <w:ilvl w:val="3"/>
                    <w:numId w:val="2"/>
                  </w:numPr>
                  <w:spacing w:before="200"/>
                  <w:ind w:left="864" w:hanging="864"/>
                  <w:outlineLvl w:val="3"/>
                </w:pPr>
              </w:pPrChange>
            </w:pPr>
            <w:r w:rsidRPr="00CB7D2E">
              <w:t>4.1.0</w:t>
            </w:r>
            <w:r w:rsidRPr="00CB7D2E">
              <w:br/>
              <w:t>Mac OS</w:t>
            </w:r>
            <w:ins w:id="2247" w:author="Dennis Hohmann" w:date="2012-04-14T18:55:00Z">
              <w:r w:rsidR="005C3529">
                <w:t xml:space="preserve"> </w:t>
              </w:r>
            </w:ins>
            <w:r w:rsidRPr="00CB7D2E">
              <w:t>X</w:t>
            </w:r>
          </w:p>
        </w:tc>
        <w:tc>
          <w:tcPr>
            <w:tcW w:w="2564" w:type="dxa"/>
            <w:shd w:val="clear" w:color="auto" w:fill="auto"/>
          </w:tcPr>
          <w:p w14:paraId="4812F307" w14:textId="77162BAA" w:rsidR="00656B87" w:rsidRPr="00CB7D2E" w:rsidRDefault="005C3529">
            <w:pPr>
              <w:pStyle w:val="Textkrper"/>
            </w:pPr>
            <w:ins w:id="2248" w:author="Dennis Hohmann" w:date="2012-04-14T18:54:00Z">
              <w:r>
                <w:t>k</w:t>
              </w:r>
            </w:ins>
            <w:del w:id="2249" w:author="Dennis Hohmann" w:date="2012-04-14T18:54:00Z">
              <w:r w:rsidR="00656B87" w:rsidRPr="00CB7D2E" w:rsidDel="005C3529">
                <w:delText>K</w:delText>
              </w:r>
            </w:del>
            <w:r w:rsidR="00656B87" w:rsidRPr="00CB7D2E">
              <w:t>ostenpflichtig</w:t>
            </w:r>
            <w:r w:rsidR="00656B87">
              <w:br/>
            </w:r>
            <w:del w:id="2250" w:author="Dennis Hohmann" w:date="2012-04-14T18:55:00Z">
              <w:r w:rsidR="00656B87" w:rsidRPr="00CB7D2E" w:rsidDel="005C3529">
                <w:delText>VirtualMaschin</w:delText>
              </w:r>
            </w:del>
            <w:ins w:id="2251" w:author="Dennis Hohmann" w:date="2012-04-14T18:56:00Z">
              <w:r w:rsidRPr="00CB7D2E" w:rsidDel="005C3529">
                <w:t xml:space="preserve"> </w:t>
              </w:r>
            </w:ins>
            <w:del w:id="2252" w:author="Dennis Hohmann" w:date="2012-04-14T18:55:00Z">
              <w:r w:rsidR="00656B87" w:rsidRPr="00CB7D2E" w:rsidDel="005C3529">
                <w:delText>e</w:delText>
              </w:r>
            </w:del>
          </w:p>
        </w:tc>
      </w:tr>
      <w:tr w:rsidR="00656B87" w:rsidRPr="00CB7D2E" w14:paraId="181E8AF3" w14:textId="77777777" w:rsidTr="001B7DAE">
        <w:tc>
          <w:tcPr>
            <w:tcW w:w="1939" w:type="dxa"/>
          </w:tcPr>
          <w:p w14:paraId="606E7BF4" w14:textId="77777777" w:rsidR="00656B87" w:rsidRPr="00CB7D2E" w:rsidRDefault="00656B87">
            <w:pPr>
              <w:pStyle w:val="Textkrper"/>
              <w:rPr>
                <w:rFonts w:asciiTheme="majorHAnsi" w:eastAsiaTheme="majorEastAsia" w:hAnsiTheme="majorHAnsi" w:cstheme="majorBidi"/>
                <w:b/>
                <w:bCs w:val="0"/>
                <w:i/>
                <w:iCs/>
              </w:rPr>
              <w:pPrChange w:id="2253" w:author="Dennis Hohmann" w:date="2012-04-15T00:39:00Z">
                <w:pPr>
                  <w:pStyle w:val="Textkrper"/>
                  <w:keepNext/>
                  <w:keepLines/>
                  <w:numPr>
                    <w:ilvl w:val="3"/>
                    <w:numId w:val="2"/>
                  </w:numPr>
                  <w:spacing w:before="200"/>
                  <w:ind w:left="864" w:hanging="864"/>
                  <w:outlineLvl w:val="3"/>
                </w:pPr>
              </w:pPrChange>
            </w:pPr>
            <w:r w:rsidRPr="00CB7D2E">
              <w:t>Microsoft</w:t>
            </w:r>
          </w:p>
        </w:tc>
        <w:tc>
          <w:tcPr>
            <w:tcW w:w="2548" w:type="dxa"/>
          </w:tcPr>
          <w:p w14:paraId="0996283F" w14:textId="77777777" w:rsidR="00656B87" w:rsidRPr="00CB7D2E" w:rsidRDefault="00656B87">
            <w:pPr>
              <w:pStyle w:val="Textkrper"/>
              <w:rPr>
                <w:rFonts w:asciiTheme="majorHAnsi" w:eastAsiaTheme="majorEastAsia" w:hAnsiTheme="majorHAnsi" w:cstheme="majorBidi"/>
                <w:b/>
                <w:bCs w:val="0"/>
                <w:i/>
                <w:iCs/>
              </w:rPr>
              <w:pPrChange w:id="2254" w:author="Dennis Hohmann" w:date="2012-04-15T00:39:00Z">
                <w:pPr>
                  <w:pStyle w:val="Textkrper"/>
                  <w:keepNext/>
                  <w:keepLines/>
                  <w:numPr>
                    <w:ilvl w:val="3"/>
                    <w:numId w:val="2"/>
                  </w:numPr>
                  <w:spacing w:before="200"/>
                  <w:ind w:left="864" w:hanging="864"/>
                  <w:outlineLvl w:val="3"/>
                </w:pPr>
              </w:pPrChange>
            </w:pPr>
            <w:r w:rsidRPr="00CB7D2E">
              <w:t>Windows XP</w:t>
            </w:r>
          </w:p>
        </w:tc>
        <w:tc>
          <w:tcPr>
            <w:tcW w:w="1557" w:type="dxa"/>
          </w:tcPr>
          <w:p w14:paraId="60929BE0" w14:textId="77777777" w:rsidR="00656B87" w:rsidRPr="00CB7D2E" w:rsidRDefault="00656B87">
            <w:pPr>
              <w:pStyle w:val="Textkrper"/>
              <w:rPr>
                <w:rFonts w:asciiTheme="majorHAnsi" w:eastAsiaTheme="majorEastAsia" w:hAnsiTheme="majorHAnsi" w:cstheme="majorBidi"/>
                <w:b/>
                <w:bCs w:val="0"/>
                <w:i/>
                <w:iCs/>
              </w:rPr>
              <w:pPrChange w:id="2255" w:author="Dennis Hohmann" w:date="2012-04-15T00:39:00Z">
                <w:pPr>
                  <w:pStyle w:val="Textkrper"/>
                  <w:keepNext/>
                  <w:keepLines/>
                  <w:numPr>
                    <w:ilvl w:val="3"/>
                    <w:numId w:val="2"/>
                  </w:numPr>
                  <w:spacing w:before="200"/>
                  <w:ind w:left="864" w:hanging="864"/>
                  <w:outlineLvl w:val="3"/>
                </w:pPr>
              </w:pPrChange>
            </w:pPr>
            <w:r w:rsidRPr="00CB7D2E">
              <w:t>WinXP</w:t>
            </w:r>
            <w:r w:rsidRPr="00CB7D2E">
              <w:br/>
            </w:r>
            <w:r>
              <w:t>SP3</w:t>
            </w:r>
          </w:p>
        </w:tc>
        <w:tc>
          <w:tcPr>
            <w:tcW w:w="2564" w:type="dxa"/>
            <w:shd w:val="clear" w:color="auto" w:fill="auto"/>
          </w:tcPr>
          <w:p w14:paraId="7372D9E8" w14:textId="33A220AB" w:rsidR="00656B87" w:rsidRPr="00CB7D2E" w:rsidRDefault="005C3529">
            <w:pPr>
              <w:pStyle w:val="Textkrper"/>
            </w:pPr>
            <w:ins w:id="2256" w:author="Dennis Hohmann" w:date="2012-04-14T18:55:00Z">
              <w:r>
                <w:t>k</w:t>
              </w:r>
            </w:ins>
            <w:del w:id="2257" w:author="Dennis Hohmann" w:date="2012-04-14T18:55:00Z">
              <w:r w:rsidR="00656B87" w:rsidRPr="00CB7D2E" w:rsidDel="005C3529">
                <w:delText>K</w:delText>
              </w:r>
            </w:del>
            <w:r w:rsidR="00656B87" w:rsidRPr="00CB7D2E">
              <w:t>ostenpflichtig</w:t>
            </w:r>
            <w:r w:rsidR="00656B87">
              <w:br/>
              <w:t>Betriebssystem</w:t>
            </w:r>
          </w:p>
        </w:tc>
      </w:tr>
      <w:tr w:rsidR="00656B87" w:rsidRPr="00CB7D2E" w14:paraId="21D14079" w14:textId="77777777" w:rsidTr="001B7DAE">
        <w:tc>
          <w:tcPr>
            <w:tcW w:w="1939" w:type="dxa"/>
          </w:tcPr>
          <w:p w14:paraId="66C554E1" w14:textId="77777777" w:rsidR="00656B87" w:rsidRPr="00CB7D2E" w:rsidRDefault="00656B87">
            <w:pPr>
              <w:pStyle w:val="Textkrper"/>
              <w:rPr>
                <w:rFonts w:asciiTheme="majorHAnsi" w:eastAsiaTheme="majorEastAsia" w:hAnsiTheme="majorHAnsi" w:cstheme="majorBidi"/>
                <w:b/>
                <w:bCs w:val="0"/>
                <w:i/>
                <w:iCs/>
              </w:rPr>
              <w:pPrChange w:id="2258" w:author="Dennis Hohmann" w:date="2012-04-15T00:39:00Z">
                <w:pPr>
                  <w:pStyle w:val="Textkrper"/>
                  <w:keepNext/>
                  <w:keepLines/>
                  <w:numPr>
                    <w:ilvl w:val="3"/>
                    <w:numId w:val="2"/>
                  </w:numPr>
                  <w:spacing w:before="200"/>
                  <w:ind w:left="864" w:hanging="864"/>
                  <w:outlineLvl w:val="3"/>
                </w:pPr>
              </w:pPrChange>
            </w:pPr>
            <w:r w:rsidRPr="00CB7D2E">
              <w:t>Atmel</w:t>
            </w:r>
          </w:p>
        </w:tc>
        <w:tc>
          <w:tcPr>
            <w:tcW w:w="2548" w:type="dxa"/>
          </w:tcPr>
          <w:p w14:paraId="3B563C51" w14:textId="77777777" w:rsidR="00656B87" w:rsidRPr="00CB7D2E" w:rsidRDefault="00656B87">
            <w:pPr>
              <w:pStyle w:val="Textkrper"/>
              <w:rPr>
                <w:rFonts w:asciiTheme="majorHAnsi" w:eastAsiaTheme="majorEastAsia" w:hAnsiTheme="majorHAnsi" w:cstheme="majorBidi"/>
                <w:b/>
                <w:bCs w:val="0"/>
                <w:i/>
                <w:iCs/>
              </w:rPr>
              <w:pPrChange w:id="2259" w:author="Dennis Hohmann" w:date="2012-04-15T00:39:00Z">
                <w:pPr>
                  <w:pStyle w:val="Textkrper"/>
                  <w:keepNext/>
                  <w:keepLines/>
                  <w:numPr>
                    <w:ilvl w:val="3"/>
                    <w:numId w:val="2"/>
                  </w:numPr>
                  <w:spacing w:before="200"/>
                  <w:ind w:left="864" w:hanging="864"/>
                  <w:outlineLvl w:val="3"/>
                </w:pPr>
              </w:pPrChange>
            </w:pPr>
            <w:r w:rsidRPr="00CB7D2E">
              <w:t>AVR Studio 5</w:t>
            </w:r>
          </w:p>
        </w:tc>
        <w:tc>
          <w:tcPr>
            <w:tcW w:w="1557" w:type="dxa"/>
          </w:tcPr>
          <w:p w14:paraId="7654BD93" w14:textId="77777777" w:rsidR="00656B87" w:rsidRPr="00CB7D2E" w:rsidRDefault="00656B87">
            <w:pPr>
              <w:pStyle w:val="Textkrper"/>
              <w:rPr>
                <w:rFonts w:asciiTheme="majorHAnsi" w:eastAsiaTheme="majorEastAsia" w:hAnsiTheme="majorHAnsi" w:cstheme="majorBidi"/>
                <w:b/>
                <w:bCs w:val="0"/>
                <w:i/>
                <w:iCs/>
              </w:rPr>
              <w:pPrChange w:id="2260" w:author="Dennis Hohmann" w:date="2012-04-15T00:39:00Z">
                <w:pPr>
                  <w:pStyle w:val="Textkrper"/>
                  <w:keepNext/>
                  <w:keepLines/>
                  <w:numPr>
                    <w:ilvl w:val="3"/>
                    <w:numId w:val="2"/>
                  </w:numPr>
                  <w:spacing w:before="200"/>
                  <w:ind w:left="864" w:hanging="864"/>
                  <w:outlineLvl w:val="3"/>
                </w:pPr>
              </w:pPrChange>
            </w:pPr>
            <w:r>
              <w:t>5.1</w:t>
            </w:r>
            <w:r w:rsidRPr="00CB7D2E">
              <w:t>.1163</w:t>
            </w:r>
            <w:r w:rsidRPr="00CB7D2E">
              <w:br/>
              <w:t>WinXP</w:t>
            </w:r>
          </w:p>
        </w:tc>
        <w:tc>
          <w:tcPr>
            <w:tcW w:w="2564" w:type="dxa"/>
            <w:shd w:val="clear" w:color="auto" w:fill="auto"/>
          </w:tcPr>
          <w:p w14:paraId="2BF99B8D" w14:textId="77777777" w:rsidR="00656B87" w:rsidRPr="00CB7D2E" w:rsidRDefault="00656B87">
            <w:pPr>
              <w:pStyle w:val="Textkrper"/>
              <w:rPr>
                <w:rFonts w:asciiTheme="majorHAnsi" w:eastAsiaTheme="majorEastAsia" w:hAnsiTheme="majorHAnsi" w:cstheme="majorBidi"/>
                <w:b/>
                <w:bCs w:val="0"/>
                <w:i/>
                <w:iCs/>
              </w:rPr>
              <w:pPrChange w:id="2261" w:author="Dennis Hohmann" w:date="2012-04-15T00:39:00Z">
                <w:pPr>
                  <w:pStyle w:val="Textkrper"/>
                  <w:keepNext/>
                  <w:keepLines/>
                  <w:numPr>
                    <w:ilvl w:val="3"/>
                    <w:numId w:val="2"/>
                  </w:numPr>
                  <w:spacing w:before="200"/>
                  <w:ind w:left="864" w:hanging="864"/>
                  <w:outlineLvl w:val="3"/>
                </w:pPr>
              </w:pPrChange>
            </w:pPr>
            <w:r w:rsidRPr="00CB7D2E">
              <w:t>Freeware</w:t>
            </w:r>
            <w:r>
              <w:br/>
            </w:r>
            <w:r w:rsidRPr="00CB7D2E">
              <w:t>Dokumentations-CD</w:t>
            </w:r>
          </w:p>
        </w:tc>
      </w:tr>
      <w:tr w:rsidR="00656B87" w:rsidRPr="00CB7D2E" w14:paraId="38AC803E" w14:textId="77777777" w:rsidTr="001B7DAE">
        <w:tc>
          <w:tcPr>
            <w:tcW w:w="1939" w:type="dxa"/>
          </w:tcPr>
          <w:p w14:paraId="73A32A09" w14:textId="77777777" w:rsidR="00656B87" w:rsidRPr="00CB7D2E" w:rsidRDefault="00656B87">
            <w:pPr>
              <w:pStyle w:val="Textkrper"/>
              <w:rPr>
                <w:rFonts w:asciiTheme="majorHAnsi" w:eastAsiaTheme="majorEastAsia" w:hAnsiTheme="majorHAnsi" w:cstheme="majorBidi"/>
                <w:b/>
                <w:bCs w:val="0"/>
                <w:i/>
                <w:iCs/>
              </w:rPr>
              <w:pPrChange w:id="2262" w:author="Dennis Hohmann" w:date="2012-04-15T00:39:00Z">
                <w:pPr>
                  <w:pStyle w:val="Textkrper"/>
                  <w:keepNext/>
                  <w:keepLines/>
                  <w:numPr>
                    <w:ilvl w:val="3"/>
                    <w:numId w:val="2"/>
                  </w:numPr>
                  <w:spacing w:before="200"/>
                  <w:ind w:left="864" w:hanging="864"/>
                  <w:outlineLvl w:val="3"/>
                </w:pPr>
              </w:pPrChange>
            </w:pPr>
            <w:r w:rsidRPr="00CB7D2E">
              <w:t>Atmel</w:t>
            </w:r>
          </w:p>
        </w:tc>
        <w:tc>
          <w:tcPr>
            <w:tcW w:w="2548" w:type="dxa"/>
          </w:tcPr>
          <w:p w14:paraId="5590916E" w14:textId="77777777" w:rsidR="00656B87" w:rsidRPr="00CB7D2E" w:rsidRDefault="00656B87">
            <w:pPr>
              <w:pStyle w:val="Textkrper"/>
              <w:rPr>
                <w:rFonts w:asciiTheme="majorHAnsi" w:eastAsiaTheme="majorEastAsia" w:hAnsiTheme="majorHAnsi" w:cstheme="majorBidi"/>
                <w:b/>
                <w:bCs w:val="0"/>
                <w:i/>
                <w:iCs/>
              </w:rPr>
              <w:pPrChange w:id="2263" w:author="Dennis Hohmann" w:date="2012-04-15T00:39:00Z">
                <w:pPr>
                  <w:pStyle w:val="Textkrper"/>
                  <w:keepNext/>
                  <w:keepLines/>
                  <w:numPr>
                    <w:ilvl w:val="3"/>
                    <w:numId w:val="2"/>
                  </w:numPr>
                  <w:spacing w:before="200"/>
                  <w:ind w:left="864" w:hanging="864"/>
                  <w:outlineLvl w:val="3"/>
                </w:pPr>
              </w:pPrChange>
            </w:pPr>
            <w:r w:rsidRPr="00CB7D2E">
              <w:t>Programmer</w:t>
            </w:r>
          </w:p>
          <w:p w14:paraId="26281409" w14:textId="77777777" w:rsidR="00656B87" w:rsidRPr="00CB7D2E" w:rsidRDefault="00656B87">
            <w:pPr>
              <w:pStyle w:val="Textkrper"/>
              <w:rPr>
                <w:rFonts w:asciiTheme="majorHAnsi" w:eastAsiaTheme="majorEastAsia" w:hAnsiTheme="majorHAnsi" w:cstheme="majorBidi"/>
                <w:b/>
                <w:bCs w:val="0"/>
                <w:i/>
                <w:iCs/>
              </w:rPr>
              <w:pPrChange w:id="2264" w:author="Dennis Hohmann" w:date="2012-04-15T00:39:00Z">
                <w:pPr>
                  <w:pStyle w:val="Textkrper"/>
                  <w:keepNext/>
                  <w:keepLines/>
                  <w:numPr>
                    <w:ilvl w:val="3"/>
                    <w:numId w:val="2"/>
                  </w:numPr>
                  <w:spacing w:before="200"/>
                  <w:ind w:left="864" w:hanging="864"/>
                  <w:outlineLvl w:val="3"/>
                </w:pPr>
              </w:pPrChange>
            </w:pPr>
            <w:r w:rsidRPr="00CB7D2E">
              <w:t>AVRISP mkII</w:t>
            </w:r>
          </w:p>
        </w:tc>
        <w:tc>
          <w:tcPr>
            <w:tcW w:w="1557" w:type="dxa"/>
          </w:tcPr>
          <w:p w14:paraId="6A956666" w14:textId="77777777" w:rsidR="00656B87" w:rsidRPr="00CB7D2E" w:rsidRDefault="00656B87">
            <w:pPr>
              <w:pStyle w:val="Textkrper"/>
              <w:rPr>
                <w:rFonts w:asciiTheme="majorHAnsi" w:eastAsiaTheme="majorEastAsia" w:hAnsiTheme="majorHAnsi" w:cstheme="majorBidi"/>
                <w:b/>
                <w:bCs w:val="0"/>
                <w:i/>
                <w:iCs/>
              </w:rPr>
              <w:pPrChange w:id="2265" w:author="Dennis Hohmann" w:date="2012-04-15T00:39:00Z">
                <w:pPr>
                  <w:pStyle w:val="Textkrper"/>
                  <w:keepNext/>
                  <w:keepLines/>
                  <w:numPr>
                    <w:ilvl w:val="3"/>
                    <w:numId w:val="2"/>
                  </w:numPr>
                  <w:spacing w:before="200"/>
                  <w:ind w:left="864" w:hanging="864"/>
                  <w:outlineLvl w:val="3"/>
                </w:pPr>
              </w:pPrChange>
            </w:pPr>
            <w:r w:rsidRPr="00CB7D2E">
              <w:t>1.e</w:t>
            </w:r>
          </w:p>
        </w:tc>
        <w:tc>
          <w:tcPr>
            <w:tcW w:w="2564" w:type="dxa"/>
            <w:shd w:val="clear" w:color="auto" w:fill="auto"/>
          </w:tcPr>
          <w:p w14:paraId="00863BB0" w14:textId="77777777" w:rsidR="00656B87" w:rsidRPr="00CB7D2E" w:rsidRDefault="00656B87">
            <w:pPr>
              <w:pStyle w:val="Textkrper"/>
              <w:rPr>
                <w:rFonts w:asciiTheme="majorHAnsi" w:eastAsiaTheme="majorEastAsia" w:hAnsiTheme="majorHAnsi" w:cstheme="majorBidi"/>
                <w:b/>
                <w:bCs w:val="0"/>
                <w:i/>
                <w:iCs/>
              </w:rPr>
              <w:pPrChange w:id="2266" w:author="Dennis Hohmann" w:date="2012-04-15T00:39:00Z">
                <w:pPr>
                  <w:pStyle w:val="Textkrper"/>
                  <w:keepNext/>
                  <w:keepLines/>
                  <w:numPr>
                    <w:ilvl w:val="3"/>
                    <w:numId w:val="2"/>
                  </w:numPr>
                  <w:spacing w:before="200"/>
                  <w:ind w:left="864" w:hanging="864"/>
                  <w:outlineLvl w:val="3"/>
                </w:pPr>
              </w:pPrChange>
            </w:pPr>
            <w:r w:rsidRPr="00CB7D2E">
              <w:t>Hardwareprogrammer</w:t>
            </w:r>
          </w:p>
        </w:tc>
      </w:tr>
      <w:tr w:rsidR="00656B87" w:rsidRPr="00B628D3" w14:paraId="1C7AD794" w14:textId="77777777" w:rsidTr="001B7DAE">
        <w:tc>
          <w:tcPr>
            <w:tcW w:w="1939" w:type="dxa"/>
          </w:tcPr>
          <w:p w14:paraId="4CC091EE" w14:textId="77777777" w:rsidR="00656B87" w:rsidRPr="00CB7D2E" w:rsidRDefault="00656B87">
            <w:pPr>
              <w:pStyle w:val="Textkrper"/>
              <w:rPr>
                <w:rFonts w:asciiTheme="majorHAnsi" w:eastAsiaTheme="majorEastAsia" w:hAnsiTheme="majorHAnsi" w:cstheme="majorBidi"/>
                <w:b/>
                <w:bCs w:val="0"/>
                <w:i/>
                <w:iCs/>
              </w:rPr>
              <w:pPrChange w:id="2267" w:author="Dennis Hohmann" w:date="2012-04-15T00:39:00Z">
                <w:pPr>
                  <w:pStyle w:val="Textkrper"/>
                  <w:keepNext/>
                  <w:keepLines/>
                  <w:numPr>
                    <w:ilvl w:val="3"/>
                    <w:numId w:val="2"/>
                  </w:numPr>
                  <w:spacing w:before="200"/>
                  <w:ind w:left="864" w:hanging="864"/>
                  <w:outlineLvl w:val="3"/>
                </w:pPr>
              </w:pPrChange>
            </w:pPr>
            <w:r w:rsidRPr="00CB7D2E">
              <w:t>Atmel</w:t>
            </w:r>
          </w:p>
        </w:tc>
        <w:tc>
          <w:tcPr>
            <w:tcW w:w="2548" w:type="dxa"/>
          </w:tcPr>
          <w:p w14:paraId="12AB40BD" w14:textId="77777777" w:rsidR="00656B87" w:rsidRPr="00CB7D2E" w:rsidRDefault="00656B87">
            <w:pPr>
              <w:pStyle w:val="Textkrper"/>
              <w:rPr>
                <w:rFonts w:asciiTheme="majorHAnsi" w:eastAsiaTheme="majorEastAsia" w:hAnsiTheme="majorHAnsi" w:cstheme="majorBidi"/>
                <w:b/>
                <w:bCs w:val="0"/>
                <w:i/>
                <w:iCs/>
              </w:rPr>
              <w:pPrChange w:id="2268" w:author="Dennis Hohmann" w:date="2012-04-15T00:39:00Z">
                <w:pPr>
                  <w:pStyle w:val="Textkrper"/>
                  <w:keepNext/>
                  <w:keepLines/>
                  <w:numPr>
                    <w:ilvl w:val="3"/>
                    <w:numId w:val="2"/>
                  </w:numPr>
                  <w:spacing w:before="200"/>
                  <w:ind w:left="864" w:hanging="864"/>
                  <w:outlineLvl w:val="3"/>
                </w:pPr>
              </w:pPrChange>
            </w:pPr>
            <w:r w:rsidRPr="00CB7D2E">
              <w:t>JTAG</w:t>
            </w:r>
          </w:p>
          <w:p w14:paraId="4EDF4E01" w14:textId="77777777" w:rsidR="00656B87" w:rsidRDefault="00656B87">
            <w:pPr>
              <w:pStyle w:val="Textkrper"/>
              <w:rPr>
                <w:rFonts w:asciiTheme="majorHAnsi" w:eastAsiaTheme="majorEastAsia" w:hAnsiTheme="majorHAnsi" w:cstheme="majorBidi"/>
                <w:b/>
                <w:bCs w:val="0"/>
                <w:i/>
                <w:iCs/>
              </w:rPr>
              <w:pPrChange w:id="2269" w:author="Dennis Hohmann" w:date="2012-04-15T00:39:00Z">
                <w:pPr>
                  <w:pStyle w:val="Textkrper"/>
                  <w:keepNext/>
                  <w:keepLines/>
                  <w:numPr>
                    <w:ilvl w:val="3"/>
                    <w:numId w:val="2"/>
                  </w:numPr>
                  <w:spacing w:before="200"/>
                  <w:ind w:left="864" w:hanging="864"/>
                  <w:outlineLvl w:val="3"/>
                </w:pPr>
              </w:pPrChange>
            </w:pPr>
            <w:r>
              <w:t>AVR JTAGICE3</w:t>
            </w:r>
          </w:p>
        </w:tc>
        <w:tc>
          <w:tcPr>
            <w:tcW w:w="1557" w:type="dxa"/>
          </w:tcPr>
          <w:p w14:paraId="67C050CE" w14:textId="77777777" w:rsidR="00656B87" w:rsidRDefault="00656B87">
            <w:pPr>
              <w:pStyle w:val="Textkrper"/>
              <w:rPr>
                <w:rFonts w:asciiTheme="majorHAnsi" w:eastAsiaTheme="majorEastAsia" w:hAnsiTheme="majorHAnsi" w:cstheme="majorBidi"/>
                <w:b/>
                <w:bCs w:val="0"/>
                <w:i/>
                <w:iCs/>
              </w:rPr>
              <w:pPrChange w:id="2270" w:author="Dennis Hohmann" w:date="2012-04-15T00:39:00Z">
                <w:pPr>
                  <w:pStyle w:val="Textkrper"/>
                  <w:keepNext/>
                  <w:keepLines/>
                  <w:numPr>
                    <w:ilvl w:val="3"/>
                    <w:numId w:val="2"/>
                  </w:numPr>
                  <w:spacing w:before="200"/>
                  <w:ind w:left="864" w:hanging="864"/>
                  <w:outlineLvl w:val="3"/>
                </w:pPr>
              </w:pPrChange>
            </w:pPr>
            <w:r>
              <w:t>1.24</w:t>
            </w:r>
          </w:p>
        </w:tc>
        <w:tc>
          <w:tcPr>
            <w:tcW w:w="2564" w:type="dxa"/>
            <w:shd w:val="clear" w:color="auto" w:fill="auto"/>
          </w:tcPr>
          <w:p w14:paraId="57E8E3DF" w14:textId="77777777" w:rsidR="00656B87" w:rsidRDefault="00656B87">
            <w:pPr>
              <w:pStyle w:val="Textkrper"/>
              <w:rPr>
                <w:rFonts w:asciiTheme="majorHAnsi" w:eastAsiaTheme="majorEastAsia" w:hAnsiTheme="majorHAnsi" w:cstheme="majorBidi"/>
                <w:b/>
                <w:bCs w:val="0"/>
                <w:i/>
                <w:iCs/>
              </w:rPr>
              <w:pPrChange w:id="2271" w:author="Dennis Hohmann" w:date="2012-04-15T00:39:00Z">
                <w:pPr>
                  <w:pStyle w:val="Textkrper"/>
                  <w:keepNext/>
                  <w:keepLines/>
                  <w:numPr>
                    <w:ilvl w:val="3"/>
                    <w:numId w:val="2"/>
                  </w:numPr>
                  <w:spacing w:before="200"/>
                  <w:ind w:left="864" w:hanging="864"/>
                  <w:outlineLvl w:val="3"/>
                </w:pPr>
              </w:pPrChange>
            </w:pPr>
            <w:r>
              <w:t>Hardwareprogrammer</w:t>
            </w:r>
          </w:p>
        </w:tc>
      </w:tr>
      <w:tr w:rsidR="00656B87" w:rsidRPr="00B628D3" w14:paraId="08E8A936" w14:textId="77777777" w:rsidTr="001B7DAE">
        <w:tc>
          <w:tcPr>
            <w:tcW w:w="1939" w:type="dxa"/>
          </w:tcPr>
          <w:p w14:paraId="2FACFC05" w14:textId="645749CE" w:rsidR="00656B87" w:rsidRDefault="00020425">
            <w:pPr>
              <w:pStyle w:val="Textkrper"/>
              <w:rPr>
                <w:rFonts w:asciiTheme="majorHAnsi" w:eastAsiaTheme="majorEastAsia" w:hAnsiTheme="majorHAnsi" w:cstheme="majorBidi"/>
                <w:b/>
                <w:bCs w:val="0"/>
                <w:i/>
                <w:iCs/>
              </w:rPr>
              <w:pPrChange w:id="2272" w:author="Dennis Hohmann" w:date="2012-04-15T00:39:00Z">
                <w:pPr>
                  <w:pStyle w:val="Textkrper"/>
                  <w:keepNext/>
                  <w:keepLines/>
                  <w:numPr>
                    <w:ilvl w:val="3"/>
                    <w:numId w:val="2"/>
                  </w:numPr>
                  <w:spacing w:before="200"/>
                  <w:ind w:left="864" w:hanging="864"/>
                  <w:outlineLvl w:val="3"/>
                </w:pPr>
              </w:pPrChange>
            </w:pPr>
            <w:r>
              <w:t>Cad</w:t>
            </w:r>
            <w:r w:rsidR="00656B87">
              <w:t>Soft</w:t>
            </w:r>
          </w:p>
        </w:tc>
        <w:tc>
          <w:tcPr>
            <w:tcW w:w="2548" w:type="dxa"/>
          </w:tcPr>
          <w:p w14:paraId="1A4D0896" w14:textId="77777777" w:rsidR="00656B87" w:rsidRDefault="00656B87">
            <w:pPr>
              <w:pStyle w:val="Textkrper"/>
              <w:rPr>
                <w:rFonts w:asciiTheme="majorHAnsi" w:eastAsiaTheme="majorEastAsia" w:hAnsiTheme="majorHAnsi" w:cstheme="majorBidi"/>
                <w:b/>
                <w:bCs w:val="0"/>
                <w:i/>
                <w:iCs/>
              </w:rPr>
              <w:pPrChange w:id="2273" w:author="Dennis Hohmann" w:date="2012-04-15T00:39:00Z">
                <w:pPr>
                  <w:pStyle w:val="Textkrper"/>
                  <w:keepNext/>
                  <w:keepLines/>
                  <w:numPr>
                    <w:ilvl w:val="3"/>
                    <w:numId w:val="2"/>
                  </w:numPr>
                  <w:spacing w:before="200"/>
                  <w:ind w:left="864" w:hanging="864"/>
                  <w:outlineLvl w:val="3"/>
                </w:pPr>
              </w:pPrChange>
            </w:pPr>
            <w:r>
              <w:t>EAGLE</w:t>
            </w:r>
          </w:p>
        </w:tc>
        <w:tc>
          <w:tcPr>
            <w:tcW w:w="1557" w:type="dxa"/>
          </w:tcPr>
          <w:p w14:paraId="184F21E2" w14:textId="4F2AAFAB" w:rsidR="00656B87" w:rsidRDefault="00656B87">
            <w:pPr>
              <w:pStyle w:val="Textkrper"/>
              <w:rPr>
                <w:rFonts w:asciiTheme="majorHAnsi" w:eastAsiaTheme="majorEastAsia" w:hAnsiTheme="majorHAnsi" w:cstheme="majorBidi"/>
                <w:b/>
                <w:bCs w:val="0"/>
                <w:i/>
                <w:iCs/>
              </w:rPr>
              <w:pPrChange w:id="2274" w:author="Dennis Hohmann" w:date="2012-04-15T00:39:00Z">
                <w:pPr>
                  <w:pStyle w:val="Textkrper"/>
                  <w:keepNext/>
                  <w:keepLines/>
                  <w:numPr>
                    <w:ilvl w:val="3"/>
                    <w:numId w:val="2"/>
                  </w:numPr>
                  <w:spacing w:before="200"/>
                  <w:ind w:left="864" w:hanging="864"/>
                  <w:outlineLvl w:val="3"/>
                </w:pPr>
              </w:pPrChange>
            </w:pPr>
            <w:r>
              <w:t>5.7.0</w:t>
            </w:r>
            <w:r>
              <w:br/>
              <w:t>Mac OS</w:t>
            </w:r>
            <w:ins w:id="2275" w:author="Dennis Hohmann" w:date="2012-04-14T18:55:00Z">
              <w:r w:rsidR="005C3529">
                <w:t xml:space="preserve"> </w:t>
              </w:r>
            </w:ins>
            <w:r>
              <w:t>X</w:t>
            </w:r>
          </w:p>
        </w:tc>
        <w:tc>
          <w:tcPr>
            <w:tcW w:w="2564" w:type="dxa"/>
            <w:shd w:val="clear" w:color="auto" w:fill="auto"/>
          </w:tcPr>
          <w:p w14:paraId="2ED3A834" w14:textId="6DCC0906" w:rsidR="00656B87" w:rsidRDefault="005C3529">
            <w:pPr>
              <w:pStyle w:val="Textkrper"/>
            </w:pPr>
            <w:ins w:id="2276" w:author="Dennis Hohmann" w:date="2012-04-14T18:55:00Z">
              <w:r>
                <w:t>k</w:t>
              </w:r>
            </w:ins>
            <w:del w:id="2277" w:author="Dennis Hohmann" w:date="2012-04-14T18:55:00Z">
              <w:r w:rsidR="00656B87" w:rsidDel="005C3529">
                <w:delText>K</w:delText>
              </w:r>
            </w:del>
            <w:r w:rsidR="00656B87">
              <w:t>ostenpflichtig</w:t>
            </w:r>
          </w:p>
        </w:tc>
      </w:tr>
      <w:tr w:rsidR="00656B87" w:rsidRPr="00B628D3" w14:paraId="12F0E987" w14:textId="77777777" w:rsidTr="001B7DAE">
        <w:tc>
          <w:tcPr>
            <w:tcW w:w="1939" w:type="dxa"/>
          </w:tcPr>
          <w:p w14:paraId="60B039AF" w14:textId="77777777" w:rsidR="00656B87" w:rsidRDefault="00656B87">
            <w:pPr>
              <w:pStyle w:val="Textkrper"/>
              <w:rPr>
                <w:rFonts w:asciiTheme="majorHAnsi" w:eastAsiaTheme="majorEastAsia" w:hAnsiTheme="majorHAnsi" w:cstheme="majorBidi"/>
                <w:b/>
                <w:bCs w:val="0"/>
                <w:i/>
                <w:iCs/>
              </w:rPr>
              <w:pPrChange w:id="2278" w:author="Dennis Hohmann" w:date="2012-04-15T00:39:00Z">
                <w:pPr>
                  <w:pStyle w:val="Textkrper"/>
                  <w:keepNext/>
                  <w:keepLines/>
                  <w:numPr>
                    <w:ilvl w:val="3"/>
                    <w:numId w:val="2"/>
                  </w:numPr>
                  <w:spacing w:before="200"/>
                  <w:ind w:left="864" w:hanging="864"/>
                  <w:outlineLvl w:val="3"/>
                </w:pPr>
              </w:pPrChange>
            </w:pPr>
            <w:r>
              <w:t>John Johnson Software</w:t>
            </w:r>
          </w:p>
        </w:tc>
        <w:tc>
          <w:tcPr>
            <w:tcW w:w="2548" w:type="dxa"/>
          </w:tcPr>
          <w:p w14:paraId="63A1C9D6" w14:textId="77777777" w:rsidR="00656B87" w:rsidRDefault="00656B87">
            <w:pPr>
              <w:pStyle w:val="Textkrper"/>
              <w:rPr>
                <w:rFonts w:asciiTheme="majorHAnsi" w:eastAsiaTheme="majorEastAsia" w:hAnsiTheme="majorHAnsi" w:cstheme="majorBidi"/>
                <w:b/>
                <w:bCs w:val="0"/>
                <w:i/>
                <w:iCs/>
              </w:rPr>
              <w:pPrChange w:id="2279" w:author="Dennis Hohmann" w:date="2012-04-15T00:39:00Z">
                <w:pPr>
                  <w:pStyle w:val="Textkrper"/>
                  <w:keepNext/>
                  <w:keepLines/>
                  <w:numPr>
                    <w:ilvl w:val="3"/>
                    <w:numId w:val="2"/>
                  </w:numPr>
                  <w:spacing w:before="200"/>
                  <w:ind w:left="864" w:hanging="864"/>
                  <w:outlineLvl w:val="3"/>
                </w:pPr>
              </w:pPrChange>
            </w:pPr>
            <w:r>
              <w:t>PCB-GCODE</w:t>
            </w:r>
          </w:p>
        </w:tc>
        <w:tc>
          <w:tcPr>
            <w:tcW w:w="1557" w:type="dxa"/>
          </w:tcPr>
          <w:p w14:paraId="50C8F9B9" w14:textId="77777777" w:rsidR="00656B87" w:rsidRDefault="00656B87">
            <w:pPr>
              <w:pStyle w:val="Textkrper"/>
              <w:rPr>
                <w:rFonts w:asciiTheme="majorHAnsi" w:eastAsiaTheme="majorEastAsia" w:hAnsiTheme="majorHAnsi" w:cstheme="majorBidi"/>
                <w:b/>
                <w:bCs w:val="0"/>
                <w:i/>
                <w:iCs/>
              </w:rPr>
              <w:pPrChange w:id="2280" w:author="Dennis Hohmann" w:date="2012-04-15T00:39:00Z">
                <w:pPr>
                  <w:pStyle w:val="Textkrper"/>
                  <w:keepNext/>
                  <w:keepLines/>
                  <w:numPr>
                    <w:ilvl w:val="3"/>
                    <w:numId w:val="2"/>
                  </w:numPr>
                  <w:spacing w:before="200"/>
                  <w:ind w:left="864" w:hanging="864"/>
                  <w:outlineLvl w:val="3"/>
                </w:pPr>
              </w:pPrChange>
            </w:pPr>
            <w:r>
              <w:t>3.5.2.11</w:t>
            </w:r>
          </w:p>
        </w:tc>
        <w:tc>
          <w:tcPr>
            <w:tcW w:w="2564" w:type="dxa"/>
            <w:shd w:val="clear" w:color="auto" w:fill="auto"/>
          </w:tcPr>
          <w:p w14:paraId="49210606" w14:textId="77777777" w:rsidR="00656B87" w:rsidRDefault="00656B87">
            <w:pPr>
              <w:pStyle w:val="Textkrper"/>
              <w:rPr>
                <w:rFonts w:asciiTheme="majorHAnsi" w:eastAsiaTheme="majorEastAsia" w:hAnsiTheme="majorHAnsi" w:cstheme="majorBidi"/>
                <w:b/>
                <w:bCs w:val="0"/>
                <w:i/>
                <w:iCs/>
              </w:rPr>
              <w:pPrChange w:id="2281" w:author="Dennis Hohmann" w:date="2012-04-15T00:39:00Z">
                <w:pPr>
                  <w:pStyle w:val="Textkrper"/>
                  <w:keepNext/>
                  <w:keepLines/>
                  <w:numPr>
                    <w:ilvl w:val="3"/>
                    <w:numId w:val="2"/>
                  </w:numPr>
                  <w:spacing w:before="200"/>
                  <w:ind w:left="864" w:hanging="864"/>
                  <w:outlineLvl w:val="3"/>
                </w:pPr>
              </w:pPrChange>
            </w:pPr>
            <w:r>
              <w:t>Freeware</w:t>
            </w:r>
            <w:r>
              <w:br/>
              <w:t>Dokumentations-CD</w:t>
            </w:r>
          </w:p>
        </w:tc>
      </w:tr>
      <w:tr w:rsidR="00656B87" w14:paraId="69A24D3F" w14:textId="77777777" w:rsidTr="001B7DAE">
        <w:tc>
          <w:tcPr>
            <w:tcW w:w="1939" w:type="dxa"/>
          </w:tcPr>
          <w:p w14:paraId="3F3B8F40" w14:textId="77777777" w:rsidR="00656B87" w:rsidRDefault="00656B87">
            <w:pPr>
              <w:pStyle w:val="Textkrper"/>
              <w:rPr>
                <w:rFonts w:asciiTheme="majorHAnsi" w:eastAsiaTheme="majorEastAsia" w:hAnsiTheme="majorHAnsi" w:cstheme="majorBidi"/>
                <w:b/>
                <w:bCs w:val="0"/>
                <w:i/>
                <w:iCs/>
              </w:rPr>
              <w:pPrChange w:id="2282" w:author="Dennis Hohmann" w:date="2012-04-15T00:39:00Z">
                <w:pPr>
                  <w:pStyle w:val="Textkrper"/>
                  <w:keepNext/>
                  <w:keepLines/>
                  <w:numPr>
                    <w:ilvl w:val="3"/>
                    <w:numId w:val="2"/>
                  </w:numPr>
                  <w:spacing w:before="200"/>
                  <w:ind w:left="864" w:hanging="864"/>
                  <w:outlineLvl w:val="3"/>
                </w:pPr>
              </w:pPrChange>
            </w:pPr>
            <w:r>
              <w:t>ELECTRONIC A</w:t>
            </w:r>
            <w:r>
              <w:t>S</w:t>
            </w:r>
            <w:r>
              <w:t>SEMBLY</w:t>
            </w:r>
          </w:p>
        </w:tc>
        <w:tc>
          <w:tcPr>
            <w:tcW w:w="2548" w:type="dxa"/>
          </w:tcPr>
          <w:p w14:paraId="6AF34E5C" w14:textId="77777777" w:rsidR="00656B87" w:rsidRDefault="00656B87">
            <w:pPr>
              <w:pStyle w:val="Textkrper"/>
              <w:rPr>
                <w:rFonts w:asciiTheme="majorHAnsi" w:eastAsiaTheme="majorEastAsia" w:hAnsiTheme="majorHAnsi" w:cstheme="majorBidi"/>
                <w:b/>
                <w:bCs w:val="0"/>
                <w:i/>
                <w:iCs/>
              </w:rPr>
              <w:pPrChange w:id="2283" w:author="Dennis Hohmann" w:date="2012-04-15T00:39:00Z">
                <w:pPr>
                  <w:pStyle w:val="Textkrper"/>
                  <w:keepNext/>
                  <w:keepLines/>
                  <w:numPr>
                    <w:ilvl w:val="3"/>
                    <w:numId w:val="2"/>
                  </w:numPr>
                  <w:spacing w:before="200"/>
                  <w:ind w:left="864" w:hanging="864"/>
                  <w:outlineLvl w:val="3"/>
                </w:pPr>
              </w:pPrChange>
            </w:pPr>
            <w:r>
              <w:t>LCD-Tools</w:t>
            </w:r>
          </w:p>
        </w:tc>
        <w:tc>
          <w:tcPr>
            <w:tcW w:w="1557" w:type="dxa"/>
          </w:tcPr>
          <w:p w14:paraId="1311FD89" w14:textId="77777777" w:rsidR="00656B87" w:rsidRDefault="00656B87">
            <w:pPr>
              <w:pStyle w:val="Textkrper"/>
              <w:rPr>
                <w:rFonts w:asciiTheme="majorHAnsi" w:eastAsiaTheme="majorEastAsia" w:hAnsiTheme="majorHAnsi" w:cstheme="majorBidi"/>
                <w:b/>
                <w:bCs w:val="0"/>
                <w:i/>
                <w:iCs/>
              </w:rPr>
              <w:pPrChange w:id="2284" w:author="Dennis Hohmann" w:date="2012-04-15T00:39:00Z">
                <w:pPr>
                  <w:pStyle w:val="Textkrper"/>
                  <w:keepNext/>
                  <w:keepLines/>
                  <w:numPr>
                    <w:ilvl w:val="3"/>
                    <w:numId w:val="2"/>
                  </w:numPr>
                  <w:spacing w:before="200"/>
                  <w:ind w:left="864" w:hanging="864"/>
                  <w:outlineLvl w:val="3"/>
                </w:pPr>
              </w:pPrChange>
            </w:pPr>
            <w:r>
              <w:t>4.3</w:t>
            </w:r>
            <w:r>
              <w:br/>
              <w:t>WinXP</w:t>
            </w:r>
          </w:p>
        </w:tc>
        <w:tc>
          <w:tcPr>
            <w:tcW w:w="2564" w:type="dxa"/>
            <w:shd w:val="clear" w:color="auto" w:fill="auto"/>
          </w:tcPr>
          <w:p w14:paraId="343829A4" w14:textId="77777777" w:rsidR="00656B87" w:rsidRDefault="00656B87">
            <w:pPr>
              <w:pStyle w:val="Textkrper"/>
              <w:rPr>
                <w:rFonts w:asciiTheme="majorHAnsi" w:eastAsiaTheme="majorEastAsia" w:hAnsiTheme="majorHAnsi" w:cstheme="majorBidi"/>
                <w:b/>
                <w:bCs w:val="0"/>
                <w:i/>
                <w:iCs/>
              </w:rPr>
              <w:pPrChange w:id="2285" w:author="Dennis Hohmann" w:date="2012-04-15T00:39:00Z">
                <w:pPr>
                  <w:pStyle w:val="Textkrper"/>
                  <w:keepNext/>
                  <w:keepLines/>
                  <w:numPr>
                    <w:ilvl w:val="3"/>
                    <w:numId w:val="2"/>
                  </w:numPr>
                  <w:spacing w:before="200"/>
                  <w:ind w:left="864" w:hanging="864"/>
                  <w:outlineLvl w:val="3"/>
                </w:pPr>
              </w:pPrChange>
            </w:pPr>
            <w:r>
              <w:t>Freeware</w:t>
            </w:r>
            <w:r>
              <w:br/>
              <w:t>Dokumentations-CD</w:t>
            </w:r>
          </w:p>
        </w:tc>
      </w:tr>
      <w:tr w:rsidR="00656B87" w:rsidRPr="00B628D3" w14:paraId="0955AD65" w14:textId="77777777" w:rsidTr="001B7DAE">
        <w:tc>
          <w:tcPr>
            <w:tcW w:w="1939" w:type="dxa"/>
          </w:tcPr>
          <w:p w14:paraId="127A4D78" w14:textId="77777777" w:rsidR="00656B87" w:rsidRDefault="00656B87">
            <w:pPr>
              <w:pStyle w:val="Textkrper"/>
              <w:rPr>
                <w:rFonts w:asciiTheme="majorHAnsi" w:eastAsiaTheme="majorEastAsia" w:hAnsiTheme="majorHAnsi" w:cstheme="majorBidi"/>
                <w:b/>
                <w:bCs w:val="0"/>
                <w:i/>
                <w:iCs/>
              </w:rPr>
              <w:pPrChange w:id="2286" w:author="Dennis Hohmann" w:date="2012-04-15T00:39:00Z">
                <w:pPr>
                  <w:pStyle w:val="Textkrper"/>
                  <w:keepNext/>
                  <w:keepLines/>
                  <w:numPr>
                    <w:ilvl w:val="3"/>
                    <w:numId w:val="2"/>
                  </w:numPr>
                  <w:spacing w:before="200"/>
                  <w:ind w:left="864" w:hanging="864"/>
                  <w:outlineLvl w:val="3"/>
                </w:pPr>
              </w:pPrChange>
            </w:pPr>
            <w:r>
              <w:t>Vinculum</w:t>
            </w:r>
          </w:p>
        </w:tc>
        <w:tc>
          <w:tcPr>
            <w:tcW w:w="2548" w:type="dxa"/>
          </w:tcPr>
          <w:p w14:paraId="78FAB76D" w14:textId="77777777" w:rsidR="00656B87" w:rsidRDefault="00656B87">
            <w:pPr>
              <w:pStyle w:val="Textkrper"/>
              <w:rPr>
                <w:rFonts w:asciiTheme="majorHAnsi" w:eastAsiaTheme="majorEastAsia" w:hAnsiTheme="majorHAnsi" w:cstheme="majorBidi"/>
                <w:b/>
                <w:bCs w:val="0"/>
                <w:i/>
                <w:iCs/>
              </w:rPr>
              <w:pPrChange w:id="2287" w:author="Dennis Hohmann" w:date="2012-04-15T00:39:00Z">
                <w:pPr>
                  <w:pStyle w:val="Textkrper"/>
                  <w:keepNext/>
                  <w:keepLines/>
                  <w:numPr>
                    <w:ilvl w:val="3"/>
                    <w:numId w:val="2"/>
                  </w:numPr>
                  <w:spacing w:before="200"/>
                  <w:ind w:left="864" w:hanging="864"/>
                  <w:outlineLvl w:val="3"/>
                </w:pPr>
              </w:pPrChange>
            </w:pPr>
            <w:r>
              <w:t>VncFWMod</w:t>
            </w:r>
          </w:p>
        </w:tc>
        <w:tc>
          <w:tcPr>
            <w:tcW w:w="1557" w:type="dxa"/>
          </w:tcPr>
          <w:p w14:paraId="455BD1B3" w14:textId="77777777" w:rsidR="00656B87" w:rsidRDefault="00656B87">
            <w:pPr>
              <w:pStyle w:val="Textkrper"/>
              <w:rPr>
                <w:rFonts w:asciiTheme="majorHAnsi" w:eastAsiaTheme="majorEastAsia" w:hAnsiTheme="majorHAnsi" w:cstheme="majorBidi"/>
                <w:b/>
                <w:bCs w:val="0"/>
                <w:i/>
                <w:iCs/>
              </w:rPr>
              <w:pPrChange w:id="2288" w:author="Dennis Hohmann" w:date="2012-04-15T00:39:00Z">
                <w:pPr>
                  <w:pStyle w:val="Textkrper"/>
                  <w:keepNext/>
                  <w:keepLines/>
                  <w:numPr>
                    <w:ilvl w:val="3"/>
                    <w:numId w:val="2"/>
                  </w:numPr>
                  <w:spacing w:before="200"/>
                  <w:ind w:left="864" w:hanging="864"/>
                  <w:outlineLvl w:val="3"/>
                </w:pPr>
              </w:pPrChange>
            </w:pPr>
            <w:r>
              <w:t>1.1b</w:t>
            </w:r>
            <w:r>
              <w:br/>
              <w:t>WinXP</w:t>
            </w:r>
          </w:p>
        </w:tc>
        <w:tc>
          <w:tcPr>
            <w:tcW w:w="2564" w:type="dxa"/>
            <w:shd w:val="clear" w:color="auto" w:fill="auto"/>
          </w:tcPr>
          <w:p w14:paraId="6E8898AA" w14:textId="77777777" w:rsidR="00656B87" w:rsidRDefault="00656B87">
            <w:pPr>
              <w:pStyle w:val="Textkrper"/>
              <w:rPr>
                <w:rFonts w:asciiTheme="majorHAnsi" w:eastAsiaTheme="majorEastAsia" w:hAnsiTheme="majorHAnsi" w:cstheme="majorBidi"/>
                <w:b/>
                <w:bCs w:val="0"/>
                <w:i/>
                <w:iCs/>
              </w:rPr>
              <w:pPrChange w:id="2289" w:author="Dennis Hohmann" w:date="2012-04-15T00:39:00Z">
                <w:pPr>
                  <w:pStyle w:val="Textkrper"/>
                  <w:keepNext/>
                  <w:keepLines/>
                  <w:numPr>
                    <w:ilvl w:val="3"/>
                    <w:numId w:val="2"/>
                  </w:numPr>
                  <w:spacing w:before="200"/>
                  <w:ind w:left="864" w:hanging="864"/>
                  <w:outlineLvl w:val="3"/>
                </w:pPr>
              </w:pPrChange>
            </w:pPr>
            <w:r>
              <w:t>Freeware</w:t>
            </w:r>
            <w:r>
              <w:br/>
              <w:t>Dokumentations-CD</w:t>
            </w:r>
          </w:p>
        </w:tc>
      </w:tr>
      <w:tr w:rsidR="00656B87" w:rsidRPr="00CB7D2E" w14:paraId="287A1B32" w14:textId="77777777" w:rsidTr="001B7DAE">
        <w:tc>
          <w:tcPr>
            <w:tcW w:w="1939" w:type="dxa"/>
          </w:tcPr>
          <w:p w14:paraId="36E9A414" w14:textId="77777777" w:rsidR="00656B87" w:rsidRDefault="00656B87">
            <w:pPr>
              <w:pStyle w:val="Textkrper"/>
              <w:rPr>
                <w:rFonts w:asciiTheme="majorHAnsi" w:eastAsiaTheme="majorEastAsia" w:hAnsiTheme="majorHAnsi" w:cstheme="majorBidi"/>
                <w:b/>
                <w:bCs w:val="0"/>
                <w:i/>
                <w:iCs/>
              </w:rPr>
              <w:pPrChange w:id="2290" w:author="Dennis Hohmann" w:date="2012-04-15T00:39:00Z">
                <w:pPr>
                  <w:pStyle w:val="Textkrper"/>
                  <w:keepNext/>
                  <w:keepLines/>
                  <w:numPr>
                    <w:ilvl w:val="3"/>
                    <w:numId w:val="2"/>
                  </w:numPr>
                  <w:spacing w:before="200"/>
                  <w:ind w:left="864" w:hanging="864"/>
                  <w:outlineLvl w:val="3"/>
                </w:pPr>
              </w:pPrChange>
            </w:pPr>
            <w:r>
              <w:t>Vinculum</w:t>
            </w:r>
          </w:p>
        </w:tc>
        <w:tc>
          <w:tcPr>
            <w:tcW w:w="2548" w:type="dxa"/>
          </w:tcPr>
          <w:p w14:paraId="3C48696F" w14:textId="39377DDF" w:rsidR="00656B87" w:rsidRDefault="00B0341A">
            <w:pPr>
              <w:pStyle w:val="Textkrper"/>
              <w:rPr>
                <w:rFonts w:asciiTheme="majorHAnsi" w:eastAsiaTheme="majorEastAsia" w:hAnsiTheme="majorHAnsi" w:cstheme="majorBidi"/>
                <w:b/>
                <w:bCs w:val="0"/>
                <w:i/>
                <w:iCs/>
              </w:rPr>
              <w:pPrChange w:id="2291" w:author="Dennis Hohmann" w:date="2012-04-15T00:39:00Z">
                <w:pPr>
                  <w:pStyle w:val="Textkrper"/>
                  <w:keepNext/>
                  <w:keepLines/>
                  <w:numPr>
                    <w:ilvl w:val="3"/>
                    <w:numId w:val="2"/>
                  </w:numPr>
                  <w:spacing w:before="200"/>
                  <w:ind w:left="864" w:hanging="864"/>
                  <w:outlineLvl w:val="3"/>
                </w:pPr>
              </w:pPrChange>
            </w:pPr>
            <w:r>
              <w:t>VDrive2</w:t>
            </w:r>
            <w:r w:rsidR="00656B87">
              <w:t xml:space="preserve"> Firmw</w:t>
            </w:r>
            <w:r w:rsidR="00656B87">
              <w:t>a</w:t>
            </w:r>
            <w:r w:rsidR="00656B87">
              <w:t>re</w:t>
            </w:r>
          </w:p>
        </w:tc>
        <w:tc>
          <w:tcPr>
            <w:tcW w:w="1557" w:type="dxa"/>
          </w:tcPr>
          <w:p w14:paraId="41019CD1" w14:textId="77777777" w:rsidR="00656B87" w:rsidRDefault="00656B87">
            <w:pPr>
              <w:pStyle w:val="Textkrper"/>
              <w:rPr>
                <w:rFonts w:asciiTheme="majorHAnsi" w:eastAsiaTheme="majorEastAsia" w:hAnsiTheme="majorHAnsi" w:cstheme="majorBidi"/>
                <w:b/>
                <w:bCs w:val="0"/>
                <w:i/>
                <w:iCs/>
              </w:rPr>
              <w:pPrChange w:id="2292" w:author="Dennis Hohmann" w:date="2012-04-15T00:39:00Z">
                <w:pPr>
                  <w:pStyle w:val="Textkrper"/>
                  <w:keepNext/>
                  <w:keepLines/>
                  <w:numPr>
                    <w:ilvl w:val="3"/>
                    <w:numId w:val="2"/>
                  </w:numPr>
                  <w:spacing w:before="200"/>
                  <w:ind w:left="864" w:hanging="864"/>
                  <w:outlineLvl w:val="3"/>
                </w:pPr>
              </w:pPrChange>
            </w:pPr>
            <w:r>
              <w:t>3.68</w:t>
            </w:r>
          </w:p>
        </w:tc>
        <w:tc>
          <w:tcPr>
            <w:tcW w:w="2564" w:type="dxa"/>
            <w:shd w:val="clear" w:color="auto" w:fill="auto"/>
          </w:tcPr>
          <w:p w14:paraId="75E9E16D" w14:textId="77777777" w:rsidR="00656B87" w:rsidRPr="00CB7D2E" w:rsidRDefault="00656B87">
            <w:pPr>
              <w:pStyle w:val="Textkrper"/>
              <w:rPr>
                <w:rFonts w:asciiTheme="majorHAnsi" w:eastAsiaTheme="majorEastAsia" w:hAnsiTheme="majorHAnsi" w:cstheme="majorBidi"/>
                <w:b/>
                <w:bCs w:val="0"/>
                <w:i/>
                <w:iCs/>
              </w:rPr>
              <w:pPrChange w:id="2293" w:author="Dennis Hohmann" w:date="2012-04-15T00:39:00Z">
                <w:pPr>
                  <w:pStyle w:val="Textkrper"/>
                  <w:keepNext/>
                  <w:keepLines/>
                  <w:numPr>
                    <w:ilvl w:val="3"/>
                    <w:numId w:val="2"/>
                  </w:numPr>
                  <w:spacing w:before="200"/>
                  <w:ind w:left="864" w:hanging="864"/>
                  <w:outlineLvl w:val="3"/>
                </w:pPr>
              </w:pPrChange>
            </w:pPr>
            <w:r w:rsidRPr="00CB7D2E">
              <w:t>Freeware</w:t>
            </w:r>
            <w:r w:rsidRPr="00CB7D2E">
              <w:br/>
              <w:t>Dokumentations-CD</w:t>
            </w:r>
          </w:p>
        </w:tc>
      </w:tr>
    </w:tbl>
    <w:p w14:paraId="6F7205BB" w14:textId="5885B039" w:rsidR="00656B87" w:rsidRPr="00B628D3" w:rsidRDefault="00A614F8" w:rsidP="00A614F8">
      <w:pPr>
        <w:pStyle w:val="Beschriftung"/>
        <w:ind w:hanging="146"/>
      </w:pPr>
      <w:bookmarkStart w:id="2294" w:name="_Toc196152858"/>
      <w:r>
        <w:t xml:space="preserve">Abbildung </w:t>
      </w:r>
      <w:r w:rsidR="00E74341">
        <w:fldChar w:fldCharType="begin"/>
      </w:r>
      <w:r w:rsidR="00E74341">
        <w:instrText xml:space="preserve"> STYLEREF 2 \s </w:instrText>
      </w:r>
      <w:r w:rsidR="00E74341">
        <w:fldChar w:fldCharType="separate"/>
      </w:r>
      <w:r w:rsidR="00E74341">
        <w:rPr>
          <w:noProof/>
        </w:rPr>
        <w:t>7.3</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229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6.2</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xml:space="preserve">: Software </w:t>
      </w:r>
      <w:ins w:id="2296" w:author="Dennis Hohmann" w:date="2012-04-14T18:53:00Z">
        <w:r w:rsidR="002521F2">
          <w:t>und</w:t>
        </w:r>
      </w:ins>
      <w:del w:id="2297" w:author="Dennis Hohmann" w:date="2012-04-14T18:53:00Z">
        <w:r w:rsidDel="002521F2">
          <w:delText>&amp;</w:delText>
        </w:r>
      </w:del>
      <w:r>
        <w:t xml:space="preserve"> Versionen</w:t>
      </w:r>
      <w:bookmarkEnd w:id="2294"/>
    </w:p>
    <w:p w14:paraId="79E0425A" w14:textId="5DDD26DC" w:rsidR="00656B87" w:rsidRPr="00B628D3" w:rsidRDefault="00656B87" w:rsidP="00333CE3">
      <w:pPr>
        <w:pStyle w:val="berschrift1"/>
      </w:pPr>
      <w:r w:rsidRPr="00B628D3">
        <w:br w:type="page"/>
      </w:r>
      <w:bookmarkStart w:id="2298" w:name="_Toc320217338"/>
      <w:bookmarkStart w:id="2299" w:name="_Toc196153129"/>
      <w:r w:rsidRPr="00B628D3">
        <w:t>Anhang</w:t>
      </w:r>
      <w:bookmarkEnd w:id="2298"/>
      <w:bookmarkEnd w:id="2299"/>
    </w:p>
    <w:p w14:paraId="43B06380" w14:textId="134DCED0" w:rsidR="00656B87" w:rsidRPr="00CB7D2E" w:rsidRDefault="00656B87" w:rsidP="00E60F49">
      <w:pPr>
        <w:pStyle w:val="berschrift2"/>
      </w:pPr>
      <w:r w:rsidRPr="00CB7D2E">
        <w:br w:type="page"/>
      </w:r>
      <w:bookmarkStart w:id="2300" w:name="_Toc320217343"/>
      <w:bookmarkStart w:id="2301" w:name="_Toc196153130"/>
      <w:r w:rsidRPr="00CB7D2E">
        <w:t>Schaltpläne</w:t>
      </w:r>
      <w:bookmarkEnd w:id="2300"/>
      <w:bookmarkEnd w:id="2301"/>
    </w:p>
    <w:p w14:paraId="60E5FF7D" w14:textId="585C5C15" w:rsidR="00656B87" w:rsidRDefault="00EF731E" w:rsidP="00656B87">
      <w:pPr>
        <w:pStyle w:val="berschrift3"/>
      </w:pPr>
      <w:bookmarkStart w:id="2302" w:name="_Toc320217344"/>
      <w:bookmarkStart w:id="2303" w:name="_Toc196153131"/>
      <w:r>
        <w:rPr>
          <w:noProof/>
          <w:lang w:eastAsia="de-DE"/>
        </w:rPr>
        <w:drawing>
          <wp:anchor distT="0" distB="0" distL="114300" distR="114300" simplePos="0" relativeHeight="251700224" behindDoc="0" locked="0" layoutInCell="1" allowOverlap="1" wp14:anchorId="2EABA849" wp14:editId="212BAC5F">
            <wp:simplePos x="0" y="0"/>
            <wp:positionH relativeFrom="column">
              <wp:align>center</wp:align>
            </wp:positionH>
            <wp:positionV relativeFrom="paragraph">
              <wp:posOffset>1622425</wp:posOffset>
            </wp:positionV>
            <wp:extent cx="7999095" cy="5470525"/>
            <wp:effectExtent l="0" t="5715" r="0" b="0"/>
            <wp:wrapTopAndBottom/>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altplan.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999095" cy="54705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56B87" w:rsidRPr="00CB7D2E">
        <w:t>Mainboard</w:t>
      </w:r>
      <w:bookmarkEnd w:id="2302"/>
      <w:bookmarkEnd w:id="2303"/>
    </w:p>
    <w:p w14:paraId="742D182E" w14:textId="1CF40F1B" w:rsidR="00EC5B24" w:rsidRDefault="00656B87" w:rsidP="0029234E">
      <w:pPr>
        <w:pStyle w:val="Beschriftung"/>
        <w:ind w:hanging="11"/>
      </w:pPr>
      <w:bookmarkStart w:id="2304" w:name="_Toc195118423"/>
      <w:bookmarkStart w:id="2305" w:name="_Toc195150492"/>
      <w:bookmarkStart w:id="2306" w:name="_Toc196152859"/>
      <w:r>
        <w:t xml:space="preserve">Abbildung </w:t>
      </w:r>
      <w:r w:rsidR="00E74341">
        <w:fldChar w:fldCharType="begin"/>
      </w:r>
      <w:r w:rsidR="00E74341">
        <w:instrText xml:space="preserve"> STYLEREF 2 \s </w:instrText>
      </w:r>
      <w:r w:rsidR="00E74341">
        <w:fldChar w:fldCharType="separate"/>
      </w:r>
      <w:r w:rsidR="00E74341">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del w:id="2307"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1</w:delText>
        </w:r>
        <w:r w:rsidR="002F6ABA" w:rsidDel="00FB78A1">
          <w:fldChar w:fldCharType="end"/>
        </w:r>
      </w:del>
      <w:r>
        <w:t>: Schaltplan der Steuerplatine</w:t>
      </w:r>
      <w:bookmarkEnd w:id="2304"/>
      <w:bookmarkEnd w:id="2305"/>
      <w:bookmarkEnd w:id="2306"/>
    </w:p>
    <w:p w14:paraId="7974D0C7" w14:textId="75A8F747" w:rsidR="00656B87" w:rsidRDefault="00656B87" w:rsidP="00EC5B24">
      <w:pPr>
        <w:pStyle w:val="berschrift3"/>
      </w:pPr>
      <w:r>
        <w:br w:type="page"/>
      </w:r>
      <w:bookmarkStart w:id="2308" w:name="_Toc320217345"/>
      <w:bookmarkStart w:id="2309" w:name="_Toc196153132"/>
      <w:r>
        <w:t>Dip240-7</w:t>
      </w:r>
      <w:bookmarkEnd w:id="2309"/>
    </w:p>
    <w:p w14:paraId="117A5456" w14:textId="77777777" w:rsidR="00656B87" w:rsidRPr="00093C32" w:rsidRDefault="00656B87" w:rsidP="00656B87"/>
    <w:p w14:paraId="1D022C67" w14:textId="77777777" w:rsidR="00656B87" w:rsidRPr="00F70C80" w:rsidRDefault="00656B87" w:rsidP="00656B87">
      <w:r>
        <w:rPr>
          <w:noProof/>
          <w:lang w:eastAsia="de-DE"/>
        </w:rPr>
        <w:drawing>
          <wp:inline distT="0" distB="0" distL="0" distR="0" wp14:anchorId="45B4E719" wp14:editId="4812728A">
            <wp:extent cx="6120765" cy="8297209"/>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8297209"/>
                    </a:xfrm>
                    <a:prstGeom prst="rect">
                      <a:avLst/>
                    </a:prstGeom>
                    <a:noFill/>
                    <a:ln>
                      <a:noFill/>
                    </a:ln>
                  </pic:spPr>
                </pic:pic>
              </a:graphicData>
            </a:graphic>
          </wp:inline>
        </w:drawing>
      </w:r>
    </w:p>
    <w:p w14:paraId="776E37FE" w14:textId="5E11C3E0" w:rsidR="00656B87" w:rsidRDefault="00656B87" w:rsidP="00656B87">
      <w:pPr>
        <w:pStyle w:val="Beschriftung"/>
      </w:pPr>
      <w:bookmarkStart w:id="2310" w:name="_Toc195118424"/>
      <w:bookmarkStart w:id="2311" w:name="_Toc195150493"/>
      <w:bookmarkStart w:id="2312" w:name="_Toc196152860"/>
      <w:r w:rsidRPr="00F70C80">
        <w:t xml:space="preserve">Abbildung </w:t>
      </w:r>
      <w:r w:rsidR="00E74341">
        <w:fldChar w:fldCharType="begin"/>
      </w:r>
      <w:r w:rsidR="00E74341">
        <w:instrText xml:space="preserve"> STYLEREF 2 \s </w:instrText>
      </w:r>
      <w:r w:rsidR="00E74341">
        <w:fldChar w:fldCharType="separate"/>
      </w:r>
      <w:r w:rsidR="00E74341">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del w:id="2313"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2</w:delText>
        </w:r>
        <w:r w:rsidR="002F6ABA" w:rsidDel="00FB78A1">
          <w:fldChar w:fldCharType="end"/>
        </w:r>
      </w:del>
      <w:r w:rsidRPr="00F70C80">
        <w:t>: Schaltplan des eDIP240 mit USB Board</w:t>
      </w:r>
      <w:bookmarkEnd w:id="2310"/>
      <w:bookmarkEnd w:id="2311"/>
      <w:bookmarkEnd w:id="2312"/>
    </w:p>
    <w:p w14:paraId="3C19711F" w14:textId="29CA5F85" w:rsidR="00656B87" w:rsidRDefault="00656B87" w:rsidP="00EC5B24">
      <w:pPr>
        <w:pStyle w:val="berschrift3"/>
      </w:pPr>
      <w:r>
        <w:br w:type="page"/>
      </w:r>
      <w:bookmarkStart w:id="2314" w:name="_Toc196153133"/>
      <w:r w:rsidR="00B0341A">
        <w:t>VDrive2</w:t>
      </w:r>
      <w:bookmarkEnd w:id="2314"/>
    </w:p>
    <w:p w14:paraId="371591DF" w14:textId="56C04566" w:rsidR="00656B87" w:rsidRDefault="00EC5B24" w:rsidP="00656B87">
      <w:r>
        <w:rPr>
          <w:noProof/>
          <w:lang w:eastAsia="de-DE"/>
        </w:rPr>
        <w:drawing>
          <wp:anchor distT="0" distB="0" distL="114300" distR="114300" simplePos="0" relativeHeight="251701248" behindDoc="0" locked="0" layoutInCell="1" allowOverlap="1" wp14:anchorId="0B097FF3" wp14:editId="630C130F">
            <wp:simplePos x="0" y="0"/>
            <wp:positionH relativeFrom="column">
              <wp:posOffset>-979170</wp:posOffset>
            </wp:positionH>
            <wp:positionV relativeFrom="paragraph">
              <wp:posOffset>1511300</wp:posOffset>
            </wp:positionV>
            <wp:extent cx="8298000" cy="6120000"/>
            <wp:effectExtent l="0" t="3175" r="5080" b="5080"/>
            <wp:wrapTopAndBottom/>
            <wp:docPr id="17" name="Bild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298000"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11FED" w14:textId="78BBA9C4" w:rsidR="00EC5B24" w:rsidRDefault="00656B87" w:rsidP="0029234E">
      <w:pPr>
        <w:pStyle w:val="Beschriftung"/>
        <w:ind w:hanging="294"/>
      </w:pPr>
      <w:bookmarkStart w:id="2315" w:name="_Toc195118425"/>
      <w:bookmarkStart w:id="2316" w:name="_Toc195150494"/>
      <w:bookmarkStart w:id="2317" w:name="_Toc196152861"/>
      <w:r>
        <w:t xml:space="preserve">Abbildung </w:t>
      </w:r>
      <w:r w:rsidR="00E74341">
        <w:fldChar w:fldCharType="begin"/>
      </w:r>
      <w:r w:rsidR="00E74341">
        <w:instrText xml:space="preserve"> STYLEREF 2 \s </w:instrText>
      </w:r>
      <w:r w:rsidR="00E74341">
        <w:fldChar w:fldCharType="separate"/>
      </w:r>
      <w:r w:rsidR="00E74341">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3</w:t>
      </w:r>
      <w:r w:rsidR="00E74341">
        <w:fldChar w:fldCharType="end"/>
      </w:r>
      <w:del w:id="2318"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3</w:delText>
        </w:r>
        <w:r w:rsidR="002F6ABA" w:rsidDel="00FB78A1">
          <w:fldChar w:fldCharType="end"/>
        </w:r>
      </w:del>
      <w:r>
        <w:t xml:space="preserve">: Schaltplan </w:t>
      </w:r>
      <w:r w:rsidR="00B0341A">
        <w:t>VDrive2</w:t>
      </w:r>
      <w:bookmarkEnd w:id="2315"/>
      <w:bookmarkEnd w:id="2316"/>
      <w:bookmarkEnd w:id="2317"/>
    </w:p>
    <w:p w14:paraId="30685C2D" w14:textId="14853BDA" w:rsidR="00101F0B" w:rsidRDefault="00656B87" w:rsidP="00101F0B">
      <w:pPr>
        <w:pStyle w:val="berschrift3"/>
      </w:pPr>
      <w:r>
        <w:br w:type="page"/>
      </w:r>
      <w:bookmarkStart w:id="2319" w:name="_Toc196153134"/>
      <w:r w:rsidR="00A55AC0">
        <w:rPr>
          <w:noProof/>
          <w:lang w:eastAsia="de-DE"/>
        </w:rPr>
        <w:drawing>
          <wp:anchor distT="0" distB="0" distL="114300" distR="114300" simplePos="0" relativeHeight="251705344" behindDoc="0" locked="0" layoutInCell="1" allowOverlap="1" wp14:anchorId="01B255DA" wp14:editId="025AFE0E">
            <wp:simplePos x="0" y="0"/>
            <wp:positionH relativeFrom="column">
              <wp:posOffset>-1178560</wp:posOffset>
            </wp:positionH>
            <wp:positionV relativeFrom="paragraph">
              <wp:posOffset>1687195</wp:posOffset>
            </wp:positionV>
            <wp:extent cx="8644890" cy="5828030"/>
            <wp:effectExtent l="11430" t="0" r="2540" b="2540"/>
            <wp:wrapTopAndBottom/>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644890" cy="582803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AC2D76">
        <w:t>B</w:t>
      </w:r>
      <w:r w:rsidR="00101F0B">
        <w:t>oard</w:t>
      </w:r>
      <w:r w:rsidR="009F5704">
        <w:t>-L</w:t>
      </w:r>
      <w:r w:rsidR="00AC2D76">
        <w:t>ayout</w:t>
      </w:r>
      <w:bookmarkEnd w:id="2319"/>
    </w:p>
    <w:p w14:paraId="656F7443" w14:textId="54DDB64A" w:rsidR="009F5704" w:rsidRDefault="0029234E" w:rsidP="009F5704">
      <w:pPr>
        <w:pStyle w:val="Beschriftung"/>
        <w:ind w:hanging="152"/>
      </w:pPr>
      <w:r>
        <w:t>Abbildung 9.2.4: Layoutplan</w:t>
      </w:r>
    </w:p>
    <w:p w14:paraId="6C5A5496" w14:textId="262E7CF5" w:rsidR="009F5704" w:rsidRDefault="009F5704" w:rsidP="009F5704">
      <w:pPr>
        <w:pStyle w:val="berschrift3"/>
      </w:pPr>
      <w:bookmarkStart w:id="2320" w:name="_Toc196153135"/>
      <w:r>
        <w:t>Gehäuse</w:t>
      </w:r>
      <w:bookmarkEnd w:id="2320"/>
    </w:p>
    <w:p w14:paraId="4FAF4723" w14:textId="77777777" w:rsidR="009F5704" w:rsidRPr="009F5704" w:rsidRDefault="009F5704" w:rsidP="009F5704"/>
    <w:p w14:paraId="5D57257C" w14:textId="77777777" w:rsidR="009F5704" w:rsidRDefault="009F5704" w:rsidP="009F5704">
      <w:pPr>
        <w:keepNext/>
      </w:pPr>
      <w:r>
        <w:rPr>
          <w:noProof/>
          <w:lang w:eastAsia="de-DE"/>
        </w:rPr>
        <w:drawing>
          <wp:inline distT="0" distB="0" distL="0" distR="0" wp14:anchorId="057ED461" wp14:editId="7CAE8EF5">
            <wp:extent cx="6120765" cy="3873500"/>
            <wp:effectExtent l="0" t="0" r="635" b="12700"/>
            <wp:docPr id="2140" name="Bild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häuse.png"/>
                    <pic:cNvPicPr/>
                  </pic:nvPicPr>
                  <pic:blipFill>
                    <a:blip r:embed="rId42">
                      <a:extLst>
                        <a:ext uri="{28A0092B-C50C-407E-A947-70E740481C1C}">
                          <a14:useLocalDpi xmlns:a14="http://schemas.microsoft.com/office/drawing/2010/main" val="0"/>
                        </a:ext>
                      </a:extLst>
                    </a:blip>
                    <a:stretch>
                      <a:fillRect/>
                    </a:stretch>
                  </pic:blipFill>
                  <pic:spPr>
                    <a:xfrm>
                      <a:off x="0" y="0"/>
                      <a:ext cx="6120765" cy="3873500"/>
                    </a:xfrm>
                    <a:prstGeom prst="rect">
                      <a:avLst/>
                    </a:prstGeom>
                  </pic:spPr>
                </pic:pic>
              </a:graphicData>
            </a:graphic>
          </wp:inline>
        </w:drawing>
      </w:r>
    </w:p>
    <w:p w14:paraId="606BE49E" w14:textId="7E2B697D" w:rsidR="009F5704" w:rsidRDefault="009F5704" w:rsidP="009F5704">
      <w:pPr>
        <w:pStyle w:val="Beschriftung"/>
      </w:pPr>
      <w:bookmarkStart w:id="2321" w:name="_Toc196152862"/>
      <w:r>
        <w:t xml:space="preserve">Abbildung </w:t>
      </w:r>
      <w:r w:rsidR="00E74341">
        <w:fldChar w:fldCharType="begin"/>
      </w:r>
      <w:r w:rsidR="00E74341">
        <w:instrText xml:space="preserve"> STYLEREF 2 \s </w:instrText>
      </w:r>
      <w:r w:rsidR="00E74341">
        <w:fldChar w:fldCharType="separate"/>
      </w:r>
      <w:r w:rsidR="00E74341">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4</w:t>
      </w:r>
      <w:r w:rsidR="00E74341">
        <w:fldChar w:fldCharType="end"/>
      </w:r>
      <w:del w:id="2322"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4</w:delText>
        </w:r>
        <w:r w:rsidR="002F6ABA" w:rsidDel="00FB78A1">
          <w:fldChar w:fldCharType="end"/>
        </w:r>
      </w:del>
      <w:r>
        <w:t>: Gehäuse-Oberseite</w:t>
      </w:r>
      <w:bookmarkEnd w:id="2321"/>
    </w:p>
    <w:p w14:paraId="24DF5B92" w14:textId="612EC5B1" w:rsidR="00167780" w:rsidRDefault="00167780" w:rsidP="009F5704"/>
    <w:p w14:paraId="2626E74F" w14:textId="22081D8D" w:rsidR="007F70E7" w:rsidRDefault="007F70E7">
      <w:pPr>
        <w:pStyle w:val="Textkrper"/>
      </w:pPr>
      <w:r>
        <w:t>Weitere Bilder zum Gehäuse befinden sich auf der Beigefügten Dokumentations-CD im Verzeichnis Bilder.</w:t>
      </w:r>
    </w:p>
    <w:p w14:paraId="289E6FAB" w14:textId="4740FE11" w:rsidR="009F5704" w:rsidRDefault="00167780" w:rsidP="00167780">
      <w:pPr>
        <w:pStyle w:val="berschrift3"/>
      </w:pPr>
      <w:r>
        <w:br w:type="page"/>
      </w:r>
      <w:bookmarkStart w:id="2323" w:name="_Toc196153136"/>
      <w:r>
        <w:t>Fertige Platine</w:t>
      </w:r>
      <w:bookmarkEnd w:id="2323"/>
    </w:p>
    <w:p w14:paraId="21C0F8A1" w14:textId="77777777" w:rsidR="00167780" w:rsidRDefault="00167780" w:rsidP="00167780"/>
    <w:p w14:paraId="744B4FE2" w14:textId="77777777" w:rsidR="00167780" w:rsidRDefault="00167780" w:rsidP="00167780">
      <w:pPr>
        <w:keepNext/>
        <w:jc w:val="center"/>
      </w:pPr>
      <w:r>
        <w:rPr>
          <w:noProof/>
          <w:lang w:eastAsia="de-DE"/>
        </w:rPr>
        <w:drawing>
          <wp:inline distT="0" distB="0" distL="0" distR="0" wp14:anchorId="3788DA58" wp14:editId="1CE660D1">
            <wp:extent cx="5374640" cy="4030841"/>
            <wp:effectExtent l="0" t="0" r="10160" b="825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48.JPG"/>
                    <pic:cNvPicPr/>
                  </pic:nvPicPr>
                  <pic:blipFill>
                    <a:blip r:embed="rId43">
                      <a:extLst>
                        <a:ext uri="{28A0092B-C50C-407E-A947-70E740481C1C}">
                          <a14:useLocalDpi xmlns:a14="http://schemas.microsoft.com/office/drawing/2010/main" val="0"/>
                        </a:ext>
                      </a:extLst>
                    </a:blip>
                    <a:stretch>
                      <a:fillRect/>
                    </a:stretch>
                  </pic:blipFill>
                  <pic:spPr>
                    <a:xfrm>
                      <a:off x="0" y="0"/>
                      <a:ext cx="5374640" cy="4030841"/>
                    </a:xfrm>
                    <a:prstGeom prst="rect">
                      <a:avLst/>
                    </a:prstGeom>
                  </pic:spPr>
                </pic:pic>
              </a:graphicData>
            </a:graphic>
          </wp:inline>
        </w:drawing>
      </w:r>
    </w:p>
    <w:p w14:paraId="72CF02BD" w14:textId="16B31AD2" w:rsidR="00167780" w:rsidRDefault="00167780" w:rsidP="00167780">
      <w:pPr>
        <w:pStyle w:val="Beschriftung"/>
        <w:ind w:hanging="11"/>
      </w:pPr>
      <w:bookmarkStart w:id="2324" w:name="_Toc196152863"/>
      <w:r>
        <w:t xml:space="preserve">Abbildung </w:t>
      </w:r>
      <w:r w:rsidR="00E74341">
        <w:fldChar w:fldCharType="begin"/>
      </w:r>
      <w:r w:rsidR="00E74341">
        <w:instrText xml:space="preserve"> STYLEREF 2 \s </w:instrText>
      </w:r>
      <w:r w:rsidR="00E74341">
        <w:fldChar w:fldCharType="separate"/>
      </w:r>
      <w:r w:rsidR="00E74341">
        <w:rPr>
          <w:noProof/>
        </w:rPr>
        <w:t>8.1</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5</w:t>
      </w:r>
      <w:r w:rsidR="00E74341">
        <w:fldChar w:fldCharType="end"/>
      </w:r>
      <w:del w:id="2325" w:author="Dennis Hohmann" w:date="2012-04-15T03:04:00Z">
        <w:r w:rsidR="002F6ABA" w:rsidDel="00FB78A1">
          <w:fldChar w:fldCharType="begin"/>
        </w:r>
        <w:r w:rsidR="002F6ABA" w:rsidDel="00FB78A1">
          <w:delInstrText xml:space="preserve"> STYLEREF 2 \s </w:delInstrText>
        </w:r>
        <w:r w:rsidR="002F6ABA" w:rsidDel="00FB78A1">
          <w:fldChar w:fldCharType="separate"/>
        </w:r>
        <w:r w:rsidR="00213233" w:rsidDel="00FB78A1">
          <w:rPr>
            <w:noProof/>
          </w:rPr>
          <w:delText>9.1</w:delText>
        </w:r>
        <w:r w:rsidR="002F6ABA" w:rsidDel="00FB78A1">
          <w:fldChar w:fldCharType="end"/>
        </w:r>
        <w:r w:rsidR="002F6ABA" w:rsidDel="00FB78A1">
          <w:delText>.</w:delText>
        </w:r>
        <w:r w:rsidR="002F6ABA" w:rsidDel="00FB78A1">
          <w:fldChar w:fldCharType="begin"/>
        </w:r>
        <w:r w:rsidR="002F6ABA" w:rsidDel="00FB78A1">
          <w:delInstrText xml:space="preserve"> SEQ Abbildung \* ARABIC \s 2 </w:delInstrText>
        </w:r>
        <w:r w:rsidR="002F6ABA" w:rsidDel="00FB78A1">
          <w:fldChar w:fldCharType="separate"/>
        </w:r>
        <w:r w:rsidR="00213233" w:rsidDel="00FB78A1">
          <w:rPr>
            <w:noProof/>
          </w:rPr>
          <w:delText>5</w:delText>
        </w:r>
        <w:r w:rsidR="002F6ABA" w:rsidDel="00FB78A1">
          <w:fldChar w:fldCharType="end"/>
        </w:r>
      </w:del>
      <w:r>
        <w:t>: Fertige Platine</w:t>
      </w:r>
      <w:bookmarkEnd w:id="2324"/>
    </w:p>
    <w:p w14:paraId="7148B142" w14:textId="77777777" w:rsidR="009B6399" w:rsidRDefault="009B6399" w:rsidP="009B6399"/>
    <w:p w14:paraId="02BD71BE" w14:textId="00CA5C35" w:rsidR="009B6399" w:rsidRDefault="009B6399">
      <w:pPr>
        <w:pStyle w:val="Textkrper"/>
      </w:pPr>
      <w:r>
        <w:t>Weitere Bilder zum Platine befinden sich auf der Beigefügten Dokumentations-CD im Ve</w:t>
      </w:r>
      <w:r>
        <w:t>r</w:t>
      </w:r>
      <w:r>
        <w:t>zeichnis Bilder.</w:t>
      </w:r>
    </w:p>
    <w:p w14:paraId="0CC528DE" w14:textId="494439C5" w:rsidR="006C23FA" w:rsidRDefault="006C23FA" w:rsidP="009B6399"/>
    <w:p w14:paraId="2E49335D" w14:textId="5969233D" w:rsidR="009B6399" w:rsidRDefault="006C23FA" w:rsidP="00E60F49">
      <w:pPr>
        <w:pStyle w:val="berschrift2"/>
      </w:pPr>
      <w:r>
        <w:br w:type="page"/>
      </w:r>
      <w:bookmarkStart w:id="2326" w:name="_Toc196153137"/>
      <w:r>
        <w:t>Struktogramme</w:t>
      </w:r>
      <w:bookmarkEnd w:id="2326"/>
    </w:p>
    <w:p w14:paraId="3179D1D9" w14:textId="297440E2" w:rsidR="006C23FA" w:rsidRDefault="006C23FA" w:rsidP="006773C1">
      <w:pPr>
        <w:pStyle w:val="berschrift3"/>
      </w:pPr>
      <w:bookmarkStart w:id="2327" w:name="_Toc196153138"/>
      <w:r>
        <w:t>Main-Schleife</w:t>
      </w:r>
      <w:bookmarkEnd w:id="2327"/>
    </w:p>
    <w:p w14:paraId="75411A99" w14:textId="77777777" w:rsidR="006773C1" w:rsidRDefault="006773C1" w:rsidP="006773C1"/>
    <w:p w14:paraId="44125629" w14:textId="77777777" w:rsidR="00032583" w:rsidRDefault="006773C1" w:rsidP="00032583">
      <w:pPr>
        <w:keepNext/>
        <w:jc w:val="center"/>
      </w:pPr>
      <w:r>
        <w:rPr>
          <w:noProof/>
          <w:lang w:eastAsia="de-DE"/>
        </w:rPr>
        <w:drawing>
          <wp:inline distT="0" distB="0" distL="0" distR="0" wp14:anchorId="6B655BFE" wp14:editId="7666C6AE">
            <wp:extent cx="1953392" cy="3472697"/>
            <wp:effectExtent l="0" t="0" r="2540" b="762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hleife.png"/>
                    <pic:cNvPicPr/>
                  </pic:nvPicPr>
                  <pic:blipFill>
                    <a:blip r:embed="rId44">
                      <a:extLst>
                        <a:ext uri="{28A0092B-C50C-407E-A947-70E740481C1C}">
                          <a14:useLocalDpi xmlns:a14="http://schemas.microsoft.com/office/drawing/2010/main" val="0"/>
                        </a:ext>
                      </a:extLst>
                    </a:blip>
                    <a:stretch>
                      <a:fillRect/>
                    </a:stretch>
                  </pic:blipFill>
                  <pic:spPr>
                    <a:xfrm>
                      <a:off x="0" y="0"/>
                      <a:ext cx="1953392" cy="3472697"/>
                    </a:xfrm>
                    <a:prstGeom prst="rect">
                      <a:avLst/>
                    </a:prstGeom>
                  </pic:spPr>
                </pic:pic>
              </a:graphicData>
            </a:graphic>
          </wp:inline>
        </w:drawing>
      </w:r>
    </w:p>
    <w:p w14:paraId="5DA66614" w14:textId="068B6016" w:rsidR="006773C1" w:rsidRDefault="00032583" w:rsidP="00032583">
      <w:pPr>
        <w:pStyle w:val="Beschriftung"/>
        <w:jc w:val="center"/>
      </w:pPr>
      <w:bookmarkStart w:id="2328" w:name="_Toc196152864"/>
      <w:r>
        <w:t xml:space="preserve">Abbildung </w:t>
      </w:r>
      <w:r w:rsidR="00E74341">
        <w:fldChar w:fldCharType="begin"/>
      </w:r>
      <w:r w:rsidR="00E74341">
        <w:instrText xml:space="preserve"> STYLEREF 2 \s </w:instrText>
      </w:r>
      <w:r w:rsidR="00E74341">
        <w:fldChar w:fldCharType="separate"/>
      </w:r>
      <w:r w:rsidR="00E74341">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1</w:t>
      </w:r>
      <w:r w:rsidR="00E74341">
        <w:fldChar w:fldCharType="end"/>
      </w:r>
      <w:r>
        <w:t>: Main-Schleife</w:t>
      </w:r>
      <w:bookmarkEnd w:id="2328"/>
    </w:p>
    <w:p w14:paraId="53A6E8E7" w14:textId="77777777" w:rsidR="006773C1" w:rsidRDefault="006773C1" w:rsidP="006773C1"/>
    <w:p w14:paraId="2B42BCB3" w14:textId="3A4DED2E" w:rsidR="00D876B6" w:rsidRDefault="00D876B6" w:rsidP="00D876B6">
      <w:pPr>
        <w:pStyle w:val="berschrift3"/>
      </w:pPr>
      <w:bookmarkStart w:id="2329" w:name="_Toc196153139"/>
      <w:r>
        <w:t>USB-Sequenz</w:t>
      </w:r>
      <w:bookmarkEnd w:id="2329"/>
    </w:p>
    <w:p w14:paraId="482F806F" w14:textId="77777777" w:rsidR="00D876B6" w:rsidRDefault="00D876B6" w:rsidP="006773C1"/>
    <w:p w14:paraId="69DA9060" w14:textId="77777777" w:rsidR="00D876B6" w:rsidRDefault="00D876B6" w:rsidP="00D876B6">
      <w:pPr>
        <w:keepNext/>
      </w:pPr>
      <w:r>
        <w:rPr>
          <w:noProof/>
          <w:lang w:eastAsia="de-DE"/>
        </w:rPr>
        <w:drawing>
          <wp:inline distT="0" distB="0" distL="0" distR="0" wp14:anchorId="1CFFBE1A" wp14:editId="4B12CCAC">
            <wp:extent cx="6120765" cy="2933700"/>
            <wp:effectExtent l="0" t="0" r="635" b="1270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Sequenz auswerten.png"/>
                    <pic:cNvPicPr/>
                  </pic:nvPicPr>
                  <pic:blipFill>
                    <a:blip r:embed="rId26">
                      <a:extLst>
                        <a:ext uri="{28A0092B-C50C-407E-A947-70E740481C1C}">
                          <a14:useLocalDpi xmlns:a14="http://schemas.microsoft.com/office/drawing/2010/main" val="0"/>
                        </a:ext>
                      </a:extLst>
                    </a:blip>
                    <a:stretch>
                      <a:fillRect/>
                    </a:stretch>
                  </pic:blipFill>
                  <pic:spPr>
                    <a:xfrm>
                      <a:off x="0" y="0"/>
                      <a:ext cx="6120765" cy="2933700"/>
                    </a:xfrm>
                    <a:prstGeom prst="rect">
                      <a:avLst/>
                    </a:prstGeom>
                  </pic:spPr>
                </pic:pic>
              </a:graphicData>
            </a:graphic>
          </wp:inline>
        </w:drawing>
      </w:r>
    </w:p>
    <w:p w14:paraId="615EFE42" w14:textId="7475B731" w:rsidR="00D876B6" w:rsidRDefault="00D876B6" w:rsidP="00D876B6">
      <w:pPr>
        <w:pStyle w:val="Beschriftung"/>
      </w:pPr>
      <w:bookmarkStart w:id="2330" w:name="_Toc196152865"/>
      <w:r>
        <w:t xml:space="preserve">Abbildung </w:t>
      </w:r>
      <w:r w:rsidR="00E74341">
        <w:fldChar w:fldCharType="begin"/>
      </w:r>
      <w:r w:rsidR="00E74341">
        <w:instrText xml:space="preserve"> STYLEREF 2 \s </w:instrText>
      </w:r>
      <w:r w:rsidR="00E74341">
        <w:fldChar w:fldCharType="separate"/>
      </w:r>
      <w:r w:rsidR="00E74341">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2</w:t>
      </w:r>
      <w:r w:rsidR="00E74341">
        <w:fldChar w:fldCharType="end"/>
      </w:r>
      <w:r>
        <w:t>: USB-Sequenz</w:t>
      </w:r>
      <w:bookmarkEnd w:id="2330"/>
    </w:p>
    <w:p w14:paraId="75831EE5" w14:textId="42453C30" w:rsidR="00D876B6" w:rsidRDefault="00D876B6" w:rsidP="00D876B6">
      <w:r>
        <w:br w:type="page"/>
      </w:r>
    </w:p>
    <w:p w14:paraId="125EDD87" w14:textId="1E1ED21D" w:rsidR="00D876B6" w:rsidRDefault="00D876B6" w:rsidP="00D876B6">
      <w:pPr>
        <w:pStyle w:val="berschrift3"/>
      </w:pPr>
      <w:bookmarkStart w:id="2331" w:name="_Toc196153140"/>
      <w:r>
        <w:t>G-Code G-Auswertung</w:t>
      </w:r>
      <w:bookmarkEnd w:id="2331"/>
    </w:p>
    <w:p w14:paraId="5C65490D" w14:textId="77777777" w:rsidR="00D876B6" w:rsidRDefault="00D876B6" w:rsidP="00D876B6"/>
    <w:p w14:paraId="5BCBCC11" w14:textId="77777777" w:rsidR="00D876B6" w:rsidRDefault="00D876B6" w:rsidP="00D876B6">
      <w:pPr>
        <w:keepNext/>
      </w:pPr>
      <w:r>
        <w:rPr>
          <w:noProof/>
          <w:lang w:eastAsia="de-DE"/>
        </w:rPr>
        <w:drawing>
          <wp:inline distT="0" distB="0" distL="0" distR="0" wp14:anchorId="5482CEAC" wp14:editId="10D7E872">
            <wp:extent cx="6120765" cy="1783598"/>
            <wp:effectExtent l="0" t="0" r="635"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ode &quot;G&quot; Auswertung.png"/>
                    <pic:cNvPicPr/>
                  </pic:nvPicPr>
                  <pic:blipFill>
                    <a:blip r:embed="rId45">
                      <a:extLst>
                        <a:ext uri="{28A0092B-C50C-407E-A947-70E740481C1C}">
                          <a14:useLocalDpi xmlns:a14="http://schemas.microsoft.com/office/drawing/2010/main" val="0"/>
                        </a:ext>
                      </a:extLst>
                    </a:blip>
                    <a:stretch>
                      <a:fillRect/>
                    </a:stretch>
                  </pic:blipFill>
                  <pic:spPr>
                    <a:xfrm>
                      <a:off x="0" y="0"/>
                      <a:ext cx="6120765" cy="1783598"/>
                    </a:xfrm>
                    <a:prstGeom prst="rect">
                      <a:avLst/>
                    </a:prstGeom>
                  </pic:spPr>
                </pic:pic>
              </a:graphicData>
            </a:graphic>
          </wp:inline>
        </w:drawing>
      </w:r>
    </w:p>
    <w:p w14:paraId="7522E729" w14:textId="3EA6C02A" w:rsidR="00D876B6" w:rsidRDefault="00D876B6" w:rsidP="00D876B6">
      <w:pPr>
        <w:pStyle w:val="Beschriftung"/>
      </w:pPr>
      <w:bookmarkStart w:id="2332" w:name="_Toc196152866"/>
      <w:r>
        <w:t xml:space="preserve">Abbildung </w:t>
      </w:r>
      <w:r w:rsidR="00E74341">
        <w:fldChar w:fldCharType="begin"/>
      </w:r>
      <w:r w:rsidR="00E74341">
        <w:instrText xml:space="preserve"> STYLEREF 2 \s </w:instrText>
      </w:r>
      <w:r w:rsidR="00E74341">
        <w:fldChar w:fldCharType="separate"/>
      </w:r>
      <w:r w:rsidR="00E74341">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3</w:t>
      </w:r>
      <w:r w:rsidR="00E74341">
        <w:fldChar w:fldCharType="end"/>
      </w:r>
      <w:r w:rsidR="007D3425">
        <w:t xml:space="preserve">: </w:t>
      </w:r>
      <w:r>
        <w:t>G-Code G-Auswertung</w:t>
      </w:r>
      <w:bookmarkEnd w:id="2332"/>
    </w:p>
    <w:p w14:paraId="72F3F9CF" w14:textId="77777777" w:rsidR="00D876B6" w:rsidRDefault="00D876B6" w:rsidP="00BB1779">
      <w:pPr>
        <w:ind w:left="0" w:firstLine="0"/>
      </w:pPr>
    </w:p>
    <w:p w14:paraId="14C36952" w14:textId="13D3438C" w:rsidR="00D876B6" w:rsidRDefault="00D876B6" w:rsidP="00D876B6">
      <w:pPr>
        <w:pStyle w:val="berschrift3"/>
      </w:pPr>
      <w:bookmarkStart w:id="2333" w:name="_Toc196153141"/>
      <w:r>
        <w:t>G-Code M-Auswertung</w:t>
      </w:r>
      <w:bookmarkEnd w:id="2333"/>
    </w:p>
    <w:p w14:paraId="27AC30A7" w14:textId="77777777" w:rsidR="00D876B6" w:rsidRDefault="00D876B6" w:rsidP="00D876B6"/>
    <w:p w14:paraId="1595F40C" w14:textId="77777777" w:rsidR="00D876B6" w:rsidRDefault="00D876B6" w:rsidP="00D876B6">
      <w:pPr>
        <w:keepNext/>
      </w:pPr>
      <w:r>
        <w:rPr>
          <w:noProof/>
          <w:lang w:eastAsia="de-DE"/>
        </w:rPr>
        <w:drawing>
          <wp:inline distT="0" distB="0" distL="0" distR="0" wp14:anchorId="3A75263B" wp14:editId="1721FC27">
            <wp:extent cx="6120765" cy="3464933"/>
            <wp:effectExtent l="0" t="0" r="635"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ode &quot;M&quot; Auswerten.png"/>
                    <pic:cNvPicPr/>
                  </pic:nvPicPr>
                  <pic:blipFill>
                    <a:blip r:embed="rId46">
                      <a:extLst>
                        <a:ext uri="{28A0092B-C50C-407E-A947-70E740481C1C}">
                          <a14:useLocalDpi xmlns:a14="http://schemas.microsoft.com/office/drawing/2010/main" val="0"/>
                        </a:ext>
                      </a:extLst>
                    </a:blip>
                    <a:stretch>
                      <a:fillRect/>
                    </a:stretch>
                  </pic:blipFill>
                  <pic:spPr>
                    <a:xfrm>
                      <a:off x="0" y="0"/>
                      <a:ext cx="6120765" cy="3464933"/>
                    </a:xfrm>
                    <a:prstGeom prst="rect">
                      <a:avLst/>
                    </a:prstGeom>
                  </pic:spPr>
                </pic:pic>
              </a:graphicData>
            </a:graphic>
          </wp:inline>
        </w:drawing>
      </w:r>
    </w:p>
    <w:p w14:paraId="1F6F5963" w14:textId="727DAA8D" w:rsidR="00D876B6" w:rsidRDefault="00D876B6" w:rsidP="00D876B6">
      <w:pPr>
        <w:pStyle w:val="Beschriftung"/>
      </w:pPr>
      <w:bookmarkStart w:id="2334" w:name="_Toc196152867"/>
      <w:r>
        <w:t xml:space="preserve">Abbildung </w:t>
      </w:r>
      <w:r w:rsidR="00E74341">
        <w:fldChar w:fldCharType="begin"/>
      </w:r>
      <w:r w:rsidR="00E74341">
        <w:instrText xml:space="preserve"> STYLEREF 2 \s </w:instrText>
      </w:r>
      <w:r w:rsidR="00E74341">
        <w:fldChar w:fldCharType="separate"/>
      </w:r>
      <w:r w:rsidR="00E74341">
        <w:rPr>
          <w:noProof/>
        </w:rPr>
        <w:t>8.2</w:t>
      </w:r>
      <w:r w:rsidR="00E74341">
        <w:fldChar w:fldCharType="end"/>
      </w:r>
      <w:r w:rsidR="00E74341">
        <w:t>.</w:t>
      </w:r>
      <w:r w:rsidR="00E74341">
        <w:fldChar w:fldCharType="begin"/>
      </w:r>
      <w:r w:rsidR="00E74341">
        <w:instrText xml:space="preserve"> SEQ Abbildung \* ARABIC \s 2 </w:instrText>
      </w:r>
      <w:r w:rsidR="00E74341">
        <w:fldChar w:fldCharType="separate"/>
      </w:r>
      <w:r w:rsidR="00E74341">
        <w:rPr>
          <w:noProof/>
        </w:rPr>
        <w:t>4</w:t>
      </w:r>
      <w:r w:rsidR="00E74341">
        <w:fldChar w:fldCharType="end"/>
      </w:r>
      <w:r>
        <w:t>: G-Code M-Auswertung</w:t>
      </w:r>
      <w:bookmarkEnd w:id="2334"/>
    </w:p>
    <w:p w14:paraId="0DC4DCF2" w14:textId="607C3839" w:rsidR="00263735" w:rsidRDefault="00263735" w:rsidP="00BB1779">
      <w:pPr>
        <w:ind w:left="0" w:firstLine="0"/>
      </w:pPr>
    </w:p>
    <w:p w14:paraId="7AC7DD28" w14:textId="5EB30C1D" w:rsidR="00D876B6" w:rsidRDefault="00263735" w:rsidP="00E60F49">
      <w:pPr>
        <w:pStyle w:val="berschrift2"/>
      </w:pPr>
      <w:r>
        <w:br w:type="page"/>
      </w:r>
      <w:bookmarkStart w:id="2335" w:name="_Toc196153142"/>
      <w:r>
        <w:t xml:space="preserve">Grafische </w:t>
      </w:r>
      <w:r w:rsidRPr="00263735">
        <w:t>Benutzeroberfläche</w:t>
      </w:r>
      <w:bookmarkEnd w:id="2335"/>
    </w:p>
    <w:p w14:paraId="15E4A84D" w14:textId="77777777" w:rsidR="00263735" w:rsidRDefault="00263735" w:rsidP="00263735"/>
    <w:tbl>
      <w:tblPr>
        <w:tblStyle w:val="Tabellenraster"/>
        <w:tblW w:w="0" w:type="auto"/>
        <w:tblInd w:w="5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652"/>
      </w:tblGrid>
      <w:tr w:rsidR="00263735" w14:paraId="3ACDED2A" w14:textId="77777777" w:rsidTr="00D56375">
        <w:trPr>
          <w:trHeight w:val="2346"/>
        </w:trPr>
        <w:tc>
          <w:tcPr>
            <w:tcW w:w="4625" w:type="dxa"/>
          </w:tcPr>
          <w:p w14:paraId="306703D7" w14:textId="77777777" w:rsidR="00263735" w:rsidRDefault="00700E13" w:rsidP="00700E13">
            <w:pPr>
              <w:ind w:left="0" w:firstLine="0"/>
              <w:jc w:val="center"/>
            </w:pPr>
            <w:r>
              <w:rPr>
                <w:noProof/>
                <w:lang w:eastAsia="de-DE"/>
              </w:rPr>
              <w:drawing>
                <wp:inline distT="0" distB="0" distL="0" distR="0" wp14:anchorId="3B92A4B3" wp14:editId="601BCE94">
                  <wp:extent cx="2491740" cy="1328928"/>
                  <wp:effectExtent l="0" t="0" r="0" b="0"/>
                  <wp:docPr id="2112" name="Bild 2112" descr="Macintosh HD:Users:thehoh:Documents:GITHUB:Technikerarbeit 2012:Dokumentation:GUI:1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ehoh:Documents:GITHUB:Technikerarbeit 2012:Dokumentation:GUI:1_sta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2693" cy="1329436"/>
                          </a:xfrm>
                          <a:prstGeom prst="rect">
                            <a:avLst/>
                          </a:prstGeom>
                          <a:noFill/>
                          <a:ln>
                            <a:noFill/>
                          </a:ln>
                        </pic:spPr>
                      </pic:pic>
                    </a:graphicData>
                  </a:graphic>
                </wp:inline>
              </w:drawing>
            </w:r>
          </w:p>
          <w:p w14:paraId="66984E61" w14:textId="7B0B2964" w:rsidR="00355016" w:rsidRDefault="00355016" w:rsidP="00A06224">
            <w:pPr>
              <w:pStyle w:val="Beschriftung"/>
              <w:jc w:val="center"/>
            </w:pPr>
            <w:r>
              <w:t>Startbildschirm</w:t>
            </w:r>
          </w:p>
        </w:tc>
        <w:tc>
          <w:tcPr>
            <w:tcW w:w="4652" w:type="dxa"/>
          </w:tcPr>
          <w:p w14:paraId="763FDCCF" w14:textId="77777777" w:rsidR="00263735" w:rsidRDefault="00700E13" w:rsidP="00700E13">
            <w:pPr>
              <w:ind w:left="0" w:firstLine="0"/>
              <w:jc w:val="center"/>
            </w:pPr>
            <w:r>
              <w:rPr>
                <w:noProof/>
                <w:lang w:eastAsia="de-DE"/>
              </w:rPr>
              <w:drawing>
                <wp:inline distT="0" distB="0" distL="0" distR="0" wp14:anchorId="24671FF6" wp14:editId="401506D2">
                  <wp:extent cx="2525607" cy="1346989"/>
                  <wp:effectExtent l="0" t="0" r="0" b="0"/>
                  <wp:docPr id="2113" name="Bild 2113" descr="Macintosh HD:Users:thehoh:Documents:GITHUB:Technikerarbeit 2012:Dokumentation:GUI:2_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ehoh:Documents:GITHUB:Technikerarbeit 2012:Dokumentation:GUI:2_mainmen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6691" cy="1347567"/>
                          </a:xfrm>
                          <a:prstGeom prst="rect">
                            <a:avLst/>
                          </a:prstGeom>
                          <a:noFill/>
                          <a:ln>
                            <a:noFill/>
                          </a:ln>
                        </pic:spPr>
                      </pic:pic>
                    </a:graphicData>
                  </a:graphic>
                </wp:inline>
              </w:drawing>
            </w:r>
          </w:p>
          <w:p w14:paraId="7C03D9F8" w14:textId="0B06D83B" w:rsidR="00355016" w:rsidRDefault="00355016" w:rsidP="00A06224">
            <w:pPr>
              <w:pStyle w:val="Beschriftung"/>
              <w:jc w:val="center"/>
            </w:pPr>
            <w:r>
              <w:t>Hauptmenü</w:t>
            </w:r>
          </w:p>
        </w:tc>
      </w:tr>
      <w:tr w:rsidR="00263735" w14:paraId="376D30E8" w14:textId="77777777" w:rsidTr="00D56375">
        <w:trPr>
          <w:trHeight w:val="2394"/>
        </w:trPr>
        <w:tc>
          <w:tcPr>
            <w:tcW w:w="4625" w:type="dxa"/>
          </w:tcPr>
          <w:p w14:paraId="0AFD9534" w14:textId="77777777" w:rsidR="00263735" w:rsidRDefault="00700E13" w:rsidP="00700E13">
            <w:pPr>
              <w:ind w:left="0" w:firstLine="0"/>
              <w:jc w:val="center"/>
            </w:pPr>
            <w:r>
              <w:rPr>
                <w:noProof/>
                <w:lang w:eastAsia="de-DE"/>
              </w:rPr>
              <w:drawing>
                <wp:inline distT="0" distB="0" distL="0" distR="0" wp14:anchorId="78A4276D" wp14:editId="14B20205">
                  <wp:extent cx="2491740" cy="1328928"/>
                  <wp:effectExtent l="0" t="0" r="0" b="0"/>
                  <wp:docPr id="2114" name="Bild 2114" descr="Macintosh HD:Users:thehoh:Documents:GITHUB:Technikerarbeit 2012:Dokumentation:GUI:3_main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hehoh:Documents:GITHUB:Technikerarbeit 2012:Dokumentation:GUI:3_mainau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1740" cy="1328928"/>
                          </a:xfrm>
                          <a:prstGeom prst="rect">
                            <a:avLst/>
                          </a:prstGeom>
                          <a:noFill/>
                          <a:ln>
                            <a:noFill/>
                          </a:ln>
                        </pic:spPr>
                      </pic:pic>
                    </a:graphicData>
                  </a:graphic>
                </wp:inline>
              </w:drawing>
            </w:r>
          </w:p>
          <w:p w14:paraId="091037A8" w14:textId="3D51AB5B" w:rsidR="00F733DA" w:rsidRDefault="00F733DA" w:rsidP="00A06224">
            <w:pPr>
              <w:pStyle w:val="Beschriftung"/>
              <w:jc w:val="center"/>
            </w:pPr>
            <w:r>
              <w:t>Hauptmenü-Automatik</w:t>
            </w:r>
          </w:p>
        </w:tc>
        <w:tc>
          <w:tcPr>
            <w:tcW w:w="4652" w:type="dxa"/>
          </w:tcPr>
          <w:p w14:paraId="01279622" w14:textId="77777777" w:rsidR="00263735" w:rsidRDefault="00700E13" w:rsidP="00700E13">
            <w:pPr>
              <w:ind w:left="0" w:firstLine="0"/>
              <w:jc w:val="center"/>
            </w:pPr>
            <w:r>
              <w:rPr>
                <w:noProof/>
                <w:lang w:eastAsia="de-DE"/>
              </w:rPr>
              <w:drawing>
                <wp:inline distT="0" distB="0" distL="0" distR="0" wp14:anchorId="16CBED9C" wp14:editId="28EBB243">
                  <wp:extent cx="2532858" cy="1350857"/>
                  <wp:effectExtent l="0" t="0" r="7620" b="0"/>
                  <wp:docPr id="2115" name="Bild 2115" descr="Macintosh HD:Users:thehoh:Documents:GITHUB:Technikerarbeit 2012:Dokumentation:GUI:4_mainaut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hehoh:Documents:GITHUB:Technikerarbeit 2012:Dokumentation:GUI:4_mainauto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3455" cy="1351175"/>
                          </a:xfrm>
                          <a:prstGeom prst="rect">
                            <a:avLst/>
                          </a:prstGeom>
                          <a:noFill/>
                          <a:ln>
                            <a:noFill/>
                          </a:ln>
                        </pic:spPr>
                      </pic:pic>
                    </a:graphicData>
                  </a:graphic>
                </wp:inline>
              </w:drawing>
            </w:r>
          </w:p>
          <w:p w14:paraId="4E33E1E0" w14:textId="66B7422F" w:rsidR="00F733DA" w:rsidRDefault="00F733DA" w:rsidP="00A06224">
            <w:pPr>
              <w:pStyle w:val="Beschriftung"/>
              <w:jc w:val="center"/>
            </w:pPr>
            <w:r>
              <w:t>Automatikmenü</w:t>
            </w:r>
          </w:p>
        </w:tc>
      </w:tr>
      <w:tr w:rsidR="00263735" w14:paraId="6AA35445" w14:textId="77777777" w:rsidTr="00D56375">
        <w:trPr>
          <w:trHeight w:val="2400"/>
        </w:trPr>
        <w:tc>
          <w:tcPr>
            <w:tcW w:w="4625" w:type="dxa"/>
          </w:tcPr>
          <w:p w14:paraId="1F72E8E2" w14:textId="77777777" w:rsidR="00263735" w:rsidRDefault="00700E13" w:rsidP="00700E13">
            <w:pPr>
              <w:ind w:left="0" w:firstLine="0"/>
              <w:jc w:val="center"/>
            </w:pPr>
            <w:r>
              <w:rPr>
                <w:noProof/>
                <w:lang w:eastAsia="de-DE"/>
              </w:rPr>
              <w:drawing>
                <wp:inline distT="0" distB="0" distL="0" distR="0" wp14:anchorId="119D65BE" wp14:editId="0AB70513">
                  <wp:extent cx="2491740" cy="1328928"/>
                  <wp:effectExtent l="0" t="0" r="0" b="0"/>
                  <wp:docPr id="2116" name="Bild 2116" descr="Macintosh HD:Users:thehoh:Documents:GITHUB:Technikerarbeit 2012:Dokumentation:GUI:5_main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ehoh:Documents:GITHUB:Technikerarbeit 2012:Dokumentation:GUI:5_mainhan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1740" cy="1328928"/>
                          </a:xfrm>
                          <a:prstGeom prst="rect">
                            <a:avLst/>
                          </a:prstGeom>
                          <a:noFill/>
                          <a:ln>
                            <a:noFill/>
                          </a:ln>
                        </pic:spPr>
                      </pic:pic>
                    </a:graphicData>
                  </a:graphic>
                </wp:inline>
              </w:drawing>
            </w:r>
          </w:p>
          <w:p w14:paraId="72FA08A6" w14:textId="165CE2F2" w:rsidR="00F733DA" w:rsidRDefault="00F733DA" w:rsidP="00A06224">
            <w:pPr>
              <w:pStyle w:val="Beschriftung"/>
              <w:jc w:val="center"/>
            </w:pPr>
            <w:r>
              <w:t>Hauptmenü-Hand</w:t>
            </w:r>
          </w:p>
        </w:tc>
        <w:tc>
          <w:tcPr>
            <w:tcW w:w="4652" w:type="dxa"/>
          </w:tcPr>
          <w:p w14:paraId="047B2447" w14:textId="77777777" w:rsidR="00263735" w:rsidRDefault="00700E13" w:rsidP="00700E13">
            <w:pPr>
              <w:ind w:left="0" w:firstLine="0"/>
              <w:jc w:val="center"/>
            </w:pPr>
            <w:r>
              <w:rPr>
                <w:noProof/>
                <w:lang w:eastAsia="de-DE"/>
              </w:rPr>
              <w:drawing>
                <wp:inline distT="0" distB="0" distL="0" distR="0" wp14:anchorId="0054F647" wp14:editId="1034FECF">
                  <wp:extent cx="2532857" cy="1350857"/>
                  <wp:effectExtent l="0" t="0" r="7620" b="0"/>
                  <wp:docPr id="2117" name="Bild 2117" descr="Macintosh HD:Users:thehoh:Documents:GITHUB:Technikerarbeit 2012:Dokumentation:GUI:6_mainhan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ehoh:Documents:GITHUB:Technikerarbeit 2012:Dokumentation:GUI:6_mainhand_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32857" cy="1350857"/>
                          </a:xfrm>
                          <a:prstGeom prst="rect">
                            <a:avLst/>
                          </a:prstGeom>
                          <a:noFill/>
                          <a:ln>
                            <a:noFill/>
                          </a:ln>
                        </pic:spPr>
                      </pic:pic>
                    </a:graphicData>
                  </a:graphic>
                </wp:inline>
              </w:drawing>
            </w:r>
          </w:p>
          <w:p w14:paraId="7D2AB65F" w14:textId="46E20B60" w:rsidR="00F733DA" w:rsidRDefault="00E6173E" w:rsidP="00A06224">
            <w:pPr>
              <w:pStyle w:val="Beschriftung"/>
              <w:jc w:val="center"/>
            </w:pPr>
            <w:r>
              <w:t>Hand Menü</w:t>
            </w:r>
          </w:p>
        </w:tc>
      </w:tr>
      <w:tr w:rsidR="00263735" w14:paraId="35B571A1" w14:textId="77777777" w:rsidTr="00D56375">
        <w:trPr>
          <w:trHeight w:val="2478"/>
        </w:trPr>
        <w:tc>
          <w:tcPr>
            <w:tcW w:w="4625" w:type="dxa"/>
          </w:tcPr>
          <w:p w14:paraId="313844D6" w14:textId="77777777" w:rsidR="00263735" w:rsidRDefault="00700E13" w:rsidP="00700E13">
            <w:pPr>
              <w:ind w:left="0" w:firstLine="0"/>
              <w:jc w:val="center"/>
            </w:pPr>
            <w:r>
              <w:rPr>
                <w:noProof/>
                <w:lang w:eastAsia="de-DE"/>
              </w:rPr>
              <w:drawing>
                <wp:inline distT="0" distB="0" distL="0" distR="0" wp14:anchorId="56065BA7" wp14:editId="6CDC8F56">
                  <wp:extent cx="2491740" cy="1328928"/>
                  <wp:effectExtent l="0" t="0" r="0" b="0"/>
                  <wp:docPr id="2118" name="Bild 2118" descr="Macintosh HD:Users:thehoh:Documents:GITHUB:Technikerarbeit 2012:Dokumentation:GUI:7_main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hehoh:Documents:GITHUB:Technikerarbeit 2012:Dokumentation:GUI:7_mainsetu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1740" cy="1328928"/>
                          </a:xfrm>
                          <a:prstGeom prst="rect">
                            <a:avLst/>
                          </a:prstGeom>
                          <a:noFill/>
                          <a:ln>
                            <a:noFill/>
                          </a:ln>
                        </pic:spPr>
                      </pic:pic>
                    </a:graphicData>
                  </a:graphic>
                </wp:inline>
              </w:drawing>
            </w:r>
          </w:p>
          <w:p w14:paraId="16E4BB5A" w14:textId="56B5A5A7" w:rsidR="00F733DA" w:rsidRDefault="00F733DA" w:rsidP="00A06224">
            <w:pPr>
              <w:pStyle w:val="Beschriftung"/>
              <w:jc w:val="center"/>
            </w:pPr>
            <w:r>
              <w:t>Hauptmenü-Einstellungen</w:t>
            </w:r>
          </w:p>
        </w:tc>
        <w:tc>
          <w:tcPr>
            <w:tcW w:w="4652" w:type="dxa"/>
          </w:tcPr>
          <w:p w14:paraId="39CB1E5E" w14:textId="77777777" w:rsidR="00263735" w:rsidRDefault="00700E13" w:rsidP="00700E13">
            <w:pPr>
              <w:ind w:left="0" w:firstLine="0"/>
              <w:jc w:val="center"/>
            </w:pPr>
            <w:r>
              <w:rPr>
                <w:noProof/>
                <w:lang w:eastAsia="de-DE"/>
              </w:rPr>
              <w:drawing>
                <wp:inline distT="0" distB="0" distL="0" distR="0" wp14:anchorId="499DB4AE" wp14:editId="12FAC762">
                  <wp:extent cx="2525607" cy="1346990"/>
                  <wp:effectExtent l="0" t="0" r="0" b="0"/>
                  <wp:docPr id="2119" name="Bild 2119" descr="Macintosh HD:Users:thehoh:Documents:GITHUB:Technikerarbeit 2012:Dokumentation:GUI:8_mai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hehoh:Documents:GITHUB:Technikerarbeit 2012:Dokumentation:GUI:8_mainvers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5607" cy="1346990"/>
                          </a:xfrm>
                          <a:prstGeom prst="rect">
                            <a:avLst/>
                          </a:prstGeom>
                          <a:noFill/>
                          <a:ln>
                            <a:noFill/>
                          </a:ln>
                        </pic:spPr>
                      </pic:pic>
                    </a:graphicData>
                  </a:graphic>
                </wp:inline>
              </w:drawing>
            </w:r>
          </w:p>
          <w:p w14:paraId="5FF42ED4" w14:textId="1DD4B696" w:rsidR="00A06224" w:rsidRDefault="00A06224" w:rsidP="00E74341">
            <w:pPr>
              <w:pStyle w:val="Beschriftung"/>
              <w:keepNext/>
              <w:jc w:val="center"/>
            </w:pPr>
            <w:r>
              <w:t>Version</w:t>
            </w:r>
          </w:p>
        </w:tc>
      </w:tr>
    </w:tbl>
    <w:p w14:paraId="00195DCE" w14:textId="5D321165" w:rsidR="00263735" w:rsidRPr="00263735" w:rsidRDefault="00E74341" w:rsidP="00E74341">
      <w:pPr>
        <w:pStyle w:val="Beschriftung"/>
        <w:ind w:firstLine="131"/>
      </w:pPr>
      <w:bookmarkStart w:id="2336" w:name="_Toc196152868"/>
      <w:r>
        <w:t xml:space="preserve">Abbildung </w:t>
      </w:r>
      <w:r>
        <w:fldChar w:fldCharType="begin"/>
      </w:r>
      <w:r>
        <w:instrText xml:space="preserve"> STYLEREF 2 \s </w:instrText>
      </w:r>
      <w:r>
        <w:fldChar w:fldCharType="separate"/>
      </w:r>
      <w:r>
        <w:rPr>
          <w:noProof/>
        </w:rPr>
        <w:t>8.3</w:t>
      </w:r>
      <w:r>
        <w:fldChar w:fldCharType="end"/>
      </w:r>
      <w:r>
        <w:t>.</w:t>
      </w:r>
      <w:r>
        <w:fldChar w:fldCharType="begin"/>
      </w:r>
      <w:r>
        <w:instrText xml:space="preserve"> SEQ Abbildung \* ARABIC \s 2 </w:instrText>
      </w:r>
      <w:r>
        <w:fldChar w:fldCharType="separate"/>
      </w:r>
      <w:r>
        <w:rPr>
          <w:noProof/>
        </w:rPr>
        <w:t>1</w:t>
      </w:r>
      <w:r>
        <w:fldChar w:fldCharType="end"/>
      </w:r>
      <w:r>
        <w:t>: Grafische Benutzeroberfläche</w:t>
      </w:r>
      <w:bookmarkEnd w:id="2336"/>
    </w:p>
    <w:p w14:paraId="1582A2AE" w14:textId="1FE0735C" w:rsidR="00656B87" w:rsidRDefault="00101F0B" w:rsidP="00E60F49">
      <w:pPr>
        <w:pStyle w:val="berschrift2"/>
      </w:pPr>
      <w:r>
        <w:br w:type="page"/>
      </w:r>
      <w:bookmarkStart w:id="2337" w:name="_Toc196153143"/>
      <w:r w:rsidR="00656B87" w:rsidRPr="00CB7D2E">
        <w:t>Datenblätter</w:t>
      </w:r>
      <w:bookmarkEnd w:id="2308"/>
      <w:bookmarkEnd w:id="2337"/>
    </w:p>
    <w:p w14:paraId="241F07D4" w14:textId="77777777" w:rsidR="00333CE3" w:rsidRPr="00CB7D2E" w:rsidRDefault="00333CE3" w:rsidP="00333CE3">
      <w:pPr>
        <w:pStyle w:val="berschrift3"/>
      </w:pPr>
      <w:bookmarkStart w:id="2338" w:name="_Toc320217342"/>
      <w:bookmarkStart w:id="2339" w:name="_Toc196153144"/>
      <w:r w:rsidRPr="00CB7D2E">
        <w:t>EA eDIP240B-7LWTP</w:t>
      </w:r>
      <w:bookmarkEnd w:id="2338"/>
      <w:bookmarkEnd w:id="2339"/>
    </w:p>
    <w:p w14:paraId="5FD1E37C" w14:textId="11677EE1" w:rsidR="00A3022D" w:rsidRDefault="00A3022D" w:rsidP="00E46278">
      <w:pPr>
        <w:ind w:left="0" w:firstLine="0"/>
      </w:pPr>
      <w:r>
        <w:br w:type="page"/>
      </w:r>
    </w:p>
    <w:p w14:paraId="05726A5F" w14:textId="050D006C" w:rsidR="00A3022D" w:rsidRDefault="00A3022D" w:rsidP="00E46278">
      <w:pPr>
        <w:ind w:left="0" w:firstLine="0"/>
      </w:pPr>
      <w:r>
        <w:br w:type="page"/>
      </w:r>
    </w:p>
    <w:p w14:paraId="7346FAB6" w14:textId="71ECD484" w:rsidR="00A3022D" w:rsidRDefault="00A3022D" w:rsidP="00E46278">
      <w:pPr>
        <w:ind w:left="0" w:firstLine="0"/>
      </w:pPr>
      <w:r>
        <w:br w:type="page"/>
      </w:r>
    </w:p>
    <w:p w14:paraId="4D813C22" w14:textId="699B96FB" w:rsidR="00A3022D" w:rsidRDefault="00A3022D" w:rsidP="00E46278">
      <w:pPr>
        <w:ind w:left="0" w:firstLine="0"/>
      </w:pPr>
      <w:r>
        <w:br w:type="page"/>
      </w:r>
    </w:p>
    <w:p w14:paraId="4AA651C4" w14:textId="4816190F" w:rsidR="00A3022D" w:rsidRDefault="00A3022D" w:rsidP="00E46278">
      <w:pPr>
        <w:ind w:left="0" w:firstLine="0"/>
      </w:pPr>
      <w:r>
        <w:br w:type="page"/>
      </w:r>
    </w:p>
    <w:p w14:paraId="2E8BE67D" w14:textId="575B5046" w:rsidR="00A3022D" w:rsidRDefault="00A3022D" w:rsidP="00E46278">
      <w:pPr>
        <w:ind w:left="0" w:firstLine="0"/>
      </w:pPr>
      <w:r>
        <w:br w:type="page"/>
      </w:r>
    </w:p>
    <w:p w14:paraId="3E9438FE" w14:textId="1FDA647E" w:rsidR="00A3022D" w:rsidRDefault="00A3022D" w:rsidP="00E46278">
      <w:pPr>
        <w:ind w:left="0" w:firstLine="0"/>
      </w:pPr>
      <w:r>
        <w:br w:type="page"/>
      </w:r>
    </w:p>
    <w:p w14:paraId="1AEA0BFB" w14:textId="2CD6EA45" w:rsidR="00A3022D" w:rsidRDefault="00A3022D" w:rsidP="00E46278">
      <w:pPr>
        <w:ind w:left="0" w:firstLine="0"/>
      </w:pPr>
      <w:r>
        <w:br w:type="page"/>
      </w:r>
    </w:p>
    <w:p w14:paraId="019ADB2C" w14:textId="61ED06CC" w:rsidR="00A3022D" w:rsidRDefault="00A3022D" w:rsidP="00E46278">
      <w:pPr>
        <w:ind w:left="0" w:firstLine="0"/>
      </w:pPr>
      <w:r>
        <w:br w:type="page"/>
      </w:r>
    </w:p>
    <w:p w14:paraId="59E283F4" w14:textId="4F819966" w:rsidR="00A3022D" w:rsidRDefault="00A3022D" w:rsidP="00E46278">
      <w:pPr>
        <w:ind w:left="0" w:firstLine="0"/>
      </w:pPr>
      <w:r>
        <w:br w:type="page"/>
      </w:r>
    </w:p>
    <w:p w14:paraId="4A4EE3AF" w14:textId="38D46839" w:rsidR="00A3022D" w:rsidRDefault="00A3022D" w:rsidP="00E46278">
      <w:pPr>
        <w:ind w:left="0" w:firstLine="0"/>
      </w:pPr>
      <w:r>
        <w:br w:type="page"/>
      </w:r>
    </w:p>
    <w:p w14:paraId="63D3363B" w14:textId="3937CB7D" w:rsidR="00A3022D" w:rsidRDefault="00A3022D" w:rsidP="00E46278">
      <w:pPr>
        <w:ind w:left="0" w:firstLine="0"/>
      </w:pPr>
      <w:r>
        <w:br w:type="page"/>
      </w:r>
    </w:p>
    <w:p w14:paraId="27DF366D" w14:textId="4A539984" w:rsidR="00A3022D" w:rsidRDefault="00A3022D" w:rsidP="00E46278">
      <w:pPr>
        <w:ind w:left="0" w:firstLine="0"/>
      </w:pPr>
      <w:r>
        <w:br w:type="page"/>
      </w:r>
    </w:p>
    <w:p w14:paraId="38B9C8A8" w14:textId="1445942C" w:rsidR="00A3022D" w:rsidRDefault="00A3022D" w:rsidP="00E46278">
      <w:pPr>
        <w:ind w:left="0" w:firstLine="0"/>
      </w:pPr>
      <w:r>
        <w:br w:type="page"/>
      </w:r>
    </w:p>
    <w:p w14:paraId="08A09A21" w14:textId="73D56000" w:rsidR="00A3022D" w:rsidRDefault="00A3022D" w:rsidP="00E46278">
      <w:pPr>
        <w:ind w:left="0" w:firstLine="0"/>
      </w:pPr>
      <w:r>
        <w:br w:type="page"/>
      </w:r>
    </w:p>
    <w:p w14:paraId="01FA211F" w14:textId="1263F45F" w:rsidR="00A3022D" w:rsidRDefault="00A3022D" w:rsidP="00E46278">
      <w:pPr>
        <w:ind w:left="0" w:firstLine="0"/>
      </w:pPr>
      <w:r>
        <w:br w:type="page"/>
      </w:r>
    </w:p>
    <w:p w14:paraId="7553294A" w14:textId="49801325" w:rsidR="00A3022D" w:rsidRDefault="00A3022D" w:rsidP="00E46278">
      <w:pPr>
        <w:ind w:left="0" w:firstLine="0"/>
      </w:pPr>
      <w:r>
        <w:br w:type="page"/>
      </w:r>
    </w:p>
    <w:p w14:paraId="3B871D69" w14:textId="2E7D367C" w:rsidR="00A3022D" w:rsidRDefault="00A3022D" w:rsidP="00E46278">
      <w:pPr>
        <w:ind w:left="0" w:firstLine="0"/>
      </w:pPr>
      <w:r>
        <w:br w:type="page"/>
      </w:r>
    </w:p>
    <w:p w14:paraId="1CDB9203" w14:textId="64A03673" w:rsidR="00A3022D" w:rsidRDefault="00A3022D" w:rsidP="00E46278">
      <w:pPr>
        <w:ind w:left="0" w:firstLine="0"/>
      </w:pPr>
      <w:r>
        <w:br w:type="page"/>
      </w:r>
    </w:p>
    <w:p w14:paraId="5BE46915" w14:textId="7BCDA84E" w:rsidR="00A3022D" w:rsidRDefault="00A3022D" w:rsidP="00E46278">
      <w:pPr>
        <w:ind w:left="0" w:firstLine="0"/>
      </w:pPr>
      <w:r>
        <w:br w:type="page"/>
      </w:r>
    </w:p>
    <w:p w14:paraId="694197DE" w14:textId="557C1B18" w:rsidR="00A3022D" w:rsidRDefault="00A3022D" w:rsidP="00A3022D">
      <w:pPr>
        <w:pStyle w:val="berschrift3"/>
      </w:pPr>
      <w:r>
        <w:br w:type="page"/>
      </w:r>
      <w:bookmarkStart w:id="2340" w:name="_Toc196153145"/>
      <w:r w:rsidR="00333CE3">
        <w:t xml:space="preserve">Vinculum </w:t>
      </w:r>
      <w:r>
        <w:t>VDrive2</w:t>
      </w:r>
      <w:bookmarkEnd w:id="2340"/>
    </w:p>
    <w:p w14:paraId="4C5DC6F5" w14:textId="77777777" w:rsidR="00A3022D" w:rsidRDefault="00A3022D" w:rsidP="00E46278">
      <w:pPr>
        <w:ind w:left="0" w:firstLine="0"/>
      </w:pPr>
      <w:r>
        <w:br w:type="page"/>
      </w:r>
    </w:p>
    <w:p w14:paraId="1E1DE457" w14:textId="014BB971" w:rsidR="00A3022D" w:rsidRDefault="00A3022D" w:rsidP="00E46278">
      <w:pPr>
        <w:ind w:left="0" w:firstLine="0"/>
      </w:pPr>
      <w:r>
        <w:br w:type="page"/>
      </w:r>
    </w:p>
    <w:p w14:paraId="15EB5C97" w14:textId="5D8C9E11" w:rsidR="00A3022D" w:rsidRDefault="00A3022D" w:rsidP="00E46278">
      <w:pPr>
        <w:ind w:left="0" w:firstLine="0"/>
      </w:pPr>
      <w:r>
        <w:br w:type="page"/>
      </w:r>
    </w:p>
    <w:p w14:paraId="4E6A42AC" w14:textId="3DCDC16F" w:rsidR="00A3022D" w:rsidRDefault="00A3022D" w:rsidP="00E46278">
      <w:pPr>
        <w:ind w:left="0" w:firstLine="0"/>
      </w:pPr>
      <w:r>
        <w:br w:type="page"/>
      </w:r>
    </w:p>
    <w:p w14:paraId="63D6AD93" w14:textId="6A6A6246" w:rsidR="00A3022D" w:rsidRDefault="00A3022D" w:rsidP="00E46278">
      <w:pPr>
        <w:ind w:left="0" w:firstLine="0"/>
      </w:pPr>
      <w:r>
        <w:br w:type="page"/>
      </w:r>
    </w:p>
    <w:p w14:paraId="4385430F" w14:textId="2E3AA721" w:rsidR="00A3022D" w:rsidRDefault="00A3022D" w:rsidP="00E46278">
      <w:pPr>
        <w:ind w:left="0" w:firstLine="0"/>
      </w:pPr>
      <w:r>
        <w:br w:type="page"/>
      </w:r>
    </w:p>
    <w:p w14:paraId="2413FF6C" w14:textId="71BDC296" w:rsidR="00A3022D" w:rsidRDefault="00A3022D" w:rsidP="00E46278">
      <w:pPr>
        <w:ind w:left="0" w:firstLine="0"/>
      </w:pPr>
      <w:r>
        <w:br w:type="page"/>
      </w:r>
    </w:p>
    <w:p w14:paraId="45F56202" w14:textId="0CF6C1F3" w:rsidR="009729E5" w:rsidRDefault="00A3022D" w:rsidP="009729E5">
      <w:pPr>
        <w:pStyle w:val="berschrift3"/>
      </w:pPr>
      <w:r>
        <w:br w:type="page"/>
      </w:r>
      <w:bookmarkStart w:id="2341" w:name="_Toc196153146"/>
      <w:r>
        <w:t>Gehäuse</w:t>
      </w:r>
      <w:bookmarkEnd w:id="2341"/>
    </w:p>
    <w:p w14:paraId="602ADAD3" w14:textId="3E64D772" w:rsidR="00A3022D" w:rsidRDefault="009729E5" w:rsidP="009729E5">
      <w:pPr>
        <w:pStyle w:val="berschrift3"/>
      </w:pPr>
      <w:r>
        <w:br w:type="page"/>
      </w:r>
      <w:bookmarkStart w:id="2342" w:name="_Toc196153147"/>
      <w:r>
        <w:t>Gleichrichter</w:t>
      </w:r>
      <w:bookmarkEnd w:id="2342"/>
    </w:p>
    <w:p w14:paraId="158C9595" w14:textId="5702006D" w:rsidR="009729E5" w:rsidRDefault="009729E5" w:rsidP="009729E5"/>
    <w:p w14:paraId="0CDEB63D" w14:textId="05647CFD" w:rsidR="009729E5" w:rsidRDefault="009729E5" w:rsidP="009729E5">
      <w:r>
        <w:br w:type="page"/>
      </w:r>
    </w:p>
    <w:p w14:paraId="13F0511D" w14:textId="77777777" w:rsidR="009729E5" w:rsidRPr="009729E5" w:rsidRDefault="009729E5" w:rsidP="009729E5">
      <w:r>
        <w:br w:type="page"/>
      </w:r>
    </w:p>
    <w:p w14:paraId="50DB021B" w14:textId="02090CDB" w:rsidR="002C6B46" w:rsidRDefault="00A3022D" w:rsidP="00E60F49">
      <w:pPr>
        <w:pStyle w:val="berschrift2"/>
      </w:pPr>
      <w:r>
        <w:br w:type="page"/>
      </w:r>
      <w:bookmarkStart w:id="2343" w:name="_Toc320217346"/>
      <w:bookmarkStart w:id="2344" w:name="_Toc196153148"/>
      <w:r w:rsidR="00656B87">
        <w:t>Dokumentations-CD</w:t>
      </w:r>
      <w:bookmarkEnd w:id="2343"/>
      <w:bookmarkEnd w:id="2344"/>
    </w:p>
    <w:sectPr w:rsidR="002C6B46" w:rsidSect="004124CD">
      <w:headerReference w:type="default" r:id="rId55"/>
      <w:footerReference w:type="even" r:id="rId56"/>
      <w:footerReference w:type="default" r:id="rId57"/>
      <w:headerReference w:type="first" r:id="rId58"/>
      <w:footerReference w:type="first" r:id="rId59"/>
      <w:pgSz w:w="11907" w:h="16840" w:code="9"/>
      <w:pgMar w:top="1134" w:right="964" w:bottom="1021" w:left="1304" w:header="680" w:footer="68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4" w:author="Dennis Hohmann" w:date="2012-04-14T18:29:00Z" w:initials="DH">
    <w:p w14:paraId="1A521FB4" w14:textId="4BE10243" w:rsidR="004D4334" w:rsidRDefault="004D4334">
      <w:pPr>
        <w:pStyle w:val="Kommentartext"/>
      </w:pPr>
      <w:r>
        <w:rPr>
          <w:rStyle w:val="Kommentarzeichen"/>
        </w:rPr>
        <w:annotationRef/>
      </w:r>
      <w:r>
        <w:t>Geschäftsform??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E63C8" w14:textId="77777777" w:rsidR="004D4334" w:rsidRDefault="004D4334" w:rsidP="002A4398">
      <w:pPr>
        <w:spacing w:line="240" w:lineRule="auto"/>
      </w:pPr>
      <w:r>
        <w:separator/>
      </w:r>
    </w:p>
  </w:endnote>
  <w:endnote w:type="continuationSeparator" w:id="0">
    <w:p w14:paraId="1EA4CC22" w14:textId="77777777" w:rsidR="004D4334" w:rsidRDefault="004D4334" w:rsidP="002A4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badi MT Condensed Light">
    <w:panose1 w:val="020B0306030101010103"/>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4B7C6" w14:textId="77777777" w:rsidR="004D4334" w:rsidRDefault="004D4334" w:rsidP="008A72E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B207225" w14:textId="77777777" w:rsidR="004D4334" w:rsidRDefault="004D4334" w:rsidP="008A72E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B0F62" w14:textId="77777777" w:rsidR="004D4334" w:rsidRDefault="004D4334" w:rsidP="008A72E5">
    <w:pPr>
      <w:pStyle w:val="Fuzeile"/>
      <w:framePr w:wrap="around" w:vAnchor="text" w:hAnchor="page" w:x="10845" w:y="5"/>
      <w:rPr>
        <w:rStyle w:val="Seitenzahl"/>
      </w:rPr>
    </w:pPr>
    <w:r>
      <w:rPr>
        <w:rStyle w:val="Seitenzahl"/>
      </w:rPr>
      <w:fldChar w:fldCharType="begin"/>
    </w:r>
    <w:r>
      <w:rPr>
        <w:rStyle w:val="Seitenzahl"/>
      </w:rPr>
      <w:instrText xml:space="preserve">PAGE  </w:instrText>
    </w:r>
    <w:r>
      <w:rPr>
        <w:rStyle w:val="Seitenzahl"/>
      </w:rPr>
      <w:fldChar w:fldCharType="separate"/>
    </w:r>
    <w:r w:rsidR="009D0691">
      <w:rPr>
        <w:rStyle w:val="Seitenzahl"/>
        <w:noProof/>
      </w:rPr>
      <w:t>4</w:t>
    </w:r>
    <w:r>
      <w:rPr>
        <w:rStyle w:val="Seitenzahl"/>
      </w:rPr>
      <w:fldChar w:fldCharType="end"/>
    </w:r>
  </w:p>
  <w:p w14:paraId="1DD8B8B2" w14:textId="0885364B" w:rsidR="004D4334" w:rsidRPr="00CC3104" w:rsidRDefault="004D4334" w:rsidP="008A72E5">
    <w:pPr>
      <w:pStyle w:val="Fuzeile"/>
      <w:ind w:right="360"/>
      <w:rPr>
        <w:rFonts w:cs="Arial"/>
      </w:rPr>
    </w:pPr>
    <w:r>
      <w:rPr>
        <w:rFonts w:cs="Arial"/>
      </w:rPr>
      <w:t>_____________________________________________________________________</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D65C5" w14:textId="77777777" w:rsidR="004D4334" w:rsidRPr="0054544A" w:rsidRDefault="004D4334" w:rsidP="004124CD">
    <w:pPr>
      <w:pStyle w:val="Fuzeile"/>
      <w:ind w:left="0" w:firstLine="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23605" w14:textId="77777777" w:rsidR="004D4334" w:rsidRDefault="004D4334" w:rsidP="002A4398">
      <w:pPr>
        <w:spacing w:line="240" w:lineRule="auto"/>
      </w:pPr>
      <w:r>
        <w:separator/>
      </w:r>
    </w:p>
  </w:footnote>
  <w:footnote w:type="continuationSeparator" w:id="0">
    <w:p w14:paraId="65CD2FAC" w14:textId="77777777" w:rsidR="004D4334" w:rsidRDefault="004D4334" w:rsidP="002A4398">
      <w:pPr>
        <w:spacing w:line="240" w:lineRule="auto"/>
      </w:pPr>
      <w:r>
        <w:continuationSeparator/>
      </w:r>
    </w:p>
  </w:footnote>
  <w:footnote w:id="1">
    <w:p w14:paraId="30186982" w14:textId="166C4810" w:rsidR="004D4334" w:rsidRPr="000030DF" w:rsidRDefault="004D4334">
      <w:pPr>
        <w:pStyle w:val="Funotentext"/>
        <w:rPr>
          <w:rPrChange w:id="24" w:author="Dennis Hohmann" w:date="2012-04-15T03:14:00Z">
            <w:rPr>
              <w:highlight w:val="yellow"/>
            </w:rPr>
          </w:rPrChange>
        </w:rPr>
      </w:pPr>
      <w:r w:rsidRPr="000030DF">
        <w:rPr>
          <w:rStyle w:val="Funotenzeichen"/>
          <w:rPrChange w:id="25" w:author="Dennis Hohmann" w:date="2012-04-15T03:14:00Z">
            <w:rPr>
              <w:rStyle w:val="Funotenzeichen"/>
              <w:highlight w:val="yellow"/>
            </w:rPr>
          </w:rPrChange>
        </w:rPr>
        <w:footnoteRef/>
      </w:r>
      <w:r w:rsidRPr="000030DF">
        <w:rPr>
          <w:rPrChange w:id="26" w:author="Dennis Hohmann" w:date="2012-04-15T03:14:00Z">
            <w:rPr>
              <w:highlight w:val="yellow"/>
            </w:rPr>
          </w:rPrChange>
        </w:rPr>
        <w:t xml:space="preserve"> </w:t>
      </w:r>
      <w:ins w:id="27" w:author="Dennis Hohmann" w:date="2012-04-14T18:44:00Z">
        <w:r w:rsidRPr="000030DF">
          <w:rPr>
            <w:rFonts w:ascii="Times New Roman" w:hAnsi="Times New Roman"/>
            <w:noProof/>
            <w:rPrChange w:id="28" w:author="Dennis Hohmann" w:date="2012-04-15T03:14:00Z">
              <w:rPr/>
            </w:rPrChange>
          </w:rPr>
          <w:t>(ELECTRONIC ASSEMBLY GmbH, 1)</w:t>
        </w:r>
      </w:ins>
      <w:del w:id="29" w:author="Dennis Hohmann" w:date="2012-04-14T18:44:00Z">
        <w:r w:rsidRPr="000030DF" w:rsidDel="003B2EAC">
          <w:rPr>
            <w:rFonts w:ascii="Times New Roman" w:hAnsi="Times New Roman"/>
            <w:noProof/>
            <w:rPrChange w:id="30" w:author="Dennis Hohmann" w:date="2012-04-15T03:14:00Z">
              <w:rPr>
                <w:rFonts w:ascii="Times New Roman" w:hAnsi="Times New Roman"/>
                <w:noProof/>
                <w:highlight w:val="yellow"/>
              </w:rPr>
            </w:rPrChange>
          </w:rPr>
          <w:delText>(Electronic Assembly, 1)</w:delText>
        </w:r>
      </w:del>
    </w:p>
  </w:footnote>
  <w:footnote w:id="2">
    <w:p w14:paraId="790DA09B" w14:textId="45BB7452" w:rsidR="004D4334" w:rsidRPr="000030DF" w:rsidRDefault="004D4334">
      <w:pPr>
        <w:pStyle w:val="Funotentext"/>
        <w:rPr>
          <w:rPrChange w:id="31" w:author="Dennis Hohmann" w:date="2012-04-15T03:14:00Z">
            <w:rPr>
              <w:highlight w:val="yellow"/>
            </w:rPr>
          </w:rPrChange>
        </w:rPr>
      </w:pPr>
      <w:r w:rsidRPr="000030DF">
        <w:rPr>
          <w:rStyle w:val="Funotenzeichen"/>
          <w:rPrChange w:id="32" w:author="Dennis Hohmann" w:date="2012-04-15T03:14:00Z">
            <w:rPr>
              <w:rStyle w:val="Funotenzeichen"/>
              <w:highlight w:val="yellow"/>
            </w:rPr>
          </w:rPrChange>
        </w:rPr>
        <w:footnoteRef/>
      </w:r>
      <w:r w:rsidRPr="000030DF">
        <w:rPr>
          <w:rPrChange w:id="33" w:author="Dennis Hohmann" w:date="2012-04-15T03:14:00Z">
            <w:rPr>
              <w:highlight w:val="yellow"/>
            </w:rPr>
          </w:rPrChange>
        </w:rPr>
        <w:t xml:space="preserve"> </w:t>
      </w:r>
      <w:ins w:id="34" w:author="Dennis Hohmann" w:date="2012-04-14T18:47:00Z">
        <w:r w:rsidRPr="000030DF">
          <w:rPr>
            <w:rFonts w:ascii="Times New Roman" w:hAnsi="Times New Roman"/>
            <w:noProof/>
            <w:rPrChange w:id="35" w:author="Dennis Hohmann" w:date="2012-04-15T03:14:00Z">
              <w:rPr/>
            </w:rPrChange>
          </w:rPr>
          <w:t>(Atmel Corporation, 1)</w:t>
        </w:r>
      </w:ins>
      <w:del w:id="36" w:author="Dennis Hohmann" w:date="2012-04-14T18:47:00Z">
        <w:r w:rsidRPr="000030DF" w:rsidDel="004A6044">
          <w:rPr>
            <w:rFonts w:ascii="Times New Roman" w:hAnsi="Times New Roman"/>
            <w:noProof/>
            <w:rPrChange w:id="37" w:author="Dennis Hohmann" w:date="2012-04-15T03:14:00Z">
              <w:rPr>
                <w:rFonts w:ascii="Times New Roman" w:hAnsi="Times New Roman"/>
                <w:noProof/>
                <w:highlight w:val="yellow"/>
              </w:rPr>
            </w:rPrChange>
          </w:rPr>
          <w:delText>(Atmel, 1)</w:delText>
        </w:r>
      </w:del>
    </w:p>
  </w:footnote>
  <w:footnote w:id="3">
    <w:p w14:paraId="7EC97305" w14:textId="6BE3CCC2" w:rsidR="004D4334" w:rsidRPr="000030DF" w:rsidRDefault="004D4334" w:rsidP="00856CE5">
      <w:pPr>
        <w:pStyle w:val="Funotentext"/>
        <w:rPr>
          <w:rFonts w:ascii="Times New Roman" w:hAnsi="Times New Roman"/>
          <w:noProof/>
          <w:rPrChange w:id="38" w:author="Dennis Hohmann" w:date="2012-04-15T03:14:00Z">
            <w:rPr>
              <w:rFonts w:ascii="Times New Roman" w:hAnsi="Times New Roman"/>
              <w:noProof/>
              <w:highlight w:val="yellow"/>
            </w:rPr>
          </w:rPrChange>
        </w:rPr>
      </w:pPr>
      <w:r w:rsidRPr="000030DF">
        <w:rPr>
          <w:rStyle w:val="Funotenzeichen"/>
          <w:rPrChange w:id="39" w:author="Dennis Hohmann" w:date="2012-04-15T03:14:00Z">
            <w:rPr>
              <w:rStyle w:val="Funotenzeichen"/>
              <w:highlight w:val="yellow"/>
            </w:rPr>
          </w:rPrChange>
        </w:rPr>
        <w:footnoteRef/>
      </w:r>
      <w:r w:rsidRPr="000030DF">
        <w:rPr>
          <w:rFonts w:ascii="Times New Roman" w:hAnsi="Times New Roman"/>
          <w:noProof/>
          <w:rPrChange w:id="40" w:author="Dennis Hohmann" w:date="2012-04-15T03:14:00Z">
            <w:rPr>
              <w:rFonts w:ascii="Times New Roman" w:hAnsi="Times New Roman"/>
              <w:noProof/>
              <w:highlight w:val="yellow"/>
            </w:rPr>
          </w:rPrChange>
        </w:rPr>
        <w:t xml:space="preserve"> </w:t>
      </w:r>
      <w:ins w:id="41" w:author="Dennis Hohmann" w:date="2012-04-14T18:47:00Z">
        <w:r w:rsidRPr="000030DF">
          <w:rPr>
            <w:rFonts w:ascii="Times New Roman" w:hAnsi="Times New Roman"/>
            <w:noProof/>
            <w:rPrChange w:id="42" w:author="Dennis Hohmann" w:date="2012-04-15T03:14:00Z">
              <w:rPr/>
            </w:rPrChange>
          </w:rPr>
          <w:t>(Atmel Corporation, 2)</w:t>
        </w:r>
        <w:r w:rsidRPr="000030DF" w:rsidDel="004A6044">
          <w:rPr>
            <w:rFonts w:ascii="Times New Roman" w:hAnsi="Times New Roman"/>
            <w:noProof/>
            <w:rPrChange w:id="43" w:author="Dennis Hohmann" w:date="2012-04-15T03:14:00Z">
              <w:rPr>
                <w:rFonts w:ascii="Times New Roman" w:hAnsi="Times New Roman"/>
                <w:noProof/>
                <w:highlight w:val="yellow"/>
              </w:rPr>
            </w:rPrChange>
          </w:rPr>
          <w:t xml:space="preserve"> </w:t>
        </w:r>
      </w:ins>
      <w:del w:id="44" w:author="Dennis Hohmann" w:date="2012-04-14T18:47:00Z">
        <w:r w:rsidRPr="000030DF" w:rsidDel="004A6044">
          <w:rPr>
            <w:rFonts w:ascii="Times New Roman" w:hAnsi="Times New Roman"/>
            <w:noProof/>
            <w:rPrChange w:id="45" w:author="Dennis Hohmann" w:date="2012-04-15T03:14:00Z">
              <w:rPr>
                <w:rFonts w:ascii="Times New Roman" w:hAnsi="Times New Roman"/>
                <w:noProof/>
                <w:highlight w:val="yellow"/>
              </w:rPr>
            </w:rPrChange>
          </w:rPr>
          <w:delText>(Atmel, 2)</w:delText>
        </w:r>
      </w:del>
    </w:p>
  </w:footnote>
  <w:footnote w:id="4">
    <w:p w14:paraId="7FAC15FD" w14:textId="0CCABB9D" w:rsidR="004D4334" w:rsidRPr="000030DF" w:rsidRDefault="004D4334">
      <w:pPr>
        <w:pStyle w:val="Funotentext"/>
        <w:rPr>
          <w:rPrChange w:id="46" w:author="Dennis Hohmann" w:date="2012-04-15T03:14:00Z">
            <w:rPr>
              <w:highlight w:val="yellow"/>
            </w:rPr>
          </w:rPrChange>
        </w:rPr>
      </w:pPr>
      <w:r w:rsidRPr="000030DF">
        <w:rPr>
          <w:rStyle w:val="Funotenzeichen"/>
          <w:rPrChange w:id="47" w:author="Dennis Hohmann" w:date="2012-04-15T03:14:00Z">
            <w:rPr>
              <w:rStyle w:val="Funotenzeichen"/>
              <w:highlight w:val="yellow"/>
            </w:rPr>
          </w:rPrChange>
        </w:rPr>
        <w:footnoteRef/>
      </w:r>
      <w:r w:rsidRPr="000030DF">
        <w:rPr>
          <w:rPrChange w:id="48" w:author="Dennis Hohmann" w:date="2012-04-15T03:14:00Z">
            <w:rPr>
              <w:highlight w:val="yellow"/>
            </w:rPr>
          </w:rPrChange>
        </w:rPr>
        <w:t xml:space="preserve"> </w:t>
      </w:r>
      <w:ins w:id="49" w:author="Dennis Hohmann" w:date="2012-04-14T18:47:00Z">
        <w:r w:rsidRPr="000030DF">
          <w:rPr>
            <w:rFonts w:ascii="Times New Roman" w:hAnsi="Times New Roman"/>
            <w:noProof/>
            <w:rPrChange w:id="50" w:author="Dennis Hohmann" w:date="2012-04-15T03:14:00Z">
              <w:rPr/>
            </w:rPrChange>
          </w:rPr>
          <w:t>(CadSoft Computer GmbH, 1)</w:t>
        </w:r>
      </w:ins>
      <w:del w:id="51" w:author="Dennis Hohmann" w:date="2012-04-14T18:47:00Z">
        <w:r w:rsidRPr="000030DF" w:rsidDel="004A6044">
          <w:rPr>
            <w:rFonts w:ascii="Times New Roman" w:hAnsi="Times New Roman"/>
            <w:noProof/>
            <w:rPrChange w:id="52" w:author="Dennis Hohmann" w:date="2012-04-15T03:14:00Z">
              <w:rPr>
                <w:rFonts w:ascii="Times New Roman" w:hAnsi="Times New Roman"/>
                <w:noProof/>
                <w:highlight w:val="yellow"/>
              </w:rPr>
            </w:rPrChange>
          </w:rPr>
          <w:delText>(CadSoft, 1)</w:delText>
        </w:r>
      </w:del>
    </w:p>
  </w:footnote>
  <w:footnote w:id="5">
    <w:p w14:paraId="3A287172" w14:textId="4BAABB7A" w:rsidR="004D4334" w:rsidRPr="006105FD" w:rsidRDefault="004D4334">
      <w:pPr>
        <w:pStyle w:val="Funotentext"/>
      </w:pPr>
      <w:r w:rsidRPr="000030DF">
        <w:rPr>
          <w:rStyle w:val="Funotenzeichen"/>
          <w:rPrChange w:id="53" w:author="Dennis Hohmann" w:date="2012-04-15T03:14:00Z">
            <w:rPr>
              <w:rStyle w:val="Funotenzeichen"/>
              <w:highlight w:val="yellow"/>
            </w:rPr>
          </w:rPrChange>
        </w:rPr>
        <w:footnoteRef/>
      </w:r>
      <w:r w:rsidRPr="000030DF">
        <w:rPr>
          <w:rPrChange w:id="54" w:author="Dennis Hohmann" w:date="2012-04-15T03:14:00Z">
            <w:rPr>
              <w:highlight w:val="yellow"/>
            </w:rPr>
          </w:rPrChange>
        </w:rPr>
        <w:t xml:space="preserve"> </w:t>
      </w:r>
      <w:ins w:id="55" w:author="Dennis Hohmann" w:date="2012-04-14T18:48:00Z">
        <w:r w:rsidRPr="000030DF">
          <w:rPr>
            <w:rFonts w:ascii="Times New Roman" w:hAnsi="Times New Roman"/>
            <w:noProof/>
            <w:rPrChange w:id="56" w:author="Dennis Hohmann" w:date="2012-04-15T03:14:00Z">
              <w:rPr/>
            </w:rPrChange>
          </w:rPr>
          <w:t>(CadSoft Computer GmbH, 2)</w:t>
        </w:r>
      </w:ins>
      <w:del w:id="57" w:author="Dennis Hohmann" w:date="2012-04-14T18:48:00Z">
        <w:r w:rsidRPr="006F7153" w:rsidDel="004A6044">
          <w:rPr>
            <w:rFonts w:ascii="Times New Roman" w:hAnsi="Times New Roman"/>
            <w:noProof/>
            <w:highlight w:val="yellow"/>
          </w:rPr>
          <w:delText>(CadSoft, 2)</w:delText>
        </w:r>
      </w:del>
    </w:p>
  </w:footnote>
  <w:footnote w:id="6">
    <w:p w14:paraId="03026A25" w14:textId="476D31D7" w:rsidR="004D4334" w:rsidRPr="007849D5" w:rsidRDefault="004D4334" w:rsidP="007849D5">
      <w:pPr>
        <w:pStyle w:val="Funotentext"/>
        <w:rPr>
          <w:rFonts w:ascii="Times New Roman" w:hAnsi="Times New Roman"/>
          <w:noProof/>
        </w:rPr>
      </w:pPr>
      <w:r>
        <w:rPr>
          <w:rStyle w:val="Funotenzeichen"/>
        </w:rPr>
        <w:footnoteRef/>
      </w:r>
      <w:r>
        <w:rPr>
          <w:rFonts w:ascii="Times New Roman" w:hAnsi="Times New Roman"/>
          <w:noProof/>
        </w:rPr>
        <w:t xml:space="preserve"> </w:t>
      </w:r>
      <w:ins w:id="63" w:author="Dennis Hohmann" w:date="2012-04-15T01:21:00Z">
        <w:r w:rsidRPr="00213233">
          <w:rPr>
            <w:rFonts w:ascii="Times New Roman" w:hAnsi="Times New Roman"/>
            <w:noProof/>
            <w:rPrChange w:id="64" w:author="Dennis Hohmann" w:date="2012-04-15T01:21:00Z">
              <w:rPr/>
            </w:rPrChange>
          </w:rPr>
          <w:t>(CadSoft Computer GmbH, 2)</w:t>
        </w:r>
      </w:ins>
      <w:del w:id="65" w:author="Dennis Hohmann" w:date="2012-04-15T01:20:00Z">
        <w:r w:rsidRPr="007C7800" w:rsidDel="00213233">
          <w:rPr>
            <w:rFonts w:ascii="Times New Roman" w:hAnsi="Times New Roman"/>
            <w:noProof/>
          </w:rPr>
          <w:delText>(CADSoft, 2)</w:delText>
        </w:r>
      </w:del>
    </w:p>
  </w:footnote>
  <w:footnote w:id="7">
    <w:p w14:paraId="56422288" w14:textId="73CC20E0" w:rsidR="004D4334" w:rsidRPr="00FA6F7D" w:rsidRDefault="004D4334">
      <w:pPr>
        <w:pStyle w:val="Funotentext"/>
      </w:pPr>
      <w:r w:rsidRPr="00C741EB">
        <w:rPr>
          <w:rStyle w:val="Funotenzeichen"/>
        </w:rPr>
        <w:footnoteRef/>
      </w:r>
      <w:r w:rsidRPr="00C741EB">
        <w:t xml:space="preserve"> </w:t>
      </w:r>
      <w:ins w:id="140" w:author="Dennis Hohmann" w:date="2012-04-15T01:40:00Z">
        <w:r w:rsidRPr="00C741EB">
          <w:rPr>
            <w:rFonts w:ascii="Times New Roman" w:hAnsi="Times New Roman"/>
            <w:noProof/>
            <w:rPrChange w:id="141" w:author="Dennis Hohmann" w:date="2012-04-15T01:40:00Z">
              <w:rPr/>
            </w:rPrChange>
          </w:rPr>
          <w:t>(Pollin Electronic GmbH, 2007)</w:t>
        </w:r>
      </w:ins>
      <w:del w:id="142" w:author="Dennis Hohmann" w:date="2012-04-15T01:39:00Z">
        <w:r w:rsidRPr="00FA6F7D" w:rsidDel="00C741EB">
          <w:rPr>
            <w:rFonts w:ascii="Times New Roman" w:hAnsi="Times New Roman"/>
            <w:noProof/>
          </w:rPr>
          <w:delText>(</w:delText>
        </w:r>
        <w:r w:rsidRPr="000F5DF6" w:rsidDel="00C741EB">
          <w:rPr>
            <w:rFonts w:ascii="Times New Roman" w:hAnsi="Times New Roman"/>
            <w:noProof/>
            <w:highlight w:val="red"/>
          </w:rPr>
          <w:delText>Pollin, 2007)</w:delText>
        </w:r>
      </w:del>
    </w:p>
  </w:footnote>
  <w:footnote w:id="8">
    <w:p w14:paraId="58FBEFC0" w14:textId="53D7D39D" w:rsidR="004D4334" w:rsidRDefault="004D4334">
      <w:pPr>
        <w:pStyle w:val="Funotentext"/>
      </w:pPr>
      <w:r>
        <w:rPr>
          <w:rStyle w:val="Funotenzeichen"/>
        </w:rPr>
        <w:footnoteRef/>
      </w:r>
      <w:r>
        <w:t xml:space="preserve"> </w:t>
      </w:r>
      <w:ins w:id="149" w:author="Dennis Hohmann" w:date="2012-04-15T01:41:00Z">
        <w:r w:rsidRPr="00C741EB">
          <w:rPr>
            <w:rFonts w:ascii="Times New Roman" w:hAnsi="Times New Roman"/>
            <w:noProof/>
            <w:rPrChange w:id="150" w:author="Dennis Hohmann" w:date="2012-04-15T01:41:00Z">
              <w:rPr/>
            </w:rPrChange>
          </w:rPr>
          <w:t>(Pollin Electronic GmbH, 2007)</w:t>
        </w:r>
      </w:ins>
      <w:del w:id="151" w:author="Dennis Hohmann" w:date="2012-04-15T01:41:00Z">
        <w:r w:rsidRPr="007F3858" w:rsidDel="00C741EB">
          <w:rPr>
            <w:rFonts w:ascii="Times New Roman" w:hAnsi="Times New Roman"/>
            <w:noProof/>
          </w:rPr>
          <w:delText>(Pollin, 2007)</w:delText>
        </w:r>
      </w:del>
    </w:p>
  </w:footnote>
  <w:footnote w:id="9">
    <w:p w14:paraId="2AE4021A" w14:textId="7C4555F8" w:rsidR="004D4334" w:rsidRPr="00EF1B20" w:rsidRDefault="004D4334">
      <w:pPr>
        <w:pStyle w:val="Funotentext"/>
      </w:pPr>
      <w:r>
        <w:rPr>
          <w:rStyle w:val="Funotenzeichen"/>
        </w:rPr>
        <w:footnoteRef/>
      </w:r>
      <w:r>
        <w:t xml:space="preserve"> </w:t>
      </w:r>
      <w:r w:rsidRPr="00EF1B20">
        <w:rPr>
          <w:rFonts w:ascii="Times New Roman" w:hAnsi="Times New Roman"/>
          <w:noProof/>
        </w:rPr>
        <w:t>(The SD Association, 1)</w:t>
      </w:r>
    </w:p>
  </w:footnote>
  <w:footnote w:id="10">
    <w:p w14:paraId="36D072C2" w14:textId="6C65CA84" w:rsidR="004D4334" w:rsidRPr="00385BF6" w:rsidRDefault="004D4334">
      <w:pPr>
        <w:pStyle w:val="Funotentext"/>
      </w:pPr>
      <w:r>
        <w:rPr>
          <w:rStyle w:val="Funotenzeichen"/>
        </w:rPr>
        <w:footnoteRef/>
      </w:r>
      <w:r>
        <w:t xml:space="preserve"> </w:t>
      </w:r>
      <w:ins w:id="163" w:author="Dennis Hohmann" w:date="2012-04-15T01:43:00Z">
        <w:r w:rsidRPr="00C741EB">
          <w:rPr>
            <w:rFonts w:ascii="Times New Roman" w:hAnsi="Times New Roman"/>
            <w:noProof/>
            <w:rPrChange w:id="164" w:author="Dennis Hohmann" w:date="2012-04-15T01:43:00Z">
              <w:rPr/>
            </w:rPrChange>
          </w:rPr>
          <w:t>(Future Technology Devices International Limited, 1)</w:t>
        </w:r>
      </w:ins>
      <w:del w:id="165" w:author="Dennis Hohmann" w:date="2012-04-15T01:43:00Z">
        <w:r w:rsidRPr="00385BF6" w:rsidDel="00C741EB">
          <w:rPr>
            <w:rFonts w:ascii="Times New Roman" w:hAnsi="Times New Roman"/>
            <w:noProof/>
          </w:rPr>
          <w:delText>(FTDI Chip, 1)</w:delText>
        </w:r>
      </w:del>
    </w:p>
  </w:footnote>
  <w:footnote w:id="11">
    <w:p w14:paraId="179BC681" w14:textId="0F25D501" w:rsidR="004D4334" w:rsidRPr="00410725" w:rsidRDefault="004D4334">
      <w:pPr>
        <w:pStyle w:val="Funotentext"/>
      </w:pPr>
      <w:r>
        <w:rPr>
          <w:rStyle w:val="Funotenzeichen"/>
        </w:rPr>
        <w:footnoteRef/>
      </w:r>
      <w:r>
        <w:t xml:space="preserve"> </w:t>
      </w:r>
      <w:r w:rsidRPr="00410725">
        <w:rPr>
          <w:rFonts w:ascii="Times New Roman" w:hAnsi="Times New Roman"/>
          <w:noProof/>
        </w:rPr>
        <w:t>(goCNC, 1)</w:t>
      </w:r>
    </w:p>
  </w:footnote>
  <w:footnote w:id="12">
    <w:p w14:paraId="6DEEC25A" w14:textId="7717C828" w:rsidR="004D4334" w:rsidRPr="00F8403F" w:rsidRDefault="004D4334">
      <w:pPr>
        <w:pStyle w:val="Funotentext"/>
      </w:pPr>
      <w:r w:rsidRPr="00F8403F">
        <w:rPr>
          <w:rStyle w:val="Funotenzeichen"/>
        </w:rPr>
        <w:footnoteRef/>
      </w:r>
      <w:r w:rsidRPr="00F8403F">
        <w:t xml:space="preserve"> </w:t>
      </w:r>
      <w:r w:rsidRPr="00F8403F">
        <w:rPr>
          <w:rFonts w:ascii="Times New Roman" w:hAnsi="Times New Roman"/>
          <w:noProof/>
        </w:rPr>
        <w:t>(MAXIM, 2003)</w:t>
      </w:r>
    </w:p>
  </w:footnote>
  <w:footnote w:id="13">
    <w:p w14:paraId="70D0191D" w14:textId="38821827" w:rsidR="004D4334" w:rsidRDefault="004D4334">
      <w:pPr>
        <w:pStyle w:val="Funotentext"/>
      </w:pPr>
      <w:ins w:id="917" w:author="Dennis Hohmann" w:date="2012-04-14T20:34:00Z">
        <w:r w:rsidRPr="00F8403F">
          <w:rPr>
            <w:rStyle w:val="Funotenzeichen"/>
          </w:rPr>
          <w:footnoteRef/>
        </w:r>
        <w:r w:rsidRPr="00F8403F">
          <w:t xml:space="preserve"> </w:t>
        </w:r>
      </w:ins>
      <w:ins w:id="918" w:author="Dennis Hohmann" w:date="2012-04-15T02:41:00Z">
        <w:r w:rsidRPr="00F8403F">
          <w:rPr>
            <w:rFonts w:ascii="Times New Roman" w:hAnsi="Times New Roman"/>
            <w:noProof/>
            <w:rPrChange w:id="919" w:author="Dennis Hohmann" w:date="2012-04-15T02:41:00Z">
              <w:rPr/>
            </w:rPrChange>
          </w:rPr>
          <w:t>(Atmel Corporation, 1)</w:t>
        </w:r>
      </w:ins>
    </w:p>
  </w:footnote>
  <w:footnote w:id="14">
    <w:p w14:paraId="1BAC9180" w14:textId="7F5D9566" w:rsidR="004D4334" w:rsidRPr="00FB0910" w:rsidRDefault="004D4334">
      <w:pPr>
        <w:pStyle w:val="Funotentext"/>
      </w:pPr>
      <w:r>
        <w:rPr>
          <w:rStyle w:val="Funotenzeichen"/>
        </w:rPr>
        <w:footnoteRef/>
      </w:r>
      <w:r>
        <w:t xml:space="preserve"> </w:t>
      </w:r>
      <w:r w:rsidRPr="005D618E">
        <w:rPr>
          <w:rFonts w:ascii="Times New Roman" w:hAnsi="Times New Roman"/>
          <w:noProof/>
        </w:rPr>
        <w:t>(Stanka, 2005)</w:t>
      </w:r>
    </w:p>
  </w:footnote>
  <w:footnote w:id="15">
    <w:p w14:paraId="1049CFEE" w14:textId="09B762CB" w:rsidR="004D4334" w:rsidRPr="002971E4" w:rsidRDefault="004D4334">
      <w:pPr>
        <w:pStyle w:val="Funotentext"/>
      </w:pPr>
      <w:r>
        <w:rPr>
          <w:rStyle w:val="Funotenzeichen"/>
        </w:rPr>
        <w:footnoteRef/>
      </w:r>
      <w:r>
        <w:t xml:space="preserve"> </w:t>
      </w:r>
      <w:r w:rsidRPr="002971E4">
        <w:rPr>
          <w:rFonts w:ascii="Times New Roman" w:hAnsi="Times New Roman"/>
          <w:noProof/>
        </w:rPr>
        <w:t>(Johnson, 2009)</w:t>
      </w:r>
    </w:p>
  </w:footnote>
  <w:footnote w:id="16">
    <w:p w14:paraId="60F2D835" w14:textId="36949D43" w:rsidR="004D4334" w:rsidRDefault="004D4334">
      <w:pPr>
        <w:pStyle w:val="Funotentext"/>
      </w:pPr>
      <w:r>
        <w:rPr>
          <w:rStyle w:val="Funotenzeichen"/>
        </w:rPr>
        <w:footnoteRef/>
      </w:r>
      <w:r>
        <w:t xml:space="preserve"> </w:t>
      </w:r>
      <w:r w:rsidRPr="00A36814">
        <w:rPr>
          <w:rFonts w:ascii="Times New Roman" w:hAnsi="Times New Roman"/>
          <w:noProof/>
        </w:rPr>
        <w:t>(Pollin Electronic GmbH, 2007)</w:t>
      </w:r>
    </w:p>
  </w:footnote>
  <w:footnote w:id="17">
    <w:p w14:paraId="4495F6DE" w14:textId="3F23F7A0" w:rsidR="004D4334" w:rsidRDefault="004D4334">
      <w:pPr>
        <w:pStyle w:val="Funotentext"/>
      </w:pPr>
      <w:r>
        <w:rPr>
          <w:rStyle w:val="Funotenzeichen"/>
        </w:rPr>
        <w:footnoteRef/>
      </w:r>
      <w:r>
        <w:t xml:space="preserve"> </w:t>
      </w:r>
      <w:r w:rsidRPr="00600CC3">
        <w:rPr>
          <w:rFonts w:ascii="Times New Roman" w:hAnsi="Times New Roman"/>
          <w:noProof/>
        </w:rPr>
        <w:t>(E-CALL, 2011)</w:t>
      </w:r>
    </w:p>
  </w:footnote>
  <w:footnote w:id="18">
    <w:p w14:paraId="05ED5C00" w14:textId="682106BD" w:rsidR="004D4334" w:rsidRDefault="004D4334">
      <w:pPr>
        <w:pStyle w:val="Funotentext"/>
      </w:pPr>
      <w:ins w:id="1389" w:author="Dennis Hohmann" w:date="2012-04-14T23:31:00Z">
        <w:r>
          <w:rPr>
            <w:rStyle w:val="Funotenzeichen"/>
          </w:rPr>
          <w:footnoteRef/>
        </w:r>
        <w:r>
          <w:t xml:space="preserve"> </w:t>
        </w:r>
        <w:r w:rsidRPr="00A357F6">
          <w:rPr>
            <w:rFonts w:ascii="Times New Roman" w:hAnsi="Times New Roman"/>
            <w:noProof/>
          </w:rPr>
          <w:t>(Fleury, Peter Fleury UART Library, 2006)</w:t>
        </w:r>
      </w:ins>
    </w:p>
  </w:footnote>
  <w:footnote w:id="19">
    <w:p w14:paraId="0CD137BB" w14:textId="3009957A" w:rsidR="004D4334" w:rsidDel="005D05D6" w:rsidRDefault="004D4334">
      <w:pPr>
        <w:pStyle w:val="Funotentext"/>
        <w:rPr>
          <w:del w:id="1446" w:author="Dennis Hohmann" w:date="2012-04-14T23:30:00Z"/>
        </w:rPr>
      </w:pPr>
      <w:r>
        <w:rPr>
          <w:rStyle w:val="Funotenzeichen"/>
        </w:rPr>
        <w:footnoteRef/>
      </w:r>
      <w:r>
        <w:t xml:space="preserve"> </w:t>
      </w:r>
      <w:del w:id="1447" w:author="Dennis Hohmann" w:date="2012-04-14T23:30:00Z">
        <w:r w:rsidRPr="00A357F6" w:rsidDel="005D05D6">
          <w:rPr>
            <w:rFonts w:ascii="Times New Roman" w:hAnsi="Times New Roman"/>
            <w:noProof/>
          </w:rPr>
          <w:delText>(Fleury, Peter Fleury UART Library, 2006)</w:delText>
        </w:r>
      </w:del>
    </w:p>
    <w:p w14:paraId="49F4ECAB" w14:textId="5153C14C" w:rsidR="004D4334" w:rsidRDefault="004D4334">
      <w:pPr>
        <w:pStyle w:val="Funotentext"/>
        <w:rPr>
          <w:rFonts w:ascii="Times New Roman" w:hAnsi="Times New Roman"/>
          <w:noProof/>
        </w:rPr>
      </w:pPr>
      <w:r w:rsidRPr="001C34DD">
        <w:rPr>
          <w:rFonts w:ascii="Times New Roman" w:hAnsi="Times New Roman"/>
          <w:noProof/>
        </w:rPr>
        <w:t>(Fleury, Peter Fleury I2C Master library, 2006)</w:t>
      </w:r>
    </w:p>
    <w:p w14:paraId="5AEDA173" w14:textId="77777777" w:rsidR="004D4334" w:rsidRDefault="004D4334">
      <w:pPr>
        <w:pStyle w:val="Funotentext"/>
      </w:pPr>
    </w:p>
  </w:footnote>
  <w:footnote w:id="20">
    <w:p w14:paraId="521C05DC" w14:textId="5D042D3F" w:rsidR="004D4334" w:rsidRPr="00463336" w:rsidRDefault="004D4334">
      <w:pPr>
        <w:pStyle w:val="Funotentext"/>
      </w:pPr>
      <w:r>
        <w:rPr>
          <w:rStyle w:val="Funotenzeichen"/>
        </w:rPr>
        <w:footnoteRef/>
      </w:r>
      <w:r>
        <w:rPr>
          <w:rFonts w:ascii="Times New Roman" w:hAnsi="Times New Roman"/>
          <w:noProof/>
        </w:rPr>
        <w:t xml:space="preserve"> </w:t>
      </w:r>
      <w:r w:rsidRPr="00463336">
        <w:rPr>
          <w:rFonts w:ascii="Times New Roman" w:hAnsi="Times New Roman"/>
          <w:noProof/>
        </w:rPr>
        <w:t>(Deutsches Institut für Normung e.V., 1)</w:t>
      </w:r>
    </w:p>
  </w:footnote>
  <w:footnote w:id="21">
    <w:p w14:paraId="4F4C42FB" w14:textId="25A86823" w:rsidR="004D4334" w:rsidRPr="0077167F" w:rsidRDefault="004D4334">
      <w:pPr>
        <w:pStyle w:val="Funotentext"/>
      </w:pPr>
      <w:r>
        <w:rPr>
          <w:rStyle w:val="Funotenzeichen"/>
        </w:rPr>
        <w:footnoteRef/>
      </w:r>
      <w:r>
        <w:t xml:space="preserve"> </w:t>
      </w:r>
      <w:r w:rsidRPr="00AE70E4">
        <w:rPr>
          <w:rFonts w:ascii="Times New Roman" w:hAnsi="Times New Roman"/>
          <w:noProof/>
        </w:rPr>
        <w:t>(Universität Karlsruhe, 1)</w:t>
      </w:r>
    </w:p>
  </w:footnote>
  <w:footnote w:id="22">
    <w:p w14:paraId="5FD78235" w14:textId="3ED77530" w:rsidR="004D4334" w:rsidRPr="00F270EA" w:rsidRDefault="004D4334">
      <w:pPr>
        <w:pStyle w:val="Funotentext"/>
      </w:pPr>
      <w:r>
        <w:rPr>
          <w:rStyle w:val="Funotenzeichen"/>
        </w:rPr>
        <w:footnoteRef/>
      </w:r>
      <w:r>
        <w:t xml:space="preserve"> </w:t>
      </w:r>
      <w:r w:rsidRPr="00F270EA">
        <w:rPr>
          <w:rFonts w:ascii="Times New Roman" w:hAnsi="Times New Roman"/>
          <w:noProof/>
        </w:rPr>
        <w:t>(www.goBlack.de, 1)</w:t>
      </w:r>
    </w:p>
  </w:footnote>
  <w:footnote w:id="23">
    <w:p w14:paraId="28C8E2F6" w14:textId="27E632B9" w:rsidR="004D4334" w:rsidRPr="008B1248" w:rsidRDefault="004D4334">
      <w:pPr>
        <w:pStyle w:val="Funotentext"/>
      </w:pPr>
      <w:r>
        <w:rPr>
          <w:rStyle w:val="Funotenzeichen"/>
        </w:rPr>
        <w:footnoteRef/>
      </w:r>
      <w:r>
        <w:t xml:space="preserve"> </w:t>
      </w:r>
      <w:r w:rsidRPr="008B1248">
        <w:rPr>
          <w:rFonts w:ascii="Times New Roman" w:hAnsi="Times New Roman"/>
          <w:noProof/>
        </w:rPr>
        <w:t>(www.goBlack.de, 1)</w:t>
      </w:r>
    </w:p>
  </w:footnote>
  <w:footnote w:id="24">
    <w:p w14:paraId="07D66718" w14:textId="28655C31" w:rsidR="004D4334" w:rsidRPr="004A1BD2" w:rsidRDefault="004D4334">
      <w:pPr>
        <w:pStyle w:val="Funotentext"/>
      </w:pPr>
      <w:r>
        <w:rPr>
          <w:rStyle w:val="Funotenzeichen"/>
        </w:rPr>
        <w:footnoteRef/>
      </w:r>
      <w:r>
        <w:t xml:space="preserve"> </w:t>
      </w:r>
      <w:r w:rsidRPr="004A1BD2">
        <w:rPr>
          <w:rFonts w:ascii="Times New Roman" w:hAnsi="Times New Roman"/>
          <w:noProof/>
        </w:rPr>
        <w:t>(LeitOn, 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90E9A" w14:textId="6846BB8F" w:rsidR="004D4334" w:rsidRPr="00066A27" w:rsidRDefault="004D4334" w:rsidP="00FC1A5F">
    <w:pPr>
      <w:pStyle w:val="Kopfzeile"/>
      <w:tabs>
        <w:tab w:val="clear" w:pos="4680"/>
        <w:tab w:val="clear" w:pos="9360"/>
      </w:tabs>
      <w:ind w:left="0" w:firstLine="0"/>
      <w:rPr>
        <w:rFonts w:cs="Arial"/>
      </w:rPr>
    </w:pPr>
    <w:r w:rsidRPr="00066A27">
      <w:rPr>
        <w:rFonts w:cs="Arial"/>
      </w:rPr>
      <w:t>Technikerarbeit 2012</w:t>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t>CNC-Steuerung</w:t>
    </w:r>
  </w:p>
  <w:p w14:paraId="641B0DCB" w14:textId="0DEC1B04" w:rsidR="004D4334" w:rsidRPr="007D102A" w:rsidRDefault="004D4334" w:rsidP="00574DDF">
    <w:pPr>
      <w:pStyle w:val="Kopfzeile"/>
      <w:tabs>
        <w:tab w:val="left" w:pos="3720"/>
      </w:tabs>
      <w:rPr>
        <w:rFonts w:cs="Arial"/>
      </w:rPr>
    </w:pPr>
    <w:r>
      <w:rPr>
        <w:rFonts w:cs="Arial"/>
      </w:rPr>
      <w:t>________________________________________________________________________</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47572" w14:textId="22BE8A33" w:rsidR="004D4334" w:rsidRPr="004124CD" w:rsidRDefault="004D4334" w:rsidP="004124CD">
    <w:pPr>
      <w:pStyle w:val="Kopfzeile"/>
      <w:tabs>
        <w:tab w:val="left" w:pos="3720"/>
      </w:tabs>
      <w:ind w:left="0" w:firstLine="0"/>
      <w:rPr>
        <w:rFonts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E04FF"/>
    <w:multiLevelType w:val="hybridMultilevel"/>
    <w:tmpl w:val="90188A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36E2259"/>
    <w:multiLevelType w:val="hybridMultilevel"/>
    <w:tmpl w:val="D952D40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1A8E7873"/>
    <w:multiLevelType w:val="hybridMultilevel"/>
    <w:tmpl w:val="6DA85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C906F0F"/>
    <w:multiLevelType w:val="hybridMultilevel"/>
    <w:tmpl w:val="BBDC8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8EF221C"/>
    <w:multiLevelType w:val="multilevel"/>
    <w:tmpl w:val="D44880E8"/>
    <w:lvl w:ilvl="0">
      <w:start w:val="1"/>
      <w:numFmt w:val="decimal"/>
      <w:pStyle w:val="Verzeichnis1"/>
      <w:lvlText w:val="%1"/>
      <w:lvlJc w:val="left"/>
      <w:pPr>
        <w:ind w:left="432" w:hanging="432"/>
      </w:pPr>
      <w:rPr>
        <w:rFonts w:hint="default"/>
      </w:rPr>
    </w:lvl>
    <w:lvl w:ilvl="1">
      <w:start w:val="1"/>
      <w:numFmt w:val="decimal"/>
      <w:pStyle w:val="Verzeichnis2"/>
      <w:lvlText w:val="%1.%2"/>
      <w:lvlJc w:val="left"/>
      <w:pPr>
        <w:ind w:left="576" w:hanging="576"/>
      </w:pPr>
      <w:rPr>
        <w:rFonts w:hint="default"/>
      </w:rPr>
    </w:lvl>
    <w:lvl w:ilvl="2">
      <w:start w:val="1"/>
      <w:numFmt w:val="decimal"/>
      <w:pStyle w:val="Link"/>
      <w:lvlText w:val="%1.%2.%3"/>
      <w:lvlJc w:val="left"/>
      <w:pPr>
        <w:ind w:left="720" w:hanging="720"/>
      </w:pPr>
      <w:rPr>
        <w:rFonts w:hint="default"/>
      </w:rPr>
    </w:lvl>
    <w:lvl w:ilvl="3">
      <w:start w:val="1"/>
      <w:numFmt w:val="decimal"/>
      <w:pStyle w:val="Sprechblasentext"/>
      <w:lvlText w:val="%1.%2.%3.%4"/>
      <w:lvlJc w:val="left"/>
      <w:pPr>
        <w:ind w:left="864" w:hanging="864"/>
      </w:pPr>
      <w:rPr>
        <w:rFonts w:hint="default"/>
      </w:rPr>
    </w:lvl>
    <w:lvl w:ilvl="4">
      <w:start w:val="1"/>
      <w:numFmt w:val="decimal"/>
      <w:pStyle w:val="SprechblasentextZeichen"/>
      <w:lvlText w:val="%1.%2.%3.%4.%5"/>
      <w:lvlJc w:val="left"/>
      <w:pPr>
        <w:ind w:left="1008" w:hanging="1008"/>
      </w:pPr>
      <w:rPr>
        <w:rFonts w:hint="default"/>
      </w:rPr>
    </w:lvl>
    <w:lvl w:ilvl="5">
      <w:start w:val="1"/>
      <w:numFmt w:val="decimal"/>
      <w:pStyle w:val="Verzeichnis3"/>
      <w:lvlText w:val="%1.%2.%3.%4.%5.%6"/>
      <w:lvlJc w:val="left"/>
      <w:pPr>
        <w:ind w:left="1152" w:hanging="1152"/>
      </w:pPr>
      <w:rPr>
        <w:rFonts w:hint="default"/>
      </w:rPr>
    </w:lvl>
    <w:lvl w:ilvl="6">
      <w:start w:val="1"/>
      <w:numFmt w:val="decimal"/>
      <w:pStyle w:val="berschrift11"/>
      <w:lvlText w:val="%1.%2.%3.%4.%5.%6.%7"/>
      <w:lvlJc w:val="left"/>
      <w:pPr>
        <w:ind w:left="1296" w:hanging="1296"/>
      </w:pPr>
      <w:rPr>
        <w:rFonts w:hint="default"/>
      </w:rPr>
    </w:lvl>
    <w:lvl w:ilvl="7">
      <w:start w:val="1"/>
      <w:numFmt w:val="decimal"/>
      <w:pStyle w:val="berschrift21"/>
      <w:lvlText w:val="%1.%2.%3.%4.%5.%6.%7.%8"/>
      <w:lvlJc w:val="left"/>
      <w:pPr>
        <w:ind w:left="1440" w:hanging="1440"/>
      </w:pPr>
      <w:rPr>
        <w:rFonts w:hint="default"/>
      </w:rPr>
    </w:lvl>
    <w:lvl w:ilvl="8">
      <w:start w:val="1"/>
      <w:numFmt w:val="decimal"/>
      <w:pStyle w:val="berschrift31"/>
      <w:lvlText w:val="%1.%2.%3.%4.%5.%6.%7.%8.%9"/>
      <w:lvlJc w:val="left"/>
      <w:pPr>
        <w:ind w:left="1584" w:hanging="1584"/>
      </w:pPr>
      <w:rPr>
        <w:rFonts w:hint="default"/>
      </w:rPr>
    </w:lvl>
  </w:abstractNum>
  <w:abstractNum w:abstractNumId="6">
    <w:nsid w:val="2E344B69"/>
    <w:multiLevelType w:val="hybridMultilevel"/>
    <w:tmpl w:val="8CBA5DEA"/>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nsid w:val="343F0EB2"/>
    <w:multiLevelType w:val="hybridMultilevel"/>
    <w:tmpl w:val="F9EEB320"/>
    <w:lvl w:ilvl="0" w:tplc="0409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721536"/>
    <w:multiLevelType w:val="multilevel"/>
    <w:tmpl w:val="38FA4A00"/>
    <w:lvl w:ilvl="0">
      <w:start w:val="1"/>
      <w:numFmt w:val="decimal"/>
      <w:pStyle w:val="berschrift1"/>
      <w:lvlText w:val="%1"/>
      <w:lvlJc w:val="left"/>
      <w:pPr>
        <w:ind w:left="432" w:hanging="432"/>
      </w:pPr>
      <w:rPr>
        <w:rFonts w:hint="default"/>
        <w:sz w:val="32"/>
        <w:szCs w:val="32"/>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nsid w:val="3F224C04"/>
    <w:multiLevelType w:val="hybridMultilevel"/>
    <w:tmpl w:val="033A3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F2C32E8"/>
    <w:multiLevelType w:val="hybridMultilevel"/>
    <w:tmpl w:val="3AD20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4BC32D4"/>
    <w:multiLevelType w:val="hybridMultilevel"/>
    <w:tmpl w:val="7E76D3F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555CF7"/>
    <w:multiLevelType w:val="hybridMultilevel"/>
    <w:tmpl w:val="5BE0F94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C84AEA"/>
    <w:multiLevelType w:val="hybridMultilevel"/>
    <w:tmpl w:val="5FD87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4A510B3"/>
    <w:multiLevelType w:val="hybridMultilevel"/>
    <w:tmpl w:val="B9522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835BA0"/>
    <w:multiLevelType w:val="hybridMultilevel"/>
    <w:tmpl w:val="7AC442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4350DAE"/>
    <w:multiLevelType w:val="hybridMultilevel"/>
    <w:tmpl w:val="22E4E56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77F3598"/>
    <w:multiLevelType w:val="hybridMultilevel"/>
    <w:tmpl w:val="7A66FC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1CF69AB"/>
    <w:multiLevelType w:val="hybridMultilevel"/>
    <w:tmpl w:val="125A83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B6D53A6"/>
    <w:multiLevelType w:val="hybridMultilevel"/>
    <w:tmpl w:val="926CC8B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7"/>
  </w:num>
  <w:num w:numId="4">
    <w:abstractNumId w:val="13"/>
  </w:num>
  <w:num w:numId="5">
    <w:abstractNumId w:val="9"/>
  </w:num>
  <w:num w:numId="6">
    <w:abstractNumId w:val="14"/>
  </w:num>
  <w:num w:numId="7">
    <w:abstractNumId w:val="4"/>
  </w:num>
  <w:num w:numId="8">
    <w:abstractNumId w:val="15"/>
  </w:num>
  <w:num w:numId="9">
    <w:abstractNumId w:val="17"/>
  </w:num>
  <w:num w:numId="10">
    <w:abstractNumId w:val="6"/>
  </w:num>
  <w:num w:numId="11">
    <w:abstractNumId w:val="18"/>
  </w:num>
  <w:num w:numId="12">
    <w:abstractNumId w:val="12"/>
  </w:num>
  <w:num w:numId="13">
    <w:abstractNumId w:val="0"/>
  </w:num>
  <w:num w:numId="14">
    <w:abstractNumId w:val="16"/>
  </w:num>
  <w:num w:numId="15">
    <w:abstractNumId w:val="2"/>
  </w:num>
  <w:num w:numId="16">
    <w:abstractNumId w:val="11"/>
  </w:num>
  <w:num w:numId="17">
    <w:abstractNumId w:val="1"/>
  </w:num>
  <w:num w:numId="18">
    <w:abstractNumId w:val="10"/>
  </w:num>
  <w:num w:numId="19">
    <w:abstractNumId w:val="3"/>
  </w:num>
  <w:num w:numId="20">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de-DE" w:vendorID="64" w:dllVersion="131078" w:nlCheck="1" w:checkStyle="1"/>
  <w:revisionView w:markup="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F9B"/>
    <w:rsid w:val="000030DF"/>
    <w:rsid w:val="0000318F"/>
    <w:rsid w:val="00003CD3"/>
    <w:rsid w:val="00005C95"/>
    <w:rsid w:val="0000652C"/>
    <w:rsid w:val="00013BDB"/>
    <w:rsid w:val="00013F7F"/>
    <w:rsid w:val="00014E07"/>
    <w:rsid w:val="00020425"/>
    <w:rsid w:val="00020671"/>
    <w:rsid w:val="00021F9D"/>
    <w:rsid w:val="0002332D"/>
    <w:rsid w:val="00023DC7"/>
    <w:rsid w:val="000250F7"/>
    <w:rsid w:val="00032583"/>
    <w:rsid w:val="000335E2"/>
    <w:rsid w:val="00034325"/>
    <w:rsid w:val="00034AFC"/>
    <w:rsid w:val="00034CB5"/>
    <w:rsid w:val="0003747B"/>
    <w:rsid w:val="00037EA8"/>
    <w:rsid w:val="00041215"/>
    <w:rsid w:val="00041EE7"/>
    <w:rsid w:val="00042064"/>
    <w:rsid w:val="0004277A"/>
    <w:rsid w:val="00042A42"/>
    <w:rsid w:val="000444AB"/>
    <w:rsid w:val="000444C5"/>
    <w:rsid w:val="00044C9C"/>
    <w:rsid w:val="0004597F"/>
    <w:rsid w:val="0005139B"/>
    <w:rsid w:val="00051757"/>
    <w:rsid w:val="00052DB1"/>
    <w:rsid w:val="00053D80"/>
    <w:rsid w:val="0005489F"/>
    <w:rsid w:val="00056B5E"/>
    <w:rsid w:val="0006108A"/>
    <w:rsid w:val="0006214E"/>
    <w:rsid w:val="00062B92"/>
    <w:rsid w:val="000650A3"/>
    <w:rsid w:val="00065A42"/>
    <w:rsid w:val="0006699B"/>
    <w:rsid w:val="00066A27"/>
    <w:rsid w:val="00066D30"/>
    <w:rsid w:val="00067199"/>
    <w:rsid w:val="00070057"/>
    <w:rsid w:val="0007481A"/>
    <w:rsid w:val="00074875"/>
    <w:rsid w:val="00076837"/>
    <w:rsid w:val="0007744D"/>
    <w:rsid w:val="000821AA"/>
    <w:rsid w:val="000821F9"/>
    <w:rsid w:val="000861DD"/>
    <w:rsid w:val="00087295"/>
    <w:rsid w:val="0008746E"/>
    <w:rsid w:val="00090E8A"/>
    <w:rsid w:val="00092845"/>
    <w:rsid w:val="00093C32"/>
    <w:rsid w:val="0009570F"/>
    <w:rsid w:val="00095750"/>
    <w:rsid w:val="000A0E2D"/>
    <w:rsid w:val="000A11BB"/>
    <w:rsid w:val="000A35EC"/>
    <w:rsid w:val="000A6A9F"/>
    <w:rsid w:val="000A77CE"/>
    <w:rsid w:val="000B07FB"/>
    <w:rsid w:val="000B22C4"/>
    <w:rsid w:val="000B237D"/>
    <w:rsid w:val="000B3080"/>
    <w:rsid w:val="000C0555"/>
    <w:rsid w:val="000C1C73"/>
    <w:rsid w:val="000C2078"/>
    <w:rsid w:val="000C2306"/>
    <w:rsid w:val="000C3E5A"/>
    <w:rsid w:val="000C420A"/>
    <w:rsid w:val="000C6F01"/>
    <w:rsid w:val="000D0CA2"/>
    <w:rsid w:val="000D15F4"/>
    <w:rsid w:val="000D2CFE"/>
    <w:rsid w:val="000D4189"/>
    <w:rsid w:val="000D43F7"/>
    <w:rsid w:val="000D6B34"/>
    <w:rsid w:val="000D72C9"/>
    <w:rsid w:val="000E051B"/>
    <w:rsid w:val="000E44A8"/>
    <w:rsid w:val="000E52F2"/>
    <w:rsid w:val="000E5803"/>
    <w:rsid w:val="000F055F"/>
    <w:rsid w:val="000F13D5"/>
    <w:rsid w:val="000F3B52"/>
    <w:rsid w:val="000F5DF6"/>
    <w:rsid w:val="000F796A"/>
    <w:rsid w:val="00101E41"/>
    <w:rsid w:val="00101F0B"/>
    <w:rsid w:val="00102969"/>
    <w:rsid w:val="00102D1B"/>
    <w:rsid w:val="001052CA"/>
    <w:rsid w:val="00106829"/>
    <w:rsid w:val="00106D15"/>
    <w:rsid w:val="00107DA5"/>
    <w:rsid w:val="00110B03"/>
    <w:rsid w:val="001112C4"/>
    <w:rsid w:val="00111BFC"/>
    <w:rsid w:val="00114410"/>
    <w:rsid w:val="00115466"/>
    <w:rsid w:val="00116330"/>
    <w:rsid w:val="00120112"/>
    <w:rsid w:val="00122D20"/>
    <w:rsid w:val="0012352C"/>
    <w:rsid w:val="001238FB"/>
    <w:rsid w:val="001247E4"/>
    <w:rsid w:val="0012553B"/>
    <w:rsid w:val="001305A9"/>
    <w:rsid w:val="00130B08"/>
    <w:rsid w:val="00130BBD"/>
    <w:rsid w:val="001340AD"/>
    <w:rsid w:val="00134580"/>
    <w:rsid w:val="00135EFD"/>
    <w:rsid w:val="001374B6"/>
    <w:rsid w:val="001376A2"/>
    <w:rsid w:val="00137968"/>
    <w:rsid w:val="001379FB"/>
    <w:rsid w:val="0014197A"/>
    <w:rsid w:val="0014465C"/>
    <w:rsid w:val="00144F22"/>
    <w:rsid w:val="00146EA2"/>
    <w:rsid w:val="00147560"/>
    <w:rsid w:val="00150092"/>
    <w:rsid w:val="00150204"/>
    <w:rsid w:val="00150F00"/>
    <w:rsid w:val="00154842"/>
    <w:rsid w:val="00154C82"/>
    <w:rsid w:val="00155C1B"/>
    <w:rsid w:val="001568CA"/>
    <w:rsid w:val="001600AF"/>
    <w:rsid w:val="00161B7F"/>
    <w:rsid w:val="00161DA1"/>
    <w:rsid w:val="00162AF4"/>
    <w:rsid w:val="0016499C"/>
    <w:rsid w:val="001653DB"/>
    <w:rsid w:val="00167780"/>
    <w:rsid w:val="001678CC"/>
    <w:rsid w:val="00167BE6"/>
    <w:rsid w:val="00170312"/>
    <w:rsid w:val="0017190F"/>
    <w:rsid w:val="00172589"/>
    <w:rsid w:val="001769A5"/>
    <w:rsid w:val="00176AB6"/>
    <w:rsid w:val="00177E31"/>
    <w:rsid w:val="00180C65"/>
    <w:rsid w:val="001815DE"/>
    <w:rsid w:val="001829D9"/>
    <w:rsid w:val="00182D48"/>
    <w:rsid w:val="0018310D"/>
    <w:rsid w:val="00185677"/>
    <w:rsid w:val="00186C9B"/>
    <w:rsid w:val="00186E1B"/>
    <w:rsid w:val="0018724B"/>
    <w:rsid w:val="00187B56"/>
    <w:rsid w:val="00187D6C"/>
    <w:rsid w:val="001922BF"/>
    <w:rsid w:val="00193016"/>
    <w:rsid w:val="0019446F"/>
    <w:rsid w:val="001944FC"/>
    <w:rsid w:val="00196139"/>
    <w:rsid w:val="001A1356"/>
    <w:rsid w:val="001A4946"/>
    <w:rsid w:val="001B077E"/>
    <w:rsid w:val="001B0D83"/>
    <w:rsid w:val="001B2A11"/>
    <w:rsid w:val="001B3A7C"/>
    <w:rsid w:val="001B6DB5"/>
    <w:rsid w:val="001B7DAE"/>
    <w:rsid w:val="001C34DD"/>
    <w:rsid w:val="001C39CB"/>
    <w:rsid w:val="001C3BFB"/>
    <w:rsid w:val="001C5157"/>
    <w:rsid w:val="001C5318"/>
    <w:rsid w:val="001C5DD9"/>
    <w:rsid w:val="001C6B1A"/>
    <w:rsid w:val="001D0536"/>
    <w:rsid w:val="001D1240"/>
    <w:rsid w:val="001D4838"/>
    <w:rsid w:val="001D6AB0"/>
    <w:rsid w:val="001D6F03"/>
    <w:rsid w:val="001E0A31"/>
    <w:rsid w:val="001E2FFB"/>
    <w:rsid w:val="001E4B95"/>
    <w:rsid w:val="001E4F4D"/>
    <w:rsid w:val="001E513D"/>
    <w:rsid w:val="001E53DD"/>
    <w:rsid w:val="001E56AB"/>
    <w:rsid w:val="001E6330"/>
    <w:rsid w:val="001E63E8"/>
    <w:rsid w:val="001F0157"/>
    <w:rsid w:val="001F0E04"/>
    <w:rsid w:val="001F2D9C"/>
    <w:rsid w:val="001F2EED"/>
    <w:rsid w:val="001F2FC4"/>
    <w:rsid w:val="001F3349"/>
    <w:rsid w:val="001F53BA"/>
    <w:rsid w:val="001F5996"/>
    <w:rsid w:val="001F6E7F"/>
    <w:rsid w:val="001F7CE0"/>
    <w:rsid w:val="00204866"/>
    <w:rsid w:val="00206EFB"/>
    <w:rsid w:val="002078D9"/>
    <w:rsid w:val="0020795E"/>
    <w:rsid w:val="00210452"/>
    <w:rsid w:val="00211596"/>
    <w:rsid w:val="00212538"/>
    <w:rsid w:val="00213233"/>
    <w:rsid w:val="0021405B"/>
    <w:rsid w:val="0021746A"/>
    <w:rsid w:val="00220105"/>
    <w:rsid w:val="002205FF"/>
    <w:rsid w:val="00226207"/>
    <w:rsid w:val="00230237"/>
    <w:rsid w:val="00233FB0"/>
    <w:rsid w:val="002362E4"/>
    <w:rsid w:val="0023779D"/>
    <w:rsid w:val="002447F1"/>
    <w:rsid w:val="00247CB7"/>
    <w:rsid w:val="00247F38"/>
    <w:rsid w:val="00250369"/>
    <w:rsid w:val="00250C46"/>
    <w:rsid w:val="002521F2"/>
    <w:rsid w:val="002522C4"/>
    <w:rsid w:val="002526D3"/>
    <w:rsid w:val="0025442E"/>
    <w:rsid w:val="002544C8"/>
    <w:rsid w:val="00254779"/>
    <w:rsid w:val="00255A43"/>
    <w:rsid w:val="002563C6"/>
    <w:rsid w:val="0025673E"/>
    <w:rsid w:val="002614B0"/>
    <w:rsid w:val="00261818"/>
    <w:rsid w:val="00263735"/>
    <w:rsid w:val="00263DB1"/>
    <w:rsid w:val="00264051"/>
    <w:rsid w:val="002643EB"/>
    <w:rsid w:val="00266947"/>
    <w:rsid w:val="00270F1E"/>
    <w:rsid w:val="00281F67"/>
    <w:rsid w:val="002866E5"/>
    <w:rsid w:val="0028679A"/>
    <w:rsid w:val="0029078E"/>
    <w:rsid w:val="00290B6A"/>
    <w:rsid w:val="00291F4A"/>
    <w:rsid w:val="0029234E"/>
    <w:rsid w:val="00293FCF"/>
    <w:rsid w:val="002946CD"/>
    <w:rsid w:val="00294DA0"/>
    <w:rsid w:val="00295158"/>
    <w:rsid w:val="0029630A"/>
    <w:rsid w:val="002971E4"/>
    <w:rsid w:val="0029775E"/>
    <w:rsid w:val="002979C2"/>
    <w:rsid w:val="00297BA0"/>
    <w:rsid w:val="00297ED2"/>
    <w:rsid w:val="002A2FFF"/>
    <w:rsid w:val="002A4398"/>
    <w:rsid w:val="002A48AC"/>
    <w:rsid w:val="002A6CAD"/>
    <w:rsid w:val="002B0371"/>
    <w:rsid w:val="002B0CE3"/>
    <w:rsid w:val="002B79AF"/>
    <w:rsid w:val="002C531A"/>
    <w:rsid w:val="002C6526"/>
    <w:rsid w:val="002C6B46"/>
    <w:rsid w:val="002C757E"/>
    <w:rsid w:val="002D78E5"/>
    <w:rsid w:val="002D7BEC"/>
    <w:rsid w:val="002E039A"/>
    <w:rsid w:val="002E3BC3"/>
    <w:rsid w:val="002E5018"/>
    <w:rsid w:val="002E58D4"/>
    <w:rsid w:val="002E5C5D"/>
    <w:rsid w:val="002F124F"/>
    <w:rsid w:val="002F151B"/>
    <w:rsid w:val="002F2E07"/>
    <w:rsid w:val="002F4D60"/>
    <w:rsid w:val="002F655F"/>
    <w:rsid w:val="002F6ABA"/>
    <w:rsid w:val="002F7C3D"/>
    <w:rsid w:val="00300001"/>
    <w:rsid w:val="00300235"/>
    <w:rsid w:val="00301AFF"/>
    <w:rsid w:val="00301CC8"/>
    <w:rsid w:val="00302908"/>
    <w:rsid w:val="003033D2"/>
    <w:rsid w:val="00304D2C"/>
    <w:rsid w:val="00305BE8"/>
    <w:rsid w:val="00305F31"/>
    <w:rsid w:val="003062FB"/>
    <w:rsid w:val="00306F8E"/>
    <w:rsid w:val="00307797"/>
    <w:rsid w:val="0031092B"/>
    <w:rsid w:val="00311621"/>
    <w:rsid w:val="003136A1"/>
    <w:rsid w:val="003141A0"/>
    <w:rsid w:val="003149B4"/>
    <w:rsid w:val="00314FFE"/>
    <w:rsid w:val="00315859"/>
    <w:rsid w:val="003171EA"/>
    <w:rsid w:val="00322295"/>
    <w:rsid w:val="00325EBB"/>
    <w:rsid w:val="00325FBD"/>
    <w:rsid w:val="003309AD"/>
    <w:rsid w:val="003328F7"/>
    <w:rsid w:val="00332DAE"/>
    <w:rsid w:val="00333123"/>
    <w:rsid w:val="00333CE3"/>
    <w:rsid w:val="0033407D"/>
    <w:rsid w:val="00340B42"/>
    <w:rsid w:val="00342261"/>
    <w:rsid w:val="003427AE"/>
    <w:rsid w:val="00342A94"/>
    <w:rsid w:val="00343AD9"/>
    <w:rsid w:val="0034675E"/>
    <w:rsid w:val="00346F1C"/>
    <w:rsid w:val="003501E5"/>
    <w:rsid w:val="00351D55"/>
    <w:rsid w:val="00351F36"/>
    <w:rsid w:val="00351FDA"/>
    <w:rsid w:val="00354597"/>
    <w:rsid w:val="00354A7F"/>
    <w:rsid w:val="00355016"/>
    <w:rsid w:val="00356418"/>
    <w:rsid w:val="0035734C"/>
    <w:rsid w:val="00360705"/>
    <w:rsid w:val="00362A71"/>
    <w:rsid w:val="003642CE"/>
    <w:rsid w:val="00364A11"/>
    <w:rsid w:val="0036508D"/>
    <w:rsid w:val="0036565B"/>
    <w:rsid w:val="0036687E"/>
    <w:rsid w:val="00372F45"/>
    <w:rsid w:val="003745CD"/>
    <w:rsid w:val="003753CD"/>
    <w:rsid w:val="003769A1"/>
    <w:rsid w:val="00377D74"/>
    <w:rsid w:val="00381EEB"/>
    <w:rsid w:val="00382C7D"/>
    <w:rsid w:val="0038494C"/>
    <w:rsid w:val="00385BF6"/>
    <w:rsid w:val="00386459"/>
    <w:rsid w:val="00386A7B"/>
    <w:rsid w:val="00387885"/>
    <w:rsid w:val="0039156A"/>
    <w:rsid w:val="00391E63"/>
    <w:rsid w:val="00392C86"/>
    <w:rsid w:val="0039603E"/>
    <w:rsid w:val="003A2474"/>
    <w:rsid w:val="003A2BEE"/>
    <w:rsid w:val="003A7D38"/>
    <w:rsid w:val="003B1AFF"/>
    <w:rsid w:val="003B1EA2"/>
    <w:rsid w:val="003B2EAC"/>
    <w:rsid w:val="003B4567"/>
    <w:rsid w:val="003B569F"/>
    <w:rsid w:val="003B599B"/>
    <w:rsid w:val="003B7EC8"/>
    <w:rsid w:val="003C086E"/>
    <w:rsid w:val="003C14D1"/>
    <w:rsid w:val="003C15BB"/>
    <w:rsid w:val="003C55F9"/>
    <w:rsid w:val="003C729F"/>
    <w:rsid w:val="003C79C3"/>
    <w:rsid w:val="003D339D"/>
    <w:rsid w:val="003D512B"/>
    <w:rsid w:val="003D51A7"/>
    <w:rsid w:val="003D61FB"/>
    <w:rsid w:val="003E219F"/>
    <w:rsid w:val="003E3CAC"/>
    <w:rsid w:val="003E57C2"/>
    <w:rsid w:val="003F0587"/>
    <w:rsid w:val="003F3BA3"/>
    <w:rsid w:val="003F730E"/>
    <w:rsid w:val="00400FB8"/>
    <w:rsid w:val="0040293A"/>
    <w:rsid w:val="00403705"/>
    <w:rsid w:val="004047A4"/>
    <w:rsid w:val="00406360"/>
    <w:rsid w:val="004067CE"/>
    <w:rsid w:val="00406BC2"/>
    <w:rsid w:val="004102E2"/>
    <w:rsid w:val="00410725"/>
    <w:rsid w:val="00411545"/>
    <w:rsid w:val="004116C8"/>
    <w:rsid w:val="004124CD"/>
    <w:rsid w:val="00412699"/>
    <w:rsid w:val="004136B6"/>
    <w:rsid w:val="00413B28"/>
    <w:rsid w:val="00413E2F"/>
    <w:rsid w:val="00414BA6"/>
    <w:rsid w:val="004156F6"/>
    <w:rsid w:val="00415988"/>
    <w:rsid w:val="0042395B"/>
    <w:rsid w:val="0042480E"/>
    <w:rsid w:val="00425388"/>
    <w:rsid w:val="004255AE"/>
    <w:rsid w:val="00430022"/>
    <w:rsid w:val="0043066E"/>
    <w:rsid w:val="00433CA4"/>
    <w:rsid w:val="00434E12"/>
    <w:rsid w:val="00436544"/>
    <w:rsid w:val="00436F50"/>
    <w:rsid w:val="00437D04"/>
    <w:rsid w:val="0044034B"/>
    <w:rsid w:val="0044114C"/>
    <w:rsid w:val="00443BEB"/>
    <w:rsid w:val="004449C3"/>
    <w:rsid w:val="00446678"/>
    <w:rsid w:val="0044751F"/>
    <w:rsid w:val="00447E1C"/>
    <w:rsid w:val="004502BB"/>
    <w:rsid w:val="00452E72"/>
    <w:rsid w:val="00454E94"/>
    <w:rsid w:val="00454FE7"/>
    <w:rsid w:val="00455A4D"/>
    <w:rsid w:val="004562F7"/>
    <w:rsid w:val="00456F49"/>
    <w:rsid w:val="004612BF"/>
    <w:rsid w:val="00461F22"/>
    <w:rsid w:val="00462E08"/>
    <w:rsid w:val="00463336"/>
    <w:rsid w:val="004662D1"/>
    <w:rsid w:val="00467652"/>
    <w:rsid w:val="00470D3F"/>
    <w:rsid w:val="00473CA9"/>
    <w:rsid w:val="00474C3B"/>
    <w:rsid w:val="00480493"/>
    <w:rsid w:val="00480DFB"/>
    <w:rsid w:val="00482993"/>
    <w:rsid w:val="0048303B"/>
    <w:rsid w:val="004855F1"/>
    <w:rsid w:val="00486BE8"/>
    <w:rsid w:val="004877B2"/>
    <w:rsid w:val="0048794C"/>
    <w:rsid w:val="00490625"/>
    <w:rsid w:val="004913A9"/>
    <w:rsid w:val="00491E7B"/>
    <w:rsid w:val="00494FE4"/>
    <w:rsid w:val="00496571"/>
    <w:rsid w:val="00496B91"/>
    <w:rsid w:val="00497CC7"/>
    <w:rsid w:val="004A0744"/>
    <w:rsid w:val="004A0BA9"/>
    <w:rsid w:val="004A1BD2"/>
    <w:rsid w:val="004A522D"/>
    <w:rsid w:val="004A6044"/>
    <w:rsid w:val="004B0284"/>
    <w:rsid w:val="004B1866"/>
    <w:rsid w:val="004B207B"/>
    <w:rsid w:val="004B3DD0"/>
    <w:rsid w:val="004B5754"/>
    <w:rsid w:val="004B6261"/>
    <w:rsid w:val="004B7A81"/>
    <w:rsid w:val="004C264A"/>
    <w:rsid w:val="004C2CC7"/>
    <w:rsid w:val="004C462A"/>
    <w:rsid w:val="004C499F"/>
    <w:rsid w:val="004C4EA0"/>
    <w:rsid w:val="004C54E6"/>
    <w:rsid w:val="004C553E"/>
    <w:rsid w:val="004D2EDD"/>
    <w:rsid w:val="004D3FA2"/>
    <w:rsid w:val="004D4334"/>
    <w:rsid w:val="004D5D47"/>
    <w:rsid w:val="004D680C"/>
    <w:rsid w:val="004D786D"/>
    <w:rsid w:val="004E0FD6"/>
    <w:rsid w:val="004E2C5C"/>
    <w:rsid w:val="004E61CD"/>
    <w:rsid w:val="004E7764"/>
    <w:rsid w:val="004E7BF7"/>
    <w:rsid w:val="004F02AC"/>
    <w:rsid w:val="004F25D7"/>
    <w:rsid w:val="004F28CF"/>
    <w:rsid w:val="004F49A7"/>
    <w:rsid w:val="004F76CB"/>
    <w:rsid w:val="005003A1"/>
    <w:rsid w:val="00501DAE"/>
    <w:rsid w:val="005029D7"/>
    <w:rsid w:val="00502D23"/>
    <w:rsid w:val="0050430F"/>
    <w:rsid w:val="005049D4"/>
    <w:rsid w:val="00504E53"/>
    <w:rsid w:val="0050587C"/>
    <w:rsid w:val="00507EBE"/>
    <w:rsid w:val="005109C0"/>
    <w:rsid w:val="005125C2"/>
    <w:rsid w:val="00516350"/>
    <w:rsid w:val="00521051"/>
    <w:rsid w:val="005256FE"/>
    <w:rsid w:val="00526039"/>
    <w:rsid w:val="00526991"/>
    <w:rsid w:val="00527914"/>
    <w:rsid w:val="005329AE"/>
    <w:rsid w:val="00533A4F"/>
    <w:rsid w:val="005344BB"/>
    <w:rsid w:val="0053771E"/>
    <w:rsid w:val="00537786"/>
    <w:rsid w:val="00537F24"/>
    <w:rsid w:val="00540939"/>
    <w:rsid w:val="00543ECA"/>
    <w:rsid w:val="0054544A"/>
    <w:rsid w:val="00546407"/>
    <w:rsid w:val="00547AC8"/>
    <w:rsid w:val="005514FA"/>
    <w:rsid w:val="0055198A"/>
    <w:rsid w:val="005537A6"/>
    <w:rsid w:val="00556691"/>
    <w:rsid w:val="00560456"/>
    <w:rsid w:val="00566E91"/>
    <w:rsid w:val="00567676"/>
    <w:rsid w:val="00567D68"/>
    <w:rsid w:val="00573D98"/>
    <w:rsid w:val="005743A8"/>
    <w:rsid w:val="00574674"/>
    <w:rsid w:val="00574B9C"/>
    <w:rsid w:val="00574DDF"/>
    <w:rsid w:val="0057683A"/>
    <w:rsid w:val="005874CB"/>
    <w:rsid w:val="00587625"/>
    <w:rsid w:val="00587DDE"/>
    <w:rsid w:val="005902E4"/>
    <w:rsid w:val="00591098"/>
    <w:rsid w:val="00593631"/>
    <w:rsid w:val="00593F0C"/>
    <w:rsid w:val="00594ED1"/>
    <w:rsid w:val="00595975"/>
    <w:rsid w:val="005A1626"/>
    <w:rsid w:val="005A1EDE"/>
    <w:rsid w:val="005A3F5E"/>
    <w:rsid w:val="005A4AB2"/>
    <w:rsid w:val="005B030F"/>
    <w:rsid w:val="005B46A1"/>
    <w:rsid w:val="005B4965"/>
    <w:rsid w:val="005B5635"/>
    <w:rsid w:val="005B5707"/>
    <w:rsid w:val="005B7C91"/>
    <w:rsid w:val="005C3529"/>
    <w:rsid w:val="005C3DE3"/>
    <w:rsid w:val="005C5170"/>
    <w:rsid w:val="005C7386"/>
    <w:rsid w:val="005D05D6"/>
    <w:rsid w:val="005D14EF"/>
    <w:rsid w:val="005D5BEA"/>
    <w:rsid w:val="005D618E"/>
    <w:rsid w:val="005D6783"/>
    <w:rsid w:val="005D6B08"/>
    <w:rsid w:val="005D73CB"/>
    <w:rsid w:val="005D765B"/>
    <w:rsid w:val="005E05E6"/>
    <w:rsid w:val="005E2362"/>
    <w:rsid w:val="005E318E"/>
    <w:rsid w:val="005E36AA"/>
    <w:rsid w:val="005E42C5"/>
    <w:rsid w:val="005E464E"/>
    <w:rsid w:val="005E46A0"/>
    <w:rsid w:val="005E4896"/>
    <w:rsid w:val="005E4A93"/>
    <w:rsid w:val="005F2685"/>
    <w:rsid w:val="005F29E6"/>
    <w:rsid w:val="005F3005"/>
    <w:rsid w:val="005F3B95"/>
    <w:rsid w:val="005F4E67"/>
    <w:rsid w:val="005F5925"/>
    <w:rsid w:val="005F5EF4"/>
    <w:rsid w:val="005F6B9C"/>
    <w:rsid w:val="00600CC3"/>
    <w:rsid w:val="006012D9"/>
    <w:rsid w:val="00602150"/>
    <w:rsid w:val="00602A92"/>
    <w:rsid w:val="00603D26"/>
    <w:rsid w:val="00604F08"/>
    <w:rsid w:val="00605194"/>
    <w:rsid w:val="006058CA"/>
    <w:rsid w:val="00610358"/>
    <w:rsid w:val="006105FD"/>
    <w:rsid w:val="00611606"/>
    <w:rsid w:val="00611E02"/>
    <w:rsid w:val="00612136"/>
    <w:rsid w:val="00614121"/>
    <w:rsid w:val="00614F73"/>
    <w:rsid w:val="006151D4"/>
    <w:rsid w:val="00620BF4"/>
    <w:rsid w:val="00621D26"/>
    <w:rsid w:val="006227A3"/>
    <w:rsid w:val="00622ED0"/>
    <w:rsid w:val="00623BCF"/>
    <w:rsid w:val="00623BEB"/>
    <w:rsid w:val="00624F14"/>
    <w:rsid w:val="00625029"/>
    <w:rsid w:val="00627488"/>
    <w:rsid w:val="00630535"/>
    <w:rsid w:val="00632C98"/>
    <w:rsid w:val="006341E1"/>
    <w:rsid w:val="00637F5E"/>
    <w:rsid w:val="006419EA"/>
    <w:rsid w:val="00641DB7"/>
    <w:rsid w:val="006431BE"/>
    <w:rsid w:val="00644F84"/>
    <w:rsid w:val="00645E91"/>
    <w:rsid w:val="00647024"/>
    <w:rsid w:val="00651FB9"/>
    <w:rsid w:val="00652640"/>
    <w:rsid w:val="006526D7"/>
    <w:rsid w:val="006540FF"/>
    <w:rsid w:val="00654401"/>
    <w:rsid w:val="006557EE"/>
    <w:rsid w:val="00655EFE"/>
    <w:rsid w:val="006562DC"/>
    <w:rsid w:val="00656B87"/>
    <w:rsid w:val="00657FB4"/>
    <w:rsid w:val="006604DC"/>
    <w:rsid w:val="00660612"/>
    <w:rsid w:val="00661211"/>
    <w:rsid w:val="0066365A"/>
    <w:rsid w:val="00663A0B"/>
    <w:rsid w:val="00664B21"/>
    <w:rsid w:val="006668D0"/>
    <w:rsid w:val="00666A1E"/>
    <w:rsid w:val="00666F68"/>
    <w:rsid w:val="00670D05"/>
    <w:rsid w:val="0067178E"/>
    <w:rsid w:val="00671849"/>
    <w:rsid w:val="00672CFC"/>
    <w:rsid w:val="00674137"/>
    <w:rsid w:val="00675A1A"/>
    <w:rsid w:val="006773C1"/>
    <w:rsid w:val="00681123"/>
    <w:rsid w:val="00682562"/>
    <w:rsid w:val="006839A2"/>
    <w:rsid w:val="006863DD"/>
    <w:rsid w:val="0068789A"/>
    <w:rsid w:val="00694E94"/>
    <w:rsid w:val="00695E8A"/>
    <w:rsid w:val="006967C0"/>
    <w:rsid w:val="006B17E3"/>
    <w:rsid w:val="006B18F7"/>
    <w:rsid w:val="006B3422"/>
    <w:rsid w:val="006B396F"/>
    <w:rsid w:val="006B3AAE"/>
    <w:rsid w:val="006B7393"/>
    <w:rsid w:val="006C1F0D"/>
    <w:rsid w:val="006C23FA"/>
    <w:rsid w:val="006C3601"/>
    <w:rsid w:val="006C57FF"/>
    <w:rsid w:val="006C69DB"/>
    <w:rsid w:val="006C69EB"/>
    <w:rsid w:val="006C72E6"/>
    <w:rsid w:val="006D50EA"/>
    <w:rsid w:val="006D5355"/>
    <w:rsid w:val="006D7295"/>
    <w:rsid w:val="006D756C"/>
    <w:rsid w:val="006D76B8"/>
    <w:rsid w:val="006E092B"/>
    <w:rsid w:val="006E1B6A"/>
    <w:rsid w:val="006E2628"/>
    <w:rsid w:val="006E26AE"/>
    <w:rsid w:val="006E35BF"/>
    <w:rsid w:val="006E62ED"/>
    <w:rsid w:val="006E76B7"/>
    <w:rsid w:val="006E7A6C"/>
    <w:rsid w:val="006F0B53"/>
    <w:rsid w:val="006F0F9B"/>
    <w:rsid w:val="006F2105"/>
    <w:rsid w:val="006F235F"/>
    <w:rsid w:val="006F3140"/>
    <w:rsid w:val="006F65A7"/>
    <w:rsid w:val="006F7153"/>
    <w:rsid w:val="006F78DA"/>
    <w:rsid w:val="00700143"/>
    <w:rsid w:val="00700E13"/>
    <w:rsid w:val="00703947"/>
    <w:rsid w:val="00707140"/>
    <w:rsid w:val="00707CB4"/>
    <w:rsid w:val="007160C3"/>
    <w:rsid w:val="00716B66"/>
    <w:rsid w:val="00717F02"/>
    <w:rsid w:val="007207AA"/>
    <w:rsid w:val="00720944"/>
    <w:rsid w:val="00720967"/>
    <w:rsid w:val="00722450"/>
    <w:rsid w:val="00722856"/>
    <w:rsid w:val="00723F69"/>
    <w:rsid w:val="007256A5"/>
    <w:rsid w:val="00725C36"/>
    <w:rsid w:val="007260DF"/>
    <w:rsid w:val="007277DD"/>
    <w:rsid w:val="007315AE"/>
    <w:rsid w:val="00737BA6"/>
    <w:rsid w:val="0074053F"/>
    <w:rsid w:val="007418E2"/>
    <w:rsid w:val="00741B74"/>
    <w:rsid w:val="00742579"/>
    <w:rsid w:val="0074273A"/>
    <w:rsid w:val="00743D0E"/>
    <w:rsid w:val="007449E2"/>
    <w:rsid w:val="007451B0"/>
    <w:rsid w:val="00745CA2"/>
    <w:rsid w:val="00747633"/>
    <w:rsid w:val="007503EC"/>
    <w:rsid w:val="00750D97"/>
    <w:rsid w:val="00750F25"/>
    <w:rsid w:val="00753230"/>
    <w:rsid w:val="00753EC7"/>
    <w:rsid w:val="00754682"/>
    <w:rsid w:val="007551E0"/>
    <w:rsid w:val="007624D2"/>
    <w:rsid w:val="00763BD1"/>
    <w:rsid w:val="00764AEC"/>
    <w:rsid w:val="00764EED"/>
    <w:rsid w:val="00765137"/>
    <w:rsid w:val="00765151"/>
    <w:rsid w:val="00765490"/>
    <w:rsid w:val="0076722C"/>
    <w:rsid w:val="00767DEC"/>
    <w:rsid w:val="0077167F"/>
    <w:rsid w:val="00772038"/>
    <w:rsid w:val="0077394B"/>
    <w:rsid w:val="00773EB3"/>
    <w:rsid w:val="00774003"/>
    <w:rsid w:val="00775EB6"/>
    <w:rsid w:val="00776078"/>
    <w:rsid w:val="007771A4"/>
    <w:rsid w:val="007773B9"/>
    <w:rsid w:val="007803F9"/>
    <w:rsid w:val="00781E99"/>
    <w:rsid w:val="00783203"/>
    <w:rsid w:val="00783C47"/>
    <w:rsid w:val="007849D5"/>
    <w:rsid w:val="00790989"/>
    <w:rsid w:val="00794C38"/>
    <w:rsid w:val="007A0C86"/>
    <w:rsid w:val="007A1B20"/>
    <w:rsid w:val="007A4619"/>
    <w:rsid w:val="007A59AA"/>
    <w:rsid w:val="007B35FA"/>
    <w:rsid w:val="007B5A90"/>
    <w:rsid w:val="007B7417"/>
    <w:rsid w:val="007C03C6"/>
    <w:rsid w:val="007C1313"/>
    <w:rsid w:val="007C4213"/>
    <w:rsid w:val="007C478F"/>
    <w:rsid w:val="007C52B9"/>
    <w:rsid w:val="007C7800"/>
    <w:rsid w:val="007D102A"/>
    <w:rsid w:val="007D11E1"/>
    <w:rsid w:val="007D2B6B"/>
    <w:rsid w:val="007D3198"/>
    <w:rsid w:val="007D3425"/>
    <w:rsid w:val="007D3BF2"/>
    <w:rsid w:val="007D4308"/>
    <w:rsid w:val="007D576A"/>
    <w:rsid w:val="007D5CBA"/>
    <w:rsid w:val="007D6076"/>
    <w:rsid w:val="007D665E"/>
    <w:rsid w:val="007D68EB"/>
    <w:rsid w:val="007D6AC3"/>
    <w:rsid w:val="007E17F5"/>
    <w:rsid w:val="007E26A7"/>
    <w:rsid w:val="007E35AF"/>
    <w:rsid w:val="007E431C"/>
    <w:rsid w:val="007E49A3"/>
    <w:rsid w:val="007E4A58"/>
    <w:rsid w:val="007E6BF1"/>
    <w:rsid w:val="007F00C9"/>
    <w:rsid w:val="007F1CAA"/>
    <w:rsid w:val="007F3858"/>
    <w:rsid w:val="007F3D5A"/>
    <w:rsid w:val="007F487F"/>
    <w:rsid w:val="007F7087"/>
    <w:rsid w:val="007F70E7"/>
    <w:rsid w:val="00800761"/>
    <w:rsid w:val="00800DC5"/>
    <w:rsid w:val="00801587"/>
    <w:rsid w:val="00801B41"/>
    <w:rsid w:val="00802D96"/>
    <w:rsid w:val="008035C2"/>
    <w:rsid w:val="00803F4E"/>
    <w:rsid w:val="008042E3"/>
    <w:rsid w:val="008052E9"/>
    <w:rsid w:val="0080632D"/>
    <w:rsid w:val="00807E37"/>
    <w:rsid w:val="00810D22"/>
    <w:rsid w:val="00814363"/>
    <w:rsid w:val="008148F3"/>
    <w:rsid w:val="00814DEC"/>
    <w:rsid w:val="00817B5B"/>
    <w:rsid w:val="008227CD"/>
    <w:rsid w:val="0082447F"/>
    <w:rsid w:val="00825287"/>
    <w:rsid w:val="00825A9A"/>
    <w:rsid w:val="00826D94"/>
    <w:rsid w:val="0082719B"/>
    <w:rsid w:val="008278AB"/>
    <w:rsid w:val="008314AD"/>
    <w:rsid w:val="00831CE8"/>
    <w:rsid w:val="00832005"/>
    <w:rsid w:val="00833559"/>
    <w:rsid w:val="0083437E"/>
    <w:rsid w:val="008366F7"/>
    <w:rsid w:val="0084144D"/>
    <w:rsid w:val="00842CE3"/>
    <w:rsid w:val="008500CE"/>
    <w:rsid w:val="008501B6"/>
    <w:rsid w:val="00856758"/>
    <w:rsid w:val="00856CE5"/>
    <w:rsid w:val="008577F3"/>
    <w:rsid w:val="008633FC"/>
    <w:rsid w:val="0086464D"/>
    <w:rsid w:val="008674E4"/>
    <w:rsid w:val="0086750C"/>
    <w:rsid w:val="00867F92"/>
    <w:rsid w:val="008701F4"/>
    <w:rsid w:val="008732A1"/>
    <w:rsid w:val="008741AE"/>
    <w:rsid w:val="00874A5D"/>
    <w:rsid w:val="00875231"/>
    <w:rsid w:val="00876395"/>
    <w:rsid w:val="0087693D"/>
    <w:rsid w:val="00876967"/>
    <w:rsid w:val="00877990"/>
    <w:rsid w:val="00877D84"/>
    <w:rsid w:val="008800F5"/>
    <w:rsid w:val="0088043D"/>
    <w:rsid w:val="0088185A"/>
    <w:rsid w:val="00882041"/>
    <w:rsid w:val="00884EED"/>
    <w:rsid w:val="00885309"/>
    <w:rsid w:val="00885DBE"/>
    <w:rsid w:val="008917E7"/>
    <w:rsid w:val="00892A95"/>
    <w:rsid w:val="00892B37"/>
    <w:rsid w:val="008938D3"/>
    <w:rsid w:val="008952BE"/>
    <w:rsid w:val="0089537F"/>
    <w:rsid w:val="00897192"/>
    <w:rsid w:val="0089719D"/>
    <w:rsid w:val="00897B35"/>
    <w:rsid w:val="00897EC1"/>
    <w:rsid w:val="008A09D9"/>
    <w:rsid w:val="008A11E0"/>
    <w:rsid w:val="008A189D"/>
    <w:rsid w:val="008A32E8"/>
    <w:rsid w:val="008A3732"/>
    <w:rsid w:val="008A47EC"/>
    <w:rsid w:val="008A6DF7"/>
    <w:rsid w:val="008A72E5"/>
    <w:rsid w:val="008B1248"/>
    <w:rsid w:val="008B14C0"/>
    <w:rsid w:val="008B1BA8"/>
    <w:rsid w:val="008B60FE"/>
    <w:rsid w:val="008C544C"/>
    <w:rsid w:val="008C602B"/>
    <w:rsid w:val="008C7027"/>
    <w:rsid w:val="008D1390"/>
    <w:rsid w:val="008D1FA3"/>
    <w:rsid w:val="008D416B"/>
    <w:rsid w:val="008D664A"/>
    <w:rsid w:val="008D698C"/>
    <w:rsid w:val="008E0ADA"/>
    <w:rsid w:val="008E0D12"/>
    <w:rsid w:val="008E13B6"/>
    <w:rsid w:val="008E43E5"/>
    <w:rsid w:val="008E4C05"/>
    <w:rsid w:val="008E4FC5"/>
    <w:rsid w:val="008E5C32"/>
    <w:rsid w:val="008F17CB"/>
    <w:rsid w:val="008F3C04"/>
    <w:rsid w:val="00901456"/>
    <w:rsid w:val="009016A2"/>
    <w:rsid w:val="0090349D"/>
    <w:rsid w:val="00903CEF"/>
    <w:rsid w:val="00903FFC"/>
    <w:rsid w:val="009041D8"/>
    <w:rsid w:val="00904594"/>
    <w:rsid w:val="0090532E"/>
    <w:rsid w:val="009127BF"/>
    <w:rsid w:val="00912CCD"/>
    <w:rsid w:val="00914D90"/>
    <w:rsid w:val="009164B9"/>
    <w:rsid w:val="0091761D"/>
    <w:rsid w:val="00917A79"/>
    <w:rsid w:val="0092052D"/>
    <w:rsid w:val="00920846"/>
    <w:rsid w:val="00921C92"/>
    <w:rsid w:val="009244DF"/>
    <w:rsid w:val="0092568C"/>
    <w:rsid w:val="00926E16"/>
    <w:rsid w:val="00931371"/>
    <w:rsid w:val="009329F4"/>
    <w:rsid w:val="00932D68"/>
    <w:rsid w:val="00936074"/>
    <w:rsid w:val="00936406"/>
    <w:rsid w:val="0093707B"/>
    <w:rsid w:val="00940155"/>
    <w:rsid w:val="00940F36"/>
    <w:rsid w:val="0094219F"/>
    <w:rsid w:val="00945900"/>
    <w:rsid w:val="00945EDA"/>
    <w:rsid w:val="0094663C"/>
    <w:rsid w:val="0094717F"/>
    <w:rsid w:val="00947754"/>
    <w:rsid w:val="00947A41"/>
    <w:rsid w:val="00950D27"/>
    <w:rsid w:val="00953598"/>
    <w:rsid w:val="00954322"/>
    <w:rsid w:val="00955ADA"/>
    <w:rsid w:val="00956CA9"/>
    <w:rsid w:val="00961586"/>
    <w:rsid w:val="00961B58"/>
    <w:rsid w:val="00962240"/>
    <w:rsid w:val="00963F21"/>
    <w:rsid w:val="009648A6"/>
    <w:rsid w:val="00965012"/>
    <w:rsid w:val="00965517"/>
    <w:rsid w:val="00965896"/>
    <w:rsid w:val="00967EBA"/>
    <w:rsid w:val="00970C5C"/>
    <w:rsid w:val="009728A4"/>
    <w:rsid w:val="009729E5"/>
    <w:rsid w:val="00973636"/>
    <w:rsid w:val="00976B09"/>
    <w:rsid w:val="00977B34"/>
    <w:rsid w:val="009816BB"/>
    <w:rsid w:val="00981C1E"/>
    <w:rsid w:val="00982584"/>
    <w:rsid w:val="009874F5"/>
    <w:rsid w:val="00987644"/>
    <w:rsid w:val="009916F7"/>
    <w:rsid w:val="00993BD1"/>
    <w:rsid w:val="009941AD"/>
    <w:rsid w:val="0099577F"/>
    <w:rsid w:val="00995C64"/>
    <w:rsid w:val="0099608D"/>
    <w:rsid w:val="009962FF"/>
    <w:rsid w:val="00997E79"/>
    <w:rsid w:val="009A071D"/>
    <w:rsid w:val="009A3E82"/>
    <w:rsid w:val="009A51AF"/>
    <w:rsid w:val="009A5250"/>
    <w:rsid w:val="009A5DF0"/>
    <w:rsid w:val="009A7150"/>
    <w:rsid w:val="009A7E94"/>
    <w:rsid w:val="009B3158"/>
    <w:rsid w:val="009B3D74"/>
    <w:rsid w:val="009B472A"/>
    <w:rsid w:val="009B5A8E"/>
    <w:rsid w:val="009B6127"/>
    <w:rsid w:val="009B6399"/>
    <w:rsid w:val="009B68AE"/>
    <w:rsid w:val="009B68CC"/>
    <w:rsid w:val="009C1059"/>
    <w:rsid w:val="009C17B2"/>
    <w:rsid w:val="009C36AA"/>
    <w:rsid w:val="009C3BB2"/>
    <w:rsid w:val="009C4488"/>
    <w:rsid w:val="009C5174"/>
    <w:rsid w:val="009C551C"/>
    <w:rsid w:val="009D0691"/>
    <w:rsid w:val="009D35E7"/>
    <w:rsid w:val="009D406F"/>
    <w:rsid w:val="009D53FD"/>
    <w:rsid w:val="009D618A"/>
    <w:rsid w:val="009E080E"/>
    <w:rsid w:val="009E14B5"/>
    <w:rsid w:val="009E36E4"/>
    <w:rsid w:val="009E647B"/>
    <w:rsid w:val="009E766A"/>
    <w:rsid w:val="009F0CA2"/>
    <w:rsid w:val="009F5704"/>
    <w:rsid w:val="009F7D89"/>
    <w:rsid w:val="00A01EA8"/>
    <w:rsid w:val="00A03EA3"/>
    <w:rsid w:val="00A04642"/>
    <w:rsid w:val="00A0493D"/>
    <w:rsid w:val="00A05A26"/>
    <w:rsid w:val="00A05FE3"/>
    <w:rsid w:val="00A06224"/>
    <w:rsid w:val="00A06373"/>
    <w:rsid w:val="00A07189"/>
    <w:rsid w:val="00A129A9"/>
    <w:rsid w:val="00A13180"/>
    <w:rsid w:val="00A16D0E"/>
    <w:rsid w:val="00A17D31"/>
    <w:rsid w:val="00A23143"/>
    <w:rsid w:val="00A2354B"/>
    <w:rsid w:val="00A237AB"/>
    <w:rsid w:val="00A3022D"/>
    <w:rsid w:val="00A323C7"/>
    <w:rsid w:val="00A32599"/>
    <w:rsid w:val="00A332DB"/>
    <w:rsid w:val="00A33F80"/>
    <w:rsid w:val="00A346E9"/>
    <w:rsid w:val="00A357F6"/>
    <w:rsid w:val="00A35D20"/>
    <w:rsid w:val="00A36053"/>
    <w:rsid w:val="00A36814"/>
    <w:rsid w:val="00A402A1"/>
    <w:rsid w:val="00A41433"/>
    <w:rsid w:val="00A43764"/>
    <w:rsid w:val="00A44650"/>
    <w:rsid w:val="00A4528D"/>
    <w:rsid w:val="00A454EB"/>
    <w:rsid w:val="00A4568C"/>
    <w:rsid w:val="00A46542"/>
    <w:rsid w:val="00A472F1"/>
    <w:rsid w:val="00A50672"/>
    <w:rsid w:val="00A50C85"/>
    <w:rsid w:val="00A543DD"/>
    <w:rsid w:val="00A5522B"/>
    <w:rsid w:val="00A55AC0"/>
    <w:rsid w:val="00A5692B"/>
    <w:rsid w:val="00A57B15"/>
    <w:rsid w:val="00A614D1"/>
    <w:rsid w:val="00A614F8"/>
    <w:rsid w:val="00A61694"/>
    <w:rsid w:val="00A658D7"/>
    <w:rsid w:val="00A66618"/>
    <w:rsid w:val="00A66ECB"/>
    <w:rsid w:val="00A67464"/>
    <w:rsid w:val="00A67590"/>
    <w:rsid w:val="00A711E3"/>
    <w:rsid w:val="00A714FE"/>
    <w:rsid w:val="00A72559"/>
    <w:rsid w:val="00A72F5A"/>
    <w:rsid w:val="00A74077"/>
    <w:rsid w:val="00A7603D"/>
    <w:rsid w:val="00A76124"/>
    <w:rsid w:val="00A76AE1"/>
    <w:rsid w:val="00A77232"/>
    <w:rsid w:val="00A776FC"/>
    <w:rsid w:val="00A7790E"/>
    <w:rsid w:val="00A77A44"/>
    <w:rsid w:val="00A83570"/>
    <w:rsid w:val="00A8438A"/>
    <w:rsid w:val="00A86078"/>
    <w:rsid w:val="00A87034"/>
    <w:rsid w:val="00A8758F"/>
    <w:rsid w:val="00A9466E"/>
    <w:rsid w:val="00AA2E93"/>
    <w:rsid w:val="00AA3E98"/>
    <w:rsid w:val="00AA47E3"/>
    <w:rsid w:val="00AA4A97"/>
    <w:rsid w:val="00AA4EE2"/>
    <w:rsid w:val="00AA56E1"/>
    <w:rsid w:val="00AA60ED"/>
    <w:rsid w:val="00AA6259"/>
    <w:rsid w:val="00AA6639"/>
    <w:rsid w:val="00AA735C"/>
    <w:rsid w:val="00AA785E"/>
    <w:rsid w:val="00AB021B"/>
    <w:rsid w:val="00AB12FD"/>
    <w:rsid w:val="00AC01B9"/>
    <w:rsid w:val="00AC0638"/>
    <w:rsid w:val="00AC2D76"/>
    <w:rsid w:val="00AC3564"/>
    <w:rsid w:val="00AC515A"/>
    <w:rsid w:val="00AC6C27"/>
    <w:rsid w:val="00AD049E"/>
    <w:rsid w:val="00AD0DD6"/>
    <w:rsid w:val="00AD2F49"/>
    <w:rsid w:val="00AD51E8"/>
    <w:rsid w:val="00AD7882"/>
    <w:rsid w:val="00AE021C"/>
    <w:rsid w:val="00AE1258"/>
    <w:rsid w:val="00AE1ADB"/>
    <w:rsid w:val="00AE2E77"/>
    <w:rsid w:val="00AE2EC3"/>
    <w:rsid w:val="00AE70E4"/>
    <w:rsid w:val="00AF0643"/>
    <w:rsid w:val="00AF14FC"/>
    <w:rsid w:val="00AF270C"/>
    <w:rsid w:val="00AF39C1"/>
    <w:rsid w:val="00AF4C67"/>
    <w:rsid w:val="00AF7399"/>
    <w:rsid w:val="00B0341A"/>
    <w:rsid w:val="00B039A9"/>
    <w:rsid w:val="00B12F55"/>
    <w:rsid w:val="00B142EC"/>
    <w:rsid w:val="00B15BDF"/>
    <w:rsid w:val="00B16E5D"/>
    <w:rsid w:val="00B21475"/>
    <w:rsid w:val="00B21CB6"/>
    <w:rsid w:val="00B221BF"/>
    <w:rsid w:val="00B232C3"/>
    <w:rsid w:val="00B232E0"/>
    <w:rsid w:val="00B2342C"/>
    <w:rsid w:val="00B26706"/>
    <w:rsid w:val="00B26E88"/>
    <w:rsid w:val="00B2702B"/>
    <w:rsid w:val="00B30EC3"/>
    <w:rsid w:val="00B31770"/>
    <w:rsid w:val="00B319B7"/>
    <w:rsid w:val="00B32C54"/>
    <w:rsid w:val="00B338A1"/>
    <w:rsid w:val="00B34E40"/>
    <w:rsid w:val="00B358C6"/>
    <w:rsid w:val="00B35DB6"/>
    <w:rsid w:val="00B37AB9"/>
    <w:rsid w:val="00B37CB4"/>
    <w:rsid w:val="00B40D3A"/>
    <w:rsid w:val="00B41BAE"/>
    <w:rsid w:val="00B41F1E"/>
    <w:rsid w:val="00B476AE"/>
    <w:rsid w:val="00B5232A"/>
    <w:rsid w:val="00B52CDB"/>
    <w:rsid w:val="00B5302A"/>
    <w:rsid w:val="00B53F17"/>
    <w:rsid w:val="00B54950"/>
    <w:rsid w:val="00B552D6"/>
    <w:rsid w:val="00B609D8"/>
    <w:rsid w:val="00B60A95"/>
    <w:rsid w:val="00B610C8"/>
    <w:rsid w:val="00B61EEA"/>
    <w:rsid w:val="00B6203E"/>
    <w:rsid w:val="00B628D3"/>
    <w:rsid w:val="00B655A5"/>
    <w:rsid w:val="00B71D14"/>
    <w:rsid w:val="00B720D9"/>
    <w:rsid w:val="00B744A3"/>
    <w:rsid w:val="00B74F4A"/>
    <w:rsid w:val="00B7515E"/>
    <w:rsid w:val="00B76388"/>
    <w:rsid w:val="00B77118"/>
    <w:rsid w:val="00B77670"/>
    <w:rsid w:val="00B806A6"/>
    <w:rsid w:val="00B81BA9"/>
    <w:rsid w:val="00B83C05"/>
    <w:rsid w:val="00B843E9"/>
    <w:rsid w:val="00B84A9F"/>
    <w:rsid w:val="00B85342"/>
    <w:rsid w:val="00B853A9"/>
    <w:rsid w:val="00B857CB"/>
    <w:rsid w:val="00B86084"/>
    <w:rsid w:val="00B87483"/>
    <w:rsid w:val="00B94DE8"/>
    <w:rsid w:val="00B974A0"/>
    <w:rsid w:val="00B97CF3"/>
    <w:rsid w:val="00BA0D18"/>
    <w:rsid w:val="00BA2143"/>
    <w:rsid w:val="00BA493A"/>
    <w:rsid w:val="00BA6B55"/>
    <w:rsid w:val="00BB1779"/>
    <w:rsid w:val="00BB236E"/>
    <w:rsid w:val="00BB3B52"/>
    <w:rsid w:val="00BB506F"/>
    <w:rsid w:val="00BB62C6"/>
    <w:rsid w:val="00BB669C"/>
    <w:rsid w:val="00BB7854"/>
    <w:rsid w:val="00BB7C55"/>
    <w:rsid w:val="00BB7DB6"/>
    <w:rsid w:val="00BC15B3"/>
    <w:rsid w:val="00BC3FD6"/>
    <w:rsid w:val="00BD4938"/>
    <w:rsid w:val="00BD4AB3"/>
    <w:rsid w:val="00BD5684"/>
    <w:rsid w:val="00BD6BAB"/>
    <w:rsid w:val="00BE0140"/>
    <w:rsid w:val="00BE0580"/>
    <w:rsid w:val="00BE10E4"/>
    <w:rsid w:val="00BE2CBC"/>
    <w:rsid w:val="00BE37C4"/>
    <w:rsid w:val="00BE4774"/>
    <w:rsid w:val="00BE4B47"/>
    <w:rsid w:val="00BF294B"/>
    <w:rsid w:val="00BF34A5"/>
    <w:rsid w:val="00BF5942"/>
    <w:rsid w:val="00BF6391"/>
    <w:rsid w:val="00BF779B"/>
    <w:rsid w:val="00C00317"/>
    <w:rsid w:val="00C020AB"/>
    <w:rsid w:val="00C020D8"/>
    <w:rsid w:val="00C02933"/>
    <w:rsid w:val="00C02A8F"/>
    <w:rsid w:val="00C04D74"/>
    <w:rsid w:val="00C04F51"/>
    <w:rsid w:val="00C12701"/>
    <w:rsid w:val="00C12753"/>
    <w:rsid w:val="00C13E0A"/>
    <w:rsid w:val="00C1506C"/>
    <w:rsid w:val="00C21107"/>
    <w:rsid w:val="00C21669"/>
    <w:rsid w:val="00C23AB9"/>
    <w:rsid w:val="00C24B2D"/>
    <w:rsid w:val="00C252C3"/>
    <w:rsid w:val="00C2549F"/>
    <w:rsid w:val="00C30502"/>
    <w:rsid w:val="00C31DFB"/>
    <w:rsid w:val="00C407CA"/>
    <w:rsid w:val="00C4158F"/>
    <w:rsid w:val="00C42D2F"/>
    <w:rsid w:val="00C43950"/>
    <w:rsid w:val="00C45C90"/>
    <w:rsid w:val="00C46536"/>
    <w:rsid w:val="00C4662C"/>
    <w:rsid w:val="00C50726"/>
    <w:rsid w:val="00C531D4"/>
    <w:rsid w:val="00C56B39"/>
    <w:rsid w:val="00C57085"/>
    <w:rsid w:val="00C573CD"/>
    <w:rsid w:val="00C65127"/>
    <w:rsid w:val="00C70A5F"/>
    <w:rsid w:val="00C735BE"/>
    <w:rsid w:val="00C741EB"/>
    <w:rsid w:val="00C74FC8"/>
    <w:rsid w:val="00C7553F"/>
    <w:rsid w:val="00C7773F"/>
    <w:rsid w:val="00C77F17"/>
    <w:rsid w:val="00C80643"/>
    <w:rsid w:val="00C808A6"/>
    <w:rsid w:val="00C8248F"/>
    <w:rsid w:val="00C8249A"/>
    <w:rsid w:val="00C837E0"/>
    <w:rsid w:val="00C83C32"/>
    <w:rsid w:val="00C83F62"/>
    <w:rsid w:val="00C84CD5"/>
    <w:rsid w:val="00C85008"/>
    <w:rsid w:val="00C851F4"/>
    <w:rsid w:val="00C855DD"/>
    <w:rsid w:val="00C91453"/>
    <w:rsid w:val="00C923BB"/>
    <w:rsid w:val="00C93E08"/>
    <w:rsid w:val="00C93F56"/>
    <w:rsid w:val="00C946EC"/>
    <w:rsid w:val="00C94741"/>
    <w:rsid w:val="00C95F01"/>
    <w:rsid w:val="00C960B6"/>
    <w:rsid w:val="00C971D8"/>
    <w:rsid w:val="00C97B55"/>
    <w:rsid w:val="00CA0812"/>
    <w:rsid w:val="00CA189D"/>
    <w:rsid w:val="00CA3318"/>
    <w:rsid w:val="00CA6972"/>
    <w:rsid w:val="00CB0D99"/>
    <w:rsid w:val="00CB1140"/>
    <w:rsid w:val="00CB1631"/>
    <w:rsid w:val="00CB545F"/>
    <w:rsid w:val="00CB7D07"/>
    <w:rsid w:val="00CB7D2E"/>
    <w:rsid w:val="00CC02C7"/>
    <w:rsid w:val="00CC1D9C"/>
    <w:rsid w:val="00CC284E"/>
    <w:rsid w:val="00CC3104"/>
    <w:rsid w:val="00CC422B"/>
    <w:rsid w:val="00CC6F73"/>
    <w:rsid w:val="00CC78E8"/>
    <w:rsid w:val="00CD21F0"/>
    <w:rsid w:val="00CD2BDE"/>
    <w:rsid w:val="00CD3691"/>
    <w:rsid w:val="00CD4341"/>
    <w:rsid w:val="00CD4A19"/>
    <w:rsid w:val="00CD4C76"/>
    <w:rsid w:val="00CD53C5"/>
    <w:rsid w:val="00CD58EF"/>
    <w:rsid w:val="00CD77EA"/>
    <w:rsid w:val="00CE4766"/>
    <w:rsid w:val="00CF19B5"/>
    <w:rsid w:val="00CF30AE"/>
    <w:rsid w:val="00CF4458"/>
    <w:rsid w:val="00CF52CB"/>
    <w:rsid w:val="00CF6A4D"/>
    <w:rsid w:val="00CF6BCA"/>
    <w:rsid w:val="00D03397"/>
    <w:rsid w:val="00D041E2"/>
    <w:rsid w:val="00D06296"/>
    <w:rsid w:val="00D07D8C"/>
    <w:rsid w:val="00D10886"/>
    <w:rsid w:val="00D139C0"/>
    <w:rsid w:val="00D13DF1"/>
    <w:rsid w:val="00D15B9D"/>
    <w:rsid w:val="00D169EE"/>
    <w:rsid w:val="00D16F6F"/>
    <w:rsid w:val="00D17A2D"/>
    <w:rsid w:val="00D20050"/>
    <w:rsid w:val="00D23037"/>
    <w:rsid w:val="00D24904"/>
    <w:rsid w:val="00D25ECA"/>
    <w:rsid w:val="00D30894"/>
    <w:rsid w:val="00D32AD1"/>
    <w:rsid w:val="00D351D6"/>
    <w:rsid w:val="00D358AA"/>
    <w:rsid w:val="00D36428"/>
    <w:rsid w:val="00D36857"/>
    <w:rsid w:val="00D42EB8"/>
    <w:rsid w:val="00D439BD"/>
    <w:rsid w:val="00D4597C"/>
    <w:rsid w:val="00D468DD"/>
    <w:rsid w:val="00D507FE"/>
    <w:rsid w:val="00D55A63"/>
    <w:rsid w:val="00D56375"/>
    <w:rsid w:val="00D56B2E"/>
    <w:rsid w:val="00D60999"/>
    <w:rsid w:val="00D61077"/>
    <w:rsid w:val="00D632F9"/>
    <w:rsid w:val="00D64FBC"/>
    <w:rsid w:val="00D67301"/>
    <w:rsid w:val="00D701B5"/>
    <w:rsid w:val="00D704DC"/>
    <w:rsid w:val="00D70E8A"/>
    <w:rsid w:val="00D70ED5"/>
    <w:rsid w:val="00D7103C"/>
    <w:rsid w:val="00D71A68"/>
    <w:rsid w:val="00D73583"/>
    <w:rsid w:val="00D75FF9"/>
    <w:rsid w:val="00D76815"/>
    <w:rsid w:val="00D77D4C"/>
    <w:rsid w:val="00D8045A"/>
    <w:rsid w:val="00D83010"/>
    <w:rsid w:val="00D837DB"/>
    <w:rsid w:val="00D83822"/>
    <w:rsid w:val="00D866A4"/>
    <w:rsid w:val="00D8685C"/>
    <w:rsid w:val="00D876B6"/>
    <w:rsid w:val="00D9028E"/>
    <w:rsid w:val="00D9082F"/>
    <w:rsid w:val="00D90A7C"/>
    <w:rsid w:val="00D94B1E"/>
    <w:rsid w:val="00D970C4"/>
    <w:rsid w:val="00D976AA"/>
    <w:rsid w:val="00DA05B0"/>
    <w:rsid w:val="00DA1BCF"/>
    <w:rsid w:val="00DA2BA4"/>
    <w:rsid w:val="00DA7E95"/>
    <w:rsid w:val="00DB4318"/>
    <w:rsid w:val="00DB5F33"/>
    <w:rsid w:val="00DB734F"/>
    <w:rsid w:val="00DB7A08"/>
    <w:rsid w:val="00DC0324"/>
    <w:rsid w:val="00DC07E0"/>
    <w:rsid w:val="00DC1FEC"/>
    <w:rsid w:val="00DC254C"/>
    <w:rsid w:val="00DC2BE5"/>
    <w:rsid w:val="00DC49DC"/>
    <w:rsid w:val="00DC543F"/>
    <w:rsid w:val="00DC5FEE"/>
    <w:rsid w:val="00DC6474"/>
    <w:rsid w:val="00DD0BBC"/>
    <w:rsid w:val="00DD2951"/>
    <w:rsid w:val="00DD2E4F"/>
    <w:rsid w:val="00DD37D4"/>
    <w:rsid w:val="00DD5F72"/>
    <w:rsid w:val="00DD6041"/>
    <w:rsid w:val="00DE1140"/>
    <w:rsid w:val="00DE3408"/>
    <w:rsid w:val="00DE3B2F"/>
    <w:rsid w:val="00DE3E72"/>
    <w:rsid w:val="00DE64F1"/>
    <w:rsid w:val="00DF1230"/>
    <w:rsid w:val="00DF1FF1"/>
    <w:rsid w:val="00DF38BE"/>
    <w:rsid w:val="00DF40A3"/>
    <w:rsid w:val="00DF46F0"/>
    <w:rsid w:val="00DF657B"/>
    <w:rsid w:val="00DF6F1C"/>
    <w:rsid w:val="00E0049F"/>
    <w:rsid w:val="00E02A84"/>
    <w:rsid w:val="00E035E4"/>
    <w:rsid w:val="00E03D2D"/>
    <w:rsid w:val="00E0672C"/>
    <w:rsid w:val="00E06C21"/>
    <w:rsid w:val="00E0768A"/>
    <w:rsid w:val="00E1001A"/>
    <w:rsid w:val="00E13D26"/>
    <w:rsid w:val="00E164D5"/>
    <w:rsid w:val="00E20CD4"/>
    <w:rsid w:val="00E23524"/>
    <w:rsid w:val="00E245E6"/>
    <w:rsid w:val="00E249BA"/>
    <w:rsid w:val="00E255D6"/>
    <w:rsid w:val="00E260B6"/>
    <w:rsid w:val="00E275BD"/>
    <w:rsid w:val="00E3045D"/>
    <w:rsid w:val="00E37829"/>
    <w:rsid w:val="00E422D3"/>
    <w:rsid w:val="00E45C0E"/>
    <w:rsid w:val="00E45F88"/>
    <w:rsid w:val="00E46278"/>
    <w:rsid w:val="00E50662"/>
    <w:rsid w:val="00E52285"/>
    <w:rsid w:val="00E53238"/>
    <w:rsid w:val="00E55A8B"/>
    <w:rsid w:val="00E563ED"/>
    <w:rsid w:val="00E57D93"/>
    <w:rsid w:val="00E603EB"/>
    <w:rsid w:val="00E60F49"/>
    <w:rsid w:val="00E6173E"/>
    <w:rsid w:val="00E6339E"/>
    <w:rsid w:val="00E6480D"/>
    <w:rsid w:val="00E6576B"/>
    <w:rsid w:val="00E71314"/>
    <w:rsid w:val="00E72342"/>
    <w:rsid w:val="00E72FA7"/>
    <w:rsid w:val="00E74341"/>
    <w:rsid w:val="00E746A9"/>
    <w:rsid w:val="00E74CF5"/>
    <w:rsid w:val="00E81BC6"/>
    <w:rsid w:val="00E837A0"/>
    <w:rsid w:val="00E847B0"/>
    <w:rsid w:val="00E847B7"/>
    <w:rsid w:val="00E86ABC"/>
    <w:rsid w:val="00E87719"/>
    <w:rsid w:val="00E87801"/>
    <w:rsid w:val="00E913FC"/>
    <w:rsid w:val="00E9311C"/>
    <w:rsid w:val="00E93A46"/>
    <w:rsid w:val="00E941DD"/>
    <w:rsid w:val="00E944B0"/>
    <w:rsid w:val="00E94781"/>
    <w:rsid w:val="00E959EC"/>
    <w:rsid w:val="00E966EF"/>
    <w:rsid w:val="00E975E5"/>
    <w:rsid w:val="00E97D5D"/>
    <w:rsid w:val="00EA0BAB"/>
    <w:rsid w:val="00EA2272"/>
    <w:rsid w:val="00EA3842"/>
    <w:rsid w:val="00EA3A9C"/>
    <w:rsid w:val="00EA4485"/>
    <w:rsid w:val="00EA4518"/>
    <w:rsid w:val="00EA4C69"/>
    <w:rsid w:val="00EA5702"/>
    <w:rsid w:val="00EA729E"/>
    <w:rsid w:val="00EA7645"/>
    <w:rsid w:val="00EA7AA0"/>
    <w:rsid w:val="00EB1FB9"/>
    <w:rsid w:val="00EB3736"/>
    <w:rsid w:val="00EB5CEC"/>
    <w:rsid w:val="00EB773F"/>
    <w:rsid w:val="00EB779A"/>
    <w:rsid w:val="00EC054E"/>
    <w:rsid w:val="00EC0EA9"/>
    <w:rsid w:val="00EC245E"/>
    <w:rsid w:val="00EC2B45"/>
    <w:rsid w:val="00EC3E06"/>
    <w:rsid w:val="00EC469E"/>
    <w:rsid w:val="00EC543C"/>
    <w:rsid w:val="00EC5B24"/>
    <w:rsid w:val="00EC5C04"/>
    <w:rsid w:val="00EC68C5"/>
    <w:rsid w:val="00ED3A8E"/>
    <w:rsid w:val="00ED434A"/>
    <w:rsid w:val="00ED675E"/>
    <w:rsid w:val="00ED69FF"/>
    <w:rsid w:val="00ED6DBB"/>
    <w:rsid w:val="00ED7B85"/>
    <w:rsid w:val="00EE0479"/>
    <w:rsid w:val="00EE2DEE"/>
    <w:rsid w:val="00EE5492"/>
    <w:rsid w:val="00EE601B"/>
    <w:rsid w:val="00EE6A10"/>
    <w:rsid w:val="00EE76CF"/>
    <w:rsid w:val="00EF0165"/>
    <w:rsid w:val="00EF0DC6"/>
    <w:rsid w:val="00EF1163"/>
    <w:rsid w:val="00EF1B20"/>
    <w:rsid w:val="00EF2697"/>
    <w:rsid w:val="00EF2E36"/>
    <w:rsid w:val="00EF4BC1"/>
    <w:rsid w:val="00EF5B9D"/>
    <w:rsid w:val="00EF6CA3"/>
    <w:rsid w:val="00EF6CB0"/>
    <w:rsid w:val="00EF731E"/>
    <w:rsid w:val="00EF782F"/>
    <w:rsid w:val="00EF798F"/>
    <w:rsid w:val="00F00412"/>
    <w:rsid w:val="00F04C30"/>
    <w:rsid w:val="00F0678B"/>
    <w:rsid w:val="00F10943"/>
    <w:rsid w:val="00F11613"/>
    <w:rsid w:val="00F11E09"/>
    <w:rsid w:val="00F13E8F"/>
    <w:rsid w:val="00F1436B"/>
    <w:rsid w:val="00F15367"/>
    <w:rsid w:val="00F1723B"/>
    <w:rsid w:val="00F175F1"/>
    <w:rsid w:val="00F20E3F"/>
    <w:rsid w:val="00F22061"/>
    <w:rsid w:val="00F222CB"/>
    <w:rsid w:val="00F26A03"/>
    <w:rsid w:val="00F270EA"/>
    <w:rsid w:val="00F311B2"/>
    <w:rsid w:val="00F3128E"/>
    <w:rsid w:val="00F35A96"/>
    <w:rsid w:val="00F41314"/>
    <w:rsid w:val="00F422F0"/>
    <w:rsid w:val="00F43647"/>
    <w:rsid w:val="00F46940"/>
    <w:rsid w:val="00F46E01"/>
    <w:rsid w:val="00F520AC"/>
    <w:rsid w:val="00F52439"/>
    <w:rsid w:val="00F529AF"/>
    <w:rsid w:val="00F52E9F"/>
    <w:rsid w:val="00F530C1"/>
    <w:rsid w:val="00F548C3"/>
    <w:rsid w:val="00F54E59"/>
    <w:rsid w:val="00F551CB"/>
    <w:rsid w:val="00F55912"/>
    <w:rsid w:val="00F565B9"/>
    <w:rsid w:val="00F62AB8"/>
    <w:rsid w:val="00F63468"/>
    <w:rsid w:val="00F65838"/>
    <w:rsid w:val="00F676F6"/>
    <w:rsid w:val="00F70C80"/>
    <w:rsid w:val="00F72F08"/>
    <w:rsid w:val="00F733DA"/>
    <w:rsid w:val="00F73A72"/>
    <w:rsid w:val="00F747F3"/>
    <w:rsid w:val="00F76326"/>
    <w:rsid w:val="00F8403F"/>
    <w:rsid w:val="00F85D90"/>
    <w:rsid w:val="00F876EC"/>
    <w:rsid w:val="00F90645"/>
    <w:rsid w:val="00F92122"/>
    <w:rsid w:val="00F95EF4"/>
    <w:rsid w:val="00FA3B7C"/>
    <w:rsid w:val="00FA54DF"/>
    <w:rsid w:val="00FA65CE"/>
    <w:rsid w:val="00FA6F7D"/>
    <w:rsid w:val="00FA78E9"/>
    <w:rsid w:val="00FB0910"/>
    <w:rsid w:val="00FB133F"/>
    <w:rsid w:val="00FB3679"/>
    <w:rsid w:val="00FB3ACC"/>
    <w:rsid w:val="00FB61D3"/>
    <w:rsid w:val="00FB6F1F"/>
    <w:rsid w:val="00FB74A5"/>
    <w:rsid w:val="00FB74AB"/>
    <w:rsid w:val="00FB78A1"/>
    <w:rsid w:val="00FC0A83"/>
    <w:rsid w:val="00FC0CA4"/>
    <w:rsid w:val="00FC1A5F"/>
    <w:rsid w:val="00FC5BB0"/>
    <w:rsid w:val="00FD0AFE"/>
    <w:rsid w:val="00FD0D8B"/>
    <w:rsid w:val="00FD1266"/>
    <w:rsid w:val="00FD1706"/>
    <w:rsid w:val="00FD6EBF"/>
    <w:rsid w:val="00FE0BA6"/>
    <w:rsid w:val="00FE1307"/>
    <w:rsid w:val="00FE3786"/>
    <w:rsid w:val="00FE6049"/>
    <w:rsid w:val="00FE636C"/>
    <w:rsid w:val="00FE70DF"/>
    <w:rsid w:val="00FE782F"/>
    <w:rsid w:val="00FF1605"/>
    <w:rsid w:val="00FF76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68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E60F49"/>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E60F49"/>
    <w:rPr>
      <w:rFonts w:eastAsiaTheme="majorEastAsia" w:cstheme="majorBidi"/>
      <w:b/>
      <w:bCs/>
      <w:color w:val="000000" w:themeColor="text1"/>
      <w:sz w:val="28"/>
      <w:szCs w:val="26"/>
      <w:lang w:val="de-DE"/>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5109C0"/>
    <w:pPr>
      <w:keepNext/>
      <w:keepLines/>
      <w:numPr>
        <w:numId w:val="2"/>
      </w:numPr>
      <w:spacing w:before="240" w:after="120"/>
      <w:outlineLvl w:val="0"/>
    </w:pPr>
    <w:rPr>
      <w:rFonts w:eastAsiaTheme="majorEastAsia" w:cstheme="majorBidi"/>
      <w:b/>
      <w:bCs/>
      <w:color w:val="000000" w:themeColor="text1"/>
      <w:sz w:val="32"/>
      <w:szCs w:val="28"/>
    </w:rPr>
  </w:style>
  <w:style w:type="paragraph" w:styleId="berschrift2">
    <w:name w:val="heading 2"/>
    <w:basedOn w:val="Standard"/>
    <w:next w:val="Standard"/>
    <w:link w:val="berschrift2Zeichen"/>
    <w:autoRedefine/>
    <w:uiPriority w:val="9"/>
    <w:unhideWhenUsed/>
    <w:qFormat/>
    <w:rsid w:val="00E60F49"/>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5109C0"/>
    <w:rPr>
      <w:rFonts w:eastAsiaTheme="majorEastAsia" w:cstheme="majorBidi"/>
      <w:b/>
      <w:bCs/>
      <w:color w:val="000000" w:themeColor="text1"/>
      <w:sz w:val="32"/>
      <w:szCs w:val="28"/>
      <w:lang w:val="de-DE"/>
    </w:rPr>
  </w:style>
  <w:style w:type="character" w:customStyle="1" w:styleId="berschrift2Zeichen">
    <w:name w:val="Überschrift 2 Zeichen"/>
    <w:basedOn w:val="Absatzstandardschriftart"/>
    <w:link w:val="berschrift2"/>
    <w:uiPriority w:val="9"/>
    <w:rsid w:val="00E60F49"/>
    <w:rPr>
      <w:rFonts w:eastAsiaTheme="majorEastAsia" w:cstheme="majorBidi"/>
      <w:b/>
      <w:bCs/>
      <w:color w:val="000000" w:themeColor="text1"/>
      <w:sz w:val="28"/>
      <w:szCs w:val="26"/>
      <w:lang w:val="de-DE"/>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uiPriority w:val="99"/>
    <w:unhideWhenUsed/>
    <w:qFormat/>
    <w:rsid w:val="008B14C0"/>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8B14C0"/>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18932">
      <w:bodyDiv w:val="1"/>
      <w:marLeft w:val="0"/>
      <w:marRight w:val="0"/>
      <w:marTop w:val="0"/>
      <w:marBottom w:val="0"/>
      <w:divBdr>
        <w:top w:val="none" w:sz="0" w:space="0" w:color="auto"/>
        <w:left w:val="none" w:sz="0" w:space="0" w:color="auto"/>
        <w:bottom w:val="none" w:sz="0" w:space="0" w:color="auto"/>
        <w:right w:val="none" w:sz="0" w:space="0" w:color="auto"/>
      </w:divBdr>
    </w:div>
    <w:div w:id="218824942">
      <w:bodyDiv w:val="1"/>
      <w:marLeft w:val="0"/>
      <w:marRight w:val="0"/>
      <w:marTop w:val="0"/>
      <w:marBottom w:val="0"/>
      <w:divBdr>
        <w:top w:val="none" w:sz="0" w:space="0" w:color="auto"/>
        <w:left w:val="none" w:sz="0" w:space="0" w:color="auto"/>
        <w:bottom w:val="none" w:sz="0" w:space="0" w:color="auto"/>
        <w:right w:val="none" w:sz="0" w:space="0" w:color="auto"/>
      </w:divBdr>
    </w:div>
    <w:div w:id="1104422328">
      <w:bodyDiv w:val="1"/>
      <w:marLeft w:val="0"/>
      <w:marRight w:val="0"/>
      <w:marTop w:val="0"/>
      <w:marBottom w:val="0"/>
      <w:divBdr>
        <w:top w:val="none" w:sz="0" w:space="0" w:color="auto"/>
        <w:left w:val="none" w:sz="0" w:space="0" w:color="auto"/>
        <w:bottom w:val="none" w:sz="0" w:space="0" w:color="auto"/>
        <w:right w:val="none" w:sz="0" w:space="0" w:color="auto"/>
      </w:divBdr>
    </w:div>
    <w:div w:id="1211040723">
      <w:bodyDiv w:val="1"/>
      <w:marLeft w:val="0"/>
      <w:marRight w:val="0"/>
      <w:marTop w:val="0"/>
      <w:marBottom w:val="0"/>
      <w:divBdr>
        <w:top w:val="none" w:sz="0" w:space="0" w:color="auto"/>
        <w:left w:val="none" w:sz="0" w:space="0" w:color="auto"/>
        <w:bottom w:val="none" w:sz="0" w:space="0" w:color="auto"/>
        <w:right w:val="none" w:sz="0" w:space="0" w:color="auto"/>
      </w:divBdr>
    </w:div>
    <w:div w:id="213027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comments" Target="comments.xml"/><Relationship Id="rId15" Type="http://schemas.openxmlformats.org/officeDocument/2006/relationships/image" Target="media/image6.jpg"/><Relationship Id="rId16" Type="http://schemas.openxmlformats.org/officeDocument/2006/relationships/hyperlink" Target="http://www.gocnc.de" TargetMode="External"/><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jp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header" Target="header2.xml"/><Relationship Id="rId59" Type="http://schemas.openxmlformats.org/officeDocument/2006/relationships/footer" Target="footer3.xml"/><Relationship Id="rId40" Type="http://schemas.openxmlformats.org/officeDocument/2006/relationships/image" Target="media/image30.emf"/><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JP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gif"/><Relationship Id="rId34" Type="http://schemas.openxmlformats.org/officeDocument/2006/relationships/image" Target="media/image24.gif"/><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image" Target="media/image19.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Deu1</b:Tag>
    <b:SourceType>InternetSite</b:SourceType>
    <b:Guid>{E39E3910-814B-9345-81DA-FD807EBB44AC}</b:Guid>
    <b:Author>
      <b:Author>
        <b:Corporate>Deutsches Institut für Normung e.V.</b:Corporate>
      </b:Author>
    </b:Author>
    <b:Title>DIN66025-1</b:Title>
    <b:URL>http://www.nwm.din.de/cmd?artid=1012276&amp;contextid=nwm&amp;bcrumblevel=1&amp;subcommitteeid=79267823&amp;level=tpl-art-detailansicht&amp;committeeid=54739075&amp;languageid=de</b:URL>
    <b:Year>1</b:Year>
    <b:YearAccessed>2012</b:YearAccessed>
    <b:MonthAccessed>04</b:MonthAccessed>
    <b:DayAccessed>04</b:DayAccessed>
    <b:RefOrder>2</b:RefOrder>
  </b:Source>
  <b:Source>
    <b:Tag>Uni1</b:Tag>
    <b:SourceType>InternetSite</b:SourceType>
    <b:Guid>{E03EB8AA-8B05-9248-B443-C619826DC19F}</b:Guid>
    <b:Author>
      <b:Author>
        <b:Corporate>Universität Karlsruhe</b:Corporate>
      </b:Author>
      <b:ProducerName>
        <b:NameList>
          <b:Person>
            <b:Last>Schönwald</b:Last>
            <b:First>Theodor</b:First>
          </b:Person>
        </b:NameList>
      </b:ProducerName>
    </b:Author>
    <b:Title>CNC-Programmierung</b:Title>
    <b:Year>1</b:Year>
    <b:URL>http://www.lehrer.uni-karlsruhe.de/~za685/cnc/programmierung.htm</b:URL>
    <b:YearAccessed>2012</b:YearAccessed>
    <b:MonthAccessed>03</b:MonthAccessed>
    <b:DayAccessed>12</b:DayAccessed>
    <b:RefOrder>3</b:RefOrder>
  </b:Source>
  <b:Source>
    <b:Tag>The1</b:Tag>
    <b:SourceType>InternetSite</b:SourceType>
    <b:Guid>{1A5D9DCD-2E97-FE49-B3E7-C2F322312962}</b:Guid>
    <b:Author>
      <b:Author>
        <b:Corporate>The SD Association</b:Corporate>
      </b:Author>
    </b:Author>
    <b:Title>The SD Association SD Standards</b:Title>
    <b:URL>https://www.sdcard.org/home/</b:URL>
    <b:Year>1</b:Year>
    <b:YearAccessed>2012</b:YearAccessed>
    <b:MonthAccessed>04</b:MonthAccessed>
    <b:DayAccessed>02</b:DayAccessed>
    <b:RefOrder>4</b:RefOrder>
  </b:Source>
  <b:Source>
    <b:Tag>goC1</b:Tag>
    <b:SourceType>InternetSite</b:SourceType>
    <b:Guid>{2188CD23-A792-2F41-B5E7-E184DCB0BE18}</b:Guid>
    <b:Author>
      <b:Author>
        <b:Corporate>goCNC</b:Corporate>
      </b:Author>
    </b:Author>
    <b:Title>CNC Technik für den Hobby- Bereich</b:Title>
    <b:URL>http://gocnc.de/</b:URL>
    <b:Year>1</b:Year>
    <b:YearAccessed>2011</b:YearAccessed>
    <b:MonthAccessed>10</b:MonthAccessed>
    <b:DayAccessed>16</b:DayAccessed>
    <b:RefOrder>5</b:RefOrder>
  </b:Source>
  <b:Source>
    <b:Tag>Joh09</b:Tag>
    <b:SourceType>InternetSite</b:SourceType>
    <b:Guid>{B75B5EEC-73AD-EC4F-BAF5-922881FA2461}</b:Guid>
    <b:Author>
      <b:Author>
        <b:NameList>
          <b:Person>
            <b:Last>Johnson</b:Last>
            <b:First>John</b:First>
          </b:Person>
        </b:NameList>
      </b:Author>
      <b:ProducerName>
        <b:NameList>
          <b:Person>
            <b:Last>Johnson</b:Last>
            <b:First>John</b:First>
          </b:Person>
        </b:NameList>
      </b:ProducerName>
    </b:Author>
    <b:Title>Phorum PCB gCode</b:Title>
    <b:URL>http://pcbgcode.org/read.php?12,361</b:URL>
    <b:Year>2009</b:Year>
    <b:Month>11</b:Month>
    <b:Day>29</b:Day>
    <b:YearAccessed>2011</b:YearAccessed>
    <b:MonthAccessed>12</b:MonthAccessed>
    <b:DayAccessed>16</b:DayAccessed>
    <b:RefOrder>6</b:RefOrder>
  </b:Source>
  <b:Source>
    <b:Tag>Pet06</b:Tag>
    <b:SourceType>InternetSite</b:SourceType>
    <b:Guid>{DE278AD8-57CE-E344-BA83-433F2FF361A7}</b:Guid>
    <b:Title>Peter Fleury UART Library</b:Title>
    <b:Year>2006</b:Year>
    <b:Author>
      <b:Author>
        <b:NameList>
          <b:Person>
            <b:Last>Fleury</b:Last>
            <b:First>Peter</b:First>
          </b:Person>
        </b:NameList>
      </b:Author>
    </b:Author>
    <b:URL>http://homepage.hispeed.ch/peterfleury/group__pfleury__uart.html</b:URL>
    <b:YearAccessed>2011</b:YearAccessed>
    <b:MonthAccessed>11</b:MonthAccessed>
    <b:DayAccessed>29</b:DayAccessed>
    <b:RefOrder>7</b:RefOrder>
  </b:Source>
  <b:Source>
    <b:Tag>Pet061</b:Tag>
    <b:SourceType>InternetSite</b:SourceType>
    <b:Guid>{FCD87132-1A90-D549-8163-4AACECA47251}</b:Guid>
    <b:Author>
      <b:Author>
        <b:NameList>
          <b:Person>
            <b:Last>Fleury</b:Last>
            <b:First>Peter</b:First>
          </b:Person>
        </b:NameList>
      </b:Author>
    </b:Author>
    <b:Title>Peter Fleury I2C Master library</b:Title>
    <b:URL>http://homepage.hispeed.ch/peterfleury/group__pfleury__ic2master.html</b:URL>
    <b:Year>2006</b:Year>
    <b:YearAccessed>2012</b:YearAccessed>
    <b:MonthAccessed>02</b:MonthAccessed>
    <b:DayAccessed>06</b:DayAccessed>
    <b:RefOrder>8</b:RefOrder>
  </b:Source>
  <b:Source>
    <b:Tag>Ste09</b:Tag>
    <b:SourceType>Book</b:SourceType>
    <b:Guid>{0DCB3FCC-9407-3748-B9C4-61AAC9D1BF57}</b:Guid>
    <b:Title>Embedded System Design with the Atmel Avr Microcontroller</b:Title>
    <b:Year>2009</b:Year>
    <b:Author>
      <b:Author>
        <b:NameList>
          <b:Person>
            <b:Last>Barrett</b:Last>
            <b:First>Steven</b:First>
            <b:Middle>F.</b:Middle>
          </b:Person>
        </b:NameList>
      </b:Author>
    </b:Author>
    <b:City>California</b:City>
    <b:CountryRegion>USA</b:CountryRegion>
    <b:Publisher>Morgan &amp; Claypool</b:Publisher>
    <b:Pages>302</b:Pages>
    <b:RefOrder>9</b:RefOrder>
  </b:Source>
  <b:Source>
    <b:Tag>www07</b:Tag>
    <b:SourceType>InternetSite</b:SourceType>
    <b:Guid>{B27C2372-1F44-7A42-BE18-EBB9AF5375B1}</b:Guid>
    <b:Title>AVR-GCC-Tutorial/Der UART</b:Title>
    <b:Year>2007</b:Year>
    <b:Author>
      <b:Author>
        <b:Corporate>www.mikrocontroller.net</b:Corporate>
      </b:Author>
    </b:Author>
    <b:URL>http://www.mikrocontroller.net/articles/AVR-GCC-Tutorial/Der_UART</b:URL>
    <b:YearAccessed>2011</b:YearAccessed>
    <b:MonthAccessed>10</b:MonthAccessed>
    <b:DayAccessed>20</b:DayAccessed>
    <b:RefOrder>10</b:RefOrder>
  </b:Source>
  <b:Source>
    <b:Tag>MAX03</b:Tag>
    <b:SourceType>InternetSite</b:SourceType>
    <b:Guid>{22A367BC-3210-3F4E-B933-67DC9CC8BEF1}</b:Guid>
    <b:Author>
      <b:Author>
        <b:Corporate>MAXIM</b:Corporate>
      </b:Author>
    </b:Author>
    <b:Title>Determining Clock Accuracy Requirements for UART Communications</b:Title>
    <b:URL>http://www.maxim-ic.com/app-notes/index.mvp/id/2141</b:URL>
    <b:Year>2003</b:Year>
    <b:Month>08</b:Month>
    <b:Day>07</b:Day>
    <b:YearAccessed>2011</b:YearAccessed>
    <b:MonthAccessed>10</b:MonthAccessed>
    <b:DayAccessed>20</b:DayAccessed>
    <b:RefOrder>11</b:RefOrder>
  </b:Source>
  <b:Source>
    <b:Tag>Lei1</b:Tag>
    <b:SourceType>InternetSite</b:SourceType>
    <b:Guid>{DD377A34-FCF8-BA43-842D-79297033F6A5}</b:Guid>
    <b:Author>
      <b:Author>
        <b:Corporate>LeitOn</b:Corporate>
      </b:Author>
    </b:Author>
    <b:Title>Leiterplattenentwicklung</b:Title>
    <b:URL>http://www.leiton.de/leiterplatten-toolbox-iphone.html</b:URL>
    <b:Year>1</b:Year>
    <b:YearAccessed>2011</b:YearAccessed>
    <b:MonthAccessed>12</b:MonthAccessed>
    <b:DayAccessed>02</b:DayAccessed>
    <b:RefOrder>12</b:RefOrder>
  </b:Source>
  <b:Source>
    <b:Tag>Wik12</b:Tag>
    <b:SourceType>InternetSite</b:SourceType>
    <b:Guid>{19ED1F81-166A-B64F-B7CA-A23293567235}</b:Guid>
    <b:Author>
      <b:Author>
        <b:Corporate>Wikipedia</b:Corporate>
      </b:Author>
    </b:Author>
    <b:Title>EAGLE</b:Title>
    <b:URL>http://de.wikipedia.org/wiki/Eagle</b:URL>
    <b:Year>2012</b:Year>
    <b:YearAccessed>2011</b:YearAccessed>
    <b:MonthAccessed>12</b:MonthAccessed>
    <b:DayAccessed>15</b:DayAccessed>
    <b:RefOrder>13</b:RefOrder>
  </b:Source>
  <b:Source>
    <b:Tag>Cra06</b:Tag>
    <b:SourceType>Book</b:SourceType>
    <b:Guid>{6BE67F77-36A6-FB4B-84DE-08D270062069}</b:Guid>
    <b:Author>
      <b:Author>
        <b:NameList>
          <b:Person>
            <b:Last>Crawford &amp; Prinz</b:Last>
            <b:First>Tony</b:First>
            <b:Middle>&amp; Peter</b:Middle>
          </b:Person>
        </b:NameList>
      </b:Author>
      <b:Translator>
        <b:NameList>
          <b:Person>
            <b:Last>Printz</b:Last>
            <b:First>Peter</b:First>
          </b:Person>
        </b:NameList>
      </b:Translator>
    </b:Author>
    <b:Title>C in a Nutshell</b:Title>
    <b:Year>2006</b:Year>
    <b:Comments>ISBN 978-3-89721-344-9</b:Comments>
    <b:City>Deutschland</b:City>
    <b:Publisher>O'Reilly</b:Publisher>
    <b:Volume>1</b:Volume>
    <b:NumberVolumes>1</b:NumberVolumes>
    <b:Pages>624</b:Pages>
    <b:RefOrder>14</b:RefOrder>
  </b:Source>
  <b:Source>
    <b:Tag>Wik1</b:Tag>
    <b:SourceType>InternetSite</b:SourceType>
    <b:Guid>{EFDBBE16-DF6D-324D-9E95-2DB2F979B2B5}</b:Guid>
    <b:Author>
      <b:Author>
        <b:Corporate>Wikipedia</b:Corporate>
      </b:Author>
    </b:Author>
    <b:Title>Bresenham-Algorithmus</b:Title>
    <b:Year>2012</b:Year>
    <b:URL>http://de.wikipedia.org/wiki/Bresenham-Algorithmus</b:URL>
    <b:YearAccessed>2011</b:YearAccessed>
    <b:MonthAccessed>11</b:MonthAccessed>
    <b:DayAccessed>10</b:DayAccessed>
    <b:RefOrder>1</b:RefOrder>
  </b:Source>
  <b:Source>
    <b:Tag>Ele1</b:Tag>
    <b:SourceType>InternetSite</b:SourceType>
    <b:Guid>{7334D3DB-AD0E-B44D-943B-004F9F12EB56}</b:Guid>
    <b:Author>
      <b:Author>
        <b:Corporate>ELECTRONIC ASSEMBLY GmbH</b:Corporate>
      </b:Author>
    </b:Author>
    <b:Title>LCD-Module</b:Title>
    <b:URL>http://www.lcd-module.de/</b:URL>
    <b:Year>1</b:Year>
    <b:YearAccessed>2011</b:YearAccessed>
    <b:MonthAccessed>11</b:MonthAccessed>
    <b:DayAccessed>17</b:DayAccessed>
    <b:RefOrder>15</b:RefOrder>
  </b:Source>
  <b:Source>
    <b:Tag>Atm12</b:Tag>
    <b:SourceType>InternetSite</b:SourceType>
    <b:Guid>{163BEC5D-4A9C-4645-925C-01CCFE1EA440}</b:Guid>
    <b:LCID>de-DE</b:LCID>
    <b:Author>
      <b:Author>
        <b:Corporate>Atmel Corporation</b:Corporate>
      </b:Author>
    </b:Author>
    <b:YearAccessed>2012</b:YearAccessed>
    <b:MonthAccessed>03</b:MonthAccessed>
    <b:DayAccessed>12</b:DayAccessed>
    <b:URL>http://www.atmel.com/tools/ATMELAVRSTUDIO.aspx</b:URL>
    <b:Year>3</b:Year>
    <b:Title>Atmel AVR Studio 5.1</b:Title>
    <b:RefOrder>16</b:RefOrder>
  </b:Source>
  <b:Source>
    <b:Tag>Atm</b:Tag>
    <b:SourceType>InternetSite</b:SourceType>
    <b:Guid>{DAD41DE1-BAF0-8245-8C3D-B3D558AEC05C}</b:Guid>
    <b:Author>
      <b:Author>
        <b:Corporate>Atmel Corporation</b:Corporate>
      </b:Author>
    </b:Author>
    <b:Title>Atmel</b:Title>
    <b:URL>http://www.atmel.com/</b:URL>
    <b:Year>1</b:Year>
    <b:YearAccessed>2011</b:YearAccessed>
    <b:MonthAccessed>11</b:MonthAccessed>
    <b:DayAccessed>01</b:DayAccessed>
    <b:RefOrder>17</b:RefOrder>
  </b:Source>
  <b:Source>
    <b:Tag>Atm121</b:Tag>
    <b:SourceType>InternetSite</b:SourceType>
    <b:Guid>{0DD6BCE3-1BE8-AF44-9E97-BF6BD591A7F4}</b:Guid>
    <b:Author>
      <b:Author>
        <b:Corporate>Atmel Corporation</b:Corporate>
      </b:Author>
    </b:Author>
    <b:Title>JTAGICE3 - Atmel</b:Title>
    <b:Year>2</b:Year>
    <b:URL>http://www.atmel.com/tools/JTAGICE3.aspx</b:URL>
    <b:YearAccessed>2012</b:YearAccessed>
    <b:MonthAccessed>04</b:MonthAccessed>
    <b:DayAccessed>02</b:DayAccessed>
    <b:RefOrder>18</b:RefOrder>
  </b:Source>
  <b:Source>
    <b:Tag>CAD2</b:Tag>
    <b:SourceType>InternetSite</b:SourceType>
    <b:Guid>{4B104A39-626B-194F-AFA6-9830CF6608FE}</b:Guid>
    <b:Author>
      <b:Author>
        <b:Corporate>CadSoft Computer GmbH</b:Corporate>
      </b:Author>
    </b:Author>
    <b:Title>CadSoft EAGLE</b:Title>
    <b:Year>2</b:Year>
    <b:URL>http://www.cadsoft.de/eagle-pcb-design-software/product-overview/?language=de</b:URL>
    <b:YearAccessed>2012</b:YearAccessed>
    <b:MonthAccessed>01</b:MonthAccessed>
    <b:DayAccessed>12</b:DayAccessed>
    <b:RefOrder>19</b:RefOrder>
  </b:Source>
  <b:Source>
    <b:Tag>CAD12</b:Tag>
    <b:SourceType>InternetSite</b:SourceType>
    <b:Guid>{A8CEE282-F474-D44A-9B4C-5B1E8FE817F1}</b:Guid>
    <b:Author>
      <b:Author>
        <b:Corporate>CadSoft Computer GmbH</b:Corporate>
      </b:Author>
    </b:Author>
    <b:Title>CadSoft</b:Title>
    <b:YearAccessed>2012</b:YearAccessed>
    <b:MonthAccessed>04</b:MonthAccessed>
    <b:DayAccessed>03</b:DayAccessed>
    <b:URL>http://www.cadsoft.de/eagle-pcb-design-software/?language=de</b:URL>
    <b:LCID>de-DE</b:LCID>
    <b:Year>1</b:Year>
    <b:RefOrder>20</b:RefOrder>
  </b:Source>
  <b:Source>
    <b:Tag>Pol07</b:Tag>
    <b:SourceType>ElectronicSource</b:SourceType>
    <b:Guid>{7252AC7A-7757-5C40-96A8-0A9F25C2481B}</b:Guid>
    <b:Title>Atmel Evaluation Board Version 2.0.1</b:Title>
    <b:Year>2007</b:Year>
    <b:Month>11</b:Month>
    <b:Day>30</b:Day>
    <b:Author>
      <b:Author>
        <b:Corporate>Pollin Electronic GmbH</b:Corporate>
      </b:Author>
    </b:Author>
    <b:Medium>Datei</b:Medium>
    <b:City>Pförring</b:City>
    <b:RefOrder>21</b:RefOrder>
  </b:Source>
  <b:Source>
    <b:Tag>FTD1</b:Tag>
    <b:SourceType>InternetSite</b:SourceType>
    <b:Guid>{0C187D72-DA53-EC42-A939-15BB9643CFAD}</b:Guid>
    <b:Author>
      <b:Author>
        <b:Corporate>Future Technology Devices International Limited</b:Corporate>
      </b:Author>
    </b:Author>
    <b:Title>FTDI Chip Home Page</b:Title>
    <b:URL>http://www.ftdichip.com/</b:URL>
    <b:Year>1</b:Year>
    <b:YearAccessed>2012</b:YearAccessed>
    <b:MonthAccessed>02</b:MonthAccessed>
    <b:DayAccessed>15</b:DayAccessed>
    <b:RefOrder>22</b:RefOrder>
  </b:Source>
  <b:Source>
    <b:Tag>Sta</b:Tag>
    <b:SourceType>Book</b:SourceType>
    <b:Guid>{6B3677D4-5DA9-7742-9F06-4781E146F21B}</b:Guid>
    <b:Author>
      <b:Author>
        <b:NameList>
          <b:Person>
            <b:Last>Stanka</b:Last>
            <b:First>Thomas</b:First>
          </b:Person>
        </b:NameList>
      </b:Author>
    </b:Author>
    <b:Title>Hard- ind Softwareentwicklung eines Testsystems zur ferngesteuerten Eingabe und automatischen Bearbeitung von Tastenfolgen auf Mobiltelefonen</b:Title>
    <b:Publisher>GRIN</b:Publisher>
    <b:Year>2005</b:Year>
    <b:RefOrder>23</b:RefOrder>
  </b:Source>
  <b:Source>
    <b:Tag>ECA11</b:Tag>
    <b:SourceType>ElectronicSource</b:SourceType>
    <b:Guid>{E9C1C99A-43C9-1345-98F8-50640F99CC8A}</b:Guid>
    <b:Title>Solderless Breadboards</b:Title>
    <b:City>Taiwan</b:City>
    <b:Year>2011</b:Year>
    <b:Author>
      <b:Author>
        <b:Corporate>E-CALL</b:Corporate>
      </b:Author>
    </b:Author>
    <b:ProductionCompany>E-CALL ENTERPRISE CO., LTD.</b:ProductionCompany>
    <b:RefOrder>24</b:RefOrder>
  </b:Source>
  <b:Source>
    <b:Tag>www1</b:Tag>
    <b:SourceType>InternetSite</b:SourceType>
    <b:Guid>{776362CE-133D-E64D-A702-29D4CA8A5235}</b:Guid>
    <b:Author>
      <b:Author>
        <b:Corporate>www.goBlack.de</b:Corporate>
      </b:Author>
    </b:Author>
    <b:Title>Grafik-TouchDisplay EA eDIP240 Datenblätter Protokollrahmen</b:Title>
    <b:URL>http://www.goblack.de/desy/digitalt/aktoren/touchdisp-edip240/ea240protokoll.html</b:URL>
    <b:Year>1</b:Year>
    <b:YearAccessed>2012</b:YearAccessed>
    <b:MonthAccessed>04</b:MonthAccessed>
    <b:DayAccessed>12</b:DayAccessed>
    <b:RefOrder>25</b:RefOrder>
  </b:Source>
  <b:Source>
    <b:Tag>Pri12</b:Tag>
    <b:SourceType>Misc</b:SourceType>
    <b:Guid>{94203240-9458-A245-963A-228F08B867D0}</b:Guid>
    <b:Title>Eichbaum Brauerei</b:Title>
    <b:PublicationTitle>Bier und Limonade</b:PublicationTitle>
    <b:City>Mannheim</b:City>
    <b:StateProvince>Baden-Württemberg</b:StateProvince>
    <b:CountryRegion>Deutschland</b:CountryRegion>
    <b:Year>2012</b:Year>
    <b:Author>
      <b:Author>
        <b:Corporate>Privatbrauerei Eichbaum, GmbH &amp; Co. KG</b:Corporate>
      </b:Author>
    </b:Author>
    <b:RefOrder>26</b:RefOrder>
  </b:Source>
</b:Sources>
</file>

<file path=customXml/itemProps1.xml><?xml version="1.0" encoding="utf-8"?>
<ds:datastoreItem xmlns:ds="http://schemas.openxmlformats.org/officeDocument/2006/customXml" ds:itemID="{2DDF3AA3-BF94-604E-AAC8-92A054EE3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10264</Words>
  <Characters>64670</Characters>
  <Application>Microsoft Macintosh Word</Application>
  <DocSecurity>0</DocSecurity>
  <Lines>538</Lines>
  <Paragraphs>149</Paragraphs>
  <ScaleCrop>false</ScaleCrop>
  <HeadingPairs>
    <vt:vector size="2" baseType="variant">
      <vt:variant>
        <vt:lpstr>Titel</vt:lpstr>
      </vt:variant>
      <vt:variant>
        <vt:i4>1</vt:i4>
      </vt:variant>
    </vt:vector>
  </HeadingPairs>
  <TitlesOfParts>
    <vt:vector size="1" baseType="lpstr">
      <vt:lpstr>CNC-Steuerung</vt:lpstr>
    </vt:vector>
  </TitlesOfParts>
  <Manager/>
  <Company/>
  <LinksUpToDate>false</LinksUpToDate>
  <CharactersWithSpaces>74785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CNC-Steuerung</dc:title>
  <dc:subject>Dokumentation der Technikerarbeit 2012</dc:subject>
  <dc:creator>Hohmann, Dennis</dc:creator>
  <cp:keywords/>
  <dc:description/>
  <cp:lastModifiedBy>Dennis Hohmann</cp:lastModifiedBy>
  <cp:revision>1005</cp:revision>
  <cp:lastPrinted>2012-04-14T23:14:00Z</cp:lastPrinted>
  <dcterms:created xsi:type="dcterms:W3CDTF">2012-03-22T22:30:00Z</dcterms:created>
  <dcterms:modified xsi:type="dcterms:W3CDTF">2012-04-15T21:49:00Z</dcterms:modified>
  <cp:category/>
</cp:coreProperties>
</file>