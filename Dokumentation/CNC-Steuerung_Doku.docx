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media/image8.jp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8AB0FB" w14:textId="77777777" w:rsidR="00122D20" w:rsidRDefault="00122D20" w:rsidP="00122D20">
      <w:pPr>
        <w:ind w:left="0" w:firstLine="0"/>
      </w:pPr>
    </w:p>
    <w:p w14:paraId="6D0F0C57" w14:textId="735D5F6E" w:rsidR="00E94781" w:rsidRPr="00122D20" w:rsidRDefault="00122D20" w:rsidP="00122D20">
      <w:pPr>
        <w:jc w:val="center"/>
        <w:rPr>
          <w:b/>
          <w:sz w:val="52"/>
          <w:szCs w:val="52"/>
        </w:rPr>
      </w:pPr>
      <w:r w:rsidRPr="00122D20">
        <w:rPr>
          <w:b/>
          <w:sz w:val="52"/>
          <w:szCs w:val="52"/>
        </w:rPr>
        <w:t>Technikerarbeit 2012</w:t>
      </w:r>
    </w:p>
    <w:p w14:paraId="7559601C" w14:textId="77777777" w:rsidR="00DF38BE" w:rsidRPr="00122D20" w:rsidRDefault="00DF38BE" w:rsidP="00FA78E9"/>
    <w:p w14:paraId="00C911C7" w14:textId="7AD4446D" w:rsidR="00DF38BE" w:rsidRPr="00122D20" w:rsidRDefault="00122D20" w:rsidP="00122D20">
      <w:pPr>
        <w:jc w:val="center"/>
        <w:rPr>
          <w:sz w:val="32"/>
          <w:szCs w:val="32"/>
        </w:rPr>
      </w:pPr>
      <w:r w:rsidRPr="00122D20">
        <w:rPr>
          <w:sz w:val="32"/>
          <w:szCs w:val="32"/>
        </w:rPr>
        <w:t>Werner-von-Siemens Schule</w:t>
      </w:r>
    </w:p>
    <w:p w14:paraId="2F6CC527" w14:textId="3C5212F1" w:rsidR="00122D20" w:rsidRPr="00122D20" w:rsidRDefault="00122D20" w:rsidP="00122D20">
      <w:pPr>
        <w:jc w:val="center"/>
        <w:rPr>
          <w:sz w:val="32"/>
          <w:szCs w:val="32"/>
        </w:rPr>
      </w:pPr>
      <w:r w:rsidRPr="00122D20">
        <w:rPr>
          <w:sz w:val="32"/>
          <w:szCs w:val="32"/>
        </w:rPr>
        <w:t>Mannheim</w:t>
      </w:r>
    </w:p>
    <w:p w14:paraId="09B46B00" w14:textId="77777777" w:rsidR="00E94781" w:rsidRDefault="00E94781" w:rsidP="00FA78E9"/>
    <w:p w14:paraId="24074CCE" w14:textId="77777777" w:rsidR="00343AD9" w:rsidRPr="00122D20" w:rsidRDefault="00343AD9" w:rsidP="00FA78E9"/>
    <w:p w14:paraId="05D7F8F9" w14:textId="55A986C8" w:rsidR="001247E4" w:rsidRDefault="005F5EF4" w:rsidP="001247E4">
      <w:pPr>
        <w:jc w:val="center"/>
        <w:rPr>
          <w:b/>
          <w:sz w:val="52"/>
          <w:szCs w:val="52"/>
        </w:rPr>
      </w:pPr>
      <w:r>
        <w:rPr>
          <w:b/>
          <w:sz w:val="52"/>
          <w:szCs w:val="52"/>
        </w:rPr>
        <w:t>CNC-Steuerung mit Touch-D</w:t>
      </w:r>
      <w:r w:rsidR="00122D20" w:rsidRPr="00116330">
        <w:rPr>
          <w:b/>
          <w:sz w:val="52"/>
          <w:szCs w:val="52"/>
        </w:rPr>
        <w:t>isplay und USB-</w:t>
      </w:r>
      <w:r w:rsidR="005E46A0" w:rsidRPr="00116330">
        <w:rPr>
          <w:b/>
          <w:sz w:val="52"/>
          <w:szCs w:val="52"/>
        </w:rPr>
        <w:t>Speichermedium</w:t>
      </w:r>
    </w:p>
    <w:p w14:paraId="52E39691" w14:textId="77777777" w:rsidR="00EA3A9C" w:rsidRPr="00116330" w:rsidRDefault="00EA3A9C" w:rsidP="008A189D">
      <w:pPr>
        <w:rPr>
          <w:b/>
          <w:sz w:val="52"/>
          <w:szCs w:val="52"/>
        </w:rPr>
      </w:pPr>
    </w:p>
    <w:p w14:paraId="64A6CE06" w14:textId="27D5B8C8" w:rsidR="00DE3408" w:rsidRDefault="00EA3A9C" w:rsidP="00343AD9">
      <w:pPr>
        <w:jc w:val="center"/>
      </w:pPr>
      <w:r>
        <w:rPr>
          <w:noProof/>
          <w:lang w:eastAsia="de-DE"/>
        </w:rPr>
        <w:drawing>
          <wp:inline distT="0" distB="0" distL="0" distR="0" wp14:anchorId="4D1E9AC3" wp14:editId="1AC00098">
            <wp:extent cx="4143730" cy="3107690"/>
            <wp:effectExtent l="0" t="0" r="0"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I0060.JPG"/>
                    <pic:cNvPicPr/>
                  </pic:nvPicPr>
                  <pic:blipFill>
                    <a:blip r:embed="rId9">
                      <a:extLst>
                        <a:ext uri="{28A0092B-C50C-407E-A947-70E740481C1C}">
                          <a14:useLocalDpi xmlns:a14="http://schemas.microsoft.com/office/drawing/2010/main" val="0"/>
                        </a:ext>
                      </a:extLst>
                    </a:blip>
                    <a:stretch>
                      <a:fillRect/>
                    </a:stretch>
                  </pic:blipFill>
                  <pic:spPr>
                    <a:xfrm>
                      <a:off x="0" y="0"/>
                      <a:ext cx="4144254" cy="3108083"/>
                    </a:xfrm>
                    <a:prstGeom prst="rect">
                      <a:avLst/>
                    </a:prstGeom>
                  </pic:spPr>
                </pic:pic>
              </a:graphicData>
            </a:graphic>
          </wp:inline>
        </w:drawing>
      </w:r>
    </w:p>
    <w:p w14:paraId="50A644ED" w14:textId="77777777" w:rsidR="00354A7F" w:rsidRDefault="00354A7F" w:rsidP="008A189D"/>
    <w:p w14:paraId="27B580F9" w14:textId="77777777" w:rsidR="00EA3A9C" w:rsidRDefault="00EA3A9C" w:rsidP="008A189D"/>
    <w:p w14:paraId="0014203B" w14:textId="77777777" w:rsidR="00EA3A9C" w:rsidRPr="00122D20" w:rsidRDefault="00EA3A9C" w:rsidP="008A189D">
      <w:pPr>
        <w:ind w:left="0" w:firstLine="0"/>
      </w:pPr>
    </w:p>
    <w:p w14:paraId="0808AA34" w14:textId="77777777" w:rsidR="00122D20" w:rsidRPr="00343AD9" w:rsidRDefault="00122D20" w:rsidP="00B41F1E">
      <w:pPr>
        <w:ind w:left="4178"/>
      </w:pPr>
      <w:r w:rsidRPr="00343AD9">
        <w:t>Erstellt von:</w:t>
      </w:r>
    </w:p>
    <w:p w14:paraId="23402E38" w14:textId="39E50E2C" w:rsidR="002362E4" w:rsidRPr="00EC245E" w:rsidRDefault="005F5EF4" w:rsidP="00B41F1E">
      <w:pPr>
        <w:ind w:left="4178"/>
        <w:rPr>
          <w:b/>
        </w:rPr>
      </w:pPr>
      <w:r w:rsidRPr="00EC245E">
        <w:rPr>
          <w:b/>
        </w:rPr>
        <w:t xml:space="preserve">Dennis </w:t>
      </w:r>
      <w:r w:rsidR="00193016" w:rsidRPr="00EC245E">
        <w:rPr>
          <w:b/>
        </w:rPr>
        <w:t>Hohmann</w:t>
      </w:r>
      <w:r w:rsidR="0084144D" w:rsidRPr="00EC245E">
        <w:rPr>
          <w:b/>
        </w:rPr>
        <w:br/>
      </w:r>
    </w:p>
    <w:p w14:paraId="0A5BEA78" w14:textId="77777777" w:rsidR="000E44A8" w:rsidRPr="00343AD9" w:rsidRDefault="000E44A8" w:rsidP="00B41F1E">
      <w:pPr>
        <w:ind w:left="4178"/>
      </w:pPr>
      <w:r w:rsidRPr="00343AD9">
        <w:t>Betreut von:</w:t>
      </w:r>
    </w:p>
    <w:p w14:paraId="447CDECF" w14:textId="77777777" w:rsidR="006E1B6A" w:rsidRPr="00EC245E" w:rsidRDefault="006E26AE" w:rsidP="00B41F1E">
      <w:pPr>
        <w:ind w:left="4178"/>
        <w:rPr>
          <w:b/>
        </w:rPr>
      </w:pPr>
      <w:r w:rsidRPr="00EC245E">
        <w:rPr>
          <w:b/>
        </w:rPr>
        <w:t>Dr.</w:t>
      </w:r>
      <w:r w:rsidR="00F11613" w:rsidRPr="00EC245E">
        <w:rPr>
          <w:b/>
        </w:rPr>
        <w:t xml:space="preserve"> </w:t>
      </w:r>
      <w:r w:rsidRPr="00EC245E">
        <w:rPr>
          <w:b/>
        </w:rPr>
        <w:t>Bernhard Spitzer</w:t>
      </w:r>
    </w:p>
    <w:p w14:paraId="6CAEFB7B" w14:textId="77777777" w:rsidR="000D4189" w:rsidRDefault="002E3BC3" w:rsidP="006D756C">
      <w:pPr>
        <w:ind w:left="0" w:firstLine="0"/>
        <w:rPr>
          <w:rStyle w:val="Herausstellen"/>
          <w:b/>
          <w:i w:val="0"/>
          <w:sz w:val="32"/>
          <w:szCs w:val="32"/>
        </w:rPr>
      </w:pPr>
      <w:bookmarkStart w:id="0" w:name="_Ref319279148"/>
      <w:r>
        <w:rPr>
          <w:rStyle w:val="Herausstellen"/>
          <w:b/>
          <w:i w:val="0"/>
          <w:sz w:val="32"/>
          <w:szCs w:val="32"/>
        </w:rPr>
        <w:br w:type="page"/>
      </w:r>
    </w:p>
    <w:p w14:paraId="45BA8F44" w14:textId="0FF29652" w:rsidR="00F10943" w:rsidRPr="0028679A" w:rsidRDefault="00720944" w:rsidP="006D756C">
      <w:pPr>
        <w:ind w:left="0" w:firstLine="0"/>
        <w:rPr>
          <w:rStyle w:val="Herausstellen"/>
          <w:rFonts w:eastAsiaTheme="majorEastAsia" w:cstheme="majorBidi"/>
          <w:b/>
          <w:bCs/>
          <w:i w:val="0"/>
          <w:iCs w:val="0"/>
          <w:color w:val="000000" w:themeColor="text1"/>
          <w:sz w:val="32"/>
          <w:szCs w:val="32"/>
        </w:rPr>
      </w:pPr>
      <w:r w:rsidRPr="0028679A">
        <w:rPr>
          <w:rStyle w:val="Herausstellen"/>
          <w:b/>
          <w:i w:val="0"/>
          <w:sz w:val="32"/>
          <w:szCs w:val="32"/>
        </w:rPr>
        <w:t>Erklärung</w:t>
      </w:r>
      <w:bookmarkEnd w:id="0"/>
    </w:p>
    <w:p w14:paraId="32C9403C" w14:textId="77777777" w:rsidR="001E53DD" w:rsidRPr="00343AD9" w:rsidRDefault="001E53DD" w:rsidP="001E53DD"/>
    <w:p w14:paraId="57CC0970" w14:textId="5000B4F4" w:rsidR="00F548C3" w:rsidRPr="00343AD9" w:rsidRDefault="00F548C3" w:rsidP="00F175F1">
      <w:pPr>
        <w:pStyle w:val="Textkrper"/>
        <w:rPr>
          <w:b/>
          <w:iCs/>
        </w:rPr>
      </w:pPr>
      <w:r w:rsidRPr="00343AD9">
        <w:t xml:space="preserve">Die vorliegende </w:t>
      </w:r>
      <w:r w:rsidR="0089719D" w:rsidRPr="001F3349">
        <w:t xml:space="preserve">Technikerarbeit, </w:t>
      </w:r>
      <w:r w:rsidR="001F3349" w:rsidRPr="001F3349">
        <w:rPr>
          <w:b/>
        </w:rPr>
        <w:t>CNC-Steuerung mit Touch-Display und USB-Speichermedium</w:t>
      </w:r>
      <w:r w:rsidR="0089719D" w:rsidRPr="001F3349">
        <w:t xml:space="preserve">, </w:t>
      </w:r>
      <w:r w:rsidRPr="001F3349">
        <w:t>habe</w:t>
      </w:r>
      <w:r w:rsidRPr="00343AD9">
        <w:t xml:space="preserve"> ich, </w:t>
      </w:r>
      <w:r w:rsidR="00122D20" w:rsidRPr="00343AD9">
        <w:rPr>
          <w:b/>
        </w:rPr>
        <w:t>Dennis Hohmann geb. 12.12.1984</w:t>
      </w:r>
      <w:r w:rsidR="00F10943" w:rsidRPr="00343AD9">
        <w:t xml:space="preserve">, </w:t>
      </w:r>
      <w:r w:rsidRPr="00343AD9">
        <w:t>selbstständig und nur mit den</w:t>
      </w:r>
      <w:r w:rsidR="00F10943" w:rsidRPr="00343AD9">
        <w:t xml:space="preserve"> </w:t>
      </w:r>
      <w:r w:rsidRPr="00343AD9">
        <w:t>angegebenen Hilfsmitteln angefertigt.</w:t>
      </w:r>
    </w:p>
    <w:p w14:paraId="41ACBAA7" w14:textId="3A94A2D5" w:rsidR="00720944" w:rsidRPr="00343AD9" w:rsidRDefault="00F548C3" w:rsidP="00F175F1">
      <w:pPr>
        <w:pStyle w:val="Textkrper"/>
      </w:pPr>
      <w:r w:rsidRPr="00343AD9">
        <w:t>Alle Stellen, die dem Sinn oder dem Wortlaut nach andere</w:t>
      </w:r>
      <w:r w:rsidR="00F10943" w:rsidRPr="00343AD9">
        <w:t xml:space="preserve">n Werken entnommen sind, wurden </w:t>
      </w:r>
      <w:r w:rsidRPr="00343AD9">
        <w:t>durch Angabe der Quellen kenntlich gemacht. Alle wörtlich entn</w:t>
      </w:r>
      <w:r w:rsidR="00F10943" w:rsidRPr="00343AD9">
        <w:t xml:space="preserve">ommenen Stellen sind als Zitate </w:t>
      </w:r>
      <w:r w:rsidRPr="00343AD9">
        <w:t>gekennzeichnet.</w:t>
      </w:r>
    </w:p>
    <w:p w14:paraId="733794F3" w14:textId="77777777" w:rsidR="00122D20" w:rsidRPr="00343AD9" w:rsidRDefault="00122D20" w:rsidP="00F175F1">
      <w:pPr>
        <w:pStyle w:val="Textkrper"/>
      </w:pPr>
    </w:p>
    <w:p w14:paraId="1A8180BF" w14:textId="77777777" w:rsidR="00720944" w:rsidRPr="00343AD9" w:rsidRDefault="00720944" w:rsidP="00F175F1">
      <w:pPr>
        <w:pStyle w:val="Textkrper"/>
      </w:pPr>
    </w:p>
    <w:p w14:paraId="4004F0BD" w14:textId="77777777" w:rsidR="00343AD9" w:rsidRPr="00343AD9" w:rsidRDefault="00720944" w:rsidP="00F175F1">
      <w:pPr>
        <w:pStyle w:val="Textkrper"/>
      </w:pPr>
      <w:r w:rsidRPr="00343AD9">
        <w:t xml:space="preserve">__________________________ </w:t>
      </w:r>
      <w:r w:rsidRPr="00343AD9">
        <w:tab/>
      </w:r>
      <w:r w:rsidRPr="00343AD9">
        <w:tab/>
      </w:r>
      <w:r w:rsidRPr="00343AD9">
        <w:tab/>
        <w:t>__________________________</w:t>
      </w:r>
      <w:r w:rsidRPr="00343AD9">
        <w:br/>
        <w:t xml:space="preserve">Ort, Datum </w:t>
      </w:r>
      <w:r w:rsidRPr="00343AD9">
        <w:tab/>
      </w:r>
      <w:r w:rsidRPr="00343AD9">
        <w:tab/>
      </w:r>
      <w:r w:rsidRPr="00343AD9">
        <w:tab/>
      </w:r>
      <w:r w:rsidRPr="00343AD9">
        <w:tab/>
      </w:r>
      <w:r w:rsidRPr="00343AD9">
        <w:tab/>
      </w:r>
      <w:r w:rsidRPr="00343AD9">
        <w:tab/>
      </w:r>
      <w:r w:rsidR="006D756C" w:rsidRPr="00343AD9">
        <w:t>Unterschrift</w:t>
      </w:r>
    </w:p>
    <w:p w14:paraId="1BDCBBD1" w14:textId="480619BD" w:rsidR="00F10943" w:rsidRPr="006F2105" w:rsidRDefault="00D9028E" w:rsidP="001C39CB">
      <w:pPr>
        <w:pStyle w:val="Inhaltsverzeichnisberschrift"/>
      </w:pPr>
      <w:r>
        <w:br w:type="page"/>
      </w:r>
    </w:p>
    <w:sdt>
      <w:sdtPr>
        <w:rPr>
          <w:rFonts w:eastAsiaTheme="minorHAnsi" w:cstheme="minorBidi"/>
          <w:b w:val="0"/>
          <w:color w:val="auto"/>
          <w:spacing w:val="0"/>
          <w:kern w:val="0"/>
          <w:sz w:val="24"/>
          <w:szCs w:val="24"/>
          <w:lang w:eastAsia="en-US"/>
        </w:rPr>
        <w:id w:val="1016263863"/>
        <w:docPartObj>
          <w:docPartGallery w:val="Table of Contents"/>
          <w:docPartUnique/>
        </w:docPartObj>
      </w:sdtPr>
      <w:sdtEndPr>
        <w:rPr>
          <w:rFonts w:cs="Arial"/>
          <w:bCs/>
        </w:rPr>
      </w:sdtEndPr>
      <w:sdtContent>
        <w:p w14:paraId="55E02C3F" w14:textId="77777777" w:rsidR="00F10943" w:rsidRPr="006F2105" w:rsidRDefault="00F10943" w:rsidP="001C39CB">
          <w:pPr>
            <w:pStyle w:val="Inhaltsverzeichnisberschrift"/>
          </w:pPr>
          <w:r w:rsidRPr="006F2105">
            <w:t>Inhalt</w:t>
          </w:r>
          <w:r w:rsidR="008D416B">
            <w:t>sverzeichnis</w:t>
          </w:r>
        </w:p>
        <w:p w14:paraId="6E7FA378" w14:textId="77777777" w:rsidR="006F7153" w:rsidRDefault="00F10943">
          <w:pPr>
            <w:pStyle w:val="Verzeichnis1"/>
            <w:tabs>
              <w:tab w:val="left" w:pos="373"/>
            </w:tabs>
            <w:rPr>
              <w:rFonts w:asciiTheme="minorHAnsi" w:eastAsiaTheme="minorEastAsia" w:hAnsiTheme="minorHAnsi"/>
              <w:b w:val="0"/>
              <w:noProof/>
              <w:lang w:eastAsia="ja-JP"/>
            </w:rPr>
          </w:pPr>
          <w:r w:rsidRPr="006F2105">
            <w:rPr>
              <w:rFonts w:cs="Arial"/>
            </w:rPr>
            <w:fldChar w:fldCharType="begin"/>
          </w:r>
          <w:r w:rsidRPr="006F2105">
            <w:rPr>
              <w:rFonts w:cs="Arial"/>
            </w:rPr>
            <w:instrText xml:space="preserve"> TOC \o "1-3" \h \z \u </w:instrText>
          </w:r>
          <w:r w:rsidRPr="006F2105">
            <w:rPr>
              <w:rFonts w:cs="Arial"/>
            </w:rPr>
            <w:fldChar w:fldCharType="separate"/>
          </w:r>
          <w:r w:rsidR="006F7153">
            <w:rPr>
              <w:noProof/>
            </w:rPr>
            <w:t>1</w:t>
          </w:r>
          <w:r w:rsidR="006F7153">
            <w:rPr>
              <w:rFonts w:asciiTheme="minorHAnsi" w:eastAsiaTheme="minorEastAsia" w:hAnsiTheme="minorHAnsi"/>
              <w:b w:val="0"/>
              <w:noProof/>
              <w:lang w:eastAsia="ja-JP"/>
            </w:rPr>
            <w:tab/>
          </w:r>
          <w:r w:rsidR="006F7153">
            <w:rPr>
              <w:noProof/>
            </w:rPr>
            <w:t>Vorwort</w:t>
          </w:r>
          <w:r w:rsidR="006F7153">
            <w:rPr>
              <w:noProof/>
            </w:rPr>
            <w:tab/>
          </w:r>
          <w:r w:rsidR="006F7153">
            <w:rPr>
              <w:noProof/>
            </w:rPr>
            <w:fldChar w:fldCharType="begin"/>
          </w:r>
          <w:r w:rsidR="006F7153">
            <w:rPr>
              <w:noProof/>
            </w:rPr>
            <w:instrText xml:space="preserve"> PAGEREF _Toc196041239 \h </w:instrText>
          </w:r>
          <w:r w:rsidR="006F7153">
            <w:rPr>
              <w:noProof/>
            </w:rPr>
          </w:r>
          <w:r w:rsidR="006F7153">
            <w:rPr>
              <w:noProof/>
            </w:rPr>
            <w:fldChar w:fldCharType="separate"/>
          </w:r>
          <w:r w:rsidR="006F7153">
            <w:rPr>
              <w:noProof/>
            </w:rPr>
            <w:t>5</w:t>
          </w:r>
          <w:r w:rsidR="006F7153">
            <w:rPr>
              <w:noProof/>
            </w:rPr>
            <w:fldChar w:fldCharType="end"/>
          </w:r>
        </w:p>
        <w:p w14:paraId="31AF30D9" w14:textId="77777777" w:rsidR="006F7153" w:rsidRDefault="006F7153">
          <w:pPr>
            <w:pStyle w:val="Verzeichnis2"/>
            <w:tabs>
              <w:tab w:val="left" w:pos="1000"/>
            </w:tabs>
            <w:rPr>
              <w:rFonts w:asciiTheme="minorHAnsi" w:eastAsiaTheme="minorEastAsia" w:hAnsiTheme="minorHAnsi"/>
              <w:noProof/>
              <w:lang w:eastAsia="ja-JP"/>
            </w:rPr>
          </w:pPr>
          <w:r w:rsidRPr="00D06DBF">
            <w:rPr>
              <w:noProof/>
              <w:highlight w:val="yellow"/>
            </w:rPr>
            <w:t>1.1</w:t>
          </w:r>
          <w:r>
            <w:rPr>
              <w:rFonts w:asciiTheme="minorHAnsi" w:eastAsiaTheme="minorEastAsia" w:hAnsiTheme="minorHAnsi"/>
              <w:noProof/>
              <w:lang w:eastAsia="ja-JP"/>
            </w:rPr>
            <w:tab/>
          </w:r>
          <w:r w:rsidRPr="00D06DBF">
            <w:rPr>
              <w:noProof/>
              <w:highlight w:val="yellow"/>
            </w:rPr>
            <w:t>Einleitung</w:t>
          </w:r>
          <w:r>
            <w:rPr>
              <w:noProof/>
            </w:rPr>
            <w:tab/>
          </w:r>
          <w:r>
            <w:rPr>
              <w:noProof/>
            </w:rPr>
            <w:fldChar w:fldCharType="begin"/>
          </w:r>
          <w:r>
            <w:rPr>
              <w:noProof/>
            </w:rPr>
            <w:instrText xml:space="preserve"> PAGEREF _Toc196041240 \h </w:instrText>
          </w:r>
          <w:r>
            <w:rPr>
              <w:noProof/>
            </w:rPr>
          </w:r>
          <w:r>
            <w:rPr>
              <w:noProof/>
            </w:rPr>
            <w:fldChar w:fldCharType="separate"/>
          </w:r>
          <w:r>
            <w:rPr>
              <w:noProof/>
            </w:rPr>
            <w:t>5</w:t>
          </w:r>
          <w:r>
            <w:rPr>
              <w:noProof/>
            </w:rPr>
            <w:fldChar w:fldCharType="end"/>
          </w:r>
        </w:p>
        <w:p w14:paraId="28F1D138" w14:textId="77777777" w:rsidR="006F7153" w:rsidRDefault="006F7153">
          <w:pPr>
            <w:pStyle w:val="Verzeichnis2"/>
            <w:tabs>
              <w:tab w:val="left" w:pos="1000"/>
            </w:tabs>
            <w:rPr>
              <w:rFonts w:asciiTheme="minorHAnsi" w:eastAsiaTheme="minorEastAsia" w:hAnsiTheme="minorHAnsi"/>
              <w:noProof/>
              <w:lang w:eastAsia="ja-JP"/>
            </w:rPr>
          </w:pPr>
          <w:r w:rsidRPr="00D06DBF">
            <w:rPr>
              <w:noProof/>
              <w:highlight w:val="yellow"/>
            </w:rPr>
            <w:t>1.2</w:t>
          </w:r>
          <w:r>
            <w:rPr>
              <w:rFonts w:asciiTheme="minorHAnsi" w:eastAsiaTheme="minorEastAsia" w:hAnsiTheme="minorHAnsi"/>
              <w:noProof/>
              <w:lang w:eastAsia="ja-JP"/>
            </w:rPr>
            <w:tab/>
          </w:r>
          <w:r w:rsidRPr="00D06DBF">
            <w:rPr>
              <w:noProof/>
              <w:highlight w:val="yellow"/>
            </w:rPr>
            <w:t>Copyright</w:t>
          </w:r>
          <w:r>
            <w:rPr>
              <w:noProof/>
            </w:rPr>
            <w:tab/>
          </w:r>
          <w:r>
            <w:rPr>
              <w:noProof/>
            </w:rPr>
            <w:fldChar w:fldCharType="begin"/>
          </w:r>
          <w:r>
            <w:rPr>
              <w:noProof/>
            </w:rPr>
            <w:instrText xml:space="preserve"> PAGEREF _Toc196041241 \h </w:instrText>
          </w:r>
          <w:r>
            <w:rPr>
              <w:noProof/>
            </w:rPr>
          </w:r>
          <w:r>
            <w:rPr>
              <w:noProof/>
            </w:rPr>
            <w:fldChar w:fldCharType="separate"/>
          </w:r>
          <w:r>
            <w:rPr>
              <w:noProof/>
            </w:rPr>
            <w:t>5</w:t>
          </w:r>
          <w:r>
            <w:rPr>
              <w:noProof/>
            </w:rPr>
            <w:fldChar w:fldCharType="end"/>
          </w:r>
        </w:p>
        <w:p w14:paraId="5FF429C2" w14:textId="77777777" w:rsidR="006F7153" w:rsidRDefault="006F7153">
          <w:pPr>
            <w:pStyle w:val="Verzeichnis2"/>
            <w:tabs>
              <w:tab w:val="left" w:pos="1000"/>
            </w:tabs>
            <w:rPr>
              <w:rFonts w:asciiTheme="minorHAnsi" w:eastAsiaTheme="minorEastAsia" w:hAnsiTheme="minorHAnsi"/>
              <w:noProof/>
              <w:lang w:eastAsia="ja-JP"/>
            </w:rPr>
          </w:pPr>
          <w:r>
            <w:rPr>
              <w:noProof/>
            </w:rPr>
            <w:t>1.3</w:t>
          </w:r>
          <w:r>
            <w:rPr>
              <w:rFonts w:asciiTheme="minorHAnsi" w:eastAsiaTheme="minorEastAsia" w:hAnsiTheme="minorHAnsi"/>
              <w:noProof/>
              <w:lang w:eastAsia="ja-JP"/>
            </w:rPr>
            <w:tab/>
          </w:r>
          <w:r>
            <w:rPr>
              <w:noProof/>
            </w:rPr>
            <w:t>Danksagung</w:t>
          </w:r>
          <w:r>
            <w:rPr>
              <w:noProof/>
            </w:rPr>
            <w:tab/>
          </w:r>
          <w:r>
            <w:rPr>
              <w:noProof/>
            </w:rPr>
            <w:fldChar w:fldCharType="begin"/>
          </w:r>
          <w:r>
            <w:rPr>
              <w:noProof/>
            </w:rPr>
            <w:instrText xml:space="preserve"> PAGEREF _Toc196041242 \h </w:instrText>
          </w:r>
          <w:r>
            <w:rPr>
              <w:noProof/>
            </w:rPr>
          </w:r>
          <w:r>
            <w:rPr>
              <w:noProof/>
            </w:rPr>
            <w:fldChar w:fldCharType="separate"/>
          </w:r>
          <w:r>
            <w:rPr>
              <w:noProof/>
            </w:rPr>
            <w:t>6</w:t>
          </w:r>
          <w:r>
            <w:rPr>
              <w:noProof/>
            </w:rPr>
            <w:fldChar w:fldCharType="end"/>
          </w:r>
        </w:p>
        <w:p w14:paraId="34F2DE34" w14:textId="77777777" w:rsidR="006F7153" w:rsidRDefault="006F7153">
          <w:pPr>
            <w:pStyle w:val="Verzeichnis2"/>
            <w:tabs>
              <w:tab w:val="left" w:pos="1000"/>
            </w:tabs>
            <w:rPr>
              <w:rFonts w:asciiTheme="minorHAnsi" w:eastAsiaTheme="minorEastAsia" w:hAnsiTheme="minorHAnsi"/>
              <w:noProof/>
              <w:lang w:eastAsia="ja-JP"/>
            </w:rPr>
          </w:pPr>
          <w:r>
            <w:rPr>
              <w:noProof/>
            </w:rPr>
            <w:t>1.4</w:t>
          </w:r>
          <w:r>
            <w:rPr>
              <w:rFonts w:asciiTheme="minorHAnsi" w:eastAsiaTheme="minorEastAsia" w:hAnsiTheme="minorHAnsi"/>
              <w:noProof/>
              <w:lang w:eastAsia="ja-JP"/>
            </w:rPr>
            <w:tab/>
          </w:r>
          <w:r>
            <w:rPr>
              <w:noProof/>
            </w:rPr>
            <w:t>Abbildungsverzeichnis</w:t>
          </w:r>
          <w:r>
            <w:rPr>
              <w:noProof/>
            </w:rPr>
            <w:tab/>
          </w:r>
          <w:r>
            <w:rPr>
              <w:noProof/>
            </w:rPr>
            <w:fldChar w:fldCharType="begin"/>
          </w:r>
          <w:r>
            <w:rPr>
              <w:noProof/>
            </w:rPr>
            <w:instrText xml:space="preserve"> PAGEREF _Toc196041243 \h </w:instrText>
          </w:r>
          <w:r>
            <w:rPr>
              <w:noProof/>
            </w:rPr>
          </w:r>
          <w:r>
            <w:rPr>
              <w:noProof/>
            </w:rPr>
            <w:fldChar w:fldCharType="separate"/>
          </w:r>
          <w:r>
            <w:rPr>
              <w:noProof/>
            </w:rPr>
            <w:t>7</w:t>
          </w:r>
          <w:r>
            <w:rPr>
              <w:noProof/>
            </w:rPr>
            <w:fldChar w:fldCharType="end"/>
          </w:r>
        </w:p>
        <w:p w14:paraId="64434BDA" w14:textId="77777777" w:rsidR="006F7153" w:rsidRDefault="006F7153">
          <w:pPr>
            <w:pStyle w:val="Verzeichnis2"/>
            <w:tabs>
              <w:tab w:val="left" w:pos="1000"/>
            </w:tabs>
            <w:rPr>
              <w:rFonts w:asciiTheme="minorHAnsi" w:eastAsiaTheme="minorEastAsia" w:hAnsiTheme="minorHAnsi"/>
              <w:noProof/>
              <w:lang w:eastAsia="ja-JP"/>
            </w:rPr>
          </w:pPr>
          <w:r>
            <w:rPr>
              <w:noProof/>
            </w:rPr>
            <w:t>1.5</w:t>
          </w:r>
          <w:r>
            <w:rPr>
              <w:rFonts w:asciiTheme="minorHAnsi" w:eastAsiaTheme="minorEastAsia" w:hAnsiTheme="minorHAnsi"/>
              <w:noProof/>
              <w:lang w:eastAsia="ja-JP"/>
            </w:rPr>
            <w:tab/>
          </w:r>
          <w:r>
            <w:rPr>
              <w:noProof/>
            </w:rPr>
            <w:t>Abkürzungsverzeichnis</w:t>
          </w:r>
          <w:r>
            <w:rPr>
              <w:noProof/>
            </w:rPr>
            <w:tab/>
          </w:r>
          <w:r>
            <w:rPr>
              <w:noProof/>
            </w:rPr>
            <w:fldChar w:fldCharType="begin"/>
          </w:r>
          <w:r>
            <w:rPr>
              <w:noProof/>
            </w:rPr>
            <w:instrText xml:space="preserve"> PAGEREF _Toc196041244 \h </w:instrText>
          </w:r>
          <w:r>
            <w:rPr>
              <w:noProof/>
            </w:rPr>
          </w:r>
          <w:r>
            <w:rPr>
              <w:noProof/>
            </w:rPr>
            <w:fldChar w:fldCharType="separate"/>
          </w:r>
          <w:r>
            <w:rPr>
              <w:noProof/>
            </w:rPr>
            <w:t>9</w:t>
          </w:r>
          <w:r>
            <w:rPr>
              <w:noProof/>
            </w:rPr>
            <w:fldChar w:fldCharType="end"/>
          </w:r>
        </w:p>
        <w:p w14:paraId="04C1D7AB" w14:textId="77777777" w:rsidR="006F7153" w:rsidRDefault="006F7153">
          <w:pPr>
            <w:pStyle w:val="Verzeichnis1"/>
            <w:tabs>
              <w:tab w:val="left" w:pos="373"/>
            </w:tabs>
            <w:rPr>
              <w:rFonts w:asciiTheme="minorHAnsi" w:eastAsiaTheme="minorEastAsia" w:hAnsiTheme="minorHAnsi"/>
              <w:b w:val="0"/>
              <w:noProof/>
              <w:lang w:eastAsia="ja-JP"/>
            </w:rPr>
          </w:pPr>
          <w:r>
            <w:rPr>
              <w:noProof/>
            </w:rPr>
            <w:t>2</w:t>
          </w:r>
          <w:r>
            <w:rPr>
              <w:rFonts w:asciiTheme="minorHAnsi" w:eastAsiaTheme="minorEastAsia" w:hAnsiTheme="minorHAnsi"/>
              <w:b w:val="0"/>
              <w:noProof/>
              <w:lang w:eastAsia="ja-JP"/>
            </w:rPr>
            <w:tab/>
          </w:r>
          <w:r>
            <w:rPr>
              <w:noProof/>
            </w:rPr>
            <w:t>Projektbeschreibung</w:t>
          </w:r>
          <w:r>
            <w:rPr>
              <w:noProof/>
            </w:rPr>
            <w:tab/>
          </w:r>
          <w:r>
            <w:rPr>
              <w:noProof/>
            </w:rPr>
            <w:fldChar w:fldCharType="begin"/>
          </w:r>
          <w:r>
            <w:rPr>
              <w:noProof/>
            </w:rPr>
            <w:instrText xml:space="preserve"> PAGEREF _Toc196041245 \h </w:instrText>
          </w:r>
          <w:r>
            <w:rPr>
              <w:noProof/>
            </w:rPr>
          </w:r>
          <w:r>
            <w:rPr>
              <w:noProof/>
            </w:rPr>
            <w:fldChar w:fldCharType="separate"/>
          </w:r>
          <w:r>
            <w:rPr>
              <w:noProof/>
            </w:rPr>
            <w:t>10</w:t>
          </w:r>
          <w:r>
            <w:rPr>
              <w:noProof/>
            </w:rPr>
            <w:fldChar w:fldCharType="end"/>
          </w:r>
        </w:p>
        <w:p w14:paraId="1B7B7D10" w14:textId="77777777" w:rsidR="006F7153" w:rsidRDefault="006F7153">
          <w:pPr>
            <w:pStyle w:val="Verzeichnis2"/>
            <w:tabs>
              <w:tab w:val="left" w:pos="1000"/>
            </w:tabs>
            <w:rPr>
              <w:rFonts w:asciiTheme="minorHAnsi" w:eastAsiaTheme="minorEastAsia" w:hAnsiTheme="minorHAnsi"/>
              <w:noProof/>
              <w:lang w:eastAsia="ja-JP"/>
            </w:rPr>
          </w:pPr>
          <w:r>
            <w:rPr>
              <w:noProof/>
            </w:rPr>
            <w:t>2.1</w:t>
          </w:r>
          <w:r>
            <w:rPr>
              <w:rFonts w:asciiTheme="minorHAnsi" w:eastAsiaTheme="minorEastAsia" w:hAnsiTheme="minorHAnsi"/>
              <w:noProof/>
              <w:lang w:eastAsia="ja-JP"/>
            </w:rPr>
            <w:tab/>
          </w:r>
          <w:r>
            <w:rPr>
              <w:noProof/>
            </w:rPr>
            <w:t>Motivation</w:t>
          </w:r>
          <w:r>
            <w:rPr>
              <w:noProof/>
            </w:rPr>
            <w:tab/>
          </w:r>
          <w:r>
            <w:rPr>
              <w:noProof/>
            </w:rPr>
            <w:fldChar w:fldCharType="begin"/>
          </w:r>
          <w:r>
            <w:rPr>
              <w:noProof/>
            </w:rPr>
            <w:instrText xml:space="preserve"> PAGEREF _Toc196041246 \h </w:instrText>
          </w:r>
          <w:r>
            <w:rPr>
              <w:noProof/>
            </w:rPr>
          </w:r>
          <w:r>
            <w:rPr>
              <w:noProof/>
            </w:rPr>
            <w:fldChar w:fldCharType="separate"/>
          </w:r>
          <w:r>
            <w:rPr>
              <w:noProof/>
            </w:rPr>
            <w:t>10</w:t>
          </w:r>
          <w:r>
            <w:rPr>
              <w:noProof/>
            </w:rPr>
            <w:fldChar w:fldCharType="end"/>
          </w:r>
        </w:p>
        <w:p w14:paraId="6B797C4B" w14:textId="77777777" w:rsidR="006F7153" w:rsidRDefault="006F7153">
          <w:pPr>
            <w:pStyle w:val="Verzeichnis2"/>
            <w:tabs>
              <w:tab w:val="left" w:pos="1000"/>
            </w:tabs>
            <w:rPr>
              <w:rFonts w:asciiTheme="minorHAnsi" w:eastAsiaTheme="minorEastAsia" w:hAnsiTheme="minorHAnsi"/>
              <w:noProof/>
              <w:lang w:eastAsia="ja-JP"/>
            </w:rPr>
          </w:pPr>
          <w:r>
            <w:rPr>
              <w:noProof/>
            </w:rPr>
            <w:t>2.2</w:t>
          </w:r>
          <w:r>
            <w:rPr>
              <w:rFonts w:asciiTheme="minorHAnsi" w:eastAsiaTheme="minorEastAsia" w:hAnsiTheme="minorHAnsi"/>
              <w:noProof/>
              <w:lang w:eastAsia="ja-JP"/>
            </w:rPr>
            <w:tab/>
          </w:r>
          <w:r>
            <w:rPr>
              <w:noProof/>
            </w:rPr>
            <w:t>Aufgabenstellung</w:t>
          </w:r>
          <w:r>
            <w:rPr>
              <w:noProof/>
            </w:rPr>
            <w:tab/>
          </w:r>
          <w:r>
            <w:rPr>
              <w:noProof/>
            </w:rPr>
            <w:fldChar w:fldCharType="begin"/>
          </w:r>
          <w:r>
            <w:rPr>
              <w:noProof/>
            </w:rPr>
            <w:instrText xml:space="preserve"> PAGEREF _Toc196041247 \h </w:instrText>
          </w:r>
          <w:r>
            <w:rPr>
              <w:noProof/>
            </w:rPr>
          </w:r>
          <w:r>
            <w:rPr>
              <w:noProof/>
            </w:rPr>
            <w:fldChar w:fldCharType="separate"/>
          </w:r>
          <w:r>
            <w:rPr>
              <w:noProof/>
            </w:rPr>
            <w:t>11</w:t>
          </w:r>
          <w:r>
            <w:rPr>
              <w:noProof/>
            </w:rPr>
            <w:fldChar w:fldCharType="end"/>
          </w:r>
        </w:p>
        <w:p w14:paraId="2EA22CE7" w14:textId="77777777" w:rsidR="006F7153" w:rsidRDefault="006F7153">
          <w:pPr>
            <w:pStyle w:val="Verzeichnis2"/>
            <w:tabs>
              <w:tab w:val="left" w:pos="1000"/>
            </w:tabs>
            <w:rPr>
              <w:rFonts w:asciiTheme="minorHAnsi" w:eastAsiaTheme="minorEastAsia" w:hAnsiTheme="minorHAnsi"/>
              <w:noProof/>
              <w:lang w:eastAsia="ja-JP"/>
            </w:rPr>
          </w:pPr>
          <w:r>
            <w:rPr>
              <w:noProof/>
            </w:rPr>
            <w:t>2.3</w:t>
          </w:r>
          <w:r>
            <w:rPr>
              <w:rFonts w:asciiTheme="minorHAnsi" w:eastAsiaTheme="minorEastAsia" w:hAnsiTheme="minorHAnsi"/>
              <w:noProof/>
              <w:lang w:eastAsia="ja-JP"/>
            </w:rPr>
            <w:tab/>
          </w:r>
          <w:r>
            <w:rPr>
              <w:noProof/>
            </w:rPr>
            <w:t>Zeitplan</w:t>
          </w:r>
          <w:r>
            <w:rPr>
              <w:noProof/>
            </w:rPr>
            <w:tab/>
          </w:r>
          <w:r>
            <w:rPr>
              <w:noProof/>
            </w:rPr>
            <w:fldChar w:fldCharType="begin"/>
          </w:r>
          <w:r>
            <w:rPr>
              <w:noProof/>
            </w:rPr>
            <w:instrText xml:space="preserve"> PAGEREF _Toc196041248 \h </w:instrText>
          </w:r>
          <w:r>
            <w:rPr>
              <w:noProof/>
            </w:rPr>
          </w:r>
          <w:r>
            <w:rPr>
              <w:noProof/>
            </w:rPr>
            <w:fldChar w:fldCharType="separate"/>
          </w:r>
          <w:r>
            <w:rPr>
              <w:noProof/>
            </w:rPr>
            <w:t>12</w:t>
          </w:r>
          <w:r>
            <w:rPr>
              <w:noProof/>
            </w:rPr>
            <w:fldChar w:fldCharType="end"/>
          </w:r>
        </w:p>
        <w:p w14:paraId="1EA163E0" w14:textId="77777777" w:rsidR="006F7153" w:rsidRDefault="006F7153">
          <w:pPr>
            <w:pStyle w:val="Verzeichnis2"/>
            <w:tabs>
              <w:tab w:val="left" w:pos="1000"/>
            </w:tabs>
            <w:rPr>
              <w:rFonts w:asciiTheme="minorHAnsi" w:eastAsiaTheme="minorEastAsia" w:hAnsiTheme="minorHAnsi"/>
              <w:noProof/>
              <w:lang w:eastAsia="ja-JP"/>
            </w:rPr>
          </w:pPr>
          <w:r>
            <w:rPr>
              <w:noProof/>
            </w:rPr>
            <w:t>2.4</w:t>
          </w:r>
          <w:r>
            <w:rPr>
              <w:rFonts w:asciiTheme="minorHAnsi" w:eastAsiaTheme="minorEastAsia" w:hAnsiTheme="minorHAnsi"/>
              <w:noProof/>
              <w:lang w:eastAsia="ja-JP"/>
            </w:rPr>
            <w:tab/>
          </w:r>
          <w:r>
            <w:rPr>
              <w:noProof/>
            </w:rPr>
            <w:t>Planung</w:t>
          </w:r>
          <w:r>
            <w:rPr>
              <w:noProof/>
            </w:rPr>
            <w:tab/>
          </w:r>
          <w:r>
            <w:rPr>
              <w:noProof/>
            </w:rPr>
            <w:fldChar w:fldCharType="begin"/>
          </w:r>
          <w:r>
            <w:rPr>
              <w:noProof/>
            </w:rPr>
            <w:instrText xml:space="preserve"> PAGEREF _Toc196041249 \h </w:instrText>
          </w:r>
          <w:r>
            <w:rPr>
              <w:noProof/>
            </w:rPr>
          </w:r>
          <w:r>
            <w:rPr>
              <w:noProof/>
            </w:rPr>
            <w:fldChar w:fldCharType="separate"/>
          </w:r>
          <w:r>
            <w:rPr>
              <w:noProof/>
            </w:rPr>
            <w:t>13</w:t>
          </w:r>
          <w:r>
            <w:rPr>
              <w:noProof/>
            </w:rPr>
            <w:fldChar w:fldCharType="end"/>
          </w:r>
        </w:p>
        <w:p w14:paraId="30814691" w14:textId="77777777" w:rsidR="006F7153" w:rsidRDefault="006F7153">
          <w:pPr>
            <w:pStyle w:val="Verzeichnis1"/>
            <w:tabs>
              <w:tab w:val="left" w:pos="373"/>
            </w:tabs>
            <w:rPr>
              <w:rFonts w:asciiTheme="minorHAnsi" w:eastAsiaTheme="minorEastAsia" w:hAnsiTheme="minorHAnsi"/>
              <w:b w:val="0"/>
              <w:noProof/>
              <w:lang w:eastAsia="ja-JP"/>
            </w:rPr>
          </w:pPr>
          <w:r>
            <w:rPr>
              <w:noProof/>
            </w:rPr>
            <w:t>3</w:t>
          </w:r>
          <w:r>
            <w:rPr>
              <w:rFonts w:asciiTheme="minorHAnsi" w:eastAsiaTheme="minorEastAsia" w:hAnsiTheme="minorHAnsi"/>
              <w:b w:val="0"/>
              <w:noProof/>
              <w:lang w:eastAsia="ja-JP"/>
            </w:rPr>
            <w:tab/>
          </w:r>
          <w:r>
            <w:rPr>
              <w:noProof/>
            </w:rPr>
            <w:t>Hardware</w:t>
          </w:r>
          <w:r>
            <w:rPr>
              <w:noProof/>
            </w:rPr>
            <w:tab/>
          </w:r>
          <w:r>
            <w:rPr>
              <w:noProof/>
            </w:rPr>
            <w:fldChar w:fldCharType="begin"/>
          </w:r>
          <w:r>
            <w:rPr>
              <w:noProof/>
            </w:rPr>
            <w:instrText xml:space="preserve"> PAGEREF _Toc196041250 \h </w:instrText>
          </w:r>
          <w:r>
            <w:rPr>
              <w:noProof/>
            </w:rPr>
          </w:r>
          <w:r>
            <w:rPr>
              <w:noProof/>
            </w:rPr>
            <w:fldChar w:fldCharType="separate"/>
          </w:r>
          <w:r>
            <w:rPr>
              <w:noProof/>
            </w:rPr>
            <w:t>14</w:t>
          </w:r>
          <w:r>
            <w:rPr>
              <w:noProof/>
            </w:rPr>
            <w:fldChar w:fldCharType="end"/>
          </w:r>
        </w:p>
        <w:p w14:paraId="6A7CF95F" w14:textId="77777777" w:rsidR="006F7153" w:rsidRDefault="006F7153">
          <w:pPr>
            <w:pStyle w:val="Verzeichnis2"/>
            <w:tabs>
              <w:tab w:val="left" w:pos="1000"/>
            </w:tabs>
            <w:rPr>
              <w:rFonts w:asciiTheme="minorHAnsi" w:eastAsiaTheme="minorEastAsia" w:hAnsiTheme="minorHAnsi"/>
              <w:noProof/>
              <w:lang w:eastAsia="ja-JP"/>
            </w:rPr>
          </w:pPr>
          <w:r>
            <w:rPr>
              <w:noProof/>
            </w:rPr>
            <w:t>3.1</w:t>
          </w:r>
          <w:r>
            <w:rPr>
              <w:rFonts w:asciiTheme="minorHAnsi" w:eastAsiaTheme="minorEastAsia" w:hAnsiTheme="minorHAnsi"/>
              <w:noProof/>
              <w:lang w:eastAsia="ja-JP"/>
            </w:rPr>
            <w:tab/>
          </w:r>
          <w:r>
            <w:rPr>
              <w:noProof/>
            </w:rPr>
            <w:t>Controller</w:t>
          </w:r>
          <w:r>
            <w:rPr>
              <w:noProof/>
            </w:rPr>
            <w:tab/>
          </w:r>
          <w:r>
            <w:rPr>
              <w:noProof/>
            </w:rPr>
            <w:fldChar w:fldCharType="begin"/>
          </w:r>
          <w:r>
            <w:rPr>
              <w:noProof/>
            </w:rPr>
            <w:instrText xml:space="preserve"> PAGEREF _Toc196041251 \h </w:instrText>
          </w:r>
          <w:r>
            <w:rPr>
              <w:noProof/>
            </w:rPr>
          </w:r>
          <w:r>
            <w:rPr>
              <w:noProof/>
            </w:rPr>
            <w:fldChar w:fldCharType="separate"/>
          </w:r>
          <w:r>
            <w:rPr>
              <w:noProof/>
            </w:rPr>
            <w:t>14</w:t>
          </w:r>
          <w:r>
            <w:rPr>
              <w:noProof/>
            </w:rPr>
            <w:fldChar w:fldCharType="end"/>
          </w:r>
        </w:p>
        <w:p w14:paraId="5777A367" w14:textId="77777777" w:rsidR="006F7153" w:rsidRDefault="006F7153">
          <w:pPr>
            <w:pStyle w:val="Verzeichnis2"/>
            <w:tabs>
              <w:tab w:val="left" w:pos="1000"/>
            </w:tabs>
            <w:rPr>
              <w:rFonts w:asciiTheme="minorHAnsi" w:eastAsiaTheme="minorEastAsia" w:hAnsiTheme="minorHAnsi"/>
              <w:noProof/>
              <w:lang w:eastAsia="ja-JP"/>
            </w:rPr>
          </w:pPr>
          <w:r>
            <w:rPr>
              <w:noProof/>
            </w:rPr>
            <w:t>3.2</w:t>
          </w:r>
          <w:r>
            <w:rPr>
              <w:rFonts w:asciiTheme="minorHAnsi" w:eastAsiaTheme="minorEastAsia" w:hAnsiTheme="minorHAnsi"/>
              <w:noProof/>
              <w:lang w:eastAsia="ja-JP"/>
            </w:rPr>
            <w:tab/>
          </w:r>
          <w:r>
            <w:rPr>
              <w:noProof/>
            </w:rPr>
            <w:t>Speichermedium</w:t>
          </w:r>
          <w:r>
            <w:rPr>
              <w:noProof/>
            </w:rPr>
            <w:tab/>
          </w:r>
          <w:r>
            <w:rPr>
              <w:noProof/>
            </w:rPr>
            <w:fldChar w:fldCharType="begin"/>
          </w:r>
          <w:r>
            <w:rPr>
              <w:noProof/>
            </w:rPr>
            <w:instrText xml:space="preserve"> PAGEREF _Toc196041252 \h </w:instrText>
          </w:r>
          <w:r>
            <w:rPr>
              <w:noProof/>
            </w:rPr>
          </w:r>
          <w:r>
            <w:rPr>
              <w:noProof/>
            </w:rPr>
            <w:fldChar w:fldCharType="separate"/>
          </w:r>
          <w:r>
            <w:rPr>
              <w:noProof/>
            </w:rPr>
            <w:t>15</w:t>
          </w:r>
          <w:r>
            <w:rPr>
              <w:noProof/>
            </w:rPr>
            <w:fldChar w:fldCharType="end"/>
          </w:r>
        </w:p>
        <w:p w14:paraId="23C483DB" w14:textId="77777777" w:rsidR="006F7153" w:rsidRDefault="006F7153">
          <w:pPr>
            <w:pStyle w:val="Verzeichnis2"/>
            <w:tabs>
              <w:tab w:val="left" w:pos="1000"/>
            </w:tabs>
            <w:rPr>
              <w:rFonts w:asciiTheme="minorHAnsi" w:eastAsiaTheme="minorEastAsia" w:hAnsiTheme="minorHAnsi"/>
              <w:noProof/>
              <w:lang w:eastAsia="ja-JP"/>
            </w:rPr>
          </w:pPr>
          <w:r>
            <w:rPr>
              <w:noProof/>
            </w:rPr>
            <w:t>3.3</w:t>
          </w:r>
          <w:r>
            <w:rPr>
              <w:rFonts w:asciiTheme="minorHAnsi" w:eastAsiaTheme="minorEastAsia" w:hAnsiTheme="minorHAnsi"/>
              <w:noProof/>
              <w:lang w:eastAsia="ja-JP"/>
            </w:rPr>
            <w:tab/>
          </w:r>
          <w:r>
            <w:rPr>
              <w:noProof/>
            </w:rPr>
            <w:t>Display</w:t>
          </w:r>
          <w:r>
            <w:rPr>
              <w:noProof/>
            </w:rPr>
            <w:tab/>
          </w:r>
          <w:r>
            <w:rPr>
              <w:noProof/>
            </w:rPr>
            <w:fldChar w:fldCharType="begin"/>
          </w:r>
          <w:r>
            <w:rPr>
              <w:noProof/>
            </w:rPr>
            <w:instrText xml:space="preserve"> PAGEREF _Toc196041253 \h </w:instrText>
          </w:r>
          <w:r>
            <w:rPr>
              <w:noProof/>
            </w:rPr>
          </w:r>
          <w:r>
            <w:rPr>
              <w:noProof/>
            </w:rPr>
            <w:fldChar w:fldCharType="separate"/>
          </w:r>
          <w:r>
            <w:rPr>
              <w:noProof/>
            </w:rPr>
            <w:t>16</w:t>
          </w:r>
          <w:r>
            <w:rPr>
              <w:noProof/>
            </w:rPr>
            <w:fldChar w:fldCharType="end"/>
          </w:r>
        </w:p>
        <w:p w14:paraId="45032F71" w14:textId="77777777" w:rsidR="006F7153" w:rsidRDefault="006F7153">
          <w:pPr>
            <w:pStyle w:val="Verzeichnis2"/>
            <w:tabs>
              <w:tab w:val="left" w:pos="1000"/>
            </w:tabs>
            <w:rPr>
              <w:rFonts w:asciiTheme="minorHAnsi" w:eastAsiaTheme="minorEastAsia" w:hAnsiTheme="minorHAnsi"/>
              <w:noProof/>
              <w:lang w:eastAsia="ja-JP"/>
            </w:rPr>
          </w:pPr>
          <w:r>
            <w:rPr>
              <w:noProof/>
            </w:rPr>
            <w:t>3.4</w:t>
          </w:r>
          <w:r>
            <w:rPr>
              <w:rFonts w:asciiTheme="minorHAnsi" w:eastAsiaTheme="minorEastAsia" w:hAnsiTheme="minorHAnsi"/>
              <w:noProof/>
              <w:lang w:eastAsia="ja-JP"/>
            </w:rPr>
            <w:tab/>
          </w:r>
          <w:r>
            <w:rPr>
              <w:noProof/>
            </w:rPr>
            <w:t>Portalfräse</w:t>
          </w:r>
          <w:r>
            <w:rPr>
              <w:noProof/>
            </w:rPr>
            <w:tab/>
          </w:r>
          <w:r>
            <w:rPr>
              <w:noProof/>
            </w:rPr>
            <w:fldChar w:fldCharType="begin"/>
          </w:r>
          <w:r>
            <w:rPr>
              <w:noProof/>
            </w:rPr>
            <w:instrText xml:space="preserve"> PAGEREF _Toc196041254 \h </w:instrText>
          </w:r>
          <w:r>
            <w:rPr>
              <w:noProof/>
            </w:rPr>
          </w:r>
          <w:r>
            <w:rPr>
              <w:noProof/>
            </w:rPr>
            <w:fldChar w:fldCharType="separate"/>
          </w:r>
          <w:r>
            <w:rPr>
              <w:noProof/>
            </w:rPr>
            <w:t>17</w:t>
          </w:r>
          <w:r>
            <w:rPr>
              <w:noProof/>
            </w:rPr>
            <w:fldChar w:fldCharType="end"/>
          </w:r>
        </w:p>
        <w:p w14:paraId="263FD573" w14:textId="77777777" w:rsidR="006F7153" w:rsidRDefault="006F7153">
          <w:pPr>
            <w:pStyle w:val="Verzeichnis2"/>
            <w:tabs>
              <w:tab w:val="left" w:pos="1000"/>
            </w:tabs>
            <w:rPr>
              <w:rFonts w:asciiTheme="minorHAnsi" w:eastAsiaTheme="minorEastAsia" w:hAnsiTheme="minorHAnsi"/>
              <w:noProof/>
              <w:lang w:eastAsia="ja-JP"/>
            </w:rPr>
          </w:pPr>
          <w:r>
            <w:rPr>
              <w:noProof/>
            </w:rPr>
            <w:t>3.5</w:t>
          </w:r>
          <w:r>
            <w:rPr>
              <w:rFonts w:asciiTheme="minorHAnsi" w:eastAsiaTheme="minorEastAsia" w:hAnsiTheme="minorHAnsi"/>
              <w:noProof/>
              <w:lang w:eastAsia="ja-JP"/>
            </w:rPr>
            <w:tab/>
          </w:r>
          <w:r>
            <w:rPr>
              <w:noProof/>
            </w:rPr>
            <w:t>UNI1500</w:t>
          </w:r>
          <w:r>
            <w:rPr>
              <w:noProof/>
            </w:rPr>
            <w:tab/>
          </w:r>
          <w:r>
            <w:rPr>
              <w:noProof/>
            </w:rPr>
            <w:fldChar w:fldCharType="begin"/>
          </w:r>
          <w:r>
            <w:rPr>
              <w:noProof/>
            </w:rPr>
            <w:instrText xml:space="preserve"> PAGEREF _Toc196041255 \h </w:instrText>
          </w:r>
          <w:r>
            <w:rPr>
              <w:noProof/>
            </w:rPr>
          </w:r>
          <w:r>
            <w:rPr>
              <w:noProof/>
            </w:rPr>
            <w:fldChar w:fldCharType="separate"/>
          </w:r>
          <w:r>
            <w:rPr>
              <w:noProof/>
            </w:rPr>
            <w:t>18</w:t>
          </w:r>
          <w:r>
            <w:rPr>
              <w:noProof/>
            </w:rPr>
            <w:fldChar w:fldCharType="end"/>
          </w:r>
        </w:p>
        <w:p w14:paraId="79EC569E" w14:textId="77777777" w:rsidR="006F7153" w:rsidRDefault="006F7153">
          <w:pPr>
            <w:pStyle w:val="Verzeichnis2"/>
            <w:tabs>
              <w:tab w:val="left" w:pos="1000"/>
            </w:tabs>
            <w:rPr>
              <w:rFonts w:asciiTheme="minorHAnsi" w:eastAsiaTheme="minorEastAsia" w:hAnsiTheme="minorHAnsi"/>
              <w:noProof/>
              <w:lang w:eastAsia="ja-JP"/>
            </w:rPr>
          </w:pPr>
          <w:r>
            <w:rPr>
              <w:noProof/>
            </w:rPr>
            <w:t>3.6</w:t>
          </w:r>
          <w:r>
            <w:rPr>
              <w:rFonts w:asciiTheme="minorHAnsi" w:eastAsiaTheme="minorEastAsia" w:hAnsiTheme="minorHAnsi"/>
              <w:noProof/>
              <w:lang w:eastAsia="ja-JP"/>
            </w:rPr>
            <w:tab/>
          </w:r>
          <w:r>
            <w:rPr>
              <w:noProof/>
            </w:rPr>
            <w:t>Genauigkeit</w:t>
          </w:r>
          <w:r>
            <w:rPr>
              <w:noProof/>
            </w:rPr>
            <w:tab/>
          </w:r>
          <w:r>
            <w:rPr>
              <w:noProof/>
            </w:rPr>
            <w:fldChar w:fldCharType="begin"/>
          </w:r>
          <w:r>
            <w:rPr>
              <w:noProof/>
            </w:rPr>
            <w:instrText xml:space="preserve"> PAGEREF _Toc196041256 \h </w:instrText>
          </w:r>
          <w:r>
            <w:rPr>
              <w:noProof/>
            </w:rPr>
          </w:r>
          <w:r>
            <w:rPr>
              <w:noProof/>
            </w:rPr>
            <w:fldChar w:fldCharType="separate"/>
          </w:r>
          <w:r>
            <w:rPr>
              <w:noProof/>
            </w:rPr>
            <w:t>19</w:t>
          </w:r>
          <w:r>
            <w:rPr>
              <w:noProof/>
            </w:rPr>
            <w:fldChar w:fldCharType="end"/>
          </w:r>
        </w:p>
        <w:p w14:paraId="7AC3F44A" w14:textId="77777777" w:rsidR="006F7153" w:rsidRDefault="006F7153">
          <w:pPr>
            <w:pStyle w:val="Verzeichnis3"/>
            <w:tabs>
              <w:tab w:val="left" w:pos="1625"/>
            </w:tabs>
            <w:rPr>
              <w:rFonts w:asciiTheme="minorHAnsi" w:eastAsiaTheme="minorEastAsia" w:hAnsiTheme="minorHAnsi"/>
              <w:noProof/>
              <w:lang w:eastAsia="ja-JP"/>
            </w:rPr>
          </w:pPr>
          <w:r>
            <w:rPr>
              <w:noProof/>
            </w:rPr>
            <w:t>3.6.1</w:t>
          </w:r>
          <w:r>
            <w:rPr>
              <w:rFonts w:asciiTheme="minorHAnsi" w:eastAsiaTheme="minorEastAsia" w:hAnsiTheme="minorHAnsi"/>
              <w:noProof/>
              <w:lang w:eastAsia="ja-JP"/>
            </w:rPr>
            <w:tab/>
          </w:r>
          <w:r>
            <w:rPr>
              <w:noProof/>
            </w:rPr>
            <w:t>X- &amp; Y- Achsen</w:t>
          </w:r>
          <w:r>
            <w:rPr>
              <w:noProof/>
            </w:rPr>
            <w:tab/>
          </w:r>
          <w:r>
            <w:rPr>
              <w:noProof/>
            </w:rPr>
            <w:fldChar w:fldCharType="begin"/>
          </w:r>
          <w:r>
            <w:rPr>
              <w:noProof/>
            </w:rPr>
            <w:instrText xml:space="preserve"> PAGEREF _Toc196041257 \h </w:instrText>
          </w:r>
          <w:r>
            <w:rPr>
              <w:noProof/>
            </w:rPr>
          </w:r>
          <w:r>
            <w:rPr>
              <w:noProof/>
            </w:rPr>
            <w:fldChar w:fldCharType="separate"/>
          </w:r>
          <w:r>
            <w:rPr>
              <w:noProof/>
            </w:rPr>
            <w:t>20</w:t>
          </w:r>
          <w:r>
            <w:rPr>
              <w:noProof/>
            </w:rPr>
            <w:fldChar w:fldCharType="end"/>
          </w:r>
        </w:p>
        <w:p w14:paraId="4A7FB5B1" w14:textId="77777777" w:rsidR="006F7153" w:rsidRDefault="006F7153">
          <w:pPr>
            <w:pStyle w:val="Verzeichnis3"/>
            <w:tabs>
              <w:tab w:val="left" w:pos="1625"/>
            </w:tabs>
            <w:rPr>
              <w:rFonts w:asciiTheme="minorHAnsi" w:eastAsiaTheme="minorEastAsia" w:hAnsiTheme="minorHAnsi"/>
              <w:noProof/>
              <w:lang w:eastAsia="ja-JP"/>
            </w:rPr>
          </w:pPr>
          <w:r>
            <w:rPr>
              <w:noProof/>
            </w:rPr>
            <w:t>3.6.2</w:t>
          </w:r>
          <w:r>
            <w:rPr>
              <w:rFonts w:asciiTheme="minorHAnsi" w:eastAsiaTheme="minorEastAsia" w:hAnsiTheme="minorHAnsi"/>
              <w:noProof/>
              <w:lang w:eastAsia="ja-JP"/>
            </w:rPr>
            <w:tab/>
          </w:r>
          <w:r>
            <w:rPr>
              <w:noProof/>
            </w:rPr>
            <w:t>Z-Achse</w:t>
          </w:r>
          <w:r>
            <w:rPr>
              <w:noProof/>
            </w:rPr>
            <w:tab/>
          </w:r>
          <w:r>
            <w:rPr>
              <w:noProof/>
            </w:rPr>
            <w:fldChar w:fldCharType="begin"/>
          </w:r>
          <w:r>
            <w:rPr>
              <w:noProof/>
            </w:rPr>
            <w:instrText xml:space="preserve"> PAGEREF _Toc196041258 \h </w:instrText>
          </w:r>
          <w:r>
            <w:rPr>
              <w:noProof/>
            </w:rPr>
          </w:r>
          <w:r>
            <w:rPr>
              <w:noProof/>
            </w:rPr>
            <w:fldChar w:fldCharType="separate"/>
          </w:r>
          <w:r>
            <w:rPr>
              <w:noProof/>
            </w:rPr>
            <w:t>22</w:t>
          </w:r>
          <w:r>
            <w:rPr>
              <w:noProof/>
            </w:rPr>
            <w:fldChar w:fldCharType="end"/>
          </w:r>
        </w:p>
        <w:p w14:paraId="206A160D" w14:textId="77777777" w:rsidR="006F7153" w:rsidRDefault="006F7153">
          <w:pPr>
            <w:pStyle w:val="Verzeichnis2"/>
            <w:tabs>
              <w:tab w:val="left" w:pos="1000"/>
            </w:tabs>
            <w:rPr>
              <w:rFonts w:asciiTheme="minorHAnsi" w:eastAsiaTheme="minorEastAsia" w:hAnsiTheme="minorHAnsi"/>
              <w:noProof/>
              <w:lang w:eastAsia="ja-JP"/>
            </w:rPr>
          </w:pPr>
          <w:r>
            <w:rPr>
              <w:noProof/>
            </w:rPr>
            <w:t>3.7</w:t>
          </w:r>
          <w:r>
            <w:rPr>
              <w:rFonts w:asciiTheme="minorHAnsi" w:eastAsiaTheme="minorEastAsia" w:hAnsiTheme="minorHAnsi"/>
              <w:noProof/>
              <w:lang w:eastAsia="ja-JP"/>
            </w:rPr>
            <w:tab/>
          </w:r>
          <w:r>
            <w:rPr>
              <w:noProof/>
            </w:rPr>
            <w:t>Geschwindigkeit</w:t>
          </w:r>
          <w:r>
            <w:rPr>
              <w:noProof/>
            </w:rPr>
            <w:tab/>
          </w:r>
          <w:r>
            <w:rPr>
              <w:noProof/>
            </w:rPr>
            <w:fldChar w:fldCharType="begin"/>
          </w:r>
          <w:r>
            <w:rPr>
              <w:noProof/>
            </w:rPr>
            <w:instrText xml:space="preserve"> PAGEREF _Toc196041259 \h </w:instrText>
          </w:r>
          <w:r>
            <w:rPr>
              <w:noProof/>
            </w:rPr>
          </w:r>
          <w:r>
            <w:rPr>
              <w:noProof/>
            </w:rPr>
            <w:fldChar w:fldCharType="separate"/>
          </w:r>
          <w:r>
            <w:rPr>
              <w:noProof/>
            </w:rPr>
            <w:t>22</w:t>
          </w:r>
          <w:r>
            <w:rPr>
              <w:noProof/>
            </w:rPr>
            <w:fldChar w:fldCharType="end"/>
          </w:r>
        </w:p>
        <w:p w14:paraId="20DCC6E4" w14:textId="77777777" w:rsidR="006F7153" w:rsidRDefault="006F7153">
          <w:pPr>
            <w:pStyle w:val="Verzeichnis2"/>
            <w:tabs>
              <w:tab w:val="left" w:pos="1000"/>
            </w:tabs>
            <w:rPr>
              <w:rFonts w:asciiTheme="minorHAnsi" w:eastAsiaTheme="minorEastAsia" w:hAnsiTheme="minorHAnsi"/>
              <w:noProof/>
              <w:lang w:eastAsia="ja-JP"/>
            </w:rPr>
          </w:pPr>
          <w:r>
            <w:rPr>
              <w:noProof/>
            </w:rPr>
            <w:t>3.8</w:t>
          </w:r>
          <w:r>
            <w:rPr>
              <w:rFonts w:asciiTheme="minorHAnsi" w:eastAsiaTheme="minorEastAsia" w:hAnsiTheme="minorHAnsi"/>
              <w:noProof/>
              <w:lang w:eastAsia="ja-JP"/>
            </w:rPr>
            <w:tab/>
          </w:r>
          <w:r>
            <w:rPr>
              <w:noProof/>
            </w:rPr>
            <w:t>Werkzeugdrehzahl</w:t>
          </w:r>
          <w:r>
            <w:rPr>
              <w:noProof/>
            </w:rPr>
            <w:tab/>
          </w:r>
          <w:r>
            <w:rPr>
              <w:noProof/>
            </w:rPr>
            <w:fldChar w:fldCharType="begin"/>
          </w:r>
          <w:r>
            <w:rPr>
              <w:noProof/>
            </w:rPr>
            <w:instrText xml:space="preserve"> PAGEREF _Toc196041260 \h </w:instrText>
          </w:r>
          <w:r>
            <w:rPr>
              <w:noProof/>
            </w:rPr>
          </w:r>
          <w:r>
            <w:rPr>
              <w:noProof/>
            </w:rPr>
            <w:fldChar w:fldCharType="separate"/>
          </w:r>
          <w:r>
            <w:rPr>
              <w:noProof/>
            </w:rPr>
            <w:t>23</w:t>
          </w:r>
          <w:r>
            <w:rPr>
              <w:noProof/>
            </w:rPr>
            <w:fldChar w:fldCharType="end"/>
          </w:r>
        </w:p>
        <w:p w14:paraId="50C6EE52" w14:textId="77777777" w:rsidR="006F7153" w:rsidRDefault="006F7153">
          <w:pPr>
            <w:pStyle w:val="Verzeichnis2"/>
            <w:tabs>
              <w:tab w:val="left" w:pos="1000"/>
            </w:tabs>
            <w:rPr>
              <w:rFonts w:asciiTheme="minorHAnsi" w:eastAsiaTheme="minorEastAsia" w:hAnsiTheme="minorHAnsi"/>
              <w:noProof/>
              <w:lang w:eastAsia="ja-JP"/>
            </w:rPr>
          </w:pPr>
          <w:r>
            <w:rPr>
              <w:noProof/>
            </w:rPr>
            <w:t>3.9</w:t>
          </w:r>
          <w:r>
            <w:rPr>
              <w:rFonts w:asciiTheme="minorHAnsi" w:eastAsiaTheme="minorEastAsia" w:hAnsiTheme="minorHAnsi"/>
              <w:noProof/>
              <w:lang w:eastAsia="ja-JP"/>
            </w:rPr>
            <w:tab/>
          </w:r>
          <w:r>
            <w:rPr>
              <w:noProof/>
            </w:rPr>
            <w:t>Hardware- &amp; Softwarekonfiguration</w:t>
          </w:r>
          <w:r>
            <w:rPr>
              <w:noProof/>
            </w:rPr>
            <w:tab/>
          </w:r>
          <w:r>
            <w:rPr>
              <w:noProof/>
            </w:rPr>
            <w:fldChar w:fldCharType="begin"/>
          </w:r>
          <w:r>
            <w:rPr>
              <w:noProof/>
            </w:rPr>
            <w:instrText xml:space="preserve"> PAGEREF _Toc196041261 \h </w:instrText>
          </w:r>
          <w:r>
            <w:rPr>
              <w:noProof/>
            </w:rPr>
          </w:r>
          <w:r>
            <w:rPr>
              <w:noProof/>
            </w:rPr>
            <w:fldChar w:fldCharType="separate"/>
          </w:r>
          <w:r>
            <w:rPr>
              <w:noProof/>
            </w:rPr>
            <w:t>24</w:t>
          </w:r>
          <w:r>
            <w:rPr>
              <w:noProof/>
            </w:rPr>
            <w:fldChar w:fldCharType="end"/>
          </w:r>
        </w:p>
        <w:p w14:paraId="7AB1A34A" w14:textId="77777777" w:rsidR="006F7153" w:rsidRDefault="006F7153">
          <w:pPr>
            <w:pStyle w:val="Verzeichnis3"/>
            <w:tabs>
              <w:tab w:val="left" w:pos="1625"/>
            </w:tabs>
            <w:rPr>
              <w:rFonts w:asciiTheme="minorHAnsi" w:eastAsiaTheme="minorEastAsia" w:hAnsiTheme="minorHAnsi"/>
              <w:noProof/>
              <w:lang w:eastAsia="ja-JP"/>
            </w:rPr>
          </w:pPr>
          <w:r>
            <w:rPr>
              <w:noProof/>
            </w:rPr>
            <w:t>3.9.1</w:t>
          </w:r>
          <w:r>
            <w:rPr>
              <w:rFonts w:asciiTheme="minorHAnsi" w:eastAsiaTheme="minorEastAsia" w:hAnsiTheme="minorHAnsi"/>
              <w:noProof/>
              <w:lang w:eastAsia="ja-JP"/>
            </w:rPr>
            <w:tab/>
          </w:r>
          <w:r>
            <w:rPr>
              <w:noProof/>
            </w:rPr>
            <w:t>Atmel ATmega1284P-PU Fuses &amp; Lockbits</w:t>
          </w:r>
          <w:r>
            <w:rPr>
              <w:noProof/>
            </w:rPr>
            <w:tab/>
          </w:r>
          <w:r>
            <w:rPr>
              <w:noProof/>
            </w:rPr>
            <w:fldChar w:fldCharType="begin"/>
          </w:r>
          <w:r>
            <w:rPr>
              <w:noProof/>
            </w:rPr>
            <w:instrText xml:space="preserve"> PAGEREF _Toc196041262 \h </w:instrText>
          </w:r>
          <w:r>
            <w:rPr>
              <w:noProof/>
            </w:rPr>
          </w:r>
          <w:r>
            <w:rPr>
              <w:noProof/>
            </w:rPr>
            <w:fldChar w:fldCharType="separate"/>
          </w:r>
          <w:r>
            <w:rPr>
              <w:noProof/>
            </w:rPr>
            <w:t>24</w:t>
          </w:r>
          <w:r>
            <w:rPr>
              <w:noProof/>
            </w:rPr>
            <w:fldChar w:fldCharType="end"/>
          </w:r>
        </w:p>
        <w:p w14:paraId="0BD2567B" w14:textId="77777777" w:rsidR="006F7153" w:rsidRDefault="006F7153">
          <w:pPr>
            <w:pStyle w:val="Verzeichnis3"/>
            <w:tabs>
              <w:tab w:val="left" w:pos="1625"/>
            </w:tabs>
            <w:rPr>
              <w:rFonts w:asciiTheme="minorHAnsi" w:eastAsiaTheme="minorEastAsia" w:hAnsiTheme="minorHAnsi"/>
              <w:noProof/>
              <w:lang w:eastAsia="ja-JP"/>
            </w:rPr>
          </w:pPr>
          <w:r>
            <w:rPr>
              <w:noProof/>
            </w:rPr>
            <w:t>3.9.2</w:t>
          </w:r>
          <w:r>
            <w:rPr>
              <w:rFonts w:asciiTheme="minorHAnsi" w:eastAsiaTheme="minorEastAsia" w:hAnsiTheme="minorHAnsi"/>
              <w:noProof/>
              <w:lang w:eastAsia="ja-JP"/>
            </w:rPr>
            <w:tab/>
          </w:r>
          <w:r>
            <w:rPr>
              <w:noProof/>
            </w:rPr>
            <w:t>Vinculum VDrive2 Firmware 3.68</w:t>
          </w:r>
          <w:r>
            <w:rPr>
              <w:noProof/>
            </w:rPr>
            <w:tab/>
          </w:r>
          <w:r>
            <w:rPr>
              <w:noProof/>
            </w:rPr>
            <w:fldChar w:fldCharType="begin"/>
          </w:r>
          <w:r>
            <w:rPr>
              <w:noProof/>
            </w:rPr>
            <w:instrText xml:space="preserve"> PAGEREF _Toc196041263 \h </w:instrText>
          </w:r>
          <w:r>
            <w:rPr>
              <w:noProof/>
            </w:rPr>
          </w:r>
          <w:r>
            <w:rPr>
              <w:noProof/>
            </w:rPr>
            <w:fldChar w:fldCharType="separate"/>
          </w:r>
          <w:r>
            <w:rPr>
              <w:noProof/>
            </w:rPr>
            <w:t>26</w:t>
          </w:r>
          <w:r>
            <w:rPr>
              <w:noProof/>
            </w:rPr>
            <w:fldChar w:fldCharType="end"/>
          </w:r>
        </w:p>
        <w:p w14:paraId="1F4C6542" w14:textId="77777777" w:rsidR="006F7153" w:rsidRDefault="006F7153">
          <w:pPr>
            <w:pStyle w:val="Verzeichnis3"/>
            <w:tabs>
              <w:tab w:val="left" w:pos="1625"/>
            </w:tabs>
            <w:rPr>
              <w:rFonts w:asciiTheme="minorHAnsi" w:eastAsiaTheme="minorEastAsia" w:hAnsiTheme="minorHAnsi"/>
              <w:noProof/>
              <w:lang w:eastAsia="ja-JP"/>
            </w:rPr>
          </w:pPr>
          <w:r>
            <w:rPr>
              <w:noProof/>
            </w:rPr>
            <w:t>3.9.3</w:t>
          </w:r>
          <w:r>
            <w:rPr>
              <w:rFonts w:asciiTheme="minorHAnsi" w:eastAsiaTheme="minorEastAsia" w:hAnsiTheme="minorHAnsi"/>
              <w:noProof/>
              <w:lang w:eastAsia="ja-JP"/>
            </w:rPr>
            <w:tab/>
          </w:r>
          <w:r>
            <w:rPr>
              <w:noProof/>
            </w:rPr>
            <w:t>EAGLE</w:t>
          </w:r>
          <w:r>
            <w:rPr>
              <w:noProof/>
            </w:rPr>
            <w:tab/>
          </w:r>
          <w:r>
            <w:rPr>
              <w:noProof/>
            </w:rPr>
            <w:fldChar w:fldCharType="begin"/>
          </w:r>
          <w:r>
            <w:rPr>
              <w:noProof/>
            </w:rPr>
            <w:instrText xml:space="preserve"> PAGEREF _Toc196041264 \h </w:instrText>
          </w:r>
          <w:r>
            <w:rPr>
              <w:noProof/>
            </w:rPr>
          </w:r>
          <w:r>
            <w:rPr>
              <w:noProof/>
            </w:rPr>
            <w:fldChar w:fldCharType="separate"/>
          </w:r>
          <w:r>
            <w:rPr>
              <w:noProof/>
            </w:rPr>
            <w:t>26</w:t>
          </w:r>
          <w:r>
            <w:rPr>
              <w:noProof/>
            </w:rPr>
            <w:fldChar w:fldCharType="end"/>
          </w:r>
        </w:p>
        <w:p w14:paraId="50D54DC6" w14:textId="77777777" w:rsidR="006F7153" w:rsidRDefault="006F7153">
          <w:pPr>
            <w:pStyle w:val="Verzeichnis3"/>
            <w:tabs>
              <w:tab w:val="left" w:pos="1625"/>
            </w:tabs>
            <w:rPr>
              <w:rFonts w:asciiTheme="minorHAnsi" w:eastAsiaTheme="minorEastAsia" w:hAnsiTheme="minorHAnsi"/>
              <w:noProof/>
              <w:lang w:eastAsia="ja-JP"/>
            </w:rPr>
          </w:pPr>
          <w:r>
            <w:rPr>
              <w:noProof/>
            </w:rPr>
            <w:t>3.9.4</w:t>
          </w:r>
          <w:r>
            <w:rPr>
              <w:rFonts w:asciiTheme="minorHAnsi" w:eastAsiaTheme="minorEastAsia" w:hAnsiTheme="minorHAnsi"/>
              <w:noProof/>
              <w:lang w:eastAsia="ja-JP"/>
            </w:rPr>
            <w:tab/>
          </w:r>
          <w:r>
            <w:rPr>
              <w:noProof/>
            </w:rPr>
            <w:t>PCB-GCODE-ULP 3.5.2.11</w:t>
          </w:r>
          <w:r>
            <w:rPr>
              <w:noProof/>
            </w:rPr>
            <w:tab/>
          </w:r>
          <w:r>
            <w:rPr>
              <w:noProof/>
            </w:rPr>
            <w:fldChar w:fldCharType="begin"/>
          </w:r>
          <w:r>
            <w:rPr>
              <w:noProof/>
            </w:rPr>
            <w:instrText xml:space="preserve"> PAGEREF _Toc196041265 \h </w:instrText>
          </w:r>
          <w:r>
            <w:rPr>
              <w:noProof/>
            </w:rPr>
          </w:r>
          <w:r>
            <w:rPr>
              <w:noProof/>
            </w:rPr>
            <w:fldChar w:fldCharType="separate"/>
          </w:r>
          <w:r>
            <w:rPr>
              <w:noProof/>
            </w:rPr>
            <w:t>27</w:t>
          </w:r>
          <w:r>
            <w:rPr>
              <w:noProof/>
            </w:rPr>
            <w:fldChar w:fldCharType="end"/>
          </w:r>
        </w:p>
        <w:p w14:paraId="221572A2" w14:textId="77777777" w:rsidR="006F7153" w:rsidRDefault="006F7153">
          <w:pPr>
            <w:pStyle w:val="Verzeichnis1"/>
            <w:tabs>
              <w:tab w:val="left" w:pos="373"/>
            </w:tabs>
            <w:rPr>
              <w:rFonts w:asciiTheme="minorHAnsi" w:eastAsiaTheme="minorEastAsia" w:hAnsiTheme="minorHAnsi"/>
              <w:b w:val="0"/>
              <w:noProof/>
              <w:lang w:eastAsia="ja-JP"/>
            </w:rPr>
          </w:pPr>
          <w:r>
            <w:rPr>
              <w:noProof/>
            </w:rPr>
            <w:t>4</w:t>
          </w:r>
          <w:r>
            <w:rPr>
              <w:rFonts w:asciiTheme="minorHAnsi" w:eastAsiaTheme="minorEastAsia" w:hAnsiTheme="minorHAnsi"/>
              <w:b w:val="0"/>
              <w:noProof/>
              <w:lang w:eastAsia="ja-JP"/>
            </w:rPr>
            <w:tab/>
          </w:r>
          <w:r>
            <w:rPr>
              <w:noProof/>
            </w:rPr>
            <w:t>Software</w:t>
          </w:r>
          <w:r>
            <w:rPr>
              <w:noProof/>
            </w:rPr>
            <w:tab/>
          </w:r>
          <w:r>
            <w:rPr>
              <w:noProof/>
            </w:rPr>
            <w:fldChar w:fldCharType="begin"/>
          </w:r>
          <w:r>
            <w:rPr>
              <w:noProof/>
            </w:rPr>
            <w:instrText xml:space="preserve"> PAGEREF _Toc196041266 \h </w:instrText>
          </w:r>
          <w:r>
            <w:rPr>
              <w:noProof/>
            </w:rPr>
          </w:r>
          <w:r>
            <w:rPr>
              <w:noProof/>
            </w:rPr>
            <w:fldChar w:fldCharType="separate"/>
          </w:r>
          <w:r>
            <w:rPr>
              <w:noProof/>
            </w:rPr>
            <w:t>29</w:t>
          </w:r>
          <w:r>
            <w:rPr>
              <w:noProof/>
            </w:rPr>
            <w:fldChar w:fldCharType="end"/>
          </w:r>
        </w:p>
        <w:p w14:paraId="2BDB7231" w14:textId="77777777" w:rsidR="006F7153" w:rsidRDefault="006F7153">
          <w:pPr>
            <w:pStyle w:val="Verzeichnis2"/>
            <w:tabs>
              <w:tab w:val="left" w:pos="1000"/>
            </w:tabs>
            <w:rPr>
              <w:rFonts w:asciiTheme="minorHAnsi" w:eastAsiaTheme="minorEastAsia" w:hAnsiTheme="minorHAnsi"/>
              <w:noProof/>
              <w:lang w:eastAsia="ja-JP"/>
            </w:rPr>
          </w:pPr>
          <w:r>
            <w:rPr>
              <w:noProof/>
            </w:rPr>
            <w:t>4.1</w:t>
          </w:r>
          <w:r>
            <w:rPr>
              <w:rFonts w:asciiTheme="minorHAnsi" w:eastAsiaTheme="minorEastAsia" w:hAnsiTheme="minorHAnsi"/>
              <w:noProof/>
              <w:lang w:eastAsia="ja-JP"/>
            </w:rPr>
            <w:tab/>
          </w:r>
          <w:r>
            <w:rPr>
              <w:noProof/>
            </w:rPr>
            <w:t>Einleitung</w:t>
          </w:r>
          <w:r>
            <w:rPr>
              <w:noProof/>
            </w:rPr>
            <w:tab/>
          </w:r>
          <w:r>
            <w:rPr>
              <w:noProof/>
            </w:rPr>
            <w:fldChar w:fldCharType="begin"/>
          </w:r>
          <w:r>
            <w:rPr>
              <w:noProof/>
            </w:rPr>
            <w:instrText xml:space="preserve"> PAGEREF _Toc196041267 \h </w:instrText>
          </w:r>
          <w:r>
            <w:rPr>
              <w:noProof/>
            </w:rPr>
          </w:r>
          <w:r>
            <w:rPr>
              <w:noProof/>
            </w:rPr>
            <w:fldChar w:fldCharType="separate"/>
          </w:r>
          <w:r>
            <w:rPr>
              <w:noProof/>
            </w:rPr>
            <w:t>29</w:t>
          </w:r>
          <w:r>
            <w:rPr>
              <w:noProof/>
            </w:rPr>
            <w:fldChar w:fldCharType="end"/>
          </w:r>
        </w:p>
        <w:p w14:paraId="1CB88444" w14:textId="77777777" w:rsidR="006F7153" w:rsidRDefault="006F7153">
          <w:pPr>
            <w:pStyle w:val="Verzeichnis2"/>
            <w:tabs>
              <w:tab w:val="left" w:pos="1000"/>
            </w:tabs>
            <w:rPr>
              <w:rFonts w:asciiTheme="minorHAnsi" w:eastAsiaTheme="minorEastAsia" w:hAnsiTheme="minorHAnsi"/>
              <w:noProof/>
              <w:lang w:eastAsia="ja-JP"/>
            </w:rPr>
          </w:pPr>
          <w:r>
            <w:rPr>
              <w:noProof/>
            </w:rPr>
            <w:t>4.2</w:t>
          </w:r>
          <w:r>
            <w:rPr>
              <w:rFonts w:asciiTheme="minorHAnsi" w:eastAsiaTheme="minorEastAsia" w:hAnsiTheme="minorHAnsi"/>
              <w:noProof/>
              <w:lang w:eastAsia="ja-JP"/>
            </w:rPr>
            <w:tab/>
          </w:r>
          <w:r>
            <w:rPr>
              <w:noProof/>
            </w:rPr>
            <w:t>Controller-Programm</w:t>
          </w:r>
          <w:r>
            <w:rPr>
              <w:noProof/>
            </w:rPr>
            <w:tab/>
          </w:r>
          <w:r>
            <w:rPr>
              <w:noProof/>
            </w:rPr>
            <w:fldChar w:fldCharType="begin"/>
          </w:r>
          <w:r>
            <w:rPr>
              <w:noProof/>
            </w:rPr>
            <w:instrText xml:space="preserve"> PAGEREF _Toc196041268 \h </w:instrText>
          </w:r>
          <w:r>
            <w:rPr>
              <w:noProof/>
            </w:rPr>
          </w:r>
          <w:r>
            <w:rPr>
              <w:noProof/>
            </w:rPr>
            <w:fldChar w:fldCharType="separate"/>
          </w:r>
          <w:r>
            <w:rPr>
              <w:noProof/>
            </w:rPr>
            <w:t>30</w:t>
          </w:r>
          <w:r>
            <w:rPr>
              <w:noProof/>
            </w:rPr>
            <w:fldChar w:fldCharType="end"/>
          </w:r>
        </w:p>
        <w:p w14:paraId="6DB6DC99" w14:textId="77777777" w:rsidR="006F7153" w:rsidRDefault="006F7153">
          <w:pPr>
            <w:pStyle w:val="Verzeichnis3"/>
            <w:tabs>
              <w:tab w:val="left" w:pos="1625"/>
            </w:tabs>
            <w:rPr>
              <w:rFonts w:asciiTheme="minorHAnsi" w:eastAsiaTheme="minorEastAsia" w:hAnsiTheme="minorHAnsi"/>
              <w:noProof/>
              <w:lang w:eastAsia="ja-JP"/>
            </w:rPr>
          </w:pPr>
          <w:r>
            <w:rPr>
              <w:noProof/>
            </w:rPr>
            <w:t>4.2.1</w:t>
          </w:r>
          <w:r>
            <w:rPr>
              <w:rFonts w:asciiTheme="minorHAnsi" w:eastAsiaTheme="minorEastAsia" w:hAnsiTheme="minorHAnsi"/>
              <w:noProof/>
              <w:lang w:eastAsia="ja-JP"/>
            </w:rPr>
            <w:tab/>
          </w:r>
          <w:r>
            <w:rPr>
              <w:noProof/>
            </w:rPr>
            <w:t>Globale Definitionsdatei globdef.h</w:t>
          </w:r>
          <w:r>
            <w:rPr>
              <w:noProof/>
            </w:rPr>
            <w:tab/>
          </w:r>
          <w:r>
            <w:rPr>
              <w:noProof/>
            </w:rPr>
            <w:fldChar w:fldCharType="begin"/>
          </w:r>
          <w:r>
            <w:rPr>
              <w:noProof/>
            </w:rPr>
            <w:instrText xml:space="preserve"> PAGEREF _Toc196041269 \h </w:instrText>
          </w:r>
          <w:r>
            <w:rPr>
              <w:noProof/>
            </w:rPr>
          </w:r>
          <w:r>
            <w:rPr>
              <w:noProof/>
            </w:rPr>
            <w:fldChar w:fldCharType="separate"/>
          </w:r>
          <w:r>
            <w:rPr>
              <w:noProof/>
            </w:rPr>
            <w:t>32</w:t>
          </w:r>
          <w:r>
            <w:rPr>
              <w:noProof/>
            </w:rPr>
            <w:fldChar w:fldCharType="end"/>
          </w:r>
        </w:p>
        <w:p w14:paraId="1B39C6C1" w14:textId="77777777" w:rsidR="006F7153" w:rsidRDefault="006F7153">
          <w:pPr>
            <w:pStyle w:val="Verzeichnis3"/>
            <w:tabs>
              <w:tab w:val="left" w:pos="1625"/>
            </w:tabs>
            <w:rPr>
              <w:rFonts w:asciiTheme="minorHAnsi" w:eastAsiaTheme="minorEastAsia" w:hAnsiTheme="minorHAnsi"/>
              <w:noProof/>
              <w:lang w:eastAsia="ja-JP"/>
            </w:rPr>
          </w:pPr>
          <w:r>
            <w:rPr>
              <w:noProof/>
            </w:rPr>
            <w:t>4.2.2</w:t>
          </w:r>
          <w:r>
            <w:rPr>
              <w:rFonts w:asciiTheme="minorHAnsi" w:eastAsiaTheme="minorEastAsia" w:hAnsiTheme="minorHAnsi"/>
              <w:noProof/>
              <w:lang w:eastAsia="ja-JP"/>
            </w:rPr>
            <w:tab/>
          </w:r>
          <w:r>
            <w:rPr>
              <w:noProof/>
            </w:rPr>
            <w:t>Schrittmotor-Handling gocnc.c</w:t>
          </w:r>
          <w:r>
            <w:rPr>
              <w:noProof/>
            </w:rPr>
            <w:tab/>
          </w:r>
          <w:r>
            <w:rPr>
              <w:noProof/>
            </w:rPr>
            <w:fldChar w:fldCharType="begin"/>
          </w:r>
          <w:r>
            <w:rPr>
              <w:noProof/>
            </w:rPr>
            <w:instrText xml:space="preserve"> PAGEREF _Toc196041270 \h </w:instrText>
          </w:r>
          <w:r>
            <w:rPr>
              <w:noProof/>
            </w:rPr>
          </w:r>
          <w:r>
            <w:rPr>
              <w:noProof/>
            </w:rPr>
            <w:fldChar w:fldCharType="separate"/>
          </w:r>
          <w:r>
            <w:rPr>
              <w:noProof/>
            </w:rPr>
            <w:t>33</w:t>
          </w:r>
          <w:r>
            <w:rPr>
              <w:noProof/>
            </w:rPr>
            <w:fldChar w:fldCharType="end"/>
          </w:r>
        </w:p>
        <w:p w14:paraId="128AA69E" w14:textId="77777777" w:rsidR="006F7153" w:rsidRDefault="006F7153">
          <w:pPr>
            <w:pStyle w:val="Verzeichnis3"/>
            <w:tabs>
              <w:tab w:val="left" w:pos="1625"/>
            </w:tabs>
            <w:rPr>
              <w:rFonts w:asciiTheme="minorHAnsi" w:eastAsiaTheme="minorEastAsia" w:hAnsiTheme="minorHAnsi"/>
              <w:noProof/>
              <w:lang w:eastAsia="ja-JP"/>
            </w:rPr>
          </w:pPr>
          <w:r>
            <w:rPr>
              <w:noProof/>
            </w:rPr>
            <w:t>4.2.3</w:t>
          </w:r>
          <w:r>
            <w:rPr>
              <w:rFonts w:asciiTheme="minorHAnsi" w:eastAsiaTheme="minorEastAsia" w:hAnsiTheme="minorHAnsi"/>
              <w:noProof/>
              <w:lang w:eastAsia="ja-JP"/>
            </w:rPr>
            <w:tab/>
          </w:r>
          <w:r>
            <w:rPr>
              <w:noProof/>
            </w:rPr>
            <w:t>USB-Kommunikation vnc1l.c</w:t>
          </w:r>
          <w:r>
            <w:rPr>
              <w:noProof/>
            </w:rPr>
            <w:tab/>
          </w:r>
          <w:r>
            <w:rPr>
              <w:noProof/>
            </w:rPr>
            <w:fldChar w:fldCharType="begin"/>
          </w:r>
          <w:r>
            <w:rPr>
              <w:noProof/>
            </w:rPr>
            <w:instrText xml:space="preserve"> PAGEREF _Toc196041271 \h </w:instrText>
          </w:r>
          <w:r>
            <w:rPr>
              <w:noProof/>
            </w:rPr>
          </w:r>
          <w:r>
            <w:rPr>
              <w:noProof/>
            </w:rPr>
            <w:fldChar w:fldCharType="separate"/>
          </w:r>
          <w:r>
            <w:rPr>
              <w:noProof/>
            </w:rPr>
            <w:t>34</w:t>
          </w:r>
          <w:r>
            <w:rPr>
              <w:noProof/>
            </w:rPr>
            <w:fldChar w:fldCharType="end"/>
          </w:r>
        </w:p>
        <w:p w14:paraId="6C26C055" w14:textId="77777777" w:rsidR="006F7153" w:rsidRDefault="006F7153">
          <w:pPr>
            <w:pStyle w:val="Verzeichnis3"/>
            <w:tabs>
              <w:tab w:val="left" w:pos="1625"/>
            </w:tabs>
            <w:rPr>
              <w:rFonts w:asciiTheme="minorHAnsi" w:eastAsiaTheme="minorEastAsia" w:hAnsiTheme="minorHAnsi"/>
              <w:noProof/>
              <w:lang w:eastAsia="ja-JP"/>
            </w:rPr>
          </w:pPr>
          <w:r>
            <w:rPr>
              <w:noProof/>
            </w:rPr>
            <w:t>4.2.4</w:t>
          </w:r>
          <w:r>
            <w:rPr>
              <w:rFonts w:asciiTheme="minorHAnsi" w:eastAsiaTheme="minorEastAsia" w:hAnsiTheme="minorHAnsi"/>
              <w:noProof/>
              <w:lang w:eastAsia="ja-JP"/>
            </w:rPr>
            <w:tab/>
          </w:r>
          <w:r>
            <w:rPr>
              <w:noProof/>
            </w:rPr>
            <w:t>Serielle Schnittstelle uart.c</w:t>
          </w:r>
          <w:r>
            <w:rPr>
              <w:noProof/>
            </w:rPr>
            <w:tab/>
          </w:r>
          <w:r>
            <w:rPr>
              <w:noProof/>
            </w:rPr>
            <w:fldChar w:fldCharType="begin"/>
          </w:r>
          <w:r>
            <w:rPr>
              <w:noProof/>
            </w:rPr>
            <w:instrText xml:space="preserve"> PAGEREF _Toc196041272 \h </w:instrText>
          </w:r>
          <w:r>
            <w:rPr>
              <w:noProof/>
            </w:rPr>
          </w:r>
          <w:r>
            <w:rPr>
              <w:noProof/>
            </w:rPr>
            <w:fldChar w:fldCharType="separate"/>
          </w:r>
          <w:r>
            <w:rPr>
              <w:noProof/>
            </w:rPr>
            <w:t>35</w:t>
          </w:r>
          <w:r>
            <w:rPr>
              <w:noProof/>
            </w:rPr>
            <w:fldChar w:fldCharType="end"/>
          </w:r>
        </w:p>
        <w:p w14:paraId="25AD5AEA" w14:textId="77777777" w:rsidR="006F7153" w:rsidRDefault="006F7153">
          <w:pPr>
            <w:pStyle w:val="Verzeichnis3"/>
            <w:tabs>
              <w:tab w:val="left" w:pos="1625"/>
            </w:tabs>
            <w:rPr>
              <w:rFonts w:asciiTheme="minorHAnsi" w:eastAsiaTheme="minorEastAsia" w:hAnsiTheme="minorHAnsi"/>
              <w:noProof/>
              <w:lang w:eastAsia="ja-JP"/>
            </w:rPr>
          </w:pPr>
          <w:r>
            <w:rPr>
              <w:noProof/>
            </w:rPr>
            <w:t>4.2.5</w:t>
          </w:r>
          <w:r>
            <w:rPr>
              <w:rFonts w:asciiTheme="minorHAnsi" w:eastAsiaTheme="minorEastAsia" w:hAnsiTheme="minorHAnsi"/>
              <w:noProof/>
              <w:lang w:eastAsia="ja-JP"/>
            </w:rPr>
            <w:tab/>
          </w:r>
          <w:r>
            <w:rPr>
              <w:noProof/>
            </w:rPr>
            <w:t>Serieller Datenbus i2cmaster.c</w:t>
          </w:r>
          <w:r>
            <w:rPr>
              <w:noProof/>
            </w:rPr>
            <w:tab/>
          </w:r>
          <w:r>
            <w:rPr>
              <w:noProof/>
            </w:rPr>
            <w:fldChar w:fldCharType="begin"/>
          </w:r>
          <w:r>
            <w:rPr>
              <w:noProof/>
            </w:rPr>
            <w:instrText xml:space="preserve"> PAGEREF _Toc196041273 \h </w:instrText>
          </w:r>
          <w:r>
            <w:rPr>
              <w:noProof/>
            </w:rPr>
          </w:r>
          <w:r>
            <w:rPr>
              <w:noProof/>
            </w:rPr>
            <w:fldChar w:fldCharType="separate"/>
          </w:r>
          <w:r>
            <w:rPr>
              <w:noProof/>
            </w:rPr>
            <w:t>36</w:t>
          </w:r>
          <w:r>
            <w:rPr>
              <w:noProof/>
            </w:rPr>
            <w:fldChar w:fldCharType="end"/>
          </w:r>
        </w:p>
        <w:p w14:paraId="06859B5A" w14:textId="77777777" w:rsidR="006F7153" w:rsidRDefault="006F7153">
          <w:pPr>
            <w:pStyle w:val="Verzeichnis3"/>
            <w:tabs>
              <w:tab w:val="left" w:pos="1625"/>
            </w:tabs>
            <w:rPr>
              <w:rFonts w:asciiTheme="minorHAnsi" w:eastAsiaTheme="minorEastAsia" w:hAnsiTheme="minorHAnsi"/>
              <w:noProof/>
              <w:lang w:eastAsia="ja-JP"/>
            </w:rPr>
          </w:pPr>
          <w:r>
            <w:rPr>
              <w:noProof/>
            </w:rPr>
            <w:t>4.2.6</w:t>
          </w:r>
          <w:r>
            <w:rPr>
              <w:rFonts w:asciiTheme="minorHAnsi" w:eastAsiaTheme="minorEastAsia" w:hAnsiTheme="minorHAnsi"/>
              <w:noProof/>
              <w:lang w:eastAsia="ja-JP"/>
            </w:rPr>
            <w:tab/>
          </w:r>
          <w:r>
            <w:rPr>
              <w:noProof/>
            </w:rPr>
            <w:t>Display-Handling edip240.c</w:t>
          </w:r>
          <w:r>
            <w:rPr>
              <w:noProof/>
            </w:rPr>
            <w:tab/>
          </w:r>
          <w:r>
            <w:rPr>
              <w:noProof/>
            </w:rPr>
            <w:fldChar w:fldCharType="begin"/>
          </w:r>
          <w:r>
            <w:rPr>
              <w:noProof/>
            </w:rPr>
            <w:instrText xml:space="preserve"> PAGEREF _Toc196041274 \h </w:instrText>
          </w:r>
          <w:r>
            <w:rPr>
              <w:noProof/>
            </w:rPr>
          </w:r>
          <w:r>
            <w:rPr>
              <w:noProof/>
            </w:rPr>
            <w:fldChar w:fldCharType="separate"/>
          </w:r>
          <w:r>
            <w:rPr>
              <w:noProof/>
            </w:rPr>
            <w:t>37</w:t>
          </w:r>
          <w:r>
            <w:rPr>
              <w:noProof/>
            </w:rPr>
            <w:fldChar w:fldCharType="end"/>
          </w:r>
        </w:p>
        <w:p w14:paraId="4EA58517" w14:textId="77777777" w:rsidR="006F7153" w:rsidRDefault="006F7153">
          <w:pPr>
            <w:pStyle w:val="Verzeichnis3"/>
            <w:tabs>
              <w:tab w:val="left" w:pos="1625"/>
            </w:tabs>
            <w:rPr>
              <w:rFonts w:asciiTheme="minorHAnsi" w:eastAsiaTheme="minorEastAsia" w:hAnsiTheme="minorHAnsi"/>
              <w:noProof/>
              <w:lang w:eastAsia="ja-JP"/>
            </w:rPr>
          </w:pPr>
          <w:r>
            <w:rPr>
              <w:noProof/>
            </w:rPr>
            <w:t>4.2.7</w:t>
          </w:r>
          <w:r>
            <w:rPr>
              <w:rFonts w:asciiTheme="minorHAnsi" w:eastAsiaTheme="minorEastAsia" w:hAnsiTheme="minorHAnsi"/>
              <w:noProof/>
              <w:lang w:eastAsia="ja-JP"/>
            </w:rPr>
            <w:tab/>
          </w:r>
          <w:r>
            <w:rPr>
              <w:noProof/>
            </w:rPr>
            <w:t>gCode-Struktur gcode.c</w:t>
          </w:r>
          <w:r>
            <w:rPr>
              <w:noProof/>
            </w:rPr>
            <w:tab/>
          </w:r>
          <w:r>
            <w:rPr>
              <w:noProof/>
            </w:rPr>
            <w:fldChar w:fldCharType="begin"/>
          </w:r>
          <w:r>
            <w:rPr>
              <w:noProof/>
            </w:rPr>
            <w:instrText xml:space="preserve"> PAGEREF _Toc196041275 \h </w:instrText>
          </w:r>
          <w:r>
            <w:rPr>
              <w:noProof/>
            </w:rPr>
          </w:r>
          <w:r>
            <w:rPr>
              <w:noProof/>
            </w:rPr>
            <w:fldChar w:fldCharType="separate"/>
          </w:r>
          <w:r>
            <w:rPr>
              <w:noProof/>
            </w:rPr>
            <w:t>38</w:t>
          </w:r>
          <w:r>
            <w:rPr>
              <w:noProof/>
            </w:rPr>
            <w:fldChar w:fldCharType="end"/>
          </w:r>
        </w:p>
        <w:p w14:paraId="3EEFA271" w14:textId="77777777" w:rsidR="006F7153" w:rsidRDefault="006F7153">
          <w:pPr>
            <w:pStyle w:val="Verzeichnis2"/>
            <w:tabs>
              <w:tab w:val="left" w:pos="1000"/>
            </w:tabs>
            <w:rPr>
              <w:rFonts w:asciiTheme="minorHAnsi" w:eastAsiaTheme="minorEastAsia" w:hAnsiTheme="minorHAnsi"/>
              <w:noProof/>
              <w:lang w:eastAsia="ja-JP"/>
            </w:rPr>
          </w:pPr>
          <w:r>
            <w:rPr>
              <w:noProof/>
            </w:rPr>
            <w:t>4.3</w:t>
          </w:r>
          <w:r>
            <w:rPr>
              <w:rFonts w:asciiTheme="minorHAnsi" w:eastAsiaTheme="minorEastAsia" w:hAnsiTheme="minorHAnsi"/>
              <w:noProof/>
              <w:lang w:eastAsia="ja-JP"/>
            </w:rPr>
            <w:tab/>
          </w:r>
          <w:r>
            <w:rPr>
              <w:noProof/>
            </w:rPr>
            <w:t>EA KitEditor-Programm</w:t>
          </w:r>
          <w:r>
            <w:rPr>
              <w:noProof/>
            </w:rPr>
            <w:tab/>
          </w:r>
          <w:r>
            <w:rPr>
              <w:noProof/>
            </w:rPr>
            <w:fldChar w:fldCharType="begin"/>
          </w:r>
          <w:r>
            <w:rPr>
              <w:noProof/>
            </w:rPr>
            <w:instrText xml:space="preserve"> PAGEREF _Toc196041276 \h </w:instrText>
          </w:r>
          <w:r>
            <w:rPr>
              <w:noProof/>
            </w:rPr>
          </w:r>
          <w:r>
            <w:rPr>
              <w:noProof/>
            </w:rPr>
            <w:fldChar w:fldCharType="separate"/>
          </w:r>
          <w:r>
            <w:rPr>
              <w:noProof/>
            </w:rPr>
            <w:t>40</w:t>
          </w:r>
          <w:r>
            <w:rPr>
              <w:noProof/>
            </w:rPr>
            <w:fldChar w:fldCharType="end"/>
          </w:r>
        </w:p>
        <w:p w14:paraId="0A378FC9" w14:textId="77777777" w:rsidR="006F7153" w:rsidRDefault="006F7153">
          <w:pPr>
            <w:pStyle w:val="Verzeichnis2"/>
            <w:tabs>
              <w:tab w:val="left" w:pos="1000"/>
            </w:tabs>
            <w:rPr>
              <w:rFonts w:asciiTheme="minorHAnsi" w:eastAsiaTheme="minorEastAsia" w:hAnsiTheme="minorHAnsi"/>
              <w:noProof/>
              <w:lang w:eastAsia="ja-JP"/>
            </w:rPr>
          </w:pPr>
          <w:r>
            <w:rPr>
              <w:noProof/>
            </w:rPr>
            <w:t>4.4</w:t>
          </w:r>
          <w:r>
            <w:rPr>
              <w:rFonts w:asciiTheme="minorHAnsi" w:eastAsiaTheme="minorEastAsia" w:hAnsiTheme="minorHAnsi"/>
              <w:noProof/>
              <w:lang w:eastAsia="ja-JP"/>
            </w:rPr>
            <w:tab/>
          </w:r>
          <w:r>
            <w:rPr>
              <w:noProof/>
            </w:rPr>
            <w:t>SmallProtocoll</w:t>
          </w:r>
          <w:r>
            <w:rPr>
              <w:noProof/>
            </w:rPr>
            <w:tab/>
          </w:r>
          <w:r>
            <w:rPr>
              <w:noProof/>
            </w:rPr>
            <w:fldChar w:fldCharType="begin"/>
          </w:r>
          <w:r>
            <w:rPr>
              <w:noProof/>
            </w:rPr>
            <w:instrText xml:space="preserve"> PAGEREF _Toc196041277 \h </w:instrText>
          </w:r>
          <w:r>
            <w:rPr>
              <w:noProof/>
            </w:rPr>
          </w:r>
          <w:r>
            <w:rPr>
              <w:noProof/>
            </w:rPr>
            <w:fldChar w:fldCharType="separate"/>
          </w:r>
          <w:r>
            <w:rPr>
              <w:noProof/>
            </w:rPr>
            <w:t>44</w:t>
          </w:r>
          <w:r>
            <w:rPr>
              <w:noProof/>
            </w:rPr>
            <w:fldChar w:fldCharType="end"/>
          </w:r>
        </w:p>
        <w:p w14:paraId="1093D77B" w14:textId="77777777" w:rsidR="006F7153" w:rsidRDefault="006F7153">
          <w:pPr>
            <w:pStyle w:val="Verzeichnis1"/>
            <w:tabs>
              <w:tab w:val="left" w:pos="373"/>
            </w:tabs>
            <w:rPr>
              <w:rFonts w:asciiTheme="minorHAnsi" w:eastAsiaTheme="minorEastAsia" w:hAnsiTheme="minorHAnsi"/>
              <w:b w:val="0"/>
              <w:noProof/>
              <w:lang w:eastAsia="ja-JP"/>
            </w:rPr>
          </w:pPr>
          <w:r>
            <w:rPr>
              <w:noProof/>
            </w:rPr>
            <w:t>5</w:t>
          </w:r>
          <w:r>
            <w:rPr>
              <w:rFonts w:asciiTheme="minorHAnsi" w:eastAsiaTheme="minorEastAsia" w:hAnsiTheme="minorHAnsi"/>
              <w:b w:val="0"/>
              <w:noProof/>
              <w:lang w:eastAsia="ja-JP"/>
            </w:rPr>
            <w:tab/>
          </w:r>
          <w:r>
            <w:rPr>
              <w:noProof/>
            </w:rPr>
            <w:t>Die Steuerplatine</w:t>
          </w:r>
          <w:r>
            <w:rPr>
              <w:noProof/>
            </w:rPr>
            <w:tab/>
          </w:r>
          <w:r>
            <w:rPr>
              <w:noProof/>
            </w:rPr>
            <w:fldChar w:fldCharType="begin"/>
          </w:r>
          <w:r>
            <w:rPr>
              <w:noProof/>
            </w:rPr>
            <w:instrText xml:space="preserve"> PAGEREF _Toc196041278 \h </w:instrText>
          </w:r>
          <w:r>
            <w:rPr>
              <w:noProof/>
            </w:rPr>
          </w:r>
          <w:r>
            <w:rPr>
              <w:noProof/>
            </w:rPr>
            <w:fldChar w:fldCharType="separate"/>
          </w:r>
          <w:r>
            <w:rPr>
              <w:noProof/>
            </w:rPr>
            <w:t>46</w:t>
          </w:r>
          <w:r>
            <w:rPr>
              <w:noProof/>
            </w:rPr>
            <w:fldChar w:fldCharType="end"/>
          </w:r>
        </w:p>
        <w:p w14:paraId="12BE4BC6" w14:textId="77777777" w:rsidR="006F7153" w:rsidRDefault="006F7153">
          <w:pPr>
            <w:pStyle w:val="Verzeichnis2"/>
            <w:tabs>
              <w:tab w:val="left" w:pos="1000"/>
            </w:tabs>
            <w:rPr>
              <w:rFonts w:asciiTheme="minorHAnsi" w:eastAsiaTheme="minorEastAsia" w:hAnsiTheme="minorHAnsi"/>
              <w:noProof/>
              <w:lang w:eastAsia="ja-JP"/>
            </w:rPr>
          </w:pPr>
          <w:r>
            <w:rPr>
              <w:noProof/>
            </w:rPr>
            <w:t>5.1</w:t>
          </w:r>
          <w:r>
            <w:rPr>
              <w:rFonts w:asciiTheme="minorHAnsi" w:eastAsiaTheme="minorEastAsia" w:hAnsiTheme="minorHAnsi"/>
              <w:noProof/>
              <w:lang w:eastAsia="ja-JP"/>
            </w:rPr>
            <w:tab/>
          </w:r>
          <w:r>
            <w:rPr>
              <w:noProof/>
            </w:rPr>
            <w:t>Aufbau</w:t>
          </w:r>
          <w:r>
            <w:rPr>
              <w:noProof/>
            </w:rPr>
            <w:tab/>
          </w:r>
          <w:r>
            <w:rPr>
              <w:noProof/>
            </w:rPr>
            <w:fldChar w:fldCharType="begin"/>
          </w:r>
          <w:r>
            <w:rPr>
              <w:noProof/>
            </w:rPr>
            <w:instrText xml:space="preserve"> PAGEREF _Toc196041279 \h </w:instrText>
          </w:r>
          <w:r>
            <w:rPr>
              <w:noProof/>
            </w:rPr>
          </w:r>
          <w:r>
            <w:rPr>
              <w:noProof/>
            </w:rPr>
            <w:fldChar w:fldCharType="separate"/>
          </w:r>
          <w:r>
            <w:rPr>
              <w:noProof/>
            </w:rPr>
            <w:t>46</w:t>
          </w:r>
          <w:r>
            <w:rPr>
              <w:noProof/>
            </w:rPr>
            <w:fldChar w:fldCharType="end"/>
          </w:r>
        </w:p>
        <w:p w14:paraId="296DA659" w14:textId="77777777" w:rsidR="006F7153" w:rsidRDefault="006F7153">
          <w:pPr>
            <w:pStyle w:val="Verzeichnis2"/>
            <w:tabs>
              <w:tab w:val="left" w:pos="1000"/>
            </w:tabs>
            <w:rPr>
              <w:rFonts w:asciiTheme="minorHAnsi" w:eastAsiaTheme="minorEastAsia" w:hAnsiTheme="minorHAnsi"/>
              <w:noProof/>
              <w:lang w:eastAsia="ja-JP"/>
            </w:rPr>
          </w:pPr>
          <w:r>
            <w:rPr>
              <w:noProof/>
            </w:rPr>
            <w:t>5.2</w:t>
          </w:r>
          <w:r>
            <w:rPr>
              <w:rFonts w:asciiTheme="minorHAnsi" w:eastAsiaTheme="minorEastAsia" w:hAnsiTheme="minorHAnsi"/>
              <w:noProof/>
              <w:lang w:eastAsia="ja-JP"/>
            </w:rPr>
            <w:tab/>
          </w:r>
          <w:r>
            <w:rPr>
              <w:noProof/>
            </w:rPr>
            <w:t>Das Design</w:t>
          </w:r>
          <w:r>
            <w:rPr>
              <w:noProof/>
            </w:rPr>
            <w:tab/>
          </w:r>
          <w:r>
            <w:rPr>
              <w:noProof/>
            </w:rPr>
            <w:fldChar w:fldCharType="begin"/>
          </w:r>
          <w:r>
            <w:rPr>
              <w:noProof/>
            </w:rPr>
            <w:instrText xml:space="preserve"> PAGEREF _Toc196041280 \h </w:instrText>
          </w:r>
          <w:r>
            <w:rPr>
              <w:noProof/>
            </w:rPr>
          </w:r>
          <w:r>
            <w:rPr>
              <w:noProof/>
            </w:rPr>
            <w:fldChar w:fldCharType="separate"/>
          </w:r>
          <w:r>
            <w:rPr>
              <w:noProof/>
            </w:rPr>
            <w:t>47</w:t>
          </w:r>
          <w:r>
            <w:rPr>
              <w:noProof/>
            </w:rPr>
            <w:fldChar w:fldCharType="end"/>
          </w:r>
        </w:p>
        <w:p w14:paraId="6E937FBE" w14:textId="77777777" w:rsidR="006F7153" w:rsidRDefault="006F7153">
          <w:pPr>
            <w:pStyle w:val="Verzeichnis1"/>
            <w:tabs>
              <w:tab w:val="left" w:pos="373"/>
            </w:tabs>
            <w:rPr>
              <w:rFonts w:asciiTheme="minorHAnsi" w:eastAsiaTheme="minorEastAsia" w:hAnsiTheme="minorHAnsi"/>
              <w:b w:val="0"/>
              <w:noProof/>
              <w:lang w:eastAsia="ja-JP"/>
            </w:rPr>
          </w:pPr>
          <w:r>
            <w:rPr>
              <w:noProof/>
            </w:rPr>
            <w:t>6</w:t>
          </w:r>
          <w:r>
            <w:rPr>
              <w:rFonts w:asciiTheme="minorHAnsi" w:eastAsiaTheme="minorEastAsia" w:hAnsiTheme="minorHAnsi"/>
              <w:b w:val="0"/>
              <w:noProof/>
              <w:lang w:eastAsia="ja-JP"/>
            </w:rPr>
            <w:tab/>
          </w:r>
          <w:r>
            <w:rPr>
              <w:noProof/>
            </w:rPr>
            <w:t>Zusammenfassung</w:t>
          </w:r>
          <w:r>
            <w:rPr>
              <w:noProof/>
            </w:rPr>
            <w:tab/>
          </w:r>
          <w:r>
            <w:rPr>
              <w:noProof/>
            </w:rPr>
            <w:fldChar w:fldCharType="begin"/>
          </w:r>
          <w:r>
            <w:rPr>
              <w:noProof/>
            </w:rPr>
            <w:instrText xml:space="preserve"> PAGEREF _Toc196041281 \h </w:instrText>
          </w:r>
          <w:r>
            <w:rPr>
              <w:noProof/>
            </w:rPr>
          </w:r>
          <w:r>
            <w:rPr>
              <w:noProof/>
            </w:rPr>
            <w:fldChar w:fldCharType="separate"/>
          </w:r>
          <w:r>
            <w:rPr>
              <w:noProof/>
            </w:rPr>
            <w:t>48</w:t>
          </w:r>
          <w:r>
            <w:rPr>
              <w:noProof/>
            </w:rPr>
            <w:fldChar w:fldCharType="end"/>
          </w:r>
        </w:p>
        <w:p w14:paraId="2B988CF1" w14:textId="77777777" w:rsidR="006F7153" w:rsidRDefault="006F7153">
          <w:pPr>
            <w:pStyle w:val="Verzeichnis2"/>
            <w:tabs>
              <w:tab w:val="left" w:pos="1000"/>
            </w:tabs>
            <w:rPr>
              <w:rFonts w:asciiTheme="minorHAnsi" w:eastAsiaTheme="minorEastAsia" w:hAnsiTheme="minorHAnsi"/>
              <w:noProof/>
              <w:lang w:eastAsia="ja-JP"/>
            </w:rPr>
          </w:pPr>
          <w:r>
            <w:rPr>
              <w:noProof/>
            </w:rPr>
            <w:t>6.1</w:t>
          </w:r>
          <w:r>
            <w:rPr>
              <w:rFonts w:asciiTheme="minorHAnsi" w:eastAsiaTheme="minorEastAsia" w:hAnsiTheme="minorHAnsi"/>
              <w:noProof/>
              <w:lang w:eastAsia="ja-JP"/>
            </w:rPr>
            <w:tab/>
          </w:r>
          <w:r>
            <w:rPr>
              <w:noProof/>
            </w:rPr>
            <w:t>Fazit</w:t>
          </w:r>
          <w:r>
            <w:rPr>
              <w:noProof/>
            </w:rPr>
            <w:tab/>
          </w:r>
          <w:r>
            <w:rPr>
              <w:noProof/>
            </w:rPr>
            <w:fldChar w:fldCharType="begin"/>
          </w:r>
          <w:r>
            <w:rPr>
              <w:noProof/>
            </w:rPr>
            <w:instrText xml:space="preserve"> PAGEREF _Toc196041282 \h </w:instrText>
          </w:r>
          <w:r>
            <w:rPr>
              <w:noProof/>
            </w:rPr>
          </w:r>
          <w:r>
            <w:rPr>
              <w:noProof/>
            </w:rPr>
            <w:fldChar w:fldCharType="separate"/>
          </w:r>
          <w:r>
            <w:rPr>
              <w:noProof/>
            </w:rPr>
            <w:t>48</w:t>
          </w:r>
          <w:r>
            <w:rPr>
              <w:noProof/>
            </w:rPr>
            <w:fldChar w:fldCharType="end"/>
          </w:r>
        </w:p>
        <w:p w14:paraId="1663C934" w14:textId="77777777" w:rsidR="006F7153" w:rsidRDefault="006F7153">
          <w:pPr>
            <w:pStyle w:val="Verzeichnis2"/>
            <w:tabs>
              <w:tab w:val="left" w:pos="1000"/>
            </w:tabs>
            <w:rPr>
              <w:rFonts w:asciiTheme="minorHAnsi" w:eastAsiaTheme="minorEastAsia" w:hAnsiTheme="minorHAnsi"/>
              <w:noProof/>
              <w:lang w:eastAsia="ja-JP"/>
            </w:rPr>
          </w:pPr>
          <w:r>
            <w:rPr>
              <w:noProof/>
            </w:rPr>
            <w:t>6.2</w:t>
          </w:r>
          <w:r>
            <w:rPr>
              <w:rFonts w:asciiTheme="minorHAnsi" w:eastAsiaTheme="minorEastAsia" w:hAnsiTheme="minorHAnsi"/>
              <w:noProof/>
              <w:lang w:eastAsia="ja-JP"/>
            </w:rPr>
            <w:tab/>
          </w:r>
          <w:r>
            <w:rPr>
              <w:noProof/>
            </w:rPr>
            <w:t>Ausblick</w:t>
          </w:r>
          <w:r>
            <w:rPr>
              <w:noProof/>
            </w:rPr>
            <w:tab/>
          </w:r>
          <w:r>
            <w:rPr>
              <w:noProof/>
            </w:rPr>
            <w:fldChar w:fldCharType="begin"/>
          </w:r>
          <w:r>
            <w:rPr>
              <w:noProof/>
            </w:rPr>
            <w:instrText xml:space="preserve"> PAGEREF _Toc196041283 \h </w:instrText>
          </w:r>
          <w:r>
            <w:rPr>
              <w:noProof/>
            </w:rPr>
          </w:r>
          <w:r>
            <w:rPr>
              <w:noProof/>
            </w:rPr>
            <w:fldChar w:fldCharType="separate"/>
          </w:r>
          <w:r>
            <w:rPr>
              <w:noProof/>
            </w:rPr>
            <w:t>48</w:t>
          </w:r>
          <w:r>
            <w:rPr>
              <w:noProof/>
            </w:rPr>
            <w:fldChar w:fldCharType="end"/>
          </w:r>
        </w:p>
        <w:p w14:paraId="0D2A8697" w14:textId="77777777" w:rsidR="006F7153" w:rsidRDefault="006F7153">
          <w:pPr>
            <w:pStyle w:val="Verzeichnis1"/>
            <w:tabs>
              <w:tab w:val="left" w:pos="373"/>
            </w:tabs>
            <w:rPr>
              <w:rFonts w:asciiTheme="minorHAnsi" w:eastAsiaTheme="minorEastAsia" w:hAnsiTheme="minorHAnsi"/>
              <w:b w:val="0"/>
              <w:noProof/>
              <w:lang w:eastAsia="ja-JP"/>
            </w:rPr>
          </w:pPr>
          <w:r>
            <w:rPr>
              <w:noProof/>
            </w:rPr>
            <w:t>7</w:t>
          </w:r>
          <w:r>
            <w:rPr>
              <w:rFonts w:asciiTheme="minorHAnsi" w:eastAsiaTheme="minorEastAsia" w:hAnsiTheme="minorHAnsi"/>
              <w:b w:val="0"/>
              <w:noProof/>
              <w:lang w:eastAsia="ja-JP"/>
            </w:rPr>
            <w:tab/>
          </w:r>
          <w:r>
            <w:rPr>
              <w:noProof/>
            </w:rPr>
            <w:t>Quellenverzeichnis</w:t>
          </w:r>
          <w:r>
            <w:rPr>
              <w:noProof/>
            </w:rPr>
            <w:tab/>
          </w:r>
          <w:r>
            <w:rPr>
              <w:noProof/>
            </w:rPr>
            <w:fldChar w:fldCharType="begin"/>
          </w:r>
          <w:r>
            <w:rPr>
              <w:noProof/>
            </w:rPr>
            <w:instrText xml:space="preserve"> PAGEREF _Toc196041284 \h </w:instrText>
          </w:r>
          <w:r>
            <w:rPr>
              <w:noProof/>
            </w:rPr>
          </w:r>
          <w:r>
            <w:rPr>
              <w:noProof/>
            </w:rPr>
            <w:fldChar w:fldCharType="separate"/>
          </w:r>
          <w:r>
            <w:rPr>
              <w:noProof/>
            </w:rPr>
            <w:t>49</w:t>
          </w:r>
          <w:r>
            <w:rPr>
              <w:noProof/>
            </w:rPr>
            <w:fldChar w:fldCharType="end"/>
          </w:r>
        </w:p>
        <w:p w14:paraId="337A1943" w14:textId="77777777" w:rsidR="006F7153" w:rsidRDefault="006F7153">
          <w:pPr>
            <w:pStyle w:val="Verzeichnis1"/>
            <w:tabs>
              <w:tab w:val="left" w:pos="373"/>
            </w:tabs>
            <w:rPr>
              <w:rFonts w:asciiTheme="minorHAnsi" w:eastAsiaTheme="minorEastAsia" w:hAnsiTheme="minorHAnsi"/>
              <w:b w:val="0"/>
              <w:noProof/>
              <w:lang w:eastAsia="ja-JP"/>
            </w:rPr>
          </w:pPr>
          <w:r>
            <w:rPr>
              <w:noProof/>
            </w:rPr>
            <w:t>8</w:t>
          </w:r>
          <w:r>
            <w:rPr>
              <w:rFonts w:asciiTheme="minorHAnsi" w:eastAsiaTheme="minorEastAsia" w:hAnsiTheme="minorHAnsi"/>
              <w:b w:val="0"/>
              <w:noProof/>
              <w:lang w:eastAsia="ja-JP"/>
            </w:rPr>
            <w:tab/>
          </w:r>
          <w:r>
            <w:rPr>
              <w:noProof/>
            </w:rPr>
            <w:t>Softwareverzeichnis</w:t>
          </w:r>
          <w:r>
            <w:rPr>
              <w:noProof/>
            </w:rPr>
            <w:tab/>
          </w:r>
          <w:r>
            <w:rPr>
              <w:noProof/>
            </w:rPr>
            <w:fldChar w:fldCharType="begin"/>
          </w:r>
          <w:r>
            <w:rPr>
              <w:noProof/>
            </w:rPr>
            <w:instrText xml:space="preserve"> PAGEREF _Toc196041285 \h </w:instrText>
          </w:r>
          <w:r>
            <w:rPr>
              <w:noProof/>
            </w:rPr>
          </w:r>
          <w:r>
            <w:rPr>
              <w:noProof/>
            </w:rPr>
            <w:fldChar w:fldCharType="separate"/>
          </w:r>
          <w:r>
            <w:rPr>
              <w:noProof/>
            </w:rPr>
            <w:t>51</w:t>
          </w:r>
          <w:r>
            <w:rPr>
              <w:noProof/>
            </w:rPr>
            <w:fldChar w:fldCharType="end"/>
          </w:r>
        </w:p>
        <w:p w14:paraId="6E27E0F9" w14:textId="77777777" w:rsidR="006F7153" w:rsidRDefault="006F7153">
          <w:pPr>
            <w:pStyle w:val="Verzeichnis1"/>
            <w:tabs>
              <w:tab w:val="left" w:pos="373"/>
            </w:tabs>
            <w:rPr>
              <w:rFonts w:asciiTheme="minorHAnsi" w:eastAsiaTheme="minorEastAsia" w:hAnsiTheme="minorHAnsi"/>
              <w:b w:val="0"/>
              <w:noProof/>
              <w:lang w:eastAsia="ja-JP"/>
            </w:rPr>
          </w:pPr>
          <w:r>
            <w:rPr>
              <w:noProof/>
            </w:rPr>
            <w:t>9</w:t>
          </w:r>
          <w:r>
            <w:rPr>
              <w:rFonts w:asciiTheme="minorHAnsi" w:eastAsiaTheme="minorEastAsia" w:hAnsiTheme="minorHAnsi"/>
              <w:b w:val="0"/>
              <w:noProof/>
              <w:lang w:eastAsia="ja-JP"/>
            </w:rPr>
            <w:tab/>
          </w:r>
          <w:r>
            <w:rPr>
              <w:noProof/>
            </w:rPr>
            <w:t>Anhang</w:t>
          </w:r>
          <w:r>
            <w:rPr>
              <w:noProof/>
            </w:rPr>
            <w:tab/>
          </w:r>
          <w:r>
            <w:rPr>
              <w:noProof/>
            </w:rPr>
            <w:fldChar w:fldCharType="begin"/>
          </w:r>
          <w:r>
            <w:rPr>
              <w:noProof/>
            </w:rPr>
            <w:instrText xml:space="preserve"> PAGEREF _Toc196041286 \h </w:instrText>
          </w:r>
          <w:r>
            <w:rPr>
              <w:noProof/>
            </w:rPr>
          </w:r>
          <w:r>
            <w:rPr>
              <w:noProof/>
            </w:rPr>
            <w:fldChar w:fldCharType="separate"/>
          </w:r>
          <w:r>
            <w:rPr>
              <w:noProof/>
            </w:rPr>
            <w:t>52</w:t>
          </w:r>
          <w:r>
            <w:rPr>
              <w:noProof/>
            </w:rPr>
            <w:fldChar w:fldCharType="end"/>
          </w:r>
        </w:p>
        <w:p w14:paraId="0AEEB529" w14:textId="77777777" w:rsidR="006F7153" w:rsidRDefault="006F7153">
          <w:pPr>
            <w:pStyle w:val="Verzeichnis2"/>
            <w:tabs>
              <w:tab w:val="left" w:pos="1000"/>
            </w:tabs>
            <w:rPr>
              <w:rFonts w:asciiTheme="minorHAnsi" w:eastAsiaTheme="minorEastAsia" w:hAnsiTheme="minorHAnsi"/>
              <w:noProof/>
              <w:lang w:eastAsia="ja-JP"/>
            </w:rPr>
          </w:pPr>
          <w:r>
            <w:rPr>
              <w:noProof/>
            </w:rPr>
            <w:t>9.1</w:t>
          </w:r>
          <w:r>
            <w:rPr>
              <w:rFonts w:asciiTheme="minorHAnsi" w:eastAsiaTheme="minorEastAsia" w:hAnsiTheme="minorHAnsi"/>
              <w:noProof/>
              <w:lang w:eastAsia="ja-JP"/>
            </w:rPr>
            <w:tab/>
          </w:r>
          <w:r>
            <w:rPr>
              <w:noProof/>
            </w:rPr>
            <w:t>Schaltpläne</w:t>
          </w:r>
          <w:r>
            <w:rPr>
              <w:noProof/>
            </w:rPr>
            <w:tab/>
          </w:r>
          <w:r>
            <w:rPr>
              <w:noProof/>
            </w:rPr>
            <w:fldChar w:fldCharType="begin"/>
          </w:r>
          <w:r>
            <w:rPr>
              <w:noProof/>
            </w:rPr>
            <w:instrText xml:space="preserve"> PAGEREF _Toc196041287 \h </w:instrText>
          </w:r>
          <w:r>
            <w:rPr>
              <w:noProof/>
            </w:rPr>
          </w:r>
          <w:r>
            <w:rPr>
              <w:noProof/>
            </w:rPr>
            <w:fldChar w:fldCharType="separate"/>
          </w:r>
          <w:r>
            <w:rPr>
              <w:noProof/>
            </w:rPr>
            <w:t>53</w:t>
          </w:r>
          <w:r>
            <w:rPr>
              <w:noProof/>
            </w:rPr>
            <w:fldChar w:fldCharType="end"/>
          </w:r>
        </w:p>
        <w:p w14:paraId="02A88D63" w14:textId="77777777" w:rsidR="006F7153" w:rsidRDefault="006F7153">
          <w:pPr>
            <w:pStyle w:val="Verzeichnis3"/>
            <w:tabs>
              <w:tab w:val="left" w:pos="1625"/>
            </w:tabs>
            <w:rPr>
              <w:rFonts w:asciiTheme="minorHAnsi" w:eastAsiaTheme="minorEastAsia" w:hAnsiTheme="minorHAnsi"/>
              <w:noProof/>
              <w:lang w:eastAsia="ja-JP"/>
            </w:rPr>
          </w:pPr>
          <w:r>
            <w:rPr>
              <w:noProof/>
            </w:rPr>
            <w:t>9.1.1</w:t>
          </w:r>
          <w:r>
            <w:rPr>
              <w:rFonts w:asciiTheme="minorHAnsi" w:eastAsiaTheme="minorEastAsia" w:hAnsiTheme="minorHAnsi"/>
              <w:noProof/>
              <w:lang w:eastAsia="ja-JP"/>
            </w:rPr>
            <w:tab/>
          </w:r>
          <w:r>
            <w:rPr>
              <w:noProof/>
            </w:rPr>
            <w:t>Mainboard</w:t>
          </w:r>
          <w:r>
            <w:rPr>
              <w:noProof/>
            </w:rPr>
            <w:tab/>
          </w:r>
          <w:r>
            <w:rPr>
              <w:noProof/>
            </w:rPr>
            <w:fldChar w:fldCharType="begin"/>
          </w:r>
          <w:r>
            <w:rPr>
              <w:noProof/>
            </w:rPr>
            <w:instrText xml:space="preserve"> PAGEREF _Toc196041288 \h </w:instrText>
          </w:r>
          <w:r>
            <w:rPr>
              <w:noProof/>
            </w:rPr>
          </w:r>
          <w:r>
            <w:rPr>
              <w:noProof/>
            </w:rPr>
            <w:fldChar w:fldCharType="separate"/>
          </w:r>
          <w:r>
            <w:rPr>
              <w:noProof/>
            </w:rPr>
            <w:t>53</w:t>
          </w:r>
          <w:r>
            <w:rPr>
              <w:noProof/>
            </w:rPr>
            <w:fldChar w:fldCharType="end"/>
          </w:r>
        </w:p>
        <w:p w14:paraId="1744B7E1" w14:textId="77777777" w:rsidR="006F7153" w:rsidRDefault="006F7153">
          <w:pPr>
            <w:pStyle w:val="Verzeichnis3"/>
            <w:tabs>
              <w:tab w:val="left" w:pos="1625"/>
            </w:tabs>
            <w:rPr>
              <w:rFonts w:asciiTheme="minorHAnsi" w:eastAsiaTheme="minorEastAsia" w:hAnsiTheme="minorHAnsi"/>
              <w:noProof/>
              <w:lang w:eastAsia="ja-JP"/>
            </w:rPr>
          </w:pPr>
          <w:r>
            <w:rPr>
              <w:noProof/>
            </w:rPr>
            <w:t>9.1.2</w:t>
          </w:r>
          <w:r>
            <w:rPr>
              <w:rFonts w:asciiTheme="minorHAnsi" w:eastAsiaTheme="minorEastAsia" w:hAnsiTheme="minorHAnsi"/>
              <w:noProof/>
              <w:lang w:eastAsia="ja-JP"/>
            </w:rPr>
            <w:tab/>
          </w:r>
          <w:r>
            <w:rPr>
              <w:noProof/>
            </w:rPr>
            <w:t>Dip240-7</w:t>
          </w:r>
          <w:r>
            <w:rPr>
              <w:noProof/>
            </w:rPr>
            <w:tab/>
          </w:r>
          <w:r>
            <w:rPr>
              <w:noProof/>
            </w:rPr>
            <w:fldChar w:fldCharType="begin"/>
          </w:r>
          <w:r>
            <w:rPr>
              <w:noProof/>
            </w:rPr>
            <w:instrText xml:space="preserve"> PAGEREF _Toc196041289 \h </w:instrText>
          </w:r>
          <w:r>
            <w:rPr>
              <w:noProof/>
            </w:rPr>
          </w:r>
          <w:r>
            <w:rPr>
              <w:noProof/>
            </w:rPr>
            <w:fldChar w:fldCharType="separate"/>
          </w:r>
          <w:r>
            <w:rPr>
              <w:noProof/>
            </w:rPr>
            <w:t>54</w:t>
          </w:r>
          <w:r>
            <w:rPr>
              <w:noProof/>
            </w:rPr>
            <w:fldChar w:fldCharType="end"/>
          </w:r>
        </w:p>
        <w:p w14:paraId="424EECF6" w14:textId="77777777" w:rsidR="006F7153" w:rsidRDefault="006F7153">
          <w:pPr>
            <w:pStyle w:val="Verzeichnis3"/>
            <w:tabs>
              <w:tab w:val="left" w:pos="1625"/>
            </w:tabs>
            <w:rPr>
              <w:rFonts w:asciiTheme="minorHAnsi" w:eastAsiaTheme="minorEastAsia" w:hAnsiTheme="minorHAnsi"/>
              <w:noProof/>
              <w:lang w:eastAsia="ja-JP"/>
            </w:rPr>
          </w:pPr>
          <w:r>
            <w:rPr>
              <w:noProof/>
            </w:rPr>
            <w:t>9.1.3</w:t>
          </w:r>
          <w:r>
            <w:rPr>
              <w:rFonts w:asciiTheme="minorHAnsi" w:eastAsiaTheme="minorEastAsia" w:hAnsiTheme="minorHAnsi"/>
              <w:noProof/>
              <w:lang w:eastAsia="ja-JP"/>
            </w:rPr>
            <w:tab/>
          </w:r>
          <w:r>
            <w:rPr>
              <w:noProof/>
            </w:rPr>
            <w:t>VDrive2</w:t>
          </w:r>
          <w:r>
            <w:rPr>
              <w:noProof/>
            </w:rPr>
            <w:tab/>
          </w:r>
          <w:r>
            <w:rPr>
              <w:noProof/>
            </w:rPr>
            <w:fldChar w:fldCharType="begin"/>
          </w:r>
          <w:r>
            <w:rPr>
              <w:noProof/>
            </w:rPr>
            <w:instrText xml:space="preserve"> PAGEREF _Toc196041290 \h </w:instrText>
          </w:r>
          <w:r>
            <w:rPr>
              <w:noProof/>
            </w:rPr>
          </w:r>
          <w:r>
            <w:rPr>
              <w:noProof/>
            </w:rPr>
            <w:fldChar w:fldCharType="separate"/>
          </w:r>
          <w:r>
            <w:rPr>
              <w:noProof/>
            </w:rPr>
            <w:t>55</w:t>
          </w:r>
          <w:r>
            <w:rPr>
              <w:noProof/>
            </w:rPr>
            <w:fldChar w:fldCharType="end"/>
          </w:r>
        </w:p>
        <w:p w14:paraId="68E56904" w14:textId="77777777" w:rsidR="006F7153" w:rsidRDefault="006F7153">
          <w:pPr>
            <w:pStyle w:val="Verzeichnis3"/>
            <w:tabs>
              <w:tab w:val="left" w:pos="1625"/>
            </w:tabs>
            <w:rPr>
              <w:rFonts w:asciiTheme="minorHAnsi" w:eastAsiaTheme="minorEastAsia" w:hAnsiTheme="minorHAnsi"/>
              <w:noProof/>
              <w:lang w:eastAsia="ja-JP"/>
            </w:rPr>
          </w:pPr>
          <w:r>
            <w:rPr>
              <w:noProof/>
            </w:rPr>
            <w:t>9.1.4</w:t>
          </w:r>
          <w:r>
            <w:rPr>
              <w:rFonts w:asciiTheme="minorHAnsi" w:eastAsiaTheme="minorEastAsia" w:hAnsiTheme="minorHAnsi"/>
              <w:noProof/>
              <w:lang w:eastAsia="ja-JP"/>
            </w:rPr>
            <w:tab/>
          </w:r>
          <w:r>
            <w:rPr>
              <w:noProof/>
            </w:rPr>
            <w:t>Board-Layout</w:t>
          </w:r>
          <w:r>
            <w:rPr>
              <w:noProof/>
            </w:rPr>
            <w:tab/>
          </w:r>
          <w:r>
            <w:rPr>
              <w:noProof/>
            </w:rPr>
            <w:fldChar w:fldCharType="begin"/>
          </w:r>
          <w:r>
            <w:rPr>
              <w:noProof/>
            </w:rPr>
            <w:instrText xml:space="preserve"> PAGEREF _Toc196041291 \h </w:instrText>
          </w:r>
          <w:r>
            <w:rPr>
              <w:noProof/>
            </w:rPr>
          </w:r>
          <w:r>
            <w:rPr>
              <w:noProof/>
            </w:rPr>
            <w:fldChar w:fldCharType="separate"/>
          </w:r>
          <w:r>
            <w:rPr>
              <w:noProof/>
            </w:rPr>
            <w:t>56</w:t>
          </w:r>
          <w:r>
            <w:rPr>
              <w:noProof/>
            </w:rPr>
            <w:fldChar w:fldCharType="end"/>
          </w:r>
        </w:p>
        <w:p w14:paraId="43FA9B84" w14:textId="77777777" w:rsidR="006F7153" w:rsidRDefault="006F7153">
          <w:pPr>
            <w:pStyle w:val="Verzeichnis3"/>
            <w:tabs>
              <w:tab w:val="left" w:pos="1625"/>
            </w:tabs>
            <w:rPr>
              <w:rFonts w:asciiTheme="minorHAnsi" w:eastAsiaTheme="minorEastAsia" w:hAnsiTheme="minorHAnsi"/>
              <w:noProof/>
              <w:lang w:eastAsia="ja-JP"/>
            </w:rPr>
          </w:pPr>
          <w:r>
            <w:rPr>
              <w:noProof/>
            </w:rPr>
            <w:t>9.1.5</w:t>
          </w:r>
          <w:r>
            <w:rPr>
              <w:rFonts w:asciiTheme="minorHAnsi" w:eastAsiaTheme="minorEastAsia" w:hAnsiTheme="minorHAnsi"/>
              <w:noProof/>
              <w:lang w:eastAsia="ja-JP"/>
            </w:rPr>
            <w:tab/>
          </w:r>
          <w:r>
            <w:rPr>
              <w:noProof/>
            </w:rPr>
            <w:t>Gehäuse</w:t>
          </w:r>
          <w:r>
            <w:rPr>
              <w:noProof/>
            </w:rPr>
            <w:tab/>
          </w:r>
          <w:r>
            <w:rPr>
              <w:noProof/>
            </w:rPr>
            <w:fldChar w:fldCharType="begin"/>
          </w:r>
          <w:r>
            <w:rPr>
              <w:noProof/>
            </w:rPr>
            <w:instrText xml:space="preserve"> PAGEREF _Toc196041292 \h </w:instrText>
          </w:r>
          <w:r>
            <w:rPr>
              <w:noProof/>
            </w:rPr>
          </w:r>
          <w:r>
            <w:rPr>
              <w:noProof/>
            </w:rPr>
            <w:fldChar w:fldCharType="separate"/>
          </w:r>
          <w:r>
            <w:rPr>
              <w:noProof/>
            </w:rPr>
            <w:t>57</w:t>
          </w:r>
          <w:r>
            <w:rPr>
              <w:noProof/>
            </w:rPr>
            <w:fldChar w:fldCharType="end"/>
          </w:r>
        </w:p>
        <w:p w14:paraId="002CE15C" w14:textId="77777777" w:rsidR="006F7153" w:rsidRDefault="006F7153">
          <w:pPr>
            <w:pStyle w:val="Verzeichnis3"/>
            <w:tabs>
              <w:tab w:val="left" w:pos="1625"/>
            </w:tabs>
            <w:rPr>
              <w:rFonts w:asciiTheme="minorHAnsi" w:eastAsiaTheme="minorEastAsia" w:hAnsiTheme="minorHAnsi"/>
              <w:noProof/>
              <w:lang w:eastAsia="ja-JP"/>
            </w:rPr>
          </w:pPr>
          <w:r>
            <w:rPr>
              <w:noProof/>
            </w:rPr>
            <w:t>9.1.6</w:t>
          </w:r>
          <w:r>
            <w:rPr>
              <w:rFonts w:asciiTheme="minorHAnsi" w:eastAsiaTheme="minorEastAsia" w:hAnsiTheme="minorHAnsi"/>
              <w:noProof/>
              <w:lang w:eastAsia="ja-JP"/>
            </w:rPr>
            <w:tab/>
          </w:r>
          <w:r>
            <w:rPr>
              <w:noProof/>
            </w:rPr>
            <w:t>Fertige Platine</w:t>
          </w:r>
          <w:r>
            <w:rPr>
              <w:noProof/>
            </w:rPr>
            <w:tab/>
          </w:r>
          <w:r>
            <w:rPr>
              <w:noProof/>
            </w:rPr>
            <w:fldChar w:fldCharType="begin"/>
          </w:r>
          <w:r>
            <w:rPr>
              <w:noProof/>
            </w:rPr>
            <w:instrText xml:space="preserve"> PAGEREF _Toc196041293 \h </w:instrText>
          </w:r>
          <w:r>
            <w:rPr>
              <w:noProof/>
            </w:rPr>
          </w:r>
          <w:r>
            <w:rPr>
              <w:noProof/>
            </w:rPr>
            <w:fldChar w:fldCharType="separate"/>
          </w:r>
          <w:r>
            <w:rPr>
              <w:noProof/>
            </w:rPr>
            <w:t>58</w:t>
          </w:r>
          <w:r>
            <w:rPr>
              <w:noProof/>
            </w:rPr>
            <w:fldChar w:fldCharType="end"/>
          </w:r>
        </w:p>
        <w:p w14:paraId="54CE480F" w14:textId="77777777" w:rsidR="006F7153" w:rsidRDefault="006F7153">
          <w:pPr>
            <w:pStyle w:val="Verzeichnis2"/>
            <w:tabs>
              <w:tab w:val="left" w:pos="1000"/>
            </w:tabs>
            <w:rPr>
              <w:rFonts w:asciiTheme="minorHAnsi" w:eastAsiaTheme="minorEastAsia" w:hAnsiTheme="minorHAnsi"/>
              <w:noProof/>
              <w:lang w:eastAsia="ja-JP"/>
            </w:rPr>
          </w:pPr>
          <w:r>
            <w:rPr>
              <w:noProof/>
            </w:rPr>
            <w:t>9.2</w:t>
          </w:r>
          <w:r>
            <w:rPr>
              <w:rFonts w:asciiTheme="minorHAnsi" w:eastAsiaTheme="minorEastAsia" w:hAnsiTheme="minorHAnsi"/>
              <w:noProof/>
              <w:lang w:eastAsia="ja-JP"/>
            </w:rPr>
            <w:tab/>
          </w:r>
          <w:r>
            <w:rPr>
              <w:noProof/>
            </w:rPr>
            <w:t>Datenblätter</w:t>
          </w:r>
          <w:r>
            <w:rPr>
              <w:noProof/>
            </w:rPr>
            <w:tab/>
          </w:r>
          <w:r>
            <w:rPr>
              <w:noProof/>
            </w:rPr>
            <w:fldChar w:fldCharType="begin"/>
          </w:r>
          <w:r>
            <w:rPr>
              <w:noProof/>
            </w:rPr>
            <w:instrText xml:space="preserve"> PAGEREF _Toc196041294 \h </w:instrText>
          </w:r>
          <w:r>
            <w:rPr>
              <w:noProof/>
            </w:rPr>
          </w:r>
          <w:r>
            <w:rPr>
              <w:noProof/>
            </w:rPr>
            <w:fldChar w:fldCharType="separate"/>
          </w:r>
          <w:r>
            <w:rPr>
              <w:noProof/>
            </w:rPr>
            <w:t>59</w:t>
          </w:r>
          <w:r>
            <w:rPr>
              <w:noProof/>
            </w:rPr>
            <w:fldChar w:fldCharType="end"/>
          </w:r>
        </w:p>
        <w:p w14:paraId="08AF45CA" w14:textId="77777777" w:rsidR="006F7153" w:rsidRDefault="006F7153">
          <w:pPr>
            <w:pStyle w:val="Verzeichnis3"/>
            <w:tabs>
              <w:tab w:val="left" w:pos="1625"/>
            </w:tabs>
            <w:rPr>
              <w:rFonts w:asciiTheme="minorHAnsi" w:eastAsiaTheme="minorEastAsia" w:hAnsiTheme="minorHAnsi"/>
              <w:noProof/>
              <w:lang w:eastAsia="ja-JP"/>
            </w:rPr>
          </w:pPr>
          <w:r>
            <w:rPr>
              <w:noProof/>
            </w:rPr>
            <w:t>9.2.1</w:t>
          </w:r>
          <w:r>
            <w:rPr>
              <w:rFonts w:asciiTheme="minorHAnsi" w:eastAsiaTheme="minorEastAsia" w:hAnsiTheme="minorHAnsi"/>
              <w:noProof/>
              <w:lang w:eastAsia="ja-JP"/>
            </w:rPr>
            <w:tab/>
          </w:r>
          <w:r>
            <w:rPr>
              <w:noProof/>
            </w:rPr>
            <w:t>EA eDIP240B-7LWTP</w:t>
          </w:r>
          <w:r>
            <w:rPr>
              <w:noProof/>
            </w:rPr>
            <w:tab/>
          </w:r>
          <w:r>
            <w:rPr>
              <w:noProof/>
            </w:rPr>
            <w:fldChar w:fldCharType="begin"/>
          </w:r>
          <w:r>
            <w:rPr>
              <w:noProof/>
            </w:rPr>
            <w:instrText xml:space="preserve"> PAGEREF _Toc196041295 \h </w:instrText>
          </w:r>
          <w:r>
            <w:rPr>
              <w:noProof/>
            </w:rPr>
          </w:r>
          <w:r>
            <w:rPr>
              <w:noProof/>
            </w:rPr>
            <w:fldChar w:fldCharType="separate"/>
          </w:r>
          <w:r>
            <w:rPr>
              <w:noProof/>
            </w:rPr>
            <w:t>59</w:t>
          </w:r>
          <w:r>
            <w:rPr>
              <w:noProof/>
            </w:rPr>
            <w:fldChar w:fldCharType="end"/>
          </w:r>
        </w:p>
        <w:p w14:paraId="47150C2E" w14:textId="77777777" w:rsidR="006F7153" w:rsidRDefault="006F7153">
          <w:pPr>
            <w:pStyle w:val="Verzeichnis3"/>
            <w:tabs>
              <w:tab w:val="left" w:pos="1625"/>
            </w:tabs>
            <w:rPr>
              <w:rFonts w:asciiTheme="minorHAnsi" w:eastAsiaTheme="minorEastAsia" w:hAnsiTheme="minorHAnsi"/>
              <w:noProof/>
              <w:lang w:eastAsia="ja-JP"/>
            </w:rPr>
          </w:pPr>
          <w:r>
            <w:rPr>
              <w:noProof/>
            </w:rPr>
            <w:t>9.2.2</w:t>
          </w:r>
          <w:r>
            <w:rPr>
              <w:rFonts w:asciiTheme="minorHAnsi" w:eastAsiaTheme="minorEastAsia" w:hAnsiTheme="minorHAnsi"/>
              <w:noProof/>
              <w:lang w:eastAsia="ja-JP"/>
            </w:rPr>
            <w:tab/>
          </w:r>
          <w:r>
            <w:rPr>
              <w:noProof/>
            </w:rPr>
            <w:t>Vinculum VDrive2</w:t>
          </w:r>
          <w:r>
            <w:rPr>
              <w:noProof/>
            </w:rPr>
            <w:tab/>
          </w:r>
          <w:r>
            <w:rPr>
              <w:noProof/>
            </w:rPr>
            <w:fldChar w:fldCharType="begin"/>
          </w:r>
          <w:r>
            <w:rPr>
              <w:noProof/>
            </w:rPr>
            <w:instrText xml:space="preserve"> PAGEREF _Toc196041296 \h </w:instrText>
          </w:r>
          <w:r>
            <w:rPr>
              <w:noProof/>
            </w:rPr>
          </w:r>
          <w:r>
            <w:rPr>
              <w:noProof/>
            </w:rPr>
            <w:fldChar w:fldCharType="separate"/>
          </w:r>
          <w:r>
            <w:rPr>
              <w:noProof/>
            </w:rPr>
            <w:t>80</w:t>
          </w:r>
          <w:r>
            <w:rPr>
              <w:noProof/>
            </w:rPr>
            <w:fldChar w:fldCharType="end"/>
          </w:r>
        </w:p>
        <w:p w14:paraId="0D812A97" w14:textId="77777777" w:rsidR="006F7153" w:rsidRDefault="006F7153">
          <w:pPr>
            <w:pStyle w:val="Verzeichnis3"/>
            <w:tabs>
              <w:tab w:val="left" w:pos="1625"/>
            </w:tabs>
            <w:rPr>
              <w:rFonts w:asciiTheme="minorHAnsi" w:eastAsiaTheme="minorEastAsia" w:hAnsiTheme="minorHAnsi"/>
              <w:noProof/>
              <w:lang w:eastAsia="ja-JP"/>
            </w:rPr>
          </w:pPr>
          <w:r>
            <w:rPr>
              <w:noProof/>
            </w:rPr>
            <w:t>9.2.3</w:t>
          </w:r>
          <w:r>
            <w:rPr>
              <w:rFonts w:asciiTheme="minorHAnsi" w:eastAsiaTheme="minorEastAsia" w:hAnsiTheme="minorHAnsi"/>
              <w:noProof/>
              <w:lang w:eastAsia="ja-JP"/>
            </w:rPr>
            <w:tab/>
          </w:r>
          <w:r>
            <w:rPr>
              <w:noProof/>
            </w:rPr>
            <w:t>Gehäuse</w:t>
          </w:r>
          <w:r>
            <w:rPr>
              <w:noProof/>
            </w:rPr>
            <w:tab/>
          </w:r>
          <w:r>
            <w:rPr>
              <w:noProof/>
            </w:rPr>
            <w:fldChar w:fldCharType="begin"/>
          </w:r>
          <w:r>
            <w:rPr>
              <w:noProof/>
            </w:rPr>
            <w:instrText xml:space="preserve"> PAGEREF _Toc196041297 \h </w:instrText>
          </w:r>
          <w:r>
            <w:rPr>
              <w:noProof/>
            </w:rPr>
          </w:r>
          <w:r>
            <w:rPr>
              <w:noProof/>
            </w:rPr>
            <w:fldChar w:fldCharType="separate"/>
          </w:r>
          <w:r>
            <w:rPr>
              <w:noProof/>
            </w:rPr>
            <w:t>88</w:t>
          </w:r>
          <w:r>
            <w:rPr>
              <w:noProof/>
            </w:rPr>
            <w:fldChar w:fldCharType="end"/>
          </w:r>
        </w:p>
        <w:p w14:paraId="2F4B8938" w14:textId="77777777" w:rsidR="006F7153" w:rsidRDefault="006F7153">
          <w:pPr>
            <w:pStyle w:val="Verzeichnis3"/>
            <w:tabs>
              <w:tab w:val="left" w:pos="1625"/>
            </w:tabs>
            <w:rPr>
              <w:rFonts w:asciiTheme="minorHAnsi" w:eastAsiaTheme="minorEastAsia" w:hAnsiTheme="minorHAnsi"/>
              <w:noProof/>
              <w:lang w:eastAsia="ja-JP"/>
            </w:rPr>
          </w:pPr>
          <w:r>
            <w:rPr>
              <w:noProof/>
            </w:rPr>
            <w:t>9.2.4</w:t>
          </w:r>
          <w:r>
            <w:rPr>
              <w:rFonts w:asciiTheme="minorHAnsi" w:eastAsiaTheme="minorEastAsia" w:hAnsiTheme="minorHAnsi"/>
              <w:noProof/>
              <w:lang w:eastAsia="ja-JP"/>
            </w:rPr>
            <w:tab/>
          </w:r>
          <w:r>
            <w:rPr>
              <w:noProof/>
            </w:rPr>
            <w:t>Gleichrichter</w:t>
          </w:r>
          <w:r>
            <w:rPr>
              <w:noProof/>
            </w:rPr>
            <w:tab/>
          </w:r>
          <w:r>
            <w:rPr>
              <w:noProof/>
            </w:rPr>
            <w:fldChar w:fldCharType="begin"/>
          </w:r>
          <w:r>
            <w:rPr>
              <w:noProof/>
            </w:rPr>
            <w:instrText xml:space="preserve"> PAGEREF _Toc196041298 \h </w:instrText>
          </w:r>
          <w:r>
            <w:rPr>
              <w:noProof/>
            </w:rPr>
          </w:r>
          <w:r>
            <w:rPr>
              <w:noProof/>
            </w:rPr>
            <w:fldChar w:fldCharType="separate"/>
          </w:r>
          <w:r>
            <w:rPr>
              <w:noProof/>
            </w:rPr>
            <w:t>89</w:t>
          </w:r>
          <w:r>
            <w:rPr>
              <w:noProof/>
            </w:rPr>
            <w:fldChar w:fldCharType="end"/>
          </w:r>
        </w:p>
        <w:p w14:paraId="7FDC032E" w14:textId="77777777" w:rsidR="006F7153" w:rsidRDefault="006F7153">
          <w:pPr>
            <w:pStyle w:val="Verzeichnis2"/>
            <w:tabs>
              <w:tab w:val="left" w:pos="1000"/>
            </w:tabs>
            <w:rPr>
              <w:rFonts w:asciiTheme="minorHAnsi" w:eastAsiaTheme="minorEastAsia" w:hAnsiTheme="minorHAnsi"/>
              <w:noProof/>
              <w:lang w:eastAsia="ja-JP"/>
            </w:rPr>
          </w:pPr>
          <w:r>
            <w:rPr>
              <w:noProof/>
            </w:rPr>
            <w:t>9.3</w:t>
          </w:r>
          <w:r>
            <w:rPr>
              <w:rFonts w:asciiTheme="minorHAnsi" w:eastAsiaTheme="minorEastAsia" w:hAnsiTheme="minorHAnsi"/>
              <w:noProof/>
              <w:lang w:eastAsia="ja-JP"/>
            </w:rPr>
            <w:tab/>
          </w:r>
          <w:r>
            <w:rPr>
              <w:noProof/>
            </w:rPr>
            <w:t>Dokumentations-CD</w:t>
          </w:r>
          <w:r>
            <w:rPr>
              <w:noProof/>
            </w:rPr>
            <w:tab/>
          </w:r>
          <w:r>
            <w:rPr>
              <w:noProof/>
            </w:rPr>
            <w:fldChar w:fldCharType="begin"/>
          </w:r>
          <w:r>
            <w:rPr>
              <w:noProof/>
            </w:rPr>
            <w:instrText xml:space="preserve"> PAGEREF _Toc196041299 \h </w:instrText>
          </w:r>
          <w:r>
            <w:rPr>
              <w:noProof/>
            </w:rPr>
          </w:r>
          <w:r>
            <w:rPr>
              <w:noProof/>
            </w:rPr>
            <w:fldChar w:fldCharType="separate"/>
          </w:r>
          <w:r>
            <w:rPr>
              <w:noProof/>
            </w:rPr>
            <w:t>92</w:t>
          </w:r>
          <w:r>
            <w:rPr>
              <w:noProof/>
            </w:rPr>
            <w:fldChar w:fldCharType="end"/>
          </w:r>
        </w:p>
        <w:p w14:paraId="6CEAFDF0" w14:textId="1B624259" w:rsidR="00F10943" w:rsidRPr="006F2105" w:rsidRDefault="00F10943">
          <w:pPr>
            <w:rPr>
              <w:rFonts w:cs="Arial"/>
            </w:rPr>
          </w:pPr>
          <w:r w:rsidRPr="006F2105">
            <w:rPr>
              <w:rFonts w:cs="Arial"/>
              <w:b/>
              <w:bCs/>
            </w:rPr>
            <w:fldChar w:fldCharType="end"/>
          </w:r>
        </w:p>
      </w:sdtContent>
    </w:sdt>
    <w:p w14:paraId="0797DD15" w14:textId="324E979C" w:rsidR="00EF6CB0" w:rsidRDefault="00574DDF" w:rsidP="000E52F2">
      <w:pPr>
        <w:pStyle w:val="berschrift1"/>
      </w:pPr>
      <w:r>
        <w:br w:type="page"/>
      </w:r>
      <w:bookmarkStart w:id="1" w:name="_Toc196041239"/>
      <w:r w:rsidR="000E44A8">
        <w:t>Vorwort</w:t>
      </w:r>
      <w:bookmarkEnd w:id="1"/>
    </w:p>
    <w:p w14:paraId="0195C519" w14:textId="77777777" w:rsidR="00F10943" w:rsidRPr="005109C0" w:rsidRDefault="00EF6CB0" w:rsidP="001B7DAE">
      <w:pPr>
        <w:pStyle w:val="berschrift2"/>
        <w:rPr>
          <w:highlight w:val="yellow"/>
        </w:rPr>
      </w:pPr>
      <w:bookmarkStart w:id="2" w:name="_Toc196041240"/>
      <w:r w:rsidRPr="005109C0">
        <w:rPr>
          <w:highlight w:val="yellow"/>
        </w:rPr>
        <w:t>Einleitung</w:t>
      </w:r>
      <w:bookmarkEnd w:id="2"/>
    </w:p>
    <w:p w14:paraId="2AC5F102" w14:textId="77777777" w:rsidR="00F10943" w:rsidRPr="00F10943" w:rsidRDefault="00F10943" w:rsidP="00F10943"/>
    <w:p w14:paraId="654CE83D" w14:textId="504500BB" w:rsidR="00F10943" w:rsidRPr="005109C0" w:rsidRDefault="004D5D47" w:rsidP="00F175F1">
      <w:pPr>
        <w:pStyle w:val="Textkrper"/>
        <w:rPr>
          <w:highlight w:val="yellow"/>
        </w:rPr>
      </w:pPr>
      <w:r w:rsidRPr="005109C0">
        <w:rPr>
          <w:highlight w:val="yellow"/>
        </w:rPr>
        <w:t>Die Weiterbildung zum s</w:t>
      </w:r>
      <w:r w:rsidR="007551E0" w:rsidRPr="005109C0">
        <w:rPr>
          <w:highlight w:val="yellow"/>
        </w:rPr>
        <w:t>taatlich gepr</w:t>
      </w:r>
      <w:r w:rsidR="006F0B53" w:rsidRPr="005109C0">
        <w:rPr>
          <w:highlight w:val="yellow"/>
        </w:rPr>
        <w:t xml:space="preserve">üften Techniker Elektrotechnik beinhaltet </w:t>
      </w:r>
      <w:r w:rsidR="007551E0" w:rsidRPr="005109C0">
        <w:rPr>
          <w:highlight w:val="yellow"/>
        </w:rPr>
        <w:t>be</w:t>
      </w:r>
      <w:r w:rsidR="005109C0" w:rsidRPr="005109C0">
        <w:rPr>
          <w:highlight w:val="yellow"/>
        </w:rPr>
        <w:t>gleitend zu den</w:t>
      </w:r>
      <w:r w:rsidR="009B3158" w:rsidRPr="005109C0">
        <w:rPr>
          <w:highlight w:val="yellow"/>
        </w:rPr>
        <w:t xml:space="preserve"> Theorieinhalt</w:t>
      </w:r>
      <w:r w:rsidR="005109C0" w:rsidRPr="005109C0">
        <w:rPr>
          <w:highlight w:val="yellow"/>
        </w:rPr>
        <w:t>en</w:t>
      </w:r>
      <w:r w:rsidR="00A776FC" w:rsidRPr="005109C0">
        <w:rPr>
          <w:highlight w:val="yellow"/>
        </w:rPr>
        <w:t xml:space="preserve"> </w:t>
      </w:r>
      <w:r w:rsidR="006F0B53" w:rsidRPr="005109C0">
        <w:rPr>
          <w:highlight w:val="yellow"/>
        </w:rPr>
        <w:t>der Fachstufe</w:t>
      </w:r>
      <w:r w:rsidR="007F1CAA" w:rsidRPr="005109C0">
        <w:rPr>
          <w:highlight w:val="yellow"/>
        </w:rPr>
        <w:t>n</w:t>
      </w:r>
      <w:r w:rsidR="00A66618" w:rsidRPr="005109C0">
        <w:rPr>
          <w:highlight w:val="yellow"/>
        </w:rPr>
        <w:t xml:space="preserve"> </w:t>
      </w:r>
      <w:r w:rsidR="007551E0" w:rsidRPr="005109C0">
        <w:rPr>
          <w:highlight w:val="yellow"/>
        </w:rPr>
        <w:t xml:space="preserve">die </w:t>
      </w:r>
      <w:r w:rsidR="007F1CAA" w:rsidRPr="005109C0">
        <w:rPr>
          <w:highlight w:val="yellow"/>
        </w:rPr>
        <w:t>Umsetzung</w:t>
      </w:r>
      <w:r w:rsidR="007551E0" w:rsidRPr="005109C0">
        <w:rPr>
          <w:highlight w:val="yellow"/>
        </w:rPr>
        <w:t xml:space="preserve"> einer praktischen Abschlussarbeit. </w:t>
      </w:r>
      <w:r w:rsidR="007F1CAA" w:rsidRPr="005109C0">
        <w:rPr>
          <w:highlight w:val="yellow"/>
        </w:rPr>
        <w:t>Die</w:t>
      </w:r>
      <w:r w:rsidR="007551E0" w:rsidRPr="005109C0">
        <w:rPr>
          <w:highlight w:val="yellow"/>
        </w:rPr>
        <w:t xml:space="preserve"> Technikerarbeit soll </w:t>
      </w:r>
      <w:r w:rsidR="00BE2CBC" w:rsidRPr="005109C0">
        <w:rPr>
          <w:highlight w:val="yellow"/>
        </w:rPr>
        <w:t xml:space="preserve">zeigen, dass </w:t>
      </w:r>
      <w:r w:rsidR="007551E0" w:rsidRPr="005109C0">
        <w:rPr>
          <w:highlight w:val="yellow"/>
        </w:rPr>
        <w:t xml:space="preserve">erlerntes Wissen über die vermittelten Theorieinhalte hinaus angewandt und komplexe </w:t>
      </w:r>
      <w:r w:rsidR="00BE2CBC" w:rsidRPr="005109C0">
        <w:rPr>
          <w:highlight w:val="yellow"/>
        </w:rPr>
        <w:t>Aufgaben</w:t>
      </w:r>
      <w:r w:rsidR="007551E0" w:rsidRPr="005109C0">
        <w:rPr>
          <w:highlight w:val="yellow"/>
        </w:rPr>
        <w:t>stellungen erarbeitet und gelöst werden</w:t>
      </w:r>
      <w:r w:rsidR="0084144D" w:rsidRPr="005109C0">
        <w:rPr>
          <w:highlight w:val="yellow"/>
        </w:rPr>
        <w:t xml:space="preserve"> kö</w:t>
      </w:r>
      <w:r w:rsidR="0084144D" w:rsidRPr="005109C0">
        <w:rPr>
          <w:highlight w:val="yellow"/>
        </w:rPr>
        <w:t>n</w:t>
      </w:r>
      <w:r w:rsidR="0084144D" w:rsidRPr="005109C0">
        <w:rPr>
          <w:highlight w:val="yellow"/>
        </w:rPr>
        <w:t>nen</w:t>
      </w:r>
      <w:r w:rsidR="00BE2CBC" w:rsidRPr="005109C0">
        <w:rPr>
          <w:highlight w:val="yellow"/>
        </w:rPr>
        <w:t xml:space="preserve">. Der Aufbau einer </w:t>
      </w:r>
      <w:r w:rsidR="007551E0" w:rsidRPr="005109C0">
        <w:rPr>
          <w:highlight w:val="yellow"/>
        </w:rPr>
        <w:t>Technikerarbeit ist unter</w:t>
      </w:r>
      <w:r w:rsidR="00C00317" w:rsidRPr="005109C0">
        <w:rPr>
          <w:highlight w:val="yellow"/>
        </w:rPr>
        <w:t>teilt in die Ausarbeitung eines</w:t>
      </w:r>
      <w:r w:rsidR="007551E0" w:rsidRPr="005109C0">
        <w:rPr>
          <w:highlight w:val="yellow"/>
        </w:rPr>
        <w:t xml:space="preserve"> Themas, d</w:t>
      </w:r>
      <w:r w:rsidR="00C00317" w:rsidRPr="005109C0">
        <w:rPr>
          <w:highlight w:val="yellow"/>
        </w:rPr>
        <w:t xml:space="preserve">ie Planung des Projektes, die </w:t>
      </w:r>
      <w:r w:rsidR="007551E0" w:rsidRPr="005109C0">
        <w:rPr>
          <w:highlight w:val="yellow"/>
        </w:rPr>
        <w:t>praktische Umsetzung</w:t>
      </w:r>
      <w:r w:rsidR="00C00317" w:rsidRPr="005109C0">
        <w:rPr>
          <w:highlight w:val="yellow"/>
        </w:rPr>
        <w:t xml:space="preserve"> und </w:t>
      </w:r>
      <w:r w:rsidR="007551E0" w:rsidRPr="005109C0">
        <w:rPr>
          <w:highlight w:val="yellow"/>
        </w:rPr>
        <w:t>die Erstellung einer schriftlichen Dokument</w:t>
      </w:r>
      <w:r w:rsidR="00BE2CBC" w:rsidRPr="005109C0">
        <w:rPr>
          <w:highlight w:val="yellow"/>
        </w:rPr>
        <w:t xml:space="preserve">ation. Ebenso ist die abschließende </w:t>
      </w:r>
      <w:r w:rsidR="007551E0" w:rsidRPr="005109C0">
        <w:rPr>
          <w:highlight w:val="yellow"/>
        </w:rPr>
        <w:t>Präsentation</w:t>
      </w:r>
      <w:r w:rsidR="007F1CAA" w:rsidRPr="005109C0">
        <w:rPr>
          <w:highlight w:val="yellow"/>
        </w:rPr>
        <w:t xml:space="preserve"> </w:t>
      </w:r>
      <w:r w:rsidR="001D0536" w:rsidRPr="005109C0">
        <w:rPr>
          <w:highlight w:val="yellow"/>
        </w:rPr>
        <w:t>Bestandteil</w:t>
      </w:r>
      <w:r w:rsidR="007551E0" w:rsidRPr="005109C0">
        <w:rPr>
          <w:highlight w:val="yellow"/>
        </w:rPr>
        <w:t>.</w:t>
      </w:r>
    </w:p>
    <w:p w14:paraId="08C8C6F7" w14:textId="1AF0D0B1" w:rsidR="00ED3A8E" w:rsidRPr="00062B92" w:rsidRDefault="00ED3A8E" w:rsidP="001B7DAE">
      <w:pPr>
        <w:pStyle w:val="berschrift2"/>
        <w:rPr>
          <w:rPrChange w:id="3" w:author="Dennis Hohmann" w:date="2012-04-14T18:51:00Z">
            <w:rPr>
              <w:highlight w:val="yellow"/>
            </w:rPr>
          </w:rPrChange>
        </w:rPr>
      </w:pPr>
      <w:bookmarkStart w:id="4" w:name="_Toc196041241"/>
      <w:r w:rsidRPr="00062B92">
        <w:rPr>
          <w:rPrChange w:id="5" w:author="Dennis Hohmann" w:date="2012-04-14T18:51:00Z">
            <w:rPr>
              <w:highlight w:val="yellow"/>
            </w:rPr>
          </w:rPrChange>
        </w:rPr>
        <w:t>Copyright</w:t>
      </w:r>
      <w:bookmarkEnd w:id="4"/>
    </w:p>
    <w:p w14:paraId="6E32AA0E" w14:textId="77777777" w:rsidR="00ED3A8E" w:rsidRDefault="00ED3A8E" w:rsidP="008B14C0">
      <w:pPr>
        <w:pStyle w:val="Textkrper"/>
        <w:rPr>
          <w:ins w:id="6" w:author="Dennis Hohmann" w:date="2012-04-14T18:50:00Z"/>
          <w:highlight w:val="yellow"/>
        </w:rPr>
        <w:pPrChange w:id="7" w:author="Dennis Hohmann" w:date="2012-04-15T00:39:00Z">
          <w:pPr>
            <w:pStyle w:val="Textkrper"/>
          </w:pPr>
        </w:pPrChange>
      </w:pPr>
    </w:p>
    <w:p w14:paraId="02CCA3A5" w14:textId="6D00B11A" w:rsidR="00185677" w:rsidRPr="005109C0" w:rsidRDefault="00185677" w:rsidP="008B14C0">
      <w:pPr>
        <w:pStyle w:val="Textkrper"/>
        <w:rPr>
          <w:highlight w:val="yellow"/>
        </w:rPr>
        <w:pPrChange w:id="8" w:author="Dennis Hohmann" w:date="2012-04-15T00:39:00Z">
          <w:pPr>
            <w:pStyle w:val="Textkrper"/>
          </w:pPr>
        </w:pPrChange>
      </w:pPr>
      <w:ins w:id="9" w:author="Dennis Hohmann" w:date="2012-04-14T18:50:00Z">
        <w:r>
          <w:t>Die Veröffentlichung dieser Dokumentation, sowie die Verwendung der enthaltenen Pläne und Layouts, ist ohne meine Zustimmung gestattet, sofern die Angabe der Quelle entha</w:t>
        </w:r>
        <w:r>
          <w:t>l</w:t>
        </w:r>
        <w:r>
          <w:t>ten bleibt.</w:t>
        </w:r>
      </w:ins>
    </w:p>
    <w:p w14:paraId="34E88C1F" w14:textId="572A09F3" w:rsidR="001F2EED" w:rsidRPr="00343AD9" w:rsidDel="00185677" w:rsidRDefault="00ED3A8E" w:rsidP="000A6A9F">
      <w:pPr>
        <w:pStyle w:val="Textkrper"/>
        <w:rPr>
          <w:del w:id="10" w:author="Dennis Hohmann" w:date="2012-04-14T18:50:00Z"/>
        </w:rPr>
      </w:pPr>
      <w:del w:id="11" w:author="Dennis Hohmann" w:date="2012-04-14T18:50:00Z">
        <w:r w:rsidRPr="005109C0" w:rsidDel="00185677">
          <w:rPr>
            <w:highlight w:val="yellow"/>
          </w:rPr>
          <w:delText>Es wird gestattet</w:delText>
        </w:r>
        <w:r w:rsidR="001F2EED" w:rsidRPr="005109C0" w:rsidDel="00185677">
          <w:rPr>
            <w:highlight w:val="yellow"/>
          </w:rPr>
          <w:delText xml:space="preserve">, </w:delText>
        </w:r>
        <w:r w:rsidRPr="005109C0" w:rsidDel="00185677">
          <w:rPr>
            <w:highlight w:val="yellow"/>
          </w:rPr>
          <w:delText>ohne meine Z</w:delText>
        </w:r>
        <w:r w:rsidRPr="005109C0" w:rsidDel="00185677">
          <w:rPr>
            <w:highlight w:val="yellow"/>
          </w:rPr>
          <w:delText>u</w:delText>
        </w:r>
        <w:r w:rsidRPr="005109C0" w:rsidDel="00185677">
          <w:rPr>
            <w:highlight w:val="yellow"/>
          </w:rPr>
          <w:delText>s</w:delText>
        </w:r>
        <w:r w:rsidR="0084144D" w:rsidRPr="005109C0" w:rsidDel="00185677">
          <w:rPr>
            <w:highlight w:val="yellow"/>
          </w:rPr>
          <w:delText xml:space="preserve">timmung, die Dokumentation </w:delText>
        </w:r>
        <w:r w:rsidR="006F235F" w:rsidRPr="005109C0" w:rsidDel="00185677">
          <w:rPr>
            <w:highlight w:val="yellow"/>
          </w:rPr>
          <w:delText>CNC-Steuerung mit Touch-Display und USB-Speichermedium</w:delText>
        </w:r>
        <w:r w:rsidRPr="005109C0" w:rsidDel="00185677">
          <w:rPr>
            <w:highlight w:val="yellow"/>
          </w:rPr>
          <w:delText xml:space="preserve"> </w:delText>
        </w:r>
        <w:r w:rsidR="0025673E" w:rsidRPr="005109C0" w:rsidDel="00185677">
          <w:rPr>
            <w:highlight w:val="yellow"/>
          </w:rPr>
          <w:delText>zu veröffentlichen</w:delText>
        </w:r>
        <w:r w:rsidRPr="005109C0" w:rsidDel="00185677">
          <w:rPr>
            <w:highlight w:val="yellow"/>
          </w:rPr>
          <w:delText xml:space="preserve"> und die in dieser Dokument</w:delText>
        </w:r>
        <w:r w:rsidRPr="005109C0" w:rsidDel="00185677">
          <w:rPr>
            <w:highlight w:val="yellow"/>
          </w:rPr>
          <w:delText>a</w:delText>
        </w:r>
        <w:r w:rsidRPr="005109C0" w:rsidDel="00185677">
          <w:rPr>
            <w:highlight w:val="yellow"/>
          </w:rPr>
          <w:delText>tion enthaltenen Pläne und Layouts für einen Nachbau zu verwenden, oder diese</w:delText>
        </w:r>
        <w:r w:rsidR="001F2EED" w:rsidRPr="005109C0" w:rsidDel="00185677">
          <w:rPr>
            <w:highlight w:val="yellow"/>
          </w:rPr>
          <w:delText xml:space="preserve"> unter A</w:delText>
        </w:r>
        <w:r w:rsidR="001F2EED" w:rsidRPr="005109C0" w:rsidDel="00185677">
          <w:rPr>
            <w:highlight w:val="yellow"/>
          </w:rPr>
          <w:delText>n</w:delText>
        </w:r>
        <w:r w:rsidR="001F2EED" w:rsidRPr="005109C0" w:rsidDel="00185677">
          <w:rPr>
            <w:highlight w:val="yellow"/>
          </w:rPr>
          <w:delText>gabe der Quelle</w:delText>
        </w:r>
        <w:r w:rsidRPr="005109C0" w:rsidDel="00185677">
          <w:rPr>
            <w:highlight w:val="yellow"/>
          </w:rPr>
          <w:delText xml:space="preserve"> weiter zu entwickeln.</w:delText>
        </w:r>
      </w:del>
    </w:p>
    <w:p w14:paraId="40922E68" w14:textId="77777777" w:rsidR="002F6ABA" w:rsidRDefault="001F2EED" w:rsidP="002F6ABA">
      <w:pPr>
        <w:keepNext/>
        <w:jc w:val="center"/>
      </w:pPr>
      <w:r>
        <w:rPr>
          <w:noProof/>
          <w:lang w:eastAsia="de-DE"/>
        </w:rPr>
        <w:drawing>
          <wp:inline distT="0" distB="0" distL="0" distR="0" wp14:anchorId="103922C6" wp14:editId="15F8414C">
            <wp:extent cx="1494103" cy="1296238"/>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8px-Opensource_svg.png"/>
                    <pic:cNvPicPr/>
                  </pic:nvPicPr>
                  <pic:blipFill rotWithShape="1">
                    <a:blip r:embed="rId10">
                      <a:extLst>
                        <a:ext uri="{28A0092B-C50C-407E-A947-70E740481C1C}">
                          <a14:useLocalDpi xmlns:a14="http://schemas.microsoft.com/office/drawing/2010/main" val="0"/>
                        </a:ext>
                      </a:extLst>
                    </a:blip>
                    <a:srcRect l="-913" t="1" r="2439" b="6703"/>
                    <a:stretch/>
                  </pic:blipFill>
                  <pic:spPr bwMode="auto">
                    <a:xfrm>
                      <a:off x="0" y="0"/>
                      <a:ext cx="1507876" cy="1308187"/>
                    </a:xfrm>
                    <a:prstGeom prst="rect">
                      <a:avLst/>
                    </a:prstGeom>
                    <a:ln>
                      <a:noFill/>
                    </a:ln>
                    <a:extLst>
                      <a:ext uri="{53640926-AAD7-44d8-BBD7-CCE9431645EC}">
                        <a14:shadowObscured xmlns:a14="http://schemas.microsoft.com/office/drawing/2010/main"/>
                      </a:ext>
                    </a:extLst>
                  </pic:spPr>
                </pic:pic>
              </a:graphicData>
            </a:graphic>
          </wp:inline>
        </w:drawing>
      </w:r>
    </w:p>
    <w:p w14:paraId="6DEC7BBE" w14:textId="240FB4E5" w:rsidR="005029D7" w:rsidDel="00185677" w:rsidRDefault="002F6ABA" w:rsidP="002F6ABA">
      <w:pPr>
        <w:pStyle w:val="Beschriftung"/>
        <w:jc w:val="center"/>
        <w:rPr>
          <w:del w:id="12" w:author="Dennis Hohmann" w:date="2012-04-14T18:48:00Z"/>
        </w:rPr>
      </w:pPr>
      <w:bookmarkStart w:id="13" w:name="_Toc196045728"/>
      <w:del w:id="14" w:author="Dennis Hohmann" w:date="2012-04-14T18:48:00Z">
        <w:r w:rsidRPr="002F6ABA" w:rsidDel="00185677">
          <w:rPr>
            <w:highlight w:val="yellow"/>
          </w:rPr>
          <w:delText xml:space="preserve">Abbildung </w:delText>
        </w:r>
        <w:r w:rsidRPr="002F6ABA" w:rsidDel="00185677">
          <w:rPr>
            <w:highlight w:val="yellow"/>
          </w:rPr>
          <w:fldChar w:fldCharType="begin"/>
        </w:r>
        <w:r w:rsidRPr="002F6ABA" w:rsidDel="00185677">
          <w:rPr>
            <w:highlight w:val="yellow"/>
          </w:rPr>
          <w:delInstrText xml:space="preserve"> STYLEREF 2 \s </w:delInstrText>
        </w:r>
        <w:r w:rsidRPr="002F6ABA" w:rsidDel="00185677">
          <w:rPr>
            <w:highlight w:val="yellow"/>
          </w:rPr>
          <w:fldChar w:fldCharType="separate"/>
        </w:r>
        <w:r w:rsidRPr="002F6ABA" w:rsidDel="00185677">
          <w:rPr>
            <w:noProof/>
            <w:highlight w:val="yellow"/>
          </w:rPr>
          <w:delText>1.2</w:delText>
        </w:r>
        <w:r w:rsidRPr="002F6ABA" w:rsidDel="00185677">
          <w:rPr>
            <w:highlight w:val="yellow"/>
          </w:rPr>
          <w:fldChar w:fldCharType="end"/>
        </w:r>
        <w:r w:rsidRPr="002F6ABA" w:rsidDel="00185677">
          <w:rPr>
            <w:highlight w:val="yellow"/>
          </w:rPr>
          <w:delText>.</w:delText>
        </w:r>
        <w:r w:rsidRPr="002F6ABA" w:rsidDel="00185677">
          <w:rPr>
            <w:highlight w:val="yellow"/>
          </w:rPr>
          <w:fldChar w:fldCharType="begin"/>
        </w:r>
        <w:r w:rsidRPr="002F6ABA" w:rsidDel="00185677">
          <w:rPr>
            <w:highlight w:val="yellow"/>
          </w:rPr>
          <w:delInstrText xml:space="preserve"> SEQ Abbildung \* ARABIC \s 2 </w:delInstrText>
        </w:r>
        <w:r w:rsidRPr="002F6ABA" w:rsidDel="00185677">
          <w:rPr>
            <w:highlight w:val="yellow"/>
          </w:rPr>
          <w:fldChar w:fldCharType="separate"/>
        </w:r>
        <w:r w:rsidRPr="002F6ABA" w:rsidDel="00185677">
          <w:rPr>
            <w:noProof/>
            <w:highlight w:val="yellow"/>
          </w:rPr>
          <w:delText>1</w:delText>
        </w:r>
        <w:r w:rsidRPr="002F6ABA" w:rsidDel="00185677">
          <w:rPr>
            <w:highlight w:val="yellow"/>
          </w:rPr>
          <w:fldChar w:fldCharType="end"/>
        </w:r>
        <w:r w:rsidRPr="002F6ABA" w:rsidDel="00185677">
          <w:rPr>
            <w:highlight w:val="yellow"/>
          </w:rPr>
          <w:delText>: OpenSource</w:delText>
        </w:r>
        <w:bookmarkEnd w:id="13"/>
      </w:del>
    </w:p>
    <w:p w14:paraId="53F879EC" w14:textId="3277511A" w:rsidR="00C57085" w:rsidRPr="001F2EED" w:rsidRDefault="00E37829" w:rsidP="000821AA">
      <w:pPr>
        <w:pStyle w:val="berschrift2"/>
        <w:jc w:val="both"/>
      </w:pPr>
      <w:r>
        <w:br w:type="page"/>
      </w:r>
      <w:bookmarkStart w:id="15" w:name="_Toc196041242"/>
      <w:r w:rsidR="00ED3A8E" w:rsidRPr="001F2EED">
        <w:t>Danksagung</w:t>
      </w:r>
      <w:bookmarkEnd w:id="15"/>
    </w:p>
    <w:p w14:paraId="26AF9592" w14:textId="77777777" w:rsidR="007451B0" w:rsidRDefault="007451B0" w:rsidP="008B14C0">
      <w:pPr>
        <w:pStyle w:val="Textkrper"/>
        <w:pPrChange w:id="16" w:author="Dennis Hohmann" w:date="2012-04-15T00:39:00Z">
          <w:pPr>
            <w:pStyle w:val="Textkrper"/>
          </w:pPr>
        </w:pPrChange>
      </w:pPr>
    </w:p>
    <w:p w14:paraId="7DDB0C74" w14:textId="461C782E" w:rsidR="007451B0" w:rsidRPr="00343AD9" w:rsidRDefault="00425388" w:rsidP="008B14C0">
      <w:pPr>
        <w:pStyle w:val="Textkrper"/>
        <w:pPrChange w:id="17" w:author="Dennis Hohmann" w:date="2012-04-15T00:39:00Z">
          <w:pPr>
            <w:pStyle w:val="Textkrper"/>
          </w:pPr>
        </w:pPrChange>
      </w:pPr>
      <w:r>
        <w:t xml:space="preserve">An dieser Stelle möchte ich mich bei </w:t>
      </w:r>
      <w:r w:rsidR="000E051B">
        <w:t>allen</w:t>
      </w:r>
      <w:r>
        <w:t xml:space="preserve"> bedanken, die mich bei der Realisi</w:t>
      </w:r>
      <w:r>
        <w:t>e</w:t>
      </w:r>
      <w:r>
        <w:t>rung dieses Projek</w:t>
      </w:r>
      <w:r w:rsidR="000E051B">
        <w:t xml:space="preserve">ts </w:t>
      </w:r>
      <w:r>
        <w:t>unterstützt haben.</w:t>
      </w:r>
      <w:r w:rsidR="000821AA">
        <w:t xml:space="preserve"> </w:t>
      </w:r>
      <w:r w:rsidR="006C57FF">
        <w:t>Besonder</w:t>
      </w:r>
      <w:r w:rsidR="000E051B">
        <w:t>er</w:t>
      </w:r>
      <w:r w:rsidR="007451B0" w:rsidRPr="00343AD9">
        <w:t xml:space="preserve"> </w:t>
      </w:r>
      <w:r>
        <w:t xml:space="preserve">Dank </w:t>
      </w:r>
      <w:r w:rsidR="000E051B">
        <w:t>gilt</w:t>
      </w:r>
      <w:r w:rsidR="005A3F5E">
        <w:t xml:space="preserve"> </w:t>
      </w:r>
      <w:r>
        <w:t>folgende</w:t>
      </w:r>
      <w:r w:rsidR="000E051B">
        <w:t>n</w:t>
      </w:r>
      <w:r>
        <w:t xml:space="preserve"> Personen und Fi</w:t>
      </w:r>
      <w:r>
        <w:t>r</w:t>
      </w:r>
      <w:r>
        <w:t>me</w:t>
      </w:r>
      <w:r w:rsidR="000E051B">
        <w:t>n</w:t>
      </w:r>
      <w:r w:rsidR="007451B0" w:rsidRPr="00343AD9">
        <w:t>:</w:t>
      </w:r>
    </w:p>
    <w:p w14:paraId="66F123F3" w14:textId="77777777" w:rsidR="00425388" w:rsidRPr="00343AD9" w:rsidRDefault="00425388" w:rsidP="008B14C0">
      <w:pPr>
        <w:pStyle w:val="Textkrper"/>
        <w:pPrChange w:id="18" w:author="Dennis Hohmann" w:date="2012-04-15T00:39:00Z">
          <w:pPr>
            <w:pStyle w:val="Textkrper"/>
          </w:pPr>
        </w:pPrChange>
      </w:pPr>
    </w:p>
    <w:p w14:paraId="5245B6C0" w14:textId="1812CF80" w:rsidR="007451B0" w:rsidRPr="00343AD9" w:rsidRDefault="00C83C32" w:rsidP="008B14C0">
      <w:pPr>
        <w:pStyle w:val="Textkrper"/>
        <w:pPrChange w:id="19" w:author="Dennis Hohmann" w:date="2012-04-15T00:39:00Z">
          <w:pPr>
            <w:pStyle w:val="Textkrper"/>
          </w:pPr>
        </w:pPrChange>
      </w:pPr>
      <w:r>
        <w:t xml:space="preserve">Dr. </w:t>
      </w:r>
      <w:r w:rsidR="007451B0" w:rsidRPr="00343AD9">
        <w:t>Bernhard Spitzer</w:t>
      </w:r>
    </w:p>
    <w:p w14:paraId="5780B7E5" w14:textId="72895B59" w:rsidR="007451B0" w:rsidRPr="00343AD9" w:rsidRDefault="007451B0" w:rsidP="008B14C0">
      <w:pPr>
        <w:pStyle w:val="Textkrper"/>
        <w:pPrChange w:id="20" w:author="Dennis Hohmann" w:date="2012-04-15T00:39:00Z">
          <w:pPr>
            <w:pStyle w:val="Textkrper"/>
          </w:pPr>
        </w:pPrChange>
      </w:pPr>
      <w:r w:rsidRPr="00343AD9">
        <w:tab/>
        <w:t xml:space="preserve">Für die </w:t>
      </w:r>
      <w:r w:rsidR="00425388">
        <w:t xml:space="preserve">fachliche </w:t>
      </w:r>
      <w:r w:rsidR="00775EB6">
        <w:t>Betreuung</w:t>
      </w:r>
      <w:r w:rsidR="00EA5702">
        <w:t>.</w:t>
      </w:r>
    </w:p>
    <w:p w14:paraId="0B56F652" w14:textId="77777777" w:rsidR="007451B0" w:rsidRPr="00343AD9" w:rsidRDefault="007451B0" w:rsidP="008B14C0">
      <w:pPr>
        <w:pStyle w:val="Textkrper"/>
        <w:pPrChange w:id="21" w:author="Dennis Hohmann" w:date="2012-04-15T00:39:00Z">
          <w:pPr>
            <w:pStyle w:val="Textkrper"/>
          </w:pPr>
        </w:pPrChange>
      </w:pPr>
    </w:p>
    <w:p w14:paraId="5486F19D" w14:textId="5216DD07" w:rsidR="00FB74AB" w:rsidRPr="00343AD9" w:rsidRDefault="00FB74AB" w:rsidP="008B14C0">
      <w:pPr>
        <w:pStyle w:val="Textkrper"/>
        <w:pPrChange w:id="22" w:author="Dennis Hohmann" w:date="2012-04-15T00:39:00Z">
          <w:pPr>
            <w:pStyle w:val="Textkrper"/>
          </w:pPr>
        </w:pPrChange>
      </w:pPr>
      <w:r w:rsidRPr="00EA5702">
        <w:rPr>
          <w:highlight w:val="yellow"/>
        </w:rPr>
        <w:t>ELECTRONIC ASSEMBLY</w:t>
      </w:r>
      <w:ins w:id="23" w:author="Dennis Hohmann" w:date="2012-04-14T18:43:00Z">
        <w:r w:rsidR="003B2EAC">
          <w:t xml:space="preserve"> GmbH</w:t>
        </w:r>
      </w:ins>
      <w:r w:rsidR="006105FD">
        <w:rPr>
          <w:rStyle w:val="Funotenzeichen"/>
        </w:rPr>
        <w:footnoteReference w:id="1"/>
      </w:r>
    </w:p>
    <w:p w14:paraId="4F8C7B21" w14:textId="582C6B30" w:rsidR="007451B0" w:rsidRPr="00343AD9" w:rsidRDefault="007451B0" w:rsidP="008B14C0">
      <w:pPr>
        <w:pStyle w:val="Textkrper"/>
        <w:pPrChange w:id="27" w:author="Dennis Hohmann" w:date="2012-04-15T00:39:00Z">
          <w:pPr>
            <w:pStyle w:val="Textkrper"/>
          </w:pPr>
        </w:pPrChange>
      </w:pPr>
      <w:r w:rsidRPr="00343AD9">
        <w:tab/>
        <w:t xml:space="preserve">Für die </w:t>
      </w:r>
      <w:r w:rsidR="0040293A" w:rsidRPr="00343AD9">
        <w:t xml:space="preserve">kostenfreie </w:t>
      </w:r>
      <w:r w:rsidR="00290B6A" w:rsidRPr="00343AD9">
        <w:t>Überlassung eines eDIP240</w:t>
      </w:r>
      <w:r w:rsidR="00E6480D" w:rsidRPr="00343AD9">
        <w:t>B</w:t>
      </w:r>
      <w:r w:rsidR="00290B6A" w:rsidRPr="00343AD9">
        <w:t>-7</w:t>
      </w:r>
      <w:r w:rsidR="00E6480D" w:rsidRPr="00343AD9">
        <w:t>LWTP Touchdisplay</w:t>
      </w:r>
      <w:r w:rsidR="00EA5702">
        <w:t>s.</w:t>
      </w:r>
    </w:p>
    <w:p w14:paraId="4E77F625" w14:textId="77777777" w:rsidR="007451B0" w:rsidRPr="00343AD9" w:rsidRDefault="007451B0" w:rsidP="008B14C0">
      <w:pPr>
        <w:pStyle w:val="Textkrper"/>
        <w:pPrChange w:id="28" w:author="Dennis Hohmann" w:date="2012-04-15T00:39:00Z">
          <w:pPr>
            <w:pStyle w:val="Textkrper"/>
          </w:pPr>
        </w:pPrChange>
      </w:pPr>
    </w:p>
    <w:p w14:paraId="17B0CFEF" w14:textId="768F7879" w:rsidR="007451B0" w:rsidRPr="00343AD9" w:rsidRDefault="007451B0" w:rsidP="008B14C0">
      <w:pPr>
        <w:pStyle w:val="Textkrper"/>
        <w:pPrChange w:id="29" w:author="Dennis Hohmann" w:date="2012-04-15T00:39:00Z">
          <w:pPr>
            <w:pStyle w:val="Textkrper"/>
          </w:pPr>
        </w:pPrChange>
      </w:pPr>
      <w:r w:rsidRPr="00343AD9">
        <w:t>Atmel</w:t>
      </w:r>
      <w:r w:rsidR="006105FD">
        <w:rPr>
          <w:rStyle w:val="Funotenzeichen"/>
        </w:rPr>
        <w:footnoteReference w:id="2"/>
      </w:r>
    </w:p>
    <w:p w14:paraId="65786815" w14:textId="77777777" w:rsidR="0066365A" w:rsidRDefault="00290B6A" w:rsidP="008B14C0">
      <w:pPr>
        <w:pStyle w:val="Textkrper"/>
        <w:pPrChange w:id="33" w:author="Dennis Hohmann" w:date="2012-04-15T00:39:00Z">
          <w:pPr>
            <w:pStyle w:val="Textkrper"/>
          </w:pPr>
        </w:pPrChange>
      </w:pPr>
      <w:r w:rsidRPr="00343AD9">
        <w:tab/>
        <w:t xml:space="preserve">Für die </w:t>
      </w:r>
      <w:r w:rsidR="0040293A" w:rsidRPr="00343AD9">
        <w:t xml:space="preserve">kostenfreie </w:t>
      </w:r>
      <w:r w:rsidRPr="00343AD9">
        <w:t>Überlassung der</w:t>
      </w:r>
      <w:r w:rsidR="002447F1" w:rsidRPr="00343AD9">
        <w:t xml:space="preserve"> Controller</w:t>
      </w:r>
      <w:r w:rsidR="007451B0" w:rsidRPr="00343AD9">
        <w:t xml:space="preserve"> als Sample</w:t>
      </w:r>
      <w:r w:rsidRPr="00343AD9">
        <w:t>s</w:t>
      </w:r>
      <w:r w:rsidR="00EF0165">
        <w:t>,</w:t>
      </w:r>
    </w:p>
    <w:p w14:paraId="2D58E4DE" w14:textId="3B18E2DC" w:rsidR="00EF0165" w:rsidRPr="00343AD9" w:rsidRDefault="00EF0165" w:rsidP="008B14C0">
      <w:pPr>
        <w:pStyle w:val="Textkrper"/>
        <w:pPrChange w:id="34" w:author="Dennis Hohmann" w:date="2012-04-15T00:39:00Z">
          <w:pPr>
            <w:pStyle w:val="Textkrper"/>
          </w:pPr>
        </w:pPrChange>
      </w:pPr>
      <w:r>
        <w:tab/>
        <w:t xml:space="preserve">sowie ein sehr günstiges Angebot </w:t>
      </w:r>
      <w:r w:rsidR="0084144D">
        <w:t>für</w:t>
      </w:r>
      <w:r>
        <w:t xml:space="preserve"> einen AVR JTAGICE3</w:t>
      </w:r>
      <w:r w:rsidR="00315859">
        <w:rPr>
          <w:rStyle w:val="Funotenzeichen"/>
        </w:rPr>
        <w:footnoteReference w:id="3"/>
      </w:r>
      <w:r w:rsidR="0084144D">
        <w:t xml:space="preserve"> Debugger</w:t>
      </w:r>
      <w:r w:rsidR="00EA5702">
        <w:t>.</w:t>
      </w:r>
    </w:p>
    <w:p w14:paraId="54114F7A" w14:textId="77777777" w:rsidR="007451B0" w:rsidRPr="00343AD9" w:rsidRDefault="007451B0" w:rsidP="008B14C0">
      <w:pPr>
        <w:pStyle w:val="Textkrper"/>
        <w:pPrChange w:id="38" w:author="Dennis Hohmann" w:date="2012-04-15T00:39:00Z">
          <w:pPr>
            <w:pStyle w:val="Textkrper"/>
          </w:pPr>
        </w:pPrChange>
      </w:pPr>
    </w:p>
    <w:p w14:paraId="4AAA999E" w14:textId="12EBFA22" w:rsidR="0040293A" w:rsidRPr="00343AD9" w:rsidRDefault="0040293A" w:rsidP="008B14C0">
      <w:pPr>
        <w:pStyle w:val="Textkrper"/>
        <w:pPrChange w:id="39" w:author="Dennis Hohmann" w:date="2012-04-15T00:39:00Z">
          <w:pPr>
            <w:pStyle w:val="Textkrper"/>
          </w:pPr>
        </w:pPrChange>
      </w:pPr>
      <w:r w:rsidRPr="00343AD9">
        <w:t>CadS</w:t>
      </w:r>
      <w:r w:rsidR="00255A43">
        <w:t>oft</w:t>
      </w:r>
      <w:r w:rsidR="006105FD">
        <w:rPr>
          <w:rStyle w:val="Funotenzeichen"/>
        </w:rPr>
        <w:footnoteReference w:id="4"/>
      </w:r>
    </w:p>
    <w:p w14:paraId="2A4EBDB1" w14:textId="44C3E445" w:rsidR="00C57085" w:rsidRPr="00343AD9" w:rsidRDefault="0040293A" w:rsidP="008B14C0">
      <w:pPr>
        <w:pStyle w:val="Textkrper"/>
        <w:pPrChange w:id="43" w:author="Dennis Hohmann" w:date="2012-04-15T00:39:00Z">
          <w:pPr>
            <w:pStyle w:val="Textkrper"/>
          </w:pPr>
        </w:pPrChange>
      </w:pPr>
      <w:r w:rsidRPr="00343AD9">
        <w:tab/>
        <w:t xml:space="preserve">Für die </w:t>
      </w:r>
      <w:r w:rsidR="00130B08" w:rsidRPr="00343AD9">
        <w:t xml:space="preserve">kostenfreie </w:t>
      </w:r>
      <w:r w:rsidRPr="00343AD9">
        <w:t xml:space="preserve">Überlassung </w:t>
      </w:r>
      <w:r w:rsidR="00C57085" w:rsidRPr="00343AD9">
        <w:t>einer Version EAGLE 5.7 Pro OSX</w:t>
      </w:r>
      <w:r w:rsidR="006105FD">
        <w:rPr>
          <w:rStyle w:val="Funotenzeichen"/>
        </w:rPr>
        <w:footnoteReference w:id="5"/>
      </w:r>
      <w:r w:rsidR="00EA5702">
        <w:t>.</w:t>
      </w:r>
    </w:p>
    <w:p w14:paraId="6B3893EF" w14:textId="5E76958C" w:rsidR="00914D90" w:rsidRDefault="003E3CAC" w:rsidP="001B7DAE">
      <w:pPr>
        <w:pStyle w:val="berschrift2"/>
      </w:pPr>
      <w:r w:rsidRPr="00122D20">
        <w:br w:type="page"/>
      </w:r>
      <w:bookmarkStart w:id="47" w:name="_Toc196041243"/>
      <w:r w:rsidR="00663A0B">
        <w:t>Abbildungs</w:t>
      </w:r>
      <w:r w:rsidR="00053D80">
        <w:t>v</w:t>
      </w:r>
      <w:r w:rsidR="00663A0B">
        <w:t>erzeichnis</w:t>
      </w:r>
      <w:bookmarkEnd w:id="47"/>
    </w:p>
    <w:p w14:paraId="17DD8796" w14:textId="77777777" w:rsidR="00BB3B52" w:rsidRDefault="00B974A0" w:rsidP="008B14C0">
      <w:pPr>
        <w:pStyle w:val="Abbildungsverzeichnis"/>
        <w:rPr>
          <w:rFonts w:asciiTheme="minorHAnsi" w:eastAsiaTheme="minorEastAsia" w:hAnsiTheme="minorHAnsi"/>
          <w:noProof/>
          <w:color w:val="auto"/>
          <w:lang w:eastAsia="ja-JP"/>
        </w:rPr>
        <w:pPrChange w:id="48" w:author="Dennis Hohmann" w:date="2012-04-15T00:39:00Z">
          <w:pPr>
            <w:pStyle w:val="Textkrper"/>
          </w:pPr>
        </w:pPrChange>
      </w:pPr>
      <w:r>
        <w:fldChar w:fldCharType="begin"/>
      </w:r>
      <w:r>
        <w:instrText xml:space="preserve"> TOC \f F \c "Abbildung" </w:instrText>
      </w:r>
      <w:r>
        <w:fldChar w:fldCharType="separate"/>
      </w:r>
      <w:r w:rsidR="00BB3B52" w:rsidRPr="001221A0">
        <w:rPr>
          <w:noProof/>
          <w:highlight w:val="yellow"/>
        </w:rPr>
        <w:t>Abbildung 1.2.1: OpenSource</w:t>
      </w:r>
      <w:r w:rsidR="00BB3B52">
        <w:rPr>
          <w:noProof/>
        </w:rPr>
        <w:tab/>
      </w:r>
      <w:r w:rsidR="00BB3B52">
        <w:rPr>
          <w:noProof/>
        </w:rPr>
        <w:fldChar w:fldCharType="begin"/>
      </w:r>
      <w:r w:rsidR="00BB3B52">
        <w:rPr>
          <w:noProof/>
        </w:rPr>
        <w:instrText xml:space="preserve"> PAGEREF _Toc196045728 \h </w:instrText>
      </w:r>
      <w:r w:rsidR="00BB3B52">
        <w:rPr>
          <w:noProof/>
        </w:rPr>
      </w:r>
      <w:r w:rsidR="00BB3B52">
        <w:rPr>
          <w:noProof/>
        </w:rPr>
        <w:fldChar w:fldCharType="separate"/>
      </w:r>
      <w:r w:rsidR="00BB3B52">
        <w:rPr>
          <w:noProof/>
        </w:rPr>
        <w:t>5</w:t>
      </w:r>
      <w:r w:rsidR="00BB3B52">
        <w:rPr>
          <w:noProof/>
        </w:rPr>
        <w:fldChar w:fldCharType="end"/>
      </w:r>
    </w:p>
    <w:p w14:paraId="28A73AB1" w14:textId="77777777" w:rsidR="00BB3B52" w:rsidRDefault="00BB3B52" w:rsidP="008B14C0">
      <w:pPr>
        <w:pStyle w:val="Abbildungsverzeichnis"/>
        <w:rPr>
          <w:rFonts w:asciiTheme="minorHAnsi" w:eastAsiaTheme="minorEastAsia" w:hAnsiTheme="minorHAnsi"/>
          <w:noProof/>
          <w:color w:val="auto"/>
          <w:lang w:eastAsia="ja-JP"/>
        </w:rPr>
        <w:pPrChange w:id="49" w:author="Dennis Hohmann" w:date="2012-04-15T00:39:00Z">
          <w:pPr>
            <w:pStyle w:val="Abbildungsverzeichnis"/>
          </w:pPr>
        </w:pPrChange>
      </w:pPr>
      <w:r>
        <w:rPr>
          <w:noProof/>
        </w:rPr>
        <w:t>Abbildung 2.3.1: Projektzeitplan</w:t>
      </w:r>
      <w:r>
        <w:rPr>
          <w:noProof/>
        </w:rPr>
        <w:tab/>
      </w:r>
      <w:r>
        <w:rPr>
          <w:noProof/>
        </w:rPr>
        <w:fldChar w:fldCharType="begin"/>
      </w:r>
      <w:r>
        <w:rPr>
          <w:noProof/>
        </w:rPr>
        <w:instrText xml:space="preserve"> PAGEREF _Toc196045729 \h </w:instrText>
      </w:r>
      <w:r>
        <w:rPr>
          <w:noProof/>
        </w:rPr>
      </w:r>
      <w:r>
        <w:rPr>
          <w:noProof/>
        </w:rPr>
        <w:fldChar w:fldCharType="separate"/>
      </w:r>
      <w:r>
        <w:rPr>
          <w:noProof/>
        </w:rPr>
        <w:t>13</w:t>
      </w:r>
      <w:r>
        <w:rPr>
          <w:noProof/>
        </w:rPr>
        <w:fldChar w:fldCharType="end"/>
      </w:r>
    </w:p>
    <w:p w14:paraId="328370CB" w14:textId="77777777" w:rsidR="00BB3B52" w:rsidRDefault="00BB3B52" w:rsidP="008B14C0">
      <w:pPr>
        <w:pStyle w:val="Abbildungsverzeichnis"/>
        <w:rPr>
          <w:rFonts w:asciiTheme="minorHAnsi" w:eastAsiaTheme="minorEastAsia" w:hAnsiTheme="minorHAnsi"/>
          <w:noProof/>
          <w:color w:val="auto"/>
          <w:lang w:eastAsia="ja-JP"/>
        </w:rPr>
        <w:pPrChange w:id="50" w:author="Dennis Hohmann" w:date="2012-04-15T00:39:00Z">
          <w:pPr>
            <w:pStyle w:val="Abbildungsverzeichnis"/>
          </w:pPr>
        </w:pPrChange>
      </w:pPr>
      <w:r>
        <w:rPr>
          <w:noProof/>
        </w:rPr>
        <w:t>Abbildung 3.1.1: Atmel ATmega1284P-PU</w:t>
      </w:r>
      <w:r>
        <w:rPr>
          <w:noProof/>
        </w:rPr>
        <w:tab/>
      </w:r>
      <w:r>
        <w:rPr>
          <w:noProof/>
        </w:rPr>
        <w:fldChar w:fldCharType="begin"/>
      </w:r>
      <w:r>
        <w:rPr>
          <w:noProof/>
        </w:rPr>
        <w:instrText xml:space="preserve"> PAGEREF _Toc196045730 \h </w:instrText>
      </w:r>
      <w:r>
        <w:rPr>
          <w:noProof/>
        </w:rPr>
      </w:r>
      <w:r>
        <w:rPr>
          <w:noProof/>
        </w:rPr>
        <w:fldChar w:fldCharType="separate"/>
      </w:r>
      <w:r>
        <w:rPr>
          <w:noProof/>
        </w:rPr>
        <w:t>15</w:t>
      </w:r>
      <w:r>
        <w:rPr>
          <w:noProof/>
        </w:rPr>
        <w:fldChar w:fldCharType="end"/>
      </w:r>
    </w:p>
    <w:p w14:paraId="778AE313" w14:textId="77777777" w:rsidR="00BB3B52" w:rsidRDefault="00BB3B52" w:rsidP="008B14C0">
      <w:pPr>
        <w:pStyle w:val="Abbildungsverzeichnis"/>
        <w:rPr>
          <w:rFonts w:asciiTheme="minorHAnsi" w:eastAsiaTheme="minorEastAsia" w:hAnsiTheme="minorHAnsi"/>
          <w:noProof/>
          <w:color w:val="auto"/>
          <w:lang w:eastAsia="ja-JP"/>
        </w:rPr>
        <w:pPrChange w:id="51" w:author="Dennis Hohmann" w:date="2012-04-15T00:39:00Z">
          <w:pPr>
            <w:pStyle w:val="Abbildungsverzeichnis"/>
          </w:pPr>
        </w:pPrChange>
      </w:pPr>
      <w:r>
        <w:rPr>
          <w:noProof/>
        </w:rPr>
        <w:t>Abbildung 3.2.1: FTDI VDrive2 USB</w:t>
      </w:r>
      <w:r>
        <w:rPr>
          <w:noProof/>
        </w:rPr>
        <w:tab/>
      </w:r>
      <w:r>
        <w:rPr>
          <w:noProof/>
        </w:rPr>
        <w:fldChar w:fldCharType="begin"/>
      </w:r>
      <w:r>
        <w:rPr>
          <w:noProof/>
        </w:rPr>
        <w:instrText xml:space="preserve"> PAGEREF _Toc196045731 \h </w:instrText>
      </w:r>
      <w:r>
        <w:rPr>
          <w:noProof/>
        </w:rPr>
      </w:r>
      <w:r>
        <w:rPr>
          <w:noProof/>
        </w:rPr>
        <w:fldChar w:fldCharType="separate"/>
      </w:r>
      <w:r>
        <w:rPr>
          <w:noProof/>
        </w:rPr>
        <w:t>16</w:t>
      </w:r>
      <w:r>
        <w:rPr>
          <w:noProof/>
        </w:rPr>
        <w:fldChar w:fldCharType="end"/>
      </w:r>
    </w:p>
    <w:p w14:paraId="26364D1C" w14:textId="77777777" w:rsidR="00BB3B52" w:rsidRDefault="00BB3B52" w:rsidP="008B14C0">
      <w:pPr>
        <w:pStyle w:val="Abbildungsverzeichnis"/>
        <w:rPr>
          <w:rFonts w:asciiTheme="minorHAnsi" w:eastAsiaTheme="minorEastAsia" w:hAnsiTheme="minorHAnsi"/>
          <w:noProof/>
          <w:color w:val="auto"/>
          <w:lang w:eastAsia="ja-JP"/>
        </w:rPr>
        <w:pPrChange w:id="52" w:author="Dennis Hohmann" w:date="2012-04-15T00:39:00Z">
          <w:pPr>
            <w:pStyle w:val="Abbildungsverzeichnis"/>
          </w:pPr>
        </w:pPrChange>
      </w:pPr>
      <w:r>
        <w:rPr>
          <w:noProof/>
        </w:rPr>
        <w:t>Abbildung 3.3.1: Electronic Assembly eDIP240-7</w:t>
      </w:r>
      <w:r>
        <w:rPr>
          <w:noProof/>
        </w:rPr>
        <w:tab/>
      </w:r>
      <w:r>
        <w:rPr>
          <w:noProof/>
        </w:rPr>
        <w:fldChar w:fldCharType="begin"/>
      </w:r>
      <w:r>
        <w:rPr>
          <w:noProof/>
        </w:rPr>
        <w:instrText xml:space="preserve"> PAGEREF _Toc196045732 \h </w:instrText>
      </w:r>
      <w:r>
        <w:rPr>
          <w:noProof/>
        </w:rPr>
      </w:r>
      <w:r>
        <w:rPr>
          <w:noProof/>
        </w:rPr>
        <w:fldChar w:fldCharType="separate"/>
      </w:r>
      <w:r>
        <w:rPr>
          <w:noProof/>
        </w:rPr>
        <w:t>17</w:t>
      </w:r>
      <w:r>
        <w:rPr>
          <w:noProof/>
        </w:rPr>
        <w:fldChar w:fldCharType="end"/>
      </w:r>
    </w:p>
    <w:p w14:paraId="0C38F2BB" w14:textId="77777777" w:rsidR="00BB3B52" w:rsidRDefault="00BB3B52" w:rsidP="008B14C0">
      <w:pPr>
        <w:pStyle w:val="Abbildungsverzeichnis"/>
        <w:rPr>
          <w:rFonts w:asciiTheme="minorHAnsi" w:eastAsiaTheme="minorEastAsia" w:hAnsiTheme="minorHAnsi"/>
          <w:noProof/>
          <w:color w:val="auto"/>
          <w:lang w:eastAsia="ja-JP"/>
        </w:rPr>
        <w:pPrChange w:id="53" w:author="Dennis Hohmann" w:date="2012-04-15T00:39:00Z">
          <w:pPr>
            <w:pStyle w:val="Abbildungsverzeichnis"/>
          </w:pPr>
        </w:pPrChange>
      </w:pPr>
      <w:r>
        <w:rPr>
          <w:noProof/>
        </w:rPr>
        <w:t>Abbildung 3.4.1: CNC-Bausatz www.gocnc.de „HOBBY A4"</w:t>
      </w:r>
      <w:r>
        <w:rPr>
          <w:noProof/>
        </w:rPr>
        <w:tab/>
      </w:r>
      <w:r>
        <w:rPr>
          <w:noProof/>
        </w:rPr>
        <w:fldChar w:fldCharType="begin"/>
      </w:r>
      <w:r>
        <w:rPr>
          <w:noProof/>
        </w:rPr>
        <w:instrText xml:space="preserve"> PAGEREF _Toc196045733 \h </w:instrText>
      </w:r>
      <w:r>
        <w:rPr>
          <w:noProof/>
        </w:rPr>
      </w:r>
      <w:r>
        <w:rPr>
          <w:noProof/>
        </w:rPr>
        <w:fldChar w:fldCharType="separate"/>
      </w:r>
      <w:r>
        <w:rPr>
          <w:noProof/>
        </w:rPr>
        <w:t>18</w:t>
      </w:r>
      <w:r>
        <w:rPr>
          <w:noProof/>
        </w:rPr>
        <w:fldChar w:fldCharType="end"/>
      </w:r>
    </w:p>
    <w:p w14:paraId="7FC4B550" w14:textId="77777777" w:rsidR="00BB3B52" w:rsidRDefault="00BB3B52" w:rsidP="008B14C0">
      <w:pPr>
        <w:pStyle w:val="Abbildungsverzeichnis"/>
        <w:rPr>
          <w:rFonts w:asciiTheme="minorHAnsi" w:eastAsiaTheme="minorEastAsia" w:hAnsiTheme="minorHAnsi"/>
          <w:noProof/>
          <w:color w:val="auto"/>
          <w:lang w:eastAsia="ja-JP"/>
        </w:rPr>
        <w:pPrChange w:id="54" w:author="Dennis Hohmann" w:date="2012-04-15T00:39:00Z">
          <w:pPr>
            <w:pStyle w:val="Abbildungsverzeichnis"/>
          </w:pPr>
        </w:pPrChange>
      </w:pPr>
      <w:r>
        <w:rPr>
          <w:noProof/>
        </w:rPr>
        <w:t>Abbildung 3.5.1: USOVO UNI1500 Steuerplatine</w:t>
      </w:r>
      <w:r>
        <w:rPr>
          <w:noProof/>
        </w:rPr>
        <w:tab/>
      </w:r>
      <w:r>
        <w:rPr>
          <w:noProof/>
        </w:rPr>
        <w:fldChar w:fldCharType="begin"/>
      </w:r>
      <w:r>
        <w:rPr>
          <w:noProof/>
        </w:rPr>
        <w:instrText xml:space="preserve"> PAGEREF _Toc196045734 \h </w:instrText>
      </w:r>
      <w:r>
        <w:rPr>
          <w:noProof/>
        </w:rPr>
      </w:r>
      <w:r>
        <w:rPr>
          <w:noProof/>
        </w:rPr>
        <w:fldChar w:fldCharType="separate"/>
      </w:r>
      <w:r>
        <w:rPr>
          <w:noProof/>
        </w:rPr>
        <w:t>19</w:t>
      </w:r>
      <w:r>
        <w:rPr>
          <w:noProof/>
        </w:rPr>
        <w:fldChar w:fldCharType="end"/>
      </w:r>
    </w:p>
    <w:p w14:paraId="386CC5E9" w14:textId="77777777" w:rsidR="00BB3B52" w:rsidRDefault="00BB3B52" w:rsidP="008B14C0">
      <w:pPr>
        <w:pStyle w:val="Abbildungsverzeichnis"/>
        <w:rPr>
          <w:rFonts w:asciiTheme="minorHAnsi" w:eastAsiaTheme="minorEastAsia" w:hAnsiTheme="minorHAnsi"/>
          <w:noProof/>
          <w:color w:val="auto"/>
          <w:lang w:eastAsia="ja-JP"/>
        </w:rPr>
        <w:pPrChange w:id="55" w:author="Dennis Hohmann" w:date="2012-04-15T00:39:00Z">
          <w:pPr>
            <w:pStyle w:val="Abbildungsverzeichnis"/>
          </w:pPr>
        </w:pPrChange>
      </w:pPr>
      <w:r>
        <w:rPr>
          <w:noProof/>
        </w:rPr>
        <w:t>Abbildung 3.5.2: USOVO UNI1500 Pinbelegung</w:t>
      </w:r>
      <w:r>
        <w:rPr>
          <w:noProof/>
        </w:rPr>
        <w:tab/>
      </w:r>
      <w:r>
        <w:rPr>
          <w:noProof/>
        </w:rPr>
        <w:fldChar w:fldCharType="begin"/>
      </w:r>
      <w:r>
        <w:rPr>
          <w:noProof/>
        </w:rPr>
        <w:instrText xml:space="preserve"> PAGEREF _Toc196045735 \h </w:instrText>
      </w:r>
      <w:r>
        <w:rPr>
          <w:noProof/>
        </w:rPr>
      </w:r>
      <w:r>
        <w:rPr>
          <w:noProof/>
        </w:rPr>
        <w:fldChar w:fldCharType="separate"/>
      </w:r>
      <w:r>
        <w:rPr>
          <w:noProof/>
        </w:rPr>
        <w:t>19</w:t>
      </w:r>
      <w:r>
        <w:rPr>
          <w:noProof/>
        </w:rPr>
        <w:fldChar w:fldCharType="end"/>
      </w:r>
    </w:p>
    <w:p w14:paraId="3FF13B42" w14:textId="77777777" w:rsidR="00BB3B52" w:rsidRDefault="00BB3B52" w:rsidP="008B14C0">
      <w:pPr>
        <w:pStyle w:val="Abbildungsverzeichnis"/>
        <w:rPr>
          <w:rFonts w:asciiTheme="minorHAnsi" w:eastAsiaTheme="minorEastAsia" w:hAnsiTheme="minorHAnsi"/>
          <w:noProof/>
          <w:color w:val="auto"/>
          <w:lang w:eastAsia="ja-JP"/>
        </w:rPr>
        <w:pPrChange w:id="56" w:author="Dennis Hohmann" w:date="2012-04-15T00:39:00Z">
          <w:pPr>
            <w:pStyle w:val="Abbildungsverzeichnis"/>
          </w:pPr>
        </w:pPrChange>
      </w:pPr>
      <w:r>
        <w:rPr>
          <w:noProof/>
        </w:rPr>
        <w:t>Abbildung 3.6.1: Parallelität der Achsen</w:t>
      </w:r>
      <w:r>
        <w:rPr>
          <w:noProof/>
        </w:rPr>
        <w:tab/>
      </w:r>
      <w:r>
        <w:rPr>
          <w:noProof/>
        </w:rPr>
        <w:fldChar w:fldCharType="begin"/>
      </w:r>
      <w:r>
        <w:rPr>
          <w:noProof/>
        </w:rPr>
        <w:instrText xml:space="preserve"> PAGEREF _Toc196045736 \h </w:instrText>
      </w:r>
      <w:r>
        <w:rPr>
          <w:noProof/>
        </w:rPr>
      </w:r>
      <w:r>
        <w:rPr>
          <w:noProof/>
        </w:rPr>
        <w:fldChar w:fldCharType="separate"/>
      </w:r>
      <w:r>
        <w:rPr>
          <w:noProof/>
        </w:rPr>
        <w:t>21</w:t>
      </w:r>
      <w:r>
        <w:rPr>
          <w:noProof/>
        </w:rPr>
        <w:fldChar w:fldCharType="end"/>
      </w:r>
    </w:p>
    <w:p w14:paraId="247B34FC" w14:textId="77777777" w:rsidR="00BB3B52" w:rsidRDefault="00BB3B52" w:rsidP="008B14C0">
      <w:pPr>
        <w:pStyle w:val="Abbildungsverzeichnis"/>
        <w:rPr>
          <w:rFonts w:asciiTheme="minorHAnsi" w:eastAsiaTheme="minorEastAsia" w:hAnsiTheme="minorHAnsi"/>
          <w:noProof/>
          <w:color w:val="auto"/>
          <w:lang w:eastAsia="ja-JP"/>
        </w:rPr>
        <w:pPrChange w:id="57" w:author="Dennis Hohmann" w:date="2012-04-15T00:39:00Z">
          <w:pPr>
            <w:pStyle w:val="Abbildungsverzeichnis"/>
          </w:pPr>
        </w:pPrChange>
      </w:pPr>
      <w:r>
        <w:rPr>
          <w:noProof/>
        </w:rPr>
        <w:t>Abbildung 3.6.2: Leerschritte</w:t>
      </w:r>
      <w:r>
        <w:rPr>
          <w:noProof/>
        </w:rPr>
        <w:tab/>
      </w:r>
      <w:r>
        <w:rPr>
          <w:noProof/>
        </w:rPr>
        <w:fldChar w:fldCharType="begin"/>
      </w:r>
      <w:r>
        <w:rPr>
          <w:noProof/>
        </w:rPr>
        <w:instrText xml:space="preserve"> PAGEREF _Toc196045737 \h </w:instrText>
      </w:r>
      <w:r>
        <w:rPr>
          <w:noProof/>
        </w:rPr>
      </w:r>
      <w:r>
        <w:rPr>
          <w:noProof/>
        </w:rPr>
        <w:fldChar w:fldCharType="separate"/>
      </w:r>
      <w:r>
        <w:rPr>
          <w:noProof/>
        </w:rPr>
        <w:t>21</w:t>
      </w:r>
      <w:r>
        <w:rPr>
          <w:noProof/>
        </w:rPr>
        <w:fldChar w:fldCharType="end"/>
      </w:r>
    </w:p>
    <w:p w14:paraId="25AC7181" w14:textId="77777777" w:rsidR="00BB3B52" w:rsidRDefault="00BB3B52" w:rsidP="008B14C0">
      <w:pPr>
        <w:pStyle w:val="Abbildungsverzeichnis"/>
        <w:rPr>
          <w:rFonts w:asciiTheme="minorHAnsi" w:eastAsiaTheme="minorEastAsia" w:hAnsiTheme="minorHAnsi"/>
          <w:noProof/>
          <w:color w:val="auto"/>
          <w:lang w:eastAsia="ja-JP"/>
        </w:rPr>
        <w:pPrChange w:id="58" w:author="Dennis Hohmann" w:date="2012-04-15T00:39:00Z">
          <w:pPr>
            <w:pStyle w:val="Abbildungsverzeichnis"/>
          </w:pPr>
        </w:pPrChange>
      </w:pPr>
      <w:r>
        <w:rPr>
          <w:noProof/>
        </w:rPr>
        <w:t>Abbildung 3.6.3: Umkehrspiel der Y-Achse</w:t>
      </w:r>
      <w:r>
        <w:rPr>
          <w:noProof/>
        </w:rPr>
        <w:tab/>
      </w:r>
      <w:r>
        <w:rPr>
          <w:noProof/>
        </w:rPr>
        <w:fldChar w:fldCharType="begin"/>
      </w:r>
      <w:r>
        <w:rPr>
          <w:noProof/>
        </w:rPr>
        <w:instrText xml:space="preserve"> PAGEREF _Toc196045738 \h </w:instrText>
      </w:r>
      <w:r>
        <w:rPr>
          <w:noProof/>
        </w:rPr>
      </w:r>
      <w:r>
        <w:rPr>
          <w:noProof/>
        </w:rPr>
        <w:fldChar w:fldCharType="separate"/>
      </w:r>
      <w:r>
        <w:rPr>
          <w:noProof/>
        </w:rPr>
        <w:t>22</w:t>
      </w:r>
      <w:r>
        <w:rPr>
          <w:noProof/>
        </w:rPr>
        <w:fldChar w:fldCharType="end"/>
      </w:r>
    </w:p>
    <w:p w14:paraId="638B200D" w14:textId="77777777" w:rsidR="00BB3B52" w:rsidRDefault="00BB3B52" w:rsidP="008B14C0">
      <w:pPr>
        <w:pStyle w:val="Abbildungsverzeichnis"/>
        <w:rPr>
          <w:rFonts w:asciiTheme="minorHAnsi" w:eastAsiaTheme="minorEastAsia" w:hAnsiTheme="minorHAnsi"/>
          <w:noProof/>
          <w:color w:val="auto"/>
          <w:lang w:eastAsia="ja-JP"/>
        </w:rPr>
        <w:pPrChange w:id="59" w:author="Dennis Hohmann" w:date="2012-04-15T00:39:00Z">
          <w:pPr>
            <w:pStyle w:val="Abbildungsverzeichnis"/>
          </w:pPr>
        </w:pPrChange>
      </w:pPr>
      <w:r>
        <w:rPr>
          <w:noProof/>
        </w:rPr>
        <w:t>Abbildung 3.7.1: PWM Schrittmotor</w:t>
      </w:r>
      <w:r>
        <w:rPr>
          <w:noProof/>
        </w:rPr>
        <w:tab/>
      </w:r>
      <w:r>
        <w:rPr>
          <w:noProof/>
        </w:rPr>
        <w:fldChar w:fldCharType="begin"/>
      </w:r>
      <w:r>
        <w:rPr>
          <w:noProof/>
        </w:rPr>
        <w:instrText xml:space="preserve"> PAGEREF _Toc196045739 \h </w:instrText>
      </w:r>
      <w:r>
        <w:rPr>
          <w:noProof/>
        </w:rPr>
      </w:r>
      <w:r>
        <w:rPr>
          <w:noProof/>
        </w:rPr>
        <w:fldChar w:fldCharType="separate"/>
      </w:r>
      <w:r>
        <w:rPr>
          <w:noProof/>
        </w:rPr>
        <w:t>23</w:t>
      </w:r>
      <w:r>
        <w:rPr>
          <w:noProof/>
        </w:rPr>
        <w:fldChar w:fldCharType="end"/>
      </w:r>
    </w:p>
    <w:p w14:paraId="6B5989C8" w14:textId="77777777" w:rsidR="00BB3B52" w:rsidRDefault="00BB3B52" w:rsidP="008B14C0">
      <w:pPr>
        <w:pStyle w:val="Abbildungsverzeichnis"/>
        <w:rPr>
          <w:rFonts w:asciiTheme="minorHAnsi" w:eastAsiaTheme="minorEastAsia" w:hAnsiTheme="minorHAnsi"/>
          <w:noProof/>
          <w:color w:val="auto"/>
          <w:lang w:eastAsia="ja-JP"/>
        </w:rPr>
        <w:pPrChange w:id="60" w:author="Dennis Hohmann" w:date="2012-04-15T00:39:00Z">
          <w:pPr>
            <w:pStyle w:val="Abbildungsverzeichnis"/>
          </w:pPr>
        </w:pPrChange>
      </w:pPr>
      <w:r>
        <w:rPr>
          <w:noProof/>
        </w:rPr>
        <w:t>Abbildung 3.9.1: Logo EAGLE</w:t>
      </w:r>
      <w:r>
        <w:rPr>
          <w:noProof/>
        </w:rPr>
        <w:tab/>
      </w:r>
      <w:r>
        <w:rPr>
          <w:noProof/>
        </w:rPr>
        <w:fldChar w:fldCharType="begin"/>
      </w:r>
      <w:r>
        <w:rPr>
          <w:noProof/>
        </w:rPr>
        <w:instrText xml:space="preserve"> PAGEREF _Toc196045740 \h </w:instrText>
      </w:r>
      <w:r>
        <w:rPr>
          <w:noProof/>
        </w:rPr>
      </w:r>
      <w:r>
        <w:rPr>
          <w:noProof/>
        </w:rPr>
        <w:fldChar w:fldCharType="separate"/>
      </w:r>
      <w:r>
        <w:rPr>
          <w:noProof/>
        </w:rPr>
        <w:t>27</w:t>
      </w:r>
      <w:r>
        <w:rPr>
          <w:noProof/>
        </w:rPr>
        <w:fldChar w:fldCharType="end"/>
      </w:r>
    </w:p>
    <w:p w14:paraId="6507AF8C" w14:textId="77777777" w:rsidR="00BB3B52" w:rsidRDefault="00BB3B52" w:rsidP="008B14C0">
      <w:pPr>
        <w:pStyle w:val="Abbildungsverzeichnis"/>
        <w:rPr>
          <w:rFonts w:asciiTheme="minorHAnsi" w:eastAsiaTheme="minorEastAsia" w:hAnsiTheme="minorHAnsi"/>
          <w:noProof/>
          <w:color w:val="auto"/>
          <w:lang w:eastAsia="ja-JP"/>
        </w:rPr>
        <w:pPrChange w:id="61" w:author="Dennis Hohmann" w:date="2012-04-15T00:39:00Z">
          <w:pPr>
            <w:pStyle w:val="Abbildungsverzeichnis"/>
          </w:pPr>
        </w:pPrChange>
      </w:pPr>
      <w:r>
        <w:rPr>
          <w:noProof/>
        </w:rPr>
        <w:t>Abbildung 3.9.2: PCB-GCODE Menu</w:t>
      </w:r>
      <w:r>
        <w:rPr>
          <w:noProof/>
        </w:rPr>
        <w:tab/>
      </w:r>
      <w:r>
        <w:rPr>
          <w:noProof/>
        </w:rPr>
        <w:fldChar w:fldCharType="begin"/>
      </w:r>
      <w:r>
        <w:rPr>
          <w:noProof/>
        </w:rPr>
        <w:instrText xml:space="preserve"> PAGEREF _Toc196045741 \h </w:instrText>
      </w:r>
      <w:r>
        <w:rPr>
          <w:noProof/>
        </w:rPr>
      </w:r>
      <w:r>
        <w:rPr>
          <w:noProof/>
        </w:rPr>
        <w:fldChar w:fldCharType="separate"/>
      </w:r>
      <w:r>
        <w:rPr>
          <w:noProof/>
        </w:rPr>
        <w:t>28</w:t>
      </w:r>
      <w:r>
        <w:rPr>
          <w:noProof/>
        </w:rPr>
        <w:fldChar w:fldCharType="end"/>
      </w:r>
    </w:p>
    <w:p w14:paraId="72E66B4B" w14:textId="77777777" w:rsidR="00BB3B52" w:rsidRDefault="00BB3B52" w:rsidP="008B14C0">
      <w:pPr>
        <w:pStyle w:val="Abbildungsverzeichnis"/>
        <w:rPr>
          <w:rFonts w:asciiTheme="minorHAnsi" w:eastAsiaTheme="minorEastAsia" w:hAnsiTheme="minorHAnsi"/>
          <w:noProof/>
          <w:color w:val="auto"/>
          <w:lang w:eastAsia="ja-JP"/>
        </w:rPr>
        <w:pPrChange w:id="62" w:author="Dennis Hohmann" w:date="2012-04-15T00:39:00Z">
          <w:pPr>
            <w:pStyle w:val="Abbildungsverzeichnis"/>
          </w:pPr>
        </w:pPrChange>
      </w:pPr>
      <w:r>
        <w:rPr>
          <w:noProof/>
        </w:rPr>
        <w:t>Abbildung 4.2.1: Controller Programmdateien</w:t>
      </w:r>
      <w:r>
        <w:rPr>
          <w:noProof/>
        </w:rPr>
        <w:tab/>
      </w:r>
      <w:r>
        <w:rPr>
          <w:noProof/>
        </w:rPr>
        <w:fldChar w:fldCharType="begin"/>
      </w:r>
      <w:r>
        <w:rPr>
          <w:noProof/>
        </w:rPr>
        <w:instrText xml:space="preserve"> PAGEREF _Toc196045742 \h </w:instrText>
      </w:r>
      <w:r>
        <w:rPr>
          <w:noProof/>
        </w:rPr>
      </w:r>
      <w:r>
        <w:rPr>
          <w:noProof/>
        </w:rPr>
        <w:fldChar w:fldCharType="separate"/>
      </w:r>
      <w:r>
        <w:rPr>
          <w:noProof/>
        </w:rPr>
        <w:t>31</w:t>
      </w:r>
      <w:r>
        <w:rPr>
          <w:noProof/>
        </w:rPr>
        <w:fldChar w:fldCharType="end"/>
      </w:r>
    </w:p>
    <w:p w14:paraId="0CAF097F" w14:textId="77777777" w:rsidR="00BB3B52" w:rsidRDefault="00BB3B52" w:rsidP="008B14C0">
      <w:pPr>
        <w:pStyle w:val="Abbildungsverzeichnis"/>
        <w:rPr>
          <w:rFonts w:asciiTheme="minorHAnsi" w:eastAsiaTheme="minorEastAsia" w:hAnsiTheme="minorHAnsi"/>
          <w:noProof/>
          <w:color w:val="auto"/>
          <w:lang w:eastAsia="ja-JP"/>
        </w:rPr>
        <w:pPrChange w:id="63" w:author="Dennis Hohmann" w:date="2012-04-15T00:39:00Z">
          <w:pPr>
            <w:pStyle w:val="Abbildungsverzeichnis"/>
          </w:pPr>
        </w:pPrChange>
      </w:pPr>
      <w:r>
        <w:rPr>
          <w:noProof/>
        </w:rPr>
        <w:t>Abbildung 4.2.2: Initialisierung</w:t>
      </w:r>
      <w:r>
        <w:rPr>
          <w:noProof/>
        </w:rPr>
        <w:tab/>
      </w:r>
      <w:r>
        <w:rPr>
          <w:noProof/>
        </w:rPr>
        <w:fldChar w:fldCharType="begin"/>
      </w:r>
      <w:r>
        <w:rPr>
          <w:noProof/>
        </w:rPr>
        <w:instrText xml:space="preserve"> PAGEREF _Toc196045743 \h </w:instrText>
      </w:r>
      <w:r>
        <w:rPr>
          <w:noProof/>
        </w:rPr>
      </w:r>
      <w:r>
        <w:rPr>
          <w:noProof/>
        </w:rPr>
        <w:fldChar w:fldCharType="separate"/>
      </w:r>
      <w:r>
        <w:rPr>
          <w:noProof/>
        </w:rPr>
        <w:t>31</w:t>
      </w:r>
      <w:r>
        <w:rPr>
          <w:noProof/>
        </w:rPr>
        <w:fldChar w:fldCharType="end"/>
      </w:r>
    </w:p>
    <w:p w14:paraId="320BFA52" w14:textId="77777777" w:rsidR="00BB3B52" w:rsidRDefault="00BB3B52" w:rsidP="008B14C0">
      <w:pPr>
        <w:pStyle w:val="Abbildungsverzeichnis"/>
        <w:rPr>
          <w:rFonts w:asciiTheme="minorHAnsi" w:eastAsiaTheme="minorEastAsia" w:hAnsiTheme="minorHAnsi"/>
          <w:noProof/>
          <w:color w:val="auto"/>
          <w:lang w:eastAsia="ja-JP"/>
        </w:rPr>
        <w:pPrChange w:id="64" w:author="Dennis Hohmann" w:date="2012-04-15T00:39:00Z">
          <w:pPr>
            <w:pStyle w:val="Abbildungsverzeichnis"/>
          </w:pPr>
        </w:pPrChange>
      </w:pPr>
      <w:r>
        <w:rPr>
          <w:noProof/>
        </w:rPr>
        <w:t>Abbildung 4.2.3: Bitfeld mit zwei unsigned CHAR Variablen</w:t>
      </w:r>
      <w:r>
        <w:rPr>
          <w:noProof/>
        </w:rPr>
        <w:tab/>
      </w:r>
      <w:r>
        <w:rPr>
          <w:noProof/>
        </w:rPr>
        <w:fldChar w:fldCharType="begin"/>
      </w:r>
      <w:r>
        <w:rPr>
          <w:noProof/>
        </w:rPr>
        <w:instrText xml:space="preserve"> PAGEREF _Toc196045744 \h </w:instrText>
      </w:r>
      <w:r>
        <w:rPr>
          <w:noProof/>
        </w:rPr>
      </w:r>
      <w:r>
        <w:rPr>
          <w:noProof/>
        </w:rPr>
        <w:fldChar w:fldCharType="separate"/>
      </w:r>
      <w:r>
        <w:rPr>
          <w:noProof/>
        </w:rPr>
        <w:t>33</w:t>
      </w:r>
      <w:r>
        <w:rPr>
          <w:noProof/>
        </w:rPr>
        <w:fldChar w:fldCharType="end"/>
      </w:r>
    </w:p>
    <w:p w14:paraId="108EE393" w14:textId="77777777" w:rsidR="00BB3B52" w:rsidRDefault="00BB3B52" w:rsidP="008B14C0">
      <w:pPr>
        <w:pStyle w:val="Abbildungsverzeichnis"/>
        <w:rPr>
          <w:rFonts w:asciiTheme="minorHAnsi" w:eastAsiaTheme="minorEastAsia" w:hAnsiTheme="minorHAnsi"/>
          <w:noProof/>
          <w:color w:val="auto"/>
          <w:lang w:eastAsia="ja-JP"/>
        </w:rPr>
        <w:pPrChange w:id="65" w:author="Dennis Hohmann" w:date="2012-04-15T00:39:00Z">
          <w:pPr>
            <w:pStyle w:val="Abbildungsverzeichnis"/>
          </w:pPr>
        </w:pPrChange>
      </w:pPr>
      <w:r>
        <w:rPr>
          <w:noProof/>
        </w:rPr>
        <w:t xml:space="preserve">Abbildung 4.2.4: Fehler einer gerasterten Linie </w:t>
      </w:r>
      <w:r w:rsidRPr="001221A0">
        <w:rPr>
          <w:rFonts w:ascii="Times New Roman" w:hAnsi="Times New Roman"/>
          <w:noProof/>
        </w:rPr>
        <w:t>(Wikipedia, 2012)</w:t>
      </w:r>
      <w:r>
        <w:rPr>
          <w:noProof/>
        </w:rPr>
        <w:tab/>
      </w:r>
      <w:r>
        <w:rPr>
          <w:noProof/>
        </w:rPr>
        <w:fldChar w:fldCharType="begin"/>
      </w:r>
      <w:r>
        <w:rPr>
          <w:noProof/>
        </w:rPr>
        <w:instrText xml:space="preserve"> PAGEREF _Toc196045745 \h </w:instrText>
      </w:r>
      <w:r>
        <w:rPr>
          <w:noProof/>
        </w:rPr>
      </w:r>
      <w:r>
        <w:rPr>
          <w:noProof/>
        </w:rPr>
        <w:fldChar w:fldCharType="separate"/>
      </w:r>
      <w:r>
        <w:rPr>
          <w:noProof/>
        </w:rPr>
        <w:t>34</w:t>
      </w:r>
      <w:r>
        <w:rPr>
          <w:noProof/>
        </w:rPr>
        <w:fldChar w:fldCharType="end"/>
      </w:r>
    </w:p>
    <w:p w14:paraId="54BD3254" w14:textId="77777777" w:rsidR="00BB3B52" w:rsidRDefault="00BB3B52" w:rsidP="008B14C0">
      <w:pPr>
        <w:pStyle w:val="Abbildungsverzeichnis"/>
        <w:rPr>
          <w:rFonts w:asciiTheme="minorHAnsi" w:eastAsiaTheme="minorEastAsia" w:hAnsiTheme="minorHAnsi"/>
          <w:noProof/>
          <w:color w:val="auto"/>
          <w:lang w:eastAsia="ja-JP"/>
        </w:rPr>
        <w:pPrChange w:id="66" w:author="Dennis Hohmann" w:date="2012-04-15T00:39:00Z">
          <w:pPr>
            <w:pStyle w:val="Abbildungsverzeichnis"/>
          </w:pPr>
        </w:pPrChange>
      </w:pPr>
      <w:r>
        <w:rPr>
          <w:noProof/>
        </w:rPr>
        <w:t>Abbildung 4.2.5: USB-Sequenz</w:t>
      </w:r>
      <w:r>
        <w:rPr>
          <w:noProof/>
        </w:rPr>
        <w:tab/>
      </w:r>
      <w:r>
        <w:rPr>
          <w:noProof/>
        </w:rPr>
        <w:fldChar w:fldCharType="begin"/>
      </w:r>
      <w:r>
        <w:rPr>
          <w:noProof/>
        </w:rPr>
        <w:instrText xml:space="preserve"> PAGEREF _Toc196045746 \h </w:instrText>
      </w:r>
      <w:r>
        <w:rPr>
          <w:noProof/>
        </w:rPr>
      </w:r>
      <w:r>
        <w:rPr>
          <w:noProof/>
        </w:rPr>
        <w:fldChar w:fldCharType="separate"/>
      </w:r>
      <w:r>
        <w:rPr>
          <w:noProof/>
        </w:rPr>
        <w:t>35</w:t>
      </w:r>
      <w:r>
        <w:rPr>
          <w:noProof/>
        </w:rPr>
        <w:fldChar w:fldCharType="end"/>
      </w:r>
    </w:p>
    <w:p w14:paraId="794095A2" w14:textId="77777777" w:rsidR="00BB3B52" w:rsidRDefault="00BB3B52" w:rsidP="008B14C0">
      <w:pPr>
        <w:pStyle w:val="Abbildungsverzeichnis"/>
        <w:rPr>
          <w:rFonts w:asciiTheme="minorHAnsi" w:eastAsiaTheme="minorEastAsia" w:hAnsiTheme="minorHAnsi"/>
          <w:noProof/>
          <w:color w:val="auto"/>
          <w:lang w:eastAsia="ja-JP"/>
        </w:rPr>
        <w:pPrChange w:id="67" w:author="Dennis Hohmann" w:date="2012-04-15T00:39:00Z">
          <w:pPr>
            <w:pStyle w:val="Abbildungsverzeichnis"/>
          </w:pPr>
        </w:pPrChange>
      </w:pPr>
      <w:r>
        <w:rPr>
          <w:noProof/>
        </w:rPr>
        <w:t>Abbildung 4.2.6: uart_gets()</w:t>
      </w:r>
      <w:r>
        <w:rPr>
          <w:noProof/>
        </w:rPr>
        <w:tab/>
      </w:r>
      <w:r>
        <w:rPr>
          <w:noProof/>
        </w:rPr>
        <w:fldChar w:fldCharType="begin"/>
      </w:r>
      <w:r>
        <w:rPr>
          <w:noProof/>
        </w:rPr>
        <w:instrText xml:space="preserve"> PAGEREF _Toc196045747 \h </w:instrText>
      </w:r>
      <w:r>
        <w:rPr>
          <w:noProof/>
        </w:rPr>
      </w:r>
      <w:r>
        <w:rPr>
          <w:noProof/>
        </w:rPr>
        <w:fldChar w:fldCharType="separate"/>
      </w:r>
      <w:r>
        <w:rPr>
          <w:noProof/>
        </w:rPr>
        <w:t>36</w:t>
      </w:r>
      <w:r>
        <w:rPr>
          <w:noProof/>
        </w:rPr>
        <w:fldChar w:fldCharType="end"/>
      </w:r>
    </w:p>
    <w:p w14:paraId="3DB94EE1" w14:textId="77777777" w:rsidR="00BB3B52" w:rsidRDefault="00BB3B52" w:rsidP="008B14C0">
      <w:pPr>
        <w:pStyle w:val="Abbildungsverzeichnis"/>
        <w:rPr>
          <w:rFonts w:asciiTheme="minorHAnsi" w:eastAsiaTheme="minorEastAsia" w:hAnsiTheme="minorHAnsi"/>
          <w:noProof/>
          <w:color w:val="auto"/>
          <w:lang w:eastAsia="ja-JP"/>
        </w:rPr>
        <w:pPrChange w:id="68" w:author="Dennis Hohmann" w:date="2012-04-15T00:39:00Z">
          <w:pPr>
            <w:pStyle w:val="Abbildungsverzeichnis"/>
          </w:pPr>
        </w:pPrChange>
      </w:pPr>
      <w:r>
        <w:rPr>
          <w:noProof/>
        </w:rPr>
        <w:t>Abbildung 4.2.7: I2C-Kommunikation</w:t>
      </w:r>
      <w:r>
        <w:rPr>
          <w:noProof/>
        </w:rPr>
        <w:tab/>
      </w:r>
      <w:r>
        <w:rPr>
          <w:noProof/>
        </w:rPr>
        <w:fldChar w:fldCharType="begin"/>
      </w:r>
      <w:r>
        <w:rPr>
          <w:noProof/>
        </w:rPr>
        <w:instrText xml:space="preserve"> PAGEREF _Toc196045748 \h </w:instrText>
      </w:r>
      <w:r>
        <w:rPr>
          <w:noProof/>
        </w:rPr>
      </w:r>
      <w:r>
        <w:rPr>
          <w:noProof/>
        </w:rPr>
        <w:fldChar w:fldCharType="separate"/>
      </w:r>
      <w:r>
        <w:rPr>
          <w:noProof/>
        </w:rPr>
        <w:t>37</w:t>
      </w:r>
      <w:r>
        <w:rPr>
          <w:noProof/>
        </w:rPr>
        <w:fldChar w:fldCharType="end"/>
      </w:r>
    </w:p>
    <w:p w14:paraId="0913DE4A" w14:textId="77777777" w:rsidR="00BB3B52" w:rsidRDefault="00BB3B52" w:rsidP="008B14C0">
      <w:pPr>
        <w:pStyle w:val="Abbildungsverzeichnis"/>
        <w:rPr>
          <w:rFonts w:asciiTheme="minorHAnsi" w:eastAsiaTheme="minorEastAsia" w:hAnsiTheme="minorHAnsi"/>
          <w:noProof/>
          <w:color w:val="auto"/>
          <w:lang w:eastAsia="ja-JP"/>
        </w:rPr>
        <w:pPrChange w:id="69" w:author="Dennis Hohmann" w:date="2012-04-15T00:39:00Z">
          <w:pPr>
            <w:pStyle w:val="Abbildungsverzeichnis"/>
          </w:pPr>
        </w:pPrChange>
      </w:pPr>
      <w:r>
        <w:rPr>
          <w:noProof/>
        </w:rPr>
        <w:t>Abbildung 4.2.8: Kartesisches Koordinatensystem</w:t>
      </w:r>
      <w:r>
        <w:rPr>
          <w:noProof/>
        </w:rPr>
        <w:tab/>
      </w:r>
      <w:r>
        <w:rPr>
          <w:noProof/>
        </w:rPr>
        <w:fldChar w:fldCharType="begin"/>
      </w:r>
      <w:r>
        <w:rPr>
          <w:noProof/>
        </w:rPr>
        <w:instrText xml:space="preserve"> PAGEREF _Toc196045749 \h </w:instrText>
      </w:r>
      <w:r>
        <w:rPr>
          <w:noProof/>
        </w:rPr>
      </w:r>
      <w:r>
        <w:rPr>
          <w:noProof/>
        </w:rPr>
        <w:fldChar w:fldCharType="separate"/>
      </w:r>
      <w:r>
        <w:rPr>
          <w:noProof/>
        </w:rPr>
        <w:t>40</w:t>
      </w:r>
      <w:r>
        <w:rPr>
          <w:noProof/>
        </w:rPr>
        <w:fldChar w:fldCharType="end"/>
      </w:r>
    </w:p>
    <w:p w14:paraId="5A437A79" w14:textId="77777777" w:rsidR="00BB3B52" w:rsidRDefault="00BB3B52" w:rsidP="008B14C0">
      <w:pPr>
        <w:pStyle w:val="Abbildungsverzeichnis"/>
        <w:rPr>
          <w:rFonts w:asciiTheme="minorHAnsi" w:eastAsiaTheme="minorEastAsia" w:hAnsiTheme="minorHAnsi"/>
          <w:noProof/>
          <w:color w:val="auto"/>
          <w:lang w:eastAsia="ja-JP"/>
        </w:rPr>
        <w:pPrChange w:id="70" w:author="Dennis Hohmann" w:date="2012-04-15T00:39:00Z">
          <w:pPr>
            <w:pStyle w:val="Abbildungsverzeichnis"/>
          </w:pPr>
        </w:pPrChange>
      </w:pPr>
      <w:r>
        <w:rPr>
          <w:noProof/>
        </w:rPr>
        <w:t>Abbildung 4.3.1: EA KitEditor Programmdateien</w:t>
      </w:r>
      <w:r>
        <w:rPr>
          <w:noProof/>
        </w:rPr>
        <w:tab/>
      </w:r>
      <w:r>
        <w:rPr>
          <w:noProof/>
        </w:rPr>
        <w:fldChar w:fldCharType="begin"/>
      </w:r>
      <w:r>
        <w:rPr>
          <w:noProof/>
        </w:rPr>
        <w:instrText xml:space="preserve"> PAGEREF _Toc196045750 \h </w:instrText>
      </w:r>
      <w:r>
        <w:rPr>
          <w:noProof/>
        </w:rPr>
      </w:r>
      <w:r>
        <w:rPr>
          <w:noProof/>
        </w:rPr>
        <w:fldChar w:fldCharType="separate"/>
      </w:r>
      <w:r>
        <w:rPr>
          <w:noProof/>
        </w:rPr>
        <w:t>41</w:t>
      </w:r>
      <w:r>
        <w:rPr>
          <w:noProof/>
        </w:rPr>
        <w:fldChar w:fldCharType="end"/>
      </w:r>
    </w:p>
    <w:p w14:paraId="69BE59A2" w14:textId="77777777" w:rsidR="00BB3B52" w:rsidRDefault="00BB3B52" w:rsidP="008B14C0">
      <w:pPr>
        <w:pStyle w:val="Abbildungsverzeichnis"/>
        <w:rPr>
          <w:rFonts w:asciiTheme="minorHAnsi" w:eastAsiaTheme="minorEastAsia" w:hAnsiTheme="minorHAnsi"/>
          <w:noProof/>
          <w:color w:val="auto"/>
          <w:lang w:eastAsia="ja-JP"/>
        </w:rPr>
        <w:pPrChange w:id="71" w:author="Dennis Hohmann" w:date="2012-04-15T00:39:00Z">
          <w:pPr>
            <w:pStyle w:val="Abbildungsverzeichnis"/>
          </w:pPr>
        </w:pPrChange>
      </w:pPr>
      <w:r>
        <w:rPr>
          <w:noProof/>
        </w:rPr>
        <w:t>Abbildung 4.3.2: Stuktogramm PowerOn-Makro</w:t>
      </w:r>
      <w:r>
        <w:rPr>
          <w:noProof/>
        </w:rPr>
        <w:tab/>
      </w:r>
      <w:r>
        <w:rPr>
          <w:noProof/>
        </w:rPr>
        <w:fldChar w:fldCharType="begin"/>
      </w:r>
      <w:r>
        <w:rPr>
          <w:noProof/>
        </w:rPr>
        <w:instrText xml:space="preserve"> PAGEREF _Toc196045751 \h </w:instrText>
      </w:r>
      <w:r>
        <w:rPr>
          <w:noProof/>
        </w:rPr>
      </w:r>
      <w:r>
        <w:rPr>
          <w:noProof/>
        </w:rPr>
        <w:fldChar w:fldCharType="separate"/>
      </w:r>
      <w:r>
        <w:rPr>
          <w:noProof/>
        </w:rPr>
        <w:t>42</w:t>
      </w:r>
      <w:r>
        <w:rPr>
          <w:noProof/>
        </w:rPr>
        <w:fldChar w:fldCharType="end"/>
      </w:r>
    </w:p>
    <w:p w14:paraId="46818859" w14:textId="77777777" w:rsidR="00BB3B52" w:rsidRDefault="00BB3B52" w:rsidP="008B14C0">
      <w:pPr>
        <w:pStyle w:val="Abbildungsverzeichnis"/>
        <w:rPr>
          <w:rFonts w:asciiTheme="minorHAnsi" w:eastAsiaTheme="minorEastAsia" w:hAnsiTheme="minorHAnsi"/>
          <w:noProof/>
          <w:color w:val="auto"/>
          <w:lang w:eastAsia="ja-JP"/>
        </w:rPr>
        <w:pPrChange w:id="72" w:author="Dennis Hohmann" w:date="2012-04-15T00:39:00Z">
          <w:pPr>
            <w:pStyle w:val="Abbildungsverzeichnis"/>
          </w:pPr>
        </w:pPrChange>
      </w:pPr>
      <w:r>
        <w:rPr>
          <w:noProof/>
        </w:rPr>
        <w:t>Abbildung 4.3.3: Start des Controllers</w:t>
      </w:r>
      <w:r>
        <w:rPr>
          <w:noProof/>
        </w:rPr>
        <w:tab/>
      </w:r>
      <w:r>
        <w:rPr>
          <w:noProof/>
        </w:rPr>
        <w:fldChar w:fldCharType="begin"/>
      </w:r>
      <w:r>
        <w:rPr>
          <w:noProof/>
        </w:rPr>
        <w:instrText xml:space="preserve"> PAGEREF _Toc196045752 \h </w:instrText>
      </w:r>
      <w:r>
        <w:rPr>
          <w:noProof/>
        </w:rPr>
      </w:r>
      <w:r>
        <w:rPr>
          <w:noProof/>
        </w:rPr>
        <w:fldChar w:fldCharType="separate"/>
      </w:r>
      <w:r>
        <w:rPr>
          <w:noProof/>
        </w:rPr>
        <w:t>43</w:t>
      </w:r>
      <w:r>
        <w:rPr>
          <w:noProof/>
        </w:rPr>
        <w:fldChar w:fldCharType="end"/>
      </w:r>
    </w:p>
    <w:p w14:paraId="725898C5" w14:textId="77777777" w:rsidR="00BB3B52" w:rsidRDefault="00BB3B52" w:rsidP="008B14C0">
      <w:pPr>
        <w:pStyle w:val="Abbildungsverzeichnis"/>
        <w:rPr>
          <w:rFonts w:asciiTheme="minorHAnsi" w:eastAsiaTheme="minorEastAsia" w:hAnsiTheme="minorHAnsi"/>
          <w:noProof/>
          <w:color w:val="auto"/>
          <w:lang w:eastAsia="ja-JP"/>
        </w:rPr>
        <w:pPrChange w:id="73" w:author="Dennis Hohmann" w:date="2012-04-15T00:39:00Z">
          <w:pPr>
            <w:pStyle w:val="Abbildungsverzeichnis"/>
          </w:pPr>
        </w:pPrChange>
      </w:pPr>
      <w:r>
        <w:rPr>
          <w:noProof/>
        </w:rPr>
        <w:t>Abbildung 4.3.4: Warnung</w:t>
      </w:r>
      <w:r>
        <w:rPr>
          <w:noProof/>
        </w:rPr>
        <w:tab/>
      </w:r>
      <w:r>
        <w:rPr>
          <w:noProof/>
        </w:rPr>
        <w:fldChar w:fldCharType="begin"/>
      </w:r>
      <w:r>
        <w:rPr>
          <w:noProof/>
        </w:rPr>
        <w:instrText xml:space="preserve"> PAGEREF _Toc196045753 \h </w:instrText>
      </w:r>
      <w:r>
        <w:rPr>
          <w:noProof/>
        </w:rPr>
      </w:r>
      <w:r>
        <w:rPr>
          <w:noProof/>
        </w:rPr>
        <w:fldChar w:fldCharType="separate"/>
      </w:r>
      <w:r>
        <w:rPr>
          <w:noProof/>
        </w:rPr>
        <w:t>43</w:t>
      </w:r>
      <w:r>
        <w:rPr>
          <w:noProof/>
        </w:rPr>
        <w:fldChar w:fldCharType="end"/>
      </w:r>
    </w:p>
    <w:p w14:paraId="4BE9A09F" w14:textId="77777777" w:rsidR="00BB3B52" w:rsidRDefault="00BB3B52" w:rsidP="008B14C0">
      <w:pPr>
        <w:pStyle w:val="Abbildungsverzeichnis"/>
        <w:rPr>
          <w:rFonts w:asciiTheme="minorHAnsi" w:eastAsiaTheme="minorEastAsia" w:hAnsiTheme="minorHAnsi"/>
          <w:noProof/>
          <w:color w:val="auto"/>
          <w:lang w:eastAsia="ja-JP"/>
        </w:rPr>
        <w:pPrChange w:id="74" w:author="Dennis Hohmann" w:date="2012-04-15T00:39:00Z">
          <w:pPr>
            <w:pStyle w:val="Abbildungsverzeichnis"/>
          </w:pPr>
        </w:pPrChange>
      </w:pPr>
      <w:r>
        <w:rPr>
          <w:noProof/>
        </w:rPr>
        <w:t>Abbildung 4.3.5: Menü-Struktur</w:t>
      </w:r>
      <w:r>
        <w:rPr>
          <w:noProof/>
        </w:rPr>
        <w:tab/>
      </w:r>
      <w:r>
        <w:rPr>
          <w:noProof/>
        </w:rPr>
        <w:fldChar w:fldCharType="begin"/>
      </w:r>
      <w:r>
        <w:rPr>
          <w:noProof/>
        </w:rPr>
        <w:instrText xml:space="preserve"> PAGEREF _Toc196045754 \h </w:instrText>
      </w:r>
      <w:r>
        <w:rPr>
          <w:noProof/>
        </w:rPr>
      </w:r>
      <w:r>
        <w:rPr>
          <w:noProof/>
        </w:rPr>
        <w:fldChar w:fldCharType="separate"/>
      </w:r>
      <w:r>
        <w:rPr>
          <w:noProof/>
        </w:rPr>
        <w:t>44</w:t>
      </w:r>
      <w:r>
        <w:rPr>
          <w:noProof/>
        </w:rPr>
        <w:fldChar w:fldCharType="end"/>
      </w:r>
    </w:p>
    <w:p w14:paraId="5CC3D2B2" w14:textId="77777777" w:rsidR="00BB3B52" w:rsidRDefault="00BB3B52" w:rsidP="008B14C0">
      <w:pPr>
        <w:pStyle w:val="Abbildungsverzeichnis"/>
        <w:rPr>
          <w:rFonts w:asciiTheme="minorHAnsi" w:eastAsiaTheme="minorEastAsia" w:hAnsiTheme="minorHAnsi"/>
          <w:noProof/>
          <w:color w:val="auto"/>
          <w:lang w:eastAsia="ja-JP"/>
        </w:rPr>
        <w:pPrChange w:id="75" w:author="Dennis Hohmann" w:date="2012-04-15T00:39:00Z">
          <w:pPr>
            <w:pStyle w:val="Abbildungsverzeichnis"/>
          </w:pPr>
        </w:pPrChange>
      </w:pPr>
      <w:r>
        <w:rPr>
          <w:noProof/>
        </w:rPr>
        <w:t>Abbildung 4.4.1: Protokollrahmen</w:t>
      </w:r>
      <w:r>
        <w:rPr>
          <w:noProof/>
        </w:rPr>
        <w:tab/>
      </w:r>
      <w:r>
        <w:rPr>
          <w:noProof/>
        </w:rPr>
        <w:fldChar w:fldCharType="begin"/>
      </w:r>
      <w:r>
        <w:rPr>
          <w:noProof/>
        </w:rPr>
        <w:instrText xml:space="preserve"> PAGEREF _Toc196045755 \h </w:instrText>
      </w:r>
      <w:r>
        <w:rPr>
          <w:noProof/>
        </w:rPr>
      </w:r>
      <w:r>
        <w:rPr>
          <w:noProof/>
        </w:rPr>
        <w:fldChar w:fldCharType="separate"/>
      </w:r>
      <w:r>
        <w:rPr>
          <w:noProof/>
        </w:rPr>
        <w:t>45</w:t>
      </w:r>
      <w:r>
        <w:rPr>
          <w:noProof/>
        </w:rPr>
        <w:fldChar w:fldCharType="end"/>
      </w:r>
    </w:p>
    <w:p w14:paraId="5F76D5D2" w14:textId="77777777" w:rsidR="00BB3B52" w:rsidRDefault="00BB3B52" w:rsidP="008B14C0">
      <w:pPr>
        <w:pStyle w:val="Abbildungsverzeichnis"/>
        <w:rPr>
          <w:rFonts w:asciiTheme="minorHAnsi" w:eastAsiaTheme="minorEastAsia" w:hAnsiTheme="minorHAnsi"/>
          <w:noProof/>
          <w:color w:val="auto"/>
          <w:lang w:eastAsia="ja-JP"/>
        </w:rPr>
        <w:pPrChange w:id="76" w:author="Dennis Hohmann" w:date="2012-04-15T00:39:00Z">
          <w:pPr>
            <w:pStyle w:val="Abbildungsverzeichnis"/>
          </w:pPr>
        </w:pPrChange>
      </w:pPr>
      <w:r>
        <w:rPr>
          <w:noProof/>
        </w:rPr>
        <w:t>Abbildung 4.4.2: Protokollrahmen DC2</w:t>
      </w:r>
      <w:r>
        <w:rPr>
          <w:noProof/>
        </w:rPr>
        <w:tab/>
      </w:r>
      <w:r>
        <w:rPr>
          <w:noProof/>
        </w:rPr>
        <w:fldChar w:fldCharType="begin"/>
      </w:r>
      <w:r>
        <w:rPr>
          <w:noProof/>
        </w:rPr>
        <w:instrText xml:space="preserve"> PAGEREF _Toc196045756 \h </w:instrText>
      </w:r>
      <w:r>
        <w:rPr>
          <w:noProof/>
        </w:rPr>
      </w:r>
      <w:r>
        <w:rPr>
          <w:noProof/>
        </w:rPr>
        <w:fldChar w:fldCharType="separate"/>
      </w:r>
      <w:r>
        <w:rPr>
          <w:noProof/>
        </w:rPr>
        <w:t>45</w:t>
      </w:r>
      <w:r>
        <w:rPr>
          <w:noProof/>
        </w:rPr>
        <w:fldChar w:fldCharType="end"/>
      </w:r>
    </w:p>
    <w:p w14:paraId="6CF5CD5A" w14:textId="77777777" w:rsidR="00BB3B52" w:rsidRDefault="00BB3B52" w:rsidP="008B14C0">
      <w:pPr>
        <w:pStyle w:val="Abbildungsverzeichnis"/>
        <w:rPr>
          <w:rFonts w:asciiTheme="minorHAnsi" w:eastAsiaTheme="minorEastAsia" w:hAnsiTheme="minorHAnsi"/>
          <w:noProof/>
          <w:color w:val="auto"/>
          <w:lang w:eastAsia="ja-JP"/>
        </w:rPr>
        <w:pPrChange w:id="77" w:author="Dennis Hohmann" w:date="2012-04-15T00:39:00Z">
          <w:pPr>
            <w:pStyle w:val="Abbildungsverzeichnis"/>
          </w:pPr>
        </w:pPrChange>
      </w:pPr>
      <w:r>
        <w:rPr>
          <w:noProof/>
        </w:rPr>
        <w:t>Abbildung 5.1.1: Blockschaltbild Steuerplatine</w:t>
      </w:r>
      <w:r>
        <w:rPr>
          <w:noProof/>
        </w:rPr>
        <w:tab/>
      </w:r>
      <w:r>
        <w:rPr>
          <w:noProof/>
        </w:rPr>
        <w:fldChar w:fldCharType="begin"/>
      </w:r>
      <w:r>
        <w:rPr>
          <w:noProof/>
        </w:rPr>
        <w:instrText xml:space="preserve"> PAGEREF _Toc196045757 \h </w:instrText>
      </w:r>
      <w:r>
        <w:rPr>
          <w:noProof/>
        </w:rPr>
      </w:r>
      <w:r>
        <w:rPr>
          <w:noProof/>
        </w:rPr>
        <w:fldChar w:fldCharType="separate"/>
      </w:r>
      <w:r>
        <w:rPr>
          <w:noProof/>
        </w:rPr>
        <w:t>47</w:t>
      </w:r>
      <w:r>
        <w:rPr>
          <w:noProof/>
        </w:rPr>
        <w:fldChar w:fldCharType="end"/>
      </w:r>
    </w:p>
    <w:p w14:paraId="2CD3DD66" w14:textId="77777777" w:rsidR="00BB3B52" w:rsidRDefault="00BB3B52" w:rsidP="008B14C0">
      <w:pPr>
        <w:pStyle w:val="Abbildungsverzeichnis"/>
        <w:rPr>
          <w:rFonts w:asciiTheme="minorHAnsi" w:eastAsiaTheme="minorEastAsia" w:hAnsiTheme="minorHAnsi"/>
          <w:noProof/>
          <w:color w:val="auto"/>
          <w:lang w:eastAsia="ja-JP"/>
        </w:rPr>
        <w:pPrChange w:id="78" w:author="Dennis Hohmann" w:date="2012-04-15T00:39:00Z">
          <w:pPr>
            <w:pStyle w:val="Abbildungsverzeichnis"/>
          </w:pPr>
        </w:pPrChange>
      </w:pPr>
      <w:r>
        <w:rPr>
          <w:noProof/>
        </w:rPr>
        <w:t>Abbildung 5.1.2: Stromverbrauch</w:t>
      </w:r>
      <w:r>
        <w:rPr>
          <w:noProof/>
        </w:rPr>
        <w:tab/>
      </w:r>
      <w:r>
        <w:rPr>
          <w:noProof/>
        </w:rPr>
        <w:fldChar w:fldCharType="begin"/>
      </w:r>
      <w:r>
        <w:rPr>
          <w:noProof/>
        </w:rPr>
        <w:instrText xml:space="preserve"> PAGEREF _Toc196045758 \h </w:instrText>
      </w:r>
      <w:r>
        <w:rPr>
          <w:noProof/>
        </w:rPr>
      </w:r>
      <w:r>
        <w:rPr>
          <w:noProof/>
        </w:rPr>
        <w:fldChar w:fldCharType="separate"/>
      </w:r>
      <w:r>
        <w:rPr>
          <w:noProof/>
        </w:rPr>
        <w:t>47</w:t>
      </w:r>
      <w:r>
        <w:rPr>
          <w:noProof/>
        </w:rPr>
        <w:fldChar w:fldCharType="end"/>
      </w:r>
    </w:p>
    <w:p w14:paraId="56E15484" w14:textId="77777777" w:rsidR="00BB3B52" w:rsidRDefault="00BB3B52" w:rsidP="008B14C0">
      <w:pPr>
        <w:pStyle w:val="Abbildungsverzeichnis"/>
        <w:rPr>
          <w:rFonts w:asciiTheme="minorHAnsi" w:eastAsiaTheme="minorEastAsia" w:hAnsiTheme="minorHAnsi"/>
          <w:noProof/>
          <w:color w:val="auto"/>
          <w:lang w:eastAsia="ja-JP"/>
        </w:rPr>
        <w:pPrChange w:id="79" w:author="Dennis Hohmann" w:date="2012-04-15T00:39:00Z">
          <w:pPr>
            <w:pStyle w:val="Abbildungsverzeichnis"/>
          </w:pPr>
        </w:pPrChange>
      </w:pPr>
      <w:r>
        <w:rPr>
          <w:noProof/>
        </w:rPr>
        <w:t>Abbildung 5.2.1: Steuerplatine Designentwurf</w:t>
      </w:r>
      <w:r>
        <w:rPr>
          <w:noProof/>
        </w:rPr>
        <w:tab/>
      </w:r>
      <w:r>
        <w:rPr>
          <w:noProof/>
        </w:rPr>
        <w:fldChar w:fldCharType="begin"/>
      </w:r>
      <w:r>
        <w:rPr>
          <w:noProof/>
        </w:rPr>
        <w:instrText xml:space="preserve"> PAGEREF _Toc196045759 \h </w:instrText>
      </w:r>
      <w:r>
        <w:rPr>
          <w:noProof/>
        </w:rPr>
      </w:r>
      <w:r>
        <w:rPr>
          <w:noProof/>
        </w:rPr>
        <w:fldChar w:fldCharType="separate"/>
      </w:r>
      <w:r>
        <w:rPr>
          <w:noProof/>
        </w:rPr>
        <w:t>48</w:t>
      </w:r>
      <w:r>
        <w:rPr>
          <w:noProof/>
        </w:rPr>
        <w:fldChar w:fldCharType="end"/>
      </w:r>
    </w:p>
    <w:p w14:paraId="1D742A37" w14:textId="77777777" w:rsidR="00BB3B52" w:rsidRDefault="00BB3B52" w:rsidP="008B14C0">
      <w:pPr>
        <w:pStyle w:val="Abbildungsverzeichnis"/>
        <w:rPr>
          <w:rFonts w:asciiTheme="minorHAnsi" w:eastAsiaTheme="minorEastAsia" w:hAnsiTheme="minorHAnsi"/>
          <w:noProof/>
          <w:color w:val="auto"/>
          <w:lang w:eastAsia="ja-JP"/>
        </w:rPr>
        <w:pPrChange w:id="80" w:author="Dennis Hohmann" w:date="2012-04-15T00:39:00Z">
          <w:pPr>
            <w:pStyle w:val="Abbildungsverzeichnis"/>
          </w:pPr>
        </w:pPrChange>
      </w:pPr>
      <w:r>
        <w:rPr>
          <w:noProof/>
        </w:rPr>
        <w:t>Abbildung 6.2.1: Software &amp; Versionen</w:t>
      </w:r>
      <w:r>
        <w:rPr>
          <w:noProof/>
        </w:rPr>
        <w:tab/>
      </w:r>
      <w:r>
        <w:rPr>
          <w:noProof/>
        </w:rPr>
        <w:fldChar w:fldCharType="begin"/>
      </w:r>
      <w:r>
        <w:rPr>
          <w:noProof/>
        </w:rPr>
        <w:instrText xml:space="preserve"> PAGEREF _Toc196045760 \h </w:instrText>
      </w:r>
      <w:r>
        <w:rPr>
          <w:noProof/>
        </w:rPr>
      </w:r>
      <w:r>
        <w:rPr>
          <w:noProof/>
        </w:rPr>
        <w:fldChar w:fldCharType="separate"/>
      </w:r>
      <w:r>
        <w:rPr>
          <w:noProof/>
        </w:rPr>
        <w:t>52</w:t>
      </w:r>
      <w:r>
        <w:rPr>
          <w:noProof/>
        </w:rPr>
        <w:fldChar w:fldCharType="end"/>
      </w:r>
    </w:p>
    <w:p w14:paraId="0C8446CB" w14:textId="77777777" w:rsidR="00BB3B52" w:rsidRDefault="00BB3B52" w:rsidP="008B14C0">
      <w:pPr>
        <w:pStyle w:val="Abbildungsverzeichnis"/>
        <w:rPr>
          <w:rFonts w:asciiTheme="minorHAnsi" w:eastAsiaTheme="minorEastAsia" w:hAnsiTheme="minorHAnsi"/>
          <w:noProof/>
          <w:color w:val="auto"/>
          <w:lang w:eastAsia="ja-JP"/>
        </w:rPr>
        <w:pPrChange w:id="81" w:author="Dennis Hohmann" w:date="2012-04-15T00:39:00Z">
          <w:pPr>
            <w:pStyle w:val="Abbildungsverzeichnis"/>
          </w:pPr>
        </w:pPrChange>
      </w:pPr>
      <w:r>
        <w:rPr>
          <w:noProof/>
        </w:rPr>
        <w:t>Abbildung 9.1.1: Schaltplan der Steuerplatine</w:t>
      </w:r>
      <w:r>
        <w:rPr>
          <w:noProof/>
        </w:rPr>
        <w:tab/>
      </w:r>
      <w:r>
        <w:rPr>
          <w:noProof/>
        </w:rPr>
        <w:fldChar w:fldCharType="begin"/>
      </w:r>
      <w:r>
        <w:rPr>
          <w:noProof/>
        </w:rPr>
        <w:instrText xml:space="preserve"> PAGEREF _Toc196045761 \h </w:instrText>
      </w:r>
      <w:r>
        <w:rPr>
          <w:noProof/>
        </w:rPr>
      </w:r>
      <w:r>
        <w:rPr>
          <w:noProof/>
        </w:rPr>
        <w:fldChar w:fldCharType="separate"/>
      </w:r>
      <w:r>
        <w:rPr>
          <w:noProof/>
        </w:rPr>
        <w:t>54</w:t>
      </w:r>
      <w:r>
        <w:rPr>
          <w:noProof/>
        </w:rPr>
        <w:fldChar w:fldCharType="end"/>
      </w:r>
    </w:p>
    <w:p w14:paraId="499C7FCF" w14:textId="77777777" w:rsidR="00BB3B52" w:rsidRDefault="00BB3B52" w:rsidP="008B14C0">
      <w:pPr>
        <w:pStyle w:val="Abbildungsverzeichnis"/>
        <w:rPr>
          <w:rFonts w:asciiTheme="minorHAnsi" w:eastAsiaTheme="minorEastAsia" w:hAnsiTheme="minorHAnsi"/>
          <w:noProof/>
          <w:color w:val="auto"/>
          <w:lang w:eastAsia="ja-JP"/>
        </w:rPr>
        <w:pPrChange w:id="82" w:author="Dennis Hohmann" w:date="2012-04-15T00:39:00Z">
          <w:pPr>
            <w:pStyle w:val="Abbildungsverzeichnis"/>
          </w:pPr>
        </w:pPrChange>
      </w:pPr>
      <w:r>
        <w:rPr>
          <w:noProof/>
        </w:rPr>
        <w:t>Abbildung 9.1.2: Schaltplan des eDIP240 mit USB Board</w:t>
      </w:r>
      <w:r>
        <w:rPr>
          <w:noProof/>
        </w:rPr>
        <w:tab/>
      </w:r>
      <w:r>
        <w:rPr>
          <w:noProof/>
        </w:rPr>
        <w:fldChar w:fldCharType="begin"/>
      </w:r>
      <w:r>
        <w:rPr>
          <w:noProof/>
        </w:rPr>
        <w:instrText xml:space="preserve"> PAGEREF _Toc196045762 \h </w:instrText>
      </w:r>
      <w:r>
        <w:rPr>
          <w:noProof/>
        </w:rPr>
      </w:r>
      <w:r>
        <w:rPr>
          <w:noProof/>
        </w:rPr>
        <w:fldChar w:fldCharType="separate"/>
      </w:r>
      <w:r>
        <w:rPr>
          <w:noProof/>
        </w:rPr>
        <w:t>55</w:t>
      </w:r>
      <w:r>
        <w:rPr>
          <w:noProof/>
        </w:rPr>
        <w:fldChar w:fldCharType="end"/>
      </w:r>
    </w:p>
    <w:p w14:paraId="13E00C88" w14:textId="77777777" w:rsidR="00BB3B52" w:rsidRDefault="00BB3B52" w:rsidP="008B14C0">
      <w:pPr>
        <w:pStyle w:val="Abbildungsverzeichnis"/>
        <w:rPr>
          <w:rFonts w:asciiTheme="minorHAnsi" w:eastAsiaTheme="minorEastAsia" w:hAnsiTheme="minorHAnsi"/>
          <w:noProof/>
          <w:color w:val="auto"/>
          <w:lang w:eastAsia="ja-JP"/>
        </w:rPr>
        <w:pPrChange w:id="83" w:author="Dennis Hohmann" w:date="2012-04-15T00:39:00Z">
          <w:pPr>
            <w:pStyle w:val="Abbildungsverzeichnis"/>
          </w:pPr>
        </w:pPrChange>
      </w:pPr>
      <w:r>
        <w:rPr>
          <w:noProof/>
        </w:rPr>
        <w:t>Abbildung 9.1.3: Schaltplan VDrive2</w:t>
      </w:r>
      <w:r>
        <w:rPr>
          <w:noProof/>
        </w:rPr>
        <w:tab/>
      </w:r>
      <w:r>
        <w:rPr>
          <w:noProof/>
        </w:rPr>
        <w:fldChar w:fldCharType="begin"/>
      </w:r>
      <w:r>
        <w:rPr>
          <w:noProof/>
        </w:rPr>
        <w:instrText xml:space="preserve"> PAGEREF _Toc196045763 \h </w:instrText>
      </w:r>
      <w:r>
        <w:rPr>
          <w:noProof/>
        </w:rPr>
      </w:r>
      <w:r>
        <w:rPr>
          <w:noProof/>
        </w:rPr>
        <w:fldChar w:fldCharType="separate"/>
      </w:r>
      <w:r>
        <w:rPr>
          <w:noProof/>
        </w:rPr>
        <w:t>56</w:t>
      </w:r>
      <w:r>
        <w:rPr>
          <w:noProof/>
        </w:rPr>
        <w:fldChar w:fldCharType="end"/>
      </w:r>
    </w:p>
    <w:p w14:paraId="154D7934" w14:textId="77777777" w:rsidR="00BB3B52" w:rsidRDefault="00BB3B52" w:rsidP="008B14C0">
      <w:pPr>
        <w:pStyle w:val="Abbildungsverzeichnis"/>
        <w:rPr>
          <w:rFonts w:asciiTheme="minorHAnsi" w:eastAsiaTheme="minorEastAsia" w:hAnsiTheme="minorHAnsi"/>
          <w:noProof/>
          <w:color w:val="auto"/>
          <w:lang w:eastAsia="ja-JP"/>
        </w:rPr>
        <w:pPrChange w:id="84" w:author="Dennis Hohmann" w:date="2012-04-15T00:39:00Z">
          <w:pPr>
            <w:pStyle w:val="Abbildungsverzeichnis"/>
          </w:pPr>
        </w:pPrChange>
      </w:pPr>
      <w:r>
        <w:rPr>
          <w:noProof/>
        </w:rPr>
        <w:t>Abbildung 9.1.4: Gehäuse-Oberseite</w:t>
      </w:r>
      <w:r>
        <w:rPr>
          <w:noProof/>
        </w:rPr>
        <w:tab/>
      </w:r>
      <w:r>
        <w:rPr>
          <w:noProof/>
        </w:rPr>
        <w:fldChar w:fldCharType="begin"/>
      </w:r>
      <w:r>
        <w:rPr>
          <w:noProof/>
        </w:rPr>
        <w:instrText xml:space="preserve"> PAGEREF _Toc196045764 \h </w:instrText>
      </w:r>
      <w:r>
        <w:rPr>
          <w:noProof/>
        </w:rPr>
      </w:r>
      <w:r>
        <w:rPr>
          <w:noProof/>
        </w:rPr>
        <w:fldChar w:fldCharType="separate"/>
      </w:r>
      <w:r>
        <w:rPr>
          <w:noProof/>
        </w:rPr>
        <w:t>58</w:t>
      </w:r>
      <w:r>
        <w:rPr>
          <w:noProof/>
        </w:rPr>
        <w:fldChar w:fldCharType="end"/>
      </w:r>
    </w:p>
    <w:p w14:paraId="582F716B" w14:textId="77777777" w:rsidR="00BB3B52" w:rsidRDefault="00BB3B52" w:rsidP="008B14C0">
      <w:pPr>
        <w:pStyle w:val="Abbildungsverzeichnis"/>
        <w:rPr>
          <w:rFonts w:asciiTheme="minorHAnsi" w:eastAsiaTheme="minorEastAsia" w:hAnsiTheme="minorHAnsi"/>
          <w:noProof/>
          <w:color w:val="auto"/>
          <w:lang w:eastAsia="ja-JP"/>
        </w:rPr>
        <w:pPrChange w:id="85" w:author="Dennis Hohmann" w:date="2012-04-15T00:39:00Z">
          <w:pPr>
            <w:pStyle w:val="Abbildungsverzeichnis"/>
          </w:pPr>
        </w:pPrChange>
      </w:pPr>
      <w:r>
        <w:rPr>
          <w:noProof/>
        </w:rPr>
        <w:t>Abbildung 9.1.5: Fertige Platine</w:t>
      </w:r>
      <w:r>
        <w:rPr>
          <w:noProof/>
        </w:rPr>
        <w:tab/>
      </w:r>
      <w:r>
        <w:rPr>
          <w:noProof/>
        </w:rPr>
        <w:fldChar w:fldCharType="begin"/>
      </w:r>
      <w:r>
        <w:rPr>
          <w:noProof/>
        </w:rPr>
        <w:instrText xml:space="preserve"> PAGEREF _Toc196045765 \h </w:instrText>
      </w:r>
      <w:r>
        <w:rPr>
          <w:noProof/>
        </w:rPr>
      </w:r>
      <w:r>
        <w:rPr>
          <w:noProof/>
        </w:rPr>
        <w:fldChar w:fldCharType="separate"/>
      </w:r>
      <w:r>
        <w:rPr>
          <w:noProof/>
        </w:rPr>
        <w:t>59</w:t>
      </w:r>
      <w:r>
        <w:rPr>
          <w:noProof/>
        </w:rPr>
        <w:fldChar w:fldCharType="end"/>
      </w:r>
    </w:p>
    <w:p w14:paraId="1E27439A" w14:textId="09C94381" w:rsidR="00B974A0" w:rsidRPr="00B974A0" w:rsidRDefault="00B974A0" w:rsidP="008B14C0">
      <w:pPr>
        <w:pStyle w:val="Textkrper"/>
        <w:pPrChange w:id="86" w:author="Dennis Hohmann" w:date="2012-04-15T00:39:00Z">
          <w:pPr>
            <w:pStyle w:val="Abbildungsverzeichnis"/>
          </w:pPr>
        </w:pPrChange>
      </w:pPr>
      <w:r>
        <w:fldChar w:fldCharType="end"/>
      </w:r>
    </w:p>
    <w:p w14:paraId="57BEB014" w14:textId="286F814B" w:rsidR="007551E0" w:rsidRDefault="003E3CAC" w:rsidP="001B7DAE">
      <w:pPr>
        <w:pStyle w:val="berschrift2"/>
      </w:pPr>
      <w:r>
        <w:br w:type="page"/>
      </w:r>
      <w:bookmarkStart w:id="87" w:name="_Toc196041244"/>
      <w:r w:rsidR="007551E0" w:rsidRPr="0082447F">
        <w:t>Abkürzungsverzeichnis</w:t>
      </w:r>
      <w:bookmarkEnd w:id="87"/>
    </w:p>
    <w:tbl>
      <w:tblPr>
        <w:tblW w:w="9938"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Change w:id="88" w:author="Dennis Hohmann" w:date="2012-04-15T01:01:00Z">
          <w:tblPr>
            <w:tblW w:w="9796"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PrChange>
      </w:tblPr>
      <w:tblGrid>
        <w:gridCol w:w="1433"/>
        <w:gridCol w:w="4394"/>
        <w:gridCol w:w="4111"/>
        <w:tblGridChange w:id="89">
          <w:tblGrid>
            <w:gridCol w:w="1433"/>
            <w:gridCol w:w="4394"/>
            <w:gridCol w:w="3969"/>
          </w:tblGrid>
        </w:tblGridChange>
      </w:tblGrid>
      <w:tr w:rsidR="00F175F1" w:rsidRPr="00FB133F" w14:paraId="759550CD" w14:textId="77777777" w:rsidTr="00A658D7">
        <w:trPr>
          <w:trHeight w:val="300"/>
          <w:trPrChange w:id="90" w:author="Dennis Hohmann" w:date="2012-04-15T01:01:00Z">
            <w:trPr>
              <w:trHeight w:val="300"/>
            </w:trPr>
          </w:trPrChange>
        </w:trPr>
        <w:tc>
          <w:tcPr>
            <w:tcW w:w="1433" w:type="dxa"/>
            <w:shd w:val="clear" w:color="auto" w:fill="auto"/>
            <w:noWrap/>
            <w:hideMark/>
            <w:tcPrChange w:id="91" w:author="Dennis Hohmann" w:date="2012-04-15T01:01:00Z">
              <w:tcPr>
                <w:tcW w:w="1433" w:type="dxa"/>
                <w:shd w:val="clear" w:color="auto" w:fill="auto"/>
                <w:noWrap/>
                <w:hideMark/>
              </w:tcPr>
            </w:tcPrChange>
          </w:tcPr>
          <w:p w14:paraId="3A438297" w14:textId="29E5A5BD" w:rsidR="00F175F1" w:rsidRPr="00FB133F" w:rsidRDefault="00F175F1" w:rsidP="00A658D7">
            <w:pPr>
              <w:pStyle w:val="Textkrper"/>
              <w:jc w:val="left"/>
              <w:rPr>
                <w:lang w:eastAsia="de-DE"/>
              </w:rPr>
              <w:pPrChange w:id="92" w:author="Dennis Hohmann" w:date="2012-04-15T01:03:00Z">
                <w:pPr>
                  <w:pStyle w:val="Textkrper"/>
                </w:pPr>
              </w:pPrChange>
            </w:pPr>
            <w:bookmarkStart w:id="93" w:name="_GoBack" w:colFirst="0" w:colLast="0"/>
            <w:ins w:id="94" w:author="Dennis Hohmann" w:date="2012-04-15T01:12:00Z">
              <w:r w:rsidRPr="00FB133F">
                <w:rPr>
                  <w:lang w:eastAsia="de-DE"/>
                </w:rPr>
                <w:t>AC</w:t>
              </w:r>
            </w:ins>
          </w:p>
        </w:tc>
        <w:tc>
          <w:tcPr>
            <w:tcW w:w="4394" w:type="dxa"/>
            <w:shd w:val="clear" w:color="auto" w:fill="auto"/>
            <w:noWrap/>
            <w:hideMark/>
            <w:tcPrChange w:id="95" w:author="Dennis Hohmann" w:date="2012-04-15T01:01:00Z">
              <w:tcPr>
                <w:tcW w:w="4394" w:type="dxa"/>
                <w:shd w:val="clear" w:color="auto" w:fill="auto"/>
                <w:noWrap/>
                <w:hideMark/>
              </w:tcPr>
            </w:tcPrChange>
          </w:tcPr>
          <w:p w14:paraId="4AF5B751" w14:textId="6A141F38" w:rsidR="00F175F1" w:rsidRPr="00FB133F" w:rsidRDefault="00F175F1" w:rsidP="00A658D7">
            <w:pPr>
              <w:pStyle w:val="Textkrper"/>
              <w:jc w:val="left"/>
              <w:rPr>
                <w:lang w:eastAsia="de-DE"/>
              </w:rPr>
              <w:pPrChange w:id="96" w:author="Dennis Hohmann" w:date="2012-04-15T01:03:00Z">
                <w:pPr/>
              </w:pPrChange>
            </w:pPr>
            <w:ins w:id="97" w:author="Dennis Hohmann" w:date="2012-04-15T01:12:00Z">
              <w:r w:rsidRPr="00FB133F">
                <w:rPr>
                  <w:lang w:eastAsia="de-DE"/>
                </w:rPr>
                <w:t>Alternating Current</w:t>
              </w:r>
            </w:ins>
          </w:p>
        </w:tc>
        <w:tc>
          <w:tcPr>
            <w:tcW w:w="4111" w:type="dxa"/>
            <w:shd w:val="clear" w:color="auto" w:fill="auto"/>
            <w:noWrap/>
            <w:hideMark/>
            <w:tcPrChange w:id="98" w:author="Dennis Hohmann" w:date="2012-04-15T01:01:00Z">
              <w:tcPr>
                <w:tcW w:w="3969" w:type="dxa"/>
                <w:shd w:val="clear" w:color="auto" w:fill="auto"/>
                <w:noWrap/>
                <w:hideMark/>
              </w:tcPr>
            </w:tcPrChange>
          </w:tcPr>
          <w:p w14:paraId="4F867DCF" w14:textId="20FEA633" w:rsidR="00F175F1" w:rsidRPr="00FB133F" w:rsidRDefault="00F175F1" w:rsidP="00A658D7">
            <w:pPr>
              <w:pStyle w:val="Textkrper"/>
              <w:jc w:val="left"/>
              <w:rPr>
                <w:lang w:eastAsia="de-DE"/>
              </w:rPr>
              <w:pPrChange w:id="99" w:author="Dennis Hohmann" w:date="2012-04-15T01:03:00Z">
                <w:pPr>
                  <w:pStyle w:val="Textkrper"/>
                  <w:jc w:val="left"/>
                </w:pPr>
              </w:pPrChange>
            </w:pPr>
            <w:ins w:id="100" w:author="Dennis Hohmann" w:date="2012-04-15T01:12:00Z">
              <w:r w:rsidRPr="00FB133F">
                <w:rPr>
                  <w:lang w:eastAsia="de-DE"/>
                </w:rPr>
                <w:t>Wechselstrom</w:t>
              </w:r>
            </w:ins>
          </w:p>
        </w:tc>
      </w:tr>
      <w:bookmarkEnd w:id="93"/>
      <w:tr w:rsidR="00F175F1" w:rsidRPr="00FB133F" w14:paraId="1B3BDCCC" w14:textId="77777777" w:rsidTr="00A658D7">
        <w:trPr>
          <w:trHeight w:val="300"/>
          <w:trPrChange w:id="101" w:author="Dennis Hohmann" w:date="2012-04-15T01:01:00Z">
            <w:trPr>
              <w:trHeight w:val="300"/>
            </w:trPr>
          </w:trPrChange>
        </w:trPr>
        <w:tc>
          <w:tcPr>
            <w:tcW w:w="1433" w:type="dxa"/>
            <w:shd w:val="clear" w:color="auto" w:fill="auto"/>
            <w:noWrap/>
            <w:hideMark/>
            <w:tcPrChange w:id="102" w:author="Dennis Hohmann" w:date="2012-04-15T01:01:00Z">
              <w:tcPr>
                <w:tcW w:w="1433" w:type="dxa"/>
                <w:shd w:val="clear" w:color="auto" w:fill="auto"/>
                <w:noWrap/>
                <w:hideMark/>
              </w:tcPr>
            </w:tcPrChange>
          </w:tcPr>
          <w:p w14:paraId="7C49CA2C" w14:textId="643AB9DB" w:rsidR="00F175F1" w:rsidRPr="00FB133F" w:rsidRDefault="00F175F1" w:rsidP="00A658D7">
            <w:pPr>
              <w:pStyle w:val="Textkrper"/>
              <w:jc w:val="left"/>
              <w:rPr>
                <w:lang w:eastAsia="de-DE"/>
              </w:rPr>
              <w:pPrChange w:id="103" w:author="Dennis Hohmann" w:date="2012-04-15T01:03:00Z">
                <w:pPr/>
              </w:pPrChange>
            </w:pPr>
            <w:ins w:id="104" w:author="Dennis Hohmann" w:date="2012-04-15T01:12:00Z">
              <w:r w:rsidRPr="00FB133F">
                <w:rPr>
                  <w:lang w:eastAsia="de-DE"/>
                </w:rPr>
                <w:t>BAUD</w:t>
              </w:r>
            </w:ins>
          </w:p>
        </w:tc>
        <w:tc>
          <w:tcPr>
            <w:tcW w:w="4394" w:type="dxa"/>
            <w:shd w:val="clear" w:color="auto" w:fill="auto"/>
            <w:noWrap/>
            <w:hideMark/>
            <w:tcPrChange w:id="105" w:author="Dennis Hohmann" w:date="2012-04-15T01:01:00Z">
              <w:tcPr>
                <w:tcW w:w="4394" w:type="dxa"/>
                <w:shd w:val="clear" w:color="auto" w:fill="auto"/>
                <w:noWrap/>
                <w:hideMark/>
              </w:tcPr>
            </w:tcPrChange>
          </w:tcPr>
          <w:p w14:paraId="35DDE402" w14:textId="77777777" w:rsidR="00F175F1" w:rsidRPr="00FB133F" w:rsidRDefault="00F175F1" w:rsidP="00A658D7">
            <w:pPr>
              <w:pStyle w:val="Textkrper"/>
              <w:jc w:val="left"/>
              <w:rPr>
                <w:lang w:eastAsia="de-DE"/>
              </w:rPr>
              <w:pPrChange w:id="106" w:author="Dennis Hohmann" w:date="2012-04-15T01:03:00Z">
                <w:pPr>
                  <w:pStyle w:val="Textkrper"/>
                  <w:jc w:val="left"/>
                </w:pPr>
              </w:pPrChange>
            </w:pPr>
          </w:p>
        </w:tc>
        <w:tc>
          <w:tcPr>
            <w:tcW w:w="4111" w:type="dxa"/>
            <w:shd w:val="clear" w:color="auto" w:fill="auto"/>
            <w:noWrap/>
            <w:hideMark/>
            <w:tcPrChange w:id="107" w:author="Dennis Hohmann" w:date="2012-04-15T01:01:00Z">
              <w:tcPr>
                <w:tcW w:w="3969" w:type="dxa"/>
                <w:shd w:val="clear" w:color="auto" w:fill="auto"/>
                <w:noWrap/>
                <w:hideMark/>
              </w:tcPr>
            </w:tcPrChange>
          </w:tcPr>
          <w:p w14:paraId="1C80FB78" w14:textId="3BF903C4" w:rsidR="00F175F1" w:rsidRPr="00FB133F" w:rsidRDefault="00F175F1" w:rsidP="00A658D7">
            <w:pPr>
              <w:pStyle w:val="Textkrper"/>
              <w:jc w:val="left"/>
              <w:rPr>
                <w:lang w:eastAsia="de-DE"/>
              </w:rPr>
              <w:pPrChange w:id="108" w:author="Dennis Hohmann" w:date="2012-04-15T01:03:00Z">
                <w:pPr>
                  <w:pStyle w:val="Textkrper"/>
                  <w:jc w:val="left"/>
                </w:pPr>
              </w:pPrChange>
            </w:pPr>
            <w:ins w:id="109" w:author="Dennis Hohmann" w:date="2012-04-15T01:12:00Z">
              <w:r>
                <w:rPr>
                  <w:lang w:eastAsia="de-DE"/>
                </w:rPr>
                <w:t>Einheit der Symbolrate</w:t>
              </w:r>
            </w:ins>
          </w:p>
        </w:tc>
      </w:tr>
      <w:tr w:rsidR="00F175F1" w:rsidRPr="00FB133F" w14:paraId="7D1F8C1E" w14:textId="77777777" w:rsidTr="00A658D7">
        <w:trPr>
          <w:trHeight w:val="300"/>
          <w:trPrChange w:id="110" w:author="Dennis Hohmann" w:date="2012-04-15T01:01:00Z">
            <w:trPr>
              <w:trHeight w:val="300"/>
            </w:trPr>
          </w:trPrChange>
        </w:trPr>
        <w:tc>
          <w:tcPr>
            <w:tcW w:w="1433" w:type="dxa"/>
            <w:shd w:val="clear" w:color="auto" w:fill="auto"/>
            <w:noWrap/>
            <w:hideMark/>
            <w:tcPrChange w:id="111" w:author="Dennis Hohmann" w:date="2012-04-15T01:01:00Z">
              <w:tcPr>
                <w:tcW w:w="1433" w:type="dxa"/>
                <w:shd w:val="clear" w:color="auto" w:fill="auto"/>
                <w:noWrap/>
                <w:hideMark/>
              </w:tcPr>
            </w:tcPrChange>
          </w:tcPr>
          <w:p w14:paraId="62924C68" w14:textId="5B123DAF" w:rsidR="00F175F1" w:rsidRPr="00FB133F" w:rsidRDefault="00F175F1" w:rsidP="00A658D7">
            <w:pPr>
              <w:pStyle w:val="Textkrper"/>
              <w:jc w:val="left"/>
              <w:rPr>
                <w:lang w:eastAsia="de-DE"/>
              </w:rPr>
              <w:pPrChange w:id="112" w:author="Dennis Hohmann" w:date="2012-04-15T01:03:00Z">
                <w:pPr/>
              </w:pPrChange>
            </w:pPr>
            <w:ins w:id="113" w:author="Dennis Hohmann" w:date="2012-04-15T01:12:00Z">
              <w:r w:rsidRPr="00FB133F">
                <w:rPr>
                  <w:lang w:eastAsia="de-DE"/>
                </w:rPr>
                <w:t>Brown-Out</w:t>
              </w:r>
            </w:ins>
          </w:p>
        </w:tc>
        <w:tc>
          <w:tcPr>
            <w:tcW w:w="4394" w:type="dxa"/>
            <w:shd w:val="clear" w:color="auto" w:fill="auto"/>
            <w:noWrap/>
            <w:hideMark/>
            <w:tcPrChange w:id="114" w:author="Dennis Hohmann" w:date="2012-04-15T01:01:00Z">
              <w:tcPr>
                <w:tcW w:w="4394" w:type="dxa"/>
                <w:shd w:val="clear" w:color="auto" w:fill="auto"/>
                <w:noWrap/>
                <w:hideMark/>
              </w:tcPr>
            </w:tcPrChange>
          </w:tcPr>
          <w:p w14:paraId="218A2ADE" w14:textId="77777777" w:rsidR="00F175F1" w:rsidRPr="00FB133F" w:rsidRDefault="00F175F1" w:rsidP="00A658D7">
            <w:pPr>
              <w:pStyle w:val="Textkrper"/>
              <w:jc w:val="left"/>
              <w:rPr>
                <w:lang w:eastAsia="de-DE"/>
              </w:rPr>
              <w:pPrChange w:id="115" w:author="Dennis Hohmann" w:date="2012-04-15T01:03:00Z">
                <w:pPr>
                  <w:pStyle w:val="Textkrper"/>
                  <w:jc w:val="left"/>
                </w:pPr>
              </w:pPrChange>
            </w:pPr>
          </w:p>
        </w:tc>
        <w:tc>
          <w:tcPr>
            <w:tcW w:w="4111" w:type="dxa"/>
            <w:shd w:val="clear" w:color="auto" w:fill="auto"/>
            <w:noWrap/>
            <w:hideMark/>
            <w:tcPrChange w:id="116" w:author="Dennis Hohmann" w:date="2012-04-15T01:01:00Z">
              <w:tcPr>
                <w:tcW w:w="3969" w:type="dxa"/>
                <w:shd w:val="clear" w:color="auto" w:fill="auto"/>
                <w:noWrap/>
                <w:hideMark/>
              </w:tcPr>
            </w:tcPrChange>
          </w:tcPr>
          <w:p w14:paraId="4C9B4E81" w14:textId="65D5475A" w:rsidR="00F175F1" w:rsidRPr="00FB133F" w:rsidRDefault="00F175F1" w:rsidP="00A658D7">
            <w:pPr>
              <w:pStyle w:val="Textkrper"/>
              <w:jc w:val="left"/>
              <w:rPr>
                <w:lang w:eastAsia="de-DE"/>
              </w:rPr>
              <w:pPrChange w:id="117" w:author="Dennis Hohmann" w:date="2012-04-15T01:03:00Z">
                <w:pPr>
                  <w:pStyle w:val="Textkrper"/>
                  <w:jc w:val="left"/>
                </w:pPr>
              </w:pPrChange>
            </w:pPr>
            <w:ins w:id="118" w:author="Dennis Hohmann" w:date="2012-04-15T01:12:00Z">
              <w:r>
                <w:rPr>
                  <w:lang w:eastAsia="de-DE"/>
                </w:rPr>
                <w:t>Spannungsabfall</w:t>
              </w:r>
            </w:ins>
          </w:p>
        </w:tc>
      </w:tr>
      <w:tr w:rsidR="00F175F1" w:rsidRPr="00FB133F" w14:paraId="446DC512" w14:textId="77777777" w:rsidTr="00F175F1">
        <w:trPr>
          <w:trHeight w:val="300"/>
          <w:trPrChange w:id="119" w:author="Dennis Hohmann" w:date="2012-04-15T01:12:00Z">
            <w:trPr>
              <w:trHeight w:val="300"/>
            </w:trPr>
          </w:trPrChange>
        </w:trPr>
        <w:tc>
          <w:tcPr>
            <w:tcW w:w="1433" w:type="dxa"/>
            <w:shd w:val="clear" w:color="auto" w:fill="auto"/>
            <w:noWrap/>
            <w:tcPrChange w:id="120" w:author="Dennis Hohmann" w:date="2012-04-15T01:12:00Z">
              <w:tcPr>
                <w:tcW w:w="1433" w:type="dxa"/>
                <w:shd w:val="clear" w:color="auto" w:fill="auto"/>
                <w:noWrap/>
              </w:tcPr>
            </w:tcPrChange>
          </w:tcPr>
          <w:p w14:paraId="3E4F5242" w14:textId="421F2D4C" w:rsidR="00F175F1" w:rsidRPr="00FB133F" w:rsidRDefault="00F175F1" w:rsidP="00A658D7">
            <w:pPr>
              <w:pStyle w:val="Textkrper"/>
              <w:jc w:val="left"/>
              <w:rPr>
                <w:lang w:eastAsia="de-DE"/>
              </w:rPr>
              <w:pPrChange w:id="121" w:author="Dennis Hohmann" w:date="2012-04-15T01:03:00Z">
                <w:pPr/>
              </w:pPrChange>
            </w:pPr>
            <w:ins w:id="122" w:author="Dennis Hohmann" w:date="2012-04-15T01:12:00Z">
              <w:r w:rsidRPr="00FB133F">
                <w:rPr>
                  <w:lang w:eastAsia="de-DE"/>
                </w:rPr>
                <w:t>CAD</w:t>
              </w:r>
            </w:ins>
            <w:del w:id="123" w:author="Dennis Hohmann" w:date="2012-04-15T01:12:00Z">
              <w:r w:rsidRPr="00FB133F" w:rsidDel="00F175F1">
                <w:rPr>
                  <w:lang w:eastAsia="de-DE"/>
                </w:rPr>
                <w:delText>AC</w:delText>
              </w:r>
            </w:del>
          </w:p>
        </w:tc>
        <w:tc>
          <w:tcPr>
            <w:tcW w:w="4394" w:type="dxa"/>
            <w:shd w:val="clear" w:color="auto" w:fill="auto"/>
            <w:noWrap/>
            <w:tcPrChange w:id="124" w:author="Dennis Hohmann" w:date="2012-04-15T01:12:00Z">
              <w:tcPr>
                <w:tcW w:w="4394" w:type="dxa"/>
                <w:shd w:val="clear" w:color="auto" w:fill="auto"/>
                <w:noWrap/>
              </w:tcPr>
            </w:tcPrChange>
          </w:tcPr>
          <w:p w14:paraId="04139575" w14:textId="4119A223" w:rsidR="00F175F1" w:rsidRPr="00FB133F" w:rsidRDefault="00F175F1" w:rsidP="00A658D7">
            <w:pPr>
              <w:pStyle w:val="Textkrper"/>
              <w:jc w:val="left"/>
              <w:rPr>
                <w:lang w:eastAsia="de-DE"/>
              </w:rPr>
              <w:pPrChange w:id="125" w:author="Dennis Hohmann" w:date="2012-04-15T01:03:00Z">
                <w:pPr>
                  <w:pStyle w:val="Textkrper"/>
                  <w:jc w:val="left"/>
                </w:pPr>
              </w:pPrChange>
            </w:pPr>
            <w:ins w:id="126" w:author="Dennis Hohmann" w:date="2012-04-15T01:12:00Z">
              <w:r w:rsidRPr="00FB133F">
                <w:rPr>
                  <w:lang w:eastAsia="de-DE"/>
                </w:rPr>
                <w:t xml:space="preserve">Computer Aided Design </w:t>
              </w:r>
            </w:ins>
            <w:del w:id="127" w:author="Dennis Hohmann" w:date="2012-04-15T01:12:00Z">
              <w:r w:rsidRPr="00FB133F" w:rsidDel="00F175F1">
                <w:rPr>
                  <w:lang w:eastAsia="de-DE"/>
                </w:rPr>
                <w:delText>Alternating Current</w:delText>
              </w:r>
            </w:del>
          </w:p>
        </w:tc>
        <w:tc>
          <w:tcPr>
            <w:tcW w:w="4111" w:type="dxa"/>
            <w:shd w:val="clear" w:color="auto" w:fill="auto"/>
            <w:noWrap/>
            <w:tcPrChange w:id="128" w:author="Dennis Hohmann" w:date="2012-04-15T01:12:00Z">
              <w:tcPr>
                <w:tcW w:w="3969" w:type="dxa"/>
                <w:shd w:val="clear" w:color="auto" w:fill="auto"/>
                <w:noWrap/>
              </w:tcPr>
            </w:tcPrChange>
          </w:tcPr>
          <w:p w14:paraId="7E59570F" w14:textId="0F6DF747" w:rsidR="00F175F1" w:rsidRPr="00FB133F" w:rsidRDefault="00F175F1" w:rsidP="00A658D7">
            <w:pPr>
              <w:pStyle w:val="Textkrper"/>
              <w:jc w:val="left"/>
              <w:rPr>
                <w:lang w:eastAsia="de-DE"/>
              </w:rPr>
              <w:pPrChange w:id="129" w:author="Dennis Hohmann" w:date="2012-04-15T01:03:00Z">
                <w:pPr>
                  <w:pStyle w:val="Textkrper"/>
                  <w:jc w:val="left"/>
                </w:pPr>
              </w:pPrChange>
            </w:pPr>
            <w:ins w:id="130" w:author="Dennis Hohmann" w:date="2012-04-15T01:12:00Z">
              <w:r w:rsidRPr="00FB133F">
                <w:rPr>
                  <w:lang w:eastAsia="de-DE"/>
                </w:rPr>
                <w:t>Computergestützte Konstruktion</w:t>
              </w:r>
            </w:ins>
            <w:del w:id="131" w:author="Dennis Hohmann" w:date="2012-04-15T01:12:00Z">
              <w:r w:rsidRPr="00FB133F" w:rsidDel="00F175F1">
                <w:rPr>
                  <w:lang w:eastAsia="de-DE"/>
                </w:rPr>
                <w:delText>Wechselstrom</w:delText>
              </w:r>
            </w:del>
          </w:p>
        </w:tc>
      </w:tr>
      <w:tr w:rsidR="00F175F1" w:rsidRPr="00FB133F" w14:paraId="0FB707F9" w14:textId="77777777" w:rsidTr="00F175F1">
        <w:trPr>
          <w:trHeight w:val="300"/>
          <w:trPrChange w:id="132" w:author="Dennis Hohmann" w:date="2012-04-15T01:12:00Z">
            <w:trPr>
              <w:trHeight w:val="300"/>
            </w:trPr>
          </w:trPrChange>
        </w:trPr>
        <w:tc>
          <w:tcPr>
            <w:tcW w:w="1433" w:type="dxa"/>
            <w:shd w:val="clear" w:color="auto" w:fill="auto"/>
            <w:noWrap/>
            <w:tcPrChange w:id="133" w:author="Dennis Hohmann" w:date="2012-04-15T01:12:00Z">
              <w:tcPr>
                <w:tcW w:w="1433" w:type="dxa"/>
                <w:shd w:val="clear" w:color="auto" w:fill="auto"/>
                <w:noWrap/>
              </w:tcPr>
            </w:tcPrChange>
          </w:tcPr>
          <w:p w14:paraId="422E2FA9" w14:textId="08B41B1D" w:rsidR="00F175F1" w:rsidRPr="00FB133F" w:rsidRDefault="00F175F1" w:rsidP="00A658D7">
            <w:pPr>
              <w:pStyle w:val="Textkrper"/>
              <w:jc w:val="left"/>
              <w:rPr>
                <w:lang w:eastAsia="de-DE"/>
              </w:rPr>
              <w:pPrChange w:id="134" w:author="Dennis Hohmann" w:date="2012-04-15T01:03:00Z">
                <w:pPr/>
              </w:pPrChange>
            </w:pPr>
            <w:ins w:id="135" w:author="Dennis Hohmann" w:date="2012-04-15T01:12:00Z">
              <w:r w:rsidRPr="00FB133F">
                <w:rPr>
                  <w:lang w:eastAsia="de-DE"/>
                </w:rPr>
                <w:t>CNC</w:t>
              </w:r>
            </w:ins>
            <w:del w:id="136" w:author="Dennis Hohmann" w:date="2012-04-15T01:12:00Z">
              <w:r w:rsidRPr="00FB133F" w:rsidDel="00F175F1">
                <w:rPr>
                  <w:lang w:eastAsia="de-DE"/>
                </w:rPr>
                <w:delText>BAUD</w:delText>
              </w:r>
            </w:del>
          </w:p>
        </w:tc>
        <w:tc>
          <w:tcPr>
            <w:tcW w:w="4394" w:type="dxa"/>
            <w:shd w:val="clear" w:color="auto" w:fill="auto"/>
            <w:noWrap/>
            <w:tcPrChange w:id="137" w:author="Dennis Hohmann" w:date="2012-04-15T01:12:00Z">
              <w:tcPr>
                <w:tcW w:w="4394" w:type="dxa"/>
                <w:shd w:val="clear" w:color="auto" w:fill="auto"/>
                <w:noWrap/>
              </w:tcPr>
            </w:tcPrChange>
          </w:tcPr>
          <w:p w14:paraId="00E7445C" w14:textId="0080E37B" w:rsidR="00F175F1" w:rsidRPr="00FB133F" w:rsidRDefault="00F175F1" w:rsidP="00A658D7">
            <w:pPr>
              <w:pStyle w:val="Textkrper"/>
              <w:jc w:val="left"/>
              <w:rPr>
                <w:lang w:eastAsia="de-DE"/>
              </w:rPr>
              <w:pPrChange w:id="138" w:author="Dennis Hohmann" w:date="2012-04-15T01:03:00Z">
                <w:pPr>
                  <w:pStyle w:val="Textkrper"/>
                  <w:jc w:val="left"/>
                </w:pPr>
              </w:pPrChange>
            </w:pPr>
            <w:ins w:id="139" w:author="Dennis Hohmann" w:date="2012-04-15T01:12:00Z">
              <w:r w:rsidRPr="00FB133F">
                <w:rPr>
                  <w:lang w:eastAsia="de-DE"/>
                </w:rPr>
                <w:t>Computer</w:t>
              </w:r>
              <w:r>
                <w:rPr>
                  <w:lang w:eastAsia="de-DE"/>
                </w:rPr>
                <w:t>ized</w:t>
              </w:r>
              <w:r w:rsidRPr="00FB133F">
                <w:rPr>
                  <w:lang w:eastAsia="de-DE"/>
                </w:rPr>
                <w:t xml:space="preserve"> Numerical Control</w:t>
              </w:r>
            </w:ins>
          </w:p>
        </w:tc>
        <w:tc>
          <w:tcPr>
            <w:tcW w:w="4111" w:type="dxa"/>
            <w:shd w:val="clear" w:color="auto" w:fill="auto"/>
            <w:noWrap/>
            <w:tcPrChange w:id="140" w:author="Dennis Hohmann" w:date="2012-04-15T01:12:00Z">
              <w:tcPr>
                <w:tcW w:w="3969" w:type="dxa"/>
                <w:shd w:val="clear" w:color="auto" w:fill="auto"/>
                <w:noWrap/>
              </w:tcPr>
            </w:tcPrChange>
          </w:tcPr>
          <w:p w14:paraId="4336285B" w14:textId="6BA3A525" w:rsidR="00F175F1" w:rsidRPr="00FB133F" w:rsidRDefault="00F175F1" w:rsidP="00A658D7">
            <w:pPr>
              <w:pStyle w:val="Textkrper"/>
              <w:jc w:val="left"/>
              <w:rPr>
                <w:lang w:eastAsia="de-DE"/>
              </w:rPr>
              <w:pPrChange w:id="141" w:author="Dennis Hohmann" w:date="2012-04-15T01:03:00Z">
                <w:pPr>
                  <w:pStyle w:val="Textkrper"/>
                  <w:jc w:val="left"/>
                </w:pPr>
              </w:pPrChange>
            </w:pPr>
            <w:ins w:id="142" w:author="Dennis Hohmann" w:date="2012-04-15T01:12:00Z">
              <w:r w:rsidRPr="00FB133F">
                <w:rPr>
                  <w:lang w:eastAsia="de-DE"/>
                </w:rPr>
                <w:t>Computergestützte Steuerung</w:t>
              </w:r>
            </w:ins>
            <w:del w:id="143" w:author="Dennis Hohmann" w:date="2012-04-15T01:06:00Z">
              <w:r w:rsidDel="0088043D">
                <w:rPr>
                  <w:lang w:eastAsia="de-DE"/>
                </w:rPr>
                <w:delText>Übertragungsgeschwindigkeit</w:delText>
              </w:r>
            </w:del>
          </w:p>
        </w:tc>
      </w:tr>
      <w:tr w:rsidR="00F175F1" w:rsidRPr="00FB133F" w14:paraId="3FD9257F" w14:textId="77777777" w:rsidTr="00F175F1">
        <w:trPr>
          <w:trHeight w:val="300"/>
          <w:trPrChange w:id="144" w:author="Dennis Hohmann" w:date="2012-04-15T01:12:00Z">
            <w:trPr>
              <w:trHeight w:val="300"/>
            </w:trPr>
          </w:trPrChange>
        </w:trPr>
        <w:tc>
          <w:tcPr>
            <w:tcW w:w="1433" w:type="dxa"/>
            <w:shd w:val="clear" w:color="auto" w:fill="auto"/>
            <w:noWrap/>
            <w:tcPrChange w:id="145" w:author="Dennis Hohmann" w:date="2012-04-15T01:12:00Z">
              <w:tcPr>
                <w:tcW w:w="1433" w:type="dxa"/>
                <w:shd w:val="clear" w:color="auto" w:fill="auto"/>
                <w:noWrap/>
              </w:tcPr>
            </w:tcPrChange>
          </w:tcPr>
          <w:p w14:paraId="7BB9A363" w14:textId="000376E1" w:rsidR="00F175F1" w:rsidRPr="00FB133F" w:rsidRDefault="00F175F1" w:rsidP="00A658D7">
            <w:pPr>
              <w:pStyle w:val="Textkrper"/>
              <w:jc w:val="left"/>
              <w:rPr>
                <w:lang w:eastAsia="de-DE"/>
              </w:rPr>
              <w:pPrChange w:id="146" w:author="Dennis Hohmann" w:date="2012-04-15T01:03:00Z">
                <w:pPr/>
              </w:pPrChange>
            </w:pPr>
            <w:ins w:id="147" w:author="Dennis Hohmann" w:date="2012-04-15T01:12:00Z">
              <w:r w:rsidRPr="00FB133F">
                <w:rPr>
                  <w:lang w:eastAsia="de-DE"/>
                </w:rPr>
                <w:t>DC</w:t>
              </w:r>
            </w:ins>
            <w:del w:id="148" w:author="Dennis Hohmann" w:date="2012-04-15T01:12:00Z">
              <w:r w:rsidRPr="00FB133F" w:rsidDel="00F175F1">
                <w:rPr>
                  <w:lang w:eastAsia="de-DE"/>
                </w:rPr>
                <w:delText>Brown-Out</w:delText>
              </w:r>
            </w:del>
          </w:p>
        </w:tc>
        <w:tc>
          <w:tcPr>
            <w:tcW w:w="4394" w:type="dxa"/>
            <w:shd w:val="clear" w:color="auto" w:fill="auto"/>
            <w:noWrap/>
            <w:tcPrChange w:id="149" w:author="Dennis Hohmann" w:date="2012-04-15T01:12:00Z">
              <w:tcPr>
                <w:tcW w:w="4394" w:type="dxa"/>
                <w:shd w:val="clear" w:color="auto" w:fill="auto"/>
                <w:noWrap/>
              </w:tcPr>
            </w:tcPrChange>
          </w:tcPr>
          <w:p w14:paraId="1BBDF531" w14:textId="1FF44D1D" w:rsidR="00F175F1" w:rsidRPr="00FB133F" w:rsidRDefault="00F175F1" w:rsidP="00A658D7">
            <w:pPr>
              <w:pStyle w:val="Textkrper"/>
              <w:jc w:val="left"/>
              <w:rPr>
                <w:lang w:eastAsia="de-DE"/>
              </w:rPr>
              <w:pPrChange w:id="150" w:author="Dennis Hohmann" w:date="2012-04-15T01:03:00Z">
                <w:pPr>
                  <w:pStyle w:val="Textkrper"/>
                  <w:jc w:val="left"/>
                </w:pPr>
              </w:pPrChange>
            </w:pPr>
            <w:ins w:id="151" w:author="Dennis Hohmann" w:date="2012-04-15T01:12:00Z">
              <w:r w:rsidRPr="00FB133F">
                <w:rPr>
                  <w:lang w:eastAsia="de-DE"/>
                </w:rPr>
                <w:t>Direct Current</w:t>
              </w:r>
            </w:ins>
          </w:p>
        </w:tc>
        <w:tc>
          <w:tcPr>
            <w:tcW w:w="4111" w:type="dxa"/>
            <w:shd w:val="clear" w:color="auto" w:fill="auto"/>
            <w:noWrap/>
            <w:tcPrChange w:id="152" w:author="Dennis Hohmann" w:date="2012-04-15T01:12:00Z">
              <w:tcPr>
                <w:tcW w:w="3969" w:type="dxa"/>
                <w:shd w:val="clear" w:color="auto" w:fill="auto"/>
                <w:noWrap/>
              </w:tcPr>
            </w:tcPrChange>
          </w:tcPr>
          <w:p w14:paraId="617425C0" w14:textId="7A3F0DED" w:rsidR="00F175F1" w:rsidRPr="00FB133F" w:rsidRDefault="00F175F1" w:rsidP="00A658D7">
            <w:pPr>
              <w:pStyle w:val="Textkrper"/>
              <w:jc w:val="left"/>
              <w:rPr>
                <w:lang w:eastAsia="de-DE"/>
              </w:rPr>
              <w:pPrChange w:id="153" w:author="Dennis Hohmann" w:date="2012-04-15T01:03:00Z">
                <w:pPr>
                  <w:pStyle w:val="Textkrper"/>
                  <w:jc w:val="left"/>
                </w:pPr>
              </w:pPrChange>
            </w:pPr>
            <w:ins w:id="154" w:author="Dennis Hohmann" w:date="2012-04-15T01:12:00Z">
              <w:r w:rsidRPr="00FB133F">
                <w:rPr>
                  <w:lang w:eastAsia="de-DE"/>
                </w:rPr>
                <w:t>Gleichstrom</w:t>
              </w:r>
            </w:ins>
          </w:p>
        </w:tc>
      </w:tr>
      <w:tr w:rsidR="00F175F1" w:rsidRPr="00FB133F" w14:paraId="55E252ED" w14:textId="77777777" w:rsidTr="00F175F1">
        <w:trPr>
          <w:trHeight w:val="300"/>
          <w:trPrChange w:id="155" w:author="Dennis Hohmann" w:date="2012-04-15T01:12:00Z">
            <w:trPr>
              <w:trHeight w:val="300"/>
            </w:trPr>
          </w:trPrChange>
        </w:trPr>
        <w:tc>
          <w:tcPr>
            <w:tcW w:w="1433" w:type="dxa"/>
            <w:shd w:val="clear" w:color="auto" w:fill="auto"/>
            <w:noWrap/>
            <w:tcPrChange w:id="156" w:author="Dennis Hohmann" w:date="2012-04-15T01:12:00Z">
              <w:tcPr>
                <w:tcW w:w="1433" w:type="dxa"/>
                <w:shd w:val="clear" w:color="auto" w:fill="auto"/>
                <w:noWrap/>
              </w:tcPr>
            </w:tcPrChange>
          </w:tcPr>
          <w:p w14:paraId="08803E73" w14:textId="60063432" w:rsidR="00F175F1" w:rsidRPr="00FB133F" w:rsidRDefault="00F175F1" w:rsidP="00A658D7">
            <w:pPr>
              <w:pStyle w:val="Textkrper"/>
              <w:jc w:val="left"/>
              <w:rPr>
                <w:lang w:eastAsia="de-DE"/>
              </w:rPr>
              <w:pPrChange w:id="157" w:author="Dennis Hohmann" w:date="2012-04-15T01:03:00Z">
                <w:pPr/>
              </w:pPrChange>
            </w:pPr>
            <w:ins w:id="158" w:author="Dennis Hohmann" w:date="2012-04-15T01:12:00Z">
              <w:r w:rsidRPr="00FB133F">
                <w:rPr>
                  <w:lang w:eastAsia="de-DE"/>
                </w:rPr>
                <w:t>DIL</w:t>
              </w:r>
            </w:ins>
            <w:del w:id="159" w:author="Dennis Hohmann" w:date="2012-04-15T01:12:00Z">
              <w:r w:rsidRPr="00FB133F" w:rsidDel="00F175F1">
                <w:rPr>
                  <w:lang w:eastAsia="de-DE"/>
                </w:rPr>
                <w:delText>CAD</w:delText>
              </w:r>
            </w:del>
          </w:p>
        </w:tc>
        <w:tc>
          <w:tcPr>
            <w:tcW w:w="4394" w:type="dxa"/>
            <w:shd w:val="clear" w:color="auto" w:fill="auto"/>
            <w:noWrap/>
            <w:tcPrChange w:id="160" w:author="Dennis Hohmann" w:date="2012-04-15T01:12:00Z">
              <w:tcPr>
                <w:tcW w:w="4394" w:type="dxa"/>
                <w:shd w:val="clear" w:color="auto" w:fill="auto"/>
                <w:noWrap/>
              </w:tcPr>
            </w:tcPrChange>
          </w:tcPr>
          <w:p w14:paraId="3AE875EE" w14:textId="690D4465" w:rsidR="00F175F1" w:rsidRPr="00FB133F" w:rsidRDefault="00F175F1" w:rsidP="00A658D7">
            <w:pPr>
              <w:pStyle w:val="Textkrper"/>
              <w:jc w:val="left"/>
              <w:rPr>
                <w:lang w:eastAsia="de-DE"/>
              </w:rPr>
              <w:pPrChange w:id="161" w:author="Dennis Hohmann" w:date="2012-04-15T01:03:00Z">
                <w:pPr>
                  <w:pStyle w:val="Textkrper"/>
                  <w:jc w:val="left"/>
                </w:pPr>
              </w:pPrChange>
            </w:pPr>
            <w:ins w:id="162" w:author="Dennis Hohmann" w:date="2012-04-15T01:12:00Z">
              <w:r w:rsidRPr="00FB133F">
                <w:rPr>
                  <w:lang w:eastAsia="de-DE"/>
                </w:rPr>
                <w:t>Double In Line</w:t>
              </w:r>
            </w:ins>
            <w:del w:id="163" w:author="Dennis Hohmann" w:date="2012-04-15T01:12:00Z">
              <w:r w:rsidRPr="00FB133F" w:rsidDel="00F175F1">
                <w:rPr>
                  <w:lang w:eastAsia="de-DE"/>
                </w:rPr>
                <w:delText xml:space="preserve">Computer Aided Design </w:delText>
              </w:r>
            </w:del>
          </w:p>
        </w:tc>
        <w:tc>
          <w:tcPr>
            <w:tcW w:w="4111" w:type="dxa"/>
            <w:shd w:val="clear" w:color="auto" w:fill="auto"/>
            <w:noWrap/>
            <w:tcPrChange w:id="164" w:author="Dennis Hohmann" w:date="2012-04-15T01:12:00Z">
              <w:tcPr>
                <w:tcW w:w="3969" w:type="dxa"/>
                <w:shd w:val="clear" w:color="auto" w:fill="auto"/>
                <w:noWrap/>
              </w:tcPr>
            </w:tcPrChange>
          </w:tcPr>
          <w:p w14:paraId="0300EF20" w14:textId="3D05B58D" w:rsidR="00F175F1" w:rsidRPr="00FB133F" w:rsidRDefault="00F175F1" w:rsidP="00A658D7">
            <w:pPr>
              <w:pStyle w:val="Textkrper"/>
              <w:jc w:val="left"/>
              <w:rPr>
                <w:lang w:eastAsia="de-DE"/>
              </w:rPr>
              <w:pPrChange w:id="165" w:author="Dennis Hohmann" w:date="2012-04-15T01:03:00Z">
                <w:pPr>
                  <w:pStyle w:val="Textkrper"/>
                  <w:jc w:val="left"/>
                </w:pPr>
              </w:pPrChange>
            </w:pPr>
            <w:ins w:id="166" w:author="Dennis Hohmann" w:date="2012-04-15T01:12:00Z">
              <w:r w:rsidRPr="00FB133F">
                <w:rPr>
                  <w:lang w:eastAsia="de-DE"/>
                </w:rPr>
                <w:t>Bauform des Controllers</w:t>
              </w:r>
            </w:ins>
            <w:del w:id="167" w:author="Dennis Hohmann" w:date="2012-04-15T01:12:00Z">
              <w:r w:rsidRPr="00FB133F" w:rsidDel="00F175F1">
                <w:rPr>
                  <w:lang w:eastAsia="de-DE"/>
                </w:rPr>
                <w:delText>Computergestützte Konstruktion</w:delText>
              </w:r>
            </w:del>
          </w:p>
        </w:tc>
      </w:tr>
      <w:tr w:rsidR="00F175F1" w:rsidRPr="00FB133F" w14:paraId="14BC096B" w14:textId="77777777" w:rsidTr="00F175F1">
        <w:trPr>
          <w:trHeight w:val="300"/>
          <w:trPrChange w:id="168" w:author="Dennis Hohmann" w:date="2012-04-15T01:12:00Z">
            <w:trPr>
              <w:trHeight w:val="300"/>
            </w:trPr>
          </w:trPrChange>
        </w:trPr>
        <w:tc>
          <w:tcPr>
            <w:tcW w:w="1433" w:type="dxa"/>
            <w:shd w:val="clear" w:color="auto" w:fill="auto"/>
            <w:noWrap/>
            <w:tcPrChange w:id="169" w:author="Dennis Hohmann" w:date="2012-04-15T01:12:00Z">
              <w:tcPr>
                <w:tcW w:w="1433" w:type="dxa"/>
                <w:shd w:val="clear" w:color="auto" w:fill="auto"/>
                <w:noWrap/>
              </w:tcPr>
            </w:tcPrChange>
          </w:tcPr>
          <w:p w14:paraId="66941FB2" w14:textId="1F12BA6A" w:rsidR="00F175F1" w:rsidRPr="00FB133F" w:rsidRDefault="00F175F1" w:rsidP="00A658D7">
            <w:pPr>
              <w:pStyle w:val="Textkrper"/>
              <w:jc w:val="left"/>
              <w:rPr>
                <w:lang w:eastAsia="de-DE"/>
              </w:rPr>
              <w:pPrChange w:id="170" w:author="Dennis Hohmann" w:date="2012-04-15T01:03:00Z">
                <w:pPr/>
              </w:pPrChange>
            </w:pPr>
            <w:ins w:id="171" w:author="Dennis Hohmann" w:date="2012-04-15T01:12:00Z">
              <w:r>
                <w:rPr>
                  <w:lang w:eastAsia="de-DE"/>
                </w:rPr>
                <w:t>DRAM</w:t>
              </w:r>
            </w:ins>
            <w:del w:id="172" w:author="Dennis Hohmann" w:date="2012-04-15T01:12:00Z">
              <w:r w:rsidRPr="00FB133F" w:rsidDel="00F175F1">
                <w:rPr>
                  <w:lang w:eastAsia="de-DE"/>
                </w:rPr>
                <w:delText>CNC</w:delText>
              </w:r>
            </w:del>
          </w:p>
        </w:tc>
        <w:tc>
          <w:tcPr>
            <w:tcW w:w="4394" w:type="dxa"/>
            <w:shd w:val="clear" w:color="auto" w:fill="auto"/>
            <w:noWrap/>
            <w:tcPrChange w:id="173" w:author="Dennis Hohmann" w:date="2012-04-15T01:12:00Z">
              <w:tcPr>
                <w:tcW w:w="4394" w:type="dxa"/>
                <w:shd w:val="clear" w:color="auto" w:fill="auto"/>
                <w:noWrap/>
              </w:tcPr>
            </w:tcPrChange>
          </w:tcPr>
          <w:p w14:paraId="5B90D916" w14:textId="2C864655" w:rsidR="00F175F1" w:rsidRPr="00FB133F" w:rsidRDefault="00F175F1" w:rsidP="00A658D7">
            <w:pPr>
              <w:pStyle w:val="Textkrper"/>
              <w:jc w:val="left"/>
              <w:rPr>
                <w:lang w:eastAsia="de-DE"/>
              </w:rPr>
              <w:pPrChange w:id="174" w:author="Dennis Hohmann" w:date="2012-04-15T01:03:00Z">
                <w:pPr>
                  <w:pStyle w:val="Textkrper"/>
                  <w:jc w:val="left"/>
                </w:pPr>
              </w:pPrChange>
            </w:pPr>
            <w:ins w:id="175" w:author="Dennis Hohmann" w:date="2012-04-15T01:12:00Z">
              <w:r>
                <w:rPr>
                  <w:lang w:eastAsia="de-DE"/>
                </w:rPr>
                <w:t xml:space="preserve">Dynamic </w:t>
              </w:r>
              <w:r w:rsidRPr="00FB133F">
                <w:rPr>
                  <w:lang w:eastAsia="de-DE"/>
                </w:rPr>
                <w:t>Radom-Access Memory</w:t>
              </w:r>
            </w:ins>
            <w:del w:id="176" w:author="Dennis Hohmann" w:date="2012-04-15T01:12:00Z">
              <w:r w:rsidRPr="00FB133F" w:rsidDel="00F175F1">
                <w:rPr>
                  <w:lang w:eastAsia="de-DE"/>
                </w:rPr>
                <w:delText>Computer</w:delText>
              </w:r>
              <w:r w:rsidDel="00F175F1">
                <w:rPr>
                  <w:lang w:eastAsia="de-DE"/>
                </w:rPr>
                <w:delText>ized</w:delText>
              </w:r>
              <w:r w:rsidRPr="00FB133F" w:rsidDel="00F175F1">
                <w:rPr>
                  <w:lang w:eastAsia="de-DE"/>
                </w:rPr>
                <w:delText xml:space="preserve"> Numerical Control</w:delText>
              </w:r>
            </w:del>
          </w:p>
        </w:tc>
        <w:tc>
          <w:tcPr>
            <w:tcW w:w="4111" w:type="dxa"/>
            <w:shd w:val="clear" w:color="auto" w:fill="auto"/>
            <w:noWrap/>
            <w:tcPrChange w:id="177" w:author="Dennis Hohmann" w:date="2012-04-15T01:12:00Z">
              <w:tcPr>
                <w:tcW w:w="3969" w:type="dxa"/>
                <w:shd w:val="clear" w:color="auto" w:fill="auto"/>
                <w:noWrap/>
              </w:tcPr>
            </w:tcPrChange>
          </w:tcPr>
          <w:p w14:paraId="5EE510A2" w14:textId="3644EBD8" w:rsidR="00F175F1" w:rsidRPr="00FB133F" w:rsidRDefault="00F175F1" w:rsidP="00A658D7">
            <w:pPr>
              <w:pStyle w:val="Textkrper"/>
              <w:jc w:val="left"/>
              <w:rPr>
                <w:lang w:eastAsia="de-DE"/>
              </w:rPr>
              <w:pPrChange w:id="178" w:author="Dennis Hohmann" w:date="2012-04-15T01:03:00Z">
                <w:pPr>
                  <w:pStyle w:val="Textkrper"/>
                  <w:jc w:val="left"/>
                </w:pPr>
              </w:pPrChange>
            </w:pPr>
            <w:ins w:id="179" w:author="Dennis Hohmann" w:date="2012-04-15T01:12:00Z">
              <w:r>
                <w:rPr>
                  <w:lang w:eastAsia="de-DE"/>
                </w:rPr>
                <w:t>flüchtiger, wiederbeschreibbarer Speicher</w:t>
              </w:r>
            </w:ins>
            <w:del w:id="180" w:author="Dennis Hohmann" w:date="2012-04-15T01:12:00Z">
              <w:r w:rsidRPr="00FB133F" w:rsidDel="00F175F1">
                <w:rPr>
                  <w:lang w:eastAsia="de-DE"/>
                </w:rPr>
                <w:delText>Computergestützte Steuerung</w:delText>
              </w:r>
            </w:del>
          </w:p>
        </w:tc>
      </w:tr>
      <w:tr w:rsidR="00F175F1" w:rsidRPr="00FB133F" w14:paraId="3D90A5F9" w14:textId="77777777" w:rsidTr="00F175F1">
        <w:trPr>
          <w:trHeight w:val="300"/>
          <w:trPrChange w:id="181" w:author="Dennis Hohmann" w:date="2012-04-15T01:12:00Z">
            <w:trPr>
              <w:trHeight w:val="300"/>
            </w:trPr>
          </w:trPrChange>
        </w:trPr>
        <w:tc>
          <w:tcPr>
            <w:tcW w:w="1433" w:type="dxa"/>
            <w:shd w:val="clear" w:color="auto" w:fill="auto"/>
            <w:noWrap/>
            <w:tcPrChange w:id="182" w:author="Dennis Hohmann" w:date="2012-04-15T01:12:00Z">
              <w:tcPr>
                <w:tcW w:w="1433" w:type="dxa"/>
                <w:shd w:val="clear" w:color="auto" w:fill="auto"/>
                <w:noWrap/>
              </w:tcPr>
            </w:tcPrChange>
          </w:tcPr>
          <w:p w14:paraId="0CC21D4C" w14:textId="0D188375" w:rsidR="00F175F1" w:rsidRPr="00FB133F" w:rsidRDefault="00F175F1" w:rsidP="00A658D7">
            <w:pPr>
              <w:pStyle w:val="Textkrper"/>
              <w:jc w:val="left"/>
              <w:rPr>
                <w:lang w:eastAsia="de-DE"/>
              </w:rPr>
              <w:pPrChange w:id="183" w:author="Dennis Hohmann" w:date="2012-04-15T01:03:00Z">
                <w:pPr/>
              </w:pPrChange>
            </w:pPr>
            <w:ins w:id="184" w:author="Dennis Hohmann" w:date="2012-04-15T01:12:00Z">
              <w:r w:rsidRPr="00FB133F">
                <w:rPr>
                  <w:lang w:eastAsia="de-DE"/>
                </w:rPr>
                <w:t>EEPROM</w:t>
              </w:r>
            </w:ins>
            <w:del w:id="185" w:author="Dennis Hohmann" w:date="2012-04-15T01:12:00Z">
              <w:r w:rsidRPr="00FB133F" w:rsidDel="00F175F1">
                <w:rPr>
                  <w:lang w:eastAsia="de-DE"/>
                </w:rPr>
                <w:delText>DC</w:delText>
              </w:r>
            </w:del>
          </w:p>
        </w:tc>
        <w:tc>
          <w:tcPr>
            <w:tcW w:w="4394" w:type="dxa"/>
            <w:shd w:val="clear" w:color="auto" w:fill="auto"/>
            <w:noWrap/>
            <w:tcPrChange w:id="186" w:author="Dennis Hohmann" w:date="2012-04-15T01:12:00Z">
              <w:tcPr>
                <w:tcW w:w="4394" w:type="dxa"/>
                <w:shd w:val="clear" w:color="auto" w:fill="auto"/>
                <w:noWrap/>
              </w:tcPr>
            </w:tcPrChange>
          </w:tcPr>
          <w:p w14:paraId="0DEAB4C5" w14:textId="0077C5A6" w:rsidR="00F175F1" w:rsidRPr="00FB133F" w:rsidRDefault="00F175F1" w:rsidP="00A658D7">
            <w:pPr>
              <w:pStyle w:val="Textkrper"/>
              <w:jc w:val="left"/>
              <w:rPr>
                <w:lang w:eastAsia="de-DE"/>
              </w:rPr>
              <w:pPrChange w:id="187" w:author="Dennis Hohmann" w:date="2012-04-15T01:03:00Z">
                <w:pPr>
                  <w:pStyle w:val="Textkrper"/>
                  <w:jc w:val="left"/>
                </w:pPr>
              </w:pPrChange>
            </w:pPr>
            <w:ins w:id="188" w:author="Dennis Hohmann" w:date="2012-04-15T01:12:00Z">
              <w:r w:rsidRPr="00FB133F">
                <w:rPr>
                  <w:lang w:eastAsia="de-DE"/>
                </w:rPr>
                <w:t>Electr. Erasable Programmable ROM</w:t>
              </w:r>
            </w:ins>
            <w:del w:id="189" w:author="Dennis Hohmann" w:date="2012-04-15T01:12:00Z">
              <w:r w:rsidRPr="00FB133F" w:rsidDel="00F175F1">
                <w:rPr>
                  <w:lang w:eastAsia="de-DE"/>
                </w:rPr>
                <w:delText>Direct Current</w:delText>
              </w:r>
            </w:del>
          </w:p>
        </w:tc>
        <w:tc>
          <w:tcPr>
            <w:tcW w:w="4111" w:type="dxa"/>
            <w:shd w:val="clear" w:color="auto" w:fill="auto"/>
            <w:noWrap/>
            <w:tcPrChange w:id="190" w:author="Dennis Hohmann" w:date="2012-04-15T01:12:00Z">
              <w:tcPr>
                <w:tcW w:w="3969" w:type="dxa"/>
                <w:shd w:val="clear" w:color="auto" w:fill="auto"/>
                <w:noWrap/>
              </w:tcPr>
            </w:tcPrChange>
          </w:tcPr>
          <w:p w14:paraId="002599F9" w14:textId="0DE60FE1" w:rsidR="00F175F1" w:rsidRPr="00FB133F" w:rsidRDefault="00F175F1" w:rsidP="00A658D7">
            <w:pPr>
              <w:pStyle w:val="Textkrper"/>
              <w:jc w:val="left"/>
              <w:rPr>
                <w:lang w:eastAsia="de-DE"/>
              </w:rPr>
              <w:pPrChange w:id="191" w:author="Dennis Hohmann" w:date="2012-04-15T01:03:00Z">
                <w:pPr>
                  <w:pStyle w:val="Textkrper"/>
                  <w:jc w:val="left"/>
                </w:pPr>
              </w:pPrChange>
            </w:pPr>
            <w:ins w:id="192" w:author="Dennis Hohmann" w:date="2012-04-15T01:12:00Z">
              <w:r>
                <w:rPr>
                  <w:lang w:eastAsia="de-DE"/>
                </w:rPr>
                <w:t>elekt. löschbarer Nur-Lese-Speicher</w:t>
              </w:r>
            </w:ins>
            <w:del w:id="193" w:author="Dennis Hohmann" w:date="2012-04-15T01:12:00Z">
              <w:r w:rsidRPr="00FB133F" w:rsidDel="00F175F1">
                <w:rPr>
                  <w:lang w:eastAsia="de-DE"/>
                </w:rPr>
                <w:delText>Gleichstrom</w:delText>
              </w:r>
            </w:del>
          </w:p>
        </w:tc>
      </w:tr>
      <w:tr w:rsidR="00F175F1" w:rsidRPr="00FB133F" w14:paraId="446DFFE7" w14:textId="77777777" w:rsidTr="00F175F1">
        <w:trPr>
          <w:trHeight w:val="300"/>
          <w:trPrChange w:id="194" w:author="Dennis Hohmann" w:date="2012-04-15T01:12:00Z">
            <w:trPr>
              <w:trHeight w:val="300"/>
            </w:trPr>
          </w:trPrChange>
        </w:trPr>
        <w:tc>
          <w:tcPr>
            <w:tcW w:w="1433" w:type="dxa"/>
            <w:shd w:val="clear" w:color="auto" w:fill="auto"/>
            <w:noWrap/>
            <w:tcPrChange w:id="195" w:author="Dennis Hohmann" w:date="2012-04-15T01:12:00Z">
              <w:tcPr>
                <w:tcW w:w="1433" w:type="dxa"/>
                <w:shd w:val="clear" w:color="auto" w:fill="auto"/>
                <w:noWrap/>
              </w:tcPr>
            </w:tcPrChange>
          </w:tcPr>
          <w:p w14:paraId="713C03FE" w14:textId="4DFBE269" w:rsidR="00F175F1" w:rsidRPr="00FB133F" w:rsidRDefault="00F175F1" w:rsidP="00A658D7">
            <w:pPr>
              <w:pStyle w:val="Textkrper"/>
              <w:jc w:val="left"/>
              <w:rPr>
                <w:lang w:eastAsia="de-DE"/>
              </w:rPr>
              <w:pPrChange w:id="196" w:author="Dennis Hohmann" w:date="2012-04-15T01:03:00Z">
                <w:pPr/>
              </w:pPrChange>
            </w:pPr>
            <w:ins w:id="197" w:author="Dennis Hohmann" w:date="2012-04-15T01:12:00Z">
              <w:r w:rsidRPr="00FB133F">
                <w:rPr>
                  <w:lang w:eastAsia="de-DE"/>
                </w:rPr>
                <w:t>FLASH</w:t>
              </w:r>
            </w:ins>
            <w:del w:id="198" w:author="Dennis Hohmann" w:date="2012-04-15T01:12:00Z">
              <w:r w:rsidRPr="00FB133F" w:rsidDel="00F175F1">
                <w:rPr>
                  <w:lang w:eastAsia="de-DE"/>
                </w:rPr>
                <w:delText>DIL</w:delText>
              </w:r>
            </w:del>
          </w:p>
        </w:tc>
        <w:tc>
          <w:tcPr>
            <w:tcW w:w="4394" w:type="dxa"/>
            <w:shd w:val="clear" w:color="auto" w:fill="auto"/>
            <w:noWrap/>
            <w:tcPrChange w:id="199" w:author="Dennis Hohmann" w:date="2012-04-15T01:12:00Z">
              <w:tcPr>
                <w:tcW w:w="4394" w:type="dxa"/>
                <w:shd w:val="clear" w:color="auto" w:fill="auto"/>
                <w:noWrap/>
              </w:tcPr>
            </w:tcPrChange>
          </w:tcPr>
          <w:p w14:paraId="26721AE4" w14:textId="5329B9E9" w:rsidR="00F175F1" w:rsidRPr="00FB133F" w:rsidRDefault="00F175F1" w:rsidP="00A658D7">
            <w:pPr>
              <w:pStyle w:val="Textkrper"/>
              <w:jc w:val="left"/>
              <w:rPr>
                <w:lang w:eastAsia="de-DE"/>
              </w:rPr>
              <w:pPrChange w:id="200" w:author="Dennis Hohmann" w:date="2012-04-15T01:03:00Z">
                <w:pPr>
                  <w:pStyle w:val="Textkrper"/>
                  <w:jc w:val="left"/>
                </w:pPr>
              </w:pPrChange>
            </w:pPr>
            <w:ins w:id="201" w:author="Dennis Hohmann" w:date="2012-04-15T01:12:00Z">
              <w:r w:rsidRPr="00FB133F">
                <w:rPr>
                  <w:lang w:eastAsia="de-DE"/>
                </w:rPr>
                <w:t>Nicht-flüchtiger Speicher</w:t>
              </w:r>
            </w:ins>
            <w:del w:id="202" w:author="Dennis Hohmann" w:date="2012-04-15T01:12:00Z">
              <w:r w:rsidRPr="00FB133F" w:rsidDel="00F175F1">
                <w:rPr>
                  <w:lang w:eastAsia="de-DE"/>
                </w:rPr>
                <w:delText>Double In Line</w:delText>
              </w:r>
            </w:del>
          </w:p>
        </w:tc>
        <w:tc>
          <w:tcPr>
            <w:tcW w:w="4111" w:type="dxa"/>
            <w:shd w:val="clear" w:color="auto" w:fill="auto"/>
            <w:noWrap/>
            <w:tcPrChange w:id="203" w:author="Dennis Hohmann" w:date="2012-04-15T01:12:00Z">
              <w:tcPr>
                <w:tcW w:w="3969" w:type="dxa"/>
                <w:shd w:val="clear" w:color="auto" w:fill="auto"/>
                <w:noWrap/>
              </w:tcPr>
            </w:tcPrChange>
          </w:tcPr>
          <w:p w14:paraId="027E5ACC" w14:textId="02CE070D" w:rsidR="00F175F1" w:rsidRPr="00FB133F" w:rsidRDefault="00F175F1" w:rsidP="00A658D7">
            <w:pPr>
              <w:pStyle w:val="Textkrper"/>
              <w:jc w:val="left"/>
              <w:rPr>
                <w:lang w:eastAsia="de-DE"/>
              </w:rPr>
              <w:pPrChange w:id="204" w:author="Dennis Hohmann" w:date="2012-04-15T01:03:00Z">
                <w:pPr>
                  <w:pStyle w:val="Textkrper"/>
                  <w:jc w:val="left"/>
                </w:pPr>
              </w:pPrChange>
            </w:pPr>
            <w:ins w:id="205" w:author="Dennis Hohmann" w:date="2012-04-15T01:12:00Z">
              <w:r w:rsidRPr="00FB133F">
                <w:rPr>
                  <w:lang w:eastAsia="de-DE"/>
                </w:rPr>
                <w:t>Programmspeicher</w:t>
              </w:r>
            </w:ins>
            <w:del w:id="206" w:author="Dennis Hohmann" w:date="2012-04-15T01:12:00Z">
              <w:r w:rsidRPr="00FB133F" w:rsidDel="00F175F1">
                <w:rPr>
                  <w:lang w:eastAsia="de-DE"/>
                </w:rPr>
                <w:delText>Bauform des Controllers</w:delText>
              </w:r>
            </w:del>
          </w:p>
        </w:tc>
      </w:tr>
      <w:tr w:rsidR="00F175F1" w:rsidRPr="00FB133F" w14:paraId="28A7288D" w14:textId="77777777" w:rsidTr="00F175F1">
        <w:trPr>
          <w:trHeight w:val="300"/>
          <w:trPrChange w:id="207" w:author="Dennis Hohmann" w:date="2012-04-15T01:12:00Z">
            <w:trPr>
              <w:trHeight w:val="300"/>
            </w:trPr>
          </w:trPrChange>
        </w:trPr>
        <w:tc>
          <w:tcPr>
            <w:tcW w:w="1433" w:type="dxa"/>
            <w:shd w:val="clear" w:color="auto" w:fill="auto"/>
            <w:noWrap/>
            <w:tcPrChange w:id="208" w:author="Dennis Hohmann" w:date="2012-04-15T01:12:00Z">
              <w:tcPr>
                <w:tcW w:w="1433" w:type="dxa"/>
                <w:shd w:val="clear" w:color="auto" w:fill="auto"/>
                <w:noWrap/>
              </w:tcPr>
            </w:tcPrChange>
          </w:tcPr>
          <w:p w14:paraId="4AFF18D0" w14:textId="34F12450" w:rsidR="00F175F1" w:rsidRPr="00FB133F" w:rsidRDefault="00F175F1" w:rsidP="00A658D7">
            <w:pPr>
              <w:pStyle w:val="Textkrper"/>
              <w:jc w:val="left"/>
              <w:rPr>
                <w:lang w:eastAsia="de-DE"/>
              </w:rPr>
              <w:pPrChange w:id="209" w:author="Dennis Hohmann" w:date="2012-04-15T01:03:00Z">
                <w:pPr/>
              </w:pPrChange>
            </w:pPr>
            <w:ins w:id="210" w:author="Dennis Hohmann" w:date="2012-04-15T01:12:00Z">
              <w:r>
                <w:rPr>
                  <w:lang w:eastAsia="de-DE"/>
                </w:rPr>
                <w:t>g</w:t>
              </w:r>
              <w:r w:rsidRPr="00FB133F">
                <w:rPr>
                  <w:lang w:eastAsia="de-DE"/>
                </w:rPr>
                <w:t>Code</w:t>
              </w:r>
            </w:ins>
            <w:del w:id="211" w:author="Dennis Hohmann" w:date="2012-04-15T01:12:00Z">
              <w:r w:rsidDel="00F175F1">
                <w:rPr>
                  <w:lang w:eastAsia="de-DE"/>
                </w:rPr>
                <w:delText>DRAM</w:delText>
              </w:r>
            </w:del>
          </w:p>
        </w:tc>
        <w:tc>
          <w:tcPr>
            <w:tcW w:w="4394" w:type="dxa"/>
            <w:shd w:val="clear" w:color="auto" w:fill="auto"/>
            <w:noWrap/>
            <w:tcPrChange w:id="212" w:author="Dennis Hohmann" w:date="2012-04-15T01:12:00Z">
              <w:tcPr>
                <w:tcW w:w="4394" w:type="dxa"/>
                <w:shd w:val="clear" w:color="auto" w:fill="auto"/>
                <w:noWrap/>
              </w:tcPr>
            </w:tcPrChange>
          </w:tcPr>
          <w:p w14:paraId="3767B084" w14:textId="7A5DDB1E" w:rsidR="00F175F1" w:rsidRPr="00FB133F" w:rsidRDefault="00F175F1" w:rsidP="00A658D7">
            <w:pPr>
              <w:pStyle w:val="Textkrper"/>
              <w:jc w:val="left"/>
              <w:rPr>
                <w:lang w:eastAsia="de-DE"/>
              </w:rPr>
              <w:pPrChange w:id="213" w:author="Dennis Hohmann" w:date="2012-04-15T01:03:00Z">
                <w:pPr>
                  <w:pStyle w:val="Textkrper"/>
                  <w:jc w:val="left"/>
                </w:pPr>
              </w:pPrChange>
            </w:pPr>
            <w:del w:id="214" w:author="Dennis Hohmann" w:date="2012-04-15T01:12:00Z">
              <w:r w:rsidDel="00F175F1">
                <w:rPr>
                  <w:lang w:eastAsia="de-DE"/>
                </w:rPr>
                <w:delText xml:space="preserve">Dynamic </w:delText>
              </w:r>
              <w:r w:rsidRPr="00FB133F" w:rsidDel="00F175F1">
                <w:rPr>
                  <w:lang w:eastAsia="de-DE"/>
                </w:rPr>
                <w:delText>Radom-Access Memory</w:delText>
              </w:r>
            </w:del>
          </w:p>
        </w:tc>
        <w:tc>
          <w:tcPr>
            <w:tcW w:w="4111" w:type="dxa"/>
            <w:shd w:val="clear" w:color="auto" w:fill="auto"/>
            <w:noWrap/>
            <w:tcPrChange w:id="215" w:author="Dennis Hohmann" w:date="2012-04-15T01:12:00Z">
              <w:tcPr>
                <w:tcW w:w="3969" w:type="dxa"/>
                <w:shd w:val="clear" w:color="auto" w:fill="auto"/>
                <w:noWrap/>
              </w:tcPr>
            </w:tcPrChange>
          </w:tcPr>
          <w:p w14:paraId="1FEB8056" w14:textId="220AD973" w:rsidR="00F175F1" w:rsidRPr="00FB133F" w:rsidRDefault="00F175F1" w:rsidP="00A658D7">
            <w:pPr>
              <w:pStyle w:val="Textkrper"/>
              <w:jc w:val="left"/>
              <w:rPr>
                <w:lang w:eastAsia="de-DE"/>
              </w:rPr>
              <w:pPrChange w:id="216" w:author="Dennis Hohmann" w:date="2012-04-15T01:03:00Z">
                <w:pPr>
                  <w:pStyle w:val="Textkrper"/>
                  <w:jc w:val="left"/>
                </w:pPr>
              </w:pPrChange>
            </w:pPr>
            <w:ins w:id="217" w:author="Dennis Hohmann" w:date="2012-04-15T01:12:00Z">
              <w:r>
                <w:rPr>
                  <w:lang w:eastAsia="de-DE"/>
                </w:rPr>
                <w:t>Programmiersprache</w:t>
              </w:r>
            </w:ins>
          </w:p>
        </w:tc>
      </w:tr>
      <w:tr w:rsidR="00F175F1" w:rsidRPr="00FB133F" w14:paraId="276A1CBD" w14:textId="77777777" w:rsidTr="00F175F1">
        <w:trPr>
          <w:trHeight w:val="300"/>
          <w:trPrChange w:id="218" w:author="Dennis Hohmann" w:date="2012-04-15T01:12:00Z">
            <w:trPr>
              <w:trHeight w:val="300"/>
            </w:trPr>
          </w:trPrChange>
        </w:trPr>
        <w:tc>
          <w:tcPr>
            <w:tcW w:w="1433" w:type="dxa"/>
            <w:shd w:val="clear" w:color="auto" w:fill="auto"/>
            <w:noWrap/>
            <w:tcPrChange w:id="219" w:author="Dennis Hohmann" w:date="2012-04-15T01:12:00Z">
              <w:tcPr>
                <w:tcW w:w="1433" w:type="dxa"/>
                <w:shd w:val="clear" w:color="auto" w:fill="auto"/>
                <w:noWrap/>
              </w:tcPr>
            </w:tcPrChange>
          </w:tcPr>
          <w:p w14:paraId="2FCB83BD" w14:textId="1544C6BB" w:rsidR="00F175F1" w:rsidRPr="00FB133F" w:rsidRDefault="00F175F1" w:rsidP="00A658D7">
            <w:pPr>
              <w:pStyle w:val="Textkrper"/>
              <w:jc w:val="left"/>
              <w:rPr>
                <w:lang w:eastAsia="de-DE"/>
              </w:rPr>
              <w:pPrChange w:id="220" w:author="Dennis Hohmann" w:date="2012-04-15T01:03:00Z">
                <w:pPr/>
              </w:pPrChange>
            </w:pPr>
            <w:ins w:id="221" w:author="Dennis Hohmann" w:date="2012-04-15T01:12:00Z">
              <w:r w:rsidRPr="00FB133F">
                <w:rPr>
                  <w:lang w:eastAsia="de-DE"/>
                </w:rPr>
                <w:t>Gerber</w:t>
              </w:r>
            </w:ins>
            <w:del w:id="222" w:author="Dennis Hohmann" w:date="2012-04-15T01:12:00Z">
              <w:r w:rsidRPr="00FB133F" w:rsidDel="00F175F1">
                <w:rPr>
                  <w:lang w:eastAsia="de-DE"/>
                </w:rPr>
                <w:delText>EEPROM</w:delText>
              </w:r>
            </w:del>
          </w:p>
        </w:tc>
        <w:tc>
          <w:tcPr>
            <w:tcW w:w="4394" w:type="dxa"/>
            <w:shd w:val="clear" w:color="auto" w:fill="auto"/>
            <w:noWrap/>
            <w:tcPrChange w:id="223" w:author="Dennis Hohmann" w:date="2012-04-15T01:12:00Z">
              <w:tcPr>
                <w:tcW w:w="4394" w:type="dxa"/>
                <w:shd w:val="clear" w:color="auto" w:fill="auto"/>
                <w:noWrap/>
              </w:tcPr>
            </w:tcPrChange>
          </w:tcPr>
          <w:p w14:paraId="2D89AD52" w14:textId="1A0B783E" w:rsidR="00F175F1" w:rsidRPr="00FB133F" w:rsidRDefault="00F175F1" w:rsidP="00A658D7">
            <w:pPr>
              <w:pStyle w:val="Textkrper"/>
              <w:jc w:val="left"/>
              <w:rPr>
                <w:lang w:eastAsia="de-DE"/>
              </w:rPr>
              <w:pPrChange w:id="224" w:author="Dennis Hohmann" w:date="2012-04-15T01:03:00Z">
                <w:pPr>
                  <w:pStyle w:val="Textkrper"/>
                  <w:jc w:val="left"/>
                </w:pPr>
              </w:pPrChange>
            </w:pPr>
            <w:del w:id="225" w:author="Dennis Hohmann" w:date="2012-04-15T01:12:00Z">
              <w:r w:rsidRPr="00FB133F" w:rsidDel="00F175F1">
                <w:rPr>
                  <w:lang w:eastAsia="de-DE"/>
                </w:rPr>
                <w:delText>Electr. Erasable Programmable ROM</w:delText>
              </w:r>
            </w:del>
          </w:p>
        </w:tc>
        <w:tc>
          <w:tcPr>
            <w:tcW w:w="4111" w:type="dxa"/>
            <w:shd w:val="clear" w:color="auto" w:fill="auto"/>
            <w:noWrap/>
            <w:tcPrChange w:id="226" w:author="Dennis Hohmann" w:date="2012-04-15T01:12:00Z">
              <w:tcPr>
                <w:tcW w:w="3969" w:type="dxa"/>
                <w:shd w:val="clear" w:color="auto" w:fill="auto"/>
                <w:noWrap/>
              </w:tcPr>
            </w:tcPrChange>
          </w:tcPr>
          <w:p w14:paraId="15CAFD75" w14:textId="0A889F05" w:rsidR="00F175F1" w:rsidRPr="00FB133F" w:rsidRDefault="00F175F1" w:rsidP="00A658D7">
            <w:pPr>
              <w:pStyle w:val="Textkrper"/>
              <w:jc w:val="left"/>
              <w:rPr>
                <w:lang w:eastAsia="de-DE"/>
              </w:rPr>
              <w:pPrChange w:id="227" w:author="Dennis Hohmann" w:date="2012-04-15T01:03:00Z">
                <w:pPr>
                  <w:pStyle w:val="Textkrper"/>
                  <w:jc w:val="left"/>
                </w:pPr>
              </w:pPrChange>
            </w:pPr>
            <w:ins w:id="228" w:author="Dennis Hohmann" w:date="2012-04-15T01:12:00Z">
              <w:r>
                <w:rPr>
                  <w:lang w:eastAsia="de-DE"/>
                </w:rPr>
                <w:t>Dateiformat</w:t>
              </w:r>
            </w:ins>
          </w:p>
        </w:tc>
      </w:tr>
      <w:tr w:rsidR="00F175F1" w:rsidRPr="00FB133F" w14:paraId="4EA0F207" w14:textId="77777777" w:rsidTr="00F175F1">
        <w:trPr>
          <w:trHeight w:val="300"/>
          <w:trPrChange w:id="229" w:author="Dennis Hohmann" w:date="2012-04-15T01:12:00Z">
            <w:trPr>
              <w:trHeight w:val="300"/>
            </w:trPr>
          </w:trPrChange>
        </w:trPr>
        <w:tc>
          <w:tcPr>
            <w:tcW w:w="1433" w:type="dxa"/>
            <w:shd w:val="clear" w:color="auto" w:fill="auto"/>
            <w:noWrap/>
            <w:tcPrChange w:id="230" w:author="Dennis Hohmann" w:date="2012-04-15T01:12:00Z">
              <w:tcPr>
                <w:tcW w:w="1433" w:type="dxa"/>
                <w:shd w:val="clear" w:color="auto" w:fill="auto"/>
                <w:noWrap/>
              </w:tcPr>
            </w:tcPrChange>
          </w:tcPr>
          <w:p w14:paraId="2CDD5115" w14:textId="3649474D" w:rsidR="00F175F1" w:rsidRPr="00FB133F" w:rsidRDefault="00F175F1" w:rsidP="00A658D7">
            <w:pPr>
              <w:pStyle w:val="Textkrper"/>
              <w:jc w:val="left"/>
              <w:rPr>
                <w:lang w:eastAsia="de-DE"/>
              </w:rPr>
              <w:pPrChange w:id="231" w:author="Dennis Hohmann" w:date="2012-04-15T01:03:00Z">
                <w:pPr/>
              </w:pPrChange>
            </w:pPr>
            <w:ins w:id="232" w:author="Dennis Hohmann" w:date="2012-04-15T01:12:00Z">
              <w:r w:rsidRPr="00FB133F">
                <w:rPr>
                  <w:lang w:eastAsia="de-DE"/>
                </w:rPr>
                <w:t>HMI</w:t>
              </w:r>
            </w:ins>
            <w:del w:id="233" w:author="Dennis Hohmann" w:date="2012-04-15T01:12:00Z">
              <w:r w:rsidRPr="00FB133F" w:rsidDel="00F175F1">
                <w:rPr>
                  <w:lang w:eastAsia="de-DE"/>
                </w:rPr>
                <w:delText>FLASH</w:delText>
              </w:r>
            </w:del>
          </w:p>
        </w:tc>
        <w:tc>
          <w:tcPr>
            <w:tcW w:w="4394" w:type="dxa"/>
            <w:shd w:val="clear" w:color="auto" w:fill="auto"/>
            <w:noWrap/>
            <w:tcPrChange w:id="234" w:author="Dennis Hohmann" w:date="2012-04-15T01:12:00Z">
              <w:tcPr>
                <w:tcW w:w="4394" w:type="dxa"/>
                <w:shd w:val="clear" w:color="auto" w:fill="auto"/>
                <w:noWrap/>
              </w:tcPr>
            </w:tcPrChange>
          </w:tcPr>
          <w:p w14:paraId="417C64FA" w14:textId="34412F90" w:rsidR="00F175F1" w:rsidRPr="00FB133F" w:rsidRDefault="00F175F1" w:rsidP="00A658D7">
            <w:pPr>
              <w:pStyle w:val="Textkrper"/>
              <w:jc w:val="left"/>
              <w:rPr>
                <w:lang w:eastAsia="de-DE"/>
              </w:rPr>
              <w:pPrChange w:id="235" w:author="Dennis Hohmann" w:date="2012-04-15T01:03:00Z">
                <w:pPr>
                  <w:pStyle w:val="Textkrper"/>
                  <w:jc w:val="left"/>
                </w:pPr>
              </w:pPrChange>
            </w:pPr>
            <w:ins w:id="236" w:author="Dennis Hohmann" w:date="2012-04-15T01:12:00Z">
              <w:r w:rsidRPr="00FB133F">
                <w:rPr>
                  <w:lang w:eastAsia="de-DE"/>
                </w:rPr>
                <w:t>Human Machine Interface</w:t>
              </w:r>
            </w:ins>
            <w:del w:id="237" w:author="Dennis Hohmann" w:date="2012-04-15T01:12:00Z">
              <w:r w:rsidRPr="00FB133F" w:rsidDel="00F175F1">
                <w:rPr>
                  <w:lang w:eastAsia="de-DE"/>
                </w:rPr>
                <w:delText>Nicht-flüchtiger Speicher</w:delText>
              </w:r>
            </w:del>
          </w:p>
        </w:tc>
        <w:tc>
          <w:tcPr>
            <w:tcW w:w="4111" w:type="dxa"/>
            <w:shd w:val="clear" w:color="auto" w:fill="auto"/>
            <w:noWrap/>
            <w:tcPrChange w:id="238" w:author="Dennis Hohmann" w:date="2012-04-15T01:12:00Z">
              <w:tcPr>
                <w:tcW w:w="3969" w:type="dxa"/>
                <w:shd w:val="clear" w:color="auto" w:fill="auto"/>
                <w:noWrap/>
              </w:tcPr>
            </w:tcPrChange>
          </w:tcPr>
          <w:p w14:paraId="5C3A9632" w14:textId="43CA71F1" w:rsidR="00F175F1" w:rsidRPr="00FB133F" w:rsidRDefault="00F175F1" w:rsidP="00A658D7">
            <w:pPr>
              <w:pStyle w:val="Textkrper"/>
              <w:jc w:val="left"/>
              <w:rPr>
                <w:lang w:eastAsia="de-DE"/>
              </w:rPr>
              <w:pPrChange w:id="239" w:author="Dennis Hohmann" w:date="2012-04-15T01:03:00Z">
                <w:pPr>
                  <w:pStyle w:val="Textkrper"/>
                  <w:jc w:val="left"/>
                </w:pPr>
              </w:pPrChange>
            </w:pPr>
            <w:ins w:id="240" w:author="Dennis Hohmann" w:date="2012-04-15T01:12:00Z">
              <w:r w:rsidRPr="00FB133F">
                <w:rPr>
                  <w:lang w:eastAsia="de-DE"/>
                </w:rPr>
                <w:t>Mensch-Maschinen-Schnittstelle</w:t>
              </w:r>
            </w:ins>
            <w:del w:id="241" w:author="Dennis Hohmann" w:date="2012-04-15T01:12:00Z">
              <w:r w:rsidRPr="00FB133F" w:rsidDel="00F175F1">
                <w:rPr>
                  <w:lang w:eastAsia="de-DE"/>
                </w:rPr>
                <w:delText>Programmspeicher</w:delText>
              </w:r>
            </w:del>
          </w:p>
        </w:tc>
      </w:tr>
      <w:tr w:rsidR="00F175F1" w:rsidRPr="00FB133F" w14:paraId="0F581086" w14:textId="77777777" w:rsidTr="00F175F1">
        <w:trPr>
          <w:trHeight w:val="300"/>
          <w:trPrChange w:id="242" w:author="Dennis Hohmann" w:date="2012-04-15T01:12:00Z">
            <w:trPr>
              <w:trHeight w:val="300"/>
            </w:trPr>
          </w:trPrChange>
        </w:trPr>
        <w:tc>
          <w:tcPr>
            <w:tcW w:w="1433" w:type="dxa"/>
            <w:shd w:val="clear" w:color="auto" w:fill="auto"/>
            <w:noWrap/>
            <w:tcPrChange w:id="243" w:author="Dennis Hohmann" w:date="2012-04-15T01:12:00Z">
              <w:tcPr>
                <w:tcW w:w="1433" w:type="dxa"/>
                <w:shd w:val="clear" w:color="auto" w:fill="auto"/>
                <w:noWrap/>
              </w:tcPr>
            </w:tcPrChange>
          </w:tcPr>
          <w:p w14:paraId="0F71C5AC" w14:textId="48820118" w:rsidR="00F175F1" w:rsidRPr="00FB133F" w:rsidRDefault="00F175F1" w:rsidP="00A658D7">
            <w:pPr>
              <w:pStyle w:val="Textkrper"/>
              <w:jc w:val="left"/>
              <w:rPr>
                <w:lang w:eastAsia="de-DE"/>
              </w:rPr>
              <w:pPrChange w:id="244" w:author="Dennis Hohmann" w:date="2012-04-15T01:03:00Z">
                <w:pPr/>
              </w:pPrChange>
            </w:pPr>
            <w:ins w:id="245" w:author="Dennis Hohmann" w:date="2012-04-15T01:12:00Z">
              <w:r w:rsidRPr="00FB133F">
                <w:rPr>
                  <w:lang w:eastAsia="de-DE"/>
                </w:rPr>
                <w:t>HPGL</w:t>
              </w:r>
            </w:ins>
            <w:del w:id="246" w:author="Dennis Hohmann" w:date="2012-04-15T01:01:00Z">
              <w:r w:rsidRPr="00FB133F" w:rsidDel="00A658D7">
                <w:rPr>
                  <w:lang w:eastAsia="de-DE"/>
                </w:rPr>
                <w:delText>G-</w:delText>
              </w:r>
            </w:del>
            <w:del w:id="247" w:author="Dennis Hohmann" w:date="2012-04-15T01:12:00Z">
              <w:r w:rsidRPr="00FB133F" w:rsidDel="00F175F1">
                <w:rPr>
                  <w:lang w:eastAsia="de-DE"/>
                </w:rPr>
                <w:delText>Code</w:delText>
              </w:r>
            </w:del>
          </w:p>
        </w:tc>
        <w:tc>
          <w:tcPr>
            <w:tcW w:w="4394" w:type="dxa"/>
            <w:shd w:val="clear" w:color="auto" w:fill="auto"/>
            <w:noWrap/>
            <w:tcPrChange w:id="248" w:author="Dennis Hohmann" w:date="2012-04-15T01:12:00Z">
              <w:tcPr>
                <w:tcW w:w="4394" w:type="dxa"/>
                <w:shd w:val="clear" w:color="auto" w:fill="auto"/>
                <w:noWrap/>
              </w:tcPr>
            </w:tcPrChange>
          </w:tcPr>
          <w:p w14:paraId="1AB903C5" w14:textId="3E70C7B1" w:rsidR="00F175F1" w:rsidRPr="00FB133F" w:rsidRDefault="00F175F1" w:rsidP="00A658D7">
            <w:pPr>
              <w:pStyle w:val="Textkrper"/>
              <w:jc w:val="left"/>
              <w:rPr>
                <w:lang w:eastAsia="de-DE"/>
              </w:rPr>
              <w:pPrChange w:id="249" w:author="Dennis Hohmann" w:date="2012-04-15T01:03:00Z">
                <w:pPr>
                  <w:pStyle w:val="Textkrper"/>
                  <w:jc w:val="left"/>
                </w:pPr>
              </w:pPrChange>
            </w:pPr>
            <w:ins w:id="250" w:author="Dennis Hohmann" w:date="2012-04-15T01:12:00Z">
              <w:r w:rsidRPr="00FB133F">
                <w:rPr>
                  <w:lang w:eastAsia="de-DE"/>
                </w:rPr>
                <w:t>Hewlett Packard Graphic Language</w:t>
              </w:r>
            </w:ins>
          </w:p>
        </w:tc>
        <w:tc>
          <w:tcPr>
            <w:tcW w:w="4111" w:type="dxa"/>
            <w:shd w:val="clear" w:color="auto" w:fill="auto"/>
            <w:noWrap/>
            <w:tcPrChange w:id="251" w:author="Dennis Hohmann" w:date="2012-04-15T01:12:00Z">
              <w:tcPr>
                <w:tcW w:w="3969" w:type="dxa"/>
                <w:shd w:val="clear" w:color="auto" w:fill="auto"/>
                <w:noWrap/>
              </w:tcPr>
            </w:tcPrChange>
          </w:tcPr>
          <w:p w14:paraId="46D25D74" w14:textId="07A9A034" w:rsidR="00F175F1" w:rsidRPr="00FB133F" w:rsidRDefault="00F175F1" w:rsidP="00A658D7">
            <w:pPr>
              <w:pStyle w:val="Textkrper"/>
              <w:jc w:val="left"/>
              <w:rPr>
                <w:lang w:eastAsia="de-DE"/>
              </w:rPr>
              <w:pPrChange w:id="252" w:author="Dennis Hohmann" w:date="2012-04-15T01:03:00Z">
                <w:pPr>
                  <w:pStyle w:val="Textkrper"/>
                  <w:jc w:val="left"/>
                </w:pPr>
              </w:pPrChange>
            </w:pPr>
            <w:ins w:id="253" w:author="Dennis Hohmann" w:date="2012-04-15T01:12:00Z">
              <w:r w:rsidRPr="00FB133F">
                <w:rPr>
                  <w:lang w:eastAsia="de-DE"/>
                </w:rPr>
                <w:t>Seitenbeschreibungssprache</w:t>
              </w:r>
            </w:ins>
          </w:p>
        </w:tc>
      </w:tr>
      <w:tr w:rsidR="00F175F1" w:rsidRPr="00FB133F" w14:paraId="32D2EB71" w14:textId="77777777" w:rsidTr="00F175F1">
        <w:trPr>
          <w:trHeight w:val="300"/>
          <w:trPrChange w:id="254" w:author="Dennis Hohmann" w:date="2012-04-15T01:12:00Z">
            <w:trPr>
              <w:trHeight w:val="300"/>
            </w:trPr>
          </w:trPrChange>
        </w:trPr>
        <w:tc>
          <w:tcPr>
            <w:tcW w:w="1433" w:type="dxa"/>
            <w:shd w:val="clear" w:color="auto" w:fill="auto"/>
            <w:noWrap/>
            <w:tcPrChange w:id="255" w:author="Dennis Hohmann" w:date="2012-04-15T01:12:00Z">
              <w:tcPr>
                <w:tcW w:w="1433" w:type="dxa"/>
                <w:shd w:val="clear" w:color="auto" w:fill="auto"/>
                <w:noWrap/>
              </w:tcPr>
            </w:tcPrChange>
          </w:tcPr>
          <w:p w14:paraId="407E8EF1" w14:textId="1173A8A2" w:rsidR="00F175F1" w:rsidRPr="00FB133F" w:rsidRDefault="00F175F1" w:rsidP="00A658D7">
            <w:pPr>
              <w:pStyle w:val="Textkrper"/>
              <w:jc w:val="left"/>
              <w:rPr>
                <w:lang w:eastAsia="de-DE"/>
              </w:rPr>
              <w:pPrChange w:id="256" w:author="Dennis Hohmann" w:date="2012-04-15T01:03:00Z">
                <w:pPr/>
              </w:pPrChange>
            </w:pPr>
            <w:ins w:id="257" w:author="Dennis Hohmann" w:date="2012-04-15T01:12:00Z">
              <w:r w:rsidRPr="00FB133F">
                <w:rPr>
                  <w:lang w:eastAsia="de-DE"/>
                </w:rPr>
                <w:t>I2C</w:t>
              </w:r>
            </w:ins>
            <w:del w:id="258" w:author="Dennis Hohmann" w:date="2012-04-15T01:12:00Z">
              <w:r w:rsidRPr="00FB133F" w:rsidDel="00F175F1">
                <w:rPr>
                  <w:lang w:eastAsia="de-DE"/>
                </w:rPr>
                <w:delText>Gerber</w:delText>
              </w:r>
            </w:del>
          </w:p>
        </w:tc>
        <w:tc>
          <w:tcPr>
            <w:tcW w:w="4394" w:type="dxa"/>
            <w:shd w:val="clear" w:color="auto" w:fill="auto"/>
            <w:noWrap/>
            <w:tcPrChange w:id="259" w:author="Dennis Hohmann" w:date="2012-04-15T01:12:00Z">
              <w:tcPr>
                <w:tcW w:w="4394" w:type="dxa"/>
                <w:shd w:val="clear" w:color="auto" w:fill="auto"/>
                <w:noWrap/>
              </w:tcPr>
            </w:tcPrChange>
          </w:tcPr>
          <w:p w14:paraId="523E781C" w14:textId="1D191C1B" w:rsidR="00F175F1" w:rsidRPr="00FB133F" w:rsidRDefault="00F175F1" w:rsidP="00A658D7">
            <w:pPr>
              <w:pStyle w:val="Textkrper"/>
              <w:jc w:val="left"/>
              <w:rPr>
                <w:lang w:eastAsia="de-DE"/>
              </w:rPr>
              <w:pPrChange w:id="260" w:author="Dennis Hohmann" w:date="2012-04-15T01:03:00Z">
                <w:pPr>
                  <w:pStyle w:val="Textkrper"/>
                  <w:jc w:val="left"/>
                </w:pPr>
              </w:pPrChange>
            </w:pPr>
            <w:ins w:id="261" w:author="Dennis Hohmann" w:date="2012-04-15T01:12:00Z">
              <w:r w:rsidRPr="00FB133F">
                <w:rPr>
                  <w:lang w:eastAsia="de-DE"/>
                </w:rPr>
                <w:t>Inter-Integrated Crcuit</w:t>
              </w:r>
            </w:ins>
          </w:p>
        </w:tc>
        <w:tc>
          <w:tcPr>
            <w:tcW w:w="4111" w:type="dxa"/>
            <w:shd w:val="clear" w:color="auto" w:fill="auto"/>
            <w:noWrap/>
            <w:tcPrChange w:id="262" w:author="Dennis Hohmann" w:date="2012-04-15T01:12:00Z">
              <w:tcPr>
                <w:tcW w:w="3969" w:type="dxa"/>
                <w:shd w:val="clear" w:color="auto" w:fill="auto"/>
                <w:noWrap/>
              </w:tcPr>
            </w:tcPrChange>
          </w:tcPr>
          <w:p w14:paraId="4192ABBB" w14:textId="6757F5B3" w:rsidR="00F175F1" w:rsidRPr="00FB133F" w:rsidRDefault="00F175F1" w:rsidP="00A658D7">
            <w:pPr>
              <w:pStyle w:val="Textkrper"/>
              <w:jc w:val="left"/>
              <w:rPr>
                <w:lang w:eastAsia="de-DE"/>
              </w:rPr>
              <w:pPrChange w:id="263" w:author="Dennis Hohmann" w:date="2012-04-15T01:03:00Z">
                <w:pPr>
                  <w:pStyle w:val="Textkrper"/>
                  <w:jc w:val="left"/>
                </w:pPr>
              </w:pPrChange>
            </w:pPr>
            <w:ins w:id="264" w:author="Dennis Hohmann" w:date="2012-04-15T01:12:00Z">
              <w:r w:rsidRPr="00FB133F">
                <w:rPr>
                  <w:lang w:eastAsia="de-DE"/>
                </w:rPr>
                <w:t>auch TWI, 2-Draht-Bus-System</w:t>
              </w:r>
            </w:ins>
          </w:p>
        </w:tc>
      </w:tr>
      <w:tr w:rsidR="00F175F1" w:rsidRPr="00FB133F" w14:paraId="20BEEB26" w14:textId="77777777" w:rsidTr="00F175F1">
        <w:trPr>
          <w:trHeight w:val="300"/>
          <w:trPrChange w:id="265" w:author="Dennis Hohmann" w:date="2012-04-15T01:12:00Z">
            <w:trPr>
              <w:trHeight w:val="300"/>
            </w:trPr>
          </w:trPrChange>
        </w:trPr>
        <w:tc>
          <w:tcPr>
            <w:tcW w:w="1433" w:type="dxa"/>
            <w:shd w:val="clear" w:color="auto" w:fill="auto"/>
            <w:noWrap/>
            <w:tcPrChange w:id="266" w:author="Dennis Hohmann" w:date="2012-04-15T01:12:00Z">
              <w:tcPr>
                <w:tcW w:w="1433" w:type="dxa"/>
                <w:shd w:val="clear" w:color="auto" w:fill="auto"/>
                <w:noWrap/>
              </w:tcPr>
            </w:tcPrChange>
          </w:tcPr>
          <w:p w14:paraId="609F24F7" w14:textId="3479AF37" w:rsidR="00F175F1" w:rsidRPr="00FB133F" w:rsidRDefault="00F175F1" w:rsidP="00A658D7">
            <w:pPr>
              <w:pStyle w:val="Textkrper"/>
              <w:jc w:val="left"/>
              <w:rPr>
                <w:lang w:eastAsia="de-DE"/>
              </w:rPr>
              <w:pPrChange w:id="267" w:author="Dennis Hohmann" w:date="2012-04-15T01:03:00Z">
                <w:pPr/>
              </w:pPrChange>
            </w:pPr>
            <w:ins w:id="268" w:author="Dennis Hohmann" w:date="2012-04-15T01:12:00Z">
              <w:r w:rsidRPr="00FB133F">
                <w:rPr>
                  <w:lang w:eastAsia="de-DE"/>
                </w:rPr>
                <w:t>JTAG</w:t>
              </w:r>
            </w:ins>
            <w:del w:id="269" w:author="Dennis Hohmann" w:date="2012-04-15T01:12:00Z">
              <w:r w:rsidRPr="00FB133F" w:rsidDel="00F175F1">
                <w:rPr>
                  <w:lang w:eastAsia="de-DE"/>
                </w:rPr>
                <w:delText>HMI</w:delText>
              </w:r>
            </w:del>
          </w:p>
        </w:tc>
        <w:tc>
          <w:tcPr>
            <w:tcW w:w="4394" w:type="dxa"/>
            <w:shd w:val="clear" w:color="auto" w:fill="auto"/>
            <w:noWrap/>
            <w:tcPrChange w:id="270" w:author="Dennis Hohmann" w:date="2012-04-15T01:12:00Z">
              <w:tcPr>
                <w:tcW w:w="4394" w:type="dxa"/>
                <w:shd w:val="clear" w:color="auto" w:fill="auto"/>
                <w:noWrap/>
              </w:tcPr>
            </w:tcPrChange>
          </w:tcPr>
          <w:p w14:paraId="545A0C8B" w14:textId="3B43ACFE" w:rsidR="00F175F1" w:rsidRPr="00FB133F" w:rsidRDefault="00F175F1" w:rsidP="00A658D7">
            <w:pPr>
              <w:pStyle w:val="Textkrper"/>
              <w:jc w:val="left"/>
              <w:rPr>
                <w:lang w:eastAsia="de-DE"/>
              </w:rPr>
              <w:pPrChange w:id="271" w:author="Dennis Hohmann" w:date="2012-04-15T01:03:00Z">
                <w:pPr>
                  <w:pStyle w:val="Textkrper"/>
                  <w:jc w:val="left"/>
                </w:pPr>
              </w:pPrChange>
            </w:pPr>
            <w:ins w:id="272" w:author="Dennis Hohmann" w:date="2012-04-15T01:12:00Z">
              <w:r w:rsidRPr="00FB133F">
                <w:rPr>
                  <w:lang w:eastAsia="de-DE"/>
                </w:rPr>
                <w:t>Joint Test Action Group</w:t>
              </w:r>
            </w:ins>
            <w:del w:id="273" w:author="Dennis Hohmann" w:date="2012-04-15T01:12:00Z">
              <w:r w:rsidRPr="00FB133F" w:rsidDel="00F175F1">
                <w:rPr>
                  <w:lang w:eastAsia="de-DE"/>
                </w:rPr>
                <w:delText>Human Machine Interface</w:delText>
              </w:r>
            </w:del>
          </w:p>
        </w:tc>
        <w:tc>
          <w:tcPr>
            <w:tcW w:w="4111" w:type="dxa"/>
            <w:shd w:val="clear" w:color="auto" w:fill="auto"/>
            <w:noWrap/>
            <w:tcPrChange w:id="274" w:author="Dennis Hohmann" w:date="2012-04-15T01:12:00Z">
              <w:tcPr>
                <w:tcW w:w="3969" w:type="dxa"/>
                <w:shd w:val="clear" w:color="auto" w:fill="auto"/>
                <w:noWrap/>
              </w:tcPr>
            </w:tcPrChange>
          </w:tcPr>
          <w:p w14:paraId="1DA01128" w14:textId="2E506836" w:rsidR="00F175F1" w:rsidRPr="00FB133F" w:rsidRDefault="00F175F1" w:rsidP="00A658D7">
            <w:pPr>
              <w:pStyle w:val="Textkrper"/>
              <w:jc w:val="left"/>
              <w:rPr>
                <w:lang w:eastAsia="de-DE"/>
              </w:rPr>
              <w:pPrChange w:id="275" w:author="Dennis Hohmann" w:date="2012-04-15T01:03:00Z">
                <w:pPr>
                  <w:pStyle w:val="Textkrper"/>
                  <w:jc w:val="left"/>
                </w:pPr>
              </w:pPrChange>
            </w:pPr>
            <w:ins w:id="276" w:author="Dennis Hohmann" w:date="2012-04-15T01:12:00Z">
              <w:r w:rsidRPr="00FB133F">
                <w:rPr>
                  <w:lang w:eastAsia="de-DE"/>
                </w:rPr>
                <w:t>Debug-Schnittstelle</w:t>
              </w:r>
            </w:ins>
            <w:del w:id="277" w:author="Dennis Hohmann" w:date="2012-04-15T01:12:00Z">
              <w:r w:rsidRPr="00FB133F" w:rsidDel="00F175F1">
                <w:rPr>
                  <w:lang w:eastAsia="de-DE"/>
                </w:rPr>
                <w:delText>Mensch-Maschinen-Schnittstelle</w:delText>
              </w:r>
            </w:del>
          </w:p>
        </w:tc>
      </w:tr>
      <w:tr w:rsidR="00F175F1" w:rsidRPr="00FB133F" w14:paraId="6AEA771B" w14:textId="77777777" w:rsidTr="00F175F1">
        <w:trPr>
          <w:trHeight w:val="300"/>
          <w:trPrChange w:id="278" w:author="Dennis Hohmann" w:date="2012-04-15T01:12:00Z">
            <w:trPr>
              <w:trHeight w:val="300"/>
            </w:trPr>
          </w:trPrChange>
        </w:trPr>
        <w:tc>
          <w:tcPr>
            <w:tcW w:w="1433" w:type="dxa"/>
            <w:shd w:val="clear" w:color="auto" w:fill="auto"/>
            <w:noWrap/>
            <w:tcPrChange w:id="279" w:author="Dennis Hohmann" w:date="2012-04-15T01:12:00Z">
              <w:tcPr>
                <w:tcW w:w="1433" w:type="dxa"/>
                <w:shd w:val="clear" w:color="auto" w:fill="auto"/>
                <w:noWrap/>
              </w:tcPr>
            </w:tcPrChange>
          </w:tcPr>
          <w:p w14:paraId="574FCC72" w14:textId="5DBAB496" w:rsidR="00F175F1" w:rsidRPr="00FB133F" w:rsidRDefault="00F175F1" w:rsidP="00A658D7">
            <w:pPr>
              <w:pStyle w:val="Textkrper"/>
              <w:jc w:val="left"/>
              <w:rPr>
                <w:lang w:eastAsia="de-DE"/>
              </w:rPr>
              <w:pPrChange w:id="280" w:author="Dennis Hohmann" w:date="2012-04-15T01:03:00Z">
                <w:pPr/>
              </w:pPrChange>
            </w:pPr>
            <w:ins w:id="281" w:author="Dennis Hohmann" w:date="2012-04-15T01:12:00Z">
              <w:r w:rsidRPr="00FB133F">
                <w:rPr>
                  <w:lang w:eastAsia="de-DE"/>
                </w:rPr>
                <w:t>LC-Display</w:t>
              </w:r>
            </w:ins>
            <w:del w:id="282" w:author="Dennis Hohmann" w:date="2012-04-15T01:12:00Z">
              <w:r w:rsidRPr="00FB133F" w:rsidDel="00F175F1">
                <w:rPr>
                  <w:lang w:eastAsia="de-DE"/>
                </w:rPr>
                <w:delText>HPGL</w:delText>
              </w:r>
            </w:del>
          </w:p>
        </w:tc>
        <w:tc>
          <w:tcPr>
            <w:tcW w:w="4394" w:type="dxa"/>
            <w:shd w:val="clear" w:color="auto" w:fill="auto"/>
            <w:noWrap/>
            <w:tcPrChange w:id="283" w:author="Dennis Hohmann" w:date="2012-04-15T01:12:00Z">
              <w:tcPr>
                <w:tcW w:w="4394" w:type="dxa"/>
                <w:shd w:val="clear" w:color="auto" w:fill="auto"/>
                <w:noWrap/>
              </w:tcPr>
            </w:tcPrChange>
          </w:tcPr>
          <w:p w14:paraId="2B6321BC" w14:textId="5EAEB795" w:rsidR="00F175F1" w:rsidRPr="00FB133F" w:rsidRDefault="00F175F1" w:rsidP="00A658D7">
            <w:pPr>
              <w:pStyle w:val="Textkrper"/>
              <w:jc w:val="left"/>
              <w:rPr>
                <w:lang w:eastAsia="de-DE"/>
              </w:rPr>
              <w:pPrChange w:id="284" w:author="Dennis Hohmann" w:date="2012-04-15T01:03:00Z">
                <w:pPr>
                  <w:pStyle w:val="Textkrper"/>
                  <w:jc w:val="left"/>
                </w:pPr>
              </w:pPrChange>
            </w:pPr>
            <w:ins w:id="285" w:author="Dennis Hohmann" w:date="2012-04-15T01:12:00Z">
              <w:r w:rsidRPr="00FB133F">
                <w:rPr>
                  <w:lang w:eastAsia="de-DE"/>
                </w:rPr>
                <w:t>Liquid Cristal Display</w:t>
              </w:r>
            </w:ins>
            <w:del w:id="286" w:author="Dennis Hohmann" w:date="2012-04-15T01:12:00Z">
              <w:r w:rsidRPr="00FB133F" w:rsidDel="00F175F1">
                <w:rPr>
                  <w:lang w:eastAsia="de-DE"/>
                </w:rPr>
                <w:delText>Hewlett Packard Graphic Language</w:delText>
              </w:r>
            </w:del>
          </w:p>
        </w:tc>
        <w:tc>
          <w:tcPr>
            <w:tcW w:w="4111" w:type="dxa"/>
            <w:shd w:val="clear" w:color="auto" w:fill="auto"/>
            <w:noWrap/>
            <w:tcPrChange w:id="287" w:author="Dennis Hohmann" w:date="2012-04-15T01:12:00Z">
              <w:tcPr>
                <w:tcW w:w="3969" w:type="dxa"/>
                <w:shd w:val="clear" w:color="auto" w:fill="auto"/>
                <w:noWrap/>
              </w:tcPr>
            </w:tcPrChange>
          </w:tcPr>
          <w:p w14:paraId="1511E77E" w14:textId="6FC5A7D7" w:rsidR="00F175F1" w:rsidRPr="00FB133F" w:rsidRDefault="00F175F1" w:rsidP="00A658D7">
            <w:pPr>
              <w:pStyle w:val="Textkrper"/>
              <w:jc w:val="left"/>
              <w:rPr>
                <w:lang w:eastAsia="de-DE"/>
              </w:rPr>
              <w:pPrChange w:id="288" w:author="Dennis Hohmann" w:date="2012-04-15T01:03:00Z">
                <w:pPr>
                  <w:pStyle w:val="Textkrper"/>
                  <w:jc w:val="left"/>
                </w:pPr>
              </w:pPrChange>
            </w:pPr>
            <w:ins w:id="289" w:author="Dennis Hohmann" w:date="2012-04-15T01:12:00Z">
              <w:r w:rsidRPr="00FB133F">
                <w:rPr>
                  <w:lang w:eastAsia="de-DE"/>
                </w:rPr>
                <w:t>Flüssigkristallanzeige</w:t>
              </w:r>
            </w:ins>
            <w:del w:id="290" w:author="Dennis Hohmann" w:date="2012-04-15T01:12:00Z">
              <w:r w:rsidRPr="00FB133F" w:rsidDel="00F175F1">
                <w:rPr>
                  <w:lang w:eastAsia="de-DE"/>
                </w:rPr>
                <w:delText>Seitenbeschreibungssprache</w:delText>
              </w:r>
            </w:del>
          </w:p>
        </w:tc>
      </w:tr>
      <w:tr w:rsidR="00F175F1" w:rsidRPr="00FB133F" w14:paraId="7967CDAA" w14:textId="77777777" w:rsidTr="00F175F1">
        <w:trPr>
          <w:trHeight w:val="300"/>
          <w:trPrChange w:id="291" w:author="Dennis Hohmann" w:date="2012-04-15T01:12:00Z">
            <w:trPr>
              <w:trHeight w:val="300"/>
            </w:trPr>
          </w:trPrChange>
        </w:trPr>
        <w:tc>
          <w:tcPr>
            <w:tcW w:w="1433" w:type="dxa"/>
            <w:shd w:val="clear" w:color="auto" w:fill="auto"/>
            <w:noWrap/>
            <w:tcPrChange w:id="292" w:author="Dennis Hohmann" w:date="2012-04-15T01:12:00Z">
              <w:tcPr>
                <w:tcW w:w="1433" w:type="dxa"/>
                <w:shd w:val="clear" w:color="auto" w:fill="auto"/>
                <w:noWrap/>
              </w:tcPr>
            </w:tcPrChange>
          </w:tcPr>
          <w:p w14:paraId="3FE838B3" w14:textId="0CC4E5B5" w:rsidR="00F175F1" w:rsidRPr="00FB133F" w:rsidRDefault="00F175F1" w:rsidP="00A658D7">
            <w:pPr>
              <w:pStyle w:val="Textkrper"/>
              <w:jc w:val="left"/>
              <w:rPr>
                <w:lang w:eastAsia="de-DE"/>
              </w:rPr>
              <w:pPrChange w:id="293" w:author="Dennis Hohmann" w:date="2012-04-15T01:03:00Z">
                <w:pPr/>
              </w:pPrChange>
            </w:pPr>
            <w:ins w:id="294" w:author="Dennis Hohmann" w:date="2012-04-15T01:12:00Z">
              <w:r>
                <w:rPr>
                  <w:lang w:eastAsia="de-DE"/>
                </w:rPr>
                <w:t>LCD</w:t>
              </w:r>
            </w:ins>
            <w:del w:id="295" w:author="Dennis Hohmann" w:date="2012-04-15T01:12:00Z">
              <w:r w:rsidRPr="00FB133F" w:rsidDel="00F175F1">
                <w:rPr>
                  <w:lang w:eastAsia="de-DE"/>
                </w:rPr>
                <w:delText>I2C</w:delText>
              </w:r>
            </w:del>
          </w:p>
        </w:tc>
        <w:tc>
          <w:tcPr>
            <w:tcW w:w="4394" w:type="dxa"/>
            <w:shd w:val="clear" w:color="auto" w:fill="auto"/>
            <w:noWrap/>
            <w:tcPrChange w:id="296" w:author="Dennis Hohmann" w:date="2012-04-15T01:12:00Z">
              <w:tcPr>
                <w:tcW w:w="4394" w:type="dxa"/>
                <w:shd w:val="clear" w:color="auto" w:fill="auto"/>
                <w:noWrap/>
              </w:tcPr>
            </w:tcPrChange>
          </w:tcPr>
          <w:p w14:paraId="4AD40876" w14:textId="78AD1B4E" w:rsidR="00F175F1" w:rsidRPr="00FB133F" w:rsidRDefault="00F175F1" w:rsidP="00A658D7">
            <w:pPr>
              <w:pStyle w:val="Textkrper"/>
              <w:jc w:val="left"/>
              <w:rPr>
                <w:lang w:eastAsia="de-DE"/>
              </w:rPr>
              <w:pPrChange w:id="297" w:author="Dennis Hohmann" w:date="2012-04-15T01:03:00Z">
                <w:pPr>
                  <w:pStyle w:val="Textkrper"/>
                  <w:jc w:val="left"/>
                </w:pPr>
              </w:pPrChange>
            </w:pPr>
            <w:ins w:id="298" w:author="Dennis Hohmann" w:date="2012-04-15T01:12:00Z">
              <w:r>
                <w:rPr>
                  <w:lang w:eastAsia="de-DE"/>
                </w:rPr>
                <w:t>Liquid Cristal Display</w:t>
              </w:r>
            </w:ins>
            <w:del w:id="299" w:author="Dennis Hohmann" w:date="2012-04-15T01:12:00Z">
              <w:r w:rsidRPr="00FB133F" w:rsidDel="00F175F1">
                <w:rPr>
                  <w:lang w:eastAsia="de-DE"/>
                </w:rPr>
                <w:delText>Inter-Integrated Crcuit</w:delText>
              </w:r>
            </w:del>
          </w:p>
        </w:tc>
        <w:tc>
          <w:tcPr>
            <w:tcW w:w="4111" w:type="dxa"/>
            <w:shd w:val="clear" w:color="auto" w:fill="auto"/>
            <w:noWrap/>
            <w:tcPrChange w:id="300" w:author="Dennis Hohmann" w:date="2012-04-15T01:12:00Z">
              <w:tcPr>
                <w:tcW w:w="3969" w:type="dxa"/>
                <w:shd w:val="clear" w:color="auto" w:fill="auto"/>
                <w:noWrap/>
              </w:tcPr>
            </w:tcPrChange>
          </w:tcPr>
          <w:p w14:paraId="4355841D" w14:textId="455F4D1C" w:rsidR="00F175F1" w:rsidDel="00A658D7" w:rsidRDefault="00F175F1" w:rsidP="00A658D7">
            <w:pPr>
              <w:pStyle w:val="Textkrper"/>
              <w:jc w:val="left"/>
              <w:rPr>
                <w:del w:id="301" w:author="Dennis Hohmann" w:date="2012-04-15T01:01:00Z"/>
                <w:lang w:eastAsia="de-DE"/>
              </w:rPr>
              <w:pPrChange w:id="302" w:author="Dennis Hohmann" w:date="2012-04-15T01:03:00Z">
                <w:pPr>
                  <w:pStyle w:val="Textkrper"/>
                  <w:jc w:val="left"/>
                </w:pPr>
              </w:pPrChange>
            </w:pPr>
            <w:del w:id="303" w:author="Dennis Hohmann" w:date="2012-04-15T01:12:00Z">
              <w:r w:rsidRPr="00FB133F" w:rsidDel="00F175F1">
                <w:rPr>
                  <w:lang w:eastAsia="de-DE"/>
                </w:rPr>
                <w:delText>auch TWI, 2-Draht-Bus</w:delText>
              </w:r>
            </w:del>
          </w:p>
          <w:p w14:paraId="42BA1FEE" w14:textId="741E127F" w:rsidR="00F175F1" w:rsidRPr="00FB133F" w:rsidRDefault="00F175F1" w:rsidP="00A658D7">
            <w:pPr>
              <w:pStyle w:val="Textkrper"/>
              <w:jc w:val="left"/>
              <w:rPr>
                <w:lang w:eastAsia="de-DE"/>
              </w:rPr>
              <w:pPrChange w:id="304" w:author="Dennis Hohmann" w:date="2012-04-15T01:03:00Z">
                <w:pPr>
                  <w:pStyle w:val="Textkrper"/>
                  <w:jc w:val="left"/>
                </w:pPr>
              </w:pPrChange>
            </w:pPr>
            <w:del w:id="305" w:author="Dennis Hohmann" w:date="2012-04-15T01:12:00Z">
              <w:r w:rsidRPr="00FB133F" w:rsidDel="00F175F1">
                <w:rPr>
                  <w:lang w:eastAsia="de-DE"/>
                </w:rPr>
                <w:delText>-System</w:delText>
              </w:r>
            </w:del>
          </w:p>
        </w:tc>
      </w:tr>
      <w:tr w:rsidR="00F175F1" w:rsidRPr="00FB133F" w14:paraId="690BEBD0" w14:textId="77777777" w:rsidTr="00F175F1">
        <w:trPr>
          <w:trHeight w:val="300"/>
          <w:trPrChange w:id="306" w:author="Dennis Hohmann" w:date="2012-04-15T01:12:00Z">
            <w:trPr>
              <w:trHeight w:val="300"/>
            </w:trPr>
          </w:trPrChange>
        </w:trPr>
        <w:tc>
          <w:tcPr>
            <w:tcW w:w="1433" w:type="dxa"/>
            <w:shd w:val="clear" w:color="auto" w:fill="auto"/>
            <w:noWrap/>
            <w:tcPrChange w:id="307" w:author="Dennis Hohmann" w:date="2012-04-15T01:12:00Z">
              <w:tcPr>
                <w:tcW w:w="1433" w:type="dxa"/>
                <w:shd w:val="clear" w:color="auto" w:fill="auto"/>
                <w:noWrap/>
              </w:tcPr>
            </w:tcPrChange>
          </w:tcPr>
          <w:p w14:paraId="1E49FBA7" w14:textId="23FD7546" w:rsidR="00F175F1" w:rsidRPr="00FB133F" w:rsidRDefault="00F175F1" w:rsidP="00A658D7">
            <w:pPr>
              <w:pStyle w:val="Textkrper"/>
              <w:jc w:val="left"/>
              <w:rPr>
                <w:lang w:eastAsia="de-DE"/>
              </w:rPr>
              <w:pPrChange w:id="308" w:author="Dennis Hohmann" w:date="2012-04-15T01:03:00Z">
                <w:pPr/>
              </w:pPrChange>
            </w:pPr>
            <w:ins w:id="309" w:author="Dennis Hohmann" w:date="2012-04-15T01:12:00Z">
              <w:r w:rsidRPr="00FB133F">
                <w:rPr>
                  <w:lang w:eastAsia="de-DE"/>
                </w:rPr>
                <w:t>NC</w:t>
              </w:r>
            </w:ins>
            <w:del w:id="310" w:author="Dennis Hohmann" w:date="2012-04-15T01:12:00Z">
              <w:r w:rsidRPr="00FB133F" w:rsidDel="00F175F1">
                <w:rPr>
                  <w:lang w:eastAsia="de-DE"/>
                </w:rPr>
                <w:delText>JTAG</w:delText>
              </w:r>
            </w:del>
          </w:p>
        </w:tc>
        <w:tc>
          <w:tcPr>
            <w:tcW w:w="4394" w:type="dxa"/>
            <w:shd w:val="clear" w:color="auto" w:fill="auto"/>
            <w:noWrap/>
            <w:tcPrChange w:id="311" w:author="Dennis Hohmann" w:date="2012-04-15T01:12:00Z">
              <w:tcPr>
                <w:tcW w:w="4394" w:type="dxa"/>
                <w:shd w:val="clear" w:color="auto" w:fill="auto"/>
                <w:noWrap/>
              </w:tcPr>
            </w:tcPrChange>
          </w:tcPr>
          <w:p w14:paraId="17480A1D" w14:textId="4D88D4AC" w:rsidR="00F175F1" w:rsidRPr="00FB133F" w:rsidRDefault="00F175F1" w:rsidP="00A658D7">
            <w:pPr>
              <w:pStyle w:val="Textkrper"/>
              <w:jc w:val="left"/>
              <w:rPr>
                <w:lang w:eastAsia="de-DE"/>
              </w:rPr>
              <w:pPrChange w:id="312" w:author="Dennis Hohmann" w:date="2012-04-15T01:03:00Z">
                <w:pPr>
                  <w:pStyle w:val="Textkrper"/>
                  <w:jc w:val="left"/>
                </w:pPr>
              </w:pPrChange>
            </w:pPr>
            <w:ins w:id="313" w:author="Dennis Hohmann" w:date="2012-04-15T01:12:00Z">
              <w:r w:rsidRPr="00FB133F">
                <w:rPr>
                  <w:lang w:eastAsia="de-DE"/>
                </w:rPr>
                <w:t>Numerical Control</w:t>
              </w:r>
            </w:ins>
            <w:del w:id="314" w:author="Dennis Hohmann" w:date="2012-04-15T01:12:00Z">
              <w:r w:rsidRPr="00FB133F" w:rsidDel="00F175F1">
                <w:rPr>
                  <w:lang w:eastAsia="de-DE"/>
                </w:rPr>
                <w:delText>Joint Test Action Group</w:delText>
              </w:r>
            </w:del>
          </w:p>
        </w:tc>
        <w:tc>
          <w:tcPr>
            <w:tcW w:w="4111" w:type="dxa"/>
            <w:shd w:val="clear" w:color="auto" w:fill="auto"/>
            <w:noWrap/>
            <w:tcPrChange w:id="315" w:author="Dennis Hohmann" w:date="2012-04-15T01:12:00Z">
              <w:tcPr>
                <w:tcW w:w="3969" w:type="dxa"/>
                <w:shd w:val="clear" w:color="auto" w:fill="auto"/>
                <w:noWrap/>
              </w:tcPr>
            </w:tcPrChange>
          </w:tcPr>
          <w:p w14:paraId="41B8C936" w14:textId="1553A6F3" w:rsidR="00F175F1" w:rsidRPr="00FB133F" w:rsidRDefault="00F175F1" w:rsidP="00A658D7">
            <w:pPr>
              <w:pStyle w:val="Textkrper"/>
              <w:jc w:val="left"/>
              <w:rPr>
                <w:lang w:eastAsia="de-DE"/>
              </w:rPr>
              <w:pPrChange w:id="316" w:author="Dennis Hohmann" w:date="2012-04-15T01:03:00Z">
                <w:pPr>
                  <w:pStyle w:val="Textkrper"/>
                  <w:jc w:val="left"/>
                </w:pPr>
              </w:pPrChange>
            </w:pPr>
            <w:ins w:id="317" w:author="Dennis Hohmann" w:date="2012-04-15T01:12:00Z">
              <w:r w:rsidRPr="00FB133F">
                <w:rPr>
                  <w:lang w:eastAsia="de-DE"/>
                </w:rPr>
                <w:t>Numerische Steuerung</w:t>
              </w:r>
            </w:ins>
            <w:del w:id="318" w:author="Dennis Hohmann" w:date="2012-04-15T01:12:00Z">
              <w:r w:rsidRPr="00FB133F" w:rsidDel="00F175F1">
                <w:rPr>
                  <w:lang w:eastAsia="de-DE"/>
                </w:rPr>
                <w:delText>Debug-Schnittstelle</w:delText>
              </w:r>
            </w:del>
          </w:p>
        </w:tc>
      </w:tr>
      <w:tr w:rsidR="00F175F1" w:rsidRPr="00FB133F" w14:paraId="072A20D3" w14:textId="77777777" w:rsidTr="00F175F1">
        <w:trPr>
          <w:trHeight w:val="300"/>
          <w:trPrChange w:id="319" w:author="Dennis Hohmann" w:date="2012-04-15T01:12:00Z">
            <w:trPr>
              <w:trHeight w:val="300"/>
            </w:trPr>
          </w:trPrChange>
        </w:trPr>
        <w:tc>
          <w:tcPr>
            <w:tcW w:w="1433" w:type="dxa"/>
            <w:shd w:val="clear" w:color="auto" w:fill="auto"/>
            <w:noWrap/>
            <w:tcPrChange w:id="320" w:author="Dennis Hohmann" w:date="2012-04-15T01:12:00Z">
              <w:tcPr>
                <w:tcW w:w="1433" w:type="dxa"/>
                <w:shd w:val="clear" w:color="auto" w:fill="auto"/>
                <w:noWrap/>
              </w:tcPr>
            </w:tcPrChange>
          </w:tcPr>
          <w:p w14:paraId="09628A8B" w14:textId="4538714C" w:rsidR="00F175F1" w:rsidRPr="00FB133F" w:rsidRDefault="00F175F1" w:rsidP="00A658D7">
            <w:pPr>
              <w:pStyle w:val="Textkrper"/>
              <w:jc w:val="left"/>
              <w:rPr>
                <w:lang w:eastAsia="de-DE"/>
              </w:rPr>
              <w:pPrChange w:id="321" w:author="Dennis Hohmann" w:date="2012-04-15T01:03:00Z">
                <w:pPr/>
              </w:pPrChange>
            </w:pPr>
            <w:ins w:id="322" w:author="Dennis Hohmann" w:date="2012-04-15T01:12:00Z">
              <w:r w:rsidRPr="00FB133F">
                <w:rPr>
                  <w:lang w:eastAsia="de-DE"/>
                </w:rPr>
                <w:t>ROM</w:t>
              </w:r>
            </w:ins>
            <w:del w:id="323" w:author="Dennis Hohmann" w:date="2012-04-15T01:12:00Z">
              <w:r w:rsidRPr="00FB133F" w:rsidDel="00F175F1">
                <w:rPr>
                  <w:lang w:eastAsia="de-DE"/>
                </w:rPr>
                <w:delText>LC-Display</w:delText>
              </w:r>
            </w:del>
          </w:p>
        </w:tc>
        <w:tc>
          <w:tcPr>
            <w:tcW w:w="4394" w:type="dxa"/>
            <w:shd w:val="clear" w:color="auto" w:fill="auto"/>
            <w:noWrap/>
            <w:tcPrChange w:id="324" w:author="Dennis Hohmann" w:date="2012-04-15T01:12:00Z">
              <w:tcPr>
                <w:tcW w:w="4394" w:type="dxa"/>
                <w:shd w:val="clear" w:color="auto" w:fill="auto"/>
                <w:noWrap/>
              </w:tcPr>
            </w:tcPrChange>
          </w:tcPr>
          <w:p w14:paraId="2469B344" w14:textId="215F5338" w:rsidR="00F175F1" w:rsidRPr="00FB133F" w:rsidRDefault="00F175F1" w:rsidP="00A658D7">
            <w:pPr>
              <w:pStyle w:val="Textkrper"/>
              <w:jc w:val="left"/>
              <w:rPr>
                <w:lang w:eastAsia="de-DE"/>
              </w:rPr>
              <w:pPrChange w:id="325" w:author="Dennis Hohmann" w:date="2012-04-15T01:03:00Z">
                <w:pPr>
                  <w:pStyle w:val="Textkrper"/>
                  <w:jc w:val="left"/>
                </w:pPr>
              </w:pPrChange>
            </w:pPr>
            <w:ins w:id="326" w:author="Dennis Hohmann" w:date="2012-04-15T01:12:00Z">
              <w:r w:rsidRPr="00FB133F">
                <w:rPr>
                  <w:lang w:eastAsia="de-DE"/>
                </w:rPr>
                <w:t>Read-Only-Memory</w:t>
              </w:r>
            </w:ins>
            <w:del w:id="327" w:author="Dennis Hohmann" w:date="2012-04-15T01:12:00Z">
              <w:r w:rsidRPr="00FB133F" w:rsidDel="00F175F1">
                <w:rPr>
                  <w:lang w:eastAsia="de-DE"/>
                </w:rPr>
                <w:delText>Liquid Cristal Display</w:delText>
              </w:r>
            </w:del>
          </w:p>
        </w:tc>
        <w:tc>
          <w:tcPr>
            <w:tcW w:w="4111" w:type="dxa"/>
            <w:shd w:val="clear" w:color="auto" w:fill="auto"/>
            <w:noWrap/>
            <w:tcPrChange w:id="328" w:author="Dennis Hohmann" w:date="2012-04-15T01:12:00Z">
              <w:tcPr>
                <w:tcW w:w="3969" w:type="dxa"/>
                <w:shd w:val="clear" w:color="auto" w:fill="auto"/>
                <w:noWrap/>
              </w:tcPr>
            </w:tcPrChange>
          </w:tcPr>
          <w:p w14:paraId="060EF719" w14:textId="61084051" w:rsidR="00F175F1" w:rsidRPr="00FB133F" w:rsidRDefault="00F175F1" w:rsidP="00A658D7">
            <w:pPr>
              <w:pStyle w:val="Textkrper"/>
              <w:jc w:val="left"/>
              <w:rPr>
                <w:lang w:eastAsia="de-DE"/>
              </w:rPr>
              <w:pPrChange w:id="329" w:author="Dennis Hohmann" w:date="2012-04-15T01:03:00Z">
                <w:pPr>
                  <w:pStyle w:val="Textkrper"/>
                  <w:jc w:val="left"/>
                </w:pPr>
              </w:pPrChange>
            </w:pPr>
            <w:ins w:id="330" w:author="Dennis Hohmann" w:date="2012-04-15T01:12:00Z">
              <w:r>
                <w:rPr>
                  <w:lang w:eastAsia="de-DE"/>
                </w:rPr>
                <w:t>Nur-Lese-Speicher</w:t>
              </w:r>
            </w:ins>
            <w:del w:id="331" w:author="Dennis Hohmann" w:date="2012-04-15T01:12:00Z">
              <w:r w:rsidRPr="00FB133F" w:rsidDel="00F175F1">
                <w:rPr>
                  <w:lang w:eastAsia="de-DE"/>
                </w:rPr>
                <w:delText>Flüssigkristallanzeige</w:delText>
              </w:r>
            </w:del>
          </w:p>
        </w:tc>
      </w:tr>
      <w:tr w:rsidR="00F175F1" w:rsidRPr="00FB133F" w14:paraId="6CABE495" w14:textId="77777777" w:rsidTr="00F175F1">
        <w:trPr>
          <w:trHeight w:val="300"/>
          <w:trPrChange w:id="332" w:author="Dennis Hohmann" w:date="2012-04-15T01:12:00Z">
            <w:trPr>
              <w:trHeight w:val="300"/>
            </w:trPr>
          </w:trPrChange>
        </w:trPr>
        <w:tc>
          <w:tcPr>
            <w:tcW w:w="1433" w:type="dxa"/>
            <w:shd w:val="clear" w:color="auto" w:fill="auto"/>
            <w:noWrap/>
            <w:tcPrChange w:id="333" w:author="Dennis Hohmann" w:date="2012-04-15T01:12:00Z">
              <w:tcPr>
                <w:tcW w:w="1433" w:type="dxa"/>
                <w:shd w:val="clear" w:color="auto" w:fill="auto"/>
                <w:noWrap/>
              </w:tcPr>
            </w:tcPrChange>
          </w:tcPr>
          <w:p w14:paraId="7639EE9A" w14:textId="14984D61" w:rsidR="00F175F1" w:rsidRPr="00FB133F" w:rsidRDefault="00F175F1" w:rsidP="00A658D7">
            <w:pPr>
              <w:pStyle w:val="Textkrper"/>
              <w:jc w:val="left"/>
              <w:rPr>
                <w:lang w:eastAsia="de-DE"/>
              </w:rPr>
              <w:pPrChange w:id="334" w:author="Dennis Hohmann" w:date="2012-04-15T01:03:00Z">
                <w:pPr/>
              </w:pPrChange>
            </w:pPr>
            <w:ins w:id="335" w:author="Dennis Hohmann" w:date="2012-04-15T01:12:00Z">
              <w:r w:rsidRPr="00FB133F">
                <w:rPr>
                  <w:lang w:eastAsia="de-DE"/>
                </w:rPr>
                <w:t>RS-232</w:t>
              </w:r>
            </w:ins>
            <w:del w:id="336" w:author="Dennis Hohmann" w:date="2012-04-15T01:12:00Z">
              <w:r w:rsidDel="00F175F1">
                <w:rPr>
                  <w:lang w:eastAsia="de-DE"/>
                </w:rPr>
                <w:delText>LCD</w:delText>
              </w:r>
            </w:del>
          </w:p>
        </w:tc>
        <w:tc>
          <w:tcPr>
            <w:tcW w:w="4394" w:type="dxa"/>
            <w:shd w:val="clear" w:color="auto" w:fill="auto"/>
            <w:noWrap/>
            <w:tcPrChange w:id="337" w:author="Dennis Hohmann" w:date="2012-04-15T01:12:00Z">
              <w:tcPr>
                <w:tcW w:w="4394" w:type="dxa"/>
                <w:shd w:val="clear" w:color="auto" w:fill="auto"/>
                <w:noWrap/>
              </w:tcPr>
            </w:tcPrChange>
          </w:tcPr>
          <w:p w14:paraId="278393BE" w14:textId="31DD2F92" w:rsidR="00F175F1" w:rsidRPr="00FB133F" w:rsidRDefault="00F175F1" w:rsidP="00A658D7">
            <w:pPr>
              <w:pStyle w:val="Textkrper"/>
              <w:jc w:val="left"/>
              <w:rPr>
                <w:lang w:eastAsia="de-DE"/>
              </w:rPr>
              <w:pPrChange w:id="338" w:author="Dennis Hohmann" w:date="2012-04-15T01:03:00Z">
                <w:pPr>
                  <w:pStyle w:val="Textkrper"/>
                  <w:jc w:val="left"/>
                </w:pPr>
              </w:pPrChange>
            </w:pPr>
            <w:ins w:id="339" w:author="Dennis Hohmann" w:date="2012-04-15T01:12:00Z">
              <w:r w:rsidRPr="00FB133F">
                <w:rPr>
                  <w:lang w:eastAsia="de-DE"/>
                </w:rPr>
                <w:t>siehe UART</w:t>
              </w:r>
            </w:ins>
            <w:del w:id="340" w:author="Dennis Hohmann" w:date="2012-04-15T01:12:00Z">
              <w:r w:rsidDel="00F175F1">
                <w:rPr>
                  <w:lang w:eastAsia="de-DE"/>
                </w:rPr>
                <w:delText>Liquid Cristal Display</w:delText>
              </w:r>
            </w:del>
          </w:p>
        </w:tc>
        <w:tc>
          <w:tcPr>
            <w:tcW w:w="4111" w:type="dxa"/>
            <w:shd w:val="clear" w:color="auto" w:fill="auto"/>
            <w:noWrap/>
            <w:tcPrChange w:id="341" w:author="Dennis Hohmann" w:date="2012-04-15T01:12:00Z">
              <w:tcPr>
                <w:tcW w:w="3969" w:type="dxa"/>
                <w:shd w:val="clear" w:color="auto" w:fill="auto"/>
                <w:noWrap/>
              </w:tcPr>
            </w:tcPrChange>
          </w:tcPr>
          <w:p w14:paraId="7DC794FF" w14:textId="0D76C9C3" w:rsidR="00F175F1" w:rsidRPr="00FB133F" w:rsidRDefault="00F175F1" w:rsidP="00A658D7">
            <w:pPr>
              <w:pStyle w:val="Textkrper"/>
              <w:jc w:val="left"/>
              <w:rPr>
                <w:lang w:eastAsia="de-DE"/>
              </w:rPr>
              <w:pPrChange w:id="342" w:author="Dennis Hohmann" w:date="2012-04-15T01:03:00Z">
                <w:pPr>
                  <w:pStyle w:val="Textkrper"/>
                  <w:jc w:val="left"/>
                </w:pPr>
              </w:pPrChange>
            </w:pPr>
            <w:ins w:id="343" w:author="Dennis Hohmann" w:date="2012-04-15T01:12:00Z">
              <w:r w:rsidRPr="00FB133F">
                <w:rPr>
                  <w:lang w:eastAsia="de-DE"/>
                </w:rPr>
                <w:t>Serielle Schnittstelle</w:t>
              </w:r>
            </w:ins>
          </w:p>
        </w:tc>
      </w:tr>
      <w:tr w:rsidR="00F175F1" w:rsidRPr="00FB133F" w14:paraId="3D4DC6EE" w14:textId="77777777" w:rsidTr="00F175F1">
        <w:trPr>
          <w:trHeight w:val="300"/>
          <w:trPrChange w:id="344" w:author="Dennis Hohmann" w:date="2012-04-15T01:12:00Z">
            <w:trPr>
              <w:trHeight w:val="300"/>
            </w:trPr>
          </w:trPrChange>
        </w:trPr>
        <w:tc>
          <w:tcPr>
            <w:tcW w:w="1433" w:type="dxa"/>
            <w:shd w:val="clear" w:color="auto" w:fill="auto"/>
            <w:noWrap/>
            <w:tcPrChange w:id="345" w:author="Dennis Hohmann" w:date="2012-04-15T01:12:00Z">
              <w:tcPr>
                <w:tcW w:w="1433" w:type="dxa"/>
                <w:shd w:val="clear" w:color="auto" w:fill="auto"/>
                <w:noWrap/>
              </w:tcPr>
            </w:tcPrChange>
          </w:tcPr>
          <w:p w14:paraId="196D2257" w14:textId="2126E986" w:rsidR="00F175F1" w:rsidRPr="00FB133F" w:rsidRDefault="00F175F1" w:rsidP="00A658D7">
            <w:pPr>
              <w:pStyle w:val="Textkrper"/>
              <w:jc w:val="left"/>
              <w:rPr>
                <w:lang w:eastAsia="de-DE"/>
              </w:rPr>
              <w:pPrChange w:id="346" w:author="Dennis Hohmann" w:date="2012-04-15T01:03:00Z">
                <w:pPr/>
              </w:pPrChange>
            </w:pPr>
            <w:ins w:id="347" w:author="Dennis Hohmann" w:date="2012-04-15T01:12:00Z">
              <w:r w:rsidRPr="00FB133F">
                <w:rPr>
                  <w:lang w:eastAsia="de-DE"/>
                </w:rPr>
                <w:t>RS-485</w:t>
              </w:r>
            </w:ins>
            <w:del w:id="348" w:author="Dennis Hohmann" w:date="2012-04-15T01:12:00Z">
              <w:r w:rsidRPr="00FB133F" w:rsidDel="00F175F1">
                <w:rPr>
                  <w:lang w:eastAsia="de-DE"/>
                </w:rPr>
                <w:delText>NC</w:delText>
              </w:r>
            </w:del>
          </w:p>
        </w:tc>
        <w:tc>
          <w:tcPr>
            <w:tcW w:w="4394" w:type="dxa"/>
            <w:shd w:val="clear" w:color="auto" w:fill="auto"/>
            <w:noWrap/>
            <w:tcPrChange w:id="349" w:author="Dennis Hohmann" w:date="2012-04-15T01:12:00Z">
              <w:tcPr>
                <w:tcW w:w="4394" w:type="dxa"/>
                <w:shd w:val="clear" w:color="auto" w:fill="auto"/>
                <w:noWrap/>
              </w:tcPr>
            </w:tcPrChange>
          </w:tcPr>
          <w:p w14:paraId="0ACB20FA" w14:textId="6CD98F8C" w:rsidR="00F175F1" w:rsidRPr="00FB133F" w:rsidRDefault="00F175F1" w:rsidP="00A658D7">
            <w:pPr>
              <w:pStyle w:val="Textkrper"/>
              <w:jc w:val="left"/>
              <w:rPr>
                <w:lang w:eastAsia="de-DE"/>
              </w:rPr>
              <w:pPrChange w:id="350" w:author="Dennis Hohmann" w:date="2012-04-15T01:03:00Z">
                <w:pPr>
                  <w:pStyle w:val="Textkrper"/>
                  <w:jc w:val="left"/>
                </w:pPr>
              </w:pPrChange>
            </w:pPr>
            <w:ins w:id="351" w:author="Dennis Hohmann" w:date="2012-04-15T01:12:00Z">
              <w:r w:rsidRPr="00FB133F">
                <w:rPr>
                  <w:lang w:eastAsia="de-DE"/>
                </w:rPr>
                <w:t>siehe UART</w:t>
              </w:r>
            </w:ins>
            <w:del w:id="352" w:author="Dennis Hohmann" w:date="2012-04-15T01:12:00Z">
              <w:r w:rsidRPr="00FB133F" w:rsidDel="00F175F1">
                <w:rPr>
                  <w:lang w:eastAsia="de-DE"/>
                </w:rPr>
                <w:delText>Numerical Control</w:delText>
              </w:r>
            </w:del>
          </w:p>
        </w:tc>
        <w:tc>
          <w:tcPr>
            <w:tcW w:w="4111" w:type="dxa"/>
            <w:shd w:val="clear" w:color="auto" w:fill="auto"/>
            <w:noWrap/>
            <w:tcPrChange w:id="353" w:author="Dennis Hohmann" w:date="2012-04-15T01:12:00Z">
              <w:tcPr>
                <w:tcW w:w="3969" w:type="dxa"/>
                <w:shd w:val="clear" w:color="auto" w:fill="auto"/>
                <w:noWrap/>
              </w:tcPr>
            </w:tcPrChange>
          </w:tcPr>
          <w:p w14:paraId="2DBCC13B" w14:textId="7164CDD7" w:rsidR="00F175F1" w:rsidRPr="00FB133F" w:rsidRDefault="00F175F1" w:rsidP="00A658D7">
            <w:pPr>
              <w:pStyle w:val="Textkrper"/>
              <w:jc w:val="left"/>
              <w:rPr>
                <w:lang w:eastAsia="de-DE"/>
              </w:rPr>
              <w:pPrChange w:id="354" w:author="Dennis Hohmann" w:date="2012-04-15T01:03:00Z">
                <w:pPr>
                  <w:pStyle w:val="Textkrper"/>
                  <w:jc w:val="left"/>
                </w:pPr>
              </w:pPrChange>
            </w:pPr>
            <w:ins w:id="355" w:author="Dennis Hohmann" w:date="2012-04-15T01:12:00Z">
              <w:r w:rsidRPr="00FB133F">
                <w:rPr>
                  <w:lang w:eastAsia="de-DE"/>
                </w:rPr>
                <w:t>Serielle Schnittstelle</w:t>
              </w:r>
            </w:ins>
            <w:del w:id="356" w:author="Dennis Hohmann" w:date="2012-04-15T01:12:00Z">
              <w:r w:rsidRPr="00FB133F" w:rsidDel="00F175F1">
                <w:rPr>
                  <w:lang w:eastAsia="de-DE"/>
                </w:rPr>
                <w:delText>Numerische Steuerung</w:delText>
              </w:r>
            </w:del>
          </w:p>
        </w:tc>
      </w:tr>
      <w:tr w:rsidR="00F175F1" w:rsidRPr="00FB133F" w14:paraId="6D084DA1" w14:textId="77777777" w:rsidTr="00F175F1">
        <w:trPr>
          <w:trHeight w:val="300"/>
          <w:trPrChange w:id="357" w:author="Dennis Hohmann" w:date="2012-04-15T01:12:00Z">
            <w:trPr>
              <w:trHeight w:val="300"/>
            </w:trPr>
          </w:trPrChange>
        </w:trPr>
        <w:tc>
          <w:tcPr>
            <w:tcW w:w="1433" w:type="dxa"/>
            <w:shd w:val="clear" w:color="auto" w:fill="auto"/>
            <w:noWrap/>
            <w:tcPrChange w:id="358" w:author="Dennis Hohmann" w:date="2012-04-15T01:12:00Z">
              <w:tcPr>
                <w:tcW w:w="1433" w:type="dxa"/>
                <w:shd w:val="clear" w:color="auto" w:fill="auto"/>
                <w:noWrap/>
              </w:tcPr>
            </w:tcPrChange>
          </w:tcPr>
          <w:p w14:paraId="6BD571C6" w14:textId="4339A52B" w:rsidR="00F175F1" w:rsidRPr="00FB133F" w:rsidRDefault="00F175F1" w:rsidP="00A658D7">
            <w:pPr>
              <w:pStyle w:val="Textkrper"/>
              <w:jc w:val="left"/>
              <w:rPr>
                <w:lang w:eastAsia="de-DE"/>
              </w:rPr>
              <w:pPrChange w:id="359" w:author="Dennis Hohmann" w:date="2012-04-15T01:03:00Z">
                <w:pPr/>
              </w:pPrChange>
            </w:pPr>
            <w:ins w:id="360" w:author="Dennis Hohmann" w:date="2012-04-15T01:12:00Z">
              <w:r w:rsidRPr="00FB133F">
                <w:rPr>
                  <w:lang w:eastAsia="de-DE"/>
                </w:rPr>
                <w:t>SPI</w:t>
              </w:r>
            </w:ins>
            <w:del w:id="361" w:author="Dennis Hohmann" w:date="2012-04-15T01:12:00Z">
              <w:r w:rsidRPr="00FB133F" w:rsidDel="00F175F1">
                <w:rPr>
                  <w:lang w:eastAsia="de-DE"/>
                </w:rPr>
                <w:delText>ROM</w:delText>
              </w:r>
            </w:del>
          </w:p>
        </w:tc>
        <w:tc>
          <w:tcPr>
            <w:tcW w:w="4394" w:type="dxa"/>
            <w:shd w:val="clear" w:color="auto" w:fill="auto"/>
            <w:noWrap/>
            <w:tcPrChange w:id="362" w:author="Dennis Hohmann" w:date="2012-04-15T01:12:00Z">
              <w:tcPr>
                <w:tcW w:w="4394" w:type="dxa"/>
                <w:shd w:val="clear" w:color="auto" w:fill="auto"/>
                <w:noWrap/>
              </w:tcPr>
            </w:tcPrChange>
          </w:tcPr>
          <w:p w14:paraId="767AA68C" w14:textId="15824A66" w:rsidR="00F175F1" w:rsidRPr="00FB133F" w:rsidRDefault="00F175F1" w:rsidP="00A658D7">
            <w:pPr>
              <w:pStyle w:val="Textkrper"/>
              <w:jc w:val="left"/>
              <w:rPr>
                <w:lang w:eastAsia="de-DE"/>
              </w:rPr>
              <w:pPrChange w:id="363" w:author="Dennis Hohmann" w:date="2012-04-15T01:03:00Z">
                <w:pPr>
                  <w:pStyle w:val="Textkrper"/>
                  <w:jc w:val="left"/>
                </w:pPr>
              </w:pPrChange>
            </w:pPr>
            <w:ins w:id="364" w:author="Dennis Hohmann" w:date="2012-04-15T01:12:00Z">
              <w:r w:rsidRPr="00FB133F">
                <w:rPr>
                  <w:lang w:eastAsia="de-DE"/>
                </w:rPr>
                <w:t>Serial Peripheral Interface</w:t>
              </w:r>
            </w:ins>
            <w:del w:id="365" w:author="Dennis Hohmann" w:date="2012-04-15T01:12:00Z">
              <w:r w:rsidRPr="00FB133F" w:rsidDel="00F175F1">
                <w:rPr>
                  <w:lang w:eastAsia="de-DE"/>
                </w:rPr>
                <w:delText>Read-Only-Memory</w:delText>
              </w:r>
            </w:del>
          </w:p>
        </w:tc>
        <w:tc>
          <w:tcPr>
            <w:tcW w:w="4111" w:type="dxa"/>
            <w:shd w:val="clear" w:color="auto" w:fill="auto"/>
            <w:noWrap/>
            <w:tcPrChange w:id="366" w:author="Dennis Hohmann" w:date="2012-04-15T01:12:00Z">
              <w:tcPr>
                <w:tcW w:w="3969" w:type="dxa"/>
                <w:shd w:val="clear" w:color="auto" w:fill="auto"/>
                <w:noWrap/>
              </w:tcPr>
            </w:tcPrChange>
          </w:tcPr>
          <w:p w14:paraId="5A543F2B" w14:textId="426CF47C" w:rsidR="00F175F1" w:rsidRPr="00FB133F" w:rsidRDefault="00F175F1" w:rsidP="00A658D7">
            <w:pPr>
              <w:pStyle w:val="Textkrper"/>
              <w:jc w:val="left"/>
              <w:rPr>
                <w:lang w:eastAsia="de-DE"/>
              </w:rPr>
              <w:pPrChange w:id="367" w:author="Dennis Hohmann" w:date="2012-04-15T01:03:00Z">
                <w:pPr>
                  <w:pStyle w:val="Textkrper"/>
                  <w:jc w:val="left"/>
                </w:pPr>
              </w:pPrChange>
            </w:pPr>
            <w:ins w:id="368" w:author="Dennis Hohmann" w:date="2012-04-15T01:12:00Z">
              <w:r w:rsidRPr="00FB133F">
                <w:rPr>
                  <w:lang w:eastAsia="de-DE"/>
                </w:rPr>
                <w:t>Serielle Schnittstelle</w:t>
              </w:r>
            </w:ins>
          </w:p>
        </w:tc>
      </w:tr>
      <w:tr w:rsidR="00F175F1" w:rsidRPr="00FB133F" w14:paraId="2A616431" w14:textId="77777777" w:rsidTr="00F175F1">
        <w:trPr>
          <w:trHeight w:val="300"/>
          <w:trPrChange w:id="369" w:author="Dennis Hohmann" w:date="2012-04-15T01:12:00Z">
            <w:trPr>
              <w:trHeight w:val="300"/>
            </w:trPr>
          </w:trPrChange>
        </w:trPr>
        <w:tc>
          <w:tcPr>
            <w:tcW w:w="1433" w:type="dxa"/>
            <w:shd w:val="clear" w:color="auto" w:fill="auto"/>
            <w:noWrap/>
            <w:tcPrChange w:id="370" w:author="Dennis Hohmann" w:date="2012-04-15T01:12:00Z">
              <w:tcPr>
                <w:tcW w:w="1433" w:type="dxa"/>
                <w:shd w:val="clear" w:color="auto" w:fill="auto"/>
                <w:noWrap/>
              </w:tcPr>
            </w:tcPrChange>
          </w:tcPr>
          <w:p w14:paraId="729700BD" w14:textId="68EC132F" w:rsidR="00F175F1" w:rsidRPr="00FB133F" w:rsidRDefault="00F175F1" w:rsidP="00A658D7">
            <w:pPr>
              <w:pStyle w:val="Textkrper"/>
              <w:jc w:val="left"/>
              <w:rPr>
                <w:lang w:eastAsia="de-DE"/>
              </w:rPr>
              <w:pPrChange w:id="371" w:author="Dennis Hohmann" w:date="2012-04-15T01:03:00Z">
                <w:pPr/>
              </w:pPrChange>
            </w:pPr>
            <w:ins w:id="372" w:author="Dennis Hohmann" w:date="2012-04-15T01:12:00Z">
              <w:r w:rsidRPr="00FB133F">
                <w:rPr>
                  <w:lang w:eastAsia="de-DE"/>
                </w:rPr>
                <w:t>SRAM</w:t>
              </w:r>
            </w:ins>
            <w:del w:id="373" w:author="Dennis Hohmann" w:date="2012-04-15T01:12:00Z">
              <w:r w:rsidRPr="00FB133F" w:rsidDel="00F175F1">
                <w:rPr>
                  <w:lang w:eastAsia="de-DE"/>
                </w:rPr>
                <w:delText>RS-232</w:delText>
              </w:r>
            </w:del>
          </w:p>
        </w:tc>
        <w:tc>
          <w:tcPr>
            <w:tcW w:w="4394" w:type="dxa"/>
            <w:shd w:val="clear" w:color="auto" w:fill="auto"/>
            <w:noWrap/>
            <w:tcPrChange w:id="374" w:author="Dennis Hohmann" w:date="2012-04-15T01:12:00Z">
              <w:tcPr>
                <w:tcW w:w="4394" w:type="dxa"/>
                <w:shd w:val="clear" w:color="auto" w:fill="auto"/>
                <w:noWrap/>
              </w:tcPr>
            </w:tcPrChange>
          </w:tcPr>
          <w:p w14:paraId="26043831" w14:textId="43A8DF9F" w:rsidR="00F175F1" w:rsidRPr="00FB133F" w:rsidRDefault="00F175F1" w:rsidP="00A658D7">
            <w:pPr>
              <w:pStyle w:val="Textkrper"/>
              <w:jc w:val="left"/>
              <w:rPr>
                <w:lang w:eastAsia="de-DE"/>
              </w:rPr>
              <w:pPrChange w:id="375" w:author="Dennis Hohmann" w:date="2012-04-15T01:03:00Z">
                <w:pPr>
                  <w:pStyle w:val="Textkrper"/>
                  <w:jc w:val="left"/>
                </w:pPr>
              </w:pPrChange>
            </w:pPr>
            <w:ins w:id="376" w:author="Dennis Hohmann" w:date="2012-04-15T01:12:00Z">
              <w:r w:rsidRPr="00FB133F">
                <w:rPr>
                  <w:lang w:eastAsia="de-DE"/>
                </w:rPr>
                <w:t>Static Radom-Access Memory</w:t>
              </w:r>
            </w:ins>
            <w:del w:id="377" w:author="Dennis Hohmann" w:date="2012-04-15T01:12:00Z">
              <w:r w:rsidRPr="00FB133F" w:rsidDel="00F175F1">
                <w:rPr>
                  <w:lang w:eastAsia="de-DE"/>
                </w:rPr>
                <w:delText>siehe UART</w:delText>
              </w:r>
            </w:del>
          </w:p>
        </w:tc>
        <w:tc>
          <w:tcPr>
            <w:tcW w:w="4111" w:type="dxa"/>
            <w:shd w:val="clear" w:color="auto" w:fill="auto"/>
            <w:noWrap/>
            <w:tcPrChange w:id="378" w:author="Dennis Hohmann" w:date="2012-04-15T01:12:00Z">
              <w:tcPr>
                <w:tcW w:w="3969" w:type="dxa"/>
                <w:shd w:val="clear" w:color="auto" w:fill="auto"/>
                <w:noWrap/>
              </w:tcPr>
            </w:tcPrChange>
          </w:tcPr>
          <w:p w14:paraId="0AEC6813" w14:textId="40979FAB" w:rsidR="00F175F1" w:rsidRPr="00FB133F" w:rsidRDefault="00F175F1" w:rsidP="00A658D7">
            <w:pPr>
              <w:pStyle w:val="Textkrper"/>
              <w:jc w:val="left"/>
              <w:rPr>
                <w:lang w:eastAsia="de-DE"/>
              </w:rPr>
              <w:pPrChange w:id="379" w:author="Dennis Hohmann" w:date="2012-04-15T01:03:00Z">
                <w:pPr>
                  <w:pStyle w:val="Textkrper"/>
                  <w:jc w:val="left"/>
                </w:pPr>
              </w:pPrChange>
            </w:pPr>
            <w:ins w:id="380" w:author="Dennis Hohmann" w:date="2012-04-15T01:12:00Z">
              <w:r>
                <w:rPr>
                  <w:lang w:eastAsia="de-DE"/>
                </w:rPr>
                <w:t>nicht-flüchtiger Speicher (unter Ub)</w:t>
              </w:r>
            </w:ins>
            <w:del w:id="381" w:author="Dennis Hohmann" w:date="2012-04-15T01:12:00Z">
              <w:r w:rsidRPr="00FB133F" w:rsidDel="00F175F1">
                <w:rPr>
                  <w:lang w:eastAsia="de-DE"/>
                </w:rPr>
                <w:delText>Serielle Schnittstelle</w:delText>
              </w:r>
            </w:del>
          </w:p>
        </w:tc>
      </w:tr>
      <w:tr w:rsidR="00F175F1" w:rsidRPr="00FB133F" w14:paraId="2DEEBBC0" w14:textId="77777777" w:rsidTr="00F175F1">
        <w:trPr>
          <w:trHeight w:val="300"/>
          <w:trPrChange w:id="382" w:author="Dennis Hohmann" w:date="2012-04-15T01:12:00Z">
            <w:trPr>
              <w:trHeight w:val="300"/>
            </w:trPr>
          </w:trPrChange>
        </w:trPr>
        <w:tc>
          <w:tcPr>
            <w:tcW w:w="1433" w:type="dxa"/>
            <w:shd w:val="clear" w:color="auto" w:fill="auto"/>
            <w:noWrap/>
            <w:tcPrChange w:id="383" w:author="Dennis Hohmann" w:date="2012-04-15T01:12:00Z">
              <w:tcPr>
                <w:tcW w:w="1433" w:type="dxa"/>
                <w:shd w:val="clear" w:color="auto" w:fill="auto"/>
                <w:noWrap/>
              </w:tcPr>
            </w:tcPrChange>
          </w:tcPr>
          <w:p w14:paraId="754D639F" w14:textId="13D532D9" w:rsidR="00F175F1" w:rsidRPr="00FB133F" w:rsidRDefault="00F175F1" w:rsidP="00A658D7">
            <w:pPr>
              <w:pStyle w:val="Textkrper"/>
              <w:jc w:val="left"/>
              <w:rPr>
                <w:lang w:eastAsia="de-DE"/>
              </w:rPr>
              <w:pPrChange w:id="384" w:author="Dennis Hohmann" w:date="2012-04-15T01:03:00Z">
                <w:pPr/>
              </w:pPrChange>
            </w:pPr>
            <w:ins w:id="385" w:author="Dennis Hohmann" w:date="2012-04-15T01:12:00Z">
              <w:r w:rsidRPr="00FB133F">
                <w:rPr>
                  <w:lang w:eastAsia="de-DE"/>
                </w:rPr>
                <w:t>TWI</w:t>
              </w:r>
            </w:ins>
            <w:del w:id="386" w:author="Dennis Hohmann" w:date="2012-04-15T01:12:00Z">
              <w:r w:rsidRPr="00FB133F" w:rsidDel="00F175F1">
                <w:rPr>
                  <w:lang w:eastAsia="de-DE"/>
                </w:rPr>
                <w:delText>RS-485</w:delText>
              </w:r>
            </w:del>
          </w:p>
        </w:tc>
        <w:tc>
          <w:tcPr>
            <w:tcW w:w="4394" w:type="dxa"/>
            <w:shd w:val="clear" w:color="auto" w:fill="auto"/>
            <w:noWrap/>
            <w:tcPrChange w:id="387" w:author="Dennis Hohmann" w:date="2012-04-15T01:12:00Z">
              <w:tcPr>
                <w:tcW w:w="4394" w:type="dxa"/>
                <w:shd w:val="clear" w:color="auto" w:fill="auto"/>
                <w:noWrap/>
              </w:tcPr>
            </w:tcPrChange>
          </w:tcPr>
          <w:p w14:paraId="34F3B0F7" w14:textId="750C6C7F" w:rsidR="00F175F1" w:rsidRPr="00FB133F" w:rsidRDefault="00F175F1" w:rsidP="00A658D7">
            <w:pPr>
              <w:pStyle w:val="Textkrper"/>
              <w:jc w:val="left"/>
              <w:rPr>
                <w:lang w:eastAsia="de-DE"/>
              </w:rPr>
              <w:pPrChange w:id="388" w:author="Dennis Hohmann" w:date="2012-04-15T01:03:00Z">
                <w:pPr>
                  <w:pStyle w:val="Textkrper"/>
                  <w:jc w:val="left"/>
                </w:pPr>
              </w:pPrChange>
            </w:pPr>
            <w:ins w:id="389" w:author="Dennis Hohmann" w:date="2012-04-15T01:12:00Z">
              <w:r w:rsidRPr="00FB133F">
                <w:rPr>
                  <w:lang w:eastAsia="de-DE"/>
                </w:rPr>
                <w:t>Two Wire Interface</w:t>
              </w:r>
            </w:ins>
          </w:p>
        </w:tc>
        <w:tc>
          <w:tcPr>
            <w:tcW w:w="4111" w:type="dxa"/>
            <w:shd w:val="clear" w:color="auto" w:fill="auto"/>
            <w:noWrap/>
            <w:tcPrChange w:id="390" w:author="Dennis Hohmann" w:date="2012-04-15T01:12:00Z">
              <w:tcPr>
                <w:tcW w:w="3969" w:type="dxa"/>
                <w:shd w:val="clear" w:color="auto" w:fill="auto"/>
                <w:noWrap/>
              </w:tcPr>
            </w:tcPrChange>
          </w:tcPr>
          <w:p w14:paraId="03D8C448" w14:textId="78AB30C8" w:rsidR="00F175F1" w:rsidRPr="00FB133F" w:rsidRDefault="00F175F1" w:rsidP="00A658D7">
            <w:pPr>
              <w:pStyle w:val="Textkrper"/>
              <w:jc w:val="left"/>
              <w:rPr>
                <w:lang w:eastAsia="de-DE"/>
              </w:rPr>
              <w:pPrChange w:id="391" w:author="Dennis Hohmann" w:date="2012-04-15T01:03:00Z">
                <w:pPr>
                  <w:pStyle w:val="Textkrper"/>
                  <w:jc w:val="left"/>
                </w:pPr>
              </w:pPrChange>
            </w:pPr>
            <w:ins w:id="392" w:author="Dennis Hohmann" w:date="2012-04-15T01:12:00Z">
              <w:r w:rsidRPr="00FB133F">
                <w:rPr>
                  <w:lang w:eastAsia="de-DE"/>
                </w:rPr>
                <w:t>Auch I2C-Bus</w:t>
              </w:r>
            </w:ins>
          </w:p>
        </w:tc>
      </w:tr>
      <w:tr w:rsidR="00F175F1" w:rsidRPr="00FB133F" w14:paraId="5DBD14D8" w14:textId="77777777" w:rsidTr="00F175F1">
        <w:trPr>
          <w:trHeight w:val="300"/>
          <w:trPrChange w:id="393" w:author="Dennis Hohmann" w:date="2012-04-15T01:12:00Z">
            <w:trPr>
              <w:trHeight w:val="300"/>
            </w:trPr>
          </w:trPrChange>
        </w:trPr>
        <w:tc>
          <w:tcPr>
            <w:tcW w:w="1433" w:type="dxa"/>
            <w:shd w:val="clear" w:color="auto" w:fill="auto"/>
            <w:noWrap/>
            <w:tcPrChange w:id="394" w:author="Dennis Hohmann" w:date="2012-04-15T01:12:00Z">
              <w:tcPr>
                <w:tcW w:w="1433" w:type="dxa"/>
                <w:shd w:val="clear" w:color="auto" w:fill="auto"/>
                <w:noWrap/>
              </w:tcPr>
            </w:tcPrChange>
          </w:tcPr>
          <w:p w14:paraId="3AA57411" w14:textId="5A7B512E" w:rsidR="00F175F1" w:rsidRPr="00FB133F" w:rsidRDefault="00F175F1" w:rsidP="00A658D7">
            <w:pPr>
              <w:pStyle w:val="Textkrper"/>
              <w:jc w:val="left"/>
              <w:rPr>
                <w:lang w:eastAsia="de-DE"/>
              </w:rPr>
              <w:pPrChange w:id="395" w:author="Dennis Hohmann" w:date="2012-04-15T01:03:00Z">
                <w:pPr/>
              </w:pPrChange>
            </w:pPr>
            <w:ins w:id="396" w:author="Dennis Hohmann" w:date="2012-04-15T01:12:00Z">
              <w:r w:rsidRPr="00FB133F">
                <w:rPr>
                  <w:lang w:eastAsia="de-DE"/>
                </w:rPr>
                <w:t>UART</w:t>
              </w:r>
            </w:ins>
            <w:del w:id="397" w:author="Dennis Hohmann" w:date="2012-04-15T01:12:00Z">
              <w:r w:rsidRPr="00FB133F" w:rsidDel="00F175F1">
                <w:rPr>
                  <w:lang w:eastAsia="de-DE"/>
                </w:rPr>
                <w:delText>SPI</w:delText>
              </w:r>
            </w:del>
          </w:p>
        </w:tc>
        <w:tc>
          <w:tcPr>
            <w:tcW w:w="4394" w:type="dxa"/>
            <w:shd w:val="clear" w:color="auto" w:fill="auto"/>
            <w:noWrap/>
            <w:tcPrChange w:id="398" w:author="Dennis Hohmann" w:date="2012-04-15T01:12:00Z">
              <w:tcPr>
                <w:tcW w:w="4394" w:type="dxa"/>
                <w:shd w:val="clear" w:color="auto" w:fill="auto"/>
                <w:noWrap/>
              </w:tcPr>
            </w:tcPrChange>
          </w:tcPr>
          <w:p w14:paraId="7862764E" w14:textId="47E63A89" w:rsidR="00F175F1" w:rsidRPr="00FB133F" w:rsidRDefault="00F175F1" w:rsidP="00A658D7">
            <w:pPr>
              <w:pStyle w:val="Textkrper"/>
              <w:jc w:val="left"/>
              <w:rPr>
                <w:lang w:eastAsia="de-DE"/>
              </w:rPr>
              <w:pPrChange w:id="399" w:author="Dennis Hohmann" w:date="2012-04-15T01:03:00Z">
                <w:pPr>
                  <w:pStyle w:val="Textkrper"/>
                  <w:jc w:val="left"/>
                </w:pPr>
              </w:pPrChange>
            </w:pPr>
            <w:ins w:id="400" w:author="Dennis Hohmann" w:date="2012-04-15T01:12:00Z">
              <w:r w:rsidRPr="00FB133F">
                <w:rPr>
                  <w:lang w:eastAsia="de-DE"/>
                </w:rPr>
                <w:t>Univ. Asynchron Receiver Transmitte</w:t>
              </w:r>
              <w:r w:rsidRPr="00FB133F">
                <w:rPr>
                  <w:lang w:eastAsia="de-DE"/>
                </w:rPr>
                <w:t>r</w:t>
              </w:r>
            </w:ins>
            <w:del w:id="401" w:author="Dennis Hohmann" w:date="2012-04-15T01:12:00Z">
              <w:r w:rsidRPr="00FB133F" w:rsidDel="00F175F1">
                <w:rPr>
                  <w:lang w:eastAsia="de-DE"/>
                </w:rPr>
                <w:delText>Serial Peripheral Interface</w:delText>
              </w:r>
            </w:del>
          </w:p>
        </w:tc>
        <w:tc>
          <w:tcPr>
            <w:tcW w:w="4111" w:type="dxa"/>
            <w:shd w:val="clear" w:color="auto" w:fill="auto"/>
            <w:noWrap/>
            <w:tcPrChange w:id="402" w:author="Dennis Hohmann" w:date="2012-04-15T01:12:00Z">
              <w:tcPr>
                <w:tcW w:w="3969" w:type="dxa"/>
                <w:shd w:val="clear" w:color="auto" w:fill="auto"/>
                <w:noWrap/>
              </w:tcPr>
            </w:tcPrChange>
          </w:tcPr>
          <w:p w14:paraId="74618F23" w14:textId="66607807" w:rsidR="00F175F1" w:rsidRPr="00FB133F" w:rsidRDefault="00F175F1" w:rsidP="00A658D7">
            <w:pPr>
              <w:pStyle w:val="Textkrper"/>
              <w:jc w:val="left"/>
              <w:rPr>
                <w:lang w:eastAsia="de-DE"/>
              </w:rPr>
              <w:pPrChange w:id="403" w:author="Dennis Hohmann" w:date="2012-04-15T01:03:00Z">
                <w:pPr>
                  <w:pStyle w:val="Textkrper"/>
                  <w:jc w:val="left"/>
                </w:pPr>
              </w:pPrChange>
            </w:pPr>
            <w:ins w:id="404" w:author="Dennis Hohmann" w:date="2012-04-15T01:12:00Z">
              <w:r>
                <w:rPr>
                  <w:lang w:eastAsia="de-DE"/>
                </w:rPr>
                <w:t>Digitaler Schnittstellen-Standard</w:t>
              </w:r>
            </w:ins>
            <w:del w:id="405" w:author="Dennis Hohmann" w:date="2012-04-15T01:12:00Z">
              <w:r w:rsidRPr="00FB133F" w:rsidDel="00F175F1">
                <w:rPr>
                  <w:lang w:eastAsia="de-DE"/>
                </w:rPr>
                <w:delText>Serielle Schnittstelle</w:delText>
              </w:r>
            </w:del>
          </w:p>
        </w:tc>
      </w:tr>
      <w:tr w:rsidR="00F175F1" w:rsidRPr="00FB133F" w14:paraId="79458195" w14:textId="77777777" w:rsidTr="00F175F1">
        <w:trPr>
          <w:trHeight w:val="300"/>
          <w:trPrChange w:id="406" w:author="Dennis Hohmann" w:date="2012-04-15T01:12:00Z">
            <w:trPr>
              <w:trHeight w:val="300"/>
            </w:trPr>
          </w:trPrChange>
        </w:trPr>
        <w:tc>
          <w:tcPr>
            <w:tcW w:w="1433" w:type="dxa"/>
            <w:shd w:val="clear" w:color="auto" w:fill="auto"/>
            <w:noWrap/>
            <w:tcPrChange w:id="407" w:author="Dennis Hohmann" w:date="2012-04-15T01:12:00Z">
              <w:tcPr>
                <w:tcW w:w="1433" w:type="dxa"/>
                <w:shd w:val="clear" w:color="auto" w:fill="auto"/>
                <w:noWrap/>
              </w:tcPr>
            </w:tcPrChange>
          </w:tcPr>
          <w:p w14:paraId="39D5884C" w14:textId="1DE991B7" w:rsidR="00F175F1" w:rsidRPr="00FB133F" w:rsidRDefault="00F175F1" w:rsidP="00A658D7">
            <w:pPr>
              <w:pStyle w:val="Textkrper"/>
              <w:jc w:val="left"/>
              <w:rPr>
                <w:lang w:eastAsia="de-DE"/>
              </w:rPr>
              <w:pPrChange w:id="408" w:author="Dennis Hohmann" w:date="2012-04-15T01:03:00Z">
                <w:pPr/>
              </w:pPrChange>
            </w:pPr>
            <w:ins w:id="409" w:author="Dennis Hohmann" w:date="2012-04-15T01:12:00Z">
              <w:r w:rsidRPr="00FB133F">
                <w:rPr>
                  <w:lang w:eastAsia="de-DE"/>
                </w:rPr>
                <w:t>UBRRn</w:t>
              </w:r>
            </w:ins>
            <w:del w:id="410" w:author="Dennis Hohmann" w:date="2012-04-15T01:12:00Z">
              <w:r w:rsidRPr="00FB133F" w:rsidDel="00F175F1">
                <w:rPr>
                  <w:lang w:eastAsia="de-DE"/>
                </w:rPr>
                <w:delText>SRAM</w:delText>
              </w:r>
            </w:del>
          </w:p>
        </w:tc>
        <w:tc>
          <w:tcPr>
            <w:tcW w:w="4394" w:type="dxa"/>
            <w:shd w:val="clear" w:color="auto" w:fill="auto"/>
            <w:noWrap/>
            <w:tcPrChange w:id="411" w:author="Dennis Hohmann" w:date="2012-04-15T01:12:00Z">
              <w:tcPr>
                <w:tcW w:w="4394" w:type="dxa"/>
                <w:shd w:val="clear" w:color="auto" w:fill="auto"/>
                <w:noWrap/>
              </w:tcPr>
            </w:tcPrChange>
          </w:tcPr>
          <w:p w14:paraId="4FDA9FAE" w14:textId="2487E5E9" w:rsidR="00F175F1" w:rsidRPr="00FB133F" w:rsidRDefault="00F175F1" w:rsidP="00A658D7">
            <w:pPr>
              <w:pStyle w:val="Textkrper"/>
              <w:jc w:val="left"/>
              <w:rPr>
                <w:lang w:eastAsia="de-DE"/>
              </w:rPr>
              <w:pPrChange w:id="412" w:author="Dennis Hohmann" w:date="2012-04-15T01:03:00Z">
                <w:pPr>
                  <w:pStyle w:val="Textkrper"/>
                  <w:jc w:val="left"/>
                </w:pPr>
              </w:pPrChange>
            </w:pPr>
            <w:ins w:id="413" w:author="Dennis Hohmann" w:date="2012-04-15T01:12:00Z">
              <w:r>
                <w:rPr>
                  <w:lang w:eastAsia="de-DE"/>
                </w:rPr>
                <w:t>UART Baud Rate Register</w:t>
              </w:r>
            </w:ins>
            <w:del w:id="414" w:author="Dennis Hohmann" w:date="2012-04-15T01:12:00Z">
              <w:r w:rsidRPr="00FB133F" w:rsidDel="00F175F1">
                <w:rPr>
                  <w:lang w:eastAsia="de-DE"/>
                </w:rPr>
                <w:delText>Static Radom-Access Memory</w:delText>
              </w:r>
            </w:del>
          </w:p>
        </w:tc>
        <w:tc>
          <w:tcPr>
            <w:tcW w:w="4111" w:type="dxa"/>
            <w:shd w:val="clear" w:color="auto" w:fill="auto"/>
            <w:noWrap/>
            <w:tcPrChange w:id="415" w:author="Dennis Hohmann" w:date="2012-04-15T01:12:00Z">
              <w:tcPr>
                <w:tcW w:w="3969" w:type="dxa"/>
                <w:shd w:val="clear" w:color="auto" w:fill="auto"/>
                <w:noWrap/>
              </w:tcPr>
            </w:tcPrChange>
          </w:tcPr>
          <w:p w14:paraId="112CA869" w14:textId="0C8BD99D" w:rsidR="00F175F1" w:rsidRPr="00FB133F" w:rsidRDefault="00F175F1" w:rsidP="00020671">
            <w:pPr>
              <w:pStyle w:val="Textkrper"/>
              <w:jc w:val="left"/>
              <w:rPr>
                <w:lang w:eastAsia="de-DE"/>
              </w:rPr>
              <w:pPrChange w:id="416" w:author="Dennis Hohmann" w:date="2012-04-15T01:05:00Z">
                <w:pPr>
                  <w:pStyle w:val="Textkrper"/>
                  <w:jc w:val="left"/>
                </w:pPr>
              </w:pPrChange>
            </w:pPr>
            <w:ins w:id="417" w:author="Dennis Hohmann" w:date="2012-04-15T01:12:00Z">
              <w:r>
                <w:rPr>
                  <w:lang w:eastAsia="de-DE"/>
                </w:rPr>
                <w:t>Spezialregister des Controllers</w:t>
              </w:r>
            </w:ins>
            <w:del w:id="418" w:author="Dennis Hohmann" w:date="2012-04-15T01:04:00Z">
              <w:r w:rsidRPr="008C602B" w:rsidDel="00020671">
                <w:rPr>
                  <w:highlight w:val="red"/>
                  <w:lang w:eastAsia="de-DE"/>
                </w:rPr>
                <w:delText>Speicher ( ??? )</w:delText>
              </w:r>
            </w:del>
          </w:p>
        </w:tc>
      </w:tr>
      <w:tr w:rsidR="00F175F1" w:rsidRPr="00FB133F" w14:paraId="20651E6C" w14:textId="77777777" w:rsidTr="00F175F1">
        <w:trPr>
          <w:trHeight w:val="300"/>
          <w:trPrChange w:id="419" w:author="Dennis Hohmann" w:date="2012-04-15T01:12:00Z">
            <w:trPr>
              <w:trHeight w:val="300"/>
            </w:trPr>
          </w:trPrChange>
        </w:trPr>
        <w:tc>
          <w:tcPr>
            <w:tcW w:w="1433" w:type="dxa"/>
            <w:shd w:val="clear" w:color="auto" w:fill="auto"/>
            <w:noWrap/>
            <w:tcPrChange w:id="420" w:author="Dennis Hohmann" w:date="2012-04-15T01:12:00Z">
              <w:tcPr>
                <w:tcW w:w="1433" w:type="dxa"/>
                <w:shd w:val="clear" w:color="auto" w:fill="auto"/>
                <w:noWrap/>
              </w:tcPr>
            </w:tcPrChange>
          </w:tcPr>
          <w:p w14:paraId="7A892F3B" w14:textId="6C2817D3" w:rsidR="00F175F1" w:rsidRPr="00FB133F" w:rsidRDefault="00F175F1" w:rsidP="00A658D7">
            <w:pPr>
              <w:pStyle w:val="Textkrper"/>
              <w:jc w:val="left"/>
              <w:rPr>
                <w:lang w:eastAsia="de-DE"/>
              </w:rPr>
              <w:pPrChange w:id="421" w:author="Dennis Hohmann" w:date="2012-04-15T01:03:00Z">
                <w:pPr/>
              </w:pPrChange>
            </w:pPr>
            <w:ins w:id="422" w:author="Dennis Hohmann" w:date="2012-04-15T01:12:00Z">
              <w:r w:rsidRPr="00FB133F">
                <w:rPr>
                  <w:lang w:eastAsia="de-DE"/>
                </w:rPr>
                <w:t>VIA</w:t>
              </w:r>
            </w:ins>
            <w:del w:id="423" w:author="Dennis Hohmann" w:date="2012-04-15T01:12:00Z">
              <w:r w:rsidRPr="00FB133F" w:rsidDel="00F175F1">
                <w:rPr>
                  <w:lang w:eastAsia="de-DE"/>
                </w:rPr>
                <w:delText>TWI</w:delText>
              </w:r>
            </w:del>
          </w:p>
        </w:tc>
        <w:tc>
          <w:tcPr>
            <w:tcW w:w="4394" w:type="dxa"/>
            <w:shd w:val="clear" w:color="auto" w:fill="auto"/>
            <w:noWrap/>
            <w:tcPrChange w:id="424" w:author="Dennis Hohmann" w:date="2012-04-15T01:12:00Z">
              <w:tcPr>
                <w:tcW w:w="4394" w:type="dxa"/>
                <w:shd w:val="clear" w:color="auto" w:fill="auto"/>
                <w:noWrap/>
              </w:tcPr>
            </w:tcPrChange>
          </w:tcPr>
          <w:p w14:paraId="7BE5DF3E" w14:textId="5926F7E8" w:rsidR="00F175F1" w:rsidRPr="00FB133F" w:rsidRDefault="00F175F1" w:rsidP="00A658D7">
            <w:pPr>
              <w:pStyle w:val="Textkrper"/>
              <w:jc w:val="left"/>
              <w:rPr>
                <w:lang w:eastAsia="de-DE"/>
              </w:rPr>
              <w:pPrChange w:id="425" w:author="Dennis Hohmann" w:date="2012-04-15T01:03:00Z">
                <w:pPr>
                  <w:pStyle w:val="Textkrper"/>
                  <w:jc w:val="left"/>
                </w:pPr>
              </w:pPrChange>
            </w:pPr>
            <w:ins w:id="426" w:author="Dennis Hohmann" w:date="2012-04-15T01:12:00Z">
              <w:r>
                <w:rPr>
                  <w:lang w:eastAsia="de-DE"/>
                </w:rPr>
                <w:t>Vertical Interconnect Access</w:t>
              </w:r>
            </w:ins>
            <w:del w:id="427" w:author="Dennis Hohmann" w:date="2012-04-15T01:12:00Z">
              <w:r w:rsidRPr="00FB133F" w:rsidDel="00F175F1">
                <w:rPr>
                  <w:lang w:eastAsia="de-DE"/>
                </w:rPr>
                <w:delText>Two Wire Interface</w:delText>
              </w:r>
            </w:del>
          </w:p>
        </w:tc>
        <w:tc>
          <w:tcPr>
            <w:tcW w:w="4111" w:type="dxa"/>
            <w:shd w:val="clear" w:color="auto" w:fill="auto"/>
            <w:noWrap/>
            <w:tcPrChange w:id="428" w:author="Dennis Hohmann" w:date="2012-04-15T01:12:00Z">
              <w:tcPr>
                <w:tcW w:w="3969" w:type="dxa"/>
                <w:shd w:val="clear" w:color="auto" w:fill="auto"/>
                <w:noWrap/>
              </w:tcPr>
            </w:tcPrChange>
          </w:tcPr>
          <w:p w14:paraId="3CB2549F" w14:textId="47015BAB" w:rsidR="00F175F1" w:rsidRPr="00FB133F" w:rsidRDefault="00F175F1" w:rsidP="00A658D7">
            <w:pPr>
              <w:pStyle w:val="Textkrper"/>
              <w:jc w:val="left"/>
              <w:rPr>
                <w:lang w:eastAsia="de-DE"/>
              </w:rPr>
              <w:pPrChange w:id="429" w:author="Dennis Hohmann" w:date="2012-04-15T01:03:00Z">
                <w:pPr>
                  <w:pStyle w:val="Textkrper"/>
                  <w:jc w:val="left"/>
                </w:pPr>
              </w:pPrChange>
            </w:pPr>
            <w:ins w:id="430" w:author="Dennis Hohmann" w:date="2012-04-15T01:12:00Z">
              <w:r>
                <w:rPr>
                  <w:lang w:eastAsia="de-DE"/>
                </w:rPr>
                <w:t>Durchkontaktierung einer Platine</w:t>
              </w:r>
            </w:ins>
            <w:del w:id="431" w:author="Dennis Hohmann" w:date="2012-04-15T01:12:00Z">
              <w:r w:rsidRPr="00FB133F" w:rsidDel="00F175F1">
                <w:rPr>
                  <w:lang w:eastAsia="de-DE"/>
                </w:rPr>
                <w:delText>Auch I2C-Bus</w:delText>
              </w:r>
            </w:del>
          </w:p>
        </w:tc>
      </w:tr>
      <w:tr w:rsidR="00F175F1" w:rsidRPr="00FB133F" w14:paraId="194F64F7" w14:textId="77777777" w:rsidTr="00F175F1">
        <w:trPr>
          <w:trHeight w:val="300"/>
          <w:trPrChange w:id="432" w:author="Dennis Hohmann" w:date="2012-04-15T01:12:00Z">
            <w:trPr>
              <w:trHeight w:val="300"/>
            </w:trPr>
          </w:trPrChange>
        </w:trPr>
        <w:tc>
          <w:tcPr>
            <w:tcW w:w="1433" w:type="dxa"/>
            <w:shd w:val="clear" w:color="auto" w:fill="auto"/>
            <w:noWrap/>
            <w:tcPrChange w:id="433" w:author="Dennis Hohmann" w:date="2012-04-15T01:12:00Z">
              <w:tcPr>
                <w:tcW w:w="1433" w:type="dxa"/>
                <w:shd w:val="clear" w:color="auto" w:fill="auto"/>
                <w:noWrap/>
              </w:tcPr>
            </w:tcPrChange>
          </w:tcPr>
          <w:p w14:paraId="624CD3B9" w14:textId="3DE8E159" w:rsidR="00F175F1" w:rsidRPr="00FB133F" w:rsidRDefault="00F175F1" w:rsidP="00A658D7">
            <w:pPr>
              <w:pStyle w:val="Textkrper"/>
              <w:jc w:val="left"/>
              <w:rPr>
                <w:lang w:eastAsia="de-DE"/>
              </w:rPr>
              <w:pPrChange w:id="434" w:author="Dennis Hohmann" w:date="2012-04-15T01:03:00Z">
                <w:pPr/>
              </w:pPrChange>
            </w:pPr>
            <w:del w:id="435" w:author="Dennis Hohmann" w:date="2012-04-15T01:12:00Z">
              <w:r w:rsidRPr="00FB133F" w:rsidDel="00F175F1">
                <w:rPr>
                  <w:lang w:eastAsia="de-DE"/>
                </w:rPr>
                <w:delText>UART</w:delText>
              </w:r>
            </w:del>
          </w:p>
        </w:tc>
        <w:tc>
          <w:tcPr>
            <w:tcW w:w="4394" w:type="dxa"/>
            <w:shd w:val="clear" w:color="auto" w:fill="auto"/>
            <w:noWrap/>
            <w:tcPrChange w:id="436" w:author="Dennis Hohmann" w:date="2012-04-15T01:12:00Z">
              <w:tcPr>
                <w:tcW w:w="4394" w:type="dxa"/>
                <w:shd w:val="clear" w:color="auto" w:fill="auto"/>
                <w:noWrap/>
              </w:tcPr>
            </w:tcPrChange>
          </w:tcPr>
          <w:p w14:paraId="38634CC7" w14:textId="6F4ED25B" w:rsidR="00F175F1" w:rsidRPr="00FB133F" w:rsidRDefault="00F175F1" w:rsidP="00A658D7">
            <w:pPr>
              <w:pStyle w:val="Textkrper"/>
              <w:jc w:val="left"/>
              <w:rPr>
                <w:lang w:eastAsia="de-DE"/>
              </w:rPr>
              <w:pPrChange w:id="437" w:author="Dennis Hohmann" w:date="2012-04-15T01:03:00Z">
                <w:pPr>
                  <w:pStyle w:val="Textkrper"/>
                  <w:jc w:val="left"/>
                </w:pPr>
              </w:pPrChange>
            </w:pPr>
            <w:del w:id="438" w:author="Dennis Hohmann" w:date="2012-04-15T01:12:00Z">
              <w:r w:rsidRPr="00FB133F" w:rsidDel="00F175F1">
                <w:rPr>
                  <w:lang w:eastAsia="de-DE"/>
                </w:rPr>
                <w:delText>Univ. Asynchron Receiver Transmitte</w:delText>
              </w:r>
              <w:r w:rsidRPr="00FB133F" w:rsidDel="00F175F1">
                <w:rPr>
                  <w:lang w:eastAsia="de-DE"/>
                </w:rPr>
                <w:delText>r</w:delText>
              </w:r>
            </w:del>
          </w:p>
        </w:tc>
        <w:tc>
          <w:tcPr>
            <w:tcW w:w="4111" w:type="dxa"/>
            <w:shd w:val="clear" w:color="auto" w:fill="auto"/>
            <w:noWrap/>
            <w:tcPrChange w:id="439" w:author="Dennis Hohmann" w:date="2012-04-15T01:12:00Z">
              <w:tcPr>
                <w:tcW w:w="3969" w:type="dxa"/>
                <w:shd w:val="clear" w:color="auto" w:fill="auto"/>
                <w:noWrap/>
              </w:tcPr>
            </w:tcPrChange>
          </w:tcPr>
          <w:p w14:paraId="54854FB3" w14:textId="53E2F1C3" w:rsidR="00F175F1" w:rsidRPr="00FB133F" w:rsidRDefault="00F175F1" w:rsidP="00A658D7">
            <w:pPr>
              <w:pStyle w:val="Textkrper"/>
              <w:jc w:val="left"/>
              <w:rPr>
                <w:lang w:eastAsia="de-DE"/>
              </w:rPr>
              <w:pPrChange w:id="440" w:author="Dennis Hohmann" w:date="2012-04-15T01:03:00Z">
                <w:pPr>
                  <w:pStyle w:val="Textkrper"/>
                  <w:jc w:val="left"/>
                </w:pPr>
              </w:pPrChange>
            </w:pPr>
            <w:del w:id="441" w:author="Dennis Hohmann" w:date="2012-04-15T01:00:00Z">
              <w:r w:rsidRPr="00FB133F" w:rsidDel="00A658D7">
                <w:rPr>
                  <w:lang w:eastAsia="de-DE"/>
                </w:rPr>
                <w:delText>RS232</w:delText>
              </w:r>
            </w:del>
          </w:p>
        </w:tc>
      </w:tr>
      <w:tr w:rsidR="00F175F1" w:rsidRPr="00FB133F" w14:paraId="372D1A08" w14:textId="77777777" w:rsidTr="00F175F1">
        <w:trPr>
          <w:trHeight w:val="300"/>
          <w:trPrChange w:id="442" w:author="Dennis Hohmann" w:date="2012-04-15T01:12:00Z">
            <w:trPr>
              <w:trHeight w:val="300"/>
            </w:trPr>
          </w:trPrChange>
        </w:trPr>
        <w:tc>
          <w:tcPr>
            <w:tcW w:w="1433" w:type="dxa"/>
            <w:shd w:val="clear" w:color="auto" w:fill="auto"/>
            <w:noWrap/>
            <w:tcPrChange w:id="443" w:author="Dennis Hohmann" w:date="2012-04-15T01:12:00Z">
              <w:tcPr>
                <w:tcW w:w="1433" w:type="dxa"/>
                <w:shd w:val="clear" w:color="auto" w:fill="auto"/>
                <w:noWrap/>
              </w:tcPr>
            </w:tcPrChange>
          </w:tcPr>
          <w:p w14:paraId="15E11087" w14:textId="2AE965AC" w:rsidR="00F175F1" w:rsidRPr="00FB133F" w:rsidRDefault="00F175F1" w:rsidP="00A658D7">
            <w:pPr>
              <w:pStyle w:val="Textkrper"/>
              <w:jc w:val="left"/>
              <w:rPr>
                <w:lang w:eastAsia="de-DE"/>
              </w:rPr>
              <w:pPrChange w:id="444" w:author="Dennis Hohmann" w:date="2012-04-15T01:03:00Z">
                <w:pPr/>
              </w:pPrChange>
            </w:pPr>
            <w:del w:id="445" w:author="Dennis Hohmann" w:date="2012-04-15T01:12:00Z">
              <w:r w:rsidRPr="00FB133F" w:rsidDel="00F175F1">
                <w:rPr>
                  <w:lang w:eastAsia="de-DE"/>
                </w:rPr>
                <w:delText>UBRRn</w:delText>
              </w:r>
            </w:del>
          </w:p>
        </w:tc>
        <w:tc>
          <w:tcPr>
            <w:tcW w:w="4394" w:type="dxa"/>
            <w:shd w:val="clear" w:color="auto" w:fill="auto"/>
            <w:noWrap/>
            <w:tcPrChange w:id="446" w:author="Dennis Hohmann" w:date="2012-04-15T01:12:00Z">
              <w:tcPr>
                <w:tcW w:w="4394" w:type="dxa"/>
                <w:shd w:val="clear" w:color="auto" w:fill="auto"/>
                <w:noWrap/>
              </w:tcPr>
            </w:tcPrChange>
          </w:tcPr>
          <w:p w14:paraId="7643D8BE" w14:textId="3F2288DD" w:rsidR="00F175F1" w:rsidRPr="00FB133F" w:rsidRDefault="00F175F1" w:rsidP="00A658D7">
            <w:pPr>
              <w:pStyle w:val="Textkrper"/>
              <w:jc w:val="left"/>
              <w:rPr>
                <w:lang w:eastAsia="de-DE"/>
              </w:rPr>
              <w:pPrChange w:id="447" w:author="Dennis Hohmann" w:date="2012-04-15T01:03:00Z">
                <w:pPr>
                  <w:pStyle w:val="Textkrper"/>
                  <w:jc w:val="left"/>
                </w:pPr>
              </w:pPrChange>
            </w:pPr>
            <w:del w:id="448" w:author="Dennis Hohmann" w:date="2012-04-15T01:12:00Z">
              <w:r w:rsidDel="00F175F1">
                <w:rPr>
                  <w:lang w:eastAsia="de-DE"/>
                </w:rPr>
                <w:delText>UART Baud Rate Register</w:delText>
              </w:r>
            </w:del>
          </w:p>
        </w:tc>
        <w:tc>
          <w:tcPr>
            <w:tcW w:w="4111" w:type="dxa"/>
            <w:shd w:val="clear" w:color="auto" w:fill="auto"/>
            <w:noWrap/>
            <w:tcPrChange w:id="449" w:author="Dennis Hohmann" w:date="2012-04-15T01:12:00Z">
              <w:tcPr>
                <w:tcW w:w="3969" w:type="dxa"/>
                <w:shd w:val="clear" w:color="auto" w:fill="auto"/>
                <w:noWrap/>
              </w:tcPr>
            </w:tcPrChange>
          </w:tcPr>
          <w:p w14:paraId="23DED8BA" w14:textId="2A19E993" w:rsidR="00F175F1" w:rsidRPr="00FB133F" w:rsidRDefault="00F175F1" w:rsidP="00A658D7">
            <w:pPr>
              <w:pStyle w:val="Textkrper"/>
              <w:jc w:val="left"/>
              <w:rPr>
                <w:lang w:eastAsia="de-DE"/>
              </w:rPr>
              <w:pPrChange w:id="450" w:author="Dennis Hohmann" w:date="2012-04-15T01:03:00Z">
                <w:pPr>
                  <w:pStyle w:val="Textkrper"/>
                  <w:jc w:val="left"/>
                </w:pPr>
              </w:pPrChange>
            </w:pPr>
          </w:p>
        </w:tc>
      </w:tr>
      <w:tr w:rsidR="00F175F1" w:rsidRPr="00FB133F" w14:paraId="00B4694C" w14:textId="77777777" w:rsidTr="00F175F1">
        <w:trPr>
          <w:trHeight w:val="300"/>
          <w:trPrChange w:id="451" w:author="Dennis Hohmann" w:date="2012-04-15T01:12:00Z">
            <w:trPr>
              <w:trHeight w:val="300"/>
            </w:trPr>
          </w:trPrChange>
        </w:trPr>
        <w:tc>
          <w:tcPr>
            <w:tcW w:w="1433" w:type="dxa"/>
            <w:shd w:val="clear" w:color="auto" w:fill="auto"/>
            <w:noWrap/>
            <w:tcPrChange w:id="452" w:author="Dennis Hohmann" w:date="2012-04-15T01:12:00Z">
              <w:tcPr>
                <w:tcW w:w="1433" w:type="dxa"/>
                <w:shd w:val="clear" w:color="auto" w:fill="auto"/>
                <w:noWrap/>
              </w:tcPr>
            </w:tcPrChange>
          </w:tcPr>
          <w:p w14:paraId="584C832A" w14:textId="2E444B3B" w:rsidR="00F175F1" w:rsidRPr="00FB133F" w:rsidRDefault="00F175F1" w:rsidP="00A658D7">
            <w:pPr>
              <w:pStyle w:val="Textkrper"/>
              <w:jc w:val="left"/>
              <w:rPr>
                <w:lang w:eastAsia="de-DE"/>
              </w:rPr>
              <w:pPrChange w:id="453" w:author="Dennis Hohmann" w:date="2012-04-15T01:03:00Z">
                <w:pPr/>
              </w:pPrChange>
            </w:pPr>
            <w:del w:id="454" w:author="Dennis Hohmann" w:date="2012-04-15T01:12:00Z">
              <w:r w:rsidRPr="00FB133F" w:rsidDel="00F175F1">
                <w:rPr>
                  <w:lang w:eastAsia="de-DE"/>
                </w:rPr>
                <w:delText>VIA</w:delText>
              </w:r>
            </w:del>
          </w:p>
        </w:tc>
        <w:tc>
          <w:tcPr>
            <w:tcW w:w="4394" w:type="dxa"/>
            <w:shd w:val="clear" w:color="auto" w:fill="auto"/>
            <w:noWrap/>
            <w:tcPrChange w:id="455" w:author="Dennis Hohmann" w:date="2012-04-15T01:12:00Z">
              <w:tcPr>
                <w:tcW w:w="4394" w:type="dxa"/>
                <w:shd w:val="clear" w:color="auto" w:fill="auto"/>
                <w:noWrap/>
              </w:tcPr>
            </w:tcPrChange>
          </w:tcPr>
          <w:p w14:paraId="0A50CF6F" w14:textId="0B4341E9" w:rsidR="00F175F1" w:rsidRPr="00FB133F" w:rsidRDefault="00F175F1" w:rsidP="00A658D7">
            <w:pPr>
              <w:pStyle w:val="Textkrper"/>
              <w:jc w:val="left"/>
              <w:rPr>
                <w:lang w:eastAsia="de-DE"/>
              </w:rPr>
              <w:pPrChange w:id="456" w:author="Dennis Hohmann" w:date="2012-04-15T01:03:00Z">
                <w:pPr>
                  <w:pStyle w:val="Textkrper"/>
                  <w:jc w:val="left"/>
                </w:pPr>
              </w:pPrChange>
            </w:pPr>
          </w:p>
        </w:tc>
        <w:tc>
          <w:tcPr>
            <w:tcW w:w="4111" w:type="dxa"/>
            <w:shd w:val="clear" w:color="auto" w:fill="auto"/>
            <w:noWrap/>
            <w:tcPrChange w:id="457" w:author="Dennis Hohmann" w:date="2012-04-15T01:12:00Z">
              <w:tcPr>
                <w:tcW w:w="3969" w:type="dxa"/>
                <w:shd w:val="clear" w:color="auto" w:fill="auto"/>
                <w:noWrap/>
              </w:tcPr>
            </w:tcPrChange>
          </w:tcPr>
          <w:p w14:paraId="59327B63" w14:textId="56EE33BA" w:rsidR="00F175F1" w:rsidRPr="00FB133F" w:rsidRDefault="00F175F1" w:rsidP="00A658D7">
            <w:pPr>
              <w:pStyle w:val="Textkrper"/>
              <w:jc w:val="left"/>
              <w:rPr>
                <w:lang w:eastAsia="de-DE"/>
              </w:rPr>
              <w:pPrChange w:id="458" w:author="Dennis Hohmann" w:date="2012-04-15T01:03:00Z">
                <w:pPr>
                  <w:pStyle w:val="Textkrper"/>
                  <w:jc w:val="left"/>
                </w:pPr>
              </w:pPrChange>
            </w:pPr>
            <w:del w:id="459" w:author="Dennis Hohmann" w:date="2012-04-15T01:12:00Z">
              <w:r w:rsidDel="00F175F1">
                <w:rPr>
                  <w:lang w:eastAsia="de-DE"/>
                </w:rPr>
                <w:delText>Durchkontaktierung einer Platine</w:delText>
              </w:r>
            </w:del>
          </w:p>
        </w:tc>
      </w:tr>
    </w:tbl>
    <w:p w14:paraId="0B0C9521" w14:textId="77777777" w:rsidR="002A6CAD" w:rsidRDefault="002A6CAD" w:rsidP="008B14C0">
      <w:pPr>
        <w:pStyle w:val="Textkrper"/>
        <w:pPrChange w:id="460" w:author="Dennis Hohmann" w:date="2012-04-15T00:39:00Z">
          <w:pPr/>
        </w:pPrChange>
      </w:pPr>
    </w:p>
    <w:p w14:paraId="4D772E9F" w14:textId="7E121E7A" w:rsidR="00F876EC" w:rsidRPr="00A472F1" w:rsidRDefault="00E37829" w:rsidP="00E37829">
      <w:pPr>
        <w:pStyle w:val="berschrift1"/>
      </w:pPr>
      <w:r>
        <w:br w:type="page"/>
      </w:r>
      <w:bookmarkStart w:id="461" w:name="_Toc196041245"/>
      <w:r w:rsidR="0014465C">
        <w:t>Projekt</w:t>
      </w:r>
      <w:r w:rsidR="00CB1140">
        <w:t>beschreibung</w:t>
      </w:r>
      <w:bookmarkEnd w:id="461"/>
    </w:p>
    <w:p w14:paraId="7FC57DE4" w14:textId="4B21CA08" w:rsidR="007451B0" w:rsidRPr="00A472F1" w:rsidRDefault="00187B56" w:rsidP="001B7DAE">
      <w:pPr>
        <w:pStyle w:val="berschrift2"/>
      </w:pPr>
      <w:bookmarkStart w:id="462" w:name="_Toc196041246"/>
      <w:r>
        <w:t>Motivation</w:t>
      </w:r>
      <w:bookmarkEnd w:id="462"/>
    </w:p>
    <w:p w14:paraId="68427B59" w14:textId="77777777" w:rsidR="007451B0" w:rsidRPr="00EA4C69" w:rsidRDefault="007451B0" w:rsidP="008B14C0">
      <w:pPr>
        <w:pStyle w:val="Textkrper"/>
        <w:pPrChange w:id="463" w:author="Dennis Hohmann" w:date="2012-04-15T00:39:00Z">
          <w:pPr>
            <w:pStyle w:val="Textkrper"/>
          </w:pPr>
        </w:pPrChange>
      </w:pPr>
    </w:p>
    <w:p w14:paraId="19CDA0AE" w14:textId="77777777" w:rsidR="00F530C1" w:rsidRDefault="00EF1163" w:rsidP="008B14C0">
      <w:pPr>
        <w:pStyle w:val="Textkrper"/>
        <w:rPr>
          <w:highlight w:val="yellow"/>
        </w:rPr>
        <w:pPrChange w:id="464" w:author="Dennis Hohmann" w:date="2012-04-15T00:39:00Z">
          <w:pPr>
            <w:pStyle w:val="Textkrper"/>
          </w:pPr>
        </w:pPrChange>
      </w:pPr>
      <w:r w:rsidRPr="00B77118">
        <w:rPr>
          <w:highlight w:val="yellow"/>
        </w:rPr>
        <w:t xml:space="preserve">Für die Herstellung </w:t>
      </w:r>
      <w:r w:rsidR="00C50726" w:rsidRPr="00B77118">
        <w:rPr>
          <w:highlight w:val="yellow"/>
        </w:rPr>
        <w:t xml:space="preserve">einer Platine </w:t>
      </w:r>
      <w:r w:rsidRPr="00B77118">
        <w:rPr>
          <w:highlight w:val="yellow"/>
        </w:rPr>
        <w:t xml:space="preserve">gibt es verschiedene Methoden. </w:t>
      </w:r>
      <w:r w:rsidR="00196139" w:rsidRPr="00B77118">
        <w:rPr>
          <w:highlight w:val="yellow"/>
        </w:rPr>
        <w:t xml:space="preserve">Das Ausdrucken auf Transferfolie, auf Belichtungsfolie oder die Ausgabe der Daten an eine Isolationsfräse. </w:t>
      </w:r>
      <w:r w:rsidR="002A6CAD" w:rsidRPr="00B77118">
        <w:rPr>
          <w:highlight w:val="yellow"/>
        </w:rPr>
        <w:t>Als erstes muss</w:t>
      </w:r>
      <w:r w:rsidR="006B7393" w:rsidRPr="00B77118">
        <w:rPr>
          <w:highlight w:val="yellow"/>
        </w:rPr>
        <w:t xml:space="preserve"> </w:t>
      </w:r>
      <w:r w:rsidRPr="00B77118">
        <w:rPr>
          <w:highlight w:val="yellow"/>
        </w:rPr>
        <w:t xml:space="preserve">zunächst </w:t>
      </w:r>
      <w:r w:rsidR="003136A1" w:rsidRPr="00B77118">
        <w:rPr>
          <w:highlight w:val="yellow"/>
        </w:rPr>
        <w:t>d</w:t>
      </w:r>
      <w:r w:rsidR="0084144D" w:rsidRPr="00B77118">
        <w:rPr>
          <w:highlight w:val="yellow"/>
        </w:rPr>
        <w:t xml:space="preserve">er Schaltplan erstellt werden. </w:t>
      </w:r>
      <w:r w:rsidRPr="00B77118">
        <w:rPr>
          <w:highlight w:val="yellow"/>
        </w:rPr>
        <w:t>Ist dieser erstellt, folgt als nächster Schritt das Erstellen des</w:t>
      </w:r>
      <w:r w:rsidR="006B7393" w:rsidRPr="00B77118">
        <w:rPr>
          <w:highlight w:val="yellow"/>
        </w:rPr>
        <w:t xml:space="preserve"> </w:t>
      </w:r>
      <w:r w:rsidRPr="00B77118">
        <w:rPr>
          <w:highlight w:val="yellow"/>
        </w:rPr>
        <w:t>Layouts.</w:t>
      </w:r>
      <w:r w:rsidR="00C04F51" w:rsidRPr="00B77118">
        <w:rPr>
          <w:highlight w:val="yellow"/>
        </w:rPr>
        <w:t xml:space="preserve"> </w:t>
      </w:r>
      <w:r w:rsidRPr="00B77118">
        <w:rPr>
          <w:highlight w:val="yellow"/>
        </w:rPr>
        <w:t>Je nach verwendeter Elektro-CAD-Software kann dies auf verschiedene Weise erfolgen.</w:t>
      </w:r>
      <w:r w:rsidR="006B7393" w:rsidRPr="00B77118">
        <w:rPr>
          <w:highlight w:val="yellow"/>
        </w:rPr>
        <w:t xml:space="preserve"> </w:t>
      </w:r>
      <w:r w:rsidRPr="00B77118">
        <w:rPr>
          <w:highlight w:val="yellow"/>
        </w:rPr>
        <w:t xml:space="preserve">Die hier verwendete Software </w:t>
      </w:r>
      <w:r w:rsidR="00504E53" w:rsidRPr="00B77118">
        <w:rPr>
          <w:rFonts w:cs="Arial"/>
          <w:highlight w:val="yellow"/>
        </w:rPr>
        <w:t>„</w:t>
      </w:r>
      <w:r w:rsidR="00504E53" w:rsidRPr="00B77118">
        <w:rPr>
          <w:rFonts w:cs="Arial"/>
          <w:b/>
          <w:highlight w:val="yellow"/>
        </w:rPr>
        <w:t>E</w:t>
      </w:r>
      <w:r w:rsidR="00504E53" w:rsidRPr="00B77118">
        <w:rPr>
          <w:rFonts w:cs="Arial"/>
          <w:highlight w:val="yellow"/>
        </w:rPr>
        <w:t xml:space="preserve">infach </w:t>
      </w:r>
      <w:r w:rsidR="00504E53" w:rsidRPr="00B77118">
        <w:rPr>
          <w:rFonts w:cs="Arial"/>
          <w:b/>
          <w:highlight w:val="yellow"/>
        </w:rPr>
        <w:t>A</w:t>
      </w:r>
      <w:r w:rsidR="00504E53" w:rsidRPr="00B77118">
        <w:rPr>
          <w:rFonts w:cs="Arial"/>
          <w:highlight w:val="yellow"/>
        </w:rPr>
        <w:t xml:space="preserve">nzuwendender </w:t>
      </w:r>
      <w:r w:rsidR="00504E53" w:rsidRPr="00B77118">
        <w:rPr>
          <w:rFonts w:cs="Arial"/>
          <w:b/>
          <w:highlight w:val="yellow"/>
        </w:rPr>
        <w:t>G</w:t>
      </w:r>
      <w:r w:rsidR="00504E53" w:rsidRPr="00B77118">
        <w:rPr>
          <w:rFonts w:cs="Arial"/>
          <w:highlight w:val="yellow"/>
        </w:rPr>
        <w:t xml:space="preserve">rafischer </w:t>
      </w:r>
      <w:r w:rsidR="00504E53" w:rsidRPr="00B77118">
        <w:rPr>
          <w:rFonts w:cs="Arial"/>
          <w:b/>
          <w:highlight w:val="yellow"/>
        </w:rPr>
        <w:t>L</w:t>
      </w:r>
      <w:r w:rsidR="00504E53" w:rsidRPr="00B77118">
        <w:rPr>
          <w:rFonts w:cs="Arial"/>
          <w:highlight w:val="yellow"/>
        </w:rPr>
        <w:t>ayout-</w:t>
      </w:r>
      <w:r w:rsidR="00504E53" w:rsidRPr="00B77118">
        <w:rPr>
          <w:rFonts w:cs="Arial"/>
          <w:b/>
          <w:highlight w:val="yellow"/>
        </w:rPr>
        <w:t>E</w:t>
      </w:r>
      <w:r w:rsidR="00504E53" w:rsidRPr="00B77118">
        <w:rPr>
          <w:rFonts w:cs="Arial"/>
          <w:highlight w:val="yellow"/>
        </w:rPr>
        <w:t xml:space="preserve">ditor“, kurz </w:t>
      </w:r>
      <w:r w:rsidR="00DC6474" w:rsidRPr="00B77118">
        <w:rPr>
          <w:rFonts w:cs="Arial"/>
          <w:highlight w:val="yellow"/>
        </w:rPr>
        <w:t>„</w:t>
      </w:r>
      <w:r w:rsidR="00DC6474" w:rsidRPr="00B77118">
        <w:rPr>
          <w:highlight w:val="yellow"/>
        </w:rPr>
        <w:t>EAGLE“</w:t>
      </w:r>
      <w:r w:rsidR="00504E53" w:rsidRPr="00B77118">
        <w:rPr>
          <w:highlight w:val="yellow"/>
        </w:rPr>
        <w:t>,</w:t>
      </w:r>
      <w:r w:rsidR="00DC6474" w:rsidRPr="00B77118">
        <w:rPr>
          <w:highlight w:val="yellow"/>
        </w:rPr>
        <w:t xml:space="preserve"> </w:t>
      </w:r>
      <w:r w:rsidRPr="00B77118">
        <w:rPr>
          <w:highlight w:val="yellow"/>
        </w:rPr>
        <w:t>der Firma</w:t>
      </w:r>
      <w:r w:rsidR="007849D5" w:rsidRPr="00B77118">
        <w:rPr>
          <w:highlight w:val="yellow"/>
        </w:rPr>
        <w:t xml:space="preserve"> CADSoft</w:t>
      </w:r>
      <w:r w:rsidR="007849D5" w:rsidRPr="00B77118">
        <w:rPr>
          <w:rStyle w:val="Funotenzeichen"/>
          <w:highlight w:val="yellow"/>
        </w:rPr>
        <w:footnoteReference w:id="6"/>
      </w:r>
      <w:r w:rsidR="007849D5" w:rsidRPr="00B77118">
        <w:rPr>
          <w:highlight w:val="yellow"/>
        </w:rPr>
        <w:t xml:space="preserve">, </w:t>
      </w:r>
    </w:p>
    <w:p w14:paraId="2F279217" w14:textId="77777777" w:rsidR="00F530C1" w:rsidRDefault="00F530C1" w:rsidP="008B14C0">
      <w:pPr>
        <w:pStyle w:val="Textkrper"/>
        <w:rPr>
          <w:highlight w:val="yellow"/>
        </w:rPr>
        <w:pPrChange w:id="465" w:author="Dennis Hohmann" w:date="2012-04-15T00:39:00Z">
          <w:pPr>
            <w:pStyle w:val="Textkrper"/>
          </w:pPr>
        </w:pPrChange>
      </w:pPr>
    </w:p>
    <w:p w14:paraId="56ABD26B" w14:textId="77777777" w:rsidR="00F530C1" w:rsidRDefault="003136A1" w:rsidP="008B14C0">
      <w:pPr>
        <w:pStyle w:val="Textkrper"/>
        <w:rPr>
          <w:highlight w:val="yellow"/>
        </w:rPr>
        <w:pPrChange w:id="466" w:author="Dennis Hohmann" w:date="2012-04-15T00:39:00Z">
          <w:pPr>
            <w:pStyle w:val="Textkrper"/>
          </w:pPr>
        </w:pPrChange>
      </w:pPr>
      <w:r w:rsidRPr="00B77118">
        <w:rPr>
          <w:highlight w:val="yellow"/>
        </w:rPr>
        <w:t xml:space="preserve">bietet hier die </w:t>
      </w:r>
      <w:r w:rsidR="00C04F51" w:rsidRPr="00B77118">
        <w:rPr>
          <w:highlight w:val="yellow"/>
        </w:rPr>
        <w:t xml:space="preserve">„AutoRoute“-Funktion. </w:t>
      </w:r>
      <w:r w:rsidR="00EF1163" w:rsidRPr="00B77118">
        <w:rPr>
          <w:highlight w:val="yellow"/>
        </w:rPr>
        <w:t>Diese ermöglicht es, das Layout, automatisch an Ha</w:t>
      </w:r>
      <w:r w:rsidR="00C04F51" w:rsidRPr="00B77118">
        <w:rPr>
          <w:highlight w:val="yellow"/>
        </w:rPr>
        <w:t>nd des Schaltplans zu d</w:t>
      </w:r>
      <w:r w:rsidR="00961B58" w:rsidRPr="00B77118">
        <w:rPr>
          <w:highlight w:val="yellow"/>
        </w:rPr>
        <w:t>e</w:t>
      </w:r>
      <w:r w:rsidR="00F530C1">
        <w:rPr>
          <w:highlight w:val="yellow"/>
        </w:rPr>
        <w:t>signen.</w:t>
      </w:r>
    </w:p>
    <w:p w14:paraId="5683E86D" w14:textId="77777777" w:rsidR="00F530C1" w:rsidRDefault="00F530C1" w:rsidP="008B14C0">
      <w:pPr>
        <w:pStyle w:val="Textkrper"/>
        <w:rPr>
          <w:highlight w:val="yellow"/>
        </w:rPr>
        <w:pPrChange w:id="467" w:author="Dennis Hohmann" w:date="2012-04-15T00:39:00Z">
          <w:pPr>
            <w:pStyle w:val="Textkrper"/>
          </w:pPr>
        </w:pPrChange>
      </w:pPr>
    </w:p>
    <w:p w14:paraId="468F8398" w14:textId="18B4433B" w:rsidR="006D76B8" w:rsidRDefault="0084144D" w:rsidP="008B14C0">
      <w:pPr>
        <w:pStyle w:val="Textkrper"/>
        <w:pPrChange w:id="468" w:author="Dennis Hohmann" w:date="2012-04-15T00:39:00Z">
          <w:pPr>
            <w:pStyle w:val="Textkrper"/>
          </w:pPr>
        </w:pPrChange>
      </w:pPr>
      <w:r w:rsidRPr="00B77118">
        <w:rPr>
          <w:highlight w:val="yellow"/>
        </w:rPr>
        <w:t>H</w:t>
      </w:r>
      <w:r w:rsidR="00EF1163" w:rsidRPr="00B77118">
        <w:rPr>
          <w:highlight w:val="yellow"/>
        </w:rPr>
        <w:t>ie</w:t>
      </w:r>
      <w:r w:rsidRPr="00B77118">
        <w:rPr>
          <w:highlight w:val="yellow"/>
        </w:rPr>
        <w:t xml:space="preserve">r angekommen, </w:t>
      </w:r>
      <w:r w:rsidR="00B53F17" w:rsidRPr="00B77118">
        <w:rPr>
          <w:highlight w:val="yellow"/>
        </w:rPr>
        <w:t xml:space="preserve">stehen </w:t>
      </w:r>
      <w:r w:rsidRPr="00B77118">
        <w:rPr>
          <w:highlight w:val="yellow"/>
        </w:rPr>
        <w:t>im Hobbybereich</w:t>
      </w:r>
      <w:r w:rsidR="00B77118">
        <w:rPr>
          <w:highlight w:val="yellow"/>
        </w:rPr>
        <w:t xml:space="preserve"> </w:t>
      </w:r>
      <w:r w:rsidRPr="00B77118">
        <w:rPr>
          <w:highlight w:val="yellow"/>
        </w:rPr>
        <w:t xml:space="preserve"> </w:t>
      </w:r>
      <w:r w:rsidR="00B53F17" w:rsidRPr="00B77118">
        <w:rPr>
          <w:highlight w:val="yellow"/>
        </w:rPr>
        <w:t>3 g</w:t>
      </w:r>
      <w:r w:rsidR="00EF1163" w:rsidRPr="00B77118">
        <w:rPr>
          <w:highlight w:val="yellow"/>
        </w:rPr>
        <w:t>rundsät</w:t>
      </w:r>
      <w:r w:rsidR="00C04F51" w:rsidRPr="00B77118">
        <w:rPr>
          <w:highlight w:val="yellow"/>
        </w:rPr>
        <w:t>zliche Methoden zur He</w:t>
      </w:r>
      <w:r w:rsidR="00C04F51" w:rsidRPr="00B77118">
        <w:rPr>
          <w:highlight w:val="yellow"/>
        </w:rPr>
        <w:t>r</w:t>
      </w:r>
      <w:r w:rsidR="00C04F51" w:rsidRPr="00B77118">
        <w:rPr>
          <w:highlight w:val="yellow"/>
        </w:rPr>
        <w:t xml:space="preserve">stellung </w:t>
      </w:r>
      <w:r w:rsidR="00EF1163" w:rsidRPr="00B77118">
        <w:rPr>
          <w:highlight w:val="yellow"/>
        </w:rPr>
        <w:t xml:space="preserve">der Platine zur </w:t>
      </w:r>
      <w:r w:rsidRPr="00B77118">
        <w:rPr>
          <w:highlight w:val="yellow"/>
        </w:rPr>
        <w:t>Auswahl</w:t>
      </w:r>
      <w:r w:rsidR="00EF1163" w:rsidRPr="00B77118">
        <w:rPr>
          <w:highlight w:val="yellow"/>
        </w:rPr>
        <w:t>:</w:t>
      </w:r>
    </w:p>
    <w:p w14:paraId="3FB8C127" w14:textId="77777777" w:rsidR="00430022" w:rsidRPr="00343AD9" w:rsidRDefault="00430022" w:rsidP="008B14C0">
      <w:pPr>
        <w:pStyle w:val="Textkrper"/>
        <w:pPrChange w:id="469" w:author="Dennis Hohmann" w:date="2012-04-15T00:39:00Z">
          <w:pPr>
            <w:pStyle w:val="Textkrper"/>
          </w:pPr>
        </w:pPrChange>
      </w:pPr>
    </w:p>
    <w:p w14:paraId="30F9848A" w14:textId="73390200" w:rsidR="000444AB" w:rsidRPr="00FC1A5F" w:rsidRDefault="003136A1" w:rsidP="008B14C0">
      <w:pPr>
        <w:pStyle w:val="Textkrper"/>
        <w:rPr>
          <w:rStyle w:val="Betont"/>
        </w:rPr>
        <w:pPrChange w:id="470" w:author="Dennis Hohmann" w:date="2012-04-15T00:39:00Z">
          <w:pPr>
            <w:pStyle w:val="Textkrper"/>
          </w:pPr>
        </w:pPrChange>
      </w:pPr>
      <w:r w:rsidRPr="00FC1A5F">
        <w:rPr>
          <w:rStyle w:val="Betont"/>
        </w:rPr>
        <w:t xml:space="preserve">Das Ausdrucken des </w:t>
      </w:r>
      <w:r w:rsidR="000444AB" w:rsidRPr="00FC1A5F">
        <w:rPr>
          <w:rStyle w:val="Betont"/>
        </w:rPr>
        <w:t>Layouts auf eine Transferfolie</w:t>
      </w:r>
    </w:p>
    <w:p w14:paraId="3DCAD8A1" w14:textId="4D2CED63" w:rsidR="00C83C32" w:rsidRDefault="00EC0EA9" w:rsidP="008B14C0">
      <w:pPr>
        <w:pStyle w:val="Textkrper"/>
        <w:pPrChange w:id="471" w:author="Dennis Hohmann" w:date="2012-04-15T00:39:00Z">
          <w:pPr>
            <w:pStyle w:val="Textkrper"/>
          </w:pPr>
        </w:pPrChange>
      </w:pPr>
      <w:r w:rsidRPr="00343AD9">
        <w:t>Diese Methode funktioniert nur mit einem Laserdrucker. Hierbei wird das</w:t>
      </w:r>
      <w:r w:rsidR="006B7393" w:rsidRPr="00343AD9">
        <w:t xml:space="preserve"> </w:t>
      </w:r>
      <w:r w:rsidRPr="00343AD9">
        <w:t>Layout in der höchsten Auflösung gedruckt. Die Transferfolie nimmt nicht</w:t>
      </w:r>
      <w:r w:rsidR="006B7393" w:rsidRPr="00343AD9">
        <w:t xml:space="preserve"> </w:t>
      </w:r>
      <w:r w:rsidR="003136A1">
        <w:t>den kompletten Toner auf</w:t>
      </w:r>
      <w:r w:rsidRPr="00343AD9">
        <w:t>, sodass der überschüssige</w:t>
      </w:r>
      <w:r w:rsidR="003C79C3" w:rsidRPr="00343AD9">
        <w:t xml:space="preserve"> Toner thermisch</w:t>
      </w:r>
      <w:r w:rsidR="001F2FC4">
        <w:t>, mit dem Bügeleisen oder Ähnlichem</w:t>
      </w:r>
      <w:r w:rsidR="003C79C3" w:rsidRPr="00343AD9">
        <w:t xml:space="preserve"> auf eine</w:t>
      </w:r>
      <w:r w:rsidR="006B7393" w:rsidRPr="00343AD9">
        <w:t xml:space="preserve"> </w:t>
      </w:r>
      <w:r w:rsidR="002979C2" w:rsidRPr="00343AD9">
        <w:t>unbeschichtete</w:t>
      </w:r>
      <w:r w:rsidRPr="00343AD9">
        <w:t xml:space="preserve"> Platine übertragen werden kann.</w:t>
      </w:r>
      <w:r w:rsidR="00C83C32">
        <w:t xml:space="preserve"> </w:t>
      </w:r>
      <w:r w:rsidRPr="00343AD9">
        <w:t xml:space="preserve">Nun ist diese </w:t>
      </w:r>
      <w:r w:rsidR="001F2FC4">
        <w:t>vorbereitete Platine b</w:t>
      </w:r>
      <w:r w:rsidR="00F530C1">
        <w:t>ereit zum Ä</w:t>
      </w:r>
      <w:r w:rsidRPr="00343AD9">
        <w:t>tzen.</w:t>
      </w:r>
    </w:p>
    <w:p w14:paraId="2DD6BF5A" w14:textId="77777777" w:rsidR="00430022" w:rsidRDefault="00430022" w:rsidP="008B14C0">
      <w:pPr>
        <w:pStyle w:val="Textkrper"/>
        <w:pPrChange w:id="472" w:author="Dennis Hohmann" w:date="2012-04-15T00:39:00Z">
          <w:pPr>
            <w:pStyle w:val="Textkrper"/>
          </w:pPr>
        </w:pPrChange>
      </w:pPr>
    </w:p>
    <w:p w14:paraId="7CB1BE65" w14:textId="29E579BF" w:rsidR="00EC0EA9" w:rsidRPr="00FC1A5F" w:rsidRDefault="00EC0EA9" w:rsidP="008B14C0">
      <w:pPr>
        <w:pStyle w:val="Textkrper"/>
        <w:rPr>
          <w:rStyle w:val="Betont"/>
        </w:rPr>
        <w:pPrChange w:id="473" w:author="Dennis Hohmann" w:date="2012-04-15T00:39:00Z">
          <w:pPr>
            <w:pStyle w:val="Textkrper"/>
          </w:pPr>
        </w:pPrChange>
      </w:pPr>
      <w:r w:rsidRPr="00FC1A5F">
        <w:rPr>
          <w:rStyle w:val="Betont"/>
        </w:rPr>
        <w:t>Das Ausdrucken des Layouts auf eine Belichtungsfolie</w:t>
      </w:r>
    </w:p>
    <w:p w14:paraId="27AE4387" w14:textId="43EEBCEE" w:rsidR="00EC0EA9" w:rsidRDefault="00651FB9" w:rsidP="008B14C0">
      <w:pPr>
        <w:pStyle w:val="Textkrper"/>
        <w:pPrChange w:id="474" w:author="Dennis Hohmann" w:date="2012-04-15T00:39:00Z">
          <w:pPr>
            <w:pStyle w:val="Textkrper"/>
          </w:pPr>
        </w:pPrChange>
      </w:pPr>
      <w:r>
        <w:t>Im Gegensatz zur vorherigen</w:t>
      </w:r>
      <w:r w:rsidR="00F530C1">
        <w:t xml:space="preserve"> Methode</w:t>
      </w:r>
      <w:r w:rsidR="00EC0EA9" w:rsidRPr="00343AD9">
        <w:t xml:space="preserve"> kann hier auch ein geeigneter </w:t>
      </w:r>
      <w:r w:rsidR="00F530C1">
        <w:t>Tintenstrahldrucker</w:t>
      </w:r>
      <w:r w:rsidR="003E3CAC" w:rsidRPr="00343AD9">
        <w:t xml:space="preserve"> </w:t>
      </w:r>
      <w:r w:rsidR="00EC0EA9" w:rsidRPr="00343AD9">
        <w:t xml:space="preserve">verwendet werden. </w:t>
      </w:r>
      <w:r w:rsidR="00EC0EA9" w:rsidRPr="00F530C1">
        <w:rPr>
          <w:highlight w:val="yellow"/>
        </w:rPr>
        <w:t xml:space="preserve">Die bedruckte Folie wird </w:t>
      </w:r>
      <w:r w:rsidR="0084144D" w:rsidRPr="00F530C1">
        <w:rPr>
          <w:highlight w:val="yellow"/>
        </w:rPr>
        <w:t xml:space="preserve">auf einer </w:t>
      </w:r>
      <w:r w:rsidR="006B7393" w:rsidRPr="00F530C1">
        <w:rPr>
          <w:highlight w:val="yellow"/>
        </w:rPr>
        <w:t xml:space="preserve">Platine </w:t>
      </w:r>
      <w:r w:rsidR="0084144D" w:rsidRPr="00F530C1">
        <w:rPr>
          <w:highlight w:val="yellow"/>
        </w:rPr>
        <w:t xml:space="preserve">mit </w:t>
      </w:r>
      <w:r w:rsidR="001C5DD9" w:rsidRPr="00F530C1">
        <w:rPr>
          <w:highlight w:val="yellow"/>
        </w:rPr>
        <w:t xml:space="preserve">Fotobeschichtung </w:t>
      </w:r>
      <w:r w:rsidR="003C79C3" w:rsidRPr="00F530C1">
        <w:rPr>
          <w:highlight w:val="yellow"/>
        </w:rPr>
        <w:t>ausg</w:t>
      </w:r>
      <w:r w:rsidR="003C79C3" w:rsidRPr="00F530C1">
        <w:rPr>
          <w:highlight w:val="yellow"/>
        </w:rPr>
        <w:t>e</w:t>
      </w:r>
      <w:r w:rsidR="003C79C3" w:rsidRPr="00F530C1">
        <w:rPr>
          <w:highlight w:val="yellow"/>
        </w:rPr>
        <w:t xml:space="preserve">richtet und mittels UV-Licht auf </w:t>
      </w:r>
      <w:r w:rsidR="001C5DD9" w:rsidRPr="00F530C1">
        <w:rPr>
          <w:highlight w:val="yellow"/>
        </w:rPr>
        <w:t>das Basismaterial</w:t>
      </w:r>
      <w:r w:rsidR="003C79C3" w:rsidRPr="00F530C1">
        <w:rPr>
          <w:highlight w:val="yellow"/>
        </w:rPr>
        <w:t xml:space="preserve"> </w:t>
      </w:r>
      <w:r w:rsidR="00F530C1" w:rsidRPr="00F530C1">
        <w:rPr>
          <w:highlight w:val="yellow"/>
        </w:rPr>
        <w:t>belichtet</w:t>
      </w:r>
      <w:r w:rsidR="003C79C3" w:rsidRPr="00F530C1">
        <w:rPr>
          <w:highlight w:val="yellow"/>
        </w:rPr>
        <w:t>.</w:t>
      </w:r>
      <w:r w:rsidR="006B7393" w:rsidRPr="00343AD9">
        <w:t xml:space="preserve"> </w:t>
      </w:r>
      <w:r w:rsidR="003C79C3" w:rsidRPr="00343AD9">
        <w:t>Im Anschluss an das Belic</w:t>
      </w:r>
      <w:r w:rsidR="003C79C3" w:rsidRPr="00343AD9">
        <w:t>h</w:t>
      </w:r>
      <w:r w:rsidR="00F530C1">
        <w:t>ten</w:t>
      </w:r>
      <w:r w:rsidR="003C79C3" w:rsidRPr="00343AD9">
        <w:t xml:space="preserve"> er</w:t>
      </w:r>
      <w:r w:rsidR="00F530C1">
        <w:t>folgt das chemische Fixieren und E</w:t>
      </w:r>
      <w:r w:rsidR="003C79C3" w:rsidRPr="00343AD9">
        <w:t>ntwickeln.</w:t>
      </w:r>
      <w:r w:rsidR="006B7393" w:rsidRPr="00343AD9">
        <w:t xml:space="preserve"> </w:t>
      </w:r>
      <w:r w:rsidR="00614121">
        <w:t>In diesem Schritt wird die</w:t>
      </w:r>
      <w:r w:rsidR="003C79C3" w:rsidRPr="00343AD9">
        <w:t xml:space="preserve"> überschüssige </w:t>
      </w:r>
      <w:r w:rsidR="001C5DD9">
        <w:t>Fotobeschichtung</w:t>
      </w:r>
      <w:r w:rsidR="003C79C3" w:rsidRPr="00343AD9">
        <w:t xml:space="preserve"> entfernt.</w:t>
      </w:r>
      <w:r w:rsidR="006B7393" w:rsidRPr="00343AD9">
        <w:t xml:space="preserve"> </w:t>
      </w:r>
      <w:r w:rsidR="003C79C3" w:rsidRPr="00614121">
        <w:t>Ab jetzt ist diese Platine ebenfalls b</w:t>
      </w:r>
      <w:r w:rsidR="003C79C3" w:rsidRPr="00614121">
        <w:t>e</w:t>
      </w:r>
      <w:r w:rsidR="00F530C1">
        <w:t>reit zum Ä</w:t>
      </w:r>
      <w:r w:rsidR="003C79C3" w:rsidRPr="00614121">
        <w:t>tzen.</w:t>
      </w:r>
    </w:p>
    <w:p w14:paraId="4740C745" w14:textId="77777777" w:rsidR="00430022" w:rsidRPr="00614121" w:rsidRDefault="00430022" w:rsidP="008B14C0">
      <w:pPr>
        <w:pStyle w:val="Textkrper"/>
        <w:pPrChange w:id="475" w:author="Dennis Hohmann" w:date="2012-04-15T00:39:00Z">
          <w:pPr>
            <w:pStyle w:val="Textkrper"/>
          </w:pPr>
        </w:pPrChange>
      </w:pPr>
    </w:p>
    <w:p w14:paraId="22779AD1" w14:textId="72B8BECD" w:rsidR="00430022" w:rsidRPr="00FC1A5F" w:rsidRDefault="00EC0EA9" w:rsidP="008B14C0">
      <w:pPr>
        <w:pStyle w:val="Textkrper"/>
        <w:rPr>
          <w:rStyle w:val="Betont"/>
        </w:rPr>
        <w:pPrChange w:id="476" w:author="Dennis Hohmann" w:date="2012-04-15T00:39:00Z">
          <w:pPr>
            <w:pStyle w:val="Textkrper"/>
          </w:pPr>
        </w:pPrChange>
      </w:pPr>
      <w:r w:rsidRPr="00FC1A5F">
        <w:rPr>
          <w:rStyle w:val="Betont"/>
        </w:rPr>
        <w:t>Die Ausgabe der Daten für eine Isolationsfräse</w:t>
      </w:r>
    </w:p>
    <w:p w14:paraId="1984CB87" w14:textId="11174DBA" w:rsidR="00315859" w:rsidRDefault="003C79C3" w:rsidP="008B14C0">
      <w:pPr>
        <w:pStyle w:val="Textkrper"/>
        <w:pPrChange w:id="477" w:author="Dennis Hohmann" w:date="2012-04-15T00:39:00Z">
          <w:pPr>
            <w:pStyle w:val="Textkrper"/>
          </w:pPr>
        </w:pPrChange>
      </w:pPr>
      <w:r w:rsidRPr="00343AD9">
        <w:t xml:space="preserve">Der Vorteil </w:t>
      </w:r>
      <w:r w:rsidR="007849D5">
        <w:t>dieses Verfahrens</w:t>
      </w:r>
      <w:r w:rsidRPr="00343AD9">
        <w:t xml:space="preserve"> gegenüber </w:t>
      </w:r>
      <w:r w:rsidR="00547AC8">
        <w:t>den</w:t>
      </w:r>
      <w:r w:rsidR="001C5DD9">
        <w:t xml:space="preserve"> beiden anderen liegt darin</w:t>
      </w:r>
      <w:r w:rsidR="00F530C1">
        <w:t>,</w:t>
      </w:r>
      <w:r w:rsidR="001C5DD9">
        <w:t xml:space="preserve"> da</w:t>
      </w:r>
      <w:r w:rsidR="00F530C1">
        <w:t>s</w:t>
      </w:r>
      <w:r w:rsidRPr="00343AD9">
        <w:t>s hier</w:t>
      </w:r>
      <w:r w:rsidR="006B7393" w:rsidRPr="00343AD9">
        <w:t xml:space="preserve"> </w:t>
      </w:r>
      <w:r w:rsidRPr="00343AD9">
        <w:t>keine Chemie zum Einsatz kommt.</w:t>
      </w:r>
      <w:r w:rsidR="006B7393" w:rsidRPr="00343AD9">
        <w:t xml:space="preserve"> </w:t>
      </w:r>
      <w:r w:rsidRPr="00343AD9">
        <w:t xml:space="preserve">Das </w:t>
      </w:r>
      <w:r w:rsidR="008E0D12" w:rsidRPr="00343AD9">
        <w:t>Layout wird hierb</w:t>
      </w:r>
      <w:r w:rsidR="001C5DD9">
        <w:t>ei nicht geätzt, sondern mit einer g</w:t>
      </w:r>
      <w:r w:rsidR="001C5DD9">
        <w:t>e</w:t>
      </w:r>
      <w:r w:rsidR="001C5DD9">
        <w:t>eigneten</w:t>
      </w:r>
      <w:r w:rsidR="008E0D12" w:rsidRPr="00343AD9">
        <w:t xml:space="preserve"> Fräse und</w:t>
      </w:r>
      <w:r w:rsidR="006B7393" w:rsidRPr="00343AD9">
        <w:t xml:space="preserve"> </w:t>
      </w:r>
      <w:r w:rsidR="008E0D12" w:rsidRPr="00343AD9">
        <w:t xml:space="preserve">Werkzeug aus einer </w:t>
      </w:r>
      <w:r w:rsidR="001C5DD9">
        <w:t>Kupfervollschichtp</w:t>
      </w:r>
      <w:r w:rsidR="008E0D12" w:rsidRPr="00343AD9">
        <w:t>latine gefräst. Trotz dieses Vo</w:t>
      </w:r>
      <w:r w:rsidR="008E0D12" w:rsidRPr="00343AD9">
        <w:t>r</w:t>
      </w:r>
      <w:r w:rsidR="008E0D12" w:rsidRPr="00343AD9">
        <w:t xml:space="preserve">teils, </w:t>
      </w:r>
      <w:r w:rsidR="002A6CAD" w:rsidRPr="00343AD9">
        <w:t xml:space="preserve">hat </w:t>
      </w:r>
      <w:r w:rsidR="00547AC8">
        <w:t xml:space="preserve">auch </w:t>
      </w:r>
      <w:r w:rsidR="002A6CAD" w:rsidRPr="00343AD9">
        <w:t>diese</w:t>
      </w:r>
      <w:r w:rsidR="006B7393" w:rsidRPr="00343AD9">
        <w:t xml:space="preserve"> </w:t>
      </w:r>
      <w:r w:rsidR="00547AC8">
        <w:t xml:space="preserve">Methode </w:t>
      </w:r>
      <w:r w:rsidR="008E0D12" w:rsidRPr="00343AD9">
        <w:t>einen nicht unerheblichen Nachteil, welcher sich bei größ</w:t>
      </w:r>
      <w:r w:rsidR="008E0D12" w:rsidRPr="00343AD9">
        <w:t>e</w:t>
      </w:r>
      <w:r w:rsidR="008E0D12" w:rsidRPr="00343AD9">
        <w:t>ren</w:t>
      </w:r>
      <w:r w:rsidR="006B7393" w:rsidRPr="00343AD9">
        <w:t xml:space="preserve"> </w:t>
      </w:r>
      <w:r w:rsidR="007849D5">
        <w:t>Layouts zeigt.</w:t>
      </w:r>
      <w:r w:rsidR="00B76388">
        <w:t xml:space="preserve"> Abhängig von der Platinengröße, den vorgenommenen Einstellu</w:t>
      </w:r>
      <w:r w:rsidR="00B76388">
        <w:t>n</w:t>
      </w:r>
      <w:r w:rsidR="00B76388">
        <w:t xml:space="preserve">gen und der Isolationsbreite, kann der Fräsvorgang </w:t>
      </w:r>
      <w:r w:rsidR="00B76388" w:rsidRPr="00343AD9">
        <w:t>me</w:t>
      </w:r>
      <w:r w:rsidR="00B76388">
        <w:t>hrere Stunden in Anspruch ne</w:t>
      </w:r>
      <w:r w:rsidR="00B76388">
        <w:t>h</w:t>
      </w:r>
      <w:r w:rsidR="00B76388">
        <w:t xml:space="preserve">men. </w:t>
      </w:r>
      <w:r w:rsidR="008E0D12" w:rsidRPr="00343AD9">
        <w:t>Auch der dabei ent</w:t>
      </w:r>
      <w:r w:rsidR="002A6CAD" w:rsidRPr="00343AD9">
        <w:t>stehende</w:t>
      </w:r>
      <w:r w:rsidR="006B7393" w:rsidRPr="00343AD9">
        <w:t xml:space="preserve"> </w:t>
      </w:r>
      <w:r w:rsidR="007849D5">
        <w:t>Bohr- und Frässtaub</w:t>
      </w:r>
      <w:r w:rsidR="00547AC8">
        <w:t xml:space="preserve"> </w:t>
      </w:r>
      <w:r w:rsidR="001C5DD9">
        <w:t>muss</w:t>
      </w:r>
      <w:r w:rsidR="00547AC8">
        <w:t xml:space="preserve"> abgeführt werden. Der entsche</w:t>
      </w:r>
      <w:r w:rsidR="00547AC8">
        <w:t>i</w:t>
      </w:r>
      <w:r w:rsidR="00547AC8">
        <w:t xml:space="preserve">dende Vorteil dieser </w:t>
      </w:r>
      <w:r w:rsidR="00A7790E">
        <w:t>Methode ist die hohe Genauigkeit</w:t>
      </w:r>
      <w:r w:rsidR="00547AC8">
        <w:t>. Ein</w:t>
      </w:r>
      <w:r w:rsidR="00CA3318">
        <w:t xml:space="preserve">e Platine </w:t>
      </w:r>
      <w:r w:rsidR="00B76388">
        <w:t>mit be</w:t>
      </w:r>
      <w:r w:rsidR="00B76388">
        <w:t>i</w:t>
      </w:r>
      <w:r w:rsidR="00B76388">
        <w:t xml:space="preserve">spielsweise </w:t>
      </w:r>
      <w:r w:rsidR="00CA3318">
        <w:t xml:space="preserve">40 Bauteilen und </w:t>
      </w:r>
      <w:r w:rsidR="00B76388">
        <w:t>einigen Durchkontaktierungen</w:t>
      </w:r>
      <w:r w:rsidR="00547AC8">
        <w:t xml:space="preserve"> </w:t>
      </w:r>
      <w:r w:rsidR="00CA3318">
        <w:t xml:space="preserve">kann leicht auf über 200 </w:t>
      </w:r>
      <w:r w:rsidR="00CA3318" w:rsidRPr="00F530C1">
        <w:rPr>
          <w:highlight w:val="yellow"/>
        </w:rPr>
        <w:t>Bohrungen</w:t>
      </w:r>
      <w:r w:rsidR="00CA3318">
        <w:t xml:space="preserve"> ko</w:t>
      </w:r>
      <w:r w:rsidR="00CA3318">
        <w:t>m</w:t>
      </w:r>
      <w:r w:rsidR="00CA3318">
        <w:t>men. Diese mit der Hand auszuführen erfordert eine hohe Konzentr</w:t>
      </w:r>
      <w:r w:rsidR="00CA3318">
        <w:t>a</w:t>
      </w:r>
      <w:r w:rsidR="00CA3318">
        <w:t>tion sowie eine ruhige Hand.</w:t>
      </w:r>
    </w:p>
    <w:p w14:paraId="423BD9BB" w14:textId="77777777" w:rsidR="00CA3318" w:rsidRDefault="00CA3318" w:rsidP="008B14C0">
      <w:pPr>
        <w:pStyle w:val="Textkrper"/>
        <w:pPrChange w:id="478" w:author="Dennis Hohmann" w:date="2012-04-15T00:39:00Z">
          <w:pPr>
            <w:pStyle w:val="Textkrper"/>
          </w:pPr>
        </w:pPrChange>
      </w:pPr>
    </w:p>
    <w:p w14:paraId="14482EFB" w14:textId="0DE65473" w:rsidR="007207AA" w:rsidRPr="00122D20" w:rsidRDefault="008E0D12" w:rsidP="008B14C0">
      <w:pPr>
        <w:pStyle w:val="Textkrper"/>
        <w:pPrChange w:id="479" w:author="Dennis Hohmann" w:date="2012-04-15T00:39:00Z">
          <w:pPr>
            <w:pStyle w:val="Textkrper"/>
          </w:pPr>
        </w:pPrChange>
      </w:pPr>
      <w:r w:rsidRPr="00122D20">
        <w:t xml:space="preserve">Das Projekt </w:t>
      </w:r>
      <w:r w:rsidR="00A7790E" w:rsidRPr="00A7790E">
        <w:t>CNC-Steuerung</w:t>
      </w:r>
      <w:r w:rsidRPr="00122D20">
        <w:t xml:space="preserve"> </w:t>
      </w:r>
      <w:r w:rsidR="003E57C2">
        <w:t>setzt an</w:t>
      </w:r>
      <w:r w:rsidR="00A7790E">
        <w:t xml:space="preserve"> der</w:t>
      </w:r>
      <w:r w:rsidR="003E57C2">
        <w:t xml:space="preserve"> </w:t>
      </w:r>
      <w:r w:rsidRPr="00122D20">
        <w:t>Schnittstelle zwischen</w:t>
      </w:r>
      <w:r w:rsidR="006B7393" w:rsidRPr="00122D20">
        <w:t xml:space="preserve"> Elektro-CAD </w:t>
      </w:r>
      <w:r w:rsidRPr="00122D20">
        <w:t>Software</w:t>
      </w:r>
      <w:r w:rsidR="001F2EED">
        <w:t xml:space="preserve"> und </w:t>
      </w:r>
      <w:r w:rsidR="00BA2143">
        <w:t>einer</w:t>
      </w:r>
      <w:r w:rsidR="001F2EED">
        <w:t xml:space="preserve"> Isolationsfräse </w:t>
      </w:r>
      <w:r w:rsidR="002A6CAD" w:rsidRPr="00122D20">
        <w:t>an.</w:t>
      </w:r>
    </w:p>
    <w:p w14:paraId="30881B5A" w14:textId="6C050403" w:rsidR="00EF0DC6" w:rsidRPr="00D83822" w:rsidRDefault="00EF0DC6" w:rsidP="00D83822">
      <w:pPr>
        <w:ind w:left="0" w:firstLine="0"/>
      </w:pPr>
    </w:p>
    <w:p w14:paraId="032B87F3" w14:textId="2D78ADAD" w:rsidR="00EF0DC6" w:rsidRDefault="00671849" w:rsidP="001B7DAE">
      <w:pPr>
        <w:pStyle w:val="berschrift2"/>
      </w:pPr>
      <w:bookmarkStart w:id="480" w:name="_Toc196041247"/>
      <w:r>
        <w:t>Aufgabenstellung</w:t>
      </w:r>
      <w:bookmarkEnd w:id="480"/>
    </w:p>
    <w:p w14:paraId="2C2EB955" w14:textId="77777777" w:rsidR="00E9311C" w:rsidRDefault="00E9311C" w:rsidP="008B14C0">
      <w:pPr>
        <w:pStyle w:val="Textkrper"/>
        <w:pPrChange w:id="481" w:author="Dennis Hohmann" w:date="2012-04-15T00:39:00Z">
          <w:pPr>
            <w:pStyle w:val="Textkrper"/>
          </w:pPr>
        </w:pPrChange>
      </w:pPr>
    </w:p>
    <w:p w14:paraId="6F55C59C" w14:textId="1787D5CE" w:rsidR="00E9311C" w:rsidRDefault="00BC3FD6" w:rsidP="008B14C0">
      <w:pPr>
        <w:pStyle w:val="Textkrper"/>
        <w:pPrChange w:id="482" w:author="Dennis Hohmann" w:date="2012-04-15T00:39:00Z">
          <w:pPr>
            <w:pStyle w:val="Textkrper"/>
          </w:pPr>
        </w:pPrChange>
      </w:pPr>
      <w:r w:rsidRPr="00E9311C">
        <w:t>Die Aufgabenstellung für dies</w:t>
      </w:r>
      <w:r w:rsidR="00C94741" w:rsidRPr="00E9311C">
        <w:t xml:space="preserve">es Projekt ist es, </w:t>
      </w:r>
      <w:r w:rsidR="00D83822" w:rsidRPr="00E9311C">
        <w:t xml:space="preserve">Hard- und Software zu entwickeln, welche </w:t>
      </w:r>
      <w:r w:rsidRPr="00E9311C">
        <w:t>mindestens</w:t>
      </w:r>
      <w:r w:rsidR="001E0A31" w:rsidRPr="00E9311C">
        <w:t xml:space="preserve"> </w:t>
      </w:r>
      <w:r w:rsidR="00AE1258">
        <w:t>ein</w:t>
      </w:r>
      <w:r w:rsidR="00ED434A">
        <w:t xml:space="preserve"> Ausgabeformat</w:t>
      </w:r>
      <w:r w:rsidR="00E9311C">
        <w:t xml:space="preserve"> </w:t>
      </w:r>
      <w:r w:rsidR="00ED434A">
        <w:t>des EAGLE</w:t>
      </w:r>
      <w:r w:rsidR="00E9311C">
        <w:t xml:space="preserve"> Elektro-CAD-</w:t>
      </w:r>
      <w:r w:rsidR="00ED434A">
        <w:t>Programms</w:t>
      </w:r>
      <w:r w:rsidR="00E9311C">
        <w:t xml:space="preserve"> </w:t>
      </w:r>
      <w:r w:rsidR="00AE1258">
        <w:t>interpretier</w:t>
      </w:r>
      <w:r w:rsidRPr="00E9311C">
        <w:t xml:space="preserve">en </w:t>
      </w:r>
      <w:r w:rsidR="00CC1D9C" w:rsidRPr="00E9311C">
        <w:t xml:space="preserve">kann und für eine </w:t>
      </w:r>
      <w:r w:rsidR="00ED434A">
        <w:t>2D-CNC-Maschine</w:t>
      </w:r>
      <w:r w:rsidRPr="00E9311C">
        <w:t xml:space="preserve"> </w:t>
      </w:r>
      <w:r w:rsidR="00C94741" w:rsidRPr="00E9311C">
        <w:t>ohne</w:t>
      </w:r>
      <w:r w:rsidR="001E0A31" w:rsidRPr="00E9311C">
        <w:t xml:space="preserve"> </w:t>
      </w:r>
      <w:r w:rsidR="00ED434A">
        <w:t xml:space="preserve">eigene Steuerung </w:t>
      </w:r>
      <w:r w:rsidR="00671849" w:rsidRPr="00E9311C">
        <w:t>umsetzt</w:t>
      </w:r>
      <w:r w:rsidRPr="00E9311C">
        <w:t>.</w:t>
      </w:r>
      <w:r w:rsidR="00B655A5" w:rsidRPr="00E9311C">
        <w:t xml:space="preserve"> Um Flexibilität zu g</w:t>
      </w:r>
      <w:r w:rsidR="00B655A5" w:rsidRPr="00E9311C">
        <w:t>e</w:t>
      </w:r>
      <w:r w:rsidR="00B655A5" w:rsidRPr="00E9311C">
        <w:t>wä</w:t>
      </w:r>
      <w:r w:rsidR="003E57C2" w:rsidRPr="00E9311C">
        <w:t>hrleisten</w:t>
      </w:r>
      <w:r w:rsidRPr="00E9311C">
        <w:t xml:space="preserve">, sind die Daten dem Gerät über </w:t>
      </w:r>
      <w:r w:rsidR="00A05FE3" w:rsidRPr="00E9311C">
        <w:t>ein</w:t>
      </w:r>
      <w:r w:rsidRPr="00E9311C">
        <w:t xml:space="preserve"> portables Speichermedium zuzuführen.</w:t>
      </w:r>
      <w:r w:rsidR="00414BA6" w:rsidRPr="00E9311C">
        <w:t xml:space="preserve"> </w:t>
      </w:r>
      <w:r w:rsidR="004F28CF" w:rsidRPr="00E9311C">
        <w:t>Die</w:t>
      </w:r>
      <w:r w:rsidR="00671849" w:rsidRPr="00E9311C">
        <w:t xml:space="preserve"> Kommunikation</w:t>
      </w:r>
      <w:r w:rsidR="00CC1D9C" w:rsidRPr="00E9311C">
        <w:t xml:space="preserve"> </w:t>
      </w:r>
      <w:r w:rsidR="00A05FE3" w:rsidRPr="00E9311C">
        <w:t>und Bedienung der</w:t>
      </w:r>
      <w:r w:rsidRPr="00E9311C">
        <w:t xml:space="preserve"> </w:t>
      </w:r>
      <w:r w:rsidR="00DC6474" w:rsidRPr="00E9311C">
        <w:t>CNC-Steuerung</w:t>
      </w:r>
      <w:r w:rsidR="004F28CF" w:rsidRPr="00E9311C">
        <w:t xml:space="preserve"> </w:t>
      </w:r>
      <w:r w:rsidR="00A44650" w:rsidRPr="00E9311C">
        <w:t xml:space="preserve">soll </w:t>
      </w:r>
      <w:r w:rsidR="004F28CF" w:rsidRPr="00E9311C">
        <w:t xml:space="preserve">über ein </w:t>
      </w:r>
      <w:r w:rsidR="00A44650" w:rsidRPr="00E9311C">
        <w:t xml:space="preserve">geeignetes </w:t>
      </w:r>
      <w:r w:rsidR="004F28CF" w:rsidRPr="00E9311C">
        <w:t>Display</w:t>
      </w:r>
      <w:r w:rsidR="00A44650" w:rsidRPr="00E9311C">
        <w:t xml:space="preserve"> erfolgen</w:t>
      </w:r>
      <w:r w:rsidRPr="00E9311C">
        <w:t>.</w:t>
      </w:r>
      <w:r w:rsidR="001E0A31" w:rsidRPr="00E9311C">
        <w:t xml:space="preserve"> </w:t>
      </w:r>
      <w:r w:rsidR="00EF5B9D" w:rsidRPr="00E9311C">
        <w:t>Die Spannungsv</w:t>
      </w:r>
      <w:r w:rsidR="00671849" w:rsidRPr="00E9311C">
        <w:t xml:space="preserve">ersorgung </w:t>
      </w:r>
      <w:r w:rsidR="00ED434A">
        <w:t xml:space="preserve">soll </w:t>
      </w:r>
      <w:r w:rsidR="00671849" w:rsidRPr="00E9311C">
        <w:t>aus dem 230</w:t>
      </w:r>
      <w:r w:rsidR="00ED434A">
        <w:t xml:space="preserve"> </w:t>
      </w:r>
      <w:r w:rsidR="00671849" w:rsidRPr="00E9311C">
        <w:t>V</w:t>
      </w:r>
      <w:r w:rsidR="00CC1D9C" w:rsidRPr="00E9311C">
        <w:t xml:space="preserve"> AC</w:t>
      </w:r>
      <w:r w:rsidR="00ED434A">
        <w:t>-</w:t>
      </w:r>
      <w:r w:rsidR="00671849" w:rsidRPr="00E9311C">
        <w:t>Netz</w:t>
      </w:r>
      <w:r w:rsidR="00ED434A">
        <w:t xml:space="preserve"> erfolgen. Aus Siche</w:t>
      </w:r>
      <w:r w:rsidR="00ED434A">
        <w:t>r</w:t>
      </w:r>
      <w:r w:rsidR="00AB021B">
        <w:t>heitsgründen ist</w:t>
      </w:r>
      <w:r w:rsidR="00ED434A">
        <w:t xml:space="preserve"> die Versorgungsspannung</w:t>
      </w:r>
      <w:r w:rsidR="00DC6474" w:rsidRPr="00E9311C">
        <w:t xml:space="preserve"> auf Schutzkleinspannung</w:t>
      </w:r>
      <w:r w:rsidR="00D83822" w:rsidRPr="00E9311C">
        <w:t xml:space="preserve"> </w:t>
      </w:r>
      <w:r w:rsidR="00AB021B">
        <w:t>zu transformieren</w:t>
      </w:r>
      <w:r w:rsidR="00CB0D99" w:rsidRPr="00E9311C">
        <w:t xml:space="preserve"> und </w:t>
      </w:r>
      <w:r w:rsidR="00DC6474" w:rsidRPr="00E9311C">
        <w:t>als Versorgung für die CNC-Steuerung</w:t>
      </w:r>
      <w:r w:rsidR="00A05FE3" w:rsidRPr="00E9311C">
        <w:t xml:space="preserve"> </w:t>
      </w:r>
      <w:r w:rsidR="00AB021B">
        <w:t xml:space="preserve">zu </w:t>
      </w:r>
      <w:r w:rsidR="00A05FE3" w:rsidRPr="00E9311C">
        <w:t>verwen</w:t>
      </w:r>
      <w:r w:rsidR="00AB021B">
        <w:t>den</w:t>
      </w:r>
      <w:r w:rsidR="00DC6474" w:rsidRPr="00E9311C">
        <w:t>.</w:t>
      </w:r>
      <w:r w:rsidR="00AB021B">
        <w:t xml:space="preserve"> </w:t>
      </w:r>
      <w:r w:rsidR="00E9311C" w:rsidRPr="00E9311C">
        <w:t xml:space="preserve">Die mittels </w:t>
      </w:r>
      <w:r w:rsidR="00AB021B">
        <w:t>EAGLE</w:t>
      </w:r>
      <w:r w:rsidR="00E9311C" w:rsidRPr="00E9311C">
        <w:t xml:space="preserve"> erstellten Bohr- und Fräsdaten können grundsätzlich in verschiedenen Formaten vorliegen, wie z.B. HPGL, Gerber, oder gCode. </w:t>
      </w:r>
      <w:r w:rsidR="00610358">
        <w:t>Da die</w:t>
      </w:r>
      <w:r w:rsidR="00E9311C" w:rsidRPr="00E9311C">
        <w:t xml:space="preserve"> aus E</w:t>
      </w:r>
      <w:r w:rsidR="00E9311C" w:rsidRPr="00E9311C">
        <w:t>A</w:t>
      </w:r>
      <w:r w:rsidR="00E9311C" w:rsidRPr="00E9311C">
        <w:t>GLE erzeugten D</w:t>
      </w:r>
      <w:r w:rsidR="00E9311C">
        <w:t xml:space="preserve">aten meist in </w:t>
      </w:r>
      <w:r w:rsidR="00610358">
        <w:t xml:space="preserve">dem Format </w:t>
      </w:r>
      <w:r w:rsidR="00E9311C">
        <w:t>gCode vor</w:t>
      </w:r>
      <w:r w:rsidR="00610358">
        <w:t xml:space="preserve"> liegen, </w:t>
      </w:r>
      <w:r w:rsidR="00E9311C">
        <w:t>konzentriert sich dieses Pr</w:t>
      </w:r>
      <w:r w:rsidR="00E9311C">
        <w:t>o</w:t>
      </w:r>
      <w:r w:rsidR="00E9311C">
        <w:t>jekt auf dieses Format.</w:t>
      </w:r>
    </w:p>
    <w:p w14:paraId="6C2555B4" w14:textId="77777777" w:rsidR="00E9311C" w:rsidRPr="00E9311C" w:rsidRDefault="00E9311C" w:rsidP="008B14C0">
      <w:pPr>
        <w:pStyle w:val="Textkrper"/>
        <w:pPrChange w:id="483" w:author="Dennis Hohmann" w:date="2012-04-15T00:39:00Z">
          <w:pPr>
            <w:pStyle w:val="Textkrper"/>
          </w:pPr>
        </w:pPrChange>
      </w:pPr>
    </w:p>
    <w:p w14:paraId="6F6AC9CD" w14:textId="5121FF60" w:rsidR="000C1C73" w:rsidRDefault="005F5925" w:rsidP="008B14C0">
      <w:pPr>
        <w:pStyle w:val="Textkrper"/>
        <w:rPr>
          <w:b/>
          <w:u w:val="single"/>
        </w:rPr>
        <w:pPrChange w:id="484" w:author="Dennis Hohmann" w:date="2012-04-15T00:39:00Z">
          <w:pPr>
            <w:pStyle w:val="Textkrper"/>
          </w:pPr>
        </w:pPrChange>
      </w:pPr>
      <w:r w:rsidRPr="00E9311C">
        <w:t>Die Dauer der</w:t>
      </w:r>
      <w:r w:rsidR="00DC6474" w:rsidRPr="00E9311C">
        <w:t xml:space="preserve"> Projekt</w:t>
      </w:r>
      <w:r w:rsidRPr="00E9311C">
        <w:t>arbeit</w:t>
      </w:r>
      <w:r w:rsidR="00ED434A">
        <w:t xml:space="preserve"> beträgt maximal sechs</w:t>
      </w:r>
      <w:r w:rsidR="00D83822" w:rsidRPr="00E9311C">
        <w:t xml:space="preserve"> Monate</w:t>
      </w:r>
      <w:r w:rsidR="00DC6474" w:rsidRPr="00E9311C">
        <w:t xml:space="preserve">, Abgabetermin ist der </w:t>
      </w:r>
      <w:r w:rsidR="00DC6474" w:rsidRPr="00E9311C">
        <w:rPr>
          <w:b/>
          <w:u w:val="single"/>
        </w:rPr>
        <w:t>16.04.201</w:t>
      </w:r>
      <w:r w:rsidR="000C1C73" w:rsidRPr="00E9311C">
        <w:rPr>
          <w:b/>
          <w:u w:val="single"/>
        </w:rPr>
        <w:t>2</w:t>
      </w:r>
      <w:r w:rsidR="00AB021B" w:rsidRPr="00AB021B">
        <w:t>.</w:t>
      </w:r>
    </w:p>
    <w:p w14:paraId="4035597C" w14:textId="77777777" w:rsidR="008500CE" w:rsidRDefault="008500CE" w:rsidP="008B14C0">
      <w:pPr>
        <w:pStyle w:val="Textkrper"/>
        <w:pPrChange w:id="485" w:author="Dennis Hohmann" w:date="2012-04-15T00:39:00Z">
          <w:pPr>
            <w:pStyle w:val="Textkrper"/>
          </w:pPr>
        </w:pPrChange>
      </w:pPr>
    </w:p>
    <w:p w14:paraId="7664AC18" w14:textId="2C5000A4" w:rsidR="00E71314" w:rsidRDefault="008500CE" w:rsidP="008500CE">
      <w:pPr>
        <w:pStyle w:val="berschrift2"/>
      </w:pPr>
      <w:r>
        <w:br w:type="page"/>
      </w:r>
      <w:bookmarkStart w:id="486" w:name="_Toc196041248"/>
      <w:r w:rsidR="00130B08">
        <w:t>Zeitpla</w:t>
      </w:r>
      <w:r w:rsidR="002C757E">
        <w:t>n</w:t>
      </w:r>
      <w:bookmarkEnd w:id="486"/>
    </w:p>
    <w:p w14:paraId="143551FF" w14:textId="77777777" w:rsidR="00DB4318" w:rsidRDefault="00DB4318" w:rsidP="00DB4318"/>
    <w:p w14:paraId="36B910E7" w14:textId="77777777" w:rsidR="00DB4318" w:rsidRDefault="00DB4318" w:rsidP="00DB4318"/>
    <w:p w14:paraId="5C9762E0" w14:textId="77777777" w:rsidR="00DB4318" w:rsidRPr="00DB4318" w:rsidRDefault="00DB4318" w:rsidP="00DB4318"/>
    <w:p w14:paraId="3ED55C7B" w14:textId="24381870" w:rsidR="00102969" w:rsidRDefault="00155C1B" w:rsidP="00065A42">
      <w:pPr>
        <w:pStyle w:val="Beschriftung"/>
        <w:ind w:left="0" w:firstLine="851"/>
      </w:pPr>
      <w:bookmarkStart w:id="487" w:name="_Toc195118413"/>
      <w:bookmarkStart w:id="488" w:name="_Toc195150482"/>
      <w:bookmarkStart w:id="489" w:name="_Toc196045729"/>
      <w:r>
        <w:t xml:space="preserve">Abbildung </w:t>
      </w:r>
      <w:r w:rsidR="002F6ABA">
        <w:fldChar w:fldCharType="begin"/>
      </w:r>
      <w:r w:rsidR="002F6ABA">
        <w:instrText xml:space="preserve"> STYLEREF 2 \s </w:instrText>
      </w:r>
      <w:r w:rsidR="002F6ABA">
        <w:fldChar w:fldCharType="separate"/>
      </w:r>
      <w:r w:rsidR="002F6ABA">
        <w:rPr>
          <w:noProof/>
        </w:rPr>
        <w:t>2.3</w:t>
      </w:r>
      <w:r w:rsidR="002F6ABA">
        <w:fldChar w:fldCharType="end"/>
      </w:r>
      <w:r w:rsidR="002F6ABA">
        <w:t>.</w:t>
      </w:r>
      <w:r w:rsidR="002F6ABA">
        <w:fldChar w:fldCharType="begin"/>
      </w:r>
      <w:r w:rsidR="002F6ABA">
        <w:instrText xml:space="preserve"> SEQ Abbildung \* ARABIC \s 2 </w:instrText>
      </w:r>
      <w:r w:rsidR="002F6ABA">
        <w:fldChar w:fldCharType="separate"/>
      </w:r>
      <w:r w:rsidR="002F6ABA">
        <w:rPr>
          <w:noProof/>
        </w:rPr>
        <w:t>1</w:t>
      </w:r>
      <w:r w:rsidR="002F6ABA">
        <w:fldChar w:fldCharType="end"/>
      </w:r>
      <w:r>
        <w:t>: Projektzeitplan</w:t>
      </w:r>
      <w:bookmarkEnd w:id="487"/>
      <w:bookmarkEnd w:id="488"/>
      <w:bookmarkEnd w:id="489"/>
    </w:p>
    <w:p w14:paraId="14B67128" w14:textId="48945EBA" w:rsidR="0093707B" w:rsidRPr="0093707B" w:rsidRDefault="0093707B" w:rsidP="0093707B">
      <w:pPr>
        <w:pStyle w:val="berschrift2"/>
      </w:pPr>
      <w:r>
        <w:br w:type="page"/>
      </w:r>
      <w:bookmarkStart w:id="490" w:name="_Toc196041249"/>
      <w:r w:rsidR="00877D84">
        <w:t>Planung</w:t>
      </w:r>
      <w:bookmarkEnd w:id="490"/>
    </w:p>
    <w:p w14:paraId="0E5B022F" w14:textId="02C6FF2D" w:rsidR="00D7103C" w:rsidRDefault="00B232E0" w:rsidP="008B14C0">
      <w:pPr>
        <w:pStyle w:val="Textkrper"/>
        <w:pPrChange w:id="491" w:author="Dennis Hohmann" w:date="2012-04-15T00:39:00Z">
          <w:pPr>
            <w:pStyle w:val="Textkrper"/>
          </w:pPr>
        </w:pPrChange>
      </w:pPr>
      <w:r>
        <w:t xml:space="preserve">Zu Beginn werden die </w:t>
      </w:r>
      <w:r w:rsidR="00625029">
        <w:t>Rahmenb</w:t>
      </w:r>
      <w:r w:rsidR="00764EED">
        <w:t>edingungen</w:t>
      </w:r>
      <w:r w:rsidR="002526D3">
        <w:t xml:space="preserve"> und der Gesamtu</w:t>
      </w:r>
      <w:r w:rsidR="00BD6BAB">
        <w:t xml:space="preserve">mfang </w:t>
      </w:r>
      <w:r w:rsidR="00B0341A">
        <w:t xml:space="preserve">des Projekts </w:t>
      </w:r>
      <w:r>
        <w:t>fest</w:t>
      </w:r>
      <w:r w:rsidR="002526D3">
        <w:t>-ge</w:t>
      </w:r>
      <w:r w:rsidR="00764EED">
        <w:t>le</w:t>
      </w:r>
      <w:r w:rsidR="002526D3">
        <w:t>gt</w:t>
      </w:r>
      <w:r w:rsidR="00764EED">
        <w:t xml:space="preserve">. </w:t>
      </w:r>
      <w:r w:rsidR="00BD6BAB">
        <w:t>Dazu</w:t>
      </w:r>
      <w:r w:rsidR="002526D3">
        <w:t xml:space="preserve"> wird</w:t>
      </w:r>
      <w:r w:rsidR="00764EED">
        <w:t xml:space="preserve"> das Projekt </w:t>
      </w:r>
      <w:r w:rsidR="00D7103C">
        <w:t xml:space="preserve">in </w:t>
      </w:r>
      <w:r>
        <w:t>sieben</w:t>
      </w:r>
      <w:r w:rsidR="00764EED">
        <w:t xml:space="preserve"> Teilabschnitte </w:t>
      </w:r>
      <w:r w:rsidR="00D7103C">
        <w:t>g</w:t>
      </w:r>
      <w:r w:rsidR="00D7103C">
        <w:t>e</w:t>
      </w:r>
      <w:r w:rsidR="00D7103C">
        <w:t>gliedert</w:t>
      </w:r>
      <w:r w:rsidR="00764EED">
        <w:t>:</w:t>
      </w:r>
    </w:p>
    <w:p w14:paraId="3849A1F7" w14:textId="77777777" w:rsidR="00BD6BAB" w:rsidRDefault="00BD6BAB" w:rsidP="008B14C0">
      <w:pPr>
        <w:pStyle w:val="Textkrper"/>
        <w:pPrChange w:id="492" w:author="Dennis Hohmann" w:date="2012-04-15T00:39:00Z">
          <w:pPr>
            <w:pStyle w:val="Textkrper"/>
          </w:pPr>
        </w:pPrChange>
      </w:pPr>
    </w:p>
    <w:p w14:paraId="66A97784" w14:textId="74A372FD" w:rsidR="00D7103C" w:rsidRPr="00961B58" w:rsidRDefault="00D7103C" w:rsidP="008B14C0">
      <w:pPr>
        <w:pStyle w:val="Textkrper"/>
        <w:numPr>
          <w:ilvl w:val="0"/>
          <w:numId w:val="17"/>
        </w:numPr>
        <w:pPrChange w:id="493" w:author="Dennis Hohmann" w:date="2012-04-15T00:39:00Z">
          <w:pPr>
            <w:pStyle w:val="Textkrper"/>
          </w:pPr>
        </w:pPrChange>
      </w:pPr>
      <w:r w:rsidRPr="00961B58">
        <w:t>Auswahl</w:t>
      </w:r>
      <w:r w:rsidR="00917A79">
        <w:t xml:space="preserve"> </w:t>
      </w:r>
      <w:r w:rsidRPr="00961B58">
        <w:t xml:space="preserve">der </w:t>
      </w:r>
      <w:r w:rsidR="00917A79">
        <w:t xml:space="preserve">zu verwendenden Komponenten, </w:t>
      </w:r>
      <w:r w:rsidR="00BD6BAB" w:rsidRPr="00961B58">
        <w:t>E</w:t>
      </w:r>
      <w:r w:rsidR="00917A79">
        <w:t>rstellung</w:t>
      </w:r>
      <w:r w:rsidRPr="00961B58">
        <w:t xml:space="preserve"> der Pläne </w:t>
      </w:r>
      <w:r w:rsidR="00917A79">
        <w:t xml:space="preserve">und </w:t>
      </w:r>
      <w:r w:rsidRPr="00961B58">
        <w:t>Aufbau e</w:t>
      </w:r>
      <w:r w:rsidRPr="00961B58">
        <w:t>i</w:t>
      </w:r>
      <w:r w:rsidRPr="00961B58">
        <w:t xml:space="preserve">nes </w:t>
      </w:r>
      <w:r w:rsidR="001D6F03">
        <w:t xml:space="preserve">geeigneten </w:t>
      </w:r>
      <w:r w:rsidRPr="00961B58">
        <w:t>Entwicklungssystems</w:t>
      </w:r>
    </w:p>
    <w:p w14:paraId="519294B4" w14:textId="77777777" w:rsidR="00BD6BAB" w:rsidRPr="00961B58" w:rsidRDefault="00BD6BAB" w:rsidP="008B14C0">
      <w:pPr>
        <w:pStyle w:val="Textkrper"/>
        <w:pPrChange w:id="494" w:author="Dennis Hohmann" w:date="2012-04-15T00:39:00Z">
          <w:pPr>
            <w:pStyle w:val="Textkrper"/>
            <w:numPr>
              <w:numId w:val="17"/>
            </w:numPr>
            <w:ind w:left="720" w:hanging="360"/>
          </w:pPr>
        </w:pPrChange>
      </w:pPr>
    </w:p>
    <w:p w14:paraId="0579A305" w14:textId="1582CCB1" w:rsidR="00BD6BAB" w:rsidRPr="00961B58" w:rsidRDefault="00917A79" w:rsidP="008B14C0">
      <w:pPr>
        <w:pStyle w:val="Textkrper"/>
        <w:numPr>
          <w:ilvl w:val="0"/>
          <w:numId w:val="17"/>
        </w:numPr>
        <w:pPrChange w:id="495" w:author="Dennis Hohmann" w:date="2012-04-15T00:39:00Z">
          <w:pPr>
            <w:pStyle w:val="Textkrper"/>
          </w:pPr>
        </w:pPrChange>
      </w:pPr>
      <w:r>
        <w:t xml:space="preserve">Aufbau der </w:t>
      </w:r>
      <w:r w:rsidR="00D7103C" w:rsidRPr="00961B58">
        <w:t xml:space="preserve">Kommunikation </w:t>
      </w:r>
      <w:r w:rsidR="00BD6BAB" w:rsidRPr="00961B58">
        <w:t>zwisc</w:t>
      </w:r>
      <w:r w:rsidR="0018724B" w:rsidRPr="00961B58">
        <w:t>hen einem PC und dem Controller</w:t>
      </w:r>
      <w:r>
        <w:t xml:space="preserve"> zum Steuern und A</w:t>
      </w:r>
      <w:r w:rsidR="00BD6BAB" w:rsidRPr="00961B58">
        <w:t>usge</w:t>
      </w:r>
      <w:r w:rsidR="00D7103C" w:rsidRPr="00961B58">
        <w:t>be</w:t>
      </w:r>
      <w:r w:rsidR="00BD6BAB" w:rsidRPr="00961B58">
        <w:t>n</w:t>
      </w:r>
      <w:r w:rsidR="00D7103C" w:rsidRPr="00961B58">
        <w:t xml:space="preserve"> von Meldungen</w:t>
      </w:r>
    </w:p>
    <w:p w14:paraId="56447E2D" w14:textId="77777777" w:rsidR="00BD6BAB" w:rsidRPr="00961B58" w:rsidRDefault="00BD6BAB" w:rsidP="008B14C0">
      <w:pPr>
        <w:pStyle w:val="Textkrper"/>
        <w:pPrChange w:id="496" w:author="Dennis Hohmann" w:date="2012-04-15T00:39:00Z">
          <w:pPr>
            <w:pStyle w:val="Textkrper"/>
            <w:numPr>
              <w:numId w:val="17"/>
            </w:numPr>
            <w:ind w:left="720" w:hanging="360"/>
          </w:pPr>
        </w:pPrChange>
      </w:pPr>
    </w:p>
    <w:p w14:paraId="55E32EB3" w14:textId="4D383F87" w:rsidR="00D7103C" w:rsidRPr="001A4946" w:rsidRDefault="00BD6BAB" w:rsidP="008B14C0">
      <w:pPr>
        <w:pStyle w:val="Textkrper"/>
        <w:numPr>
          <w:ilvl w:val="0"/>
          <w:numId w:val="17"/>
        </w:numPr>
        <w:pPrChange w:id="497" w:author="Dennis Hohmann" w:date="2012-04-15T00:39:00Z">
          <w:pPr>
            <w:pStyle w:val="Textkrper"/>
          </w:pPr>
        </w:pPrChange>
      </w:pPr>
      <w:r w:rsidRPr="001A4946">
        <w:t>A</w:t>
      </w:r>
      <w:r w:rsidR="00D7103C" w:rsidRPr="001A4946">
        <w:t>nsteuerung der Schrittmotoren</w:t>
      </w:r>
      <w:r w:rsidRPr="001A4946">
        <w:t xml:space="preserve">, zunächst </w:t>
      </w:r>
      <w:r w:rsidR="00917A79" w:rsidRPr="001A4946">
        <w:t>für einen</w:t>
      </w:r>
      <w:r w:rsidR="00A5692B" w:rsidRPr="001A4946">
        <w:t xml:space="preserve"> einzelnen Motor</w:t>
      </w:r>
      <w:r w:rsidRPr="001A4946">
        <w:t>,</w:t>
      </w:r>
      <w:r w:rsidR="00917A79" w:rsidRPr="001A4946">
        <w:t xml:space="preserve"> im Folge</w:t>
      </w:r>
      <w:r w:rsidR="00917A79" w:rsidRPr="001A4946">
        <w:t>n</w:t>
      </w:r>
      <w:r w:rsidR="00917A79" w:rsidRPr="001A4946">
        <w:t xml:space="preserve">den </w:t>
      </w:r>
      <w:r w:rsidRPr="001A4946">
        <w:t xml:space="preserve"> dann </w:t>
      </w:r>
      <w:r w:rsidR="00917A79" w:rsidRPr="001A4946">
        <w:t>für zwei Motoren parallel</w:t>
      </w:r>
      <w:r w:rsidR="001A4946" w:rsidRPr="001A4946">
        <w:t xml:space="preserve"> realisiert</w:t>
      </w:r>
    </w:p>
    <w:p w14:paraId="140DE385" w14:textId="77777777" w:rsidR="00BD6BAB" w:rsidRPr="001A4946" w:rsidRDefault="00BD6BAB" w:rsidP="008B14C0">
      <w:pPr>
        <w:pStyle w:val="Textkrper"/>
        <w:pPrChange w:id="498" w:author="Dennis Hohmann" w:date="2012-04-15T00:39:00Z">
          <w:pPr>
            <w:pStyle w:val="Textkrper"/>
            <w:numPr>
              <w:numId w:val="17"/>
            </w:numPr>
            <w:ind w:left="720" w:hanging="360"/>
          </w:pPr>
        </w:pPrChange>
      </w:pPr>
    </w:p>
    <w:p w14:paraId="5B7BCF50" w14:textId="01EA0BBE" w:rsidR="00BD6BAB" w:rsidRPr="001A4946" w:rsidRDefault="00917A79" w:rsidP="008B14C0">
      <w:pPr>
        <w:pStyle w:val="Textkrper"/>
        <w:numPr>
          <w:ilvl w:val="0"/>
          <w:numId w:val="17"/>
        </w:numPr>
        <w:pPrChange w:id="499" w:author="Dennis Hohmann" w:date="2012-04-15T00:39:00Z">
          <w:pPr>
            <w:pStyle w:val="Textkrper"/>
          </w:pPr>
        </w:pPrChange>
      </w:pPr>
      <w:r w:rsidRPr="001A4946">
        <w:t>Einlesen von Daten von einem</w:t>
      </w:r>
      <w:r w:rsidR="00D7103C" w:rsidRPr="001A4946">
        <w:t xml:space="preserve"> USB-Stick</w:t>
      </w:r>
      <w:r w:rsidR="00A5692B" w:rsidRPr="001A4946">
        <w:t xml:space="preserve"> sowie die </w:t>
      </w:r>
      <w:r w:rsidRPr="001A4946">
        <w:t>Bereitstellung und Übergabe dieser</w:t>
      </w:r>
      <w:r w:rsidR="00BD6BAB" w:rsidRPr="001A4946">
        <w:t xml:space="preserve"> Daten fü</w:t>
      </w:r>
      <w:r w:rsidRPr="001A4946">
        <w:t>r weitere Funktionen</w:t>
      </w:r>
      <w:r w:rsidR="001A4946" w:rsidRPr="001A4946">
        <w:t xml:space="preserve"> implementiert</w:t>
      </w:r>
    </w:p>
    <w:p w14:paraId="50CAEB89" w14:textId="77777777" w:rsidR="00BD6BAB" w:rsidRPr="001A4946" w:rsidRDefault="00BD6BAB" w:rsidP="008B14C0">
      <w:pPr>
        <w:pStyle w:val="Textkrper"/>
        <w:pPrChange w:id="500" w:author="Dennis Hohmann" w:date="2012-04-15T00:39:00Z">
          <w:pPr>
            <w:pStyle w:val="Textkrper"/>
            <w:numPr>
              <w:numId w:val="17"/>
            </w:numPr>
            <w:ind w:left="720" w:hanging="360"/>
          </w:pPr>
        </w:pPrChange>
      </w:pPr>
    </w:p>
    <w:p w14:paraId="59BC0A8E" w14:textId="0AD12881" w:rsidR="00D7103C" w:rsidRPr="001A4946" w:rsidRDefault="00917A79" w:rsidP="008B14C0">
      <w:pPr>
        <w:pStyle w:val="Textkrper"/>
        <w:numPr>
          <w:ilvl w:val="0"/>
          <w:numId w:val="17"/>
        </w:numPr>
        <w:pPrChange w:id="501" w:author="Dennis Hohmann" w:date="2012-04-15T00:39:00Z">
          <w:pPr>
            <w:pStyle w:val="Textkrper"/>
          </w:pPr>
        </w:pPrChange>
      </w:pPr>
      <w:r w:rsidRPr="001A4946">
        <w:t xml:space="preserve">Auswertung </w:t>
      </w:r>
      <w:r w:rsidR="00507EBE" w:rsidRPr="001A4946">
        <w:t xml:space="preserve">der </w:t>
      </w:r>
      <w:r w:rsidR="00D7103C" w:rsidRPr="001A4946">
        <w:t>gCode</w:t>
      </w:r>
      <w:r w:rsidR="00507EBE" w:rsidRPr="001A4946">
        <w:t xml:space="preserve">-Daten aus den übergebenen Daten; </w:t>
      </w:r>
      <w:r w:rsidR="00BD6BAB" w:rsidRPr="001A4946">
        <w:t>Steuerung der daraus er</w:t>
      </w:r>
      <w:r w:rsidRPr="001A4946">
        <w:t>forderlichen Aktionen</w:t>
      </w:r>
      <w:r w:rsidR="001A4946" w:rsidRPr="001A4946">
        <w:t xml:space="preserve"> umgesetzt</w:t>
      </w:r>
    </w:p>
    <w:p w14:paraId="13BAD298" w14:textId="77777777" w:rsidR="00BD6BAB" w:rsidRPr="00961B58" w:rsidRDefault="00BD6BAB" w:rsidP="008B14C0">
      <w:pPr>
        <w:pStyle w:val="Textkrper"/>
        <w:pPrChange w:id="502" w:author="Dennis Hohmann" w:date="2012-04-15T00:39:00Z">
          <w:pPr>
            <w:pStyle w:val="Textkrper"/>
            <w:numPr>
              <w:numId w:val="17"/>
            </w:numPr>
            <w:ind w:left="720" w:hanging="360"/>
          </w:pPr>
        </w:pPrChange>
      </w:pPr>
    </w:p>
    <w:p w14:paraId="1DEDDB41" w14:textId="4F26117C" w:rsidR="00D7103C" w:rsidRPr="001A4946" w:rsidRDefault="00917A79" w:rsidP="008B14C0">
      <w:pPr>
        <w:pStyle w:val="Textkrper"/>
        <w:numPr>
          <w:ilvl w:val="0"/>
          <w:numId w:val="17"/>
        </w:numPr>
        <w:rPr>
          <w:highlight w:val="yellow"/>
        </w:rPr>
        <w:pPrChange w:id="503" w:author="Dennis Hohmann" w:date="2012-04-15T00:39:00Z">
          <w:pPr>
            <w:pStyle w:val="Textkrper"/>
          </w:pPr>
        </w:pPrChange>
      </w:pPr>
      <w:r w:rsidRPr="001A4946">
        <w:rPr>
          <w:highlight w:val="yellow"/>
        </w:rPr>
        <w:t>Displaya</w:t>
      </w:r>
      <w:r w:rsidR="00D7103C" w:rsidRPr="001A4946">
        <w:rPr>
          <w:highlight w:val="yellow"/>
        </w:rPr>
        <w:t>nbindung</w:t>
      </w:r>
      <w:r w:rsidRPr="001A4946">
        <w:rPr>
          <w:highlight w:val="yellow"/>
        </w:rPr>
        <w:t>, Displayp</w:t>
      </w:r>
      <w:r w:rsidR="00BD6BAB" w:rsidRPr="001A4946">
        <w:rPr>
          <w:highlight w:val="yellow"/>
        </w:rPr>
        <w:t>rogrammierung</w:t>
      </w:r>
    </w:p>
    <w:p w14:paraId="012DD34F" w14:textId="77777777" w:rsidR="00BD6BAB" w:rsidRPr="00961B58" w:rsidRDefault="00BD6BAB" w:rsidP="008B14C0">
      <w:pPr>
        <w:pStyle w:val="Textkrper"/>
        <w:pPrChange w:id="504" w:author="Dennis Hohmann" w:date="2012-04-15T00:39:00Z">
          <w:pPr>
            <w:pStyle w:val="Textkrper"/>
            <w:numPr>
              <w:numId w:val="17"/>
            </w:numPr>
            <w:ind w:left="720" w:hanging="360"/>
          </w:pPr>
        </w:pPrChange>
      </w:pPr>
    </w:p>
    <w:p w14:paraId="2AC69D3F" w14:textId="2B952C9E" w:rsidR="00D7103C" w:rsidRPr="00961B58" w:rsidRDefault="00507EBE" w:rsidP="008B14C0">
      <w:pPr>
        <w:pStyle w:val="Textkrper"/>
        <w:numPr>
          <w:ilvl w:val="0"/>
          <w:numId w:val="17"/>
        </w:numPr>
        <w:pPrChange w:id="505" w:author="Dennis Hohmann" w:date="2012-04-15T00:39:00Z">
          <w:pPr>
            <w:pStyle w:val="Textkrper"/>
          </w:pPr>
        </w:pPrChange>
      </w:pPr>
      <w:r>
        <w:t>Umsetzung</w:t>
      </w:r>
      <w:r w:rsidR="00BD6BAB" w:rsidRPr="00961B58">
        <w:t xml:space="preserve"> des Entwicklungssystems auf eine </w:t>
      </w:r>
      <w:r w:rsidR="00D7103C" w:rsidRPr="00961B58">
        <w:t xml:space="preserve">Platine und </w:t>
      </w:r>
      <w:r>
        <w:t>der Einbau in ein</w:t>
      </w:r>
      <w:r w:rsidR="00BD6BAB" w:rsidRPr="00961B58">
        <w:t xml:space="preserve"> geei</w:t>
      </w:r>
      <w:r w:rsidR="00BD6BAB" w:rsidRPr="00961B58">
        <w:t>g</w:t>
      </w:r>
      <w:r>
        <w:t>netes</w:t>
      </w:r>
      <w:r w:rsidR="00BD6BAB" w:rsidRPr="00961B58">
        <w:t xml:space="preserve"> </w:t>
      </w:r>
      <w:r w:rsidR="00D7103C" w:rsidRPr="00961B58">
        <w:t>Gehäuse</w:t>
      </w:r>
    </w:p>
    <w:p w14:paraId="48BA0FB6" w14:textId="77777777" w:rsidR="00BD6BAB" w:rsidRDefault="00BD6BAB" w:rsidP="008B14C0">
      <w:pPr>
        <w:pStyle w:val="Textkrper"/>
        <w:pPrChange w:id="506" w:author="Dennis Hohmann" w:date="2012-04-15T00:39:00Z">
          <w:pPr>
            <w:pStyle w:val="Textkrper"/>
            <w:numPr>
              <w:numId w:val="17"/>
            </w:numPr>
            <w:ind w:left="720" w:hanging="360"/>
          </w:pPr>
        </w:pPrChange>
      </w:pPr>
    </w:p>
    <w:p w14:paraId="1075AD79" w14:textId="12738035" w:rsidR="00BD6BAB" w:rsidRDefault="00BD6BAB" w:rsidP="008B14C0">
      <w:pPr>
        <w:pStyle w:val="Textkrper"/>
        <w:pPrChange w:id="507" w:author="Dennis Hohmann" w:date="2012-04-15T00:39:00Z">
          <w:pPr>
            <w:pStyle w:val="Textkrper"/>
          </w:pPr>
        </w:pPrChange>
      </w:pPr>
      <w:r>
        <w:t xml:space="preserve">Die Dokumentation des gesamten </w:t>
      </w:r>
      <w:r w:rsidR="00741B74">
        <w:t xml:space="preserve">Projektes läuft parallel </w:t>
      </w:r>
      <w:r w:rsidR="00507EBE">
        <w:t xml:space="preserve">zu </w:t>
      </w:r>
      <w:r>
        <w:t>diesen Schritten.</w:t>
      </w:r>
    </w:p>
    <w:p w14:paraId="08AE373B" w14:textId="5EABC2A1" w:rsidR="00B26706" w:rsidRDefault="0093707B" w:rsidP="009B472A">
      <w:pPr>
        <w:pStyle w:val="berschrift1"/>
      </w:pPr>
      <w:r>
        <w:br w:type="page"/>
      </w:r>
      <w:bookmarkStart w:id="508" w:name="_Toc196041250"/>
      <w:r w:rsidR="00B26706">
        <w:t>Hardware</w:t>
      </w:r>
      <w:bookmarkEnd w:id="508"/>
    </w:p>
    <w:tbl>
      <w:tblPr>
        <w:tblStyle w:val="Tabellenraster"/>
        <w:tblpPr w:leftFromText="142" w:rightFromText="142" w:vertAnchor="text" w:horzAnchor="page" w:tblpX="1413" w:tblpY="107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1"/>
      </w:tblGrid>
      <w:tr w:rsidR="00DB734F" w14:paraId="5508A1B2" w14:textId="77777777" w:rsidTr="003A7D38">
        <w:trPr>
          <w:trHeight w:val="2485"/>
        </w:trPr>
        <w:tc>
          <w:tcPr>
            <w:tcW w:w="4411" w:type="dxa"/>
          </w:tcPr>
          <w:p w14:paraId="06DB5723" w14:textId="77777777" w:rsidR="00DB734F" w:rsidRDefault="00DB734F" w:rsidP="00DB734F">
            <w:pPr>
              <w:keepNext/>
              <w:ind w:left="0" w:firstLine="0"/>
            </w:pPr>
            <w:r w:rsidRPr="00AF39C1">
              <w:rPr>
                <w:noProof/>
                <w:lang w:eastAsia="de-DE"/>
              </w:rPr>
              <w:drawing>
                <wp:inline distT="0" distB="0" distL="0" distR="0" wp14:anchorId="473010B1" wp14:editId="19FD26C7">
                  <wp:extent cx="2534920" cy="1901190"/>
                  <wp:effectExtent l="0" t="0" r="5080" b="3810"/>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 1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534920" cy="1901190"/>
                          </a:xfrm>
                          <a:prstGeom prst="rect">
                            <a:avLst/>
                          </a:prstGeom>
                          <a:extLst>
                            <a:ext uri="{FAA26D3D-D897-4be2-8F04-BA451C77F1D7}">
                              <ma14:placeholderFlag xmlns:ma14="http://schemas.microsoft.com/office/mac/drawingml/2011/main"/>
                            </a:ext>
                          </a:extLst>
                        </pic:spPr>
                      </pic:pic>
                    </a:graphicData>
                  </a:graphic>
                </wp:inline>
              </w:drawing>
            </w:r>
          </w:p>
          <w:p w14:paraId="27AA8DA4" w14:textId="0B5EF3CE" w:rsidR="00DB734F" w:rsidRDefault="00DB734F" w:rsidP="0044751F">
            <w:pPr>
              <w:pStyle w:val="Beschriftung"/>
            </w:pPr>
            <w:bookmarkStart w:id="509" w:name="_Toc196045730"/>
            <w:r>
              <w:t xml:space="preserve">Abbildung </w:t>
            </w:r>
            <w:r w:rsidR="0044751F">
              <w:t>3.1</w:t>
            </w:r>
            <w:r w:rsidR="002F6ABA">
              <w:t>.</w:t>
            </w:r>
            <w:r w:rsidR="002F6ABA">
              <w:fldChar w:fldCharType="begin"/>
            </w:r>
            <w:r w:rsidR="002F6ABA">
              <w:instrText xml:space="preserve"> SEQ Abbildung \* ARABIC \s 2 </w:instrText>
            </w:r>
            <w:r w:rsidR="002F6ABA">
              <w:fldChar w:fldCharType="separate"/>
            </w:r>
            <w:r w:rsidR="002F6ABA">
              <w:rPr>
                <w:noProof/>
              </w:rPr>
              <w:t>1</w:t>
            </w:r>
            <w:r w:rsidR="002F6ABA">
              <w:fldChar w:fldCharType="end"/>
            </w:r>
            <w:r>
              <w:t>: Atmel ATmega1284P-PU</w:t>
            </w:r>
            <w:bookmarkEnd w:id="509"/>
          </w:p>
        </w:tc>
      </w:tr>
    </w:tbl>
    <w:p w14:paraId="53C6D0B2" w14:textId="0D465472" w:rsidR="00DD6041" w:rsidRDefault="00B26706" w:rsidP="00DD6041">
      <w:pPr>
        <w:pStyle w:val="berschrift2"/>
      </w:pPr>
      <w:bookmarkStart w:id="510" w:name="_Toc196041251"/>
      <w:r w:rsidRPr="00B26706">
        <w:t>Controller</w:t>
      </w:r>
      <w:bookmarkEnd w:id="510"/>
    </w:p>
    <w:p w14:paraId="20BA5E4E" w14:textId="796B69AD" w:rsidR="005E46A0" w:rsidRPr="00343AD9" w:rsidRDefault="009B6127" w:rsidP="008B14C0">
      <w:pPr>
        <w:pStyle w:val="Textkrper"/>
        <w:pPrChange w:id="511" w:author="Dennis Hohmann" w:date="2012-04-15T00:39:00Z">
          <w:pPr>
            <w:pStyle w:val="Textkrper"/>
          </w:pPr>
        </w:pPrChange>
      </w:pPr>
      <w:r>
        <w:t>D</w:t>
      </w:r>
      <w:r w:rsidR="00B26706" w:rsidRPr="00343AD9">
        <w:t>ie Auswahl des Controllers</w:t>
      </w:r>
      <w:r w:rsidR="004E7764" w:rsidRPr="00343AD9">
        <w:t xml:space="preserve">, dem </w:t>
      </w:r>
      <w:r w:rsidR="0076722C">
        <w:t xml:space="preserve">Kern </w:t>
      </w:r>
      <w:r w:rsidR="004E7764" w:rsidRPr="00343AD9">
        <w:t>des Projekts,</w:t>
      </w:r>
      <w:r w:rsidR="001E513D">
        <w:t xml:space="preserve"> ist</w:t>
      </w:r>
      <w:r w:rsidR="00B26706" w:rsidRPr="00343AD9">
        <w:t xml:space="preserve"> von </w:t>
      </w:r>
      <w:r w:rsidR="00987644" w:rsidRPr="00343AD9">
        <w:t>verschiedenen Faktoren a</w:t>
      </w:r>
      <w:r w:rsidR="00987644" w:rsidRPr="00343AD9">
        <w:t>b</w:t>
      </w:r>
      <w:r w:rsidR="00987644" w:rsidRPr="00343AD9">
        <w:t>hängi</w:t>
      </w:r>
      <w:r w:rsidR="005E46A0" w:rsidRPr="00343AD9">
        <w:t xml:space="preserve">g. </w:t>
      </w:r>
      <w:r w:rsidR="005E46A0" w:rsidRPr="001E513D">
        <w:rPr>
          <w:highlight w:val="yellow"/>
        </w:rPr>
        <w:t>Als</w:t>
      </w:r>
      <w:r w:rsidR="001E513D" w:rsidRPr="001E513D">
        <w:rPr>
          <w:highlight w:val="yellow"/>
        </w:rPr>
        <w:t xml:space="preserve"> wichtigstes Auswahlkriterium gi</w:t>
      </w:r>
      <w:r w:rsidR="005E46A0" w:rsidRPr="001E513D">
        <w:rPr>
          <w:highlight w:val="yellow"/>
        </w:rPr>
        <w:t>lt</w:t>
      </w:r>
      <w:r w:rsidR="00987644" w:rsidRPr="001E513D">
        <w:rPr>
          <w:highlight w:val="yellow"/>
        </w:rPr>
        <w:t xml:space="preserve"> es</w:t>
      </w:r>
      <w:r w:rsidR="005E46A0" w:rsidRPr="001E513D">
        <w:rPr>
          <w:highlight w:val="yellow"/>
        </w:rPr>
        <w:t>,</w:t>
      </w:r>
      <w:r w:rsidR="00987644" w:rsidRPr="001E513D">
        <w:rPr>
          <w:highlight w:val="yellow"/>
        </w:rPr>
        <w:t xml:space="preserve"> ein </w:t>
      </w:r>
      <w:r w:rsidR="00092845" w:rsidRPr="001E513D">
        <w:rPr>
          <w:highlight w:val="yellow"/>
        </w:rPr>
        <w:t>8bit-</w:t>
      </w:r>
      <w:r w:rsidR="00987644" w:rsidRPr="001E513D">
        <w:rPr>
          <w:highlight w:val="yellow"/>
        </w:rPr>
        <w:t>Controller</w:t>
      </w:r>
      <w:r w:rsidR="005E46A0" w:rsidRPr="001E513D">
        <w:rPr>
          <w:highlight w:val="yellow"/>
        </w:rPr>
        <w:t xml:space="preserve">, </w:t>
      </w:r>
      <w:r w:rsidR="00987644" w:rsidRPr="001E513D">
        <w:rPr>
          <w:highlight w:val="yellow"/>
        </w:rPr>
        <w:t>der zu</w:t>
      </w:r>
      <w:r w:rsidR="00092845" w:rsidRPr="001E513D">
        <w:rPr>
          <w:highlight w:val="yellow"/>
        </w:rPr>
        <w:t>m</w:t>
      </w:r>
      <w:r w:rsidR="00987644" w:rsidRPr="001E513D">
        <w:rPr>
          <w:highlight w:val="yellow"/>
        </w:rPr>
        <w:t xml:space="preserve"> einen weit ve</w:t>
      </w:r>
      <w:r w:rsidR="00987644" w:rsidRPr="001E513D">
        <w:rPr>
          <w:highlight w:val="yellow"/>
        </w:rPr>
        <w:t>r</w:t>
      </w:r>
      <w:r w:rsidR="00987644" w:rsidRPr="001E513D">
        <w:rPr>
          <w:highlight w:val="yellow"/>
        </w:rPr>
        <w:t>breitet</w:t>
      </w:r>
      <w:r w:rsidR="00092845" w:rsidRPr="001E513D">
        <w:rPr>
          <w:highlight w:val="yellow"/>
        </w:rPr>
        <w:t xml:space="preserve"> und günstig ist, </w:t>
      </w:r>
      <w:r w:rsidR="001E513D" w:rsidRPr="001E513D">
        <w:rPr>
          <w:highlight w:val="yellow"/>
        </w:rPr>
        <w:t>zum anderen</w:t>
      </w:r>
      <w:r w:rsidR="00092845" w:rsidRPr="001E513D">
        <w:rPr>
          <w:highlight w:val="yellow"/>
        </w:rPr>
        <w:t xml:space="preserve"> einfach </w:t>
      </w:r>
      <w:r w:rsidR="004E7764" w:rsidRPr="001E513D">
        <w:rPr>
          <w:highlight w:val="yellow"/>
        </w:rPr>
        <w:t xml:space="preserve">und unkompliziert </w:t>
      </w:r>
      <w:r w:rsidR="00092845" w:rsidRPr="001E513D">
        <w:rPr>
          <w:highlight w:val="yellow"/>
        </w:rPr>
        <w:t>m</w:t>
      </w:r>
      <w:r w:rsidR="00987644" w:rsidRPr="001E513D">
        <w:rPr>
          <w:highlight w:val="yellow"/>
        </w:rPr>
        <w:t>it dem AVR-Studio der Firma A</w:t>
      </w:r>
      <w:r w:rsidR="00987644" w:rsidRPr="001E513D">
        <w:rPr>
          <w:highlight w:val="yellow"/>
        </w:rPr>
        <w:t>t</w:t>
      </w:r>
      <w:r w:rsidR="00987644" w:rsidRPr="001E513D">
        <w:rPr>
          <w:highlight w:val="yellow"/>
        </w:rPr>
        <w:t>mel projektiert werden kann</w:t>
      </w:r>
      <w:r w:rsidR="005E46A0" w:rsidRPr="001E513D">
        <w:rPr>
          <w:highlight w:val="yellow"/>
        </w:rPr>
        <w:t>, zu finden</w:t>
      </w:r>
      <w:r w:rsidR="00987644" w:rsidRPr="001E513D">
        <w:rPr>
          <w:highlight w:val="yellow"/>
        </w:rPr>
        <w:t>.</w:t>
      </w:r>
      <w:r w:rsidR="00414BA6" w:rsidRPr="00343AD9">
        <w:t xml:space="preserve"> </w:t>
      </w:r>
      <w:r w:rsidR="001E513D">
        <w:t>Außerdem</w:t>
      </w:r>
      <w:r w:rsidR="00A67464" w:rsidRPr="00343AD9">
        <w:t xml:space="preserve"> </w:t>
      </w:r>
      <w:r w:rsidR="00092845" w:rsidRPr="00343AD9">
        <w:t>kamen</w:t>
      </w:r>
      <w:r w:rsidR="00333123">
        <w:t xml:space="preserve"> die </w:t>
      </w:r>
      <w:r w:rsidR="00333123" w:rsidRPr="001E513D">
        <w:rPr>
          <w:highlight w:val="yellow"/>
        </w:rPr>
        <w:t>Rahmenbedingungen</w:t>
      </w:r>
      <w:r w:rsidR="00333123">
        <w:t xml:space="preserve"> wie zum Be</w:t>
      </w:r>
      <w:r w:rsidR="00333123">
        <w:t>i</w:t>
      </w:r>
      <w:r w:rsidR="00333123">
        <w:t xml:space="preserve">spiel </w:t>
      </w:r>
      <w:r w:rsidR="001E513D">
        <w:t xml:space="preserve">eine Versorgungsspannung von </w:t>
      </w:r>
      <w:r w:rsidR="006B17E3" w:rsidRPr="00343AD9">
        <w:t>5</w:t>
      </w:r>
      <w:r w:rsidR="001E513D">
        <w:t xml:space="preserve"> </w:t>
      </w:r>
      <w:r w:rsidR="006B17E3" w:rsidRPr="00343AD9">
        <w:t>V</w:t>
      </w:r>
      <w:r w:rsidR="006668D0" w:rsidRPr="00343AD9">
        <w:t xml:space="preserve"> DC</w:t>
      </w:r>
      <w:r w:rsidR="00C50726">
        <w:t xml:space="preserve"> und</w:t>
      </w:r>
      <w:r w:rsidR="006B17E3" w:rsidRPr="00343AD9">
        <w:t xml:space="preserve"> </w:t>
      </w:r>
      <w:r w:rsidR="001E513D">
        <w:t>mindestens</w:t>
      </w:r>
      <w:r w:rsidR="006B17E3" w:rsidRPr="00FA6F7D">
        <w:t xml:space="preserve"> </w:t>
      </w:r>
      <w:r w:rsidR="001E513D">
        <w:t>vier</w:t>
      </w:r>
      <w:r w:rsidR="006B17E3" w:rsidRPr="00FA6F7D">
        <w:t xml:space="preserve"> Schnittstellen</w:t>
      </w:r>
      <w:r w:rsidR="001E513D">
        <w:t>, zwei</w:t>
      </w:r>
      <w:r w:rsidR="00FA6F7D" w:rsidRPr="00FA6F7D">
        <w:t xml:space="preserve"> davon</w:t>
      </w:r>
      <w:r w:rsidR="00FA6F7D">
        <w:t xml:space="preserve"> UART,</w:t>
      </w:r>
      <w:r w:rsidR="0076722C">
        <w:t xml:space="preserve"> </w:t>
      </w:r>
      <w:r w:rsidR="00333123">
        <w:t>als eines d</w:t>
      </w:r>
      <w:r w:rsidR="00333123" w:rsidRPr="00FA6F7D">
        <w:t>er Haupt</w:t>
      </w:r>
      <w:r w:rsidR="001E513D">
        <w:t>-</w:t>
      </w:r>
      <w:r w:rsidR="00333123" w:rsidRPr="00FA6F7D">
        <w:t>kr</w:t>
      </w:r>
      <w:r w:rsidR="00333123" w:rsidRPr="00FA6F7D">
        <w:t>i</w:t>
      </w:r>
      <w:r w:rsidR="00333123" w:rsidRPr="00FA6F7D">
        <w:t xml:space="preserve">terien </w:t>
      </w:r>
      <w:r w:rsidR="00092845" w:rsidRPr="00FA6F7D">
        <w:t>hinzu.</w:t>
      </w:r>
      <w:r w:rsidR="00414BA6" w:rsidRPr="00FA6F7D">
        <w:t xml:space="preserve"> </w:t>
      </w:r>
      <w:r w:rsidR="00092845" w:rsidRPr="00FA6F7D">
        <w:t>Ebenso sollte der Controller mind. 16 I/Os zur Verfügung stellen.</w:t>
      </w:r>
      <w:r w:rsidR="0004597F" w:rsidRPr="00FA6F7D">
        <w:t xml:space="preserve"> </w:t>
      </w:r>
      <w:r w:rsidR="006668D0" w:rsidRPr="001E513D">
        <w:rPr>
          <w:highlight w:val="yellow"/>
        </w:rPr>
        <w:t xml:space="preserve">Aufgrund </w:t>
      </w:r>
      <w:r w:rsidR="006C69DB" w:rsidRPr="001E513D">
        <w:rPr>
          <w:highlight w:val="yellow"/>
        </w:rPr>
        <w:t>meiner</w:t>
      </w:r>
      <w:r w:rsidR="006668D0" w:rsidRPr="001E513D">
        <w:rPr>
          <w:highlight w:val="yellow"/>
        </w:rPr>
        <w:t xml:space="preserve"> </w:t>
      </w:r>
      <w:r w:rsidR="00092845" w:rsidRPr="001E513D">
        <w:rPr>
          <w:highlight w:val="yellow"/>
        </w:rPr>
        <w:t>bisherigen</w:t>
      </w:r>
      <w:r w:rsidR="006C69DB" w:rsidRPr="001E513D">
        <w:rPr>
          <w:highlight w:val="yellow"/>
        </w:rPr>
        <w:t xml:space="preserve"> persönlichen</w:t>
      </w:r>
      <w:r w:rsidR="00FA6F7D" w:rsidRPr="001E513D">
        <w:rPr>
          <w:highlight w:val="yellow"/>
        </w:rPr>
        <w:t>,</w:t>
      </w:r>
      <w:r w:rsidR="00092845" w:rsidRPr="001E513D">
        <w:rPr>
          <w:highlight w:val="yellow"/>
        </w:rPr>
        <w:t xml:space="preserve"> </w:t>
      </w:r>
      <w:r w:rsidR="00FA6F7D" w:rsidRPr="001E513D">
        <w:rPr>
          <w:highlight w:val="yellow"/>
        </w:rPr>
        <w:t>positiven</w:t>
      </w:r>
      <w:r w:rsidR="004C54E6" w:rsidRPr="001E513D">
        <w:rPr>
          <w:highlight w:val="yellow"/>
        </w:rPr>
        <w:t xml:space="preserve"> </w:t>
      </w:r>
      <w:r w:rsidR="00092845" w:rsidRPr="001E513D">
        <w:rPr>
          <w:highlight w:val="yellow"/>
        </w:rPr>
        <w:t>Erfahrung</w:t>
      </w:r>
      <w:r w:rsidR="00FA6F7D" w:rsidRPr="001E513D">
        <w:rPr>
          <w:highlight w:val="yellow"/>
        </w:rPr>
        <w:t>, aus anderen Projekten,</w:t>
      </w:r>
      <w:r w:rsidR="00092845" w:rsidRPr="001E513D">
        <w:rPr>
          <w:highlight w:val="yellow"/>
        </w:rPr>
        <w:t xml:space="preserve"> mit der </w:t>
      </w:r>
      <w:r w:rsidR="006C69DB" w:rsidRPr="001E513D">
        <w:rPr>
          <w:highlight w:val="yellow"/>
        </w:rPr>
        <w:t>A</w:t>
      </w:r>
      <w:r w:rsidR="006C69DB" w:rsidRPr="001E513D">
        <w:rPr>
          <w:highlight w:val="yellow"/>
        </w:rPr>
        <w:t>T</w:t>
      </w:r>
      <w:r w:rsidR="00092845" w:rsidRPr="001E513D">
        <w:rPr>
          <w:highlight w:val="yellow"/>
        </w:rPr>
        <w:t>mega-Serie der Firma Atmel</w:t>
      </w:r>
      <w:r w:rsidR="006C69DB" w:rsidRPr="001E513D">
        <w:rPr>
          <w:highlight w:val="yellow"/>
        </w:rPr>
        <w:t xml:space="preserve"> beim Einsatz in anderen Projekten</w:t>
      </w:r>
      <w:r w:rsidR="00092845" w:rsidRPr="001E513D">
        <w:rPr>
          <w:highlight w:val="yellow"/>
        </w:rPr>
        <w:t xml:space="preserve">, fiel die Entscheidung auf den Atmel </w:t>
      </w:r>
      <w:r w:rsidR="00F222CB" w:rsidRPr="001E513D">
        <w:rPr>
          <w:highlight w:val="yellow"/>
        </w:rPr>
        <w:t>A</w:t>
      </w:r>
      <w:r w:rsidR="00F222CB" w:rsidRPr="001E513D">
        <w:rPr>
          <w:highlight w:val="yellow"/>
        </w:rPr>
        <w:t>T</w:t>
      </w:r>
      <w:r w:rsidR="00092845" w:rsidRPr="001E513D">
        <w:rPr>
          <w:highlight w:val="yellow"/>
        </w:rPr>
        <w:t>mega1284P-PU.</w:t>
      </w:r>
      <w:r w:rsidR="0076722C">
        <w:t xml:space="preserve"> </w:t>
      </w:r>
      <w:r w:rsidR="00A5522B">
        <w:t>Die Merkmale dieses Modells</w:t>
      </w:r>
      <w:r w:rsidR="005E46A0" w:rsidRPr="00343AD9">
        <w:t xml:space="preserve"> sind:</w:t>
      </w:r>
    </w:p>
    <w:p w14:paraId="6F65EF46" w14:textId="77777777" w:rsidR="00DC1FEC" w:rsidRPr="00DC1FEC" w:rsidRDefault="00092845" w:rsidP="008B14C0">
      <w:pPr>
        <w:pStyle w:val="Textkrper"/>
        <w:numPr>
          <w:ilvl w:val="0"/>
          <w:numId w:val="5"/>
        </w:numPr>
        <w:pPrChange w:id="512" w:author="Dennis Hohmann" w:date="2012-04-15T00:39:00Z">
          <w:pPr>
            <w:pStyle w:val="Textkrper"/>
          </w:pPr>
        </w:pPrChange>
      </w:pPr>
      <w:r w:rsidRPr="00DC1FEC">
        <w:t>8bit-Controller</w:t>
      </w:r>
    </w:p>
    <w:p w14:paraId="1B82DC68" w14:textId="77777777" w:rsidR="00DC1FEC" w:rsidRPr="00DC1FEC" w:rsidRDefault="00C04F51" w:rsidP="008B14C0">
      <w:pPr>
        <w:pStyle w:val="Textkrper"/>
        <w:numPr>
          <w:ilvl w:val="0"/>
          <w:numId w:val="5"/>
        </w:numPr>
        <w:pPrChange w:id="513" w:author="Dennis Hohmann" w:date="2012-04-15T00:39:00Z">
          <w:pPr>
            <w:pStyle w:val="Textkrper"/>
            <w:numPr>
              <w:numId w:val="5"/>
            </w:numPr>
            <w:ind w:left="720" w:hanging="360"/>
          </w:pPr>
        </w:pPrChange>
      </w:pPr>
      <w:r w:rsidRPr="00DC1FEC">
        <w:t>40 Pin DIL-Gehäuse</w:t>
      </w:r>
    </w:p>
    <w:p w14:paraId="0CFF9C79" w14:textId="6E9829D9" w:rsidR="00DC1FEC" w:rsidRPr="00DC1FEC" w:rsidRDefault="0044751F" w:rsidP="008B14C0">
      <w:pPr>
        <w:pStyle w:val="Textkrper"/>
        <w:numPr>
          <w:ilvl w:val="0"/>
          <w:numId w:val="5"/>
        </w:numPr>
        <w:pPrChange w:id="514" w:author="Dennis Hohmann" w:date="2012-04-15T00:39:00Z">
          <w:pPr>
            <w:pStyle w:val="Textkrper"/>
            <w:numPr>
              <w:numId w:val="5"/>
            </w:numPr>
            <w:ind w:left="720" w:hanging="360"/>
          </w:pPr>
        </w:pPrChange>
      </w:pPr>
      <w:r>
        <w:t>bis zu 20 MHz</w:t>
      </w:r>
      <w:r w:rsidR="00DC1FEC" w:rsidRPr="00DC1FEC">
        <w:t xml:space="preserve"> </w:t>
      </w:r>
      <w:r w:rsidR="00A5522B">
        <w:t xml:space="preserve">CPU-Takt </w:t>
      </w:r>
      <w:r w:rsidR="00DC1FEC" w:rsidRPr="00DC1FEC">
        <w:t>mit externem Quarz</w:t>
      </w:r>
    </w:p>
    <w:p w14:paraId="5A2EFEAF" w14:textId="77777777" w:rsidR="00DC1FEC" w:rsidRPr="00DC1FEC" w:rsidRDefault="00DC1FEC" w:rsidP="008B14C0">
      <w:pPr>
        <w:pStyle w:val="Textkrper"/>
        <w:numPr>
          <w:ilvl w:val="0"/>
          <w:numId w:val="5"/>
        </w:numPr>
        <w:pPrChange w:id="515" w:author="Dennis Hohmann" w:date="2012-04-15T00:39:00Z">
          <w:pPr>
            <w:pStyle w:val="Textkrper"/>
            <w:numPr>
              <w:numId w:val="5"/>
            </w:numPr>
            <w:ind w:left="720" w:hanging="360"/>
          </w:pPr>
        </w:pPrChange>
      </w:pPr>
      <w:r w:rsidRPr="00DC1FEC">
        <w:t>32 I/Os</w:t>
      </w:r>
    </w:p>
    <w:p w14:paraId="787C9FBD" w14:textId="1A82FDA1" w:rsidR="00DC1FEC" w:rsidRPr="00DC1FEC" w:rsidRDefault="00DC1FEC" w:rsidP="008B14C0">
      <w:pPr>
        <w:pStyle w:val="Textkrper"/>
        <w:numPr>
          <w:ilvl w:val="0"/>
          <w:numId w:val="5"/>
        </w:numPr>
        <w:pPrChange w:id="516" w:author="Dennis Hohmann" w:date="2012-04-15T00:39:00Z">
          <w:pPr>
            <w:pStyle w:val="Textkrper"/>
            <w:numPr>
              <w:numId w:val="5"/>
            </w:numPr>
            <w:ind w:left="720" w:hanging="360"/>
          </w:pPr>
        </w:pPrChange>
      </w:pPr>
      <w:r w:rsidRPr="00DC1FEC">
        <w:t>128kB Flash</w:t>
      </w:r>
    </w:p>
    <w:p w14:paraId="52881C2E" w14:textId="77777777" w:rsidR="00DC1FEC" w:rsidRPr="00DC1FEC" w:rsidRDefault="00DC1FEC" w:rsidP="008B14C0">
      <w:pPr>
        <w:pStyle w:val="Textkrper"/>
        <w:numPr>
          <w:ilvl w:val="0"/>
          <w:numId w:val="5"/>
        </w:numPr>
        <w:pPrChange w:id="517" w:author="Dennis Hohmann" w:date="2012-04-15T00:39:00Z">
          <w:pPr>
            <w:pStyle w:val="Textkrper"/>
            <w:numPr>
              <w:numId w:val="5"/>
            </w:numPr>
            <w:ind w:left="720" w:hanging="360"/>
          </w:pPr>
        </w:pPrChange>
      </w:pPr>
      <w:r w:rsidRPr="00DC1FEC">
        <w:t>16kB SRAM</w:t>
      </w:r>
    </w:p>
    <w:p w14:paraId="762C2E9A" w14:textId="77777777" w:rsidR="00DC1FEC" w:rsidRPr="00DC1FEC" w:rsidRDefault="00DC1FEC" w:rsidP="008B14C0">
      <w:pPr>
        <w:pStyle w:val="Textkrper"/>
        <w:numPr>
          <w:ilvl w:val="0"/>
          <w:numId w:val="5"/>
        </w:numPr>
        <w:pPrChange w:id="518" w:author="Dennis Hohmann" w:date="2012-04-15T00:39:00Z">
          <w:pPr>
            <w:pStyle w:val="Textkrper"/>
            <w:numPr>
              <w:numId w:val="5"/>
            </w:numPr>
            <w:ind w:left="720" w:hanging="360"/>
          </w:pPr>
        </w:pPrChange>
      </w:pPr>
      <w:r w:rsidRPr="00DC1FEC">
        <w:t>4kB EEPROM</w:t>
      </w:r>
    </w:p>
    <w:p w14:paraId="444F24BD" w14:textId="6F561BCD" w:rsidR="00DC1FEC" w:rsidRPr="00DC1FEC" w:rsidRDefault="00C50726" w:rsidP="008B14C0">
      <w:pPr>
        <w:pStyle w:val="Textkrper"/>
        <w:numPr>
          <w:ilvl w:val="0"/>
          <w:numId w:val="5"/>
        </w:numPr>
        <w:pPrChange w:id="519" w:author="Dennis Hohmann" w:date="2012-04-15T00:39:00Z">
          <w:pPr>
            <w:pStyle w:val="Textkrper"/>
            <w:numPr>
              <w:numId w:val="5"/>
            </w:numPr>
            <w:ind w:left="720" w:hanging="360"/>
          </w:pPr>
        </w:pPrChange>
      </w:pPr>
      <w:r>
        <w:t>2x U</w:t>
      </w:r>
      <w:r w:rsidR="00DC1FEC" w:rsidRPr="00DC1FEC">
        <w:t>ART</w:t>
      </w:r>
    </w:p>
    <w:p w14:paraId="1E2197C8" w14:textId="77777777" w:rsidR="00DC1FEC" w:rsidRPr="00DC1FEC" w:rsidRDefault="00720967" w:rsidP="008B14C0">
      <w:pPr>
        <w:pStyle w:val="Textkrper"/>
        <w:numPr>
          <w:ilvl w:val="0"/>
          <w:numId w:val="5"/>
        </w:numPr>
        <w:pPrChange w:id="520" w:author="Dennis Hohmann" w:date="2012-04-15T00:39:00Z">
          <w:pPr>
            <w:pStyle w:val="Textkrper"/>
            <w:numPr>
              <w:numId w:val="5"/>
            </w:numPr>
            <w:ind w:left="720" w:hanging="360"/>
          </w:pPr>
        </w:pPrChange>
      </w:pPr>
      <w:r w:rsidRPr="00DC1FEC">
        <w:t>1x SPI</w:t>
      </w:r>
    </w:p>
    <w:p w14:paraId="4DCA303D" w14:textId="77777777" w:rsidR="00DC1FEC" w:rsidRDefault="005E46A0" w:rsidP="008B14C0">
      <w:pPr>
        <w:pStyle w:val="Textkrper"/>
        <w:numPr>
          <w:ilvl w:val="0"/>
          <w:numId w:val="5"/>
        </w:numPr>
        <w:pPrChange w:id="521" w:author="Dennis Hohmann" w:date="2012-04-15T00:39:00Z">
          <w:pPr>
            <w:pStyle w:val="Textkrper"/>
            <w:numPr>
              <w:numId w:val="5"/>
            </w:numPr>
            <w:ind w:left="720" w:hanging="360"/>
          </w:pPr>
        </w:pPrChange>
      </w:pPr>
      <w:r w:rsidRPr="00DC1FEC">
        <w:t>1x TWI</w:t>
      </w:r>
    </w:p>
    <w:p w14:paraId="34EA07F0" w14:textId="74D7A791" w:rsidR="00897EC1" w:rsidRDefault="00A5522B" w:rsidP="008B14C0">
      <w:pPr>
        <w:pStyle w:val="Textkrper"/>
        <w:pPrChange w:id="522" w:author="Dennis Hohmann" w:date="2012-04-15T00:39:00Z">
          <w:pPr>
            <w:pStyle w:val="Textkrper"/>
            <w:numPr>
              <w:numId w:val="5"/>
            </w:numPr>
            <w:ind w:left="720" w:hanging="360"/>
          </w:pPr>
        </w:pPrChange>
      </w:pPr>
      <w:r>
        <w:t>D</w:t>
      </w:r>
      <w:r w:rsidR="00333123">
        <w:t>er a</w:t>
      </w:r>
      <w:r w:rsidR="0004597F">
        <w:t>us</w:t>
      </w:r>
      <w:r w:rsidR="001E513D">
        <w:t xml:space="preserve">gewählte Controller </w:t>
      </w:r>
      <w:r>
        <w:t xml:space="preserve">ist </w:t>
      </w:r>
      <w:r w:rsidR="001E513D">
        <w:t>pink</w:t>
      </w:r>
      <w:r w:rsidR="006B18F7">
        <w:t>ompatibel</w:t>
      </w:r>
      <w:r w:rsidR="0004597F">
        <w:t xml:space="preserve"> zum </w:t>
      </w:r>
      <w:r w:rsidR="006C69DB" w:rsidRPr="00FA6F7D">
        <w:t>AT</w:t>
      </w:r>
      <w:r w:rsidR="001E513D">
        <w:t xml:space="preserve">mega32 und kann somit </w:t>
      </w:r>
      <w:r w:rsidR="0004597F" w:rsidRPr="00FA6F7D">
        <w:t xml:space="preserve">einfach auf dem </w:t>
      </w:r>
      <w:r w:rsidR="004C54E6" w:rsidRPr="00FA6F7D">
        <w:t>in der Entwicklungsphase</w:t>
      </w:r>
      <w:r w:rsidR="0004597F" w:rsidRPr="00FA6F7D">
        <w:t xml:space="preserve"> eingesetzten Pollin </w:t>
      </w:r>
      <w:r w:rsidR="00FA6F7D" w:rsidRPr="00FA6F7D">
        <w:t>ATMEL Evaluations-Board</w:t>
      </w:r>
      <w:r w:rsidR="00FA6F7D">
        <w:rPr>
          <w:rStyle w:val="Funotenzeichen"/>
        </w:rPr>
        <w:footnoteReference w:id="7"/>
      </w:r>
      <w:r w:rsidR="0004597F" w:rsidRPr="00FA6F7D">
        <w:t xml:space="preserve"> </w:t>
      </w:r>
      <w:r w:rsidR="004C54E6" w:rsidRPr="00FA6F7D">
        <w:t>betrieben</w:t>
      </w:r>
      <w:r w:rsidR="0004597F" w:rsidRPr="00FA6F7D">
        <w:t xml:space="preserve"> werden. </w:t>
      </w:r>
      <w:r w:rsidR="004C54E6" w:rsidRPr="00FA6F7D">
        <w:t>Der Vorteil d</w:t>
      </w:r>
      <w:r>
        <w:t>i</w:t>
      </w:r>
      <w:r w:rsidR="004C54E6" w:rsidRPr="00FA6F7D">
        <w:t>es</w:t>
      </w:r>
      <w:r>
        <w:t>es</w:t>
      </w:r>
      <w:r w:rsidR="004C54E6" w:rsidRPr="00FA6F7D">
        <w:t xml:space="preserve"> Boards </w:t>
      </w:r>
      <w:r w:rsidR="00897EC1">
        <w:t xml:space="preserve">liegt darin, </w:t>
      </w:r>
      <w:r w:rsidR="004C54E6">
        <w:t xml:space="preserve">keine weitere </w:t>
      </w:r>
      <w:r w:rsidR="00FA6F7D">
        <w:t>Hardware</w:t>
      </w:r>
      <w:r w:rsidR="004C54E6">
        <w:t xml:space="preserve"> zu benöt</w:t>
      </w:r>
      <w:r w:rsidR="004C54E6">
        <w:t>i</w:t>
      </w:r>
      <w:r w:rsidR="004C54E6">
        <w:t>gen. Alle wichtigen Komponenten zum Betrieb des Controllers sind auf der Platine vo</w:t>
      </w:r>
      <w:r w:rsidR="004C54E6">
        <w:t>r</w:t>
      </w:r>
      <w:r w:rsidR="004C54E6">
        <w:t>handen und können über Steckbrücken</w:t>
      </w:r>
      <w:r w:rsidR="00897EC1">
        <w:t xml:space="preserve"> zugeschaltet</w:t>
      </w:r>
      <w:r w:rsidR="00FA6F7D">
        <w:t xml:space="preserve"> werden. Alle</w:t>
      </w:r>
      <w:r w:rsidR="004C54E6">
        <w:t xml:space="preserve"> Pins sind über einen Wannenst</w:t>
      </w:r>
      <w:r w:rsidR="004C54E6">
        <w:t>e</w:t>
      </w:r>
      <w:r w:rsidR="004C54E6">
        <w:t>cker her</w:t>
      </w:r>
      <w:r w:rsidR="007F3858">
        <w:t>aus</w:t>
      </w:r>
      <w:r w:rsidR="004C54E6">
        <w:t>geführt</w:t>
      </w:r>
      <w:r w:rsidR="00FA6F7D">
        <w:t xml:space="preserve"> und können nach</w:t>
      </w:r>
      <w:r w:rsidR="00897EC1">
        <w:t xml:space="preserve"> Bedarf </w:t>
      </w:r>
      <w:r w:rsidR="00FA6F7D">
        <w:t>beschaltet werden</w:t>
      </w:r>
      <w:r w:rsidR="004C54E6">
        <w:t>.</w:t>
      </w:r>
    </w:p>
    <w:p w14:paraId="43CEEBD7" w14:textId="77777777" w:rsidR="00897EC1" w:rsidRDefault="00897EC1" w:rsidP="008B14C0">
      <w:pPr>
        <w:pStyle w:val="Textkrper"/>
        <w:pPrChange w:id="523" w:author="Dennis Hohmann" w:date="2012-04-15T00:39:00Z">
          <w:pPr>
            <w:pStyle w:val="Textkrper"/>
          </w:pPr>
        </w:pPrChange>
      </w:pPr>
    </w:p>
    <w:p w14:paraId="66E4673B" w14:textId="593B74C8" w:rsidR="00C50726" w:rsidRDefault="00720967" w:rsidP="008B14C0">
      <w:pPr>
        <w:pStyle w:val="Textkrper"/>
        <w:pPrChange w:id="524" w:author="Dennis Hohmann" w:date="2012-04-15T00:39:00Z">
          <w:pPr>
            <w:pStyle w:val="Textkrper"/>
          </w:pPr>
        </w:pPrChange>
      </w:pPr>
      <w:r w:rsidRPr="00DC1FEC">
        <w:t xml:space="preserve">Die Kosten für diesen Controller liegen mit </w:t>
      </w:r>
      <w:r w:rsidR="00F551CB" w:rsidRPr="00DC1FEC">
        <w:t xml:space="preserve">der </w:t>
      </w:r>
      <w:r w:rsidR="0004597F">
        <w:t>benötigten</w:t>
      </w:r>
      <w:r w:rsidR="00F551CB" w:rsidRPr="00DC1FEC">
        <w:t xml:space="preserve"> </w:t>
      </w:r>
      <w:r w:rsidRPr="00DC1FEC">
        <w:t>Außenbeschaltung bei rund 8 Euro</w:t>
      </w:r>
      <w:r w:rsidR="007F3858">
        <w:rPr>
          <w:rStyle w:val="Funotenzeichen"/>
        </w:rPr>
        <w:footnoteReference w:id="8"/>
      </w:r>
      <w:r w:rsidRPr="00DC1FEC">
        <w:t>.</w:t>
      </w:r>
    </w:p>
    <w:p w14:paraId="3D3B9728" w14:textId="77777777" w:rsidR="00356418" w:rsidRDefault="00356418" w:rsidP="008B14C0">
      <w:pPr>
        <w:pStyle w:val="Textkrper"/>
        <w:pPrChange w:id="525" w:author="Dennis Hohmann" w:date="2012-04-15T00:39:00Z">
          <w:pPr>
            <w:pStyle w:val="Textkrper"/>
          </w:pPr>
        </w:pPrChange>
      </w:pPr>
    </w:p>
    <w:p w14:paraId="1146B98F" w14:textId="4EAF101C" w:rsidR="00903CEF" w:rsidRDefault="00720967" w:rsidP="001B7DAE">
      <w:pPr>
        <w:pStyle w:val="berschrift2"/>
      </w:pPr>
      <w:bookmarkStart w:id="526" w:name="_Toc196041252"/>
      <w:r>
        <w:t>Speichermedium</w:t>
      </w:r>
      <w:bookmarkEnd w:id="526"/>
    </w:p>
    <w:tbl>
      <w:tblPr>
        <w:tblStyle w:val="Tabellenraster"/>
        <w:tblpPr w:leftFromText="142" w:rightFromText="142" w:vertAnchor="text" w:horzAnchor="page" w:tblpX="1413" w:tblpY="6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80"/>
      </w:tblGrid>
      <w:tr w:rsidR="003A7D38" w14:paraId="1DB0EAFD" w14:textId="77777777" w:rsidTr="00521051">
        <w:trPr>
          <w:trHeight w:val="3973"/>
        </w:trPr>
        <w:tc>
          <w:tcPr>
            <w:tcW w:w="3980" w:type="dxa"/>
          </w:tcPr>
          <w:p w14:paraId="03ECA181" w14:textId="77777777" w:rsidR="003A7D38" w:rsidRDefault="003A7D38" w:rsidP="003A7D38">
            <w:pPr>
              <w:keepNext/>
              <w:ind w:left="0" w:firstLine="0"/>
            </w:pPr>
            <w:r w:rsidRPr="00AF39C1">
              <w:rPr>
                <w:noProof/>
                <w:lang w:eastAsia="de-DE"/>
              </w:rPr>
              <w:drawing>
                <wp:inline distT="0" distB="0" distL="0" distR="0" wp14:anchorId="27339C17" wp14:editId="4F854232">
                  <wp:extent cx="2282190" cy="2282190"/>
                  <wp:effectExtent l="0" t="0" r="3810" b="3810"/>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 1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282190" cy="2282190"/>
                          </a:xfrm>
                          <a:prstGeom prst="rect">
                            <a:avLst/>
                          </a:prstGeom>
                          <a:extLst>
                            <a:ext uri="{FAA26D3D-D897-4be2-8F04-BA451C77F1D7}">
                              <ma14:placeholderFlag xmlns:ma14="http://schemas.microsoft.com/office/mac/drawingml/2011/main"/>
                            </a:ext>
                          </a:extLst>
                        </pic:spPr>
                      </pic:pic>
                    </a:graphicData>
                  </a:graphic>
                </wp:inline>
              </w:drawing>
            </w:r>
          </w:p>
          <w:p w14:paraId="27FC8617" w14:textId="06609F0A" w:rsidR="003A7D38" w:rsidRDefault="003A7D38" w:rsidP="003A7D38">
            <w:pPr>
              <w:pStyle w:val="Beschriftung"/>
            </w:pPr>
            <w:bookmarkStart w:id="527" w:name="_Toc196045731"/>
            <w:r>
              <w:t xml:space="preserve">Abbildung </w:t>
            </w:r>
            <w:r w:rsidR="002F6ABA">
              <w:fldChar w:fldCharType="begin"/>
            </w:r>
            <w:r w:rsidR="002F6ABA">
              <w:instrText xml:space="preserve"> STYLEREF 2 \s </w:instrText>
            </w:r>
            <w:r w:rsidR="002F6ABA">
              <w:fldChar w:fldCharType="separate"/>
            </w:r>
            <w:r w:rsidR="002F6ABA">
              <w:rPr>
                <w:noProof/>
              </w:rPr>
              <w:t>3.2</w:t>
            </w:r>
            <w:r w:rsidR="002F6ABA">
              <w:fldChar w:fldCharType="end"/>
            </w:r>
            <w:r w:rsidR="002F6ABA">
              <w:t>.</w:t>
            </w:r>
            <w:r w:rsidR="002F6ABA">
              <w:fldChar w:fldCharType="begin"/>
            </w:r>
            <w:r w:rsidR="002F6ABA">
              <w:instrText xml:space="preserve"> SEQ Abbildung \* ARABIC \s 2 </w:instrText>
            </w:r>
            <w:r w:rsidR="002F6ABA">
              <w:fldChar w:fldCharType="separate"/>
            </w:r>
            <w:r w:rsidR="002F6ABA">
              <w:rPr>
                <w:noProof/>
              </w:rPr>
              <w:t>1</w:t>
            </w:r>
            <w:r w:rsidR="002F6ABA">
              <w:fldChar w:fldCharType="end"/>
            </w:r>
            <w:r>
              <w:t xml:space="preserve">: FTDI </w:t>
            </w:r>
            <w:r w:rsidR="00B0341A">
              <w:t>VDrive2</w:t>
            </w:r>
            <w:r>
              <w:t xml:space="preserve"> USB</w:t>
            </w:r>
            <w:bookmarkEnd w:id="527"/>
          </w:p>
        </w:tc>
      </w:tr>
    </w:tbl>
    <w:p w14:paraId="118DE228" w14:textId="1ADA71CD" w:rsidR="00C04F51" w:rsidRPr="00343AD9" w:rsidRDefault="00D73583" w:rsidP="008B14C0">
      <w:pPr>
        <w:pStyle w:val="Textkrper"/>
        <w:pPrChange w:id="528" w:author="Dennis Hohmann" w:date="2012-04-15T00:39:00Z">
          <w:pPr>
            <w:pStyle w:val="Textkrper"/>
          </w:pPr>
        </w:pPrChange>
      </w:pPr>
      <w:r>
        <w:rPr>
          <w:rStyle w:val="TextkrperZeichen"/>
        </w:rPr>
        <w:t xml:space="preserve">Zum Transport </w:t>
      </w:r>
      <w:r w:rsidR="00720967" w:rsidRPr="00903CEF">
        <w:rPr>
          <w:rStyle w:val="TextkrperZeichen"/>
        </w:rPr>
        <w:t xml:space="preserve">der am PC generierten Daten, </w:t>
      </w:r>
      <w:r w:rsidR="004F02AC">
        <w:rPr>
          <w:rStyle w:val="TextkrperZeichen"/>
        </w:rPr>
        <w:t>sind zwei</w:t>
      </w:r>
      <w:r w:rsidR="00720967" w:rsidRPr="00903CEF">
        <w:rPr>
          <w:rStyle w:val="TextkrperZeichen"/>
        </w:rPr>
        <w:t xml:space="preserve"> Va</w:t>
      </w:r>
      <w:r w:rsidR="004F02AC">
        <w:rPr>
          <w:rStyle w:val="TextkrperZeichen"/>
        </w:rPr>
        <w:t>rianten in der näheren Au</w:t>
      </w:r>
      <w:r w:rsidR="004F02AC">
        <w:rPr>
          <w:rStyle w:val="TextkrperZeichen"/>
        </w:rPr>
        <w:t>s</w:t>
      </w:r>
      <w:r w:rsidR="004F02AC">
        <w:rPr>
          <w:rStyle w:val="TextkrperZeichen"/>
        </w:rPr>
        <w:t xml:space="preserve">wahl: </w:t>
      </w:r>
      <w:r w:rsidR="00720967" w:rsidRPr="00343AD9">
        <w:rPr>
          <w:rStyle w:val="TextkrperZeichen"/>
        </w:rPr>
        <w:t xml:space="preserve">SD-Karten </w:t>
      </w:r>
      <w:r w:rsidR="00B53F17" w:rsidRPr="00343AD9">
        <w:rPr>
          <w:rStyle w:val="TextkrperZeichen"/>
        </w:rPr>
        <w:t>und</w:t>
      </w:r>
      <w:r w:rsidR="00720967" w:rsidRPr="00343AD9">
        <w:rPr>
          <w:rStyle w:val="TextkrperZeichen"/>
        </w:rPr>
        <w:t xml:space="preserve"> USB-Sticks. Beide</w:t>
      </w:r>
      <w:r w:rsidR="00154C82" w:rsidRPr="00343AD9">
        <w:rPr>
          <w:rStyle w:val="TextkrperZeichen"/>
        </w:rPr>
        <w:t xml:space="preserve"> haben</w:t>
      </w:r>
      <w:r w:rsidR="00720967" w:rsidRPr="00343AD9">
        <w:rPr>
          <w:rStyle w:val="TextkrperZeichen"/>
        </w:rPr>
        <w:t xml:space="preserve"> Vor- und Nachteile.</w:t>
      </w:r>
      <w:r w:rsidR="00414BA6" w:rsidRPr="00343AD9">
        <w:rPr>
          <w:rStyle w:val="TextkrperZeichen"/>
        </w:rPr>
        <w:t xml:space="preserve"> </w:t>
      </w:r>
      <w:r w:rsidR="00720967" w:rsidRPr="00343AD9">
        <w:rPr>
          <w:rStyle w:val="TextkrperZeichen"/>
        </w:rPr>
        <w:t>Für die SD-Karte spricht, dass sie sehr leicht und ohne großen technischen Aufwand an einen Co</w:t>
      </w:r>
      <w:r w:rsidR="00720967" w:rsidRPr="00343AD9">
        <w:rPr>
          <w:rStyle w:val="TextkrperZeichen"/>
        </w:rPr>
        <w:t>n</w:t>
      </w:r>
      <w:r w:rsidR="00720967" w:rsidRPr="00343AD9">
        <w:rPr>
          <w:rStyle w:val="TextkrperZeichen"/>
        </w:rPr>
        <w:t xml:space="preserve">troller angebunden werden kann. </w:t>
      </w:r>
      <w:r w:rsidR="00720967" w:rsidRPr="00903CEF">
        <w:rPr>
          <w:rStyle w:val="TextkrperZeichen"/>
        </w:rPr>
        <w:t>Die Schnittstelle einer SD-Karte entspricht de</w:t>
      </w:r>
      <w:r w:rsidR="00473CA9">
        <w:rPr>
          <w:rStyle w:val="TextkrperZeichen"/>
        </w:rPr>
        <w:t>m</w:t>
      </w:r>
      <w:r w:rsidR="00720967" w:rsidRPr="006D76B8">
        <w:t xml:space="preserve"> </w:t>
      </w:r>
      <w:r w:rsidR="00414BA6" w:rsidRPr="006D76B8">
        <w:t>Standard</w:t>
      </w:r>
      <w:r w:rsidR="00720967" w:rsidRPr="006D76B8">
        <w:t xml:space="preserve"> SPI</w:t>
      </w:r>
      <w:r w:rsidR="00473CA9">
        <w:t xml:space="preserve">. </w:t>
      </w:r>
      <w:r w:rsidR="00154C82" w:rsidRPr="00903CEF">
        <w:t>Der Nachteil der SD-Karte ist</w:t>
      </w:r>
      <w:r w:rsidR="00903CEF">
        <w:t xml:space="preserve"> der verwendete Spa</w:t>
      </w:r>
      <w:r w:rsidR="00903CEF">
        <w:t>n</w:t>
      </w:r>
      <w:r w:rsidR="00903CEF">
        <w:t>nungspegel.</w:t>
      </w:r>
      <w:r w:rsidR="00AF4C67">
        <w:t xml:space="preserve"> </w:t>
      </w:r>
      <w:r>
        <w:t>Nach</w:t>
      </w:r>
      <w:r w:rsidR="00154C82" w:rsidRPr="00903CEF">
        <w:t xml:space="preserve"> </w:t>
      </w:r>
      <w:r w:rsidR="00C83F62">
        <w:t>den</w:t>
      </w:r>
      <w:r w:rsidR="00154C82" w:rsidRPr="00903CEF">
        <w:t xml:space="preserve"> SD Association</w:t>
      </w:r>
      <w:r w:rsidR="00EF1B20">
        <w:rPr>
          <w:rStyle w:val="Funotenzeichen"/>
        </w:rPr>
        <w:footnoteReference w:id="9"/>
      </w:r>
      <w:r>
        <w:t>-</w:t>
      </w:r>
      <w:r w:rsidR="00C83F62">
        <w:t>SD Sta</w:t>
      </w:r>
      <w:r w:rsidR="00C83F62">
        <w:t>n</w:t>
      </w:r>
      <w:r w:rsidR="00C83F62">
        <w:t>dards</w:t>
      </w:r>
      <w:r w:rsidR="00206EFB" w:rsidRPr="00903CEF">
        <w:t xml:space="preserve"> liegt dieser bei 3,3 Volt.</w:t>
      </w:r>
      <w:r w:rsidR="009C5174" w:rsidRPr="00903CEF">
        <w:t xml:space="preserve"> </w:t>
      </w:r>
      <w:r w:rsidR="009C5174" w:rsidRPr="00343AD9">
        <w:t xml:space="preserve">Da der Controller </w:t>
      </w:r>
      <w:r w:rsidR="00C83F62">
        <w:t>und weitere Komponenten</w:t>
      </w:r>
      <w:r w:rsidR="009C5174" w:rsidRPr="00343AD9">
        <w:t xml:space="preserve"> </w:t>
      </w:r>
      <w:r w:rsidR="00C83F62">
        <w:t xml:space="preserve">auf </w:t>
      </w:r>
      <w:r w:rsidR="009C5174" w:rsidRPr="00343AD9">
        <w:t xml:space="preserve">5 </w:t>
      </w:r>
      <w:r w:rsidR="00206EFB" w:rsidRPr="00343AD9">
        <w:t xml:space="preserve">Volt </w:t>
      </w:r>
      <w:r w:rsidR="00C83F62">
        <w:t>ausgelegt sind</w:t>
      </w:r>
      <w:r w:rsidR="00206EFB" w:rsidRPr="00343AD9">
        <w:t xml:space="preserve">, </w:t>
      </w:r>
      <w:r w:rsidR="004F02AC">
        <w:t>ist</w:t>
      </w:r>
      <w:r w:rsidR="00206EFB" w:rsidRPr="00343AD9">
        <w:t xml:space="preserve"> hier zusätzli</w:t>
      </w:r>
      <w:r w:rsidR="003753CD">
        <w:t>che</w:t>
      </w:r>
      <w:r w:rsidR="00206EFB" w:rsidRPr="00343AD9">
        <w:t xml:space="preserve"> Hardware </w:t>
      </w:r>
      <w:r w:rsidR="004F02AC">
        <w:t>zur P</w:t>
      </w:r>
      <w:r w:rsidR="004F02AC">
        <w:t>e</w:t>
      </w:r>
      <w:r w:rsidR="004F02AC">
        <w:t>gelwan</w:t>
      </w:r>
      <w:r w:rsidR="004F02AC">
        <w:t>d</w:t>
      </w:r>
      <w:r w:rsidR="004F02AC">
        <w:t xml:space="preserve">lung </w:t>
      </w:r>
      <w:r w:rsidR="00206EFB" w:rsidRPr="00343AD9">
        <w:t>nötig.</w:t>
      </w:r>
      <w:r w:rsidR="00AF4C67">
        <w:t xml:space="preserve"> </w:t>
      </w:r>
      <w:r w:rsidR="00206EFB" w:rsidRPr="00903CEF">
        <w:t>Der USB-Stick</w:t>
      </w:r>
      <w:r w:rsidR="00473CA9">
        <w:t xml:space="preserve"> kann im </w:t>
      </w:r>
      <w:r w:rsidR="00206EFB" w:rsidRPr="00903CEF">
        <w:t>Gegen</w:t>
      </w:r>
      <w:r w:rsidR="00473CA9">
        <w:t>satz zur SD-Karte</w:t>
      </w:r>
      <w:r w:rsidR="00206EFB" w:rsidRPr="00903CEF">
        <w:t xml:space="preserve"> </w:t>
      </w:r>
      <w:r w:rsidR="00A77A44" w:rsidRPr="00903CEF">
        <w:t>nicht</w:t>
      </w:r>
      <w:r w:rsidR="00206EFB" w:rsidRPr="00903CEF">
        <w:t xml:space="preserve"> direkt an den Controller angebunden werden. </w:t>
      </w:r>
      <w:r w:rsidR="00206EFB" w:rsidRPr="00343AD9">
        <w:t xml:space="preserve">Hierzu ist </w:t>
      </w:r>
      <w:r w:rsidR="00E603EB" w:rsidRPr="00343AD9">
        <w:t>ein zusätzlicher Schnittstellenba</w:t>
      </w:r>
      <w:r w:rsidR="00E603EB" w:rsidRPr="00343AD9">
        <w:t>u</w:t>
      </w:r>
      <w:r w:rsidR="00E603EB" w:rsidRPr="00343AD9">
        <w:t>stein nötig.</w:t>
      </w:r>
      <w:r w:rsidR="00385BF6">
        <w:t xml:space="preserve"> Der Vorteil der USB-Variante liegt darin</w:t>
      </w:r>
      <w:r w:rsidR="00473CA9">
        <w:t>,</w:t>
      </w:r>
      <w:r w:rsidR="00385BF6">
        <w:t xml:space="preserve"> da</w:t>
      </w:r>
      <w:r w:rsidR="00473CA9">
        <w:t>s</w:t>
      </w:r>
      <w:r w:rsidR="00385BF6">
        <w:t>s auch ältere PCs bzw. Not</w:t>
      </w:r>
      <w:r w:rsidR="00385BF6">
        <w:t>e</w:t>
      </w:r>
      <w:r w:rsidR="00385BF6">
        <w:t>book</w:t>
      </w:r>
      <w:r w:rsidR="00473CA9">
        <w:t>s</w:t>
      </w:r>
      <w:r w:rsidR="00385BF6">
        <w:t xml:space="preserve"> über USB-Ports, jedoch nicht zwangsläufig auch SD-Kartenleser, verfügen. Der USB-Stick hat sich im Bereich der Datenmobilität klar durchgesetzt.</w:t>
      </w:r>
      <w:r w:rsidR="00414BA6" w:rsidRPr="00343AD9">
        <w:t xml:space="preserve"> </w:t>
      </w:r>
      <w:r w:rsidR="00385BF6">
        <w:t xml:space="preserve">Derzeit gibt es nur </w:t>
      </w:r>
      <w:r w:rsidR="004F02AC">
        <w:t>wenige</w:t>
      </w:r>
      <w:r w:rsidR="00385BF6">
        <w:t xml:space="preserve"> Hersteller, welche die hier benötigten Schnittstellenkomponenten anbieten</w:t>
      </w:r>
      <w:r w:rsidR="00E603EB" w:rsidRPr="00343AD9">
        <w:t>. Der führende He</w:t>
      </w:r>
      <w:r w:rsidR="00E603EB" w:rsidRPr="00343AD9">
        <w:t>r</w:t>
      </w:r>
      <w:r w:rsidR="00E603EB" w:rsidRPr="00343AD9">
        <w:t>steller in diesem Sektor ist die Firma FTDI</w:t>
      </w:r>
      <w:r w:rsidR="00385BF6">
        <w:rPr>
          <w:rStyle w:val="Funotenzeichen"/>
        </w:rPr>
        <w:footnoteReference w:id="10"/>
      </w:r>
      <w:r w:rsidR="00E603EB" w:rsidRPr="00343AD9">
        <w:t xml:space="preserve">. </w:t>
      </w:r>
      <w:r w:rsidR="00D07D8C" w:rsidRPr="00343AD9">
        <w:t>Das hier verwendete Modul</w:t>
      </w:r>
      <w:r w:rsidR="00E603EB" w:rsidRPr="00343AD9">
        <w:t xml:space="preserve"> </w:t>
      </w:r>
      <w:r w:rsidR="00473CA9">
        <w:t>V</w:t>
      </w:r>
      <w:r w:rsidR="00723F69" w:rsidRPr="00343AD9">
        <w:t xml:space="preserve">inculum </w:t>
      </w:r>
      <w:r w:rsidR="00B0341A">
        <w:t>VDr</w:t>
      </w:r>
      <w:r w:rsidR="00B0341A">
        <w:t>i</w:t>
      </w:r>
      <w:r w:rsidR="00B0341A">
        <w:t>ve2</w:t>
      </w:r>
      <w:r w:rsidR="00E603EB" w:rsidRPr="00343AD9">
        <w:t xml:space="preserve"> basiert auf dem USB-Kom</w:t>
      </w:r>
      <w:r w:rsidR="006B3AAE" w:rsidRPr="00343AD9">
        <w:t xml:space="preserve">munikationschip </w:t>
      </w:r>
      <w:r w:rsidR="006B3AAE" w:rsidRPr="00473CA9">
        <w:rPr>
          <w:highlight w:val="yellow"/>
        </w:rPr>
        <w:t xml:space="preserve">VNC1L von </w:t>
      </w:r>
      <w:commentRangeStart w:id="529"/>
      <w:r w:rsidR="006B3AAE" w:rsidRPr="00473CA9">
        <w:rPr>
          <w:highlight w:val="yellow"/>
        </w:rPr>
        <w:t>FTDI</w:t>
      </w:r>
      <w:commentRangeEnd w:id="529"/>
      <w:r w:rsidR="00473CA9">
        <w:rPr>
          <w:rStyle w:val="Kommentarzeichen"/>
          <w:bCs w:val="0"/>
          <w:color w:val="auto"/>
        </w:rPr>
        <w:commentReference w:id="529"/>
      </w:r>
      <w:r w:rsidR="006B3AAE" w:rsidRPr="00473CA9">
        <w:rPr>
          <w:highlight w:val="yellow"/>
        </w:rPr>
        <w:t>.</w:t>
      </w:r>
    </w:p>
    <w:p w14:paraId="2050633E" w14:textId="42986287" w:rsidR="00965896" w:rsidRDefault="006B18F7" w:rsidP="008B14C0">
      <w:pPr>
        <w:pStyle w:val="Textkrper"/>
        <w:pPrChange w:id="530" w:author="Dennis Hohmann" w:date="2012-04-15T00:39:00Z">
          <w:pPr>
            <w:pStyle w:val="Textkrper"/>
          </w:pPr>
        </w:pPrChange>
      </w:pPr>
      <w:r>
        <w:t xml:space="preserve">Das </w:t>
      </w:r>
      <w:r w:rsidR="00B0341A">
        <w:t>VDrive2</w:t>
      </w:r>
      <w:r w:rsidR="00D07D8C" w:rsidRPr="00343AD9">
        <w:t xml:space="preserve">-Modul wird mit der </w:t>
      </w:r>
      <w:r w:rsidR="00BA493A">
        <w:t>entsprechenden</w:t>
      </w:r>
      <w:r w:rsidR="00D07D8C" w:rsidRPr="00343AD9">
        <w:t xml:space="preserve"> Firmware und der dazugehörigen Sof</w:t>
      </w:r>
      <w:r w:rsidR="00D07D8C" w:rsidRPr="00343AD9">
        <w:t>t</w:t>
      </w:r>
      <w:r w:rsidR="00D07D8C" w:rsidRPr="00343AD9">
        <w:t xml:space="preserve">ware </w:t>
      </w:r>
      <w:r w:rsidR="00D07D8C" w:rsidRPr="0036565B">
        <w:rPr>
          <w:highlight w:val="yellow"/>
          <w:rPrChange w:id="531" w:author="Dennis Hohmann" w:date="2012-04-14T18:32:00Z">
            <w:rPr/>
          </w:rPrChange>
        </w:rPr>
        <w:t>„</w:t>
      </w:r>
      <w:r w:rsidR="00D07D8C" w:rsidRPr="0036565B">
        <w:rPr>
          <w:rFonts w:cs="Arial"/>
          <w:highlight w:val="yellow"/>
          <w:rPrChange w:id="532" w:author="Dennis Hohmann" w:date="2012-04-14T18:32:00Z">
            <w:rPr>
              <w:rFonts w:cs="Arial"/>
            </w:rPr>
          </w:rPrChange>
        </w:rPr>
        <w:t>Vinculum Firmware Customiser</w:t>
      </w:r>
      <w:r w:rsidR="00C04F51" w:rsidRPr="00343AD9">
        <w:t>“ konfiguriert.</w:t>
      </w:r>
      <w:r>
        <w:t xml:space="preserve"> </w:t>
      </w:r>
      <w:ins w:id="533" w:author="Dennis Hohmann" w:date="2012-04-14T18:31:00Z">
        <w:r w:rsidR="008E4FC5">
          <w:t>(</w:t>
        </w:r>
      </w:ins>
      <w:r>
        <w:t xml:space="preserve">Siehe </w:t>
      </w:r>
      <w:ins w:id="534" w:author="Dennis Hohmann" w:date="2012-04-14T18:30:00Z">
        <w:r w:rsidR="008E4FC5">
          <w:t xml:space="preserve">Kapitel 3.9.2 </w:t>
        </w:r>
      </w:ins>
      <w:r w:rsidR="00306F8E">
        <w:fldChar w:fldCharType="begin"/>
      </w:r>
      <w:r w:rsidR="00306F8E">
        <w:instrText xml:space="preserve"> HYPERLINK \l "_Vinculum_vDrive2_Firmware" </w:instrText>
      </w:r>
      <w:r w:rsidR="00306F8E">
        <w:fldChar w:fldCharType="separate"/>
      </w:r>
      <w:r w:rsidRPr="00BA493A">
        <w:rPr>
          <w:rStyle w:val="Link"/>
          <w:color w:val="0D0D0D" w:themeColor="text1" w:themeTint="F2"/>
          <w:u w:val="none"/>
        </w:rPr>
        <w:t xml:space="preserve">Vinculum </w:t>
      </w:r>
      <w:r w:rsidR="00B0341A">
        <w:rPr>
          <w:rStyle w:val="Link"/>
          <w:color w:val="0D0D0D" w:themeColor="text1" w:themeTint="F2"/>
          <w:u w:val="none"/>
        </w:rPr>
        <w:t>VDrive2</w:t>
      </w:r>
      <w:r w:rsidRPr="00BA493A">
        <w:rPr>
          <w:rStyle w:val="Link"/>
          <w:color w:val="0D0D0D" w:themeColor="text1" w:themeTint="F2"/>
          <w:u w:val="none"/>
        </w:rPr>
        <w:t xml:space="preserve"> Firmware 3.68</w:t>
      </w:r>
      <w:r w:rsidR="00306F8E">
        <w:rPr>
          <w:rStyle w:val="Link"/>
          <w:color w:val="0D0D0D" w:themeColor="text1" w:themeTint="F2"/>
          <w:u w:val="none"/>
        </w:rPr>
        <w:fldChar w:fldCharType="end"/>
      </w:r>
      <w:r w:rsidR="00333123">
        <w:t>.</w:t>
      </w:r>
      <w:ins w:id="535" w:author="Dennis Hohmann" w:date="2012-04-14T18:31:00Z">
        <w:r w:rsidR="008E4FC5">
          <w:t>)</w:t>
        </w:r>
      </w:ins>
      <w:r w:rsidR="00333123">
        <w:t xml:space="preserve"> Er</w:t>
      </w:r>
      <w:r w:rsidR="00385BF6">
        <w:t xml:space="preserve"> bietet </w:t>
      </w:r>
      <w:ins w:id="536" w:author="Dennis Hohmann" w:date="2012-04-14T18:29:00Z">
        <w:r w:rsidR="008E4FC5">
          <w:t>zwei</w:t>
        </w:r>
      </w:ins>
      <w:del w:id="537" w:author="Dennis Hohmann" w:date="2012-04-14T18:29:00Z">
        <w:r w:rsidR="00385BF6" w:rsidDel="008E4FC5">
          <w:delText>2</w:delText>
        </w:r>
      </w:del>
      <w:r w:rsidR="00385BF6">
        <w:t xml:space="preserve"> Schnittstellen auf </w:t>
      </w:r>
      <w:r w:rsidR="00333123">
        <w:t xml:space="preserve">der </w:t>
      </w:r>
      <w:r w:rsidR="00385BF6">
        <w:t>Hardwareebene</w:t>
      </w:r>
      <w:ins w:id="538" w:author="Dennis Hohmann" w:date="2012-04-14T18:33:00Z">
        <w:r w:rsidR="0036565B">
          <w:t>, SPI und UART</w:t>
        </w:r>
      </w:ins>
      <w:r w:rsidR="00385BF6">
        <w:t xml:space="preserve">. </w:t>
      </w:r>
      <w:r w:rsidR="00965896" w:rsidRPr="00343AD9">
        <w:t>Z</w:t>
      </w:r>
      <w:r w:rsidR="00965896" w:rsidRPr="00343AD9">
        <w:t>u</w:t>
      </w:r>
      <w:r w:rsidR="00965896" w:rsidRPr="00343AD9">
        <w:t xml:space="preserve">nächst war geplant den </w:t>
      </w:r>
      <w:r w:rsidR="00B0341A">
        <w:t>VDrive2</w:t>
      </w:r>
      <w:r w:rsidR="00965896" w:rsidRPr="00343AD9">
        <w:t xml:space="preserve"> über SPI einzubinden. </w:t>
      </w:r>
      <w:r>
        <w:t>Abweichend vom</w:t>
      </w:r>
      <w:r w:rsidR="00965896" w:rsidRPr="00343AD9">
        <w:t xml:space="preserve"> Standard</w:t>
      </w:r>
      <w:r>
        <w:t xml:space="preserve"> arbeitet das</w:t>
      </w:r>
      <w:r w:rsidR="00965896" w:rsidRPr="00343AD9">
        <w:t xml:space="preserve"> integrierte SPI mit </w:t>
      </w:r>
      <w:del w:id="539" w:author="Dennis Hohmann" w:date="2012-04-14T18:32:00Z">
        <w:r w:rsidR="00965896" w:rsidRPr="00343AD9" w:rsidDel="0036565B">
          <w:delText xml:space="preserve">9 </w:delText>
        </w:r>
      </w:del>
      <w:ins w:id="540" w:author="Dennis Hohmann" w:date="2012-04-14T18:32:00Z">
        <w:r w:rsidR="0036565B">
          <w:t>neun</w:t>
        </w:r>
        <w:r w:rsidR="0036565B" w:rsidRPr="00343AD9">
          <w:t xml:space="preserve"> </w:t>
        </w:r>
      </w:ins>
      <w:r w:rsidR="00965896" w:rsidRPr="00343AD9">
        <w:t xml:space="preserve">statt mit </w:t>
      </w:r>
      <w:ins w:id="541" w:author="Dennis Hohmann" w:date="2012-04-14T18:32:00Z">
        <w:r w:rsidR="0036565B">
          <w:t>acht</w:t>
        </w:r>
      </w:ins>
      <w:del w:id="542" w:author="Dennis Hohmann" w:date="2012-04-14T18:32:00Z">
        <w:r w:rsidR="00965896" w:rsidRPr="00343AD9" w:rsidDel="0036565B">
          <w:delText>8</w:delText>
        </w:r>
      </w:del>
      <w:r w:rsidR="00965896" w:rsidRPr="00343AD9">
        <w:t xml:space="preserve"> Datenbits. Dies hätte zur Folge gehabt, dass die Kommunikation zwischen </w:t>
      </w:r>
      <w:r w:rsidR="00B0341A">
        <w:t>VDrive2</w:t>
      </w:r>
      <w:r w:rsidR="00965896" w:rsidRPr="00343AD9">
        <w:t xml:space="preserve"> und Controller nicht über das Hardware-SPI des Co</w:t>
      </w:r>
      <w:r w:rsidR="00965896" w:rsidRPr="00343AD9">
        <w:t>n</w:t>
      </w:r>
      <w:r w:rsidR="00965896" w:rsidRPr="00343AD9">
        <w:t>trollers</w:t>
      </w:r>
      <w:r w:rsidR="00385BF6">
        <w:t xml:space="preserve">, sondern </w:t>
      </w:r>
      <w:r w:rsidR="00333123">
        <w:t xml:space="preserve">nur über </w:t>
      </w:r>
      <w:r w:rsidR="00385BF6">
        <w:t>ein</w:t>
      </w:r>
      <w:del w:id="543" w:author="Dennis Hohmann" w:date="2012-04-14T18:34:00Z">
        <w:r w:rsidR="00385BF6" w:rsidDel="0036565B">
          <w:delText>e</w:delText>
        </w:r>
      </w:del>
      <w:r w:rsidR="00385BF6">
        <w:t xml:space="preserve"> bereit</w:t>
      </w:r>
      <w:del w:id="544" w:author="Dennis Hohmann" w:date="2012-04-14T18:34:00Z">
        <w:r w:rsidR="00385BF6" w:rsidDel="0036565B">
          <w:delText xml:space="preserve"> </w:delText>
        </w:r>
      </w:del>
      <w:r w:rsidR="00385BF6">
        <w:t>zustellende</w:t>
      </w:r>
      <w:ins w:id="545" w:author="Dennis Hohmann" w:date="2012-04-14T18:34:00Z">
        <w:r w:rsidR="0036565B">
          <w:t>s</w:t>
        </w:r>
      </w:ins>
      <w:r w:rsidR="00385BF6">
        <w:t xml:space="preserve"> Soft-SPI</w:t>
      </w:r>
      <w:r w:rsidR="00965896" w:rsidRPr="00343AD9">
        <w:t xml:space="preserve"> funktioniert hätte. </w:t>
      </w:r>
      <w:r w:rsidR="00965896" w:rsidRPr="00E746A9">
        <w:t>Da zu diesem Zei</w:t>
      </w:r>
      <w:r w:rsidR="00965896" w:rsidRPr="00E746A9">
        <w:t>t</w:t>
      </w:r>
      <w:r w:rsidR="00965896" w:rsidRPr="00E746A9">
        <w:t>punkt die genaue Auslastung des Controlle</w:t>
      </w:r>
      <w:r>
        <w:t>rs noch nicht abzusehen war, wurde</w:t>
      </w:r>
      <w:r w:rsidR="00965896" w:rsidRPr="00E746A9">
        <w:t xml:space="preserve"> der</w:t>
      </w:r>
      <w:r w:rsidR="00E746A9" w:rsidRPr="00E746A9">
        <w:t xml:space="preserve"> </w:t>
      </w:r>
      <w:r w:rsidR="00B0341A">
        <w:t>VDrive2</w:t>
      </w:r>
      <w:r w:rsidR="00E746A9" w:rsidRPr="00E746A9">
        <w:t xml:space="preserve"> über UART a</w:t>
      </w:r>
      <w:r w:rsidR="00E746A9" w:rsidRPr="00E746A9">
        <w:t>n</w:t>
      </w:r>
      <w:r w:rsidR="00E746A9" w:rsidRPr="00E746A9">
        <w:t>ge</w:t>
      </w:r>
      <w:r>
        <w:t>bunden</w:t>
      </w:r>
      <w:r w:rsidR="00E746A9" w:rsidRPr="00E746A9">
        <w:t>.</w:t>
      </w:r>
    </w:p>
    <w:p w14:paraId="3222BF36" w14:textId="77777777" w:rsidR="00356418" w:rsidRDefault="00356418" w:rsidP="008B14C0">
      <w:pPr>
        <w:pStyle w:val="Textkrper"/>
        <w:pPrChange w:id="546" w:author="Dennis Hohmann" w:date="2012-04-15T00:39:00Z">
          <w:pPr>
            <w:pStyle w:val="Textkrper"/>
          </w:pPr>
        </w:pPrChange>
      </w:pPr>
    </w:p>
    <w:p w14:paraId="5FF290D6" w14:textId="2D09D472" w:rsidR="00E746A9" w:rsidRDefault="00723F69" w:rsidP="001B7DAE">
      <w:pPr>
        <w:pStyle w:val="berschrift2"/>
      </w:pPr>
      <w:bookmarkStart w:id="547" w:name="_Toc196041253"/>
      <w:r>
        <w:t>Display</w:t>
      </w:r>
      <w:bookmarkEnd w:id="547"/>
    </w:p>
    <w:p w14:paraId="00F9EECF" w14:textId="77777777" w:rsidR="000D6B34" w:rsidRDefault="00965896" w:rsidP="000D6B34">
      <w:pPr>
        <w:pStyle w:val="KeinLeerraum"/>
      </w:pPr>
      <w:r>
        <w:rPr>
          <w:noProof/>
          <w:lang w:val="de-DE" w:eastAsia="de-DE"/>
        </w:rPr>
        <w:drawing>
          <wp:inline distT="0" distB="0" distL="0" distR="0" wp14:anchorId="37CD7B1C" wp14:editId="501EB1E6">
            <wp:extent cx="5400000" cy="25596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p.jpg"/>
                    <pic:cNvPicPr/>
                  </pic:nvPicPr>
                  <pic:blipFill>
                    <a:blip r:embed="rId14">
                      <a:extLst>
                        <a:ext uri="{28A0092B-C50C-407E-A947-70E740481C1C}">
                          <a14:useLocalDpi xmlns:a14="http://schemas.microsoft.com/office/drawing/2010/main" val="0"/>
                        </a:ext>
                      </a:extLst>
                    </a:blip>
                    <a:stretch>
                      <a:fillRect/>
                    </a:stretch>
                  </pic:blipFill>
                  <pic:spPr>
                    <a:xfrm>
                      <a:off x="0" y="0"/>
                      <a:ext cx="5400000" cy="2559600"/>
                    </a:xfrm>
                    <a:prstGeom prst="rect">
                      <a:avLst/>
                    </a:prstGeom>
                  </pic:spPr>
                </pic:pic>
              </a:graphicData>
            </a:graphic>
          </wp:inline>
        </w:drawing>
      </w:r>
    </w:p>
    <w:p w14:paraId="4F03AD5E" w14:textId="504A1343" w:rsidR="000D6B34" w:rsidRDefault="000D6B34" w:rsidP="000D6B34">
      <w:pPr>
        <w:pStyle w:val="Beschriftung"/>
      </w:pPr>
      <w:bookmarkStart w:id="548" w:name="_Toc195011695"/>
      <w:bookmarkStart w:id="549" w:name="_Toc195068823"/>
      <w:bookmarkStart w:id="550" w:name="_Toc195068902"/>
      <w:bookmarkStart w:id="551" w:name="_Toc195069034"/>
      <w:bookmarkStart w:id="552" w:name="_Toc195069336"/>
      <w:bookmarkStart w:id="553" w:name="_Toc195118415"/>
      <w:bookmarkStart w:id="554" w:name="_Toc195150484"/>
      <w:bookmarkStart w:id="555" w:name="_Toc196045732"/>
      <w:r w:rsidRPr="00343AD9">
        <w:t xml:space="preserve">Abbildung </w:t>
      </w:r>
      <w:r w:rsidR="002F6ABA">
        <w:fldChar w:fldCharType="begin"/>
      </w:r>
      <w:r w:rsidR="002F6ABA">
        <w:instrText xml:space="preserve"> STYLEREF 2 \s </w:instrText>
      </w:r>
      <w:r w:rsidR="002F6ABA">
        <w:fldChar w:fldCharType="separate"/>
      </w:r>
      <w:r w:rsidR="002F6ABA">
        <w:rPr>
          <w:noProof/>
        </w:rPr>
        <w:t>3.3</w:t>
      </w:r>
      <w:r w:rsidR="002F6ABA">
        <w:fldChar w:fldCharType="end"/>
      </w:r>
      <w:r w:rsidR="002F6ABA">
        <w:t>.</w:t>
      </w:r>
      <w:r w:rsidR="002F6ABA">
        <w:fldChar w:fldCharType="begin"/>
      </w:r>
      <w:r w:rsidR="002F6ABA">
        <w:instrText xml:space="preserve"> SEQ Abbildung \* ARABIC \s 2 </w:instrText>
      </w:r>
      <w:r w:rsidR="002F6ABA">
        <w:fldChar w:fldCharType="separate"/>
      </w:r>
      <w:r w:rsidR="002F6ABA">
        <w:rPr>
          <w:noProof/>
        </w:rPr>
        <w:t>1</w:t>
      </w:r>
      <w:r w:rsidR="002F6ABA">
        <w:fldChar w:fldCharType="end"/>
      </w:r>
      <w:r w:rsidRPr="00343AD9">
        <w:t xml:space="preserve">: </w:t>
      </w:r>
      <w:ins w:id="556" w:author="Dennis Hohmann" w:date="2012-04-14T18:57:00Z">
        <w:r w:rsidR="00B52CDB" w:rsidRPr="00343AD9">
          <w:t>ELECTRONIC ASSEMBLY</w:t>
        </w:r>
        <w:r w:rsidR="00B52CDB">
          <w:t xml:space="preserve"> </w:t>
        </w:r>
      </w:ins>
      <w:del w:id="557" w:author="Dennis Hohmann" w:date="2012-04-14T18:57:00Z">
        <w:r w:rsidRPr="00343AD9" w:rsidDel="00B52CDB">
          <w:delText xml:space="preserve">Electronic Assembly </w:delText>
        </w:r>
      </w:del>
      <w:r w:rsidRPr="00343AD9">
        <w:t>eDIP240-7</w:t>
      </w:r>
      <w:bookmarkEnd w:id="548"/>
      <w:bookmarkEnd w:id="549"/>
      <w:bookmarkEnd w:id="550"/>
      <w:bookmarkEnd w:id="551"/>
      <w:bookmarkEnd w:id="552"/>
      <w:bookmarkEnd w:id="553"/>
      <w:bookmarkEnd w:id="554"/>
      <w:bookmarkEnd w:id="555"/>
    </w:p>
    <w:p w14:paraId="73F722F2" w14:textId="26C30E06" w:rsidR="0074273A" w:rsidRDefault="00B52CDB" w:rsidP="008B14C0">
      <w:pPr>
        <w:pStyle w:val="Textkrper"/>
        <w:rPr>
          <w:ins w:id="558" w:author="Dennis Hohmann" w:date="2012-04-14T19:04:00Z"/>
        </w:rPr>
        <w:pPrChange w:id="559" w:author="Dennis Hohmann" w:date="2012-04-15T00:39:00Z">
          <w:pPr>
            <w:pStyle w:val="Textkrper"/>
          </w:pPr>
        </w:pPrChange>
      </w:pPr>
      <w:ins w:id="560" w:author="Dennis Hohmann" w:date="2012-04-14T18:58:00Z">
        <w:r>
          <w:t xml:space="preserve">Schon </w:t>
        </w:r>
      </w:ins>
      <w:del w:id="561" w:author="Dennis Hohmann" w:date="2012-04-14T18:58:00Z">
        <w:r w:rsidR="00333123" w:rsidDel="00B52CDB">
          <w:delText>Schon zu</w:delText>
        </w:r>
      </w:del>
      <w:ins w:id="562" w:author="Dennis Hohmann" w:date="2012-04-14T18:58:00Z">
        <w:r>
          <w:t>zu</w:t>
        </w:r>
      </w:ins>
      <w:r w:rsidR="00333123">
        <w:t xml:space="preserve"> Beginn des Projektes</w:t>
      </w:r>
      <w:r w:rsidR="00F0678B" w:rsidRPr="00903CEF">
        <w:t xml:space="preserve"> </w:t>
      </w:r>
      <w:del w:id="563" w:author="Dennis Hohmann" w:date="2012-04-14T18:58:00Z">
        <w:r w:rsidR="00F0678B" w:rsidRPr="00903CEF" w:rsidDel="00B52CDB">
          <w:delText>s</w:delText>
        </w:r>
        <w:r w:rsidR="00E249BA" w:rsidRPr="00903CEF" w:rsidDel="00B52CDB">
          <w:delText>tand</w:delText>
        </w:r>
      </w:del>
      <w:ins w:id="564" w:author="Dennis Hohmann" w:date="2012-04-14T18:58:00Z">
        <w:r w:rsidRPr="00903CEF">
          <w:t>st</w:t>
        </w:r>
        <w:r>
          <w:t xml:space="preserve">eht </w:t>
        </w:r>
      </w:ins>
      <w:del w:id="565" w:author="Dennis Hohmann" w:date="2012-04-14T18:58:00Z">
        <w:r w:rsidR="00E249BA" w:rsidRPr="00903CEF" w:rsidDel="00B52CDB">
          <w:delText xml:space="preserve"> </w:delText>
        </w:r>
        <w:r w:rsidR="009C551C" w:rsidDel="00B52CDB">
          <w:delText xml:space="preserve">bereits </w:delText>
        </w:r>
      </w:del>
      <w:r w:rsidR="00E249BA" w:rsidRPr="00903CEF">
        <w:t>fest</w:t>
      </w:r>
      <w:ins w:id="566" w:author="Dennis Hohmann" w:date="2012-04-14T18:58:00Z">
        <w:r>
          <w:t>,</w:t>
        </w:r>
      </w:ins>
      <w:r w:rsidR="00E249BA" w:rsidRPr="00903CEF">
        <w:t xml:space="preserve"> wie die Kommunikation </w:t>
      </w:r>
      <w:r w:rsidR="00F0678B" w:rsidRPr="00903CEF">
        <w:t xml:space="preserve">zwischen Mensch und Maschine </w:t>
      </w:r>
      <w:r w:rsidR="004C54E6">
        <w:t>aufgebaut sein sol</w:t>
      </w:r>
      <w:del w:id="567" w:author="Dennis Hohmann" w:date="2012-04-14T18:57:00Z">
        <w:r w:rsidR="004C54E6" w:rsidDel="00B52CDB">
          <w:delText>l</w:delText>
        </w:r>
      </w:del>
      <w:r w:rsidR="00F0678B" w:rsidRPr="00903CEF">
        <w:t xml:space="preserve">l. </w:t>
      </w:r>
      <w:r w:rsidR="00F0678B" w:rsidRPr="00343AD9">
        <w:t xml:space="preserve">Als </w:t>
      </w:r>
      <w:r w:rsidR="00E249BA" w:rsidRPr="00343AD9">
        <w:t xml:space="preserve">HMI </w:t>
      </w:r>
      <w:r w:rsidR="00333123">
        <w:t>war</w:t>
      </w:r>
      <w:r w:rsidR="00F0678B" w:rsidRPr="00343AD9">
        <w:t xml:space="preserve"> ei</w:t>
      </w:r>
      <w:r w:rsidR="00E249BA" w:rsidRPr="00343AD9">
        <w:t xml:space="preserve">n Display vorgesehen. </w:t>
      </w:r>
      <w:del w:id="568" w:author="Dennis Hohmann" w:date="2012-04-14T19:00:00Z">
        <w:r w:rsidR="00E249BA" w:rsidRPr="00343AD9" w:rsidDel="00B52CDB">
          <w:delText>Der genaue Funktio</w:delText>
        </w:r>
        <w:r w:rsidR="00333123" w:rsidDel="00B52CDB">
          <w:delText>n</w:delText>
        </w:r>
        <w:r w:rsidR="00333123" w:rsidDel="00B52CDB">
          <w:delText xml:space="preserve">sumfang und </w:delText>
        </w:r>
      </w:del>
      <w:ins w:id="569" w:author="Dennis Hohmann" w:date="2012-04-14T19:00:00Z">
        <w:r>
          <w:t>D</w:t>
        </w:r>
      </w:ins>
      <w:del w:id="570" w:author="Dennis Hohmann" w:date="2012-04-14T19:00:00Z">
        <w:r w:rsidR="00333123" w:rsidDel="00B52CDB">
          <w:delText>d</w:delText>
        </w:r>
      </w:del>
      <w:r w:rsidR="00333123">
        <w:t>ie Möglichkeit zur</w:t>
      </w:r>
      <w:r w:rsidR="00E249BA" w:rsidRPr="00343AD9">
        <w:t xml:space="preserve"> Steuerung der Maschine über ein Touch-Display ist der Firma E</w:t>
      </w:r>
      <w:r w:rsidR="00FB74AB" w:rsidRPr="00343AD9">
        <w:t>LECTRONIC ASSEMBLY</w:t>
      </w:r>
      <w:ins w:id="571" w:author="Dennis Hohmann" w:date="2012-04-14T18:57:00Z">
        <w:r>
          <w:t xml:space="preserve"> GmbH</w:t>
        </w:r>
      </w:ins>
      <w:r w:rsidR="00E249BA" w:rsidRPr="00343AD9">
        <w:t xml:space="preserve"> zu verdanken. Dank der </w:t>
      </w:r>
      <w:r w:rsidR="00333123">
        <w:t>kostenfreien Überla</w:t>
      </w:r>
      <w:r w:rsidR="00333123">
        <w:t>s</w:t>
      </w:r>
      <w:r w:rsidR="00333123">
        <w:t>sung</w:t>
      </w:r>
      <w:r w:rsidR="00E249BA" w:rsidRPr="00343AD9">
        <w:t xml:space="preserve"> eines </w:t>
      </w:r>
      <w:del w:id="572" w:author="Dennis Hohmann" w:date="2012-04-14T18:57:00Z">
        <w:r w:rsidR="00EB773F" w:rsidRPr="00343AD9" w:rsidDel="00B52CDB">
          <w:delText>„</w:delText>
        </w:r>
      </w:del>
      <w:r w:rsidR="00EE0479" w:rsidRPr="00343AD9">
        <w:t>eDIP240B-7LWTP</w:t>
      </w:r>
      <w:del w:id="573" w:author="Dennis Hohmann" w:date="2012-04-14T18:57:00Z">
        <w:r w:rsidR="00EB773F" w:rsidRPr="00343AD9" w:rsidDel="00B52CDB">
          <w:delText>“</w:delText>
        </w:r>
      </w:del>
      <w:r w:rsidR="00965896" w:rsidRPr="00343AD9">
        <w:t xml:space="preserve"> </w:t>
      </w:r>
      <w:del w:id="574" w:author="Dennis Hohmann" w:date="2012-04-14T19:00:00Z">
        <w:r w:rsidR="00965896" w:rsidRPr="00343AD9" w:rsidDel="00B52CDB">
          <w:delText xml:space="preserve">konnte </w:delText>
        </w:r>
      </w:del>
      <w:ins w:id="575" w:author="Dennis Hohmann" w:date="2012-04-14T19:00:00Z">
        <w:r w:rsidRPr="00343AD9">
          <w:t>k</w:t>
        </w:r>
        <w:r>
          <w:t>ann</w:t>
        </w:r>
        <w:r w:rsidRPr="00343AD9">
          <w:t xml:space="preserve"> </w:t>
        </w:r>
      </w:ins>
      <w:r w:rsidR="00E249BA" w:rsidRPr="00343AD9">
        <w:t xml:space="preserve">dieses </w:t>
      </w:r>
      <w:del w:id="576" w:author="Dennis Hohmann" w:date="2012-04-14T19:01:00Z">
        <w:r w:rsidR="004C54E6" w:rsidDel="00B52CDB">
          <w:delText xml:space="preserve">mit seinem vollen Funktionsumfangs </w:delText>
        </w:r>
      </w:del>
      <w:r w:rsidR="00E249BA" w:rsidRPr="00343AD9">
        <w:t xml:space="preserve">in das </w:t>
      </w:r>
      <w:r w:rsidR="009C551C">
        <w:t xml:space="preserve">Projekt </w:t>
      </w:r>
      <w:r w:rsidR="00E249BA" w:rsidRPr="00343AD9">
        <w:t>i</w:t>
      </w:r>
      <w:ins w:id="577" w:author="Dennis Hohmann" w:date="2012-04-14T19:01:00Z">
        <w:r>
          <w:t>ntegriert werden</w:t>
        </w:r>
      </w:ins>
      <w:del w:id="578" w:author="Dennis Hohmann" w:date="2012-04-14T19:01:00Z">
        <w:r w:rsidR="00E249BA" w:rsidRPr="00343AD9" w:rsidDel="00B52CDB">
          <w:delText>mplementieren</w:delText>
        </w:r>
      </w:del>
      <w:r w:rsidR="00E249BA" w:rsidRPr="00343AD9">
        <w:t>.</w:t>
      </w:r>
      <w:r w:rsidR="00333123">
        <w:t xml:space="preserve"> </w:t>
      </w:r>
      <w:r w:rsidR="00E249BA" w:rsidRPr="00343AD9">
        <w:t xml:space="preserve">Bei dem </w:t>
      </w:r>
      <w:r w:rsidR="00FB74AB" w:rsidRPr="00343AD9">
        <w:t>überlassenen</w:t>
      </w:r>
      <w:r w:rsidR="00E249BA" w:rsidRPr="00343AD9">
        <w:t xml:space="preserve"> Display handelt es sich um ein monochromes LC-Display mit einer Auflösung von 240 x 128 Pixel. In diesem Display </w:t>
      </w:r>
      <w:del w:id="579" w:author="Dennis Hohmann" w:date="2012-04-14T19:03:00Z">
        <w:r w:rsidR="00FB74AB" w:rsidRPr="00343AD9" w:rsidDel="002B0CE3">
          <w:delText>i</w:delText>
        </w:r>
        <w:r w:rsidR="00FB74AB" w:rsidRPr="00343AD9" w:rsidDel="002B0CE3">
          <w:delText>n</w:delText>
        </w:r>
        <w:r w:rsidR="00FB74AB" w:rsidRPr="00343AD9" w:rsidDel="002B0CE3">
          <w:delText>tegriert</w:delText>
        </w:r>
        <w:r w:rsidR="00E45C0E" w:rsidDel="002B0CE3">
          <w:delText xml:space="preserve"> </w:delText>
        </w:r>
      </w:del>
      <w:r w:rsidR="00E45C0E">
        <w:t xml:space="preserve">ist eine </w:t>
      </w:r>
      <w:r w:rsidR="00E249BA" w:rsidRPr="00343AD9">
        <w:t>Touchfolie</w:t>
      </w:r>
      <w:r w:rsidR="00E45C0E">
        <w:t xml:space="preserve"> </w:t>
      </w:r>
      <w:r w:rsidR="00E0768A">
        <w:t xml:space="preserve">im </w:t>
      </w:r>
      <w:r w:rsidR="00E45C0E">
        <w:t>4-Wire-System</w:t>
      </w:r>
      <w:ins w:id="580" w:author="Dennis Hohmann" w:date="2012-04-14T19:03:00Z">
        <w:r w:rsidR="002B0CE3">
          <w:t xml:space="preserve"> </w:t>
        </w:r>
        <w:r w:rsidR="002B0CE3" w:rsidRPr="00343AD9">
          <w:t>i</w:t>
        </w:r>
        <w:r w:rsidR="002B0CE3" w:rsidRPr="00343AD9">
          <w:t>n</w:t>
        </w:r>
        <w:r w:rsidR="002B0CE3" w:rsidRPr="00343AD9">
          <w:t>tegriert</w:t>
        </w:r>
      </w:ins>
      <w:r w:rsidR="00E249BA" w:rsidRPr="00343AD9">
        <w:t xml:space="preserve">, welche direkt vom </w:t>
      </w:r>
      <w:r w:rsidR="00FB3ACC" w:rsidRPr="00343AD9">
        <w:t xml:space="preserve">Display verwaltet </w:t>
      </w:r>
      <w:r w:rsidR="00E45C0E">
        <w:t>und ausgewe</w:t>
      </w:r>
      <w:r w:rsidR="00E45C0E">
        <w:t>r</w:t>
      </w:r>
      <w:r w:rsidR="00E45C0E">
        <w:t xml:space="preserve">tet </w:t>
      </w:r>
      <w:r w:rsidR="00FB3ACC" w:rsidRPr="00343AD9">
        <w:t>wird.</w:t>
      </w:r>
      <w:r w:rsidR="00E0768A">
        <w:t xml:space="preserve"> Die Informationen der Touchfolie werden über die Schnittstelle</w:t>
      </w:r>
      <w:r w:rsidR="004C54E6">
        <w:t>n</w:t>
      </w:r>
      <w:r w:rsidR="00E0768A">
        <w:t xml:space="preserve"> des Display</w:t>
      </w:r>
      <w:ins w:id="581" w:author="Dennis Hohmann" w:date="2012-04-14T19:02:00Z">
        <w:r w:rsidR="002B0CE3">
          <w:t>s</w:t>
        </w:r>
      </w:ins>
      <w:r w:rsidR="00E0768A">
        <w:t xml:space="preserve"> bereit</w:t>
      </w:r>
      <w:del w:id="582" w:author="Dennis Hohmann" w:date="2012-04-14T19:02:00Z">
        <w:r w:rsidR="00E0768A" w:rsidDel="002B0CE3">
          <w:delText xml:space="preserve"> </w:delText>
        </w:r>
      </w:del>
      <w:r w:rsidR="00E0768A">
        <w:t>gestellt. Es stehen</w:t>
      </w:r>
      <w:r w:rsidR="00FB3ACC" w:rsidRPr="00343AD9">
        <w:t xml:space="preserve"> </w:t>
      </w:r>
      <w:del w:id="583" w:author="Dennis Hohmann" w:date="2012-04-14T19:03:00Z">
        <w:r w:rsidR="00FB3ACC" w:rsidRPr="00343AD9" w:rsidDel="002B0CE3">
          <w:delText>4</w:delText>
        </w:r>
      </w:del>
      <w:del w:id="584" w:author="Dennis Hohmann" w:date="2012-04-14T19:06:00Z">
        <w:r w:rsidR="00FB3ACC" w:rsidRPr="00343AD9" w:rsidDel="00993BD1">
          <w:delText xml:space="preserve"> unabhängige </w:delText>
        </w:r>
        <w:r w:rsidR="00E0768A" w:rsidDel="00993BD1">
          <w:delText>Schnittstellen</w:delText>
        </w:r>
      </w:del>
      <w:del w:id="585" w:author="Dennis Hohmann" w:date="2012-04-14T19:05:00Z">
        <w:r w:rsidR="00E0768A" w:rsidDel="00993BD1">
          <w:delText>,</w:delText>
        </w:r>
      </w:del>
      <w:del w:id="586" w:author="Dennis Hohmann" w:date="2012-04-14T19:06:00Z">
        <w:r w:rsidR="00E0768A" w:rsidDel="00993BD1">
          <w:delText xml:space="preserve"> sowie </w:delText>
        </w:r>
      </w:del>
      <w:del w:id="587" w:author="Dennis Hohmann" w:date="2012-04-14T19:03:00Z">
        <w:r w:rsidR="00E0768A" w:rsidDel="002B0CE3">
          <w:delText xml:space="preserve">8 </w:delText>
        </w:r>
      </w:del>
      <w:ins w:id="588" w:author="Dennis Hohmann" w:date="2012-04-14T19:03:00Z">
        <w:r w:rsidR="002B0CE3">
          <w:t xml:space="preserve">acht </w:t>
        </w:r>
      </w:ins>
      <w:r w:rsidR="00E0768A">
        <w:t xml:space="preserve">I/Os </w:t>
      </w:r>
      <w:ins w:id="589" w:author="Dennis Hohmann" w:date="2012-04-14T19:06:00Z">
        <w:r w:rsidR="00993BD1">
          <w:t>zur Verfügung sowie folgende vier</w:t>
        </w:r>
        <w:r w:rsidR="00993BD1" w:rsidRPr="00343AD9">
          <w:t xml:space="preserve"> unabhäng</w:t>
        </w:r>
        <w:r w:rsidR="00993BD1" w:rsidRPr="00343AD9">
          <w:t>i</w:t>
        </w:r>
        <w:r w:rsidR="00993BD1" w:rsidRPr="00343AD9">
          <w:t xml:space="preserve">ge </w:t>
        </w:r>
        <w:r w:rsidR="00993BD1">
          <w:t>Schnittstellen</w:t>
        </w:r>
      </w:ins>
      <w:del w:id="590" w:author="Dennis Hohmann" w:date="2012-04-14T19:05:00Z">
        <w:r w:rsidR="00E0768A" w:rsidDel="00993BD1">
          <w:delText xml:space="preserve"> </w:delText>
        </w:r>
      </w:del>
      <w:del w:id="591" w:author="Dennis Hohmann" w:date="2012-04-14T19:07:00Z">
        <w:r w:rsidR="00FB3ACC" w:rsidRPr="00343AD9" w:rsidDel="00993BD1">
          <w:delText>zur Ve</w:delText>
        </w:r>
        <w:r w:rsidR="00FB3ACC" w:rsidRPr="00343AD9" w:rsidDel="00993BD1">
          <w:delText>r</w:delText>
        </w:r>
        <w:r w:rsidR="00FB3ACC" w:rsidRPr="00343AD9" w:rsidDel="00993BD1">
          <w:delText>fügung</w:delText>
        </w:r>
      </w:del>
      <w:r w:rsidR="00FB3ACC" w:rsidRPr="00343AD9">
        <w:t>:</w:t>
      </w:r>
    </w:p>
    <w:p w14:paraId="1ACEE8C9" w14:textId="77777777" w:rsidR="00F1436B" w:rsidRPr="00343AD9" w:rsidRDefault="00F1436B" w:rsidP="008B14C0">
      <w:pPr>
        <w:pStyle w:val="Textkrper"/>
        <w:pPrChange w:id="592" w:author="Dennis Hohmann" w:date="2012-04-15T00:39:00Z">
          <w:pPr>
            <w:pStyle w:val="Textkrper"/>
          </w:pPr>
        </w:pPrChange>
      </w:pPr>
    </w:p>
    <w:p w14:paraId="2D05108F" w14:textId="77777777" w:rsidR="00DC1FEC" w:rsidRDefault="00C04F51" w:rsidP="008B14C0">
      <w:pPr>
        <w:pStyle w:val="Textkrper"/>
        <w:numPr>
          <w:ilvl w:val="0"/>
          <w:numId w:val="4"/>
        </w:numPr>
        <w:pPrChange w:id="593" w:author="Dennis Hohmann" w:date="2012-04-15T00:39:00Z">
          <w:pPr>
            <w:pStyle w:val="Textkrper"/>
          </w:pPr>
        </w:pPrChange>
      </w:pPr>
      <w:r w:rsidRPr="00965896">
        <w:t>1x RS-232</w:t>
      </w:r>
    </w:p>
    <w:p w14:paraId="5C43A06C" w14:textId="77777777" w:rsidR="00DC1FEC" w:rsidRDefault="00DC1FEC" w:rsidP="008B14C0">
      <w:pPr>
        <w:pStyle w:val="Textkrper"/>
        <w:numPr>
          <w:ilvl w:val="0"/>
          <w:numId w:val="4"/>
        </w:numPr>
        <w:pPrChange w:id="594" w:author="Dennis Hohmann" w:date="2012-04-15T00:39:00Z">
          <w:pPr>
            <w:pStyle w:val="Textkrper"/>
            <w:numPr>
              <w:numId w:val="4"/>
            </w:numPr>
            <w:ind w:left="720" w:hanging="360"/>
          </w:pPr>
        </w:pPrChange>
      </w:pPr>
      <w:r>
        <w:t>1x RS-485</w:t>
      </w:r>
    </w:p>
    <w:p w14:paraId="4CC9E51E" w14:textId="77777777" w:rsidR="00DC1FEC" w:rsidRDefault="00DC1FEC" w:rsidP="008B14C0">
      <w:pPr>
        <w:pStyle w:val="Textkrper"/>
        <w:numPr>
          <w:ilvl w:val="0"/>
          <w:numId w:val="4"/>
        </w:numPr>
        <w:pPrChange w:id="595" w:author="Dennis Hohmann" w:date="2012-04-15T00:39:00Z">
          <w:pPr>
            <w:pStyle w:val="Textkrper"/>
            <w:numPr>
              <w:numId w:val="4"/>
            </w:numPr>
            <w:ind w:left="720" w:hanging="360"/>
          </w:pPr>
        </w:pPrChange>
      </w:pPr>
      <w:r>
        <w:t>1x SPI</w:t>
      </w:r>
    </w:p>
    <w:p w14:paraId="28BD6518" w14:textId="77777777" w:rsidR="00DC1FEC" w:rsidDel="00F1436B" w:rsidRDefault="0074273A" w:rsidP="008B14C0">
      <w:pPr>
        <w:pStyle w:val="Textkrper"/>
        <w:rPr>
          <w:del w:id="596" w:author="Dennis Hohmann" w:date="2012-04-14T19:04:00Z"/>
        </w:rPr>
        <w:pPrChange w:id="597" w:author="Dennis Hohmann" w:date="2012-04-15T00:39:00Z">
          <w:pPr>
            <w:pStyle w:val="Textkrper"/>
            <w:numPr>
              <w:numId w:val="4"/>
            </w:numPr>
            <w:ind w:left="720" w:hanging="360"/>
          </w:pPr>
        </w:pPrChange>
      </w:pPr>
      <w:r w:rsidRPr="00965896">
        <w:t>1x TWI</w:t>
      </w:r>
    </w:p>
    <w:p w14:paraId="2EE98E23" w14:textId="77777777" w:rsidR="00F1436B" w:rsidRDefault="00F1436B" w:rsidP="008B14C0">
      <w:pPr>
        <w:pStyle w:val="Textkrper"/>
        <w:rPr>
          <w:ins w:id="598" w:author="Dennis Hohmann" w:date="2012-04-14T19:04:00Z"/>
        </w:rPr>
        <w:pPrChange w:id="599" w:author="Dennis Hohmann" w:date="2012-04-15T00:39:00Z">
          <w:pPr>
            <w:pStyle w:val="Textkrper"/>
          </w:pPr>
        </w:pPrChange>
      </w:pPr>
    </w:p>
    <w:p w14:paraId="1FA5CF01" w14:textId="64DC4F21" w:rsidR="00DC1FEC" w:rsidRDefault="00965896" w:rsidP="008B14C0">
      <w:pPr>
        <w:pStyle w:val="Textkrper"/>
        <w:pPrChange w:id="600" w:author="Dennis Hohmann" w:date="2012-04-15T00:39:00Z">
          <w:pPr>
            <w:pStyle w:val="Textkrper"/>
          </w:pPr>
        </w:pPrChange>
      </w:pPr>
      <w:del w:id="601" w:author="Dennis Hohmann" w:date="2012-04-14T19:04:00Z">
        <w:r w:rsidRPr="00965896" w:rsidDel="00F1436B">
          <w:delText>8x I/O</w:delText>
        </w:r>
      </w:del>
    </w:p>
    <w:p w14:paraId="50334EAF" w14:textId="5D09B87C" w:rsidR="00EB773F" w:rsidRDefault="004E7764" w:rsidP="008B14C0">
      <w:pPr>
        <w:pStyle w:val="Textkrper"/>
        <w:pPrChange w:id="602" w:author="Dennis Hohmann" w:date="2012-04-15T00:39:00Z">
          <w:pPr>
            <w:pStyle w:val="Textkrper"/>
          </w:pPr>
        </w:pPrChange>
      </w:pPr>
      <w:r w:rsidRPr="00DC1FEC">
        <w:t xml:space="preserve">Das Display wird mit der mitgelieferten Software „LCD-Tools“ </w:t>
      </w:r>
      <w:r w:rsidR="009C551C" w:rsidRPr="00DC1FEC">
        <w:t xml:space="preserve">und dem ebenfalls </w:t>
      </w:r>
      <w:r w:rsidR="004B7A81">
        <w:t>zur Ve</w:t>
      </w:r>
      <w:r w:rsidR="004B7A81">
        <w:t>r</w:t>
      </w:r>
      <w:r w:rsidR="004B7A81">
        <w:t>fügung gestellten</w:t>
      </w:r>
      <w:r w:rsidR="009C551C" w:rsidRPr="00DC1FEC">
        <w:t xml:space="preserve"> USB-Programmer Board </w:t>
      </w:r>
      <w:r w:rsidRPr="00DC1FEC">
        <w:t xml:space="preserve">der Firma </w:t>
      </w:r>
      <w:r w:rsidR="00EB779A" w:rsidRPr="00DC1FEC">
        <w:t>ELECTRONIC ASSEMBLY</w:t>
      </w:r>
      <w:r w:rsidRPr="00DC1FEC">
        <w:t xml:space="preserve"> für di</w:t>
      </w:r>
      <w:r w:rsidRPr="00DC1FEC">
        <w:t>e</w:t>
      </w:r>
      <w:r w:rsidRPr="00DC1FEC">
        <w:t>ses Projekt separat programmiert.</w:t>
      </w:r>
    </w:p>
    <w:p w14:paraId="460887D4" w14:textId="1DECEE35" w:rsidR="00E45C0E" w:rsidRDefault="00E45C0E" w:rsidP="008B14C0">
      <w:pPr>
        <w:pStyle w:val="Textkrper"/>
        <w:pPrChange w:id="603" w:author="Dennis Hohmann" w:date="2012-04-15T00:39:00Z">
          <w:pPr>
            <w:pStyle w:val="Textkrper"/>
          </w:pPr>
        </w:pPrChange>
      </w:pPr>
      <w:r>
        <w:t xml:space="preserve">Die Kommunikation mit dem Controller </w:t>
      </w:r>
      <w:del w:id="604" w:author="Dennis Hohmann" w:date="2012-04-14T19:08:00Z">
        <w:r w:rsidDel="00623BCF">
          <w:delText xml:space="preserve">läuft </w:delText>
        </w:r>
      </w:del>
      <w:ins w:id="605" w:author="Dennis Hohmann" w:date="2012-04-14T19:08:00Z">
        <w:r w:rsidR="00623BCF">
          <w:t xml:space="preserve">erfolgt </w:t>
        </w:r>
      </w:ins>
      <w:r w:rsidRPr="005B5635">
        <w:t xml:space="preserve">über I2C </w:t>
      </w:r>
      <w:ins w:id="606" w:author="Dennis Hohmann" w:date="2012-04-14T19:09:00Z">
        <w:r w:rsidR="00623BCF">
          <w:t>da diese noch am Controller ve</w:t>
        </w:r>
        <w:r w:rsidR="00623BCF">
          <w:t>r</w:t>
        </w:r>
        <w:r w:rsidR="00623BCF">
          <w:t>fügbar war</w:t>
        </w:r>
        <w:r w:rsidR="00623BCF" w:rsidRPr="00623BCF">
          <w:rPr>
            <w:highlight w:val="yellow"/>
            <w:rPrChange w:id="607" w:author="Dennis Hohmann" w:date="2012-04-14T19:10:00Z">
              <w:rPr/>
            </w:rPrChange>
          </w:rPr>
          <w:t>.</w:t>
        </w:r>
      </w:ins>
      <w:ins w:id="608" w:author="Dennis Hohmann" w:date="2012-04-14T19:10:00Z">
        <w:r w:rsidR="00623BCF" w:rsidRPr="00623BCF">
          <w:rPr>
            <w:highlight w:val="yellow"/>
            <w:rPrChange w:id="609" w:author="Dennis Hohmann" w:date="2012-04-14T19:10:00Z">
              <w:rPr/>
            </w:rPrChange>
          </w:rPr>
          <w:t xml:space="preserve"> </w:t>
        </w:r>
      </w:ins>
      <w:r w:rsidRPr="00623BCF">
        <w:rPr>
          <w:highlight w:val="yellow"/>
          <w:rPrChange w:id="610" w:author="Dennis Hohmann" w:date="2012-04-14T19:10:00Z">
            <w:rPr/>
          </w:rPrChange>
        </w:rPr>
        <w:t xml:space="preserve">mit dem </w:t>
      </w:r>
      <w:r w:rsidR="005B5635" w:rsidRPr="00623BCF">
        <w:rPr>
          <w:highlight w:val="yellow"/>
          <w:rPrChange w:id="611" w:author="Dennis Hohmann" w:date="2012-04-14T19:10:00Z">
            <w:rPr/>
          </w:rPrChange>
        </w:rPr>
        <w:t>Small</w:t>
      </w:r>
      <w:r w:rsidRPr="00623BCF">
        <w:rPr>
          <w:highlight w:val="yellow"/>
          <w:rPrChange w:id="612" w:author="Dennis Hohmann" w:date="2012-04-14T19:10:00Z">
            <w:rPr/>
          </w:rPrChange>
        </w:rPr>
        <w:t>Protocol</w:t>
      </w:r>
      <w:r w:rsidRPr="005B5635">
        <w:t>.</w:t>
      </w:r>
      <w:r w:rsidR="004C54E6" w:rsidRPr="005B5635">
        <w:t xml:space="preserve"> Auf dieses</w:t>
      </w:r>
      <w:r w:rsidR="004C54E6">
        <w:t xml:space="preserve"> </w:t>
      </w:r>
      <w:r w:rsidR="00AA56E1">
        <w:t>Protokoll</w:t>
      </w:r>
      <w:r w:rsidR="004C54E6">
        <w:t xml:space="preserve"> wird im Kapitel </w:t>
      </w:r>
      <w:r w:rsidR="00AC0638">
        <w:t xml:space="preserve">4.5 </w:t>
      </w:r>
      <w:r w:rsidR="00AC0638" w:rsidRPr="005B5635">
        <w:t>SmallProtocol</w:t>
      </w:r>
      <w:r w:rsidR="00AC0638">
        <w:t xml:space="preserve"> </w:t>
      </w:r>
      <w:r w:rsidR="004C54E6">
        <w:t>n</w:t>
      </w:r>
      <w:r w:rsidR="004C54E6">
        <w:t>ä</w:t>
      </w:r>
      <w:r w:rsidR="004C54E6">
        <w:t>her eingegangen.</w:t>
      </w:r>
    </w:p>
    <w:p w14:paraId="7A0E40BF" w14:textId="77777777" w:rsidR="00356418" w:rsidRPr="00DC1FEC" w:rsidRDefault="00356418" w:rsidP="008B14C0">
      <w:pPr>
        <w:pStyle w:val="Textkrper"/>
        <w:pPrChange w:id="613" w:author="Dennis Hohmann" w:date="2012-04-15T00:39:00Z">
          <w:pPr>
            <w:pStyle w:val="Textkrper"/>
          </w:pPr>
        </w:pPrChange>
      </w:pPr>
    </w:p>
    <w:p w14:paraId="6C2D4C76" w14:textId="6D27DDD2" w:rsidR="007E4A58" w:rsidRDefault="00723F69" w:rsidP="001B7DAE">
      <w:pPr>
        <w:pStyle w:val="berschrift2"/>
      </w:pPr>
      <w:bookmarkStart w:id="614" w:name="_Toc196041254"/>
      <w:r>
        <w:t>Portalfräse</w:t>
      </w:r>
      <w:bookmarkEnd w:id="614"/>
    </w:p>
    <w:p w14:paraId="6D761E5A" w14:textId="31782916" w:rsidR="00940F36" w:rsidRPr="00343AD9" w:rsidRDefault="004E7764" w:rsidP="008B14C0">
      <w:pPr>
        <w:pStyle w:val="Textkrper"/>
        <w:pPrChange w:id="615" w:author="Dennis Hohmann" w:date="2012-04-15T00:39:00Z">
          <w:pPr>
            <w:pStyle w:val="Textkrper"/>
          </w:pPr>
        </w:pPrChange>
      </w:pPr>
      <w:r w:rsidRPr="00343AD9">
        <w:t>Die eigentliche Portal</w:t>
      </w:r>
      <w:r w:rsidR="00FB74AB" w:rsidRPr="00343AD9">
        <w:t>f</w:t>
      </w:r>
      <w:r w:rsidRPr="00343AD9">
        <w:t xml:space="preserve">räse </w:t>
      </w:r>
      <w:del w:id="616" w:author="Dennis Hohmann" w:date="2012-04-14T19:11:00Z">
        <w:r w:rsidRPr="00343AD9" w:rsidDel="00623BCF">
          <w:delText xml:space="preserve">als dezentrale Komponente </w:delText>
        </w:r>
      </w:del>
      <w:r w:rsidRPr="00343AD9">
        <w:t>ist nicht Bestandteil des Projekts und w</w:t>
      </w:r>
      <w:r w:rsidR="007E4A58" w:rsidRPr="00343AD9">
        <w:t>ird daher nur kurz b</w:t>
      </w:r>
      <w:r w:rsidR="007E4A58" w:rsidRPr="00343AD9">
        <w:t>e</w:t>
      </w:r>
      <w:r w:rsidR="007E4A58" w:rsidRPr="00343AD9">
        <w:t xml:space="preserve">schrieben. </w:t>
      </w:r>
      <w:r w:rsidRPr="00343AD9">
        <w:t>D</w:t>
      </w:r>
      <w:del w:id="617" w:author="Dennis Hohmann" w:date="2012-04-14T19:11:00Z">
        <w:r w:rsidRPr="00343AD9" w:rsidDel="00623BCF">
          <w:delText>ie Portalfräs</w:delText>
        </w:r>
      </w:del>
      <w:ins w:id="618" w:author="Dennis Hohmann" w:date="2012-04-14T19:11:00Z">
        <w:r w:rsidR="00623BCF">
          <w:t xml:space="preserve">as </w:t>
        </w:r>
      </w:ins>
      <w:del w:id="619" w:author="Dennis Hohmann" w:date="2012-04-14T19:11:00Z">
        <w:r w:rsidRPr="00343AD9" w:rsidDel="00623BCF">
          <w:delText>e</w:delText>
        </w:r>
      </w:del>
      <w:ins w:id="620" w:author="Dennis Hohmann" w:date="2012-04-14T19:11:00Z">
        <w:r w:rsidR="00623BCF">
          <w:t>Gerät</w:t>
        </w:r>
      </w:ins>
      <w:r w:rsidRPr="00343AD9">
        <w:t xml:space="preserve"> mit der Bezeichnung </w:t>
      </w:r>
      <w:del w:id="621" w:author="Dennis Hohmann" w:date="2012-04-14T19:11:00Z">
        <w:r w:rsidRPr="00343AD9" w:rsidDel="00623BCF">
          <w:delText>„</w:delText>
        </w:r>
      </w:del>
      <w:r w:rsidRPr="00343AD9">
        <w:t>HOBBY A4</w:t>
      </w:r>
      <w:del w:id="622" w:author="Dennis Hohmann" w:date="2012-04-14T19:11:00Z">
        <w:r w:rsidRPr="00343AD9" w:rsidDel="00623BCF">
          <w:delText>“</w:delText>
        </w:r>
      </w:del>
      <w:r w:rsidRPr="00343AD9">
        <w:t xml:space="preserve"> wurde als Bausatz der Firma </w:t>
      </w:r>
      <w:del w:id="623" w:author="Dennis Hohmann" w:date="2012-04-14T19:10:00Z">
        <w:r w:rsidRPr="00CC78E8" w:rsidDel="00623BCF">
          <w:rPr>
            <w:highlight w:val="yellow"/>
            <w:rPrChange w:id="624" w:author="Dennis Hohmann" w:date="2012-04-14T19:12:00Z">
              <w:rPr/>
            </w:rPrChange>
          </w:rPr>
          <w:delText>„</w:delText>
        </w:r>
      </w:del>
      <w:r w:rsidRPr="00CC78E8">
        <w:rPr>
          <w:highlight w:val="yellow"/>
          <w:rPrChange w:id="625" w:author="Dennis Hohmann" w:date="2012-04-14T19:12:00Z">
            <w:rPr/>
          </w:rPrChange>
        </w:rPr>
        <w:t>GO!CNC.de</w:t>
      </w:r>
      <w:r w:rsidR="00410725">
        <w:rPr>
          <w:rStyle w:val="Funotenzeichen"/>
        </w:rPr>
        <w:footnoteReference w:id="11"/>
      </w:r>
      <w:del w:id="626" w:author="Dennis Hohmann" w:date="2012-04-14T19:10:00Z">
        <w:r w:rsidRPr="00343AD9" w:rsidDel="00623BCF">
          <w:delText>“</w:delText>
        </w:r>
      </w:del>
      <w:r w:rsidRPr="00343AD9">
        <w:t xml:space="preserve"> über die Homepage </w:t>
      </w:r>
      <w:r w:rsidR="00306F8E">
        <w:fldChar w:fldCharType="begin"/>
      </w:r>
      <w:r w:rsidR="00306F8E">
        <w:instrText xml:space="preserve"> HYPERLINK "http://www.gocnc.de" </w:instrText>
      </w:r>
      <w:r w:rsidR="00306F8E">
        <w:fldChar w:fldCharType="separate"/>
      </w:r>
      <w:r w:rsidRPr="00343AD9">
        <w:t>www.gocnc.de</w:t>
      </w:r>
      <w:r w:rsidR="00306F8E">
        <w:fldChar w:fldCharType="end"/>
      </w:r>
      <w:r w:rsidRPr="00343AD9">
        <w:t xml:space="preserve"> </w:t>
      </w:r>
      <w:r w:rsidR="00EB773F" w:rsidRPr="00343AD9">
        <w:t>bestellt.</w:t>
      </w:r>
    </w:p>
    <w:p w14:paraId="0CA14002" w14:textId="6777527C" w:rsidR="009C5174" w:rsidRPr="00B32C54" w:rsidRDefault="00EB773F" w:rsidP="00940F36">
      <w:pPr>
        <w:pStyle w:val="KeinLeerraum"/>
      </w:pPr>
      <w:r>
        <w:rPr>
          <w:noProof/>
          <w:lang w:val="de-DE" w:eastAsia="de-DE"/>
        </w:rPr>
        <w:drawing>
          <wp:inline distT="0" distB="0" distL="0" distR="0" wp14:anchorId="6B55DDB9" wp14:editId="449B9A33">
            <wp:extent cx="6119495" cy="4344670"/>
            <wp:effectExtent l="0" t="0" r="1905"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_bausatz.jpg"/>
                    <pic:cNvPicPr/>
                  </pic:nvPicPr>
                  <pic:blipFill>
                    <a:blip r:embed="rId15">
                      <a:extLst>
                        <a:ext uri="{28A0092B-C50C-407E-A947-70E740481C1C}">
                          <a14:useLocalDpi xmlns:a14="http://schemas.microsoft.com/office/drawing/2010/main" val="0"/>
                        </a:ext>
                      </a:extLst>
                    </a:blip>
                    <a:stretch>
                      <a:fillRect/>
                    </a:stretch>
                  </pic:blipFill>
                  <pic:spPr>
                    <a:xfrm>
                      <a:off x="0" y="0"/>
                      <a:ext cx="6119495" cy="4344670"/>
                    </a:xfrm>
                    <a:prstGeom prst="rect">
                      <a:avLst/>
                    </a:prstGeom>
                    <a:extLst>
                      <a:ext uri="{FAA26D3D-D897-4be2-8F04-BA451C77F1D7}">
                        <ma14:placeholderFlag xmlns:ma14="http://schemas.microsoft.com/office/mac/drawingml/2011/main"/>
                      </a:ext>
                    </a:extLst>
                  </pic:spPr>
                </pic:pic>
              </a:graphicData>
            </a:graphic>
          </wp:inline>
        </w:drawing>
      </w:r>
    </w:p>
    <w:p w14:paraId="0F39A269" w14:textId="4A27A500" w:rsidR="00EB773F" w:rsidRPr="009C5174" w:rsidRDefault="009C5174" w:rsidP="009C5174">
      <w:pPr>
        <w:pStyle w:val="Beschriftung"/>
      </w:pPr>
      <w:bookmarkStart w:id="627" w:name="_Toc195011696"/>
      <w:bookmarkStart w:id="628" w:name="_Toc195068824"/>
      <w:bookmarkStart w:id="629" w:name="_Toc195068903"/>
      <w:bookmarkStart w:id="630" w:name="_Toc195069035"/>
      <w:bookmarkStart w:id="631" w:name="_Toc195069337"/>
      <w:bookmarkStart w:id="632" w:name="_Toc195118416"/>
      <w:bookmarkStart w:id="633" w:name="_Toc195150485"/>
      <w:bookmarkStart w:id="634" w:name="_Toc196045733"/>
      <w:r w:rsidRPr="009C5174">
        <w:t xml:space="preserve">Abbildung </w:t>
      </w:r>
      <w:r w:rsidR="002F6ABA">
        <w:fldChar w:fldCharType="begin"/>
      </w:r>
      <w:r w:rsidR="002F6ABA">
        <w:instrText xml:space="preserve"> STYLEREF 2 \s </w:instrText>
      </w:r>
      <w:r w:rsidR="002F6ABA">
        <w:fldChar w:fldCharType="separate"/>
      </w:r>
      <w:r w:rsidR="002F6ABA">
        <w:rPr>
          <w:noProof/>
        </w:rPr>
        <w:t>3.4</w:t>
      </w:r>
      <w:r w:rsidR="002F6ABA">
        <w:fldChar w:fldCharType="end"/>
      </w:r>
      <w:r w:rsidR="002F6ABA">
        <w:t>.</w:t>
      </w:r>
      <w:r w:rsidR="002F6ABA">
        <w:fldChar w:fldCharType="begin"/>
      </w:r>
      <w:r w:rsidR="002F6ABA">
        <w:instrText xml:space="preserve"> SEQ Abbildung \* ARABIC \s 2 </w:instrText>
      </w:r>
      <w:r w:rsidR="002F6ABA">
        <w:fldChar w:fldCharType="separate"/>
      </w:r>
      <w:r w:rsidR="002F6ABA">
        <w:rPr>
          <w:noProof/>
        </w:rPr>
        <w:t>1</w:t>
      </w:r>
      <w:r w:rsidR="002F6ABA">
        <w:fldChar w:fldCharType="end"/>
      </w:r>
      <w:r w:rsidR="006F7153">
        <w:t>: CNC-Bausatz www.gocnc.de „</w:t>
      </w:r>
      <w:r w:rsidRPr="009C5174">
        <w:t>HOBBY A4"</w:t>
      </w:r>
      <w:bookmarkEnd w:id="627"/>
      <w:bookmarkEnd w:id="628"/>
      <w:bookmarkEnd w:id="629"/>
      <w:bookmarkEnd w:id="630"/>
      <w:bookmarkEnd w:id="631"/>
      <w:bookmarkEnd w:id="632"/>
      <w:bookmarkEnd w:id="633"/>
      <w:bookmarkEnd w:id="634"/>
    </w:p>
    <w:p w14:paraId="4342A322" w14:textId="49815CC6" w:rsidR="00EB773F" w:rsidRPr="00343AD9" w:rsidRDefault="00EB773F" w:rsidP="008B14C0">
      <w:pPr>
        <w:pStyle w:val="Textkrper"/>
        <w:pPrChange w:id="635" w:author="Dennis Hohmann" w:date="2012-04-15T00:39:00Z">
          <w:pPr>
            <w:pStyle w:val="Textkrper"/>
          </w:pPr>
        </w:pPrChange>
      </w:pPr>
      <w:r w:rsidRPr="00343AD9">
        <w:t xml:space="preserve">Nach einer Lieferzeit von </w:t>
      </w:r>
      <w:r w:rsidR="00D71A68" w:rsidRPr="00343AD9">
        <w:t>über</w:t>
      </w:r>
      <w:r w:rsidRPr="00343AD9">
        <w:t xml:space="preserve"> </w:t>
      </w:r>
      <w:ins w:id="636" w:author="Dennis Hohmann" w:date="2012-04-14T19:12:00Z">
        <w:r w:rsidR="00CC78E8">
          <w:t>sechs</w:t>
        </w:r>
      </w:ins>
      <w:del w:id="637" w:author="Dennis Hohmann" w:date="2012-04-14T19:12:00Z">
        <w:r w:rsidRPr="00343AD9" w:rsidDel="00CC78E8">
          <w:delText>6</w:delText>
        </w:r>
      </w:del>
      <w:r w:rsidRPr="00343AD9">
        <w:t xml:space="preserve"> Wochen</w:t>
      </w:r>
      <w:ins w:id="638" w:author="Dennis Hohmann" w:date="2012-04-14T19:13:00Z">
        <w:r w:rsidR="00CC78E8">
          <w:t xml:space="preserve"> ist </w:t>
        </w:r>
      </w:ins>
      <w:del w:id="639" w:author="Dennis Hohmann" w:date="2012-04-14T19:13:00Z">
        <w:r w:rsidRPr="00343AD9" w:rsidDel="00CC78E8">
          <w:delText xml:space="preserve"> wurde</w:delText>
        </w:r>
        <w:r w:rsidR="00D71A68" w:rsidRPr="00343AD9" w:rsidDel="00CC78E8">
          <w:delText xml:space="preserve"> </w:delText>
        </w:r>
      </w:del>
      <w:r w:rsidR="00D71A68" w:rsidRPr="00343AD9">
        <w:t>der Bausatz</w:t>
      </w:r>
      <w:r w:rsidRPr="00343AD9">
        <w:t xml:space="preserve"> vo</w:t>
      </w:r>
      <w:ins w:id="640" w:author="Dennis Hohmann" w:date="2012-04-14T19:13:00Z">
        <w:r w:rsidR="00CC78E8">
          <w:t>m Autor</w:t>
        </w:r>
      </w:ins>
      <w:del w:id="641" w:author="Dennis Hohmann" w:date="2012-04-14T19:13:00Z">
        <w:r w:rsidRPr="00343AD9" w:rsidDel="00CC78E8">
          <w:delText>n</w:delText>
        </w:r>
      </w:del>
      <w:r w:rsidRPr="00343AD9">
        <w:t xml:space="preserve"> </w:t>
      </w:r>
      <w:del w:id="642" w:author="Dennis Hohmann" w:date="2012-04-14T19:14:00Z">
        <w:r w:rsidRPr="00343AD9" w:rsidDel="00CC78E8">
          <w:delText xml:space="preserve">mir </w:delText>
        </w:r>
      </w:del>
      <w:r w:rsidRPr="00343AD9">
        <w:t>aufgebaut und in Betrieb genommen</w:t>
      </w:r>
      <w:ins w:id="643" w:author="Dennis Hohmann" w:date="2012-04-14T19:14:00Z">
        <w:r w:rsidR="00CC78E8">
          <w:t xml:space="preserve"> worden</w:t>
        </w:r>
      </w:ins>
      <w:r w:rsidRPr="00343AD9">
        <w:t xml:space="preserve">. </w:t>
      </w:r>
      <w:del w:id="644" w:author="Dennis Hohmann" w:date="2012-04-14T19:16:00Z">
        <w:r w:rsidRPr="00343AD9" w:rsidDel="00CC78E8">
          <w:delText>E</w:delText>
        </w:r>
        <w:r w:rsidR="00D71A68" w:rsidRPr="00343AD9" w:rsidDel="00CC78E8">
          <w:delText xml:space="preserve">s </w:delText>
        </w:r>
      </w:del>
      <w:del w:id="645" w:author="Dennis Hohmann" w:date="2012-04-14T19:14:00Z">
        <w:r w:rsidR="00D71A68" w:rsidRPr="00343AD9" w:rsidDel="00CC78E8">
          <w:delText>wu</w:delText>
        </w:r>
        <w:r w:rsidR="00B5232A" w:rsidDel="00CC78E8">
          <w:delText xml:space="preserve">rden </w:delText>
        </w:r>
      </w:del>
      <w:del w:id="646" w:author="Dennis Hohmann" w:date="2012-04-14T19:16:00Z">
        <w:r w:rsidRPr="00343AD9" w:rsidDel="00CC78E8">
          <w:delText>Modifikationen an dem Bausat</w:delText>
        </w:r>
        <w:r w:rsidR="004E61CD" w:rsidDel="00CC78E8">
          <w:delText>z vorgenommen</w:delText>
        </w:r>
      </w:del>
      <w:ins w:id="647" w:author="Dennis Hohmann" w:date="2012-04-14T19:14:00Z">
        <w:r w:rsidR="00CC78E8">
          <w:t xml:space="preserve">Der Bausatz </w:t>
        </w:r>
      </w:ins>
      <w:ins w:id="648" w:author="Dennis Hohmann" w:date="2012-04-14T19:15:00Z">
        <w:r w:rsidR="00CC78E8">
          <w:t>ist</w:t>
        </w:r>
      </w:ins>
      <w:ins w:id="649" w:author="Dennis Hohmann" w:date="2012-04-14T19:14:00Z">
        <w:r w:rsidR="00CC78E8">
          <w:t xml:space="preserve"> durch den Einbau von</w:t>
        </w:r>
      </w:ins>
      <w:r w:rsidR="004E61CD">
        <w:t xml:space="preserve"> </w:t>
      </w:r>
      <w:ins w:id="650" w:author="Dennis Hohmann" w:date="2012-04-14T19:15:00Z">
        <w:r w:rsidR="00CC78E8">
          <w:t>drei Endschalter sowie eines Werkzeuglä</w:t>
        </w:r>
        <w:r w:rsidR="00CC78E8">
          <w:t>n</w:t>
        </w:r>
        <w:r w:rsidR="00CC78E8">
          <w:t>gensensors modifiziert worden</w:t>
        </w:r>
      </w:ins>
      <w:del w:id="651" w:author="Dennis Hohmann" w:date="2012-04-14T19:16:00Z">
        <w:r w:rsidR="004E61CD" w:rsidDel="00CC78E8">
          <w:delText xml:space="preserve">wie </w:delText>
        </w:r>
        <w:r w:rsidR="00D71A68" w:rsidRPr="00343AD9" w:rsidDel="00CC78E8">
          <w:delText>z</w:delText>
        </w:r>
        <w:r w:rsidR="004E61CD" w:rsidDel="00CC78E8">
          <w:delText>um Beispiel</w:delText>
        </w:r>
        <w:r w:rsidRPr="00343AD9" w:rsidDel="00CC78E8">
          <w:delText xml:space="preserve"> das montieren von 3 Endschaltern, der Einbau eines Werkzeuglängentasters</w:delText>
        </w:r>
      </w:del>
      <w:r w:rsidRPr="00343AD9">
        <w:t>.</w:t>
      </w:r>
      <w:r w:rsidR="007E4A58" w:rsidRPr="00343AD9">
        <w:t xml:space="preserve"> </w:t>
      </w:r>
      <w:r w:rsidRPr="00343AD9">
        <w:t xml:space="preserve">Die mitgelieferte </w:t>
      </w:r>
      <w:r w:rsidR="00D71A68" w:rsidRPr="00343AD9">
        <w:t>Schrittmotor-</w:t>
      </w:r>
      <w:r w:rsidRPr="00343AD9">
        <w:t xml:space="preserve">Treiberplatine „UNI1500“ der Firma USOVO </w:t>
      </w:r>
      <w:del w:id="652" w:author="Dennis Hohmann" w:date="2012-04-14T19:16:00Z">
        <w:r w:rsidRPr="00343AD9" w:rsidDel="00CC78E8">
          <w:delText>wurde</w:delText>
        </w:r>
        <w:r w:rsidR="007E4A58" w:rsidRPr="00343AD9" w:rsidDel="00CC78E8">
          <w:delText xml:space="preserve"> </w:delText>
        </w:r>
      </w:del>
      <w:ins w:id="653" w:author="Dennis Hohmann" w:date="2012-04-14T19:16:00Z">
        <w:r w:rsidR="00CC78E8">
          <w:t>ist</w:t>
        </w:r>
        <w:r w:rsidR="00CC78E8" w:rsidRPr="00343AD9">
          <w:t xml:space="preserve"> </w:t>
        </w:r>
      </w:ins>
      <w:r w:rsidR="007E4A58" w:rsidRPr="00343AD9">
        <w:t>im Originalzustand übernommen</w:t>
      </w:r>
      <w:ins w:id="654" w:author="Dennis Hohmann" w:date="2012-04-14T19:16:00Z">
        <w:r w:rsidR="00CC78E8">
          <w:t xml:space="preserve"> worden</w:t>
        </w:r>
      </w:ins>
      <w:r w:rsidR="007E4A58" w:rsidRPr="00343AD9">
        <w:t xml:space="preserve">. </w:t>
      </w:r>
      <w:r w:rsidR="00D71A68" w:rsidRPr="00343AD9">
        <w:t>Auf die Schnittstelle dieser Treiberkarte wir</w:t>
      </w:r>
      <w:r w:rsidR="004047A4" w:rsidRPr="00343AD9">
        <w:t xml:space="preserve">d im </w:t>
      </w:r>
      <w:r w:rsidR="00410725">
        <w:t>nächsten Abschnitt näher ei</w:t>
      </w:r>
      <w:r w:rsidR="00410725">
        <w:t>n</w:t>
      </w:r>
      <w:r w:rsidR="00410725">
        <w:t>gegangen.</w:t>
      </w:r>
    </w:p>
    <w:p w14:paraId="334D1CFF" w14:textId="20B3CE06" w:rsidR="00C94741" w:rsidRDefault="00410725" w:rsidP="008B14C0">
      <w:pPr>
        <w:pStyle w:val="Textkrper"/>
        <w:pPrChange w:id="655" w:author="Dennis Hohmann" w:date="2012-04-15T00:39:00Z">
          <w:pPr>
            <w:pStyle w:val="Textkrper"/>
          </w:pPr>
        </w:pPrChange>
      </w:pPr>
      <w:r>
        <w:t>Die mitgelieferte 5</w:t>
      </w:r>
      <w:ins w:id="656" w:author="Dennis Hohmann" w:date="2012-04-14T19:17:00Z">
        <w:r w:rsidR="00CC78E8">
          <w:t xml:space="preserve"> </w:t>
        </w:r>
      </w:ins>
      <w:r>
        <w:t xml:space="preserve">mm-Holzplatte </w:t>
      </w:r>
      <w:del w:id="657" w:author="Dennis Hohmann" w:date="2012-04-14T19:16:00Z">
        <w:r w:rsidDel="00CC78E8">
          <w:delText xml:space="preserve">wurde </w:delText>
        </w:r>
      </w:del>
      <w:ins w:id="658" w:author="Dennis Hohmann" w:date="2012-04-14T19:16:00Z">
        <w:r w:rsidR="00CC78E8">
          <w:t xml:space="preserve">ist </w:t>
        </w:r>
      </w:ins>
      <w:r>
        <w:t>durch eine 8</w:t>
      </w:r>
      <w:ins w:id="659" w:author="Dennis Hohmann" w:date="2012-04-14T19:16:00Z">
        <w:r w:rsidR="00CC78E8">
          <w:t xml:space="preserve"> </w:t>
        </w:r>
      </w:ins>
      <w:r>
        <w:t>mm-</w:t>
      </w:r>
      <w:r w:rsidR="00903CEF" w:rsidRPr="00903CEF">
        <w:t xml:space="preserve">Aluminiumplatte ersetzt. </w:t>
      </w:r>
      <w:r w:rsidR="00903CEF">
        <w:t xml:space="preserve">Dies </w:t>
      </w:r>
      <w:r w:rsidR="00903CEF" w:rsidRPr="00765137">
        <w:rPr>
          <w:highlight w:val="yellow"/>
          <w:rPrChange w:id="660" w:author="Dennis Hohmann" w:date="2012-04-14T19:18:00Z">
            <w:rPr/>
          </w:rPrChange>
        </w:rPr>
        <w:t>ve</w:t>
      </w:r>
      <w:r w:rsidR="00903CEF" w:rsidRPr="00765137">
        <w:rPr>
          <w:highlight w:val="yellow"/>
          <w:rPrChange w:id="661" w:author="Dennis Hohmann" w:date="2012-04-14T19:18:00Z">
            <w:rPr/>
          </w:rPrChange>
        </w:rPr>
        <w:t>r</w:t>
      </w:r>
      <w:r w:rsidR="00903CEF" w:rsidRPr="00765137">
        <w:rPr>
          <w:highlight w:val="yellow"/>
          <w:rPrChange w:id="662" w:author="Dennis Hohmann" w:date="2012-04-14T19:18:00Z">
            <w:rPr/>
          </w:rPrChange>
        </w:rPr>
        <w:t>leiht der gesamten Mechanik mehr Stabilität.</w:t>
      </w:r>
    </w:p>
    <w:p w14:paraId="360939D8" w14:textId="4E7A66E3" w:rsidR="00C94741" w:rsidRDefault="00C94741" w:rsidP="001B7DAE">
      <w:pPr>
        <w:pStyle w:val="berschrift2"/>
      </w:pPr>
      <w:r>
        <w:br w:type="page"/>
      </w:r>
      <w:bookmarkStart w:id="663" w:name="_Toc196041255"/>
      <w:r>
        <w:t>UNI1500</w:t>
      </w:r>
      <w:bookmarkEnd w:id="663"/>
    </w:p>
    <w:p w14:paraId="74C9BA20" w14:textId="77777777" w:rsidR="00C94741" w:rsidRDefault="00C94741" w:rsidP="007D3198">
      <w:pPr>
        <w:pStyle w:val="KeinLeerraum"/>
        <w:jc w:val="center"/>
      </w:pPr>
      <w:r>
        <w:rPr>
          <w:noProof/>
          <w:lang w:val="de-DE" w:eastAsia="de-DE"/>
        </w:rPr>
        <w:drawing>
          <wp:inline distT="0" distB="0" distL="0" distR="0" wp14:anchorId="5088FC8B" wp14:editId="2077619C">
            <wp:extent cx="5400000" cy="36612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1500.jpg"/>
                    <pic:cNvPicPr/>
                  </pic:nvPicPr>
                  <pic:blipFill>
                    <a:blip r:embed="rId16">
                      <a:extLst>
                        <a:ext uri="{28A0092B-C50C-407E-A947-70E740481C1C}">
                          <a14:useLocalDpi xmlns:a14="http://schemas.microsoft.com/office/drawing/2010/main" val="0"/>
                        </a:ext>
                      </a:extLst>
                    </a:blip>
                    <a:stretch>
                      <a:fillRect/>
                    </a:stretch>
                  </pic:blipFill>
                  <pic:spPr>
                    <a:xfrm>
                      <a:off x="0" y="0"/>
                      <a:ext cx="5400000" cy="3661200"/>
                    </a:xfrm>
                    <a:prstGeom prst="rect">
                      <a:avLst/>
                    </a:prstGeom>
                  </pic:spPr>
                </pic:pic>
              </a:graphicData>
            </a:graphic>
          </wp:inline>
        </w:drawing>
      </w:r>
    </w:p>
    <w:p w14:paraId="79F65CC6" w14:textId="0C141A95" w:rsidR="00C94741" w:rsidRDefault="00C94741" w:rsidP="007D3198">
      <w:pPr>
        <w:pStyle w:val="Beschriftung"/>
        <w:ind w:firstLine="0"/>
        <w:rPr>
          <w:noProof/>
        </w:rPr>
      </w:pPr>
      <w:bookmarkStart w:id="664" w:name="_Toc195011697"/>
      <w:bookmarkStart w:id="665" w:name="_Toc195068825"/>
      <w:bookmarkStart w:id="666" w:name="_Toc195068904"/>
      <w:bookmarkStart w:id="667" w:name="_Toc195069036"/>
      <w:bookmarkStart w:id="668" w:name="_Toc195069338"/>
      <w:bookmarkStart w:id="669" w:name="_Toc195118417"/>
      <w:bookmarkStart w:id="670" w:name="_Toc195150486"/>
      <w:bookmarkStart w:id="671" w:name="_Toc196045734"/>
      <w:r w:rsidRPr="00F551CB">
        <w:t xml:space="preserve">Abbildung </w:t>
      </w:r>
      <w:r w:rsidR="002F6ABA">
        <w:fldChar w:fldCharType="begin"/>
      </w:r>
      <w:r w:rsidR="002F6ABA">
        <w:instrText xml:space="preserve"> STYLEREF 2 \s </w:instrText>
      </w:r>
      <w:r w:rsidR="002F6ABA">
        <w:fldChar w:fldCharType="separate"/>
      </w:r>
      <w:r w:rsidR="002F6ABA">
        <w:rPr>
          <w:noProof/>
        </w:rPr>
        <w:t>3.5</w:t>
      </w:r>
      <w:r w:rsidR="002F6ABA">
        <w:fldChar w:fldCharType="end"/>
      </w:r>
      <w:r w:rsidR="002F6ABA">
        <w:t>.</w:t>
      </w:r>
      <w:r w:rsidR="002F6ABA">
        <w:fldChar w:fldCharType="begin"/>
      </w:r>
      <w:r w:rsidR="002F6ABA">
        <w:instrText xml:space="preserve"> SEQ Abbildung \* ARABIC \s 2 </w:instrText>
      </w:r>
      <w:r w:rsidR="002F6ABA">
        <w:fldChar w:fldCharType="separate"/>
      </w:r>
      <w:r w:rsidR="002F6ABA">
        <w:rPr>
          <w:noProof/>
        </w:rPr>
        <w:t>1</w:t>
      </w:r>
      <w:r w:rsidR="002F6ABA">
        <w:fldChar w:fldCharType="end"/>
      </w:r>
      <w:r w:rsidRPr="00F551CB">
        <w:t>: USOVO UNI1500</w:t>
      </w:r>
      <w:r w:rsidRPr="00F551CB">
        <w:rPr>
          <w:noProof/>
        </w:rPr>
        <w:t xml:space="preserve"> Steuerplatine</w:t>
      </w:r>
      <w:bookmarkEnd w:id="664"/>
      <w:bookmarkEnd w:id="665"/>
      <w:bookmarkEnd w:id="666"/>
      <w:bookmarkEnd w:id="667"/>
      <w:bookmarkEnd w:id="668"/>
      <w:bookmarkEnd w:id="669"/>
      <w:bookmarkEnd w:id="670"/>
      <w:bookmarkEnd w:id="671"/>
    </w:p>
    <w:p w14:paraId="2B5835A8" w14:textId="77777777" w:rsidR="00EA7AA0" w:rsidRPr="00EA7AA0" w:rsidRDefault="00EA7AA0" w:rsidP="00EA7AA0"/>
    <w:p w14:paraId="7B522192" w14:textId="034AB1C3" w:rsidR="00C94741" w:rsidRDefault="00C94741" w:rsidP="008B14C0">
      <w:pPr>
        <w:pStyle w:val="Textkrper"/>
        <w:pPrChange w:id="672" w:author="Dennis Hohmann" w:date="2012-04-15T00:39:00Z">
          <w:pPr>
            <w:pStyle w:val="Textkrper"/>
          </w:pPr>
        </w:pPrChange>
      </w:pPr>
      <w:r w:rsidRPr="00765137">
        <w:rPr>
          <w:highlight w:val="yellow"/>
          <w:rPrChange w:id="673" w:author="Dennis Hohmann" w:date="2012-04-14T19:19:00Z">
            <w:rPr/>
          </w:rPrChange>
        </w:rPr>
        <w:t xml:space="preserve">Die Steuerkarte ist auf Takt- / Richtungssignal eingestellt. </w:t>
      </w:r>
      <w:ins w:id="674" w:author="Dennis Hohmann" w:date="2012-04-14T19:19:00Z">
        <w:r w:rsidR="00765137" w:rsidRPr="00765137">
          <w:rPr>
            <w:highlight w:val="yellow"/>
            <w:rPrChange w:id="675" w:author="Dennis Hohmann" w:date="2012-04-14T19:19:00Z">
              <w:rPr/>
            </w:rPrChange>
          </w:rPr>
          <w:t xml:space="preserve">WARUM IS DIE HIER DRIN? PENS </w:t>
        </w:r>
      </w:ins>
      <w:r w:rsidRPr="00765137">
        <w:rPr>
          <w:highlight w:val="yellow"/>
          <w:rPrChange w:id="676" w:author="Dennis Hohmann" w:date="2012-04-14T19:19:00Z">
            <w:rPr/>
          </w:rPrChange>
        </w:rPr>
        <w:t>Daraus ergibt sich fo</w:t>
      </w:r>
      <w:r w:rsidRPr="00765137">
        <w:rPr>
          <w:highlight w:val="yellow"/>
          <w:rPrChange w:id="677" w:author="Dennis Hohmann" w:date="2012-04-14T19:19:00Z">
            <w:rPr/>
          </w:rPrChange>
        </w:rPr>
        <w:t>l</w:t>
      </w:r>
      <w:r w:rsidRPr="00765137">
        <w:rPr>
          <w:highlight w:val="yellow"/>
          <w:rPrChange w:id="678" w:author="Dennis Hohmann" w:date="2012-04-14T19:19:00Z">
            <w:rPr/>
          </w:rPrChange>
        </w:rPr>
        <w:t>gende</w:t>
      </w:r>
      <w:del w:id="679" w:author="Dennis Hohmann" w:date="2012-04-14T19:17:00Z">
        <w:r w:rsidRPr="00765137" w:rsidDel="00765137">
          <w:rPr>
            <w:highlight w:val="yellow"/>
            <w:rPrChange w:id="680" w:author="Dennis Hohmann" w:date="2012-04-14T19:19:00Z">
              <w:rPr/>
            </w:rPrChange>
          </w:rPr>
          <w:delText>s</w:delText>
        </w:r>
      </w:del>
      <w:r w:rsidRPr="00765137">
        <w:rPr>
          <w:highlight w:val="yellow"/>
          <w:rPrChange w:id="681" w:author="Dennis Hohmann" w:date="2012-04-14T19:19:00Z">
            <w:rPr/>
          </w:rPrChange>
        </w:rPr>
        <w:t xml:space="preserve"> </w:t>
      </w:r>
      <w:r w:rsidR="004C54E6" w:rsidRPr="00765137">
        <w:rPr>
          <w:highlight w:val="yellow"/>
          <w:rPrChange w:id="682" w:author="Dennis Hohmann" w:date="2012-04-14T19:19:00Z">
            <w:rPr/>
          </w:rPrChange>
        </w:rPr>
        <w:t>Pinbelegung</w:t>
      </w:r>
      <w:r w:rsidRPr="00765137">
        <w:rPr>
          <w:highlight w:val="yellow"/>
          <w:rPrChange w:id="683" w:author="Dennis Hohmann" w:date="2012-04-14T19:19:00Z">
            <w:rPr/>
          </w:rPrChange>
        </w:rPr>
        <w:t xml:space="preserve"> am Parallelport</w:t>
      </w:r>
      <w:r w:rsidR="004C54E6" w:rsidRPr="00765137">
        <w:rPr>
          <w:highlight w:val="yellow"/>
          <w:rPrChange w:id="684" w:author="Dennis Hohmann" w:date="2012-04-14T19:19:00Z">
            <w:rPr/>
          </w:rPrChange>
        </w:rPr>
        <w:t xml:space="preserve"> der Karte</w:t>
      </w:r>
      <w:r w:rsidRPr="00765137">
        <w:rPr>
          <w:highlight w:val="yellow"/>
          <w:rPrChange w:id="685" w:author="Dennis Hohmann" w:date="2012-04-14T19:19:00Z">
            <w:rPr/>
          </w:rPrChange>
        </w:rPr>
        <w:t>:</w:t>
      </w:r>
    </w:p>
    <w:p w14:paraId="4DAA7092" w14:textId="77777777" w:rsidR="00AA56E1" w:rsidRDefault="00AA56E1" w:rsidP="008B14C0">
      <w:pPr>
        <w:pStyle w:val="Textkrper"/>
        <w:pPrChange w:id="686" w:author="Dennis Hohmann" w:date="2012-04-15T00:39:00Z">
          <w:pPr>
            <w:pStyle w:val="Textkrper"/>
          </w:pPr>
        </w:pPrChange>
      </w:pP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7"/>
        <w:gridCol w:w="2231"/>
        <w:gridCol w:w="1511"/>
        <w:gridCol w:w="2831"/>
      </w:tblGrid>
      <w:tr w:rsidR="00C94741" w14:paraId="07735A58" w14:textId="77777777" w:rsidTr="00FD1706">
        <w:trPr>
          <w:trHeight w:val="296"/>
          <w:jc w:val="center"/>
        </w:trPr>
        <w:tc>
          <w:tcPr>
            <w:tcW w:w="897" w:type="dxa"/>
          </w:tcPr>
          <w:p w14:paraId="18DED1CE" w14:textId="77777777" w:rsidR="00C94741" w:rsidRDefault="00C94741" w:rsidP="008B14C0">
            <w:pPr>
              <w:pStyle w:val="Textkrper"/>
              <w:pPrChange w:id="687" w:author="Dennis Hohmann" w:date="2012-04-15T00:39:00Z">
                <w:pPr>
                  <w:pStyle w:val="Textkrper"/>
                </w:pPr>
              </w:pPrChange>
            </w:pPr>
            <w:r>
              <w:t>Pin 1</w:t>
            </w:r>
          </w:p>
        </w:tc>
        <w:tc>
          <w:tcPr>
            <w:tcW w:w="2231" w:type="dxa"/>
          </w:tcPr>
          <w:p w14:paraId="372397BD" w14:textId="77777777" w:rsidR="00C94741" w:rsidRDefault="00C94741" w:rsidP="008B14C0">
            <w:pPr>
              <w:pStyle w:val="Textkrper"/>
              <w:pPrChange w:id="688" w:author="Dennis Hohmann" w:date="2012-04-15T00:39:00Z">
                <w:pPr>
                  <w:pStyle w:val="Textkrper"/>
                </w:pPr>
              </w:pPrChange>
            </w:pPr>
            <w:r>
              <w:t>nicht verbunden</w:t>
            </w:r>
          </w:p>
        </w:tc>
        <w:tc>
          <w:tcPr>
            <w:tcW w:w="1511" w:type="dxa"/>
          </w:tcPr>
          <w:p w14:paraId="6B810792" w14:textId="77777777" w:rsidR="00C94741" w:rsidRDefault="00C94741" w:rsidP="008B14C0">
            <w:pPr>
              <w:pStyle w:val="Textkrper"/>
              <w:pPrChange w:id="689" w:author="Dennis Hohmann" w:date="2012-04-15T00:39:00Z">
                <w:pPr>
                  <w:pStyle w:val="Textkrper"/>
                </w:pPr>
              </w:pPrChange>
            </w:pPr>
            <w:r>
              <w:t>Pin 10</w:t>
            </w:r>
          </w:p>
        </w:tc>
        <w:tc>
          <w:tcPr>
            <w:tcW w:w="2831" w:type="dxa"/>
          </w:tcPr>
          <w:p w14:paraId="500C6B0B" w14:textId="77777777" w:rsidR="00C94741" w:rsidRDefault="00C94741" w:rsidP="008B14C0">
            <w:pPr>
              <w:pStyle w:val="Textkrper"/>
              <w:pPrChange w:id="690" w:author="Dennis Hohmann" w:date="2012-04-15T00:39:00Z">
                <w:pPr>
                  <w:pStyle w:val="Textkrper"/>
                </w:pPr>
              </w:pPrChange>
            </w:pPr>
            <w:r>
              <w:t>nicht verbunden</w:t>
            </w:r>
          </w:p>
        </w:tc>
      </w:tr>
      <w:tr w:rsidR="00C94741" w14:paraId="3E95847F" w14:textId="77777777" w:rsidTr="00FD1706">
        <w:trPr>
          <w:trHeight w:val="318"/>
          <w:jc w:val="center"/>
        </w:trPr>
        <w:tc>
          <w:tcPr>
            <w:tcW w:w="897" w:type="dxa"/>
          </w:tcPr>
          <w:p w14:paraId="6F5D912C" w14:textId="77777777" w:rsidR="00C94741" w:rsidRDefault="00C94741" w:rsidP="008B14C0">
            <w:pPr>
              <w:pStyle w:val="Textkrper"/>
              <w:pPrChange w:id="691" w:author="Dennis Hohmann" w:date="2012-04-15T00:39:00Z">
                <w:pPr>
                  <w:pStyle w:val="Textkrper"/>
                </w:pPr>
              </w:pPrChange>
            </w:pPr>
            <w:r>
              <w:t>Pin 2</w:t>
            </w:r>
          </w:p>
        </w:tc>
        <w:tc>
          <w:tcPr>
            <w:tcW w:w="2231" w:type="dxa"/>
          </w:tcPr>
          <w:p w14:paraId="73972F74" w14:textId="77777777" w:rsidR="00C94741" w:rsidRDefault="00C94741" w:rsidP="008B14C0">
            <w:pPr>
              <w:pStyle w:val="Textkrper"/>
              <w:pPrChange w:id="692" w:author="Dennis Hohmann" w:date="2012-04-15T00:39:00Z">
                <w:pPr>
                  <w:pStyle w:val="Textkrper"/>
                </w:pPr>
              </w:pPrChange>
            </w:pPr>
            <w:r>
              <w:t>Richtung X</w:t>
            </w:r>
          </w:p>
        </w:tc>
        <w:tc>
          <w:tcPr>
            <w:tcW w:w="1511" w:type="dxa"/>
          </w:tcPr>
          <w:p w14:paraId="0A0479B1" w14:textId="77777777" w:rsidR="00C94741" w:rsidRDefault="00C94741" w:rsidP="008B14C0">
            <w:pPr>
              <w:pStyle w:val="Textkrper"/>
              <w:pPrChange w:id="693" w:author="Dennis Hohmann" w:date="2012-04-15T00:39:00Z">
                <w:pPr>
                  <w:pStyle w:val="Textkrper"/>
                </w:pPr>
              </w:pPrChange>
            </w:pPr>
            <w:r>
              <w:t>Pin 11</w:t>
            </w:r>
          </w:p>
        </w:tc>
        <w:tc>
          <w:tcPr>
            <w:tcW w:w="2831" w:type="dxa"/>
          </w:tcPr>
          <w:p w14:paraId="68BD3B36" w14:textId="77777777" w:rsidR="00C94741" w:rsidRDefault="00C94741" w:rsidP="008B14C0">
            <w:pPr>
              <w:pStyle w:val="Textkrper"/>
              <w:pPrChange w:id="694" w:author="Dennis Hohmann" w:date="2012-04-15T00:39:00Z">
                <w:pPr>
                  <w:pStyle w:val="Textkrper"/>
                </w:pPr>
              </w:pPrChange>
            </w:pPr>
            <w:r>
              <w:t>Referenzschalter X Y Z</w:t>
            </w:r>
          </w:p>
        </w:tc>
      </w:tr>
      <w:tr w:rsidR="00C94741" w14:paraId="4D25E352" w14:textId="77777777" w:rsidTr="00FD1706">
        <w:trPr>
          <w:jc w:val="center"/>
        </w:trPr>
        <w:tc>
          <w:tcPr>
            <w:tcW w:w="897" w:type="dxa"/>
          </w:tcPr>
          <w:p w14:paraId="0908DBF9" w14:textId="77777777" w:rsidR="00C94741" w:rsidRDefault="00C94741" w:rsidP="008B14C0">
            <w:pPr>
              <w:pStyle w:val="Textkrper"/>
              <w:pPrChange w:id="695" w:author="Dennis Hohmann" w:date="2012-04-15T00:39:00Z">
                <w:pPr>
                  <w:pStyle w:val="Textkrper"/>
                </w:pPr>
              </w:pPrChange>
            </w:pPr>
            <w:r>
              <w:t>Pin 3</w:t>
            </w:r>
          </w:p>
        </w:tc>
        <w:tc>
          <w:tcPr>
            <w:tcW w:w="2231" w:type="dxa"/>
          </w:tcPr>
          <w:p w14:paraId="33EB9F26" w14:textId="77777777" w:rsidR="00C94741" w:rsidRDefault="00C94741" w:rsidP="008B14C0">
            <w:pPr>
              <w:pStyle w:val="Textkrper"/>
              <w:pPrChange w:id="696" w:author="Dennis Hohmann" w:date="2012-04-15T00:39:00Z">
                <w:pPr>
                  <w:pStyle w:val="Textkrper"/>
                </w:pPr>
              </w:pPrChange>
            </w:pPr>
            <w:r>
              <w:t>Takt X</w:t>
            </w:r>
          </w:p>
        </w:tc>
        <w:tc>
          <w:tcPr>
            <w:tcW w:w="1511" w:type="dxa"/>
          </w:tcPr>
          <w:p w14:paraId="7145376A" w14:textId="77777777" w:rsidR="00C94741" w:rsidRDefault="00C94741" w:rsidP="008B14C0">
            <w:pPr>
              <w:pStyle w:val="Textkrper"/>
              <w:pPrChange w:id="697" w:author="Dennis Hohmann" w:date="2012-04-15T00:39:00Z">
                <w:pPr>
                  <w:pStyle w:val="Textkrper"/>
                </w:pPr>
              </w:pPrChange>
            </w:pPr>
            <w:r>
              <w:t>Pin 12</w:t>
            </w:r>
          </w:p>
        </w:tc>
        <w:tc>
          <w:tcPr>
            <w:tcW w:w="2831" w:type="dxa"/>
          </w:tcPr>
          <w:p w14:paraId="076BC9B5" w14:textId="77777777" w:rsidR="00C94741" w:rsidRDefault="00C94741" w:rsidP="008B14C0">
            <w:pPr>
              <w:pStyle w:val="Textkrper"/>
              <w:pPrChange w:id="698" w:author="Dennis Hohmann" w:date="2012-04-15T00:39:00Z">
                <w:pPr>
                  <w:pStyle w:val="Textkrper"/>
                </w:pPr>
              </w:pPrChange>
            </w:pPr>
            <w:r>
              <w:t>Referenz Achse 4</w:t>
            </w:r>
          </w:p>
        </w:tc>
      </w:tr>
      <w:tr w:rsidR="00C94741" w14:paraId="626925C7" w14:textId="77777777" w:rsidTr="00FD1706">
        <w:trPr>
          <w:jc w:val="center"/>
        </w:trPr>
        <w:tc>
          <w:tcPr>
            <w:tcW w:w="897" w:type="dxa"/>
          </w:tcPr>
          <w:p w14:paraId="418E8DF7" w14:textId="77777777" w:rsidR="00C94741" w:rsidRDefault="00C94741" w:rsidP="008B14C0">
            <w:pPr>
              <w:pStyle w:val="Textkrper"/>
              <w:pPrChange w:id="699" w:author="Dennis Hohmann" w:date="2012-04-15T00:39:00Z">
                <w:pPr>
                  <w:pStyle w:val="Textkrper"/>
                </w:pPr>
              </w:pPrChange>
            </w:pPr>
            <w:r>
              <w:t>Pin 4</w:t>
            </w:r>
          </w:p>
        </w:tc>
        <w:tc>
          <w:tcPr>
            <w:tcW w:w="2231" w:type="dxa"/>
          </w:tcPr>
          <w:p w14:paraId="14E91A05" w14:textId="77777777" w:rsidR="00C94741" w:rsidRDefault="00C94741" w:rsidP="008B14C0">
            <w:pPr>
              <w:pStyle w:val="Textkrper"/>
              <w:pPrChange w:id="700" w:author="Dennis Hohmann" w:date="2012-04-15T00:39:00Z">
                <w:pPr>
                  <w:pStyle w:val="Textkrper"/>
                </w:pPr>
              </w:pPrChange>
            </w:pPr>
            <w:r>
              <w:t>Richtung Y</w:t>
            </w:r>
          </w:p>
        </w:tc>
        <w:tc>
          <w:tcPr>
            <w:tcW w:w="1511" w:type="dxa"/>
          </w:tcPr>
          <w:p w14:paraId="4D97EAC3" w14:textId="77777777" w:rsidR="00C94741" w:rsidRDefault="00C94741" w:rsidP="008B14C0">
            <w:pPr>
              <w:pStyle w:val="Textkrper"/>
              <w:pPrChange w:id="701" w:author="Dennis Hohmann" w:date="2012-04-15T00:39:00Z">
                <w:pPr>
                  <w:pStyle w:val="Textkrper"/>
                </w:pPr>
              </w:pPrChange>
            </w:pPr>
            <w:r>
              <w:t>Pin 13</w:t>
            </w:r>
          </w:p>
        </w:tc>
        <w:tc>
          <w:tcPr>
            <w:tcW w:w="2831" w:type="dxa"/>
          </w:tcPr>
          <w:p w14:paraId="5816167A" w14:textId="77777777" w:rsidR="00C94741" w:rsidRDefault="00C94741" w:rsidP="008B14C0">
            <w:pPr>
              <w:pStyle w:val="Textkrper"/>
              <w:pPrChange w:id="702" w:author="Dennis Hohmann" w:date="2012-04-15T00:39:00Z">
                <w:pPr>
                  <w:pStyle w:val="Textkrper"/>
                </w:pPr>
              </w:pPrChange>
            </w:pPr>
            <w:r>
              <w:t>nicht verbunden</w:t>
            </w:r>
          </w:p>
        </w:tc>
      </w:tr>
      <w:tr w:rsidR="00C94741" w14:paraId="272070F2" w14:textId="77777777" w:rsidTr="00FD1706">
        <w:trPr>
          <w:jc w:val="center"/>
        </w:trPr>
        <w:tc>
          <w:tcPr>
            <w:tcW w:w="897" w:type="dxa"/>
          </w:tcPr>
          <w:p w14:paraId="76DB2CDD" w14:textId="77777777" w:rsidR="00C94741" w:rsidRDefault="00C94741" w:rsidP="008B14C0">
            <w:pPr>
              <w:pStyle w:val="Textkrper"/>
              <w:pPrChange w:id="703" w:author="Dennis Hohmann" w:date="2012-04-15T00:39:00Z">
                <w:pPr>
                  <w:pStyle w:val="Textkrper"/>
                </w:pPr>
              </w:pPrChange>
            </w:pPr>
            <w:r>
              <w:t>Pin 5</w:t>
            </w:r>
          </w:p>
        </w:tc>
        <w:tc>
          <w:tcPr>
            <w:tcW w:w="2231" w:type="dxa"/>
          </w:tcPr>
          <w:p w14:paraId="515517DD" w14:textId="77777777" w:rsidR="00C94741" w:rsidRDefault="00C94741" w:rsidP="008B14C0">
            <w:pPr>
              <w:pStyle w:val="Textkrper"/>
              <w:pPrChange w:id="704" w:author="Dennis Hohmann" w:date="2012-04-15T00:39:00Z">
                <w:pPr>
                  <w:pStyle w:val="Textkrper"/>
                </w:pPr>
              </w:pPrChange>
            </w:pPr>
            <w:r>
              <w:t>Takt Y</w:t>
            </w:r>
          </w:p>
        </w:tc>
        <w:tc>
          <w:tcPr>
            <w:tcW w:w="1511" w:type="dxa"/>
          </w:tcPr>
          <w:p w14:paraId="4881639C" w14:textId="77777777" w:rsidR="00C94741" w:rsidRDefault="00C94741" w:rsidP="008B14C0">
            <w:pPr>
              <w:pStyle w:val="Textkrper"/>
              <w:pPrChange w:id="705" w:author="Dennis Hohmann" w:date="2012-04-15T00:39:00Z">
                <w:pPr>
                  <w:pStyle w:val="Textkrper"/>
                </w:pPr>
              </w:pPrChange>
            </w:pPr>
            <w:r>
              <w:t>Pin 14</w:t>
            </w:r>
          </w:p>
        </w:tc>
        <w:tc>
          <w:tcPr>
            <w:tcW w:w="2831" w:type="dxa"/>
          </w:tcPr>
          <w:p w14:paraId="26D727D9" w14:textId="77777777" w:rsidR="00C94741" w:rsidRDefault="00C94741" w:rsidP="008B14C0">
            <w:pPr>
              <w:pStyle w:val="Textkrper"/>
              <w:pPrChange w:id="706" w:author="Dennis Hohmann" w:date="2012-04-15T00:39:00Z">
                <w:pPr>
                  <w:pStyle w:val="Textkrper"/>
                </w:pPr>
              </w:pPrChange>
            </w:pPr>
            <w:r>
              <w:t>Spindel Relais</w:t>
            </w:r>
          </w:p>
        </w:tc>
      </w:tr>
      <w:tr w:rsidR="00C94741" w14:paraId="66AB8593" w14:textId="77777777" w:rsidTr="00FD1706">
        <w:trPr>
          <w:jc w:val="center"/>
        </w:trPr>
        <w:tc>
          <w:tcPr>
            <w:tcW w:w="897" w:type="dxa"/>
          </w:tcPr>
          <w:p w14:paraId="2299C7D6" w14:textId="77777777" w:rsidR="00C94741" w:rsidRDefault="00C94741" w:rsidP="008B14C0">
            <w:pPr>
              <w:pStyle w:val="Textkrper"/>
              <w:pPrChange w:id="707" w:author="Dennis Hohmann" w:date="2012-04-15T00:39:00Z">
                <w:pPr>
                  <w:pStyle w:val="Textkrper"/>
                </w:pPr>
              </w:pPrChange>
            </w:pPr>
            <w:r>
              <w:t>Pin 6</w:t>
            </w:r>
          </w:p>
        </w:tc>
        <w:tc>
          <w:tcPr>
            <w:tcW w:w="2231" w:type="dxa"/>
          </w:tcPr>
          <w:p w14:paraId="00942102" w14:textId="77777777" w:rsidR="00C94741" w:rsidRDefault="00C94741" w:rsidP="008B14C0">
            <w:pPr>
              <w:pStyle w:val="Textkrper"/>
              <w:pPrChange w:id="708" w:author="Dennis Hohmann" w:date="2012-04-15T00:39:00Z">
                <w:pPr>
                  <w:pStyle w:val="Textkrper"/>
                </w:pPr>
              </w:pPrChange>
            </w:pPr>
            <w:r>
              <w:t>Richtung Z</w:t>
            </w:r>
          </w:p>
        </w:tc>
        <w:tc>
          <w:tcPr>
            <w:tcW w:w="1511" w:type="dxa"/>
          </w:tcPr>
          <w:p w14:paraId="4DC2E90C" w14:textId="77777777" w:rsidR="00C94741" w:rsidRDefault="00C94741" w:rsidP="008B14C0">
            <w:pPr>
              <w:pStyle w:val="Textkrper"/>
              <w:pPrChange w:id="709" w:author="Dennis Hohmann" w:date="2012-04-15T00:39:00Z">
                <w:pPr>
                  <w:pStyle w:val="Textkrper"/>
                </w:pPr>
              </w:pPrChange>
            </w:pPr>
            <w:r>
              <w:t>Pin 15</w:t>
            </w:r>
          </w:p>
        </w:tc>
        <w:tc>
          <w:tcPr>
            <w:tcW w:w="2831" w:type="dxa"/>
          </w:tcPr>
          <w:p w14:paraId="4973485A" w14:textId="77777777" w:rsidR="00C94741" w:rsidRDefault="00C94741" w:rsidP="008B14C0">
            <w:pPr>
              <w:pStyle w:val="Textkrper"/>
              <w:pPrChange w:id="710" w:author="Dennis Hohmann" w:date="2012-04-15T00:39:00Z">
                <w:pPr>
                  <w:pStyle w:val="Textkrper"/>
                </w:pPr>
              </w:pPrChange>
            </w:pPr>
            <w:r>
              <w:t>nicht verbunden</w:t>
            </w:r>
          </w:p>
        </w:tc>
      </w:tr>
      <w:tr w:rsidR="00C94741" w14:paraId="3AB7470B" w14:textId="77777777" w:rsidTr="00FD1706">
        <w:trPr>
          <w:jc w:val="center"/>
        </w:trPr>
        <w:tc>
          <w:tcPr>
            <w:tcW w:w="897" w:type="dxa"/>
          </w:tcPr>
          <w:p w14:paraId="5D305349" w14:textId="77777777" w:rsidR="00C94741" w:rsidRDefault="00C94741" w:rsidP="008B14C0">
            <w:pPr>
              <w:pStyle w:val="Textkrper"/>
              <w:pPrChange w:id="711" w:author="Dennis Hohmann" w:date="2012-04-15T00:39:00Z">
                <w:pPr>
                  <w:pStyle w:val="Textkrper"/>
                </w:pPr>
              </w:pPrChange>
            </w:pPr>
            <w:r>
              <w:t>Pin 7</w:t>
            </w:r>
          </w:p>
        </w:tc>
        <w:tc>
          <w:tcPr>
            <w:tcW w:w="2231" w:type="dxa"/>
          </w:tcPr>
          <w:p w14:paraId="21F7ED2A" w14:textId="77777777" w:rsidR="00C94741" w:rsidRDefault="00C94741" w:rsidP="008B14C0">
            <w:pPr>
              <w:pStyle w:val="Textkrper"/>
              <w:pPrChange w:id="712" w:author="Dennis Hohmann" w:date="2012-04-15T00:39:00Z">
                <w:pPr>
                  <w:pStyle w:val="Textkrper"/>
                </w:pPr>
              </w:pPrChange>
            </w:pPr>
            <w:r>
              <w:t>Takt Z</w:t>
            </w:r>
          </w:p>
        </w:tc>
        <w:tc>
          <w:tcPr>
            <w:tcW w:w="1511" w:type="dxa"/>
          </w:tcPr>
          <w:p w14:paraId="3F522F56" w14:textId="77777777" w:rsidR="00C94741" w:rsidRDefault="00C94741" w:rsidP="008B14C0">
            <w:pPr>
              <w:pStyle w:val="Textkrper"/>
              <w:pPrChange w:id="713" w:author="Dennis Hohmann" w:date="2012-04-15T00:39:00Z">
                <w:pPr>
                  <w:pStyle w:val="Textkrper"/>
                </w:pPr>
              </w:pPrChange>
            </w:pPr>
            <w:r>
              <w:t>Pin 16</w:t>
            </w:r>
          </w:p>
        </w:tc>
        <w:tc>
          <w:tcPr>
            <w:tcW w:w="2831" w:type="dxa"/>
          </w:tcPr>
          <w:p w14:paraId="4EEED03B" w14:textId="77777777" w:rsidR="00C94741" w:rsidRDefault="00C94741" w:rsidP="008B14C0">
            <w:pPr>
              <w:pStyle w:val="Textkrper"/>
              <w:pPrChange w:id="714" w:author="Dennis Hohmann" w:date="2012-04-15T00:39:00Z">
                <w:pPr>
                  <w:pStyle w:val="Textkrper"/>
                </w:pPr>
              </w:pPrChange>
            </w:pPr>
            <w:r>
              <w:t>nicht verbunden</w:t>
            </w:r>
          </w:p>
        </w:tc>
      </w:tr>
      <w:tr w:rsidR="00C94741" w14:paraId="374BCA7A" w14:textId="77777777" w:rsidTr="00FD1706">
        <w:trPr>
          <w:jc w:val="center"/>
        </w:trPr>
        <w:tc>
          <w:tcPr>
            <w:tcW w:w="897" w:type="dxa"/>
          </w:tcPr>
          <w:p w14:paraId="242D4225" w14:textId="77777777" w:rsidR="00C94741" w:rsidRDefault="00C94741" w:rsidP="008B14C0">
            <w:pPr>
              <w:pStyle w:val="Textkrper"/>
              <w:pPrChange w:id="715" w:author="Dennis Hohmann" w:date="2012-04-15T00:39:00Z">
                <w:pPr>
                  <w:pStyle w:val="Textkrper"/>
                </w:pPr>
              </w:pPrChange>
            </w:pPr>
            <w:r>
              <w:t>Pin 8</w:t>
            </w:r>
          </w:p>
        </w:tc>
        <w:tc>
          <w:tcPr>
            <w:tcW w:w="2231" w:type="dxa"/>
          </w:tcPr>
          <w:p w14:paraId="774F546A" w14:textId="77777777" w:rsidR="00C94741" w:rsidRDefault="00C94741" w:rsidP="008B14C0">
            <w:pPr>
              <w:pStyle w:val="Textkrper"/>
              <w:pPrChange w:id="716" w:author="Dennis Hohmann" w:date="2012-04-15T00:39:00Z">
                <w:pPr>
                  <w:pStyle w:val="Textkrper"/>
                </w:pPr>
              </w:pPrChange>
            </w:pPr>
            <w:r>
              <w:t>Richtung Achse 4</w:t>
            </w:r>
          </w:p>
        </w:tc>
        <w:tc>
          <w:tcPr>
            <w:tcW w:w="1511" w:type="dxa"/>
          </w:tcPr>
          <w:p w14:paraId="39665195" w14:textId="77777777" w:rsidR="00C94741" w:rsidRDefault="00C94741" w:rsidP="008B14C0">
            <w:pPr>
              <w:pStyle w:val="Textkrper"/>
              <w:pPrChange w:id="717" w:author="Dennis Hohmann" w:date="2012-04-15T00:39:00Z">
                <w:pPr>
                  <w:pStyle w:val="Textkrper"/>
                </w:pPr>
              </w:pPrChange>
            </w:pPr>
            <w:r>
              <w:t>Pin 17</w:t>
            </w:r>
          </w:p>
        </w:tc>
        <w:tc>
          <w:tcPr>
            <w:tcW w:w="2831" w:type="dxa"/>
          </w:tcPr>
          <w:p w14:paraId="25548A56" w14:textId="77777777" w:rsidR="00C94741" w:rsidRDefault="00C94741" w:rsidP="008B14C0">
            <w:pPr>
              <w:pStyle w:val="Textkrper"/>
              <w:pPrChange w:id="718" w:author="Dennis Hohmann" w:date="2012-04-15T00:39:00Z">
                <w:pPr>
                  <w:pStyle w:val="Textkrper"/>
                </w:pPr>
              </w:pPrChange>
            </w:pPr>
            <w:r>
              <w:t>nicht verbunden</w:t>
            </w:r>
          </w:p>
        </w:tc>
      </w:tr>
      <w:tr w:rsidR="00C94741" w14:paraId="5265DBF5" w14:textId="77777777" w:rsidTr="00FD1706">
        <w:trPr>
          <w:jc w:val="center"/>
        </w:trPr>
        <w:tc>
          <w:tcPr>
            <w:tcW w:w="897" w:type="dxa"/>
          </w:tcPr>
          <w:p w14:paraId="71A37DDD" w14:textId="77777777" w:rsidR="00C94741" w:rsidRDefault="00C94741" w:rsidP="008B14C0">
            <w:pPr>
              <w:pStyle w:val="Textkrper"/>
              <w:pPrChange w:id="719" w:author="Dennis Hohmann" w:date="2012-04-15T00:39:00Z">
                <w:pPr>
                  <w:pStyle w:val="Textkrper"/>
                </w:pPr>
              </w:pPrChange>
            </w:pPr>
            <w:r>
              <w:t>Pin 9</w:t>
            </w:r>
          </w:p>
        </w:tc>
        <w:tc>
          <w:tcPr>
            <w:tcW w:w="2231" w:type="dxa"/>
          </w:tcPr>
          <w:p w14:paraId="2820756E" w14:textId="77777777" w:rsidR="00C94741" w:rsidRDefault="00C94741" w:rsidP="008B14C0">
            <w:pPr>
              <w:pStyle w:val="Textkrper"/>
              <w:pPrChange w:id="720" w:author="Dennis Hohmann" w:date="2012-04-15T00:39:00Z">
                <w:pPr>
                  <w:pStyle w:val="Textkrper"/>
                </w:pPr>
              </w:pPrChange>
            </w:pPr>
            <w:r>
              <w:t>Takt Achse 4</w:t>
            </w:r>
          </w:p>
        </w:tc>
        <w:tc>
          <w:tcPr>
            <w:tcW w:w="1511" w:type="dxa"/>
          </w:tcPr>
          <w:p w14:paraId="0045D767" w14:textId="77777777" w:rsidR="00C94741" w:rsidRDefault="00C94741" w:rsidP="008B14C0">
            <w:pPr>
              <w:pStyle w:val="Textkrper"/>
              <w:pPrChange w:id="721" w:author="Dennis Hohmann" w:date="2012-04-15T00:39:00Z">
                <w:pPr>
                  <w:pStyle w:val="Textkrper"/>
                </w:pPr>
              </w:pPrChange>
            </w:pPr>
            <w:r>
              <w:t>Pin 18 - 25</w:t>
            </w:r>
          </w:p>
        </w:tc>
        <w:tc>
          <w:tcPr>
            <w:tcW w:w="2831" w:type="dxa"/>
          </w:tcPr>
          <w:p w14:paraId="1265471D" w14:textId="77777777" w:rsidR="00C94741" w:rsidRDefault="00C94741" w:rsidP="008B14C0">
            <w:pPr>
              <w:pStyle w:val="Textkrper"/>
              <w:pPrChange w:id="722" w:author="Dennis Hohmann" w:date="2012-04-15T00:39:00Z">
                <w:pPr>
                  <w:pStyle w:val="Textkrper"/>
                </w:pPr>
              </w:pPrChange>
            </w:pPr>
            <w:r>
              <w:t>Masse</w:t>
            </w:r>
          </w:p>
        </w:tc>
      </w:tr>
    </w:tbl>
    <w:p w14:paraId="28B42598" w14:textId="764AA1A0" w:rsidR="00C94741" w:rsidRDefault="00C94741" w:rsidP="00C94741">
      <w:pPr>
        <w:pStyle w:val="Beschriftung"/>
        <w:ind w:firstLine="556"/>
      </w:pPr>
      <w:bookmarkStart w:id="723" w:name="_Toc195011698"/>
      <w:bookmarkStart w:id="724" w:name="_Toc195068826"/>
      <w:bookmarkStart w:id="725" w:name="_Toc195068905"/>
      <w:bookmarkStart w:id="726" w:name="_Toc195069037"/>
      <w:bookmarkStart w:id="727" w:name="_Toc195069339"/>
      <w:bookmarkStart w:id="728" w:name="_Toc195118418"/>
      <w:bookmarkStart w:id="729" w:name="_Toc195150487"/>
      <w:bookmarkStart w:id="730" w:name="_Toc196045735"/>
      <w:r>
        <w:t xml:space="preserve">Abbildung </w:t>
      </w:r>
      <w:r w:rsidR="002F6ABA">
        <w:fldChar w:fldCharType="begin"/>
      </w:r>
      <w:r w:rsidR="002F6ABA">
        <w:instrText xml:space="preserve"> STYLEREF 2 \s </w:instrText>
      </w:r>
      <w:r w:rsidR="002F6ABA">
        <w:fldChar w:fldCharType="separate"/>
      </w:r>
      <w:r w:rsidR="002F6ABA">
        <w:rPr>
          <w:noProof/>
        </w:rPr>
        <w:t>3.5</w:t>
      </w:r>
      <w:r w:rsidR="002F6ABA">
        <w:fldChar w:fldCharType="end"/>
      </w:r>
      <w:r w:rsidR="002F6ABA">
        <w:t>.</w:t>
      </w:r>
      <w:r w:rsidR="002F6ABA">
        <w:fldChar w:fldCharType="begin"/>
      </w:r>
      <w:r w:rsidR="002F6ABA">
        <w:instrText xml:space="preserve"> SEQ Abbildung \* ARABIC \s 2 </w:instrText>
      </w:r>
      <w:r w:rsidR="002F6ABA">
        <w:fldChar w:fldCharType="separate"/>
      </w:r>
      <w:r w:rsidR="002F6ABA">
        <w:rPr>
          <w:noProof/>
        </w:rPr>
        <w:t>2</w:t>
      </w:r>
      <w:r w:rsidR="002F6ABA">
        <w:fldChar w:fldCharType="end"/>
      </w:r>
      <w:r>
        <w:t>: USOVO UNI1500 Pinbelegung</w:t>
      </w:r>
      <w:bookmarkEnd w:id="723"/>
      <w:bookmarkEnd w:id="724"/>
      <w:bookmarkEnd w:id="725"/>
      <w:bookmarkEnd w:id="726"/>
      <w:bookmarkEnd w:id="727"/>
      <w:bookmarkEnd w:id="728"/>
      <w:bookmarkEnd w:id="729"/>
      <w:bookmarkEnd w:id="730"/>
    </w:p>
    <w:p w14:paraId="1EAD7286" w14:textId="77777777" w:rsidR="00AA56E1" w:rsidRPr="00AA56E1" w:rsidRDefault="00AA56E1" w:rsidP="00AA56E1"/>
    <w:p w14:paraId="3C165318" w14:textId="10F98C30" w:rsidR="00C94741" w:rsidRDefault="00C94741" w:rsidP="008B14C0">
      <w:pPr>
        <w:pStyle w:val="Textkrper"/>
        <w:pPrChange w:id="731" w:author="Dennis Hohmann" w:date="2012-04-15T00:39:00Z">
          <w:pPr>
            <w:pStyle w:val="Textkrper"/>
          </w:pPr>
        </w:pPrChange>
      </w:pPr>
      <w:r>
        <w:t>Die Pot</w:t>
      </w:r>
      <w:r w:rsidR="00D439BD">
        <w:t>i</w:t>
      </w:r>
      <w:r>
        <w:t>s</w:t>
      </w:r>
      <w:ins w:id="732" w:author="Dennis Hohmann" w:date="2012-04-14T19:20:00Z">
        <w:r w:rsidR="00765137">
          <w:t xml:space="preserve"> </w:t>
        </w:r>
        <w:r w:rsidR="00765137" w:rsidRPr="00765137">
          <w:rPr>
            <w:highlight w:val="yellow"/>
            <w:rPrChange w:id="733" w:author="Dennis Hohmann" w:date="2012-04-14T19:20:00Z">
              <w:rPr/>
            </w:rPrChange>
          </w:rPr>
          <w:t>ausschreiben</w:t>
        </w:r>
      </w:ins>
      <w:r>
        <w:t xml:space="preserve"> der Motorstrombegrenzung sind auf 1A eingestellt. Der Relaisau</w:t>
      </w:r>
      <w:r>
        <w:t>s</w:t>
      </w:r>
      <w:r>
        <w:t xml:space="preserve">gang für die </w:t>
      </w:r>
      <w:r w:rsidRPr="00765137">
        <w:rPr>
          <w:highlight w:val="yellow"/>
          <w:rPrChange w:id="734" w:author="Dennis Hohmann" w:date="2012-04-14T19:20:00Z">
            <w:rPr/>
          </w:rPrChange>
        </w:rPr>
        <w:t>Spindelansteuerung</w:t>
      </w:r>
      <w:r>
        <w:t xml:space="preserve"> ist aktuell nicht belegt, im Programm jedoch zur späteren Integr</w:t>
      </w:r>
      <w:r>
        <w:t>a</w:t>
      </w:r>
      <w:r>
        <w:t>tion vorbereitet.</w:t>
      </w:r>
    </w:p>
    <w:p w14:paraId="7BFECCEE" w14:textId="77777777" w:rsidR="00DC07E0" w:rsidRDefault="00DC07E0" w:rsidP="00DC07E0">
      <w:pPr>
        <w:pStyle w:val="berschrift2"/>
      </w:pPr>
      <w:r>
        <w:br w:type="page"/>
      </w:r>
      <w:bookmarkStart w:id="735" w:name="_Toc196041256"/>
      <w:r>
        <w:t>Genauigkeit</w:t>
      </w:r>
      <w:bookmarkEnd w:id="735"/>
    </w:p>
    <w:p w14:paraId="7908B367" w14:textId="4B0ED717" w:rsidR="00DC07E0" w:rsidRDefault="00DC07E0" w:rsidP="008B14C0">
      <w:pPr>
        <w:pStyle w:val="Textkrper"/>
        <w:pPrChange w:id="736" w:author="Dennis Hohmann" w:date="2012-04-15T00:39:00Z">
          <w:pPr>
            <w:pStyle w:val="Textkrper"/>
          </w:pPr>
        </w:pPrChange>
      </w:pPr>
      <w:r>
        <w:t xml:space="preserve">Die Genauigkeit </w:t>
      </w:r>
      <w:del w:id="737" w:author="Dennis Hohmann" w:date="2012-04-14T19:23:00Z">
        <w:r w:rsidDel="006B3422">
          <w:delText xml:space="preserve">und Präzision </w:delText>
        </w:r>
      </w:del>
      <w:r>
        <w:t>einer CNC-Maschine ist abhängig von einer Vielzahl von Faktoren wie z</w:t>
      </w:r>
      <w:ins w:id="738" w:author="Dennis Hohmann" w:date="2012-04-14T19:20:00Z">
        <w:r w:rsidR="00765137">
          <w:t xml:space="preserve">um </w:t>
        </w:r>
      </w:ins>
      <w:del w:id="739" w:author="Dennis Hohmann" w:date="2012-04-14T19:20:00Z">
        <w:r w:rsidDel="00765137">
          <w:delText>.</w:delText>
        </w:r>
      </w:del>
      <w:r>
        <w:t>B</w:t>
      </w:r>
      <w:ins w:id="740" w:author="Dennis Hohmann" w:date="2012-04-14T19:20:00Z">
        <w:r w:rsidR="00765137">
          <w:t>eispiel</w:t>
        </w:r>
      </w:ins>
      <w:del w:id="741" w:author="Dennis Hohmann" w:date="2012-04-14T19:20:00Z">
        <w:r w:rsidDel="00765137">
          <w:delText>.</w:delText>
        </w:r>
      </w:del>
      <w:r>
        <w:t xml:space="preserve"> de</w:t>
      </w:r>
      <w:ins w:id="742" w:author="Dennis Hohmann" w:date="2012-04-14T19:21:00Z">
        <w:r w:rsidR="00765137">
          <w:t>m</w:t>
        </w:r>
      </w:ins>
      <w:del w:id="743" w:author="Dennis Hohmann" w:date="2012-04-14T19:21:00Z">
        <w:r w:rsidDel="00765137">
          <w:delText>r</w:delText>
        </w:r>
      </w:del>
      <w:r>
        <w:t xml:space="preserve"> mechanische Aufbau, </w:t>
      </w:r>
      <w:del w:id="744" w:author="Dennis Hohmann" w:date="2012-04-14T19:21:00Z">
        <w:r w:rsidDel="00765137">
          <w:delText xml:space="preserve">die </w:delText>
        </w:r>
      </w:del>
      <w:ins w:id="745" w:author="Dennis Hohmann" w:date="2012-04-14T19:21:00Z">
        <w:r w:rsidR="00765137">
          <w:t xml:space="preserve">der </w:t>
        </w:r>
      </w:ins>
      <w:r>
        <w:t xml:space="preserve">Steifigkeit der Konstruktion, </w:t>
      </w:r>
      <w:del w:id="746" w:author="Dennis Hohmann" w:date="2012-04-14T19:21:00Z">
        <w:r w:rsidDel="00765137">
          <w:delText xml:space="preserve">das </w:delText>
        </w:r>
      </w:del>
      <w:ins w:id="747" w:author="Dennis Hohmann" w:date="2012-04-14T19:21:00Z">
        <w:r w:rsidR="00765137">
          <w:t xml:space="preserve">des </w:t>
        </w:r>
      </w:ins>
      <w:r>
        <w:t>Lagerspiel</w:t>
      </w:r>
      <w:ins w:id="748" w:author="Dennis Hohmann" w:date="2012-04-14T19:21:00Z">
        <w:r w:rsidR="00765137">
          <w:t>s</w:t>
        </w:r>
      </w:ins>
      <w:r>
        <w:t xml:space="preserve">, </w:t>
      </w:r>
      <w:ins w:id="749" w:author="Dennis Hohmann" w:date="2012-04-14T19:21:00Z">
        <w:r w:rsidR="00765137">
          <w:t>dem</w:t>
        </w:r>
      </w:ins>
      <w:del w:id="750" w:author="Dennis Hohmann" w:date="2012-04-14T19:21:00Z">
        <w:r w:rsidDel="00765137">
          <w:delText>das</w:delText>
        </w:r>
      </w:del>
      <w:r>
        <w:t xml:space="preserve"> Führungsspiel, Toleranzen des Spindelsystems, </w:t>
      </w:r>
      <w:del w:id="751" w:author="Dennis Hohmann" w:date="2012-04-14T19:22:00Z">
        <w:r w:rsidDel="006B3422">
          <w:delText xml:space="preserve">die </w:delText>
        </w:r>
      </w:del>
      <w:ins w:id="752" w:author="Dennis Hohmann" w:date="2012-04-14T19:22:00Z">
        <w:r w:rsidR="006B3422">
          <w:t xml:space="preserve">der </w:t>
        </w:r>
      </w:ins>
      <w:r>
        <w:t>Hysterese der Ref</w:t>
      </w:r>
      <w:r>
        <w:t>e</w:t>
      </w:r>
      <w:r>
        <w:t>renzschalter, d</w:t>
      </w:r>
      <w:ins w:id="753" w:author="Dennis Hohmann" w:date="2012-04-14T19:22:00Z">
        <w:r w:rsidR="006B3422">
          <w:t>en</w:t>
        </w:r>
      </w:ins>
      <w:del w:id="754" w:author="Dennis Hohmann" w:date="2012-04-14T19:22:00Z">
        <w:r w:rsidDel="006B3422">
          <w:delText>ie</w:delText>
        </w:r>
      </w:del>
      <w:r>
        <w:t xml:space="preserve"> verwendeten Motoren und nicht zu</w:t>
      </w:r>
      <w:ins w:id="755" w:author="Dennis Hohmann" w:date="2012-04-14T19:21:00Z">
        <w:r w:rsidR="00765137">
          <w:t>l</w:t>
        </w:r>
      </w:ins>
      <w:del w:id="756" w:author="Dennis Hohmann" w:date="2012-04-14T19:21:00Z">
        <w:r w:rsidDel="00765137">
          <w:delText xml:space="preserve"> L</w:delText>
        </w:r>
      </w:del>
      <w:r>
        <w:t>etzt von der eingesetzten Steu</w:t>
      </w:r>
      <w:r>
        <w:t>e</w:t>
      </w:r>
      <w:r>
        <w:t xml:space="preserve">rung. In der CNC-Technik wird die Genauigkeit </w:t>
      </w:r>
      <w:del w:id="757" w:author="Dennis Hohmann" w:date="2012-04-14T19:23:00Z">
        <w:r w:rsidDel="006B3422">
          <w:delText xml:space="preserve">und Präzision </w:delText>
        </w:r>
      </w:del>
      <w:r>
        <w:t xml:space="preserve">in zwei Gruppen </w:t>
      </w:r>
      <w:del w:id="758" w:author="Dennis Hohmann" w:date="2012-04-14T19:24:00Z">
        <w:r w:rsidDel="006B3422">
          <w:delText>unterschieden</w:delText>
        </w:r>
      </w:del>
      <w:ins w:id="759" w:author="Dennis Hohmann" w:date="2012-04-14T19:24:00Z">
        <w:r w:rsidR="006B3422">
          <w:t>unterteilt:</w:t>
        </w:r>
      </w:ins>
      <w:del w:id="760" w:author="Dennis Hohmann" w:date="2012-04-14T19:24:00Z">
        <w:r w:rsidDel="006B3422">
          <w:delText>.</w:delText>
        </w:r>
      </w:del>
      <w:r>
        <w:t xml:space="preserve"> </w:t>
      </w:r>
      <w:del w:id="761" w:author="Dennis Hohmann" w:date="2012-04-14T19:24:00Z">
        <w:r w:rsidDel="006B3422">
          <w:delText xml:space="preserve">Die </w:delText>
        </w:r>
      </w:del>
      <w:r>
        <w:t xml:space="preserve">Positionier- und </w:t>
      </w:r>
      <w:del w:id="762" w:author="Dennis Hohmann" w:date="2012-04-14T19:24:00Z">
        <w:r w:rsidDel="006B3422">
          <w:delText xml:space="preserve">die </w:delText>
        </w:r>
      </w:del>
      <w:r>
        <w:t>Wiederholgena</w:t>
      </w:r>
      <w:r>
        <w:t>u</w:t>
      </w:r>
      <w:r>
        <w:t>igkeit. Unter der Positioniergenauigkeit versteht man das genaue Anfahren der Zielkoord</w:t>
      </w:r>
      <w:r>
        <w:t>i</w:t>
      </w:r>
      <w:r>
        <w:t>naten. Bei der Wiederholgenauigkeit geht es darum, mit möglichst geringer Abwe</w:t>
      </w:r>
      <w:r>
        <w:t>i</w:t>
      </w:r>
      <w:r>
        <w:t xml:space="preserve">chung, </w:t>
      </w:r>
      <w:del w:id="763" w:author="Dennis Hohmann" w:date="2012-04-14T19:23:00Z">
        <w:r w:rsidDel="006B3422">
          <w:delText>ein und denselben</w:delText>
        </w:r>
      </w:del>
      <w:ins w:id="764" w:author="Dennis Hohmann" w:date="2012-04-14T19:23:00Z">
        <w:r w:rsidR="006B3422">
          <w:t>den selben</w:t>
        </w:r>
      </w:ins>
      <w:r>
        <w:t xml:space="preserve"> Punkt mehrmals auf der se</w:t>
      </w:r>
      <w:r>
        <w:t>l</w:t>
      </w:r>
      <w:r>
        <w:t>ben Bahn anzufahren.</w:t>
      </w:r>
    </w:p>
    <w:p w14:paraId="5DD77AD1" w14:textId="77777777" w:rsidR="00DC07E0" w:rsidRDefault="00DC07E0" w:rsidP="008B14C0">
      <w:pPr>
        <w:pStyle w:val="Textkrper"/>
        <w:pPrChange w:id="765" w:author="Dennis Hohmann" w:date="2012-04-15T00:39:00Z">
          <w:pPr>
            <w:pStyle w:val="Textkrper"/>
          </w:pPr>
        </w:pPrChange>
      </w:pPr>
    </w:p>
    <w:p w14:paraId="2E8F7C45" w14:textId="4DF12DFE" w:rsidR="00DC07E0" w:rsidRDefault="00DC07E0" w:rsidP="008B14C0">
      <w:pPr>
        <w:pStyle w:val="Textkrper"/>
        <w:pPrChange w:id="766" w:author="Dennis Hohmann" w:date="2012-04-15T00:39:00Z">
          <w:pPr>
            <w:pStyle w:val="Textkrper"/>
          </w:pPr>
        </w:pPrChange>
      </w:pPr>
      <w:r>
        <w:t>Die hier entwickelte CNC-Steuerung arbeitet intern nur mit Steps, d</w:t>
      </w:r>
      <w:ins w:id="767" w:author="Dennis Hohmann" w:date="2012-04-14T19:22:00Z">
        <w:r w:rsidR="006B3422">
          <w:t xml:space="preserve">ass </w:t>
        </w:r>
      </w:ins>
      <w:del w:id="768" w:author="Dennis Hohmann" w:date="2012-04-14T19:22:00Z">
        <w:r w:rsidDel="006B3422">
          <w:delText>.</w:delText>
        </w:r>
      </w:del>
      <w:r>
        <w:t>h</w:t>
      </w:r>
      <w:ins w:id="769" w:author="Dennis Hohmann" w:date="2012-04-14T19:22:00Z">
        <w:r w:rsidR="006B3422">
          <w:t>eisst</w:t>
        </w:r>
      </w:ins>
      <w:del w:id="770" w:author="Dennis Hohmann" w:date="2012-04-14T19:22:00Z">
        <w:r w:rsidDel="006B3422">
          <w:delText>.</w:delText>
        </w:r>
      </w:del>
      <w:r>
        <w:t xml:space="preserve"> die eingel</w:t>
      </w:r>
      <w:r>
        <w:t>e</w:t>
      </w:r>
      <w:r>
        <w:t>senen Koordinaten werden zunächst in Steps entsprechend der Spindelauflösung wie folgt u</w:t>
      </w:r>
      <w:r>
        <w:t>m</w:t>
      </w:r>
      <w:r>
        <w:t xml:space="preserve">gerechnet: </w:t>
      </w:r>
    </w:p>
    <w:p w14:paraId="519F1C76" w14:textId="77777777" w:rsidR="00DC07E0" w:rsidRDefault="00DC07E0" w:rsidP="008B14C0">
      <w:pPr>
        <w:pStyle w:val="Textkrper"/>
        <w:pPrChange w:id="771" w:author="Dennis Hohmann" w:date="2012-04-15T00:39:00Z">
          <w:pPr>
            <w:pStyle w:val="Textkrper"/>
          </w:pPr>
        </w:pPrChange>
      </w:pPr>
    </w:p>
    <w:p w14:paraId="6013B9F3" w14:textId="3A73A727" w:rsidR="00DC07E0" w:rsidRPr="00304D2C" w:rsidRDefault="00DC07E0" w:rsidP="008B14C0">
      <w:pPr>
        <w:pStyle w:val="Textkrper"/>
        <w:rPr>
          <w:rFonts w:eastAsiaTheme="minorEastAsia"/>
        </w:rPr>
        <w:pPrChange w:id="772" w:author="Dennis Hohmann" w:date="2012-04-15T00:39:00Z">
          <w:pPr>
            <w:pStyle w:val="Textkrper"/>
          </w:pPr>
        </w:pPrChange>
      </w:pPr>
      <m:oMathPara>
        <m:oMath>
          <m:r>
            <w:rPr>
              <w:rFonts w:ascii="Cambria Math" w:hAnsi="Cambria Math"/>
            </w:rPr>
            <m:t>Steps</m:t>
          </m:r>
          <w:ins w:id="773" w:author="Dennis Hohmann" w:date="2012-04-14T19:55:00Z">
            <m:r>
              <m:rPr>
                <m:sty m:val="p"/>
              </m:rPr>
              <w:rPr>
                <w:rFonts w:ascii="Cambria Math" w:hAnsi="Cambria Math"/>
              </w:rPr>
              <m:t xml:space="preserve"> </m:t>
            </m:r>
            <m:r>
              <w:rPr>
                <w:rFonts w:ascii="Cambria Math" w:hAnsi="Cambria Math"/>
              </w:rPr>
              <m:t>zur</m:t>
            </m:r>
            <m:r>
              <m:rPr>
                <m:sty m:val="p"/>
              </m:rPr>
              <w:rPr>
                <w:rFonts w:ascii="Cambria Math" w:hAnsi="Cambria Math"/>
              </w:rPr>
              <m:t xml:space="preserve"> </m:t>
            </m:r>
            <m:r>
              <w:rPr>
                <w:rFonts w:ascii="Cambria Math" w:hAnsi="Cambria Math"/>
              </w:rPr>
              <m:t>Zielkoordinate</m:t>
            </m:r>
          </w:ins>
          <m:r>
            <m:rPr>
              <m:sty m:val="p"/>
            </m:rPr>
            <w:rPr>
              <w:rFonts w:ascii="Cambria Math" w:hAnsi="Cambria Math"/>
            </w:rPr>
            <m:t xml:space="preserve">= </m:t>
          </m:r>
          <m:f>
            <m:fPr>
              <m:ctrlPr>
                <w:rPr>
                  <w:rFonts w:ascii="Cambria Math" w:hAnsi="Cambria Math"/>
                </w:rPr>
              </m:ctrlPr>
            </m:fPr>
            <m:num>
              <w:ins w:id="774" w:author="Dennis Hohmann" w:date="2012-04-14T19:25:00Z">
                <m:r>
                  <m:rPr>
                    <m:sty m:val="p"/>
                  </m:rPr>
                  <w:rPr>
                    <w:rFonts w:ascii="Cambria Math" w:hAnsi="Cambria Math"/>
                  </w:rPr>
                  <m:t>S</m:t>
                </m:r>
                <m:r>
                  <w:rPr>
                    <w:rFonts w:ascii="Cambria Math" w:hAnsi="Cambria Math"/>
                  </w:rPr>
                  <m:t>chritte</m:t>
                </m:r>
                <m:r>
                  <m:rPr>
                    <m:sty m:val="p"/>
                  </m:rPr>
                  <w:rPr>
                    <w:rFonts w:ascii="Cambria Math" w:hAnsi="Cambria Math"/>
                  </w:rPr>
                  <m:t xml:space="preserve"> </m:t>
                </m:r>
                <m:r>
                  <w:rPr>
                    <w:rFonts w:ascii="Cambria Math" w:hAnsi="Cambria Math"/>
                  </w:rPr>
                  <m:t>pro</m:t>
                </m:r>
                <m:r>
                  <m:rPr>
                    <m:sty m:val="p"/>
                  </m:rPr>
                  <w:rPr>
                    <w:rFonts w:ascii="Cambria Math" w:hAnsi="Cambria Math"/>
                  </w:rPr>
                  <m:t xml:space="preserve"> </m:t>
                </m:r>
                <m:r>
                  <w:rPr>
                    <w:rFonts w:ascii="Cambria Math" w:hAnsi="Cambria Math"/>
                  </w:rPr>
                  <m:t>Umdrehung</m:t>
                </m:r>
                <m:r>
                  <m:rPr>
                    <m:sty m:val="p"/>
                  </m:rPr>
                  <w:rPr>
                    <w:rFonts w:ascii="Cambria Math" w:hAnsi="Cambria Math"/>
                  </w:rPr>
                  <m:t>*</m:t>
                </m:r>
              </w:ins>
              <m:r>
                <m:rPr>
                  <m:sty m:val="p"/>
                </m:rPr>
                <w:rPr>
                  <w:rFonts w:ascii="Cambria Math" w:hAnsi="Cambria Math"/>
                </w:rPr>
                <m:t xml:space="preserve"> </m:t>
              </m:r>
              <m:r>
                <w:rPr>
                  <w:rFonts w:ascii="Cambria Math" w:hAnsi="Cambria Math"/>
                </w:rPr>
                <m:t>Zielkoordinate</m:t>
              </m:r>
            </m:num>
            <m:den>
              <m:f>
                <m:fPr>
                  <m:type m:val="noBar"/>
                  <m:ctrlPr>
                    <w:del w:id="775" w:author="Dennis Hohmann" w:date="2012-04-14T19:25:00Z">
                      <w:rPr>
                        <w:rFonts w:ascii="Cambria Math" w:hAnsi="Cambria Math"/>
                        <w:rPrChange w:id="776" w:author="Dennis Hohmann" w:date="2012-04-14T19:26:00Z">
                          <w:rPr>
                            <w:rFonts w:ascii="Cambria Math" w:hAnsi="Cambria Math"/>
                          </w:rPr>
                        </w:rPrChange>
                      </w:rPr>
                    </w:del>
                  </m:ctrlPr>
                </m:fPr>
                <m:num>
                  <w:del w:id="777" w:author="Dennis Hohmann" w:date="2012-04-14T19:25:00Z">
                    <m:r>
                      <w:rPr>
                        <w:rFonts w:ascii="Cambria Math" w:hAnsi="Cambria Math"/>
                        <w:rPrChange w:id="778" w:author="Dennis Hohmann" w:date="2012-04-14T19:26:00Z">
                          <w:rPr>
                            <w:rFonts w:ascii="Cambria Math" w:hAnsi="Cambria Math"/>
                          </w:rPr>
                        </w:rPrChange>
                      </w:rPr>
                      <m:t>Steigung</m:t>
                    </m:r>
                    <m:r>
                      <m:rPr>
                        <m:sty m:val="p"/>
                      </m:rPr>
                      <w:rPr>
                        <w:rFonts w:ascii="Cambria Math" w:hAnsi="Cambria Math"/>
                        <w:rPrChange w:id="779" w:author="Dennis Hohmann" w:date="2012-04-14T19:26:00Z">
                          <w:rPr>
                            <w:rFonts w:ascii="Cambria Math" w:hAnsi="Cambria Math"/>
                          </w:rPr>
                        </w:rPrChange>
                      </w:rPr>
                      <m:t xml:space="preserve"> </m:t>
                    </m:r>
                    <m:r>
                      <w:rPr>
                        <w:rFonts w:ascii="Cambria Math" w:hAnsi="Cambria Math"/>
                        <w:rPrChange w:id="780" w:author="Dennis Hohmann" w:date="2012-04-14T19:26:00Z">
                          <w:rPr>
                            <w:rFonts w:ascii="Cambria Math" w:hAnsi="Cambria Math"/>
                          </w:rPr>
                        </w:rPrChange>
                      </w:rPr>
                      <m:t>der</m:t>
                    </m:r>
                    <m:r>
                      <m:rPr>
                        <m:sty m:val="p"/>
                      </m:rPr>
                      <w:rPr>
                        <w:rFonts w:ascii="Cambria Math" w:hAnsi="Cambria Math"/>
                        <w:rPrChange w:id="781" w:author="Dennis Hohmann" w:date="2012-04-14T19:26:00Z">
                          <w:rPr>
                            <w:rFonts w:ascii="Cambria Math" w:hAnsi="Cambria Math"/>
                          </w:rPr>
                        </w:rPrChange>
                      </w:rPr>
                      <m:t xml:space="preserve"> </m:t>
                    </m:r>
                    <m:r>
                      <w:rPr>
                        <w:rFonts w:ascii="Cambria Math" w:hAnsi="Cambria Math"/>
                        <w:rPrChange w:id="782" w:author="Dennis Hohmann" w:date="2012-04-14T19:26:00Z">
                          <w:rPr>
                            <w:rFonts w:ascii="Cambria Math" w:hAnsi="Cambria Math"/>
                          </w:rPr>
                        </w:rPrChange>
                      </w:rPr>
                      <m:t>Spindel</m:t>
                    </m:r>
                    <m:r>
                      <m:rPr>
                        <m:sty m:val="p"/>
                      </m:rPr>
                      <w:rPr>
                        <w:rFonts w:ascii="Cambria Math" w:hAnsi="Cambria Math"/>
                        <w:rPrChange w:id="783" w:author="Dennis Hohmann" w:date="2012-04-14T19:26:00Z">
                          <w:rPr>
                            <w:rFonts w:ascii="Cambria Math" w:hAnsi="Cambria Math"/>
                          </w:rPr>
                        </w:rPrChange>
                      </w:rPr>
                      <m:t xml:space="preserve"> </m:t>
                    </m:r>
                  </w:del>
                </m:num>
                <m:den>
                  <w:del w:id="784" w:author="Dennis Hohmann" w:date="2012-04-14T19:25:00Z">
                    <m:r>
                      <w:rPr>
                        <w:rFonts w:ascii="Cambria Math" w:hAnsi="Cambria Math"/>
                        <w:rPrChange w:id="785" w:author="Dennis Hohmann" w:date="2012-04-14T19:26:00Z">
                          <w:rPr>
                            <w:rFonts w:ascii="Cambria Math" w:hAnsi="Cambria Math"/>
                          </w:rPr>
                        </w:rPrChange>
                      </w:rPr>
                      <m:t>Schritte</m:t>
                    </m:r>
                    <m:r>
                      <m:rPr>
                        <m:sty m:val="p"/>
                      </m:rPr>
                      <w:rPr>
                        <w:rFonts w:ascii="Cambria Math" w:hAnsi="Cambria Math"/>
                        <w:rPrChange w:id="786" w:author="Dennis Hohmann" w:date="2012-04-14T19:26:00Z">
                          <w:rPr>
                            <w:rFonts w:ascii="Cambria Math" w:hAnsi="Cambria Math"/>
                          </w:rPr>
                        </w:rPrChange>
                      </w:rPr>
                      <m:t xml:space="preserve"> </m:t>
                    </m:r>
                    <m:r>
                      <w:rPr>
                        <w:rFonts w:ascii="Cambria Math" w:hAnsi="Cambria Math"/>
                        <w:rPrChange w:id="787" w:author="Dennis Hohmann" w:date="2012-04-14T19:26:00Z">
                          <w:rPr>
                            <w:rFonts w:ascii="Cambria Math" w:hAnsi="Cambria Math"/>
                          </w:rPr>
                        </w:rPrChange>
                      </w:rPr>
                      <m:t>pro</m:t>
                    </m:r>
                    <m:r>
                      <m:rPr>
                        <m:sty m:val="p"/>
                      </m:rPr>
                      <w:rPr>
                        <w:rFonts w:ascii="Cambria Math" w:hAnsi="Cambria Math"/>
                        <w:rPrChange w:id="788" w:author="Dennis Hohmann" w:date="2012-04-14T19:26:00Z">
                          <w:rPr>
                            <w:rFonts w:ascii="Cambria Math" w:hAnsi="Cambria Math"/>
                          </w:rPr>
                        </w:rPrChange>
                      </w:rPr>
                      <m:t xml:space="preserve"> </m:t>
                    </m:r>
                    <m:r>
                      <w:rPr>
                        <w:rFonts w:ascii="Cambria Math" w:hAnsi="Cambria Math"/>
                        <w:rPrChange w:id="789" w:author="Dennis Hohmann" w:date="2012-04-14T19:26:00Z">
                          <w:rPr>
                            <w:rFonts w:ascii="Cambria Math" w:hAnsi="Cambria Math"/>
                          </w:rPr>
                        </w:rPrChange>
                      </w:rPr>
                      <m:t>Umdrehung</m:t>
                    </m:r>
                  </w:del>
                </m:den>
              </m:f>
              <w:ins w:id="790" w:author="Dennis Hohmann" w:date="2012-04-14T19:25:00Z">
                <m:r>
                  <w:rPr>
                    <w:rFonts w:ascii="Cambria Math" w:hAnsi="Cambria Math"/>
                    <w:rPrChange w:id="791" w:author="Dennis Hohmann" w:date="2012-04-14T19:26:00Z">
                      <w:rPr>
                        <w:rFonts w:ascii="Cambria Math" w:hAnsi="Cambria Math"/>
                      </w:rPr>
                    </w:rPrChange>
                  </w:rPr>
                  <m:t>Steigung</m:t>
                </m:r>
                <m:r>
                  <m:rPr>
                    <m:sty m:val="p"/>
                  </m:rPr>
                  <w:rPr>
                    <w:rFonts w:ascii="Cambria Math" w:hAnsi="Cambria Math"/>
                    <w:rPrChange w:id="792" w:author="Dennis Hohmann" w:date="2012-04-14T19:26:00Z">
                      <w:rPr>
                        <w:rFonts w:ascii="Cambria Math" w:hAnsi="Cambria Math"/>
                      </w:rPr>
                    </w:rPrChange>
                  </w:rPr>
                  <m:t xml:space="preserve"> </m:t>
                </m:r>
                <m:r>
                  <w:rPr>
                    <w:rFonts w:ascii="Cambria Math" w:hAnsi="Cambria Math"/>
                    <w:rPrChange w:id="793" w:author="Dennis Hohmann" w:date="2012-04-14T19:26:00Z">
                      <w:rPr>
                        <w:rFonts w:ascii="Cambria Math" w:hAnsi="Cambria Math"/>
                      </w:rPr>
                    </w:rPrChange>
                  </w:rPr>
                  <m:t>der</m:t>
                </m:r>
                <m:r>
                  <m:rPr>
                    <m:sty m:val="p"/>
                  </m:rPr>
                  <w:rPr>
                    <w:rFonts w:ascii="Cambria Math" w:hAnsi="Cambria Math"/>
                    <w:rPrChange w:id="794" w:author="Dennis Hohmann" w:date="2012-04-14T19:26:00Z">
                      <w:rPr>
                        <w:rFonts w:ascii="Cambria Math" w:hAnsi="Cambria Math"/>
                      </w:rPr>
                    </w:rPrChange>
                  </w:rPr>
                  <m:t xml:space="preserve"> </m:t>
                </m:r>
                <m:r>
                  <w:rPr>
                    <w:rFonts w:ascii="Cambria Math" w:hAnsi="Cambria Math"/>
                    <w:rPrChange w:id="795" w:author="Dennis Hohmann" w:date="2012-04-14T19:26:00Z">
                      <w:rPr>
                        <w:rFonts w:ascii="Cambria Math" w:hAnsi="Cambria Math"/>
                      </w:rPr>
                    </w:rPrChange>
                  </w:rPr>
                  <m:t>Spindel</m:t>
                </m:r>
              </w:ins>
            </m:den>
          </m:f>
        </m:oMath>
      </m:oMathPara>
    </w:p>
    <w:p w14:paraId="6FD18C5F" w14:textId="77777777" w:rsidR="00DC07E0" w:rsidRDefault="00DC07E0" w:rsidP="008B14C0">
      <w:pPr>
        <w:pStyle w:val="Textkrper"/>
        <w:pPrChange w:id="796" w:author="Dennis Hohmann" w:date="2012-04-15T00:39:00Z">
          <w:pPr>
            <w:pStyle w:val="Textkrper"/>
          </w:pPr>
        </w:pPrChange>
      </w:pPr>
    </w:p>
    <w:p w14:paraId="55030455" w14:textId="6E91B63A" w:rsidR="00DC07E0" w:rsidRDefault="00DC07E0" w:rsidP="008B14C0">
      <w:pPr>
        <w:pStyle w:val="Textkrper"/>
        <w:pPrChange w:id="797" w:author="Dennis Hohmann" w:date="2012-04-15T00:39:00Z">
          <w:pPr>
            <w:pStyle w:val="Textkrper"/>
          </w:pPr>
        </w:pPrChange>
      </w:pPr>
      <w:r>
        <w:t>Die Steigung der hier verwendeten Gewindespindeln beträgt 1,5</w:t>
      </w:r>
      <w:ins w:id="798" w:author="Dennis Hohmann" w:date="2012-04-14T19:56:00Z">
        <w:r w:rsidR="001305A9">
          <w:t xml:space="preserve"> </w:t>
        </w:r>
      </w:ins>
      <w:r>
        <w:t>mm pro Umdrehung. Die Schrittauflösung der Schrittmotoren beträgt 144 Steps pro Umdrehung. Für eine Zielkoo</w:t>
      </w:r>
      <w:r>
        <w:t>r</w:t>
      </w:r>
      <w:r>
        <w:t>dinate von X</w:t>
      </w:r>
      <w:ins w:id="799" w:author="Dennis Hohmann" w:date="2012-04-14T19:55:00Z">
        <w:r w:rsidR="001305A9">
          <w:t>=</w:t>
        </w:r>
      </w:ins>
      <w:del w:id="800" w:author="Dennis Hohmann" w:date="2012-04-14T19:55:00Z">
        <w:r w:rsidDel="001305A9">
          <w:delText xml:space="preserve"> </w:delText>
        </w:r>
      </w:del>
      <w:r>
        <w:t>10</w:t>
      </w:r>
      <w:ins w:id="801" w:author="Dennis Hohmann" w:date="2012-04-14T19:56:00Z">
        <w:r w:rsidR="001305A9">
          <w:t xml:space="preserve"> </w:t>
        </w:r>
      </w:ins>
      <w:del w:id="802" w:author="Dennis Hohmann" w:date="2012-04-14T19:56:00Z">
        <w:r w:rsidDel="001305A9">
          <w:delText xml:space="preserve">,000 </w:delText>
        </w:r>
      </w:del>
      <w:r>
        <w:t>ergeben sich 960 Steps für diese Achse. Für die Berechnung der tatsäc</w:t>
      </w:r>
      <w:r>
        <w:t>h</w:t>
      </w:r>
      <w:r>
        <w:t>lich zu bewegenden Steps gilt es dann natürlich zu beachten, ob es sich um Absolute oder Relative Koordinaten handelt. Hieraus geht auch hervor, dass die kleinste Reche</w:t>
      </w:r>
      <w:r>
        <w:t>n</w:t>
      </w:r>
      <w:r>
        <w:t>einheit für einen Position, ein Step ist. Dies bedeutet wiederum</w:t>
      </w:r>
      <w:ins w:id="803" w:author="Dennis Hohmann" w:date="2012-04-14T19:58:00Z">
        <w:r w:rsidR="001305A9">
          <w:t xml:space="preserve">, </w:t>
        </w:r>
      </w:ins>
      <w:del w:id="804" w:author="Dennis Hohmann" w:date="2012-04-14T19:58:00Z">
        <w:r w:rsidDel="001305A9">
          <w:delText xml:space="preserve"> </w:delText>
        </w:r>
      </w:del>
      <w:r>
        <w:t>da</w:t>
      </w:r>
      <w:ins w:id="805" w:author="Dennis Hohmann" w:date="2012-04-14T19:58:00Z">
        <w:r w:rsidR="001305A9">
          <w:t>s</w:t>
        </w:r>
      </w:ins>
      <w:r>
        <w:t>s die Genauigkeit der B</w:t>
      </w:r>
      <w:r>
        <w:t>e</w:t>
      </w:r>
      <w:r>
        <w:t xml:space="preserve">rechnung von der Spindelsteigung und der Schrittauflösung der Motoren abhängt. </w:t>
      </w:r>
      <w:ins w:id="806" w:author="Dennis Hohmann" w:date="2012-04-14T20:00:00Z">
        <w:r w:rsidR="001305A9">
          <w:t xml:space="preserve">Für </w:t>
        </w:r>
      </w:ins>
      <w:del w:id="807" w:author="Dennis Hohmann" w:date="2012-04-14T20:00:00Z">
        <w:r w:rsidDel="001305A9">
          <w:delText xml:space="preserve">Mit </w:delText>
        </w:r>
      </w:del>
      <w:r>
        <w:t>d</w:t>
      </w:r>
      <w:ins w:id="808" w:author="Dennis Hohmann" w:date="2012-04-14T20:00:00Z">
        <w:r w:rsidR="001305A9">
          <w:t>ie</w:t>
        </w:r>
      </w:ins>
      <w:del w:id="809" w:author="Dennis Hohmann" w:date="2012-04-14T20:00:00Z">
        <w:r w:rsidDel="001305A9">
          <w:delText>er</w:delText>
        </w:r>
      </w:del>
      <w:r>
        <w:t xml:space="preserve"> hier eingesetz</w:t>
      </w:r>
      <w:ins w:id="810" w:author="Dennis Hohmann" w:date="2012-04-14T20:00:00Z">
        <w:r w:rsidR="001305A9">
          <w:t>te</w:t>
        </w:r>
      </w:ins>
      <w:del w:id="811" w:author="Dennis Hohmann" w:date="2012-04-14T20:00:00Z">
        <w:r w:rsidDel="001305A9">
          <w:delText>ten</w:delText>
        </w:r>
      </w:del>
      <w:r>
        <w:t xml:space="preserve"> Portalfräse </w:t>
      </w:r>
      <w:ins w:id="812" w:author="Dennis Hohmann" w:date="2012-04-14T19:59:00Z">
        <w:r w:rsidR="001305A9">
          <w:t xml:space="preserve">lässt sich </w:t>
        </w:r>
      </w:ins>
      <w:del w:id="813" w:author="Dennis Hohmann" w:date="2012-04-14T19:59:00Z">
        <w:r w:rsidDel="001305A9">
          <w:delText xml:space="preserve">errechnet sich </w:delText>
        </w:r>
      </w:del>
      <w:r>
        <w:t xml:space="preserve">eine theoretische Positioniergenauigkeit </w:t>
      </w:r>
      <w:ins w:id="814" w:author="Dennis Hohmann" w:date="2012-04-14T19:56:00Z">
        <w:r w:rsidR="001305A9">
          <w:t xml:space="preserve">von </w:t>
        </w:r>
      </w:ins>
      <w:del w:id="815" w:author="Dennis Hohmann" w:date="2012-04-14T19:56:00Z">
        <w:r w:rsidRPr="00B338A1" w:rsidDel="001305A9">
          <w:rPr>
            <w:b/>
          </w:rPr>
          <w:delText>0,0</w:delText>
        </w:r>
      </w:del>
      <w:r w:rsidRPr="00B338A1">
        <w:rPr>
          <w:b/>
        </w:rPr>
        <w:t>10</w:t>
      </w:r>
      <w:ins w:id="816" w:author="Dennis Hohmann" w:date="2012-04-14T19:56:00Z">
        <w:r w:rsidR="001305A9">
          <w:rPr>
            <w:b/>
          </w:rPr>
          <w:t>,</w:t>
        </w:r>
      </w:ins>
      <w:r w:rsidRPr="00B338A1">
        <w:rPr>
          <w:b/>
        </w:rPr>
        <w:t>42</w:t>
      </w:r>
      <w:ins w:id="817" w:author="Dennis Hohmann" w:date="2012-04-14T19:57:00Z">
        <w:r w:rsidR="001305A9">
          <w:rPr>
            <w:b/>
          </w:rPr>
          <w:t>u</w:t>
        </w:r>
      </w:ins>
      <w:del w:id="818" w:author="Dennis Hohmann" w:date="2012-04-14T19:56:00Z">
        <w:r w:rsidRPr="00B338A1" w:rsidDel="001305A9">
          <w:rPr>
            <w:b/>
          </w:rPr>
          <w:delText>m</w:delText>
        </w:r>
      </w:del>
      <w:r w:rsidRPr="00B338A1">
        <w:rPr>
          <w:b/>
        </w:rPr>
        <w:t>m</w:t>
      </w:r>
      <w:ins w:id="819" w:author="Dennis Hohmann" w:date="2012-04-14T19:59:00Z">
        <w:r w:rsidR="001305A9">
          <w:rPr>
            <w:b/>
          </w:rPr>
          <w:t xml:space="preserve"> </w:t>
        </w:r>
        <w:r w:rsidR="001305A9">
          <w:t>errechnen.</w:t>
        </w:r>
      </w:ins>
      <w:del w:id="820" w:author="Dennis Hohmann" w:date="2012-04-14T19:59:00Z">
        <w:r w:rsidDel="001305A9">
          <w:delText>.</w:delText>
        </w:r>
      </w:del>
    </w:p>
    <w:p w14:paraId="6FCA1967" w14:textId="77777777" w:rsidR="00DC07E0" w:rsidRDefault="00DC07E0" w:rsidP="008B14C0">
      <w:pPr>
        <w:pStyle w:val="Textkrper"/>
        <w:pPrChange w:id="821" w:author="Dennis Hohmann" w:date="2012-04-15T00:39:00Z">
          <w:pPr>
            <w:pStyle w:val="Textkrper"/>
          </w:pPr>
        </w:pPrChange>
      </w:pPr>
    </w:p>
    <w:p w14:paraId="373D6D2B" w14:textId="3611CC81" w:rsidR="00DC07E0" w:rsidRDefault="00DC07E0" w:rsidP="008B14C0">
      <w:pPr>
        <w:pStyle w:val="Textkrper"/>
        <w:pPrChange w:id="822" w:author="Dennis Hohmann" w:date="2012-04-15T00:39:00Z">
          <w:pPr>
            <w:pStyle w:val="Textkrper"/>
          </w:pPr>
        </w:pPrChange>
      </w:pPr>
      <w:r>
        <w:t>Ein weiterer Punkt</w:t>
      </w:r>
      <w:ins w:id="823" w:author="Dennis Hohmann" w:date="2012-04-14T19:58:00Z">
        <w:r w:rsidR="001305A9">
          <w:t xml:space="preserve">, </w:t>
        </w:r>
      </w:ins>
      <w:del w:id="824" w:author="Dennis Hohmann" w:date="2012-04-14T19:58:00Z">
        <w:r w:rsidDel="001305A9">
          <w:delText xml:space="preserve"> </w:delText>
        </w:r>
      </w:del>
      <w:r>
        <w:t>der Einfluss auf die Positionier- und Wiederholgenauigkeit nimmt, ist das so</w:t>
      </w:r>
      <w:ins w:id="825" w:author="Dennis Hohmann" w:date="2012-04-14T19:57:00Z">
        <w:r w:rsidR="001305A9">
          <w:t xml:space="preserve"> </w:t>
        </w:r>
      </w:ins>
      <w:r>
        <w:t>g</w:t>
      </w:r>
      <w:ins w:id="826" w:author="Dennis Hohmann" w:date="2012-04-14T19:57:00Z">
        <w:r w:rsidR="001305A9">
          <w:t>enannte</w:t>
        </w:r>
      </w:ins>
      <w:del w:id="827" w:author="Dennis Hohmann" w:date="2012-04-14T19:57:00Z">
        <w:r w:rsidDel="001305A9">
          <w:delText>.</w:delText>
        </w:r>
      </w:del>
      <w:r>
        <w:t xml:space="preserve"> Lagerumkehrspiel. Dies bezeichnet das Spiel zwischen Spindel und Mu</w:t>
      </w:r>
      <w:r>
        <w:t>t</w:t>
      </w:r>
      <w:r>
        <w:t>ter bei Richtungsumkehr bis die Umdrehungen der Spindel in ein</w:t>
      </w:r>
      <w:ins w:id="828" w:author="Dennis Hohmann" w:date="2012-04-14T20:01:00Z">
        <w:r w:rsidR="001305A9">
          <w:t>e</w:t>
        </w:r>
      </w:ins>
      <w:r>
        <w:t xml:space="preserve"> Bewegung de</w:t>
      </w:r>
      <w:ins w:id="829" w:author="Dennis Hohmann" w:date="2012-04-14T19:58:00Z">
        <w:r w:rsidR="001305A9">
          <w:t>r</w:t>
        </w:r>
      </w:ins>
      <w:del w:id="830" w:author="Dennis Hohmann" w:date="2012-04-14T19:58:00Z">
        <w:r w:rsidDel="001305A9">
          <w:delText>s</w:delText>
        </w:r>
      </w:del>
      <w:r>
        <w:t xml:space="preserve"> Achse umgesetzt w</w:t>
      </w:r>
      <w:ins w:id="831" w:author="Dennis Hohmann" w:date="2012-04-14T20:01:00Z">
        <w:r w:rsidR="001305A9">
          <w:t>erden</w:t>
        </w:r>
      </w:ins>
      <w:del w:id="832" w:author="Dennis Hohmann" w:date="2012-04-14T20:01:00Z">
        <w:r w:rsidDel="001305A9">
          <w:delText>ird</w:delText>
        </w:r>
      </w:del>
      <w:r>
        <w:t>. Die</w:t>
      </w:r>
      <w:ins w:id="833" w:author="Dennis Hohmann" w:date="2012-04-14T20:01:00Z">
        <w:r w:rsidR="001305A9">
          <w:t>se</w:t>
        </w:r>
      </w:ins>
      <w:del w:id="834" w:author="Dennis Hohmann" w:date="2012-04-14T20:01:00Z">
        <w:r w:rsidDel="001305A9">
          <w:delText xml:space="preserve"> Anzahl dieser</w:delText>
        </w:r>
      </w:del>
      <w:r>
        <w:t xml:space="preserve"> Schritte nennt man Leerschritte.</w:t>
      </w:r>
    </w:p>
    <w:p w14:paraId="4A91E210" w14:textId="63DF4C46" w:rsidR="00DC07E0" w:rsidRDefault="00DC07E0" w:rsidP="00DC07E0">
      <w:pPr>
        <w:pStyle w:val="berschrift3"/>
      </w:pPr>
      <w:r>
        <w:br w:type="page"/>
      </w:r>
      <w:bookmarkStart w:id="835" w:name="_Toc196041257"/>
      <w:r w:rsidRPr="007F00C9">
        <w:t xml:space="preserve">X- </w:t>
      </w:r>
      <w:ins w:id="836" w:author="Dennis Hohmann" w:date="2012-04-14T20:01:00Z">
        <w:r w:rsidR="001305A9">
          <w:t>und</w:t>
        </w:r>
      </w:ins>
      <w:del w:id="837" w:author="Dennis Hohmann" w:date="2012-04-14T20:01:00Z">
        <w:r w:rsidRPr="007F00C9" w:rsidDel="001305A9">
          <w:delText>&amp;</w:delText>
        </w:r>
      </w:del>
      <w:r w:rsidRPr="007F00C9">
        <w:t xml:space="preserve"> Y-</w:t>
      </w:r>
      <w:del w:id="838" w:author="Dennis Hohmann" w:date="2012-04-14T20:01:00Z">
        <w:r w:rsidRPr="007F00C9" w:rsidDel="001305A9">
          <w:delText xml:space="preserve"> </w:delText>
        </w:r>
      </w:del>
      <w:r w:rsidRPr="007F00C9">
        <w:t>Achsen</w:t>
      </w:r>
      <w:bookmarkEnd w:id="835"/>
    </w:p>
    <w:p w14:paraId="599A58AD" w14:textId="77777777" w:rsidR="00DC07E0" w:rsidRPr="00EA2272" w:rsidRDefault="00DC07E0" w:rsidP="00DC07E0">
      <w:pPr>
        <w:ind w:left="0" w:firstLine="0"/>
      </w:pPr>
    </w:p>
    <w:p w14:paraId="1148CF06" w14:textId="07FE41D4" w:rsidR="00DC07E0" w:rsidRDefault="00DC07E0" w:rsidP="008B14C0">
      <w:pPr>
        <w:pStyle w:val="Textkrper"/>
        <w:pPrChange w:id="839" w:author="Dennis Hohmann" w:date="2012-04-15T00:39:00Z">
          <w:pPr>
            <w:pStyle w:val="Textkrper"/>
          </w:pPr>
        </w:pPrChange>
      </w:pPr>
      <w:r>
        <w:t xml:space="preserve">Zur Messung der Parallelität der Achsen zum Werkstücktisch </w:t>
      </w:r>
      <w:del w:id="840" w:author="Dennis Hohmann" w:date="2012-04-14T20:03:00Z">
        <w:r w:rsidDel="007D665E">
          <w:delText xml:space="preserve">wurde </w:delText>
        </w:r>
      </w:del>
      <w:ins w:id="841" w:author="Dennis Hohmann" w:date="2012-04-14T20:03:00Z">
        <w:r w:rsidR="007D665E">
          <w:t xml:space="preserve">wird </w:t>
        </w:r>
      </w:ins>
      <w:r>
        <w:t>eine Messuhr mit e</w:t>
      </w:r>
      <w:r>
        <w:t>i</w:t>
      </w:r>
      <w:r>
        <w:t xml:space="preserve">ner Auflösung von </w:t>
      </w:r>
      <w:del w:id="842" w:author="Dennis Hohmann" w:date="2012-04-14T20:02:00Z">
        <w:r w:rsidDel="007D665E">
          <w:delText>0,01mm</w:delText>
        </w:r>
      </w:del>
      <w:ins w:id="843" w:author="Dennis Hohmann" w:date="2012-04-14T20:02:00Z">
        <w:r w:rsidR="007D665E">
          <w:t>10um</w:t>
        </w:r>
      </w:ins>
      <w:r>
        <w:t xml:space="preserve"> verwendet. Beim Überfahren des Tisches erg</w:t>
      </w:r>
      <w:ins w:id="844" w:author="Dennis Hohmann" w:date="2012-04-14T20:03:00Z">
        <w:r w:rsidR="007D665E">
          <w:t>e</w:t>
        </w:r>
      </w:ins>
      <w:del w:id="845" w:author="Dennis Hohmann" w:date="2012-04-14T20:03:00Z">
        <w:r w:rsidDel="007D665E">
          <w:delText>a</w:delText>
        </w:r>
      </w:del>
      <w:r>
        <w:t>b</w:t>
      </w:r>
      <w:ins w:id="846" w:author="Dennis Hohmann" w:date="2012-04-14T20:03:00Z">
        <w:r w:rsidR="007D665E">
          <w:t>en</w:t>
        </w:r>
      </w:ins>
      <w:r>
        <w:t xml:space="preserve"> sich </w:t>
      </w:r>
      <w:del w:id="847" w:author="Dennis Hohmann" w:date="2012-04-14T20:03:00Z">
        <w:r w:rsidDel="007D665E">
          <w:delText xml:space="preserve">hier </w:delText>
        </w:r>
      </w:del>
      <w:r>
        <w:t>folgende A</w:t>
      </w:r>
      <w:r>
        <w:t>b</w:t>
      </w:r>
      <w:r>
        <w:t>weichungen:</w:t>
      </w:r>
    </w:p>
    <w:p w14:paraId="313ADB6B" w14:textId="77777777" w:rsidR="00DC07E0" w:rsidRDefault="00DC07E0" w:rsidP="008B14C0">
      <w:pPr>
        <w:pStyle w:val="Textkrper"/>
        <w:pPrChange w:id="848" w:author="Dennis Hohmann" w:date="2012-04-15T00:39:00Z">
          <w:pPr>
            <w:pStyle w:val="Textkrper"/>
          </w:pPr>
        </w:pPrChange>
      </w:pPr>
    </w:p>
    <w:tbl>
      <w:tblPr>
        <w:tblStyle w:val="Tabellenraster"/>
        <w:tblW w:w="0" w:type="auto"/>
        <w:jc w:val="center"/>
        <w:tblInd w:w="1475" w:type="dxa"/>
        <w:tblLook w:val="04A0" w:firstRow="1" w:lastRow="0" w:firstColumn="1" w:lastColumn="0" w:noHBand="0" w:noVBand="1"/>
        <w:tblPrChange w:id="849" w:author="Dennis Hohmann" w:date="2012-04-14T20:04:00Z">
          <w:tblPr>
            <w:tblStyle w:val="Tabellenraster"/>
            <w:tblW w:w="0" w:type="auto"/>
            <w:jc w:val="center"/>
            <w:tblInd w:w="1668" w:type="dxa"/>
            <w:tblLook w:val="04A0" w:firstRow="1" w:lastRow="0" w:firstColumn="1" w:lastColumn="0" w:noHBand="0" w:noVBand="1"/>
          </w:tblPr>
        </w:tblPrChange>
      </w:tblPr>
      <w:tblGrid>
        <w:gridCol w:w="3018"/>
        <w:gridCol w:w="2491"/>
        <w:tblGridChange w:id="850">
          <w:tblGrid>
            <w:gridCol w:w="2825"/>
            <w:gridCol w:w="2491"/>
          </w:tblGrid>
        </w:tblGridChange>
      </w:tblGrid>
      <w:tr w:rsidR="00DC07E0" w14:paraId="546832D3" w14:textId="77777777" w:rsidTr="007D665E">
        <w:trPr>
          <w:jc w:val="center"/>
          <w:trPrChange w:id="851" w:author="Dennis Hohmann" w:date="2012-04-14T20:04:00Z">
            <w:trPr>
              <w:jc w:val="center"/>
            </w:trPr>
          </w:trPrChange>
        </w:trPr>
        <w:tc>
          <w:tcPr>
            <w:tcW w:w="3018" w:type="dxa"/>
            <w:vAlign w:val="center"/>
            <w:tcPrChange w:id="852" w:author="Dennis Hohmann" w:date="2012-04-14T20:04:00Z">
              <w:tcPr>
                <w:tcW w:w="2825" w:type="dxa"/>
                <w:vAlign w:val="center"/>
              </w:tcPr>
            </w:tcPrChange>
          </w:tcPr>
          <w:p w14:paraId="3A00613A" w14:textId="77777777" w:rsidR="00DC07E0" w:rsidRDefault="00DC07E0" w:rsidP="008B14C0">
            <w:pPr>
              <w:pStyle w:val="Textkrper"/>
              <w:pPrChange w:id="853" w:author="Dennis Hohmann" w:date="2012-04-15T00:39:00Z">
                <w:pPr>
                  <w:pStyle w:val="Textkrper"/>
                </w:pPr>
              </w:pPrChange>
            </w:pPr>
            <w:r>
              <w:t>Fahrweg</w:t>
            </w:r>
          </w:p>
        </w:tc>
        <w:tc>
          <w:tcPr>
            <w:tcW w:w="2491" w:type="dxa"/>
            <w:vAlign w:val="center"/>
            <w:tcPrChange w:id="854" w:author="Dennis Hohmann" w:date="2012-04-14T20:04:00Z">
              <w:tcPr>
                <w:tcW w:w="2491" w:type="dxa"/>
                <w:vAlign w:val="center"/>
              </w:tcPr>
            </w:tcPrChange>
          </w:tcPr>
          <w:p w14:paraId="3B9EC13E" w14:textId="77777777" w:rsidR="00DC07E0" w:rsidRDefault="00DC07E0" w:rsidP="008B14C0">
            <w:pPr>
              <w:pStyle w:val="Textkrper"/>
              <w:pPrChange w:id="855" w:author="Dennis Hohmann" w:date="2012-04-15T00:39:00Z">
                <w:pPr>
                  <w:pStyle w:val="Textkrper"/>
                </w:pPr>
              </w:pPrChange>
            </w:pPr>
            <w:r>
              <w:t>Ausschlag Messuhr</w:t>
            </w:r>
          </w:p>
        </w:tc>
      </w:tr>
      <w:tr w:rsidR="00DC07E0" w14:paraId="07FAE10B" w14:textId="77777777" w:rsidTr="007D665E">
        <w:trPr>
          <w:jc w:val="center"/>
          <w:trPrChange w:id="856" w:author="Dennis Hohmann" w:date="2012-04-14T20:04:00Z">
            <w:trPr>
              <w:jc w:val="center"/>
            </w:trPr>
          </w:trPrChange>
        </w:trPr>
        <w:tc>
          <w:tcPr>
            <w:tcW w:w="3018" w:type="dxa"/>
            <w:vAlign w:val="center"/>
            <w:tcPrChange w:id="857" w:author="Dennis Hohmann" w:date="2012-04-14T20:04:00Z">
              <w:tcPr>
                <w:tcW w:w="2825" w:type="dxa"/>
                <w:vAlign w:val="center"/>
              </w:tcPr>
            </w:tcPrChange>
          </w:tcPr>
          <w:p w14:paraId="3C72B78C" w14:textId="77777777" w:rsidR="00DC07E0" w:rsidRDefault="00DC07E0" w:rsidP="008B14C0">
            <w:pPr>
              <w:pStyle w:val="Textkrper"/>
              <w:pPrChange w:id="858" w:author="Dennis Hohmann" w:date="2012-04-15T00:39:00Z">
                <w:pPr>
                  <w:pStyle w:val="Textkrper"/>
                </w:pPr>
              </w:pPrChange>
            </w:pPr>
            <w:r>
              <w:t>X:0mm – X:160mm</w:t>
            </w:r>
          </w:p>
          <w:p w14:paraId="17F8491C" w14:textId="77777777" w:rsidR="00DC07E0" w:rsidRDefault="00DC07E0" w:rsidP="008B14C0">
            <w:pPr>
              <w:pStyle w:val="Textkrper"/>
              <w:pPrChange w:id="859" w:author="Dennis Hohmann" w:date="2012-04-15T00:39:00Z">
                <w:pPr>
                  <w:pStyle w:val="Textkrper"/>
                </w:pPr>
              </w:pPrChange>
            </w:pPr>
            <w:r>
              <w:t>bei Y:0mm Z: 20mm</w:t>
            </w:r>
          </w:p>
        </w:tc>
        <w:tc>
          <w:tcPr>
            <w:tcW w:w="2491" w:type="dxa"/>
            <w:vAlign w:val="center"/>
            <w:tcPrChange w:id="860" w:author="Dennis Hohmann" w:date="2012-04-14T20:04:00Z">
              <w:tcPr>
                <w:tcW w:w="2491" w:type="dxa"/>
                <w:vAlign w:val="center"/>
              </w:tcPr>
            </w:tcPrChange>
          </w:tcPr>
          <w:p w14:paraId="285E8560" w14:textId="77777777" w:rsidR="00DC07E0" w:rsidRPr="007D665E" w:rsidRDefault="00DC07E0" w:rsidP="008B14C0">
            <w:pPr>
              <w:pStyle w:val="Textkrper"/>
              <w:rPr>
                <w:ins w:id="861" w:author="Dennis Hohmann" w:date="2012-04-14T20:04:00Z"/>
                <w:highlight w:val="yellow"/>
                <w:rPrChange w:id="862" w:author="Dennis Hohmann" w:date="2012-04-14T20:04:00Z">
                  <w:rPr>
                    <w:ins w:id="863" w:author="Dennis Hohmann" w:date="2012-04-14T20:04:00Z"/>
                  </w:rPr>
                </w:rPrChange>
              </w:rPr>
              <w:pPrChange w:id="864" w:author="Dennis Hohmann" w:date="2012-04-15T00:39:00Z">
                <w:pPr>
                  <w:pStyle w:val="Textkrper"/>
                </w:pPr>
              </w:pPrChange>
            </w:pPr>
            <w:r w:rsidRPr="007D665E">
              <w:rPr>
                <w:highlight w:val="yellow"/>
                <w:rPrChange w:id="865" w:author="Dennis Hohmann" w:date="2012-04-14T20:04:00Z">
                  <w:rPr/>
                </w:rPrChange>
              </w:rPr>
              <w:t>+ / - 0,02mm</w:t>
            </w:r>
          </w:p>
          <w:p w14:paraId="2B196315" w14:textId="4D2F7ECE" w:rsidR="007D665E" w:rsidRPr="007D665E" w:rsidRDefault="007D665E" w:rsidP="008B14C0">
            <w:pPr>
              <w:pStyle w:val="Textkrper"/>
              <w:rPr>
                <w:highlight w:val="yellow"/>
                <w:rPrChange w:id="866" w:author="Dennis Hohmann" w:date="2012-04-14T20:04:00Z">
                  <w:rPr/>
                </w:rPrChange>
              </w:rPr>
              <w:pPrChange w:id="867" w:author="Dennis Hohmann" w:date="2012-04-15T00:39:00Z">
                <w:pPr>
                  <w:pStyle w:val="Textkrper"/>
                </w:pPr>
              </w:pPrChange>
            </w:pPr>
            <w:ins w:id="868" w:author="Dennis Hohmann" w:date="2012-04-14T20:04:00Z">
              <w:r w:rsidRPr="007D665E">
                <w:rPr>
                  <w:highlight w:val="yellow"/>
                  <w:rPrChange w:id="869" w:author="Dennis Hohmann" w:date="2012-04-14T20:04:00Z">
                    <w:rPr/>
                  </w:rPrChange>
                </w:rPr>
                <w:t>Sonderzeichen für Vorzeichen</w:t>
              </w:r>
            </w:ins>
          </w:p>
        </w:tc>
      </w:tr>
      <w:tr w:rsidR="00DC07E0" w14:paraId="00B13323" w14:textId="77777777" w:rsidTr="007D665E">
        <w:trPr>
          <w:jc w:val="center"/>
          <w:trPrChange w:id="870" w:author="Dennis Hohmann" w:date="2012-04-14T20:04:00Z">
            <w:trPr>
              <w:jc w:val="center"/>
            </w:trPr>
          </w:trPrChange>
        </w:trPr>
        <w:tc>
          <w:tcPr>
            <w:tcW w:w="3018" w:type="dxa"/>
            <w:vAlign w:val="center"/>
            <w:tcPrChange w:id="871" w:author="Dennis Hohmann" w:date="2012-04-14T20:04:00Z">
              <w:tcPr>
                <w:tcW w:w="2825" w:type="dxa"/>
                <w:vAlign w:val="center"/>
              </w:tcPr>
            </w:tcPrChange>
          </w:tcPr>
          <w:p w14:paraId="3E981041" w14:textId="4030242D" w:rsidR="00DC07E0" w:rsidRPr="007D665E" w:rsidRDefault="00DC07E0" w:rsidP="008B14C0">
            <w:pPr>
              <w:pStyle w:val="Textkrper"/>
              <w:rPr>
                <w:highlight w:val="yellow"/>
                <w:rPrChange w:id="872" w:author="Dennis Hohmann" w:date="2012-04-14T20:03:00Z">
                  <w:rPr/>
                </w:rPrChange>
              </w:rPr>
              <w:pPrChange w:id="873" w:author="Dennis Hohmann" w:date="2012-04-15T00:39:00Z">
                <w:pPr>
                  <w:pStyle w:val="Textkrper"/>
                </w:pPr>
              </w:pPrChange>
            </w:pPr>
            <w:r w:rsidRPr="007D665E">
              <w:rPr>
                <w:highlight w:val="yellow"/>
                <w:rPrChange w:id="874" w:author="Dennis Hohmann" w:date="2012-04-14T20:03:00Z">
                  <w:rPr/>
                </w:rPrChange>
              </w:rPr>
              <w:t>X</w:t>
            </w:r>
            <w:ins w:id="875" w:author="Dennis Hohmann" w:date="2012-04-14T20:03:00Z">
              <w:r w:rsidR="007D665E" w:rsidRPr="007D665E">
                <w:rPr>
                  <w:highlight w:val="yellow"/>
                  <w:rPrChange w:id="876" w:author="Dennis Hohmann" w:date="2012-04-14T20:03:00Z">
                    <w:rPr/>
                  </w:rPrChange>
                </w:rPr>
                <w:t>:</w:t>
              </w:r>
            </w:ins>
            <w:del w:id="877" w:author="Dennis Hohmann" w:date="2012-04-14T20:03:00Z">
              <w:r w:rsidRPr="007D665E" w:rsidDel="007D665E">
                <w:rPr>
                  <w:highlight w:val="yellow"/>
                  <w:rPrChange w:id="878" w:author="Dennis Hohmann" w:date="2012-04-14T20:03:00Z">
                    <w:rPr/>
                  </w:rPrChange>
                </w:rPr>
                <w:delText xml:space="preserve"> </w:delText>
              </w:r>
            </w:del>
            <w:r w:rsidRPr="007D665E">
              <w:rPr>
                <w:highlight w:val="yellow"/>
                <w:rPrChange w:id="879" w:author="Dennis Hohmann" w:date="2012-04-14T20:03:00Z">
                  <w:rPr/>
                </w:rPrChange>
              </w:rPr>
              <w:t>0mm – X 160mm</w:t>
            </w:r>
          </w:p>
          <w:p w14:paraId="6AB45C5C" w14:textId="11E8BB1A" w:rsidR="00DC07E0" w:rsidRDefault="00DC07E0" w:rsidP="008B14C0">
            <w:pPr>
              <w:pStyle w:val="Textkrper"/>
              <w:pPrChange w:id="880" w:author="Dennis Hohmann" w:date="2012-04-15T00:39:00Z">
                <w:pPr>
                  <w:pStyle w:val="Textkrper"/>
                </w:pPr>
              </w:pPrChange>
            </w:pPr>
            <w:r w:rsidRPr="007D665E">
              <w:rPr>
                <w:highlight w:val="yellow"/>
                <w:rPrChange w:id="881" w:author="Dennis Hohmann" w:date="2012-04-14T20:03:00Z">
                  <w:rPr/>
                </w:rPrChange>
              </w:rPr>
              <w:t>bei Y:200mm</w:t>
            </w:r>
            <w:r>
              <w:t xml:space="preserve"> </w:t>
            </w:r>
            <w:ins w:id="882" w:author="Dennis Hohmann" w:date="2012-04-14T20:04:00Z">
              <w:r w:rsidR="007D665E">
                <w:t xml:space="preserve">und </w:t>
              </w:r>
            </w:ins>
            <w:r>
              <w:t>Z: 20mm</w:t>
            </w:r>
          </w:p>
        </w:tc>
        <w:tc>
          <w:tcPr>
            <w:tcW w:w="2491" w:type="dxa"/>
            <w:vAlign w:val="center"/>
            <w:tcPrChange w:id="883" w:author="Dennis Hohmann" w:date="2012-04-14T20:04:00Z">
              <w:tcPr>
                <w:tcW w:w="2491" w:type="dxa"/>
                <w:vAlign w:val="center"/>
              </w:tcPr>
            </w:tcPrChange>
          </w:tcPr>
          <w:p w14:paraId="244831F4" w14:textId="77777777" w:rsidR="00DC07E0" w:rsidRPr="007D665E" w:rsidRDefault="00DC07E0" w:rsidP="008B14C0">
            <w:pPr>
              <w:pStyle w:val="Textkrper"/>
              <w:rPr>
                <w:highlight w:val="yellow"/>
                <w:rPrChange w:id="884" w:author="Dennis Hohmann" w:date="2012-04-14T20:04:00Z">
                  <w:rPr/>
                </w:rPrChange>
              </w:rPr>
              <w:pPrChange w:id="885" w:author="Dennis Hohmann" w:date="2012-04-15T00:39:00Z">
                <w:pPr>
                  <w:pStyle w:val="Textkrper"/>
                </w:pPr>
              </w:pPrChange>
            </w:pPr>
            <w:r w:rsidRPr="007D665E">
              <w:rPr>
                <w:highlight w:val="yellow"/>
                <w:rPrChange w:id="886" w:author="Dennis Hohmann" w:date="2012-04-14T20:04:00Z">
                  <w:rPr/>
                </w:rPrChange>
              </w:rPr>
              <w:t>+ / - 0,01mm</w:t>
            </w:r>
          </w:p>
        </w:tc>
      </w:tr>
      <w:tr w:rsidR="00DC07E0" w14:paraId="347D87DD" w14:textId="77777777" w:rsidTr="007D665E">
        <w:trPr>
          <w:jc w:val="center"/>
          <w:trPrChange w:id="887" w:author="Dennis Hohmann" w:date="2012-04-14T20:04:00Z">
            <w:trPr>
              <w:jc w:val="center"/>
            </w:trPr>
          </w:trPrChange>
        </w:trPr>
        <w:tc>
          <w:tcPr>
            <w:tcW w:w="3018" w:type="dxa"/>
            <w:vAlign w:val="center"/>
            <w:tcPrChange w:id="888" w:author="Dennis Hohmann" w:date="2012-04-14T20:04:00Z">
              <w:tcPr>
                <w:tcW w:w="2825" w:type="dxa"/>
                <w:vAlign w:val="center"/>
              </w:tcPr>
            </w:tcPrChange>
          </w:tcPr>
          <w:p w14:paraId="290382DC" w14:textId="77777777" w:rsidR="00DC07E0" w:rsidRDefault="00DC07E0" w:rsidP="008B14C0">
            <w:pPr>
              <w:pStyle w:val="Textkrper"/>
              <w:pPrChange w:id="889" w:author="Dennis Hohmann" w:date="2012-04-15T00:39:00Z">
                <w:pPr>
                  <w:pStyle w:val="Textkrper"/>
                </w:pPr>
              </w:pPrChange>
            </w:pPr>
            <w:r>
              <w:t>Y 0mm – Y 200mm</w:t>
            </w:r>
          </w:p>
          <w:p w14:paraId="06BFEDCB" w14:textId="77777777" w:rsidR="00DC07E0" w:rsidRDefault="00DC07E0" w:rsidP="008B14C0">
            <w:pPr>
              <w:pStyle w:val="Textkrper"/>
              <w:pPrChange w:id="890" w:author="Dennis Hohmann" w:date="2012-04-15T00:39:00Z">
                <w:pPr>
                  <w:pStyle w:val="Textkrper"/>
                </w:pPr>
              </w:pPrChange>
            </w:pPr>
            <w:r>
              <w:t>bei X:0mm Z: 20mm</w:t>
            </w:r>
          </w:p>
        </w:tc>
        <w:tc>
          <w:tcPr>
            <w:tcW w:w="2491" w:type="dxa"/>
            <w:vAlign w:val="center"/>
            <w:tcPrChange w:id="891" w:author="Dennis Hohmann" w:date="2012-04-14T20:04:00Z">
              <w:tcPr>
                <w:tcW w:w="2491" w:type="dxa"/>
                <w:vAlign w:val="center"/>
              </w:tcPr>
            </w:tcPrChange>
          </w:tcPr>
          <w:p w14:paraId="0C1248BF" w14:textId="77777777" w:rsidR="00DC07E0" w:rsidRPr="007D665E" w:rsidRDefault="00DC07E0" w:rsidP="008B14C0">
            <w:pPr>
              <w:pStyle w:val="Textkrper"/>
              <w:rPr>
                <w:highlight w:val="yellow"/>
                <w:rPrChange w:id="892" w:author="Dennis Hohmann" w:date="2012-04-14T20:04:00Z">
                  <w:rPr/>
                </w:rPrChange>
              </w:rPr>
              <w:pPrChange w:id="893" w:author="Dennis Hohmann" w:date="2012-04-15T00:39:00Z">
                <w:pPr>
                  <w:pStyle w:val="Textkrper"/>
                </w:pPr>
              </w:pPrChange>
            </w:pPr>
            <w:r w:rsidRPr="007D665E">
              <w:rPr>
                <w:highlight w:val="yellow"/>
                <w:rPrChange w:id="894" w:author="Dennis Hohmann" w:date="2012-04-14T20:04:00Z">
                  <w:rPr/>
                </w:rPrChange>
              </w:rPr>
              <w:t>+/ - 0,03mm</w:t>
            </w:r>
          </w:p>
        </w:tc>
      </w:tr>
      <w:tr w:rsidR="00DC07E0" w14:paraId="7757EE94" w14:textId="77777777" w:rsidTr="007D665E">
        <w:trPr>
          <w:jc w:val="center"/>
          <w:trPrChange w:id="895" w:author="Dennis Hohmann" w:date="2012-04-14T20:04:00Z">
            <w:trPr>
              <w:jc w:val="center"/>
            </w:trPr>
          </w:trPrChange>
        </w:trPr>
        <w:tc>
          <w:tcPr>
            <w:tcW w:w="3018" w:type="dxa"/>
            <w:vAlign w:val="center"/>
            <w:tcPrChange w:id="896" w:author="Dennis Hohmann" w:date="2012-04-14T20:04:00Z">
              <w:tcPr>
                <w:tcW w:w="2825" w:type="dxa"/>
                <w:vAlign w:val="center"/>
              </w:tcPr>
            </w:tcPrChange>
          </w:tcPr>
          <w:p w14:paraId="4ED1FB85" w14:textId="77777777" w:rsidR="00DC07E0" w:rsidRDefault="00DC07E0" w:rsidP="008B14C0">
            <w:pPr>
              <w:pStyle w:val="Textkrper"/>
              <w:pPrChange w:id="897" w:author="Dennis Hohmann" w:date="2012-04-15T00:39:00Z">
                <w:pPr>
                  <w:pStyle w:val="Textkrper"/>
                </w:pPr>
              </w:pPrChange>
            </w:pPr>
            <w:r>
              <w:t>Y 0mm – Y 200mm</w:t>
            </w:r>
          </w:p>
          <w:p w14:paraId="68AAF16C" w14:textId="77777777" w:rsidR="00DC07E0" w:rsidRDefault="00DC07E0" w:rsidP="008B14C0">
            <w:pPr>
              <w:pStyle w:val="Textkrper"/>
              <w:pPrChange w:id="898" w:author="Dennis Hohmann" w:date="2012-04-15T00:39:00Z">
                <w:pPr>
                  <w:pStyle w:val="Textkrper"/>
                </w:pPr>
              </w:pPrChange>
            </w:pPr>
            <w:r>
              <w:t>bei X:160mm Z: 20mm</w:t>
            </w:r>
          </w:p>
        </w:tc>
        <w:tc>
          <w:tcPr>
            <w:tcW w:w="2491" w:type="dxa"/>
            <w:vAlign w:val="center"/>
            <w:tcPrChange w:id="899" w:author="Dennis Hohmann" w:date="2012-04-14T20:04:00Z">
              <w:tcPr>
                <w:tcW w:w="2491" w:type="dxa"/>
                <w:vAlign w:val="center"/>
              </w:tcPr>
            </w:tcPrChange>
          </w:tcPr>
          <w:p w14:paraId="00FCA523" w14:textId="77777777" w:rsidR="00DC07E0" w:rsidRPr="007D665E" w:rsidRDefault="00DC07E0" w:rsidP="008B14C0">
            <w:pPr>
              <w:pStyle w:val="Textkrper"/>
              <w:rPr>
                <w:highlight w:val="yellow"/>
                <w:rPrChange w:id="900" w:author="Dennis Hohmann" w:date="2012-04-14T20:04:00Z">
                  <w:rPr/>
                </w:rPrChange>
              </w:rPr>
              <w:pPrChange w:id="901" w:author="Dennis Hohmann" w:date="2012-04-15T00:39:00Z">
                <w:pPr>
                  <w:pStyle w:val="Textkrper"/>
                </w:pPr>
              </w:pPrChange>
            </w:pPr>
            <w:r w:rsidRPr="007D665E">
              <w:rPr>
                <w:highlight w:val="yellow"/>
                <w:rPrChange w:id="902" w:author="Dennis Hohmann" w:date="2012-04-14T20:04:00Z">
                  <w:rPr/>
                </w:rPrChange>
              </w:rPr>
              <w:t>+ / - 0,02mm</w:t>
            </w:r>
          </w:p>
        </w:tc>
      </w:tr>
      <w:tr w:rsidR="00DC07E0" w14:paraId="397F3E60" w14:textId="77777777" w:rsidTr="007D665E">
        <w:trPr>
          <w:jc w:val="center"/>
          <w:trPrChange w:id="903" w:author="Dennis Hohmann" w:date="2012-04-14T20:04:00Z">
            <w:trPr>
              <w:jc w:val="center"/>
            </w:trPr>
          </w:trPrChange>
        </w:trPr>
        <w:tc>
          <w:tcPr>
            <w:tcW w:w="3018" w:type="dxa"/>
            <w:vAlign w:val="center"/>
            <w:tcPrChange w:id="904" w:author="Dennis Hohmann" w:date="2012-04-14T20:04:00Z">
              <w:tcPr>
                <w:tcW w:w="2825" w:type="dxa"/>
                <w:vAlign w:val="center"/>
              </w:tcPr>
            </w:tcPrChange>
          </w:tcPr>
          <w:p w14:paraId="03688CD2" w14:textId="77777777" w:rsidR="00DC07E0" w:rsidRDefault="00DC07E0" w:rsidP="008B14C0">
            <w:pPr>
              <w:pStyle w:val="Textkrper"/>
              <w:pPrChange w:id="905" w:author="Dennis Hohmann" w:date="2012-04-15T00:39:00Z">
                <w:pPr>
                  <w:pStyle w:val="Textkrper"/>
                </w:pPr>
              </w:pPrChange>
            </w:pPr>
            <w:r>
              <w:t>X:0mm – X:160mm</w:t>
            </w:r>
          </w:p>
          <w:p w14:paraId="5CEF0644" w14:textId="77777777" w:rsidR="00DC07E0" w:rsidRDefault="00DC07E0" w:rsidP="008B14C0">
            <w:pPr>
              <w:pStyle w:val="Textkrper"/>
              <w:pPrChange w:id="906" w:author="Dennis Hohmann" w:date="2012-04-15T00:39:00Z">
                <w:pPr>
                  <w:pStyle w:val="Textkrper"/>
                </w:pPr>
              </w:pPrChange>
            </w:pPr>
            <w:r>
              <w:t>Y:0mm – Y:200mm</w:t>
            </w:r>
          </w:p>
          <w:p w14:paraId="58D03E76" w14:textId="77777777" w:rsidR="00DC07E0" w:rsidRDefault="00DC07E0" w:rsidP="008B14C0">
            <w:pPr>
              <w:pStyle w:val="Textkrper"/>
              <w:pPrChange w:id="907" w:author="Dennis Hohmann" w:date="2012-04-15T00:39:00Z">
                <w:pPr>
                  <w:pStyle w:val="Textkrper"/>
                </w:pPr>
              </w:pPrChange>
            </w:pPr>
            <w:r>
              <w:t>bei Z: 20mm</w:t>
            </w:r>
          </w:p>
        </w:tc>
        <w:tc>
          <w:tcPr>
            <w:tcW w:w="2491" w:type="dxa"/>
            <w:vAlign w:val="center"/>
            <w:tcPrChange w:id="908" w:author="Dennis Hohmann" w:date="2012-04-14T20:04:00Z">
              <w:tcPr>
                <w:tcW w:w="2491" w:type="dxa"/>
                <w:vAlign w:val="center"/>
              </w:tcPr>
            </w:tcPrChange>
          </w:tcPr>
          <w:p w14:paraId="47F913F3" w14:textId="77777777" w:rsidR="00DC07E0" w:rsidRPr="007D665E" w:rsidRDefault="00DC07E0" w:rsidP="008B14C0">
            <w:pPr>
              <w:pStyle w:val="Textkrper"/>
              <w:rPr>
                <w:highlight w:val="yellow"/>
                <w:rPrChange w:id="909" w:author="Dennis Hohmann" w:date="2012-04-14T20:04:00Z">
                  <w:rPr/>
                </w:rPrChange>
              </w:rPr>
              <w:pPrChange w:id="910" w:author="Dennis Hohmann" w:date="2012-04-15T00:39:00Z">
                <w:pPr>
                  <w:pStyle w:val="Textkrper"/>
                </w:pPr>
              </w:pPrChange>
            </w:pPr>
            <w:r w:rsidRPr="007D665E">
              <w:rPr>
                <w:highlight w:val="yellow"/>
                <w:rPrChange w:id="911" w:author="Dennis Hohmann" w:date="2012-04-14T20:04:00Z">
                  <w:rPr/>
                </w:rPrChange>
              </w:rPr>
              <w:t>+ / - 0,03mm</w:t>
            </w:r>
          </w:p>
        </w:tc>
      </w:tr>
      <w:tr w:rsidR="00DC07E0" w14:paraId="16CE12BC" w14:textId="77777777" w:rsidTr="007D665E">
        <w:trPr>
          <w:jc w:val="center"/>
          <w:trPrChange w:id="912" w:author="Dennis Hohmann" w:date="2012-04-14T20:04:00Z">
            <w:trPr>
              <w:jc w:val="center"/>
            </w:trPr>
          </w:trPrChange>
        </w:trPr>
        <w:tc>
          <w:tcPr>
            <w:tcW w:w="3018" w:type="dxa"/>
            <w:vAlign w:val="center"/>
            <w:tcPrChange w:id="913" w:author="Dennis Hohmann" w:date="2012-04-14T20:04:00Z">
              <w:tcPr>
                <w:tcW w:w="2825" w:type="dxa"/>
                <w:vAlign w:val="center"/>
              </w:tcPr>
            </w:tcPrChange>
          </w:tcPr>
          <w:p w14:paraId="6188AE55" w14:textId="77777777" w:rsidR="00DC07E0" w:rsidRDefault="00DC07E0" w:rsidP="008B14C0">
            <w:pPr>
              <w:pStyle w:val="Textkrper"/>
              <w:pPrChange w:id="914" w:author="Dennis Hohmann" w:date="2012-04-15T00:39:00Z">
                <w:pPr>
                  <w:pStyle w:val="Textkrper"/>
                </w:pPr>
              </w:pPrChange>
            </w:pPr>
            <w:r>
              <w:t>X:0mm – X:160mm</w:t>
            </w:r>
          </w:p>
          <w:p w14:paraId="5394DB54" w14:textId="77777777" w:rsidR="00DC07E0" w:rsidRDefault="00DC07E0" w:rsidP="008B14C0">
            <w:pPr>
              <w:pStyle w:val="Textkrper"/>
              <w:pPrChange w:id="915" w:author="Dennis Hohmann" w:date="2012-04-15T00:39:00Z">
                <w:pPr>
                  <w:pStyle w:val="Textkrper"/>
                </w:pPr>
              </w:pPrChange>
            </w:pPr>
            <w:r>
              <w:t>Y:200mm – Y:0mm</w:t>
            </w:r>
          </w:p>
          <w:p w14:paraId="10AF074D" w14:textId="77777777" w:rsidR="00DC07E0" w:rsidRDefault="00DC07E0" w:rsidP="008B14C0">
            <w:pPr>
              <w:pStyle w:val="Textkrper"/>
              <w:pPrChange w:id="916" w:author="Dennis Hohmann" w:date="2012-04-15T00:39:00Z">
                <w:pPr>
                  <w:pStyle w:val="Textkrper"/>
                </w:pPr>
              </w:pPrChange>
            </w:pPr>
            <w:r>
              <w:t>bei Z: 20mm</w:t>
            </w:r>
          </w:p>
        </w:tc>
        <w:tc>
          <w:tcPr>
            <w:tcW w:w="2491" w:type="dxa"/>
            <w:vAlign w:val="center"/>
            <w:tcPrChange w:id="917" w:author="Dennis Hohmann" w:date="2012-04-14T20:04:00Z">
              <w:tcPr>
                <w:tcW w:w="2491" w:type="dxa"/>
                <w:vAlign w:val="center"/>
              </w:tcPr>
            </w:tcPrChange>
          </w:tcPr>
          <w:p w14:paraId="25B7CA06" w14:textId="77777777" w:rsidR="00DC07E0" w:rsidRPr="007D665E" w:rsidRDefault="00DC07E0" w:rsidP="008B14C0">
            <w:pPr>
              <w:pStyle w:val="Textkrper"/>
              <w:rPr>
                <w:highlight w:val="yellow"/>
                <w:rPrChange w:id="918" w:author="Dennis Hohmann" w:date="2012-04-14T20:04:00Z">
                  <w:rPr/>
                </w:rPrChange>
              </w:rPr>
              <w:pPrChange w:id="919" w:author="Dennis Hohmann" w:date="2012-04-15T00:39:00Z">
                <w:pPr>
                  <w:pStyle w:val="Textkrper"/>
                </w:pPr>
              </w:pPrChange>
            </w:pPr>
            <w:r w:rsidRPr="007D665E">
              <w:rPr>
                <w:highlight w:val="yellow"/>
                <w:rPrChange w:id="920" w:author="Dennis Hohmann" w:date="2012-04-14T20:04:00Z">
                  <w:rPr/>
                </w:rPrChange>
              </w:rPr>
              <w:t>+ / - 0,03mm</w:t>
            </w:r>
          </w:p>
        </w:tc>
      </w:tr>
    </w:tbl>
    <w:p w14:paraId="7AB185DE" w14:textId="14871A34" w:rsidR="00DC07E0" w:rsidRDefault="00DC07E0" w:rsidP="00DC07E0">
      <w:pPr>
        <w:pStyle w:val="Beschriftung"/>
        <w:ind w:firstLine="1549"/>
      </w:pPr>
      <w:bookmarkStart w:id="921" w:name="_Toc196045736"/>
      <w:r>
        <w:t xml:space="preserve">Abbildung </w:t>
      </w:r>
      <w:r w:rsidR="002F6ABA">
        <w:fldChar w:fldCharType="begin"/>
      </w:r>
      <w:r w:rsidR="002F6ABA">
        <w:instrText xml:space="preserve"> STYLEREF 2 \s </w:instrText>
      </w:r>
      <w:r w:rsidR="002F6ABA">
        <w:fldChar w:fldCharType="separate"/>
      </w:r>
      <w:r w:rsidR="002F6ABA">
        <w:rPr>
          <w:noProof/>
        </w:rPr>
        <w:t>3.6</w:t>
      </w:r>
      <w:r w:rsidR="002F6ABA">
        <w:fldChar w:fldCharType="end"/>
      </w:r>
      <w:r w:rsidR="002F6ABA">
        <w:t>.</w:t>
      </w:r>
      <w:r w:rsidR="002F6ABA">
        <w:fldChar w:fldCharType="begin"/>
      </w:r>
      <w:r w:rsidR="002F6ABA">
        <w:instrText xml:space="preserve"> SEQ Abbildung \* ARABIC \s 2 </w:instrText>
      </w:r>
      <w:r w:rsidR="002F6ABA">
        <w:fldChar w:fldCharType="separate"/>
      </w:r>
      <w:r w:rsidR="002F6ABA">
        <w:rPr>
          <w:noProof/>
        </w:rPr>
        <w:t>1</w:t>
      </w:r>
      <w:r w:rsidR="002F6ABA">
        <w:fldChar w:fldCharType="end"/>
      </w:r>
      <w:r>
        <w:t>: Parallelität der Achsen</w:t>
      </w:r>
      <w:bookmarkEnd w:id="921"/>
    </w:p>
    <w:p w14:paraId="0769921C" w14:textId="77777777" w:rsidR="00DC07E0" w:rsidRPr="000E5803" w:rsidRDefault="00DC07E0" w:rsidP="00DC07E0"/>
    <w:p w14:paraId="7816E468" w14:textId="2F9A72CA" w:rsidR="00DC07E0" w:rsidDel="007D665E" w:rsidRDefault="00DC07E0" w:rsidP="008B14C0">
      <w:pPr>
        <w:pStyle w:val="Textkrper"/>
        <w:rPr>
          <w:del w:id="922" w:author="Dennis Hohmann" w:date="2012-04-14T20:06:00Z"/>
        </w:rPr>
        <w:pPrChange w:id="923" w:author="Dennis Hohmann" w:date="2012-04-15T00:39:00Z">
          <w:pPr>
            <w:pStyle w:val="Textkrper"/>
          </w:pPr>
        </w:pPrChange>
      </w:pPr>
      <w:r w:rsidRPr="007D665E">
        <w:rPr>
          <w:highlight w:val="yellow"/>
          <w:rPrChange w:id="924" w:author="Dennis Hohmann" w:date="2012-04-14T20:05:00Z">
            <w:rPr/>
          </w:rPrChange>
        </w:rPr>
        <w:t>Das Lagerumkehrspiel der Y- Achse</w:t>
      </w:r>
      <w:ins w:id="925" w:author="Dennis Hohmann" w:date="2012-04-14T20:05:00Z">
        <w:r w:rsidR="007D665E" w:rsidRPr="007D665E">
          <w:rPr>
            <w:highlight w:val="yellow"/>
            <w:rPrChange w:id="926" w:author="Dennis Hohmann" w:date="2012-04-14T20:05:00Z">
              <w:rPr/>
            </w:rPrChange>
          </w:rPr>
          <w:t xml:space="preserve"> </w:t>
        </w:r>
      </w:ins>
      <w:del w:id="927" w:author="Dennis Hohmann" w:date="2012-04-14T20:05:00Z">
        <w:r w:rsidRPr="007D665E" w:rsidDel="007D665E">
          <w:rPr>
            <w:highlight w:val="yellow"/>
            <w:rPrChange w:id="928" w:author="Dennis Hohmann" w:date="2012-04-14T20:05:00Z">
              <w:rPr/>
            </w:rPrChange>
          </w:rPr>
          <w:delText xml:space="preserve"> hingegen </w:delText>
        </w:r>
      </w:del>
      <w:r w:rsidRPr="007D665E">
        <w:rPr>
          <w:highlight w:val="yellow"/>
          <w:rPrChange w:id="929" w:author="Dennis Hohmann" w:date="2012-04-14T20:05:00Z">
            <w:rPr/>
          </w:rPrChange>
        </w:rPr>
        <w:t>liegt außerhalb eines akzeptablen Bereichs.</w:t>
      </w:r>
      <w:r>
        <w:t xml:space="preserve"> Dieses Spiel </w:t>
      </w:r>
      <w:del w:id="930" w:author="Dennis Hohmann" w:date="2012-04-14T20:07:00Z">
        <w:r w:rsidDel="007D665E">
          <w:delText xml:space="preserve">wurde </w:delText>
        </w:r>
      </w:del>
      <w:ins w:id="931" w:author="Dennis Hohmann" w:date="2012-04-14T20:07:00Z">
        <w:r w:rsidR="007D665E">
          <w:t xml:space="preserve">wird </w:t>
        </w:r>
      </w:ins>
      <w:r>
        <w:t xml:space="preserve">durch schrittweises Takten der Motoren ermittelt. Dazu </w:t>
      </w:r>
      <w:del w:id="932" w:author="Dennis Hohmann" w:date="2012-04-14T20:07:00Z">
        <w:r w:rsidDel="007D665E">
          <w:delText xml:space="preserve">wurde </w:delText>
        </w:r>
      </w:del>
      <w:ins w:id="933" w:author="Dennis Hohmann" w:date="2012-04-14T20:07:00Z">
        <w:r w:rsidR="007D665E">
          <w:t xml:space="preserve">wird </w:t>
        </w:r>
      </w:ins>
      <w:r>
        <w:t>das Werkzeug auf die Werkstückoberseite gefahren, soweit abgesenkt, bis Material abgetr</w:t>
      </w:r>
      <w:r>
        <w:t>a</w:t>
      </w:r>
      <w:r>
        <w:t xml:space="preserve">gen </w:t>
      </w:r>
      <w:del w:id="934" w:author="Dennis Hohmann" w:date="2012-04-14T20:07:00Z">
        <w:r w:rsidDel="007D665E">
          <w:delText>wurde</w:delText>
        </w:r>
      </w:del>
      <w:ins w:id="935" w:author="Dennis Hohmann" w:date="2012-04-14T20:07:00Z">
        <w:r w:rsidR="007D665E">
          <w:t>wird</w:t>
        </w:r>
      </w:ins>
      <w:r>
        <w:t xml:space="preserve">. Von jetzt an </w:t>
      </w:r>
      <w:del w:id="936" w:author="Dennis Hohmann" w:date="2012-04-14T20:08:00Z">
        <w:r w:rsidDel="007D665E">
          <w:delText xml:space="preserve">wurde </w:delText>
        </w:r>
      </w:del>
      <w:ins w:id="937" w:author="Dennis Hohmann" w:date="2012-04-14T20:08:00Z">
        <w:r w:rsidR="007D665E">
          <w:t xml:space="preserve">wird </w:t>
        </w:r>
      </w:ins>
      <w:r>
        <w:t xml:space="preserve">die zu </w:t>
      </w:r>
      <w:ins w:id="938" w:author="Dennis Hohmann" w:date="2012-04-14T20:08:00Z">
        <w:r w:rsidR="007D665E">
          <w:t>u</w:t>
        </w:r>
      </w:ins>
      <w:del w:id="939" w:author="Dennis Hohmann" w:date="2012-04-14T20:08:00Z">
        <w:r w:rsidDel="007D665E">
          <w:delText>U</w:delText>
        </w:r>
      </w:del>
      <w:r>
        <w:t>ntersuchende Achse schrittweise, in entgegengesetzter Ric</w:t>
      </w:r>
      <w:r>
        <w:t>h</w:t>
      </w:r>
      <w:r>
        <w:t>tung der letzten Fahrt</w:t>
      </w:r>
      <w:ins w:id="940" w:author="Dennis Hohmann" w:date="2012-04-14T20:08:00Z">
        <w:r w:rsidR="007D665E">
          <w:t>,</w:t>
        </w:r>
      </w:ins>
      <w:r>
        <w:t xml:space="preserve"> getaktet. Dabei </w:t>
      </w:r>
      <w:del w:id="941" w:author="Dennis Hohmann" w:date="2012-04-14T20:08:00Z">
        <w:r w:rsidDel="007D665E">
          <w:delText xml:space="preserve">wurden </w:delText>
        </w:r>
      </w:del>
      <w:ins w:id="942" w:author="Dennis Hohmann" w:date="2012-04-14T20:08:00Z">
        <w:r w:rsidR="007D665E">
          <w:t xml:space="preserve">werden </w:t>
        </w:r>
      </w:ins>
      <w:r>
        <w:t>die Schritte gezählt</w:t>
      </w:r>
      <w:ins w:id="943" w:author="Dennis Hohmann" w:date="2012-04-14T20:08:00Z">
        <w:r w:rsidR="007D665E">
          <w:t>,</w:t>
        </w:r>
      </w:ins>
      <w:r>
        <w:t xml:space="preserve"> bis wieder Material abgetragen wird. Hierbei zeigt</w:t>
      </w:r>
      <w:del w:id="944" w:author="Dennis Hohmann" w:date="2012-04-14T20:08:00Z">
        <w:r w:rsidDel="007D665E">
          <w:delText>e</w:delText>
        </w:r>
      </w:del>
      <w:r>
        <w:t xml:space="preserve"> sich:</w:t>
      </w:r>
    </w:p>
    <w:p w14:paraId="21455861" w14:textId="77777777" w:rsidR="00DC07E0" w:rsidRDefault="00DC07E0" w:rsidP="008B14C0">
      <w:pPr>
        <w:pStyle w:val="Textkrper"/>
        <w:pPrChange w:id="945" w:author="Dennis Hohmann" w:date="2012-04-15T00:39:00Z">
          <w:pPr>
            <w:pStyle w:val="Textkrper"/>
          </w:pPr>
        </w:pPrChange>
      </w:pPr>
    </w:p>
    <w:tbl>
      <w:tblPr>
        <w:tblStyle w:val="Tabellenraster"/>
        <w:tblW w:w="0" w:type="auto"/>
        <w:jc w:val="center"/>
        <w:tblInd w:w="-223" w:type="dxa"/>
        <w:tblLook w:val="04A0" w:firstRow="1" w:lastRow="0" w:firstColumn="1" w:lastColumn="0" w:noHBand="0" w:noVBand="1"/>
      </w:tblPr>
      <w:tblGrid>
        <w:gridCol w:w="1527"/>
        <w:gridCol w:w="1650"/>
      </w:tblGrid>
      <w:tr w:rsidR="00DC07E0" w14:paraId="5AFB8E05" w14:textId="77777777" w:rsidTr="007F7087">
        <w:trPr>
          <w:jc w:val="center"/>
        </w:trPr>
        <w:tc>
          <w:tcPr>
            <w:tcW w:w="1527" w:type="dxa"/>
            <w:vAlign w:val="center"/>
          </w:tcPr>
          <w:p w14:paraId="7C5C389B" w14:textId="77777777" w:rsidR="00DC07E0" w:rsidRDefault="00DC07E0" w:rsidP="008B14C0">
            <w:pPr>
              <w:pStyle w:val="Textkrper"/>
              <w:pPrChange w:id="946" w:author="Dennis Hohmann" w:date="2012-04-15T00:39:00Z">
                <w:pPr>
                  <w:pStyle w:val="Textkrper"/>
                </w:pPr>
              </w:pPrChange>
            </w:pPr>
            <w:r>
              <w:t>Achse</w:t>
            </w:r>
          </w:p>
        </w:tc>
        <w:tc>
          <w:tcPr>
            <w:tcW w:w="1650" w:type="dxa"/>
            <w:vAlign w:val="center"/>
          </w:tcPr>
          <w:p w14:paraId="78F49B6D" w14:textId="77777777" w:rsidR="00DC07E0" w:rsidRDefault="00DC07E0" w:rsidP="008B14C0">
            <w:pPr>
              <w:pStyle w:val="Textkrper"/>
              <w:pPrChange w:id="947" w:author="Dennis Hohmann" w:date="2012-04-15T00:39:00Z">
                <w:pPr>
                  <w:pStyle w:val="Textkrper"/>
                </w:pPr>
              </w:pPrChange>
            </w:pPr>
            <w:r>
              <w:t>Leerschritte</w:t>
            </w:r>
          </w:p>
        </w:tc>
      </w:tr>
      <w:tr w:rsidR="00DC07E0" w14:paraId="2A75C801" w14:textId="77777777" w:rsidTr="007F7087">
        <w:trPr>
          <w:jc w:val="center"/>
        </w:trPr>
        <w:tc>
          <w:tcPr>
            <w:tcW w:w="1527" w:type="dxa"/>
            <w:vAlign w:val="center"/>
          </w:tcPr>
          <w:p w14:paraId="7F844588" w14:textId="77777777" w:rsidR="00DC07E0" w:rsidRDefault="00DC07E0" w:rsidP="008B14C0">
            <w:pPr>
              <w:pStyle w:val="Textkrper"/>
              <w:pPrChange w:id="948" w:author="Dennis Hohmann" w:date="2012-04-15T00:39:00Z">
                <w:pPr>
                  <w:pStyle w:val="Textkrper"/>
                </w:pPr>
              </w:pPrChange>
            </w:pPr>
            <w:r>
              <w:t>X-Achse</w:t>
            </w:r>
          </w:p>
        </w:tc>
        <w:tc>
          <w:tcPr>
            <w:tcW w:w="1650" w:type="dxa"/>
            <w:vAlign w:val="center"/>
          </w:tcPr>
          <w:p w14:paraId="106C6BF1" w14:textId="77777777" w:rsidR="00DC07E0" w:rsidRPr="00AA3E98" w:rsidRDefault="00DC07E0" w:rsidP="00620BF4">
            <w:pPr>
              <w:jc w:val="center"/>
            </w:pPr>
            <w:r w:rsidRPr="00AA3E98">
              <w:t>5</w:t>
            </w:r>
          </w:p>
        </w:tc>
      </w:tr>
      <w:tr w:rsidR="00DC07E0" w14:paraId="252864A0" w14:textId="77777777" w:rsidTr="007F7087">
        <w:trPr>
          <w:jc w:val="center"/>
        </w:trPr>
        <w:tc>
          <w:tcPr>
            <w:tcW w:w="1527" w:type="dxa"/>
            <w:vAlign w:val="center"/>
          </w:tcPr>
          <w:p w14:paraId="0386A4D6" w14:textId="77777777" w:rsidR="00DC07E0" w:rsidRDefault="00DC07E0" w:rsidP="008B14C0">
            <w:pPr>
              <w:pStyle w:val="Textkrper"/>
              <w:pPrChange w:id="949" w:author="Dennis Hohmann" w:date="2012-04-15T00:39:00Z">
                <w:pPr>
                  <w:pStyle w:val="Textkrper"/>
                </w:pPr>
              </w:pPrChange>
            </w:pPr>
            <w:r>
              <w:t>Y-Achse</w:t>
            </w:r>
          </w:p>
        </w:tc>
        <w:tc>
          <w:tcPr>
            <w:tcW w:w="1650" w:type="dxa"/>
            <w:vAlign w:val="center"/>
          </w:tcPr>
          <w:p w14:paraId="5F6E4A61" w14:textId="77777777" w:rsidR="00DC07E0" w:rsidRPr="00D701B5" w:rsidRDefault="00DC07E0" w:rsidP="00620BF4">
            <w:pPr>
              <w:jc w:val="center"/>
              <w:rPr>
                <w:b/>
                <w:color w:val="FF0000"/>
              </w:rPr>
            </w:pPr>
            <w:r w:rsidRPr="00D701B5">
              <w:rPr>
                <w:b/>
                <w:color w:val="FF0000"/>
              </w:rPr>
              <w:t>42</w:t>
            </w:r>
          </w:p>
        </w:tc>
      </w:tr>
    </w:tbl>
    <w:p w14:paraId="19A90B7E" w14:textId="151B622E" w:rsidR="00DC07E0" w:rsidRDefault="00DC07E0" w:rsidP="00DC07E0">
      <w:pPr>
        <w:pStyle w:val="Beschriftung"/>
        <w:ind w:firstLine="2683"/>
      </w:pPr>
      <w:bookmarkStart w:id="950" w:name="_Toc196045737"/>
      <w:r>
        <w:t xml:space="preserve">Abbildung </w:t>
      </w:r>
      <w:r w:rsidR="002F6ABA">
        <w:fldChar w:fldCharType="begin"/>
      </w:r>
      <w:r w:rsidR="002F6ABA">
        <w:instrText xml:space="preserve"> STYLEREF 2 \s </w:instrText>
      </w:r>
      <w:r w:rsidR="002F6ABA">
        <w:fldChar w:fldCharType="separate"/>
      </w:r>
      <w:r w:rsidR="002F6ABA">
        <w:rPr>
          <w:noProof/>
        </w:rPr>
        <w:t>3.6</w:t>
      </w:r>
      <w:r w:rsidR="002F6ABA">
        <w:fldChar w:fldCharType="end"/>
      </w:r>
      <w:r w:rsidR="002F6ABA">
        <w:t>.</w:t>
      </w:r>
      <w:r w:rsidR="002F6ABA">
        <w:fldChar w:fldCharType="begin"/>
      </w:r>
      <w:r w:rsidR="002F6ABA">
        <w:instrText xml:space="preserve"> SEQ Abbildung \* ARABIC \s 2 </w:instrText>
      </w:r>
      <w:r w:rsidR="002F6ABA">
        <w:fldChar w:fldCharType="separate"/>
      </w:r>
      <w:r w:rsidR="002F6ABA">
        <w:rPr>
          <w:noProof/>
        </w:rPr>
        <w:t>2</w:t>
      </w:r>
      <w:r w:rsidR="002F6ABA">
        <w:fldChar w:fldCharType="end"/>
      </w:r>
      <w:r>
        <w:t>: Leerschritte</w:t>
      </w:r>
      <w:bookmarkEnd w:id="950"/>
    </w:p>
    <w:p w14:paraId="052AB18D" w14:textId="6D3246E3" w:rsidR="00DC07E0" w:rsidRDefault="00DC07E0" w:rsidP="008B14C0">
      <w:pPr>
        <w:pStyle w:val="Textkrper"/>
        <w:pPrChange w:id="951" w:author="Dennis Hohmann" w:date="2012-04-15T00:39:00Z">
          <w:pPr>
            <w:pStyle w:val="Textkrper"/>
          </w:pPr>
        </w:pPrChange>
      </w:pPr>
      <w:r>
        <w:t>Die X-Achse ist mit 5 Leerschritten</w:t>
      </w:r>
      <w:r w:rsidRPr="0007744D">
        <w:rPr>
          <w:highlight w:val="yellow"/>
          <w:rPrChange w:id="952" w:author="Dennis Hohmann" w:date="2012-04-14T20:09:00Z">
            <w:rPr/>
          </w:rPrChange>
        </w:rPr>
        <w:t>,</w:t>
      </w:r>
      <w:ins w:id="953" w:author="Dennis Hohmann" w:date="2012-04-14T20:09:00Z">
        <w:r w:rsidR="0007744D">
          <w:rPr>
            <w:highlight w:val="yellow"/>
          </w:rPr>
          <w:t xml:space="preserve"> mit</w:t>
        </w:r>
      </w:ins>
      <w:r w:rsidRPr="0007744D">
        <w:rPr>
          <w:highlight w:val="yellow"/>
          <w:rPrChange w:id="954" w:author="Dennis Hohmann" w:date="2012-04-14T20:09:00Z">
            <w:rPr/>
          </w:rPrChange>
        </w:rPr>
        <w:t xml:space="preserve"> 0,052mm</w:t>
      </w:r>
      <w:r>
        <w:t>, noch in einem akzeptablen Bereich. Die Y-Achse dagegen liegt mit 42 Leerschritten außerhalb eines nutzbaren Bereichs. Das U</w:t>
      </w:r>
      <w:r>
        <w:t>m</w:t>
      </w:r>
      <w:r>
        <w:t xml:space="preserve">kehrspiel entspricht einer Distanz von </w:t>
      </w:r>
      <w:r w:rsidRPr="0007744D">
        <w:rPr>
          <w:highlight w:val="yellow"/>
          <w:rPrChange w:id="955" w:author="Dennis Hohmann" w:date="2012-04-14T20:09:00Z">
            <w:rPr/>
          </w:rPrChange>
        </w:rPr>
        <w:t>0,438mm</w:t>
      </w:r>
      <w:r>
        <w:t>. An dieser Stelle ist zu überlegen, ein</w:t>
      </w:r>
      <w:ins w:id="956" w:author="Dennis Hohmann" w:date="2012-04-14T20:10:00Z">
        <w:r w:rsidR="0007744D">
          <w:t>en</w:t>
        </w:r>
      </w:ins>
      <w:r>
        <w:t xml:space="preserve"> Kompensationsfaktor </w:t>
      </w:r>
      <w:del w:id="957" w:author="Dennis Hohmann" w:date="2012-04-14T20:10:00Z">
        <w:r w:rsidDel="0007744D">
          <w:delText>Software</w:delText>
        </w:r>
      </w:del>
      <w:ins w:id="958" w:author="Dennis Hohmann" w:date="2012-04-14T20:10:00Z">
        <w:r w:rsidR="0007744D">
          <w:t>softwares</w:t>
        </w:r>
      </w:ins>
      <w:del w:id="959" w:author="Dennis Hohmann" w:date="2012-04-14T20:10:00Z">
        <w:r w:rsidDel="0007744D">
          <w:delText>-S</w:delText>
        </w:r>
      </w:del>
      <w:r>
        <w:t>eitig einzubinden, da mit dieser Abweichung das fräsen kleinster Leiterbahnen unmöglich ist. Dies wird besonders deutlich wenn</w:t>
      </w:r>
      <w:ins w:id="960" w:author="Dennis Hohmann" w:date="2012-04-14T20:11:00Z">
        <w:r w:rsidR="0007744D">
          <w:t xml:space="preserve"> man</w:t>
        </w:r>
      </w:ins>
      <w:r>
        <w:t xml:space="preserve"> </w:t>
      </w:r>
      <w:del w:id="961" w:author="Dennis Hohmann" w:date="2012-04-14T20:11:00Z">
        <w:r w:rsidDel="0007744D">
          <w:delText xml:space="preserve">sich </w:delText>
        </w:r>
      </w:del>
      <w:r>
        <w:t>ein am Stück gefrästes Quadrat mit einer Seitenlänge von 10mm genauer betrachtet.</w:t>
      </w:r>
      <w:ins w:id="962" w:author="Dennis Hohmann" w:date="2012-04-14T20:11:00Z">
        <w:r w:rsidR="0007744D">
          <w:t xml:space="preserve"> Siehe A</w:t>
        </w:r>
        <w:r w:rsidR="0007744D">
          <w:t>b</w:t>
        </w:r>
        <w:r w:rsidR="0007744D">
          <w:t xml:space="preserve">bildung </w:t>
        </w:r>
        <w:r w:rsidR="0007744D">
          <w:fldChar w:fldCharType="begin"/>
        </w:r>
        <w:r w:rsidR="0007744D">
          <w:instrText xml:space="preserve"> STYLEREF 2 \s </w:instrText>
        </w:r>
        <w:r w:rsidR="0007744D">
          <w:fldChar w:fldCharType="separate"/>
        </w:r>
      </w:ins>
      <w:r w:rsidR="0007744D">
        <w:rPr>
          <w:noProof/>
        </w:rPr>
        <w:t>3.6</w:t>
      </w:r>
      <w:ins w:id="963" w:author="Dennis Hohmann" w:date="2012-04-14T20:11:00Z">
        <w:r w:rsidR="0007744D">
          <w:fldChar w:fldCharType="end"/>
        </w:r>
        <w:r w:rsidR="0007744D">
          <w:t>.</w:t>
        </w:r>
        <w:r w:rsidR="0007744D">
          <w:fldChar w:fldCharType="begin"/>
        </w:r>
        <w:r w:rsidR="0007744D">
          <w:instrText xml:space="preserve"> SEQ Abbildung \* ARABIC \s 2 </w:instrText>
        </w:r>
        <w:r w:rsidR="0007744D">
          <w:fldChar w:fldCharType="separate"/>
        </w:r>
      </w:ins>
      <w:r w:rsidR="0007744D">
        <w:rPr>
          <w:noProof/>
        </w:rPr>
        <w:t>3</w:t>
      </w:r>
      <w:ins w:id="964" w:author="Dennis Hohmann" w:date="2012-04-14T20:11:00Z">
        <w:r w:rsidR="0007744D">
          <w:fldChar w:fldCharType="end"/>
        </w:r>
        <w:r w:rsidR="0007744D">
          <w:t>: Umkehrspiel der Y-Achse</w:t>
        </w:r>
      </w:ins>
      <w:ins w:id="965" w:author="Dennis Hohmann" w:date="2012-04-14T20:12:00Z">
        <w:r w:rsidR="00DC0324">
          <w:t>.</w:t>
        </w:r>
      </w:ins>
      <w:r>
        <w:t xml:space="preserve"> Hier zeigt sich an der rechten, oberen Ecke des linken Quadrates ein Überfräsen, im </w:t>
      </w:r>
      <w:del w:id="966" w:author="Dennis Hohmann" w:date="2012-04-14T20:12:00Z">
        <w:r w:rsidDel="00DC0324">
          <w:delText xml:space="preserve">linken </w:delText>
        </w:r>
      </w:del>
      <w:ins w:id="967" w:author="Dennis Hohmann" w:date="2012-04-14T20:12:00Z">
        <w:r w:rsidR="00DC0324">
          <w:t xml:space="preserve">rechten </w:t>
        </w:r>
      </w:ins>
      <w:r>
        <w:t>Quadrat ein Unterfräsen. Dieser Versatz en</w:t>
      </w:r>
      <w:r>
        <w:t>t</w:t>
      </w:r>
      <w:r>
        <w:t>spricht den 42 Leerschritten.</w:t>
      </w:r>
    </w:p>
    <w:p w14:paraId="51EA1A5B" w14:textId="77777777" w:rsidR="00DC07E0" w:rsidRDefault="00DC07E0" w:rsidP="008B14C0">
      <w:pPr>
        <w:pStyle w:val="Textkrper"/>
        <w:pPrChange w:id="968" w:author="Dennis Hohmann" w:date="2012-04-15T00:39:00Z">
          <w:pPr>
            <w:pStyle w:val="Textkrper"/>
          </w:pPr>
        </w:pPrChange>
      </w:pPr>
    </w:p>
    <w:p w14:paraId="1D01EE60" w14:textId="77777777" w:rsidR="00DC07E0" w:rsidRDefault="00DC07E0" w:rsidP="008B14C0">
      <w:pPr>
        <w:pStyle w:val="Textkrper"/>
        <w:pPrChange w:id="969" w:author="Dennis Hohmann" w:date="2012-04-15T00:39:00Z">
          <w:pPr>
            <w:pStyle w:val="Textkrper"/>
          </w:pPr>
        </w:pPrChange>
      </w:pPr>
      <w:r>
        <w:rPr>
          <w:noProof/>
          <w:lang w:eastAsia="de-DE"/>
        </w:rPr>
        <w:drawing>
          <wp:inline distT="0" distB="0" distL="0" distR="0" wp14:anchorId="3DA4CFCA" wp14:editId="76C45EF5">
            <wp:extent cx="6120765" cy="4590415"/>
            <wp:effectExtent l="0" t="0" r="635" b="6985"/>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kehrspiel.jpg"/>
                    <pic:cNvPicPr/>
                  </pic:nvPicPr>
                  <pic:blipFill>
                    <a:blip r:embed="rId17">
                      <a:extLst>
                        <a:ext uri="{28A0092B-C50C-407E-A947-70E740481C1C}">
                          <a14:useLocalDpi xmlns:a14="http://schemas.microsoft.com/office/drawing/2010/main" val="0"/>
                        </a:ext>
                      </a:extLst>
                    </a:blip>
                    <a:stretch>
                      <a:fillRect/>
                    </a:stretch>
                  </pic:blipFill>
                  <pic:spPr>
                    <a:xfrm>
                      <a:off x="0" y="0"/>
                      <a:ext cx="6120765" cy="4590415"/>
                    </a:xfrm>
                    <a:prstGeom prst="rect">
                      <a:avLst/>
                    </a:prstGeom>
                  </pic:spPr>
                </pic:pic>
              </a:graphicData>
            </a:graphic>
          </wp:inline>
        </w:drawing>
      </w:r>
    </w:p>
    <w:p w14:paraId="6E22A021" w14:textId="47821306" w:rsidR="00DC07E0" w:rsidRDefault="00DC07E0" w:rsidP="00DC07E0">
      <w:pPr>
        <w:pStyle w:val="Beschriftung"/>
        <w:jc w:val="both"/>
      </w:pPr>
      <w:bookmarkStart w:id="970" w:name="_Toc196045738"/>
      <w:r>
        <w:t xml:space="preserve">Abbildung </w:t>
      </w:r>
      <w:r w:rsidR="002F6ABA">
        <w:fldChar w:fldCharType="begin"/>
      </w:r>
      <w:r w:rsidR="002F6ABA">
        <w:instrText xml:space="preserve"> STYLEREF 2 \s </w:instrText>
      </w:r>
      <w:r w:rsidR="002F6ABA">
        <w:fldChar w:fldCharType="separate"/>
      </w:r>
      <w:r w:rsidR="002F6ABA">
        <w:rPr>
          <w:noProof/>
        </w:rPr>
        <w:t>3.6</w:t>
      </w:r>
      <w:r w:rsidR="002F6ABA">
        <w:fldChar w:fldCharType="end"/>
      </w:r>
      <w:r w:rsidR="002F6ABA">
        <w:t>.</w:t>
      </w:r>
      <w:r w:rsidR="002F6ABA">
        <w:fldChar w:fldCharType="begin"/>
      </w:r>
      <w:r w:rsidR="002F6ABA">
        <w:instrText xml:space="preserve"> SEQ Abbildung \* ARABIC \s 2 </w:instrText>
      </w:r>
      <w:r w:rsidR="002F6ABA">
        <w:fldChar w:fldCharType="separate"/>
      </w:r>
      <w:r w:rsidR="002F6ABA">
        <w:rPr>
          <w:noProof/>
        </w:rPr>
        <w:t>3</w:t>
      </w:r>
      <w:r w:rsidR="002F6ABA">
        <w:fldChar w:fldCharType="end"/>
      </w:r>
      <w:r>
        <w:t>: Umkehrspiel der Y-Achse</w:t>
      </w:r>
      <w:bookmarkEnd w:id="970"/>
    </w:p>
    <w:p w14:paraId="4166083A" w14:textId="77777777" w:rsidR="00DC07E0" w:rsidRPr="00995C64" w:rsidRDefault="00DC07E0" w:rsidP="00DC07E0"/>
    <w:p w14:paraId="4BAC075F" w14:textId="3CD65D50" w:rsidR="00DC07E0" w:rsidRDefault="00DC07E0" w:rsidP="008B14C0">
      <w:pPr>
        <w:pStyle w:val="Textkrper"/>
        <w:pPrChange w:id="971" w:author="Dennis Hohmann" w:date="2012-04-15T00:39:00Z">
          <w:pPr>
            <w:pStyle w:val="Textkrper"/>
          </w:pPr>
        </w:pPrChange>
      </w:pPr>
      <w:r>
        <w:t xml:space="preserve">Das Bohren der Platine ist an dieser Stelle unkritisch, da die Bohrungen von oben nach unten berechnet </w:t>
      </w:r>
      <w:r w:rsidRPr="00DC0324">
        <w:rPr>
          <w:highlight w:val="yellow"/>
          <w:rPrChange w:id="972" w:author="Dennis Hohmann" w:date="2012-04-14T20:14:00Z">
            <w:rPr/>
          </w:rPrChange>
        </w:rPr>
        <w:t>werden. Die Richtungsumkehr findet erst</w:t>
      </w:r>
      <w:r>
        <w:t xml:space="preserve"> am Ende der Platine statt. Im nächsten Schritt wird die X-Achse verfahren, die Y-Achse startet wieder bei Y</w:t>
      </w:r>
      <w:ins w:id="973" w:author="Dennis Hohmann" w:date="2012-04-14T20:13:00Z">
        <w:r w:rsidR="00DC0324">
          <w:t>=</w:t>
        </w:r>
      </w:ins>
      <w:del w:id="974" w:author="Dennis Hohmann" w:date="2012-04-14T20:13:00Z">
        <w:r w:rsidDel="00DC0324">
          <w:delText xml:space="preserve"> </w:delText>
        </w:r>
      </w:del>
      <w:r>
        <w:t>0.</w:t>
      </w:r>
    </w:p>
    <w:p w14:paraId="21A3B309" w14:textId="5F3B8537" w:rsidR="00DC07E0" w:rsidRDefault="00DC07E0" w:rsidP="007F7087">
      <w:pPr>
        <w:pStyle w:val="berschrift3"/>
      </w:pPr>
      <w:r>
        <w:br w:type="page"/>
      </w:r>
      <w:bookmarkStart w:id="975" w:name="_Toc196041258"/>
      <w:r>
        <w:t>Z-Achse</w:t>
      </w:r>
      <w:bookmarkEnd w:id="975"/>
    </w:p>
    <w:p w14:paraId="20182CD9" w14:textId="77777777" w:rsidR="00DC07E0" w:rsidRDefault="00DC07E0" w:rsidP="008B14C0">
      <w:pPr>
        <w:pStyle w:val="Textkrper"/>
        <w:pPrChange w:id="976" w:author="Dennis Hohmann" w:date="2012-04-15T00:39:00Z">
          <w:pPr>
            <w:pStyle w:val="Textkrper"/>
          </w:pPr>
        </w:pPrChange>
      </w:pPr>
    </w:p>
    <w:p w14:paraId="5A7D4CBC" w14:textId="06C6A0CE" w:rsidR="00DC07E0" w:rsidRDefault="00DC07E0" w:rsidP="008B14C0">
      <w:pPr>
        <w:pStyle w:val="Textkrper"/>
        <w:pPrChange w:id="977" w:author="Dennis Hohmann" w:date="2012-04-15T00:39:00Z">
          <w:pPr>
            <w:pStyle w:val="Textkrper"/>
          </w:pPr>
        </w:pPrChange>
      </w:pPr>
      <w:r>
        <w:t>Das Anfahren verschiedenster Positionen der Z-Achse zeigt</w:t>
      </w:r>
      <w:del w:id="978" w:author="Dennis Hohmann" w:date="2012-04-14T20:15:00Z">
        <w:r w:rsidDel="00DC0324">
          <w:delText>e</w:delText>
        </w:r>
      </w:del>
      <w:r>
        <w:t>, dass die Positioniergenaui</w:t>
      </w:r>
      <w:r>
        <w:t>g</w:t>
      </w:r>
      <w:r>
        <w:t>keit, wie auch die Wiederholgenauigkeit der Z-Achse größer ist, als die Auflösung der ei</w:t>
      </w:r>
      <w:r>
        <w:t>n</w:t>
      </w:r>
      <w:r>
        <w:t xml:space="preserve">gesetzten Messuhr. Somit ist es nicht möglich, an dieser Stelle eine belegbare Aussage über die Genauigkeit der Z-Achse zu treffen. Die reale Abweichung ist </w:t>
      </w:r>
      <w:del w:id="979" w:author="Dennis Hohmann" w:date="2012-04-14T20:15:00Z">
        <w:r w:rsidDel="00DC0324">
          <w:delText xml:space="preserve">vermutlich </w:delText>
        </w:r>
      </w:del>
      <w:r>
        <w:t xml:space="preserve">kleiner </w:t>
      </w:r>
      <w:r w:rsidRPr="00DC0324">
        <w:rPr>
          <w:highlight w:val="yellow"/>
          <w:rPrChange w:id="980" w:author="Dennis Hohmann" w:date="2012-04-14T20:15:00Z">
            <w:rPr/>
          </w:rPrChange>
        </w:rPr>
        <w:t>0,01mm</w:t>
      </w:r>
      <w:r>
        <w:t>. Eine möglicher Grund für diese hohe Genauigkeit ist das bei der Z-Achse vernachlässi</w:t>
      </w:r>
      <w:r>
        <w:t>g</w:t>
      </w:r>
      <w:r>
        <w:t>bare Lagerumkehrspiel. Da diese Achse durch die Schwerkraft nach unten g</w:t>
      </w:r>
      <w:r>
        <w:t>e</w:t>
      </w:r>
      <w:r>
        <w:t>zogen wird, liegt das Spindellager immer an der unt</w:t>
      </w:r>
      <w:r w:rsidR="005F3B95">
        <w:t>eren Steigungsflanke der Spinde</w:t>
      </w:r>
      <w:r>
        <w:t xml:space="preserve"> auf. Dadurch wird jeder Schritt des Z-Achsenmotors direkt in einen Bewegung umgesetzt.</w:t>
      </w:r>
    </w:p>
    <w:p w14:paraId="13F5A237" w14:textId="77777777" w:rsidR="00DC07E0" w:rsidRDefault="00DC07E0" w:rsidP="00DC07E0">
      <w:pPr>
        <w:ind w:left="0" w:firstLine="0"/>
      </w:pPr>
    </w:p>
    <w:p w14:paraId="515CCA42" w14:textId="77777777" w:rsidR="00DC07E0" w:rsidRDefault="00DC07E0" w:rsidP="00DC07E0">
      <w:pPr>
        <w:pStyle w:val="berschrift2"/>
      </w:pPr>
      <w:bookmarkStart w:id="981" w:name="_Toc196041259"/>
      <w:r>
        <w:t>Geschwindigkeit</w:t>
      </w:r>
      <w:bookmarkEnd w:id="981"/>
    </w:p>
    <w:p w14:paraId="6FC81B3E" w14:textId="7ABCE3B6" w:rsidR="00DC07E0" w:rsidRDefault="00DC07E0" w:rsidP="008B14C0">
      <w:pPr>
        <w:pStyle w:val="Textkrper"/>
        <w:pPrChange w:id="982" w:author="Dennis Hohmann" w:date="2012-04-15T00:39:00Z">
          <w:pPr>
            <w:pStyle w:val="Textkrper"/>
          </w:pPr>
        </w:pPrChange>
      </w:pPr>
      <w:r>
        <w:t>Die Beweg</w:t>
      </w:r>
      <w:r w:rsidR="005F3B95">
        <w:t>ungsgeschwindigkeit einer Achse</w:t>
      </w:r>
      <w:r>
        <w:t xml:space="preserve"> errechnet sich aus der Drehzahl</w:t>
      </w:r>
      <w:del w:id="983" w:author="Dennis Hohmann" w:date="2012-04-14T20:17:00Z">
        <w:r w:rsidDel="00DC0324">
          <w:delText xml:space="preserve"> der jeweil</w:delText>
        </w:r>
        <w:r w:rsidDel="00DC0324">
          <w:delText>i</w:delText>
        </w:r>
        <w:r w:rsidDel="00DC0324">
          <w:delText>gen Spindel</w:delText>
        </w:r>
      </w:del>
      <w:r>
        <w:t xml:space="preserve">, sowie </w:t>
      </w:r>
      <w:ins w:id="984" w:author="Dennis Hohmann" w:date="2012-04-14T20:17:00Z">
        <w:r w:rsidR="00DC0324">
          <w:t xml:space="preserve">aus </w:t>
        </w:r>
      </w:ins>
      <w:r>
        <w:t>der jeweiligen Steigung der Spindel pro Umdrehung. Wie bereits erläutert, haben die hier ei</w:t>
      </w:r>
      <w:r>
        <w:t>n</w:t>
      </w:r>
      <w:r>
        <w:t>gesetzten Spindeln eine Steigung von 1,5mm pro Umdrehung. Die Bestimmung der Dre</w:t>
      </w:r>
      <w:r>
        <w:t>h</w:t>
      </w:r>
      <w:r>
        <w:t xml:space="preserve">zahl der Spindel hingegen ist etwas aufwändiger, da hier in Schritten gerechnet wird. Eine Umdrehung entspricht 144 Schritten. Die Ansteuerung der Schritte erfolgt über eine </w:t>
      </w:r>
      <w:r w:rsidRPr="00186E1B">
        <w:rPr>
          <w:highlight w:val="yellow"/>
          <w:rPrChange w:id="985" w:author="Dennis Hohmann" w:date="2012-04-14T20:17:00Z">
            <w:rPr/>
          </w:rPrChange>
        </w:rPr>
        <w:t>I</w:t>
      </w:r>
      <w:r w:rsidRPr="00186E1B">
        <w:rPr>
          <w:highlight w:val="yellow"/>
          <w:rPrChange w:id="986" w:author="Dennis Hohmann" w:date="2012-04-14T20:17:00Z">
            <w:rPr/>
          </w:rPrChange>
        </w:rPr>
        <w:t>m</w:t>
      </w:r>
      <w:r w:rsidRPr="00186E1B">
        <w:rPr>
          <w:highlight w:val="yellow"/>
          <w:rPrChange w:id="987" w:author="Dennis Hohmann" w:date="2012-04-14T20:17:00Z">
            <w:rPr/>
          </w:rPrChange>
        </w:rPr>
        <w:t>pulsvorgabe pro Schritt.</w:t>
      </w:r>
    </w:p>
    <w:p w14:paraId="6ACA0E7C" w14:textId="77777777" w:rsidR="00DC07E0" w:rsidRDefault="00DC07E0" w:rsidP="008B14C0">
      <w:pPr>
        <w:pStyle w:val="Textkrper"/>
        <w:pPrChange w:id="988" w:author="Dennis Hohmann" w:date="2012-04-15T00:39:00Z">
          <w:pPr>
            <w:pStyle w:val="Textkrper"/>
          </w:pPr>
        </w:pPrChange>
      </w:pPr>
    </w:p>
    <w:p w14:paraId="649A99B7" w14:textId="77777777" w:rsidR="00DC07E0" w:rsidRDefault="00DC07E0" w:rsidP="008B14C0">
      <w:pPr>
        <w:pStyle w:val="Textkrper"/>
        <w:pPrChange w:id="989" w:author="Dennis Hohmann" w:date="2012-04-15T00:39:00Z">
          <w:pPr>
            <w:pStyle w:val="Textkrper"/>
          </w:pPr>
        </w:pPrChange>
      </w:pPr>
      <w:r w:rsidRPr="00EC543C">
        <w:rPr>
          <w:noProof/>
          <w:lang w:eastAsia="de-DE"/>
        </w:rPr>
        <w:drawing>
          <wp:inline distT="0" distB="0" distL="0" distR="0" wp14:anchorId="667BD064" wp14:editId="36F6820B">
            <wp:extent cx="6120765" cy="1191205"/>
            <wp:effectExtent l="0" t="0" r="635" b="3175"/>
            <wp:docPr id="168"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765" cy="1191205"/>
                    </a:xfrm>
                    <a:prstGeom prst="rect">
                      <a:avLst/>
                    </a:prstGeom>
                    <a:noFill/>
                    <a:ln>
                      <a:noFill/>
                    </a:ln>
                  </pic:spPr>
                </pic:pic>
              </a:graphicData>
            </a:graphic>
          </wp:inline>
        </w:drawing>
      </w:r>
    </w:p>
    <w:p w14:paraId="1A07E643" w14:textId="1016C6D9" w:rsidR="00DC07E0" w:rsidRPr="00DC0324" w:rsidRDefault="00DC07E0" w:rsidP="00DC07E0">
      <w:pPr>
        <w:pStyle w:val="Beschriftung"/>
        <w:jc w:val="both"/>
        <w:rPr>
          <w:highlight w:val="yellow"/>
          <w:rPrChange w:id="990" w:author="Dennis Hohmann" w:date="2012-04-14T20:16:00Z">
            <w:rPr/>
          </w:rPrChange>
        </w:rPr>
      </w:pPr>
      <w:bookmarkStart w:id="991" w:name="_Toc196045739"/>
      <w:r w:rsidRPr="00DC0324">
        <w:rPr>
          <w:highlight w:val="yellow"/>
          <w:rPrChange w:id="992" w:author="Dennis Hohmann" w:date="2012-04-14T20:16:00Z">
            <w:rPr/>
          </w:rPrChange>
        </w:rPr>
        <w:t xml:space="preserve">Abbildung </w:t>
      </w:r>
      <w:r w:rsidR="002F6ABA" w:rsidRPr="00DC0324">
        <w:rPr>
          <w:highlight w:val="yellow"/>
          <w:rPrChange w:id="993" w:author="Dennis Hohmann" w:date="2012-04-14T20:16:00Z">
            <w:rPr/>
          </w:rPrChange>
        </w:rPr>
        <w:fldChar w:fldCharType="begin"/>
      </w:r>
      <w:r w:rsidR="002F6ABA" w:rsidRPr="00DC0324">
        <w:rPr>
          <w:highlight w:val="yellow"/>
          <w:rPrChange w:id="994" w:author="Dennis Hohmann" w:date="2012-04-14T20:16:00Z">
            <w:rPr/>
          </w:rPrChange>
        </w:rPr>
        <w:instrText xml:space="preserve"> STYLEREF 2 \s </w:instrText>
      </w:r>
      <w:r w:rsidR="002F6ABA" w:rsidRPr="00DC0324">
        <w:rPr>
          <w:highlight w:val="yellow"/>
          <w:rPrChange w:id="995" w:author="Dennis Hohmann" w:date="2012-04-14T20:16:00Z">
            <w:rPr/>
          </w:rPrChange>
        </w:rPr>
        <w:fldChar w:fldCharType="separate"/>
      </w:r>
      <w:r w:rsidR="002F6ABA" w:rsidRPr="00DC0324">
        <w:rPr>
          <w:noProof/>
          <w:highlight w:val="yellow"/>
          <w:rPrChange w:id="996" w:author="Dennis Hohmann" w:date="2012-04-14T20:16:00Z">
            <w:rPr>
              <w:noProof/>
            </w:rPr>
          </w:rPrChange>
        </w:rPr>
        <w:t>3.7</w:t>
      </w:r>
      <w:r w:rsidR="002F6ABA" w:rsidRPr="00DC0324">
        <w:rPr>
          <w:highlight w:val="yellow"/>
          <w:rPrChange w:id="997" w:author="Dennis Hohmann" w:date="2012-04-14T20:16:00Z">
            <w:rPr/>
          </w:rPrChange>
        </w:rPr>
        <w:fldChar w:fldCharType="end"/>
      </w:r>
      <w:r w:rsidR="002F6ABA" w:rsidRPr="00DC0324">
        <w:rPr>
          <w:highlight w:val="yellow"/>
          <w:rPrChange w:id="998" w:author="Dennis Hohmann" w:date="2012-04-14T20:16:00Z">
            <w:rPr/>
          </w:rPrChange>
        </w:rPr>
        <w:t>.</w:t>
      </w:r>
      <w:r w:rsidR="002F6ABA" w:rsidRPr="00DC0324">
        <w:rPr>
          <w:highlight w:val="yellow"/>
          <w:rPrChange w:id="999" w:author="Dennis Hohmann" w:date="2012-04-14T20:16:00Z">
            <w:rPr/>
          </w:rPrChange>
        </w:rPr>
        <w:fldChar w:fldCharType="begin"/>
      </w:r>
      <w:r w:rsidR="002F6ABA" w:rsidRPr="00DC0324">
        <w:rPr>
          <w:highlight w:val="yellow"/>
          <w:rPrChange w:id="1000" w:author="Dennis Hohmann" w:date="2012-04-14T20:16:00Z">
            <w:rPr/>
          </w:rPrChange>
        </w:rPr>
        <w:instrText xml:space="preserve"> SEQ Abbildung \* ARABIC \s 2 </w:instrText>
      </w:r>
      <w:r w:rsidR="002F6ABA" w:rsidRPr="00DC0324">
        <w:rPr>
          <w:highlight w:val="yellow"/>
          <w:rPrChange w:id="1001" w:author="Dennis Hohmann" w:date="2012-04-14T20:16:00Z">
            <w:rPr/>
          </w:rPrChange>
        </w:rPr>
        <w:fldChar w:fldCharType="separate"/>
      </w:r>
      <w:r w:rsidR="002F6ABA" w:rsidRPr="00DC0324">
        <w:rPr>
          <w:noProof/>
          <w:highlight w:val="yellow"/>
          <w:rPrChange w:id="1002" w:author="Dennis Hohmann" w:date="2012-04-14T20:16:00Z">
            <w:rPr>
              <w:noProof/>
            </w:rPr>
          </w:rPrChange>
        </w:rPr>
        <w:t>1</w:t>
      </w:r>
      <w:r w:rsidR="002F6ABA" w:rsidRPr="00DC0324">
        <w:rPr>
          <w:highlight w:val="yellow"/>
          <w:rPrChange w:id="1003" w:author="Dennis Hohmann" w:date="2012-04-14T20:16:00Z">
            <w:rPr/>
          </w:rPrChange>
        </w:rPr>
        <w:fldChar w:fldCharType="end"/>
      </w:r>
      <w:r w:rsidRPr="00DC0324">
        <w:rPr>
          <w:highlight w:val="yellow"/>
          <w:rPrChange w:id="1004" w:author="Dennis Hohmann" w:date="2012-04-14T20:16:00Z">
            <w:rPr/>
          </w:rPrChange>
        </w:rPr>
        <w:t>: PWM Schrittmotor</w:t>
      </w:r>
      <w:bookmarkEnd w:id="991"/>
    </w:p>
    <w:p w14:paraId="3C195794" w14:textId="77777777" w:rsidR="00DC07E0" w:rsidRPr="00DC0324" w:rsidRDefault="00DC07E0" w:rsidP="008B14C0">
      <w:pPr>
        <w:pStyle w:val="Textkrper"/>
        <w:rPr>
          <w:highlight w:val="yellow"/>
          <w:rPrChange w:id="1005" w:author="Dennis Hohmann" w:date="2012-04-14T20:16:00Z">
            <w:rPr/>
          </w:rPrChange>
        </w:rPr>
        <w:pPrChange w:id="1006" w:author="Dennis Hohmann" w:date="2012-04-15T00:39:00Z">
          <w:pPr>
            <w:pStyle w:val="Textkrper"/>
          </w:pPr>
        </w:pPrChange>
      </w:pPr>
    </w:p>
    <w:p w14:paraId="3341AE4B" w14:textId="77777777" w:rsidR="00DC07E0" w:rsidRPr="00DC0324" w:rsidRDefault="00DC07E0" w:rsidP="008B14C0">
      <w:pPr>
        <w:pStyle w:val="Textkrper"/>
        <w:rPr>
          <w:highlight w:val="yellow"/>
          <w:rPrChange w:id="1007" w:author="Dennis Hohmann" w:date="2012-04-14T20:16:00Z">
            <w:rPr/>
          </w:rPrChange>
        </w:rPr>
        <w:pPrChange w:id="1008" w:author="Dennis Hohmann" w:date="2012-04-15T00:39:00Z">
          <w:pPr>
            <w:pStyle w:val="Textkrper"/>
          </w:pPr>
        </w:pPrChange>
      </w:pPr>
      <m:oMathPara>
        <m:oMath>
          <m:r>
            <w:rPr>
              <w:rFonts w:ascii="Cambria Math" w:hAnsi="Cambria Math"/>
              <w:highlight w:val="yellow"/>
              <w:rPrChange w:id="1009" w:author="Dennis Hohmann" w:date="2012-04-14T20:16:00Z">
                <w:rPr>
                  <w:rFonts w:ascii="Cambria Math" w:hAnsi="Cambria Math"/>
                </w:rPr>
              </w:rPrChange>
            </w:rPr>
            <m:t>PulsPauseVerh</m:t>
          </m:r>
          <m:r>
            <m:rPr>
              <m:sty m:val="p"/>
            </m:rPr>
            <w:rPr>
              <w:rFonts w:ascii="Cambria Math" w:hAnsi="Cambria Math"/>
              <w:highlight w:val="yellow"/>
              <w:rPrChange w:id="1010" w:author="Dennis Hohmann" w:date="2012-04-14T20:16:00Z">
                <w:rPr>
                  <w:rFonts w:ascii="Cambria Math" w:hAnsi="Cambria Math"/>
                </w:rPr>
              </w:rPrChange>
            </w:rPr>
            <m:t>ä</m:t>
          </m:r>
          <m:r>
            <w:rPr>
              <w:rFonts w:ascii="Cambria Math" w:hAnsi="Cambria Math"/>
              <w:highlight w:val="yellow"/>
              <w:rPrChange w:id="1011" w:author="Dennis Hohmann" w:date="2012-04-14T20:16:00Z">
                <w:rPr>
                  <w:rFonts w:ascii="Cambria Math" w:hAnsi="Cambria Math"/>
                </w:rPr>
              </w:rPrChange>
            </w:rPr>
            <m:t>ltnis</m:t>
          </m:r>
          <m:r>
            <m:rPr>
              <m:sty m:val="p"/>
            </m:rPr>
            <w:rPr>
              <w:rFonts w:ascii="Cambria Math" w:hAnsi="Cambria Math"/>
              <w:highlight w:val="yellow"/>
              <w:rPrChange w:id="1012" w:author="Dennis Hohmann" w:date="2012-04-14T20:16:00Z">
                <w:rPr>
                  <w:rFonts w:ascii="Cambria Math" w:hAnsi="Cambria Math"/>
                </w:rPr>
              </w:rPrChange>
            </w:rPr>
            <m:t xml:space="preserve">= </m:t>
          </m:r>
          <m:f>
            <m:fPr>
              <m:ctrlPr>
                <w:rPr>
                  <w:rFonts w:ascii="Cambria Math" w:hAnsi="Cambria Math"/>
                  <w:highlight w:val="yellow"/>
                  <w:rPrChange w:id="1013" w:author="Dennis Hohmann" w:date="2012-04-14T20:16:00Z">
                    <w:rPr>
                      <w:rFonts w:ascii="Cambria Math" w:hAnsi="Cambria Math"/>
                    </w:rPr>
                  </w:rPrChange>
                </w:rPr>
              </m:ctrlPr>
            </m:fPr>
            <m:num>
              <m:r>
                <w:rPr>
                  <w:rFonts w:ascii="Cambria Math" w:hAnsi="Cambria Math"/>
                  <w:highlight w:val="yellow"/>
                  <w:rPrChange w:id="1014" w:author="Dennis Hohmann" w:date="2012-04-14T20:16:00Z">
                    <w:rPr>
                      <w:rFonts w:ascii="Cambria Math" w:hAnsi="Cambria Math"/>
                    </w:rPr>
                  </w:rPrChange>
                </w:rPr>
                <m:t>tEIN</m:t>
              </m:r>
            </m:num>
            <m:den>
              <m:r>
                <m:rPr>
                  <m:sty m:val="p"/>
                </m:rPr>
                <w:rPr>
                  <w:rFonts w:ascii="Cambria Math" w:hAnsi="Cambria Math"/>
                  <w:highlight w:val="yellow"/>
                  <w:rPrChange w:id="1015" w:author="Dennis Hohmann" w:date="2012-04-14T20:16:00Z">
                    <w:rPr>
                      <w:rFonts w:ascii="Cambria Math" w:hAnsi="Cambria Math"/>
                    </w:rPr>
                  </w:rPrChange>
                </w:rPr>
                <m:t>(</m:t>
              </m:r>
              <m:r>
                <w:rPr>
                  <w:rFonts w:ascii="Cambria Math" w:hAnsi="Cambria Math"/>
                  <w:highlight w:val="yellow"/>
                  <w:rPrChange w:id="1016" w:author="Dennis Hohmann" w:date="2012-04-14T20:16:00Z">
                    <w:rPr>
                      <w:rFonts w:ascii="Cambria Math" w:hAnsi="Cambria Math"/>
                    </w:rPr>
                  </w:rPrChange>
                </w:rPr>
                <m:t>tAUS</m:t>
              </m:r>
              <m:r>
                <m:rPr>
                  <m:sty m:val="p"/>
                </m:rPr>
                <w:rPr>
                  <w:rFonts w:ascii="Cambria Math" w:hAnsi="Cambria Math"/>
                  <w:highlight w:val="yellow"/>
                  <w:rPrChange w:id="1017" w:author="Dennis Hohmann" w:date="2012-04-14T20:16:00Z">
                    <w:rPr>
                      <w:rFonts w:ascii="Cambria Math" w:hAnsi="Cambria Math"/>
                    </w:rPr>
                  </w:rPrChange>
                </w:rPr>
                <m:t>+</m:t>
              </m:r>
              <m:r>
                <w:rPr>
                  <w:rFonts w:ascii="Cambria Math" w:hAnsi="Cambria Math"/>
                  <w:highlight w:val="yellow"/>
                  <w:rPrChange w:id="1018" w:author="Dennis Hohmann" w:date="2012-04-14T20:16:00Z">
                    <w:rPr>
                      <w:rFonts w:ascii="Cambria Math" w:hAnsi="Cambria Math"/>
                    </w:rPr>
                  </w:rPrChange>
                </w:rPr>
                <m:t>tEIN</m:t>
              </m:r>
              <m:r>
                <m:rPr>
                  <m:sty m:val="p"/>
                </m:rPr>
                <w:rPr>
                  <w:rFonts w:ascii="Cambria Math" w:hAnsi="Cambria Math"/>
                  <w:highlight w:val="yellow"/>
                  <w:rPrChange w:id="1019" w:author="Dennis Hohmann" w:date="2012-04-14T20:16:00Z">
                    <w:rPr>
                      <w:rFonts w:ascii="Cambria Math" w:hAnsi="Cambria Math"/>
                    </w:rPr>
                  </w:rPrChange>
                </w:rPr>
                <m:t>)</m:t>
              </m:r>
            </m:den>
          </m:f>
        </m:oMath>
      </m:oMathPara>
    </w:p>
    <w:p w14:paraId="79C851CD" w14:textId="77777777" w:rsidR="00DC07E0" w:rsidRPr="00DC0324" w:rsidRDefault="00DC07E0" w:rsidP="008B14C0">
      <w:pPr>
        <w:pStyle w:val="Textkrper"/>
        <w:rPr>
          <w:highlight w:val="yellow"/>
          <w:rPrChange w:id="1020" w:author="Dennis Hohmann" w:date="2012-04-14T20:16:00Z">
            <w:rPr/>
          </w:rPrChange>
        </w:rPr>
        <w:pPrChange w:id="1021" w:author="Dennis Hohmann" w:date="2012-04-15T00:39:00Z">
          <w:pPr>
            <w:pStyle w:val="Textkrper"/>
          </w:pPr>
        </w:pPrChange>
      </w:pPr>
    </w:p>
    <w:p w14:paraId="14F72E85" w14:textId="77777777" w:rsidR="00DC07E0" w:rsidRPr="00DC0324" w:rsidRDefault="00DC07E0" w:rsidP="008B14C0">
      <w:pPr>
        <w:pStyle w:val="Textkrper"/>
        <w:rPr>
          <w:highlight w:val="yellow"/>
          <w:rPrChange w:id="1022" w:author="Dennis Hohmann" w:date="2012-04-14T20:16:00Z">
            <w:rPr/>
          </w:rPrChange>
        </w:rPr>
        <w:pPrChange w:id="1023" w:author="Dennis Hohmann" w:date="2012-04-15T00:39:00Z">
          <w:pPr>
            <w:pStyle w:val="Textkrper"/>
          </w:pPr>
        </w:pPrChange>
      </w:pPr>
      <w:r w:rsidRPr="00DC0324">
        <w:rPr>
          <w:highlight w:val="yellow"/>
          <w:rPrChange w:id="1024" w:author="Dennis Hohmann" w:date="2012-04-14T20:16:00Z">
            <w:rPr/>
          </w:rPrChange>
        </w:rPr>
        <w:t>Aus diversen Versuche in der Entwicklungsphase, hat sich gezeigt, dass mit einem Puls-Pause-Verhältnis von 16,66% ein optimaler, ruhiger Lauf der Schrittmotoren möglich ist.</w:t>
      </w:r>
    </w:p>
    <w:p w14:paraId="69C06055" w14:textId="77777777" w:rsidR="00DC07E0" w:rsidRDefault="00DC07E0" w:rsidP="008B14C0">
      <w:pPr>
        <w:pStyle w:val="Textkrper"/>
        <w:pPrChange w:id="1025" w:author="Dennis Hohmann" w:date="2012-04-15T00:39:00Z">
          <w:pPr>
            <w:pStyle w:val="Textkrper"/>
          </w:pPr>
        </w:pPrChange>
      </w:pPr>
      <w:r w:rsidRPr="00DC0324">
        <w:rPr>
          <w:highlight w:val="yellow"/>
          <w:rPrChange w:id="1026" w:author="Dennis Hohmann" w:date="2012-04-14T20:16:00Z">
            <w:rPr/>
          </w:rPrChange>
        </w:rPr>
        <w:t>Bei einem größeren Verhältnis kam es zum brummen bis hin zum totalen Stillstand der Motoren.</w:t>
      </w:r>
    </w:p>
    <w:p w14:paraId="143C89AE" w14:textId="657A6BEE" w:rsidR="00DC07E0" w:rsidRDefault="00DC07E0" w:rsidP="008B14C0">
      <w:pPr>
        <w:pStyle w:val="Textkrper"/>
        <w:pPrChange w:id="1027" w:author="Dennis Hohmann" w:date="2012-04-15T00:39:00Z">
          <w:pPr>
            <w:pStyle w:val="Textkrper"/>
          </w:pPr>
        </w:pPrChange>
      </w:pPr>
      <w:r>
        <w:rPr>
          <w:highlight w:val="yellow"/>
        </w:rPr>
        <w:br w:type="page"/>
      </w:r>
      <w:r w:rsidRPr="00C95F01">
        <w:t>Die</w:t>
      </w:r>
      <w:r>
        <w:t xml:space="preserve"> Vorgabe der Geschwindigkeit erfolgt durch die Vorgabe </w:t>
      </w:r>
      <w:r w:rsidRPr="00186E1B">
        <w:rPr>
          <w:highlight w:val="yellow"/>
          <w:rPrChange w:id="1028" w:author="Dennis Hohmann" w:date="2012-04-14T20:18:00Z">
            <w:rPr/>
          </w:rPrChange>
        </w:rPr>
        <w:t>der t</w:t>
      </w:r>
      <w:r w:rsidRPr="00186E1B">
        <w:rPr>
          <w:highlight w:val="yellow"/>
          <w:vertAlign w:val="subscript"/>
          <w:rPrChange w:id="1029" w:author="Dennis Hohmann" w:date="2012-04-14T20:18:00Z">
            <w:rPr/>
          </w:rPrChange>
        </w:rPr>
        <w:t>AUS</w:t>
      </w:r>
      <w:r w:rsidRPr="00186E1B">
        <w:rPr>
          <w:highlight w:val="yellow"/>
          <w:rPrChange w:id="1030" w:author="Dennis Hohmann" w:date="2012-04-14T20:18:00Z">
            <w:rPr/>
          </w:rPrChange>
        </w:rPr>
        <w:t>-Zeit</w:t>
      </w:r>
      <w:r>
        <w:t>. Dadurch ist bei der Berechnung der tatsächlichen Zykluszeit pro Schritt</w:t>
      </w:r>
      <w:r w:rsidRPr="00186E1B">
        <w:rPr>
          <w:highlight w:val="red"/>
          <w:rPrChange w:id="1031" w:author="Dennis Hohmann" w:date="2012-04-14T20:19:00Z">
            <w:rPr/>
          </w:rPrChange>
        </w:rPr>
        <w:t>, der tAUS-Zeit</w:t>
      </w:r>
      <w:ins w:id="1032" w:author="Dennis Hohmann" w:date="2012-04-14T20:19:00Z">
        <w:r w:rsidR="00186E1B" w:rsidRPr="00186E1B">
          <w:rPr>
            <w:highlight w:val="red"/>
            <w:rPrChange w:id="1033" w:author="Dennis Hohmann" w:date="2012-04-14T20:19:00Z">
              <w:rPr/>
            </w:rPrChange>
          </w:rPr>
          <w:t xml:space="preserve"> </w:t>
        </w:r>
      </w:ins>
      <w:del w:id="1034" w:author="Dennis Hohmann" w:date="2012-04-14T20:19:00Z">
        <w:r w:rsidRPr="00186E1B" w:rsidDel="00186E1B">
          <w:rPr>
            <w:highlight w:val="red"/>
            <w:rPrChange w:id="1035" w:author="Dennis Hohmann" w:date="2012-04-14T20:19:00Z">
              <w:rPr/>
            </w:rPrChange>
          </w:rPr>
          <w:delText xml:space="preserve">, </w:delText>
        </w:r>
      </w:del>
      <w:r w:rsidRPr="00186E1B">
        <w:rPr>
          <w:highlight w:val="red"/>
          <w:rPrChange w:id="1036" w:author="Dennis Hohmann" w:date="2012-04-14T20:19:00Z">
            <w:rPr/>
          </w:rPrChange>
        </w:rPr>
        <w:t>1/5 der tAUS-Zeit</w:t>
      </w:r>
      <w:r>
        <w:t xml:space="preserve"> auf zuaddieren. So wird aus einer tAUS-Zeit von </w:t>
      </w:r>
      <w:r w:rsidRPr="00186E1B">
        <w:rPr>
          <w:highlight w:val="yellow"/>
          <w:rPrChange w:id="1037" w:author="Dennis Hohmann" w:date="2012-04-14T20:17:00Z">
            <w:rPr/>
          </w:rPrChange>
        </w:rPr>
        <w:t>800us</w:t>
      </w:r>
      <w:r>
        <w:t xml:space="preserve"> eine Zykluszeit von 960us pro Schritt. Die Umrechnung der Geschwindigkeit in die Vorgabe der tAUS-Zeit ist an folge</w:t>
      </w:r>
      <w:r>
        <w:t>n</w:t>
      </w:r>
      <w:r>
        <w:t>der Formel verdeutlicht:</w:t>
      </w:r>
    </w:p>
    <w:p w14:paraId="717A81CB" w14:textId="77777777" w:rsidR="00DC07E0" w:rsidRDefault="00DC07E0" w:rsidP="008B14C0">
      <w:pPr>
        <w:pStyle w:val="Textkrper"/>
        <w:pPrChange w:id="1038" w:author="Dennis Hohmann" w:date="2012-04-15T00:39:00Z">
          <w:pPr>
            <w:pStyle w:val="Textkrper"/>
          </w:pPr>
        </w:pPrChange>
      </w:pPr>
    </w:p>
    <w:p w14:paraId="03D241AF" w14:textId="77777777" w:rsidR="00DC07E0" w:rsidRPr="00177E31" w:rsidRDefault="00DC07E0" w:rsidP="008B14C0">
      <w:pPr>
        <w:pStyle w:val="Textkrper"/>
        <w:rPr>
          <w:rFonts w:eastAsiaTheme="minorEastAsia"/>
        </w:rPr>
        <w:pPrChange w:id="1039" w:author="Dennis Hohmann" w:date="2012-04-15T00:39:00Z">
          <w:pPr>
            <w:pStyle w:val="Textkrper"/>
          </w:pPr>
        </w:pPrChange>
      </w:pPr>
      <m:oMathPara>
        <m:oMath>
          <m:r>
            <w:rPr>
              <w:rFonts w:ascii="Cambria Math" w:hAnsi="Cambria Math"/>
            </w:rPr>
            <m:t>tAUS</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Sekunden</m:t>
          </m:r>
          <m:r>
            <m:rPr>
              <m:sty m:val="p"/>
            </m:rPr>
            <w:rPr>
              <w:rFonts w:ascii="Cambria Math" w:hAnsi="Cambria Math"/>
            </w:rPr>
            <m:t xml:space="preserve">= </m:t>
          </m:r>
          <m:f>
            <m:fPr>
              <m:ctrlPr>
                <w:rPr>
                  <w:rFonts w:ascii="Cambria Math" w:hAnsi="Cambria Math"/>
                </w:rPr>
              </m:ctrlPr>
            </m:fPr>
            <m:num>
              <m:r>
                <w:rPr>
                  <w:rFonts w:ascii="Cambria Math" w:hAnsi="Cambria Math"/>
                </w:rPr>
                <m:t>Steigung</m:t>
              </m:r>
              <m:r>
                <m:rPr>
                  <m:sty m:val="p"/>
                </m:rPr>
                <w:rPr>
                  <w:rFonts w:ascii="Cambria Math" w:hAnsi="Cambria Math"/>
                </w:rPr>
                <m:t xml:space="preserve"> </m:t>
              </m:r>
              <m:r>
                <w:rPr>
                  <w:rFonts w:ascii="Cambria Math" w:hAnsi="Cambria Math"/>
                </w:rPr>
                <m:t>der</m:t>
              </m:r>
              <m:r>
                <m:rPr>
                  <m:sty m:val="p"/>
                </m:rPr>
                <w:rPr>
                  <w:rFonts w:ascii="Cambria Math" w:hAnsi="Cambria Math"/>
                </w:rPr>
                <m:t xml:space="preserve"> </m:t>
              </m:r>
              <m:r>
                <w:rPr>
                  <w:rFonts w:ascii="Cambria Math" w:hAnsi="Cambria Math"/>
                </w:rPr>
                <m:t>Spindel</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mm</m:t>
              </m:r>
              <m:r>
                <m:rPr>
                  <m:sty m:val="p"/>
                </m:rPr>
                <w:rPr>
                  <w:rFonts w:ascii="Cambria Math" w:hAnsi="Cambria Math"/>
                </w:rPr>
                <m:t>*60*5</m:t>
              </m:r>
            </m:num>
            <m:den>
              <m:r>
                <w:rPr>
                  <w:rFonts w:ascii="Cambria Math" w:hAnsi="Cambria Math"/>
                </w:rPr>
                <m:t>mm</m:t>
              </m:r>
              <m:r>
                <m:rPr>
                  <m:sty m:val="p"/>
                </m:rPr>
                <w:rPr>
                  <w:rFonts w:ascii="Cambria Math" w:hAnsi="Cambria Math"/>
                </w:rPr>
                <m:t xml:space="preserve"> </m:t>
              </m:r>
              <m:r>
                <w:rPr>
                  <w:rFonts w:ascii="Cambria Math" w:hAnsi="Cambria Math"/>
                </w:rPr>
                <m:t>pro</m:t>
              </m:r>
              <m:r>
                <m:rPr>
                  <m:sty m:val="p"/>
                </m:rPr>
                <w:rPr>
                  <w:rFonts w:ascii="Cambria Math" w:hAnsi="Cambria Math"/>
                </w:rPr>
                <m:t xml:space="preserve"> </m:t>
              </m:r>
              <m:r>
                <w:rPr>
                  <w:rFonts w:ascii="Cambria Math" w:hAnsi="Cambria Math"/>
                </w:rPr>
                <m:t>Minute</m:t>
              </m:r>
              <m:r>
                <m:rPr>
                  <m:sty m:val="p"/>
                </m:rPr>
                <w:rPr>
                  <w:rFonts w:ascii="Cambria Math" w:hAnsi="Cambria Math"/>
                </w:rPr>
                <m:t>*</m:t>
              </m:r>
              <m:r>
                <w:rPr>
                  <w:rFonts w:ascii="Cambria Math" w:hAnsi="Cambria Math"/>
                </w:rPr>
                <m:t>Schritte</m:t>
              </m:r>
              <m:r>
                <m:rPr>
                  <m:sty m:val="p"/>
                </m:rPr>
                <w:rPr>
                  <w:rFonts w:ascii="Cambria Math" w:hAnsi="Cambria Math"/>
                </w:rPr>
                <m:t xml:space="preserve"> </m:t>
              </m:r>
              <m:r>
                <w:rPr>
                  <w:rFonts w:ascii="Cambria Math" w:hAnsi="Cambria Math"/>
                </w:rPr>
                <m:t>pro</m:t>
              </m:r>
              <m:r>
                <m:rPr>
                  <m:sty m:val="p"/>
                </m:rPr>
                <w:rPr>
                  <w:rFonts w:ascii="Cambria Math" w:hAnsi="Cambria Math"/>
                </w:rPr>
                <m:t xml:space="preserve"> </m:t>
              </m:r>
              <m:r>
                <w:rPr>
                  <w:rFonts w:ascii="Cambria Math" w:hAnsi="Cambria Math"/>
                </w:rPr>
                <m:t>Umdrehung</m:t>
              </m:r>
              <m:r>
                <m:rPr>
                  <m:sty m:val="p"/>
                </m:rPr>
                <w:rPr>
                  <w:rFonts w:ascii="Cambria Math" w:hAnsi="Cambria Math"/>
                </w:rPr>
                <m:t>*6</m:t>
              </m:r>
            </m:den>
          </m:f>
        </m:oMath>
      </m:oMathPara>
    </w:p>
    <w:p w14:paraId="342E90A5" w14:textId="77777777" w:rsidR="00DC07E0" w:rsidRDefault="00DC07E0" w:rsidP="008B14C0">
      <w:pPr>
        <w:pStyle w:val="Textkrper"/>
        <w:pPrChange w:id="1040" w:author="Dennis Hohmann" w:date="2012-04-15T00:39:00Z">
          <w:pPr>
            <w:pStyle w:val="Textkrper"/>
          </w:pPr>
        </w:pPrChange>
      </w:pPr>
    </w:p>
    <w:p w14:paraId="796FDB03" w14:textId="77777777" w:rsidR="00DC07E0" w:rsidRPr="00C95F01" w:rsidRDefault="00DC07E0" w:rsidP="008B14C0">
      <w:pPr>
        <w:pStyle w:val="Textkrper"/>
        <w:pPrChange w:id="1041" w:author="Dennis Hohmann" w:date="2012-04-15T00:39:00Z">
          <w:pPr>
            <w:pStyle w:val="Textkrper"/>
          </w:pPr>
        </w:pPrChange>
      </w:pPr>
      <m:oMathPara>
        <m:oMath>
          <m:r>
            <w:rPr>
              <w:rFonts w:ascii="Cambria Math" w:hAnsi="Cambria Math"/>
            </w:rPr>
            <m:t>mm</m:t>
          </m:r>
          <m:r>
            <m:rPr>
              <m:sty m:val="p"/>
            </m:rPr>
            <w:rPr>
              <w:rFonts w:ascii="Cambria Math" w:hAnsi="Cambria Math"/>
            </w:rPr>
            <m:t xml:space="preserve"> </m:t>
          </m:r>
          <m:r>
            <w:rPr>
              <w:rFonts w:ascii="Cambria Math" w:hAnsi="Cambria Math"/>
            </w:rPr>
            <m:t>pro</m:t>
          </m:r>
          <m:r>
            <m:rPr>
              <m:sty m:val="p"/>
            </m:rPr>
            <w:rPr>
              <w:rFonts w:ascii="Cambria Math" w:hAnsi="Cambria Math"/>
            </w:rPr>
            <m:t xml:space="preserve"> </m:t>
          </m:r>
          <m:r>
            <w:rPr>
              <w:rFonts w:ascii="Cambria Math" w:hAnsi="Cambria Math"/>
            </w:rPr>
            <m:t>Minute</m:t>
          </m:r>
          <m:r>
            <m:rPr>
              <m:sty m:val="p"/>
            </m:rPr>
            <w:rPr>
              <w:rFonts w:ascii="Cambria Math" w:hAnsi="Cambria Math"/>
            </w:rPr>
            <m:t xml:space="preserve">= </m:t>
          </m:r>
          <m:f>
            <m:fPr>
              <m:ctrlPr>
                <w:rPr>
                  <w:rFonts w:ascii="Cambria Math" w:hAnsi="Cambria Math"/>
                </w:rPr>
              </m:ctrlPr>
            </m:fPr>
            <m:num>
              <m:r>
                <w:rPr>
                  <w:rFonts w:ascii="Cambria Math" w:hAnsi="Cambria Math"/>
                </w:rPr>
                <m:t>Steigung</m:t>
              </m:r>
              <m:r>
                <m:rPr>
                  <m:sty m:val="p"/>
                </m:rPr>
                <w:rPr>
                  <w:rFonts w:ascii="Cambria Math" w:hAnsi="Cambria Math"/>
                </w:rPr>
                <m:t xml:space="preserve"> </m:t>
              </m:r>
              <m:r>
                <w:rPr>
                  <w:rFonts w:ascii="Cambria Math" w:hAnsi="Cambria Math"/>
                </w:rPr>
                <m:t>der</m:t>
              </m:r>
              <m:r>
                <m:rPr>
                  <m:sty m:val="p"/>
                </m:rPr>
                <w:rPr>
                  <w:rFonts w:ascii="Cambria Math" w:hAnsi="Cambria Math"/>
                </w:rPr>
                <m:t xml:space="preserve"> </m:t>
              </m:r>
              <m:r>
                <w:rPr>
                  <w:rFonts w:ascii="Cambria Math" w:hAnsi="Cambria Math"/>
                </w:rPr>
                <m:t>Spindel</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mm</m:t>
              </m:r>
              <m:r>
                <m:rPr>
                  <m:sty m:val="p"/>
                </m:rPr>
                <w:rPr>
                  <w:rFonts w:ascii="Cambria Math" w:hAnsi="Cambria Math"/>
                </w:rPr>
                <m:t>*60*5</m:t>
              </m:r>
            </m:num>
            <m:den>
              <m:r>
                <w:rPr>
                  <w:rFonts w:ascii="Cambria Math" w:hAnsi="Cambria Math"/>
                </w:rPr>
                <m:t>tAUS</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Sekunden</m:t>
              </m:r>
              <m:r>
                <m:rPr>
                  <m:sty m:val="p"/>
                </m:rPr>
                <w:rPr>
                  <w:rFonts w:ascii="Cambria Math" w:hAnsi="Cambria Math"/>
                </w:rPr>
                <m:t>*</m:t>
              </m:r>
              <m:r>
                <w:rPr>
                  <w:rFonts w:ascii="Cambria Math" w:hAnsi="Cambria Math"/>
                </w:rPr>
                <m:t>Schritte</m:t>
              </m:r>
              <m:r>
                <m:rPr>
                  <m:sty m:val="p"/>
                </m:rPr>
                <w:rPr>
                  <w:rFonts w:ascii="Cambria Math" w:hAnsi="Cambria Math"/>
                </w:rPr>
                <m:t xml:space="preserve"> </m:t>
              </m:r>
              <m:r>
                <w:rPr>
                  <w:rFonts w:ascii="Cambria Math" w:hAnsi="Cambria Math"/>
                </w:rPr>
                <m:t>pro</m:t>
              </m:r>
              <m:r>
                <m:rPr>
                  <m:sty m:val="p"/>
                </m:rPr>
                <w:rPr>
                  <w:rFonts w:ascii="Cambria Math" w:hAnsi="Cambria Math"/>
                </w:rPr>
                <m:t xml:space="preserve"> </m:t>
              </m:r>
              <m:r>
                <w:rPr>
                  <w:rFonts w:ascii="Cambria Math" w:hAnsi="Cambria Math"/>
                </w:rPr>
                <m:t>Umdrehung</m:t>
              </m:r>
              <m:r>
                <m:rPr>
                  <m:sty m:val="p"/>
                </m:rPr>
                <w:rPr>
                  <w:rFonts w:ascii="Cambria Math" w:hAnsi="Cambria Math"/>
                </w:rPr>
                <m:t>*6</m:t>
              </m:r>
            </m:den>
          </m:f>
        </m:oMath>
      </m:oMathPara>
    </w:p>
    <w:p w14:paraId="5331F075" w14:textId="77777777" w:rsidR="00DC07E0" w:rsidRDefault="00DC07E0" w:rsidP="008B14C0">
      <w:pPr>
        <w:pStyle w:val="Textkrper"/>
        <w:rPr>
          <w:highlight w:val="yellow"/>
        </w:rPr>
        <w:pPrChange w:id="1042" w:author="Dennis Hohmann" w:date="2012-04-15T00:39:00Z">
          <w:pPr>
            <w:pStyle w:val="Textkrper"/>
          </w:pPr>
        </w:pPrChange>
      </w:pPr>
    </w:p>
    <w:p w14:paraId="3DE2A7C6" w14:textId="672D88B5" w:rsidR="00DC07E0" w:rsidRDefault="00DC07E0" w:rsidP="008B14C0">
      <w:pPr>
        <w:pStyle w:val="Textkrper"/>
        <w:pPrChange w:id="1043" w:author="Dennis Hohmann" w:date="2012-04-15T00:39:00Z">
          <w:pPr>
            <w:pStyle w:val="Textkrper"/>
          </w:pPr>
        </w:pPrChange>
      </w:pPr>
      <w:r>
        <w:t xml:space="preserve">Anhand dieser Formeln errechnet sich für eine Geschwindigkeit von 254mm/min eine tAUS-Zeit </w:t>
      </w:r>
      <w:r w:rsidRPr="00186E1B">
        <w:rPr>
          <w:highlight w:val="yellow"/>
          <w:rPrChange w:id="1044" w:author="Dennis Hohmann" w:date="2012-04-14T20:18:00Z">
            <w:rPr/>
          </w:rPrChange>
        </w:rPr>
        <w:t xml:space="preserve">von </w:t>
      </w:r>
      <w:r w:rsidRPr="00186E1B">
        <w:rPr>
          <w:b/>
          <w:highlight w:val="yellow"/>
          <w:rPrChange w:id="1045" w:author="Dennis Hohmann" w:date="2012-04-14T20:18:00Z">
            <w:rPr>
              <w:b/>
            </w:rPr>
          </w:rPrChange>
        </w:rPr>
        <w:t>2051us</w:t>
      </w:r>
      <w:r w:rsidRPr="00186E1B">
        <w:rPr>
          <w:highlight w:val="yellow"/>
          <w:rPrChange w:id="1046" w:author="Dennis Hohmann" w:date="2012-04-14T20:18:00Z">
            <w:rPr/>
          </w:rPrChange>
        </w:rPr>
        <w:t>.</w:t>
      </w:r>
      <w:r>
        <w:t xml:space="preserve"> Aus ebenfalls zahlreichen Versuche in der Entwicklung zeigte sich einen maximale tAUS-Zeit von </w:t>
      </w:r>
      <w:r w:rsidRPr="00F26A03">
        <w:rPr>
          <w:b/>
        </w:rPr>
        <w:t>750us</w:t>
      </w:r>
      <w:r>
        <w:t xml:space="preserve"> als absoluter Grenzwert. Dies entspricht einer m</w:t>
      </w:r>
      <w:r>
        <w:t>a</w:t>
      </w:r>
      <w:r>
        <w:t xml:space="preserve">ximalen Geschwindigkeit </w:t>
      </w:r>
      <w:r w:rsidRPr="00186E1B">
        <w:rPr>
          <w:highlight w:val="yellow"/>
          <w:rPrChange w:id="1047" w:author="Dennis Hohmann" w:date="2012-04-14T20:18:00Z">
            <w:rPr/>
          </w:rPrChange>
        </w:rPr>
        <w:t xml:space="preserve">von </w:t>
      </w:r>
      <w:r w:rsidRPr="00186E1B">
        <w:rPr>
          <w:b/>
          <w:highlight w:val="yellow"/>
          <w:rPrChange w:id="1048" w:author="Dennis Hohmann" w:date="2012-04-14T20:18:00Z">
            <w:rPr>
              <w:b/>
            </w:rPr>
          </w:rPrChange>
        </w:rPr>
        <w:t>694</w:t>
      </w:r>
      <w:ins w:id="1049" w:author="Dennis Hohmann" w:date="2012-04-14T20:18:00Z">
        <w:r w:rsidR="00186E1B">
          <w:rPr>
            <w:b/>
            <w:highlight w:val="yellow"/>
          </w:rPr>
          <w:t xml:space="preserve"> </w:t>
        </w:r>
      </w:ins>
      <w:r w:rsidRPr="00186E1B">
        <w:rPr>
          <w:b/>
          <w:highlight w:val="yellow"/>
          <w:rPrChange w:id="1050" w:author="Dennis Hohmann" w:date="2012-04-14T20:18:00Z">
            <w:rPr>
              <w:b/>
            </w:rPr>
          </w:rPrChange>
        </w:rPr>
        <w:t>mm/min</w:t>
      </w:r>
      <w:r>
        <w:t xml:space="preserve">. Wird eine kleiner tAUS-Zeit gewählt, kommt es bei der Y-Achse zum überspringen von Schritten. Dies hat </w:t>
      </w:r>
      <w:del w:id="1051" w:author="Dennis Hohmann" w:date="2012-04-14T20:22:00Z">
        <w:r w:rsidDel="00FF1605">
          <w:delText>dann den Verlust der Ref</w:delText>
        </w:r>
        <w:r w:rsidDel="00FF1605">
          <w:delText>e</w:delText>
        </w:r>
        <w:r w:rsidDel="00FF1605">
          <w:delText>renz zur folge</w:delText>
        </w:r>
      </w:del>
      <w:ins w:id="1052" w:author="Dennis Hohmann" w:date="2012-04-14T20:22:00Z">
        <w:r w:rsidR="00FF1605">
          <w:t>dann eine undefinierte Pos</w:t>
        </w:r>
        <w:r w:rsidR="00FF1605">
          <w:t>i</w:t>
        </w:r>
        <w:r w:rsidR="00FF1605">
          <w:t>tion der Achse zur Folge</w:t>
        </w:r>
      </w:ins>
      <w:r>
        <w:t xml:space="preserve">. Es muss </w:t>
      </w:r>
      <w:ins w:id="1053" w:author="Dennis Hohmann" w:date="2012-04-14T20:23:00Z">
        <w:r w:rsidR="00FF1605">
          <w:t xml:space="preserve">manuell </w:t>
        </w:r>
      </w:ins>
      <w:r>
        <w:t xml:space="preserve">eine </w:t>
      </w:r>
      <w:del w:id="1054" w:author="Dennis Hohmann" w:date="2012-04-14T20:24:00Z">
        <w:r w:rsidDel="00FF1605">
          <w:delText xml:space="preserve">neue </w:delText>
        </w:r>
      </w:del>
      <w:r>
        <w:t>Referenzfahrt durchgeführt werden. Dies hat wiederum den Abbruch des aktuellen Pr</w:t>
      </w:r>
      <w:r>
        <w:t>o</w:t>
      </w:r>
      <w:r>
        <w:t>gramms zur Folge.</w:t>
      </w:r>
    </w:p>
    <w:p w14:paraId="3B4B26A7" w14:textId="77777777" w:rsidR="00DC07E0" w:rsidRDefault="00DC07E0" w:rsidP="008B14C0">
      <w:pPr>
        <w:pStyle w:val="Textkrper"/>
        <w:pPrChange w:id="1055" w:author="Dennis Hohmann" w:date="2012-04-15T00:39:00Z">
          <w:pPr>
            <w:pStyle w:val="Textkrper"/>
          </w:pPr>
        </w:pPrChange>
      </w:pPr>
    </w:p>
    <w:p w14:paraId="4D16B8B2" w14:textId="1C0F0829" w:rsidR="00DC07E0" w:rsidRDefault="005F3B95" w:rsidP="00DC07E0">
      <w:pPr>
        <w:pStyle w:val="berschrift2"/>
      </w:pPr>
      <w:bookmarkStart w:id="1056" w:name="_Toc196041260"/>
      <w:r>
        <w:t>Werkzeug</w:t>
      </w:r>
      <w:r w:rsidR="00DC07E0">
        <w:t>drehzahl</w:t>
      </w:r>
      <w:bookmarkEnd w:id="1056"/>
    </w:p>
    <w:p w14:paraId="7BB8714F" w14:textId="77777777" w:rsidR="00DC07E0" w:rsidRDefault="00DC07E0" w:rsidP="008B14C0">
      <w:pPr>
        <w:pStyle w:val="Textkrper"/>
        <w:pPrChange w:id="1057" w:author="Dennis Hohmann" w:date="2012-04-15T00:39:00Z">
          <w:pPr>
            <w:pStyle w:val="Textkrper"/>
          </w:pPr>
        </w:pPrChange>
      </w:pPr>
    </w:p>
    <w:p w14:paraId="6DDFCC12" w14:textId="3DF7ACE2" w:rsidR="00DC07E0" w:rsidRPr="00B71D14" w:rsidRDefault="005F3B95" w:rsidP="008B14C0">
      <w:pPr>
        <w:pStyle w:val="Textkrper"/>
        <w:pPrChange w:id="1058" w:author="Dennis Hohmann" w:date="2012-04-15T00:39:00Z">
          <w:pPr>
            <w:pStyle w:val="Textkrper"/>
          </w:pPr>
        </w:pPrChange>
      </w:pPr>
      <w:r>
        <w:t xml:space="preserve">Zur </w:t>
      </w:r>
      <w:r w:rsidRPr="009164B9">
        <w:rPr>
          <w:highlight w:val="red"/>
          <w:rPrChange w:id="1059" w:author="Dennis Hohmann" w:date="2012-04-14T20:20:00Z">
            <w:rPr/>
          </w:rPrChange>
        </w:rPr>
        <w:t>Drehzahl des Werkzeugs</w:t>
      </w:r>
      <w:r w:rsidR="00DC07E0" w:rsidRPr="009164B9">
        <w:rPr>
          <w:highlight w:val="red"/>
          <w:rPrChange w:id="1060" w:author="Dennis Hohmann" w:date="2012-04-14T20:20:00Z">
            <w:rPr/>
          </w:rPrChange>
        </w:rPr>
        <w:t xml:space="preserve"> kann ge</w:t>
      </w:r>
      <w:r w:rsidR="00556691" w:rsidRPr="009164B9">
        <w:rPr>
          <w:highlight w:val="red"/>
          <w:rPrChange w:id="1061" w:author="Dennis Hohmann" w:date="2012-04-14T20:20:00Z">
            <w:rPr/>
          </w:rPrChange>
        </w:rPr>
        <w:t>sagt werden</w:t>
      </w:r>
      <w:ins w:id="1062" w:author="Dennis Hohmann" w:date="2012-04-14T20:20:00Z">
        <w:r w:rsidR="009164B9" w:rsidRPr="009164B9">
          <w:rPr>
            <w:highlight w:val="red"/>
            <w:rPrChange w:id="1063" w:author="Dennis Hohmann" w:date="2012-04-14T20:20:00Z">
              <w:rPr/>
            </w:rPrChange>
          </w:rPr>
          <w:t>:</w:t>
        </w:r>
      </w:ins>
      <w:r w:rsidR="00556691" w:rsidRPr="009164B9">
        <w:rPr>
          <w:highlight w:val="red"/>
          <w:rPrChange w:id="1064" w:author="Dennis Hohmann" w:date="2012-04-14T20:20:00Z">
            <w:rPr/>
          </w:rPrChange>
        </w:rPr>
        <w:t xml:space="preserve"> das sich das Ergebnis mit hö</w:t>
      </w:r>
      <w:r w:rsidR="00556691">
        <w:t xml:space="preserve">herer Drehzahl verbessert. </w:t>
      </w:r>
      <w:r w:rsidR="00DC07E0">
        <w:t xml:space="preserve">Eine Drehzahl von </w:t>
      </w:r>
      <w:r w:rsidR="00DC07E0" w:rsidRPr="009164B9">
        <w:rPr>
          <w:highlight w:val="yellow"/>
          <w:rPrChange w:id="1065" w:author="Dennis Hohmann" w:date="2012-04-14T20:21:00Z">
            <w:rPr/>
          </w:rPrChange>
        </w:rPr>
        <w:t>25.000rpm</w:t>
      </w:r>
      <w:r w:rsidR="00DC07E0">
        <w:t xml:space="preserve"> hat sich für ein sauberes Bohrbild b</w:t>
      </w:r>
      <w:r w:rsidR="00DC07E0">
        <w:t>e</w:t>
      </w:r>
      <w:r w:rsidR="00DC07E0">
        <w:t>währt. Beim Fräsen hingegen ist die Drehzahl sehr stark vom verwendeten Werkzeug a</w:t>
      </w:r>
      <w:r w:rsidR="00DC07E0">
        <w:t>b</w:t>
      </w:r>
      <w:r w:rsidR="00DC07E0">
        <w:t>hängig. Auch der Verschleiß des Werkzeugs ist zu berücksic</w:t>
      </w:r>
      <w:r w:rsidR="00DC07E0">
        <w:t>h</w:t>
      </w:r>
      <w:r w:rsidR="00DC07E0">
        <w:t>tigen. Ein sauberer Rand einer Bahn, ohne Grat, ist bei einem Gravierstichel auch von der Eintauchtiefe abhängig. Bei einem 0,5mm 60° Stichel zeigt sich bei einer Eintauchtiefe von 0,25mm und einer Drehzahl von 33.000rpm eine Gratfreie Bahn. Mit einem 0,1mm 45° Stichel hingegen wird das Ergebnis erst bei einer Eintauchtiefe von 0,35</w:t>
      </w:r>
      <w:ins w:id="1066" w:author="Dennis Hohmann" w:date="2012-04-14T20:24:00Z">
        <w:r w:rsidR="00FF1605">
          <w:t xml:space="preserve"> </w:t>
        </w:r>
      </w:ins>
      <w:r w:rsidR="00DC07E0">
        <w:t xml:space="preserve">mm und einer Drehzahl von </w:t>
      </w:r>
      <w:r w:rsidR="00DC07E0" w:rsidRPr="00FF1605">
        <w:rPr>
          <w:highlight w:val="yellow"/>
          <w:rPrChange w:id="1067" w:author="Dennis Hohmann" w:date="2012-04-14T20:24:00Z">
            <w:rPr/>
          </w:rPrChange>
        </w:rPr>
        <w:t>35.000rpm</w:t>
      </w:r>
      <w:r w:rsidR="00DC07E0">
        <w:t xml:space="preserve"> </w:t>
      </w:r>
      <w:del w:id="1068" w:author="Dennis Hohmann" w:date="2012-04-14T20:25:00Z">
        <w:r w:rsidR="00DC07E0" w:rsidDel="00FF1605">
          <w:delText>sauber</w:delText>
        </w:r>
      </w:del>
      <w:ins w:id="1069" w:author="Dennis Hohmann" w:date="2012-04-14T20:25:00Z">
        <w:r w:rsidR="00FF1605">
          <w:t>akzeptabel</w:t>
        </w:r>
      </w:ins>
      <w:r w:rsidR="00DC07E0">
        <w:t>. An dieser Stelle sind einige Probebahnen, mit unterschiedlichen Einstellu</w:t>
      </w:r>
      <w:r w:rsidR="00DC07E0">
        <w:t>n</w:t>
      </w:r>
      <w:r w:rsidR="00DC07E0">
        <w:t>gen, vor dem produktiven Fräsen angeraten.</w:t>
      </w:r>
    </w:p>
    <w:p w14:paraId="776F1F65" w14:textId="424213CF" w:rsidR="000D6B34" w:rsidRPr="00101E41" w:rsidRDefault="00C94741" w:rsidP="001B7DAE">
      <w:pPr>
        <w:pStyle w:val="berschrift2"/>
      </w:pPr>
      <w:r>
        <w:br w:type="page"/>
      </w:r>
      <w:bookmarkStart w:id="1070" w:name="_Toc196041261"/>
      <w:r w:rsidR="000C2306" w:rsidRPr="00903CEF">
        <w:t>Hardware</w:t>
      </w:r>
      <w:r w:rsidR="00C42D2F" w:rsidRPr="00903CEF">
        <w:t>- &amp; Softwarekonfiguration</w:t>
      </w:r>
      <w:bookmarkEnd w:id="1070"/>
    </w:p>
    <w:p w14:paraId="0CDA1370" w14:textId="65076BCD" w:rsidR="009127BF" w:rsidRDefault="000C2306" w:rsidP="009C4488">
      <w:pPr>
        <w:pStyle w:val="berschrift3"/>
      </w:pPr>
      <w:bookmarkStart w:id="1071" w:name="_Toc196041262"/>
      <w:r>
        <w:t xml:space="preserve">Atmel </w:t>
      </w:r>
      <w:r w:rsidR="00B0341A">
        <w:t>AT</w:t>
      </w:r>
      <w:r>
        <w:t>mega1284P-PU</w:t>
      </w:r>
      <w:r w:rsidR="005E05E6">
        <w:t xml:space="preserve"> Fuses &amp; Lockbits</w:t>
      </w:r>
      <w:bookmarkEnd w:id="1071"/>
    </w:p>
    <w:p w14:paraId="730B1C7D" w14:textId="77777777" w:rsidR="00BB7DB6" w:rsidRDefault="00BB7DB6" w:rsidP="008B14C0">
      <w:pPr>
        <w:pStyle w:val="Textkrper"/>
        <w:pPrChange w:id="1072" w:author="Dennis Hohmann" w:date="2012-04-15T00:39:00Z">
          <w:pPr>
            <w:pStyle w:val="Textkrper"/>
          </w:pPr>
        </w:pPrChange>
      </w:pPr>
    </w:p>
    <w:p w14:paraId="57C6ADA9" w14:textId="1B1E347B" w:rsidR="00FA54DF" w:rsidRDefault="00EF782F" w:rsidP="008B14C0">
      <w:pPr>
        <w:pStyle w:val="Textkrper"/>
        <w:pPrChange w:id="1073" w:author="Dennis Hohmann" w:date="2012-04-15T00:39:00Z">
          <w:pPr>
            <w:pStyle w:val="Textkrper"/>
          </w:pPr>
        </w:pPrChange>
      </w:pPr>
      <w:r>
        <w:t>Die Steuerung des Controllers und dessen Anlaufverhalten wird über spezielle Bits, den sog. Fu</w:t>
      </w:r>
      <w:r w:rsidR="002971E4">
        <w:t xml:space="preserve">sebits, </w:t>
      </w:r>
      <w:r>
        <w:t xml:space="preserve">festgelegt. </w:t>
      </w:r>
      <w:r w:rsidR="000D6B34" w:rsidRPr="00BB7DB6">
        <w:t xml:space="preserve">Die </w:t>
      </w:r>
      <w:r>
        <w:t>Clock Fusebits</w:t>
      </w:r>
      <w:r w:rsidR="000D6B34" w:rsidRPr="00BB7DB6">
        <w:t xml:space="preserve"> sind </w:t>
      </w:r>
      <w:r w:rsidR="000D6B34" w:rsidRPr="00EF782F">
        <w:t>so gesetzt, dass</w:t>
      </w:r>
      <w:r w:rsidR="000D6B34" w:rsidRPr="00BB7DB6">
        <w:t xml:space="preserve"> der externe </w:t>
      </w:r>
      <w:r w:rsidR="005E05E6" w:rsidRPr="00BB7DB6">
        <w:t xml:space="preserve">18,432MHz </w:t>
      </w:r>
      <w:r w:rsidR="00FA54DF">
        <w:t xml:space="preserve">Quarz </w:t>
      </w:r>
      <w:r w:rsidR="00B94DE8">
        <w:t xml:space="preserve">16k </w:t>
      </w:r>
      <w:r w:rsidR="0042480E">
        <w:t>Zyklen</w:t>
      </w:r>
      <w:r w:rsidR="000D6B34" w:rsidRPr="00BB7DB6">
        <w:t xml:space="preserve"> plus </w:t>
      </w:r>
      <w:r w:rsidR="0042480E">
        <w:t xml:space="preserve">14 Zyklen &amp; </w:t>
      </w:r>
      <w:r w:rsidR="000D6B34" w:rsidRPr="00BB7DB6">
        <w:t xml:space="preserve">65ms </w:t>
      </w:r>
      <w:r w:rsidR="000D6B34" w:rsidRPr="0042480E">
        <w:t>Zeit zum einschwingen hat.</w:t>
      </w:r>
      <w:r w:rsidR="009C551C" w:rsidRPr="0042480E">
        <w:t xml:space="preserve"> </w:t>
      </w:r>
      <w:r w:rsidR="0042480E" w:rsidRPr="0042480E">
        <w:t>Diese Einstellung ist dem Datenblatt des ATmega1284P-PU Kapitel 7.4 Full Swing Crystal Oscillator zu en</w:t>
      </w:r>
      <w:r w:rsidR="0042480E" w:rsidRPr="0042480E">
        <w:t>t</w:t>
      </w:r>
      <w:r w:rsidR="0042480E" w:rsidRPr="0042480E">
        <w:t>nehmen</w:t>
      </w:r>
      <w:r>
        <w:t xml:space="preserve">. </w:t>
      </w:r>
      <w:r w:rsidR="00297BA0" w:rsidRPr="00FF1605">
        <w:rPr>
          <w:highlight w:val="yellow"/>
          <w:rPrChange w:id="1074" w:author="Dennis Hohmann" w:date="2012-04-14T20:30:00Z">
            <w:rPr/>
          </w:rPrChange>
        </w:rPr>
        <w:t>Die Ent</w:t>
      </w:r>
      <w:r w:rsidR="00FA54DF" w:rsidRPr="00FF1605">
        <w:rPr>
          <w:highlight w:val="yellow"/>
          <w:rPrChange w:id="1075" w:author="Dennis Hohmann" w:date="2012-04-14T20:30:00Z">
            <w:rPr/>
          </w:rPrChange>
        </w:rPr>
        <w:t xml:space="preserve">scheidung einen sog. </w:t>
      </w:r>
      <w:r w:rsidR="00D9082F" w:rsidRPr="00FF1605">
        <w:rPr>
          <w:highlight w:val="yellow"/>
          <w:rPrChange w:id="1076" w:author="Dennis Hohmann" w:date="2012-04-14T20:30:00Z">
            <w:rPr/>
          </w:rPrChange>
        </w:rPr>
        <w:t>BAUD</w:t>
      </w:r>
      <w:r w:rsidR="00FA54DF" w:rsidRPr="00FF1605">
        <w:rPr>
          <w:highlight w:val="yellow"/>
          <w:rPrChange w:id="1077" w:author="Dennis Hohmann" w:date="2012-04-14T20:30:00Z">
            <w:rPr/>
          </w:rPrChange>
        </w:rPr>
        <w:t xml:space="preserve">-Quarz mit </w:t>
      </w:r>
      <w:del w:id="1078" w:author="Dennis Hohmann" w:date="2012-04-14T20:28:00Z">
        <w:r w:rsidR="00FA54DF" w:rsidRPr="00FF1605" w:rsidDel="00FF1605">
          <w:rPr>
            <w:highlight w:val="yellow"/>
            <w:rPrChange w:id="1079" w:author="Dennis Hohmann" w:date="2012-04-14T20:30:00Z">
              <w:rPr/>
            </w:rPrChange>
          </w:rPr>
          <w:delText>„</w:delText>
        </w:r>
      </w:del>
      <w:r w:rsidR="00FA54DF" w:rsidRPr="00FF1605">
        <w:rPr>
          <w:highlight w:val="yellow"/>
          <w:rPrChange w:id="1080" w:author="Dennis Hohmann" w:date="2012-04-14T20:30:00Z">
            <w:rPr/>
          </w:rPrChange>
        </w:rPr>
        <w:t>krummer</w:t>
      </w:r>
      <w:del w:id="1081" w:author="Dennis Hohmann" w:date="2012-04-14T20:28:00Z">
        <w:r w:rsidR="00FA54DF" w:rsidRPr="00FF1605" w:rsidDel="00FF1605">
          <w:rPr>
            <w:highlight w:val="yellow"/>
            <w:rPrChange w:id="1082" w:author="Dennis Hohmann" w:date="2012-04-14T20:30:00Z">
              <w:rPr/>
            </w:rPrChange>
          </w:rPr>
          <w:delText>“</w:delText>
        </w:r>
      </w:del>
      <w:r w:rsidR="00FA54DF" w:rsidRPr="00FF1605">
        <w:rPr>
          <w:highlight w:val="yellow"/>
          <w:rPrChange w:id="1083" w:author="Dennis Hohmann" w:date="2012-04-14T20:30:00Z">
            <w:rPr/>
          </w:rPrChange>
        </w:rPr>
        <w:t xml:space="preserve"> Frequenz </w:t>
      </w:r>
      <w:r w:rsidR="004B1866" w:rsidRPr="00FF1605">
        <w:rPr>
          <w:highlight w:val="yellow"/>
          <w:rPrChange w:id="1084" w:author="Dennis Hohmann" w:date="2012-04-14T20:30:00Z">
            <w:rPr/>
          </w:rPrChange>
        </w:rPr>
        <w:t xml:space="preserve">einzusetzen, </w:t>
      </w:r>
      <w:del w:id="1085" w:author="Dennis Hohmann" w:date="2012-04-14T20:31:00Z">
        <w:r w:rsidR="004B1866" w:rsidRPr="00FF1605" w:rsidDel="00FF1605">
          <w:rPr>
            <w:highlight w:val="yellow"/>
            <w:rPrChange w:id="1086" w:author="Dennis Hohmann" w:date="2012-04-14T20:30:00Z">
              <w:rPr/>
            </w:rPrChange>
          </w:rPr>
          <w:delText>f</w:delText>
        </w:r>
        <w:r w:rsidR="00297BA0" w:rsidRPr="00FF1605" w:rsidDel="00FF1605">
          <w:rPr>
            <w:highlight w:val="yellow"/>
            <w:rPrChange w:id="1087" w:author="Dennis Hohmann" w:date="2012-04-14T20:30:00Z">
              <w:rPr/>
            </w:rPrChange>
          </w:rPr>
          <w:delText xml:space="preserve">iel </w:delText>
        </w:r>
      </w:del>
      <w:ins w:id="1088" w:author="Dennis Hohmann" w:date="2012-04-14T20:31:00Z">
        <w:r w:rsidR="00FF1605">
          <w:rPr>
            <w:highlight w:val="yellow"/>
          </w:rPr>
          <w:t>istblablavadhskdhershtjleshrtjklrshdfgkjh</w:t>
        </w:r>
        <w:r w:rsidR="00FF1605" w:rsidRPr="00FF1605">
          <w:rPr>
            <w:highlight w:val="yellow"/>
            <w:rPrChange w:id="1089" w:author="Dennis Hohmann" w:date="2012-04-14T20:30:00Z">
              <w:rPr/>
            </w:rPrChange>
          </w:rPr>
          <w:t xml:space="preserve"> </w:t>
        </w:r>
      </w:ins>
      <w:r w:rsidR="00297BA0" w:rsidRPr="00FF1605">
        <w:rPr>
          <w:highlight w:val="yellow"/>
          <w:rPrChange w:id="1090" w:author="Dennis Hohmann" w:date="2012-04-14T20:30:00Z">
            <w:rPr/>
          </w:rPrChange>
        </w:rPr>
        <w:t xml:space="preserve">Aufgrund der hohen </w:t>
      </w:r>
      <w:r w:rsidR="00D9082F" w:rsidRPr="00FF1605">
        <w:rPr>
          <w:highlight w:val="yellow"/>
          <w:rPrChange w:id="1091" w:author="Dennis Hohmann" w:date="2012-04-14T20:30:00Z">
            <w:rPr/>
          </w:rPrChange>
        </w:rPr>
        <w:t>BAUD</w:t>
      </w:r>
      <w:r w:rsidR="00297BA0" w:rsidRPr="00FF1605">
        <w:rPr>
          <w:highlight w:val="yellow"/>
          <w:rPrChange w:id="1092" w:author="Dennis Hohmann" w:date="2012-04-14T20:30:00Z">
            <w:rPr/>
          </w:rPrChange>
        </w:rPr>
        <w:t xml:space="preserve"> des </w:t>
      </w:r>
      <w:r w:rsidR="00B0341A" w:rsidRPr="00FF1605">
        <w:rPr>
          <w:highlight w:val="yellow"/>
          <w:rPrChange w:id="1093" w:author="Dennis Hohmann" w:date="2012-04-14T20:30:00Z">
            <w:rPr/>
          </w:rPrChange>
        </w:rPr>
        <w:t>VDrive2</w:t>
      </w:r>
      <w:r w:rsidR="00297BA0" w:rsidRPr="00FF1605">
        <w:rPr>
          <w:highlight w:val="yellow"/>
          <w:rPrChange w:id="1094" w:author="Dennis Hohmann" w:date="2012-04-14T20:30:00Z">
            <w:rPr/>
          </w:rPrChange>
        </w:rPr>
        <w:t>.</w:t>
      </w:r>
      <w:r w:rsidR="00297BA0">
        <w:t xml:space="preserve"> </w:t>
      </w:r>
      <w:r w:rsidR="00CA189D">
        <w:t>Dieser ist über UART1 angebunden. UART0 ist für die Kommunikation mit einem PC oder ähnl</w:t>
      </w:r>
      <w:r w:rsidR="00CA189D">
        <w:t>i</w:t>
      </w:r>
      <w:r w:rsidR="00CA189D">
        <w:t>chem vo</w:t>
      </w:r>
      <w:r w:rsidR="00CA189D">
        <w:t>r</w:t>
      </w:r>
      <w:r w:rsidR="00CA189D">
        <w:t xml:space="preserve">gesehen. </w:t>
      </w:r>
      <w:r w:rsidR="00297BA0">
        <w:t xml:space="preserve">Da die UART-Schnittstelle </w:t>
      </w:r>
      <w:r w:rsidR="0042480E">
        <w:t>asynchron</w:t>
      </w:r>
      <w:r w:rsidR="00297BA0">
        <w:t xml:space="preserve"> arbeitet, ist die genaue Frequenz des Senders (TX) und des Empfängers (RX) von sehr großer Bedeutung. </w:t>
      </w:r>
      <w:r w:rsidR="00297BA0" w:rsidRPr="00111BFC">
        <w:rPr>
          <w:highlight w:val="yellow"/>
          <w:rPrChange w:id="1095" w:author="Dennis Hohmann" w:date="2012-04-14T20:32:00Z">
            <w:rPr/>
          </w:rPrChange>
        </w:rPr>
        <w:t>Lediglich das Startbit teilt den Beginn einer Übertragung mit</w:t>
      </w:r>
      <w:r w:rsidRPr="00111BFC">
        <w:rPr>
          <w:highlight w:val="yellow"/>
          <w:rPrChange w:id="1096" w:author="Dennis Hohmann" w:date="2012-04-14T20:32:00Z">
            <w:rPr/>
          </w:rPrChange>
        </w:rPr>
        <w:t xml:space="preserve"> und erzeugt einen synchronen Start</w:t>
      </w:r>
      <w:r w:rsidR="00297BA0" w:rsidRPr="00111BFC">
        <w:rPr>
          <w:highlight w:val="yellow"/>
          <w:rPrChange w:id="1097" w:author="Dennis Hohmann" w:date="2012-04-14T20:32:00Z">
            <w:rPr/>
          </w:rPrChange>
        </w:rPr>
        <w:t>.</w:t>
      </w:r>
      <w:r w:rsidR="00297BA0">
        <w:t xml:space="preserve"> D</w:t>
      </w:r>
      <w:r w:rsidR="00297BA0">
        <w:t>a</w:t>
      </w:r>
      <w:r w:rsidR="00297BA0">
        <w:t>nach werden die Bit</w:t>
      </w:r>
      <w:r>
        <w:t xml:space="preserve">s anhand der </w:t>
      </w:r>
      <w:del w:id="1098" w:author="Dennis Hohmann" w:date="2012-04-14T20:32:00Z">
        <w:r w:rsidDel="00877990">
          <w:delText>„</w:delText>
        </w:r>
      </w:del>
      <w:r>
        <w:t>eigenen</w:t>
      </w:r>
      <w:del w:id="1099" w:author="Dennis Hohmann" w:date="2012-04-14T20:32:00Z">
        <w:r w:rsidDel="00877990">
          <w:delText>“</w:delText>
        </w:r>
      </w:del>
      <w:r>
        <w:t xml:space="preserve"> Frequenz, der Sample-Rate </w:t>
      </w:r>
      <w:r w:rsidR="00297BA0">
        <w:t>gelesen oder g</w:t>
      </w:r>
      <w:r w:rsidR="00297BA0">
        <w:t>e</w:t>
      </w:r>
      <w:r w:rsidR="00297BA0">
        <w:t xml:space="preserve">sendet. </w:t>
      </w:r>
      <w:r w:rsidR="00CA189D">
        <w:t xml:space="preserve">Ein maximaler </w:t>
      </w:r>
      <w:r w:rsidR="00297BA0" w:rsidRPr="00EF782F">
        <w:t>Frequ</w:t>
      </w:r>
      <w:r w:rsidR="0042480E" w:rsidRPr="00EF782F">
        <w:t>e</w:t>
      </w:r>
      <w:r w:rsidR="00CA189D" w:rsidRPr="00EF782F">
        <w:t xml:space="preserve">nzversatz von </w:t>
      </w:r>
      <w:r w:rsidR="00FA54DF" w:rsidRPr="00EF782F">
        <w:t>3%</w:t>
      </w:r>
      <w:r w:rsidR="00A74077">
        <w:rPr>
          <w:rStyle w:val="Funotenzeichen"/>
        </w:rPr>
        <w:footnoteReference w:id="12"/>
      </w:r>
      <w:r w:rsidR="00FA54DF">
        <w:t xml:space="preserve"> </w:t>
      </w:r>
      <w:r w:rsidR="00CA189D">
        <w:t>liegt noch in einem akzeptablen B</w:t>
      </w:r>
      <w:r w:rsidR="00CA189D">
        <w:t>e</w:t>
      </w:r>
      <w:r w:rsidR="00CA189D">
        <w:t>reich</w:t>
      </w:r>
      <w:r w:rsidR="00FA54DF">
        <w:t>.</w:t>
      </w:r>
      <w:r w:rsidR="00CA189D">
        <w:t xml:space="preserve"> Ist der Versatz </w:t>
      </w:r>
      <w:ins w:id="1100" w:author="Dennis Hohmann" w:date="2012-04-14T20:33:00Z">
        <w:r w:rsidR="00111BFC">
          <w:t xml:space="preserve"> größer </w:t>
        </w:r>
      </w:ins>
      <w:del w:id="1101" w:author="Dennis Hohmann" w:date="2012-04-14T20:33:00Z">
        <w:r w:rsidR="00CA189D" w:rsidDel="00111BFC">
          <w:delText>&gt;</w:delText>
        </w:r>
      </w:del>
      <w:r w:rsidR="00CA189D">
        <w:t>3% ist eine</w:t>
      </w:r>
      <w:del w:id="1102" w:author="Dennis Hohmann" w:date="2012-04-14T20:31:00Z">
        <w:r w:rsidR="00CA189D" w:rsidDel="00FF1605">
          <w:delText>n</w:delText>
        </w:r>
      </w:del>
      <w:r w:rsidR="00CA189D">
        <w:t xml:space="preserve"> </w:t>
      </w:r>
      <w:del w:id="1103" w:author="Dennis Hohmann" w:date="2012-04-14T20:31:00Z">
        <w:r w:rsidR="00CA189D" w:rsidDel="00FF1605">
          <w:delText xml:space="preserve">sauber und </w:delText>
        </w:r>
      </w:del>
      <w:r w:rsidR="00CA189D">
        <w:t>einwandfreie Übertragung nicht mehr möglich.</w:t>
      </w:r>
      <w:r w:rsidR="00FA54DF">
        <w:t xml:space="preserve"> </w:t>
      </w:r>
      <w:r w:rsidR="00E260B6">
        <w:t>Die Ablaufsteuerung des UART wird von 4 sog. Special</w:t>
      </w:r>
      <w:r w:rsidR="00D42EB8">
        <w:t xml:space="preserve"> </w:t>
      </w:r>
      <w:r w:rsidR="00E260B6">
        <w:t>Function</w:t>
      </w:r>
      <w:r w:rsidR="00D42EB8">
        <w:t xml:space="preserve"> </w:t>
      </w:r>
      <w:r w:rsidR="00E260B6">
        <w:t xml:space="preserve">Registern übernommen. Eines dieser Register ist das </w:t>
      </w:r>
      <w:r w:rsidR="00E260B6" w:rsidRPr="00E260B6">
        <w:rPr>
          <w:b/>
          <w:color w:val="0D0D0D" w:themeColor="text1" w:themeTint="F2"/>
        </w:rPr>
        <w:t>U</w:t>
      </w:r>
      <w:r w:rsidR="00E260B6">
        <w:t xml:space="preserve">ART </w:t>
      </w:r>
      <w:r w:rsidR="00E260B6" w:rsidRPr="00E260B6">
        <w:rPr>
          <w:b/>
        </w:rPr>
        <w:t>B</w:t>
      </w:r>
      <w:r w:rsidR="00E260B6">
        <w:t>aud</w:t>
      </w:r>
      <w:r w:rsidR="00E260B6" w:rsidRPr="00E260B6">
        <w:rPr>
          <w:b/>
        </w:rPr>
        <w:t>R</w:t>
      </w:r>
      <w:r w:rsidR="00E260B6">
        <w:t>ate</w:t>
      </w:r>
      <w:r w:rsidR="00E260B6" w:rsidRPr="00E260B6">
        <w:rPr>
          <w:b/>
        </w:rPr>
        <w:t>R</w:t>
      </w:r>
      <w:r w:rsidR="00E260B6">
        <w:t xml:space="preserve">egister. </w:t>
      </w:r>
      <w:r w:rsidR="00A74077">
        <w:t>Es wird zur Bestimmung der Kommu</w:t>
      </w:r>
      <w:r w:rsidR="00E260B6">
        <w:t>nikationsgeschwindigkeit, der sog</w:t>
      </w:r>
      <w:r w:rsidR="00E260B6" w:rsidRPr="00FF1605">
        <w:rPr>
          <w:highlight w:val="red"/>
          <w:rPrChange w:id="1104" w:author="Dennis Hohmann" w:date="2012-04-14T20:28:00Z">
            <w:rPr/>
          </w:rPrChange>
        </w:rPr>
        <w:t>. BAUD</w:t>
      </w:r>
      <w:r w:rsidR="00356418" w:rsidRPr="00FF1605">
        <w:rPr>
          <w:highlight w:val="red"/>
          <w:rPrChange w:id="1105" w:author="Dennis Hohmann" w:date="2012-04-14T20:28:00Z">
            <w:rPr/>
          </w:rPrChange>
        </w:rPr>
        <w:t>,</w:t>
      </w:r>
      <w:r w:rsidR="00E260B6">
        <w:t xml:space="preserve"> mit einem Teiler</w:t>
      </w:r>
      <w:r w:rsidR="00644F84">
        <w:t>wert</w:t>
      </w:r>
      <w:r w:rsidR="00E260B6">
        <w:t xml:space="preserve"> belegt. </w:t>
      </w:r>
      <w:ins w:id="1106" w:author="Dennis Hohmann" w:date="2012-04-14T20:34:00Z">
        <w:r w:rsidR="00111BFC">
          <w:t>Gemäß Datenblatt</w:t>
        </w:r>
        <w:r w:rsidR="00111BFC">
          <w:rPr>
            <w:rStyle w:val="Funotenzeichen"/>
          </w:rPr>
          <w:footnoteReference w:id="13"/>
        </w:r>
        <w:r w:rsidR="00111BFC">
          <w:t xml:space="preserve"> errechnet sich d</w:t>
        </w:r>
      </w:ins>
      <w:del w:id="1110" w:author="Dennis Hohmann" w:date="2012-04-14T20:34:00Z">
        <w:r w:rsidR="00FA54DF" w:rsidDel="00111BFC">
          <w:delText>D</w:delText>
        </w:r>
      </w:del>
      <w:r w:rsidR="00FA54DF">
        <w:t xml:space="preserve">ie </w:t>
      </w:r>
      <w:r w:rsidR="00D9082F">
        <w:t xml:space="preserve">BAUD und </w:t>
      </w:r>
      <w:r w:rsidR="00D9082F" w:rsidRPr="00A74077">
        <w:t>de</w:t>
      </w:r>
      <w:ins w:id="1111" w:author="Dennis Hohmann" w:date="2012-04-14T20:34:00Z">
        <w:r w:rsidR="00111BFC">
          <w:t>r</w:t>
        </w:r>
      </w:ins>
      <w:del w:id="1112" w:author="Dennis Hohmann" w:date="2012-04-14T20:34:00Z">
        <w:r w:rsidR="00D9082F" w:rsidRPr="00A74077" w:rsidDel="00111BFC">
          <w:delText>n</w:delText>
        </w:r>
      </w:del>
      <w:r w:rsidR="00D9082F" w:rsidRPr="00A74077">
        <w:t xml:space="preserve"> Teiler</w:t>
      </w:r>
      <w:r w:rsidR="00644F84">
        <w:t>wert für</w:t>
      </w:r>
      <w:r w:rsidR="00D9082F" w:rsidRPr="00A74077">
        <w:t xml:space="preserve"> UBRRn</w:t>
      </w:r>
      <w:r w:rsidR="00FA54DF" w:rsidRPr="00A74077">
        <w:t xml:space="preserve"> </w:t>
      </w:r>
      <w:del w:id="1113" w:author="Dennis Hohmann" w:date="2012-04-14T20:34:00Z">
        <w:r w:rsidR="00FA54DF" w:rsidRPr="00A74077" w:rsidDel="00111BFC">
          <w:delText>errechnet sich</w:delText>
        </w:r>
        <w:r w:rsidR="00FA54DF" w:rsidDel="00111BFC">
          <w:delText xml:space="preserve"> </w:delText>
        </w:r>
      </w:del>
      <w:r w:rsidR="00D9082F">
        <w:t>wie folgt</w:t>
      </w:r>
      <w:r w:rsidR="00FA54DF">
        <w:t>:</w:t>
      </w:r>
    </w:p>
    <w:p w14:paraId="25311E5F" w14:textId="77777777" w:rsidR="00D9082F" w:rsidRDefault="00D9082F" w:rsidP="008B14C0">
      <w:pPr>
        <w:pStyle w:val="Textkrper"/>
        <w:pPrChange w:id="1114" w:author="Dennis Hohmann" w:date="2012-04-15T00:39:00Z">
          <w:pPr>
            <w:pStyle w:val="Textkrper"/>
          </w:pPr>
        </w:pPrChange>
      </w:pPr>
    </w:p>
    <w:p w14:paraId="51F973B2" w14:textId="31B7932D" w:rsidR="00FA54DF" w:rsidRPr="00D9082F" w:rsidRDefault="00182D48" w:rsidP="008B14C0">
      <w:pPr>
        <w:pStyle w:val="Textkrper"/>
        <w:rPr>
          <w:rFonts w:eastAsiaTheme="minorEastAsia"/>
        </w:rPr>
        <w:pPrChange w:id="1115" w:author="Dennis Hohmann" w:date="2012-04-15T00:39:00Z">
          <w:pPr>
            <w:pStyle w:val="Textkrper"/>
          </w:pPr>
        </w:pPrChange>
      </w:pPr>
      <m:oMathPara>
        <m:oMath>
          <m:r>
            <w:rPr>
              <w:rFonts w:ascii="Cambria Math" w:hAnsi="Cambria Math"/>
            </w:rPr>
            <m:t>BAUD</m:t>
          </m:r>
          <m:r>
            <m:rPr>
              <m:sty m:val="p"/>
            </m:rPr>
            <w:rPr>
              <w:rFonts w:ascii="Cambria Math" w:hAnsi="Cambria Math"/>
            </w:rPr>
            <m:t xml:space="preserve">= </m:t>
          </m:r>
          <m:f>
            <m:fPr>
              <m:ctrlPr>
                <w:rPr>
                  <w:rFonts w:ascii="Cambria Math" w:hAnsi="Cambria Math"/>
                </w:rPr>
              </m:ctrlPr>
            </m:fPr>
            <m:num>
              <m:r>
                <w:rPr>
                  <w:rFonts w:ascii="Cambria Math" w:hAnsi="Cambria Math"/>
                </w:rPr>
                <m:t>fOSC</m:t>
              </m:r>
            </m:num>
            <m:den>
              <m:r>
                <m:rPr>
                  <m:sty m:val="p"/>
                </m:rPr>
                <w:rPr>
                  <w:rFonts w:ascii="Cambria Math" w:hAnsi="Cambria Math"/>
                </w:rPr>
                <m:t>16*</m:t>
              </m:r>
              <m:r>
                <w:rPr>
                  <w:rFonts w:ascii="Cambria Math" w:hAnsi="Cambria Math"/>
                </w:rPr>
                <m:t>UBRRn</m:t>
              </m:r>
            </m:den>
          </m:f>
          <m:r>
            <m:rPr>
              <m:sty m:val="p"/>
            </m:rPr>
            <w:rPr>
              <w:rFonts w:ascii="Cambria Math" w:hAnsi="Cambria Math"/>
            </w:rPr>
            <m:t>-1</m:t>
          </m:r>
        </m:oMath>
      </m:oMathPara>
    </w:p>
    <w:p w14:paraId="2DC53962" w14:textId="77777777" w:rsidR="00D9082F" w:rsidRPr="00EC2B45" w:rsidRDefault="00D9082F" w:rsidP="008B14C0">
      <w:pPr>
        <w:pStyle w:val="Textkrper"/>
        <w:pPrChange w:id="1116" w:author="Dennis Hohmann" w:date="2012-04-15T00:39:00Z">
          <w:pPr>
            <w:pStyle w:val="Textkrper"/>
          </w:pPr>
        </w:pPrChange>
      </w:pPr>
    </w:p>
    <w:p w14:paraId="6A95ED5A" w14:textId="7F74520E" w:rsidR="00EC2B45" w:rsidRPr="00E260B6" w:rsidRDefault="00EC2B45" w:rsidP="008B14C0">
      <w:pPr>
        <w:pStyle w:val="Textkrper"/>
        <w:rPr>
          <w:rFonts w:eastAsiaTheme="minorEastAsia"/>
        </w:rPr>
        <w:pPrChange w:id="1117" w:author="Dennis Hohmann" w:date="2012-04-15T00:39:00Z">
          <w:pPr>
            <w:pStyle w:val="Textkrper"/>
          </w:pPr>
        </w:pPrChange>
      </w:pPr>
      <m:oMathPara>
        <m:oMath>
          <m:r>
            <w:rPr>
              <w:rFonts w:ascii="Cambria Math" w:hAnsi="Cambria Math"/>
            </w:rPr>
            <m:t>UBRRn</m:t>
          </m:r>
          <m:r>
            <m:rPr>
              <m:sty m:val="p"/>
            </m:rPr>
            <w:rPr>
              <w:rFonts w:ascii="Cambria Math" w:hAnsi="Cambria Math"/>
            </w:rPr>
            <m:t>=</m:t>
          </m:r>
          <m:f>
            <m:fPr>
              <m:ctrlPr>
                <w:rPr>
                  <w:rFonts w:ascii="Cambria Math" w:hAnsi="Cambria Math"/>
                </w:rPr>
              </m:ctrlPr>
            </m:fPr>
            <m:num>
              <m:r>
                <w:rPr>
                  <w:rFonts w:ascii="Cambria Math" w:hAnsi="Cambria Math"/>
                </w:rPr>
                <m:t>fOSC</m:t>
              </m:r>
            </m:num>
            <m:den>
              <m:r>
                <m:rPr>
                  <m:sty m:val="p"/>
                </m:rPr>
                <w:rPr>
                  <w:rFonts w:ascii="Cambria Math" w:hAnsi="Cambria Math"/>
                </w:rPr>
                <m:t>16*(</m:t>
              </m:r>
              <m:r>
                <w:rPr>
                  <w:rFonts w:ascii="Cambria Math" w:hAnsi="Cambria Math"/>
                </w:rPr>
                <m:t>UBRRn</m:t>
              </m:r>
              <m:r>
                <m:rPr>
                  <m:sty m:val="p"/>
                </m:rPr>
                <w:rPr>
                  <w:rFonts w:ascii="Cambria Math" w:hAnsi="Cambria Math"/>
                </w:rPr>
                <m:t>+1)</m:t>
              </m:r>
            </m:den>
          </m:f>
        </m:oMath>
      </m:oMathPara>
    </w:p>
    <w:p w14:paraId="56BFE3DB" w14:textId="77777777" w:rsidR="00E260B6" w:rsidRPr="00D9082F" w:rsidRDefault="00E260B6" w:rsidP="008B14C0">
      <w:pPr>
        <w:pStyle w:val="Textkrper"/>
        <w:pPrChange w:id="1118" w:author="Dennis Hohmann" w:date="2012-04-15T00:39:00Z">
          <w:pPr>
            <w:pStyle w:val="Textkrper"/>
          </w:pPr>
        </w:pPrChange>
      </w:pPr>
    </w:p>
    <w:p w14:paraId="023729FD" w14:textId="0FF1C17E" w:rsidR="00D9082F" w:rsidRDefault="004C54E6" w:rsidP="008B14C0">
      <w:pPr>
        <w:pStyle w:val="Textkrper"/>
        <w:pPrChange w:id="1119" w:author="Dennis Hohmann" w:date="2012-04-15T00:39:00Z">
          <w:pPr>
            <w:pStyle w:val="Textkrper"/>
          </w:pPr>
        </w:pPrChange>
      </w:pPr>
      <w:r>
        <w:t>f</w:t>
      </w:r>
      <w:r w:rsidRPr="00111BFC">
        <w:rPr>
          <w:vertAlign w:val="subscript"/>
          <w:rPrChange w:id="1120" w:author="Dennis Hohmann" w:date="2012-04-14T20:35:00Z">
            <w:rPr/>
          </w:rPrChange>
        </w:rPr>
        <w:t>OSC</w:t>
      </w:r>
      <w:r>
        <w:t xml:space="preserve"> = Oszillator- oder</w:t>
      </w:r>
      <w:r w:rsidR="00D90A7C">
        <w:t xml:space="preserve"> </w:t>
      </w:r>
      <w:r w:rsidR="007A1B20">
        <w:t>Quarz-Frequenz</w:t>
      </w:r>
    </w:p>
    <w:p w14:paraId="54603A02" w14:textId="41E100E6" w:rsidR="007A1B20" w:rsidRPr="00111BFC" w:rsidRDefault="007A1B20" w:rsidP="008B14C0">
      <w:pPr>
        <w:pStyle w:val="Textkrper"/>
        <w:rPr>
          <w:rPrChange w:id="1121" w:author="Dennis Hohmann" w:date="2012-04-14T20:36:00Z">
            <w:rPr/>
          </w:rPrChange>
        </w:rPr>
        <w:pPrChange w:id="1122" w:author="Dennis Hohmann" w:date="2012-04-15T00:39:00Z">
          <w:pPr>
            <w:pStyle w:val="Textkrper"/>
          </w:pPr>
        </w:pPrChange>
      </w:pPr>
      <w:r>
        <w:t>UBRR</w:t>
      </w:r>
      <w:r w:rsidRPr="00111BFC">
        <w:rPr>
          <w:rPrChange w:id="1123" w:author="Dennis Hohmann" w:date="2012-04-14T20:36:00Z">
            <w:rPr/>
          </w:rPrChange>
        </w:rPr>
        <w:t>n</w:t>
      </w:r>
      <w:r>
        <w:t xml:space="preserve"> = Teiler de</w:t>
      </w:r>
      <w:ins w:id="1124" w:author="Dennis Hohmann" w:date="2012-04-14T20:35:00Z">
        <w:r w:rsidR="00111BFC">
          <w:t xml:space="preserve">s </w:t>
        </w:r>
      </w:ins>
      <w:del w:id="1125" w:author="Dennis Hohmann" w:date="2012-04-14T20:35:00Z">
        <w:r w:rsidDel="00111BFC">
          <w:delText>r n-</w:delText>
        </w:r>
      </w:del>
      <w:r>
        <w:t>UART</w:t>
      </w:r>
      <w:ins w:id="1126" w:author="Dennis Hohmann" w:date="2012-04-14T20:35:00Z">
        <w:r w:rsidR="00111BFC" w:rsidRPr="00111BFC">
          <w:rPr>
            <w:rPrChange w:id="1127" w:author="Dennis Hohmann" w:date="2012-04-14T20:36:00Z">
              <w:rPr/>
            </w:rPrChange>
          </w:rPr>
          <w:t>n</w:t>
        </w:r>
      </w:ins>
    </w:p>
    <w:p w14:paraId="29AB5F52" w14:textId="0B0ED41D" w:rsidR="00644F84" w:rsidRDefault="007A1B20" w:rsidP="008B14C0">
      <w:pPr>
        <w:pStyle w:val="Textkrper"/>
        <w:pPrChange w:id="1128" w:author="Dennis Hohmann" w:date="2012-04-15T00:39:00Z">
          <w:pPr>
            <w:pStyle w:val="Textkrper"/>
          </w:pPr>
        </w:pPrChange>
      </w:pPr>
      <w:r>
        <w:t xml:space="preserve">BAUD = </w:t>
      </w:r>
      <w:del w:id="1129" w:author="Dennis Hohmann" w:date="2012-04-14T20:36:00Z">
        <w:r w:rsidDel="00111BFC">
          <w:delText>Übertragungsfrequenz</w:delText>
        </w:r>
      </w:del>
      <w:ins w:id="1130" w:author="Dennis Hohmann" w:date="2012-04-14T20:36:00Z">
        <w:r w:rsidR="00111BFC">
          <w:t>Schrittgeschwindigkeit</w:t>
        </w:r>
      </w:ins>
    </w:p>
    <w:p w14:paraId="02035F16" w14:textId="7AF1CF51" w:rsidR="007A1B20" w:rsidRDefault="00644F84" w:rsidP="008B14C0">
      <w:pPr>
        <w:pStyle w:val="Textkrper"/>
        <w:pPrChange w:id="1131" w:author="Dennis Hohmann" w:date="2012-04-15T00:39:00Z">
          <w:pPr>
            <w:pStyle w:val="Textkrper"/>
          </w:pPr>
        </w:pPrChange>
      </w:pPr>
      <w:r>
        <w:t>n = Index der Schnittstelle</w:t>
      </w:r>
    </w:p>
    <w:p w14:paraId="4B5A4979" w14:textId="77777777" w:rsidR="00644F84" w:rsidRDefault="00644F84" w:rsidP="008B14C0">
      <w:pPr>
        <w:pStyle w:val="Textkrper"/>
        <w:pPrChange w:id="1132" w:author="Dennis Hohmann" w:date="2012-04-15T00:39:00Z">
          <w:pPr>
            <w:pStyle w:val="Textkrper"/>
          </w:pPr>
        </w:pPrChange>
      </w:pPr>
    </w:p>
    <w:p w14:paraId="7EE97DB0" w14:textId="2B696E11" w:rsidR="00716B66" w:rsidRDefault="00D9082F" w:rsidP="008B14C0">
      <w:pPr>
        <w:pStyle w:val="Textkrper"/>
        <w:pPrChange w:id="1133" w:author="Dennis Hohmann" w:date="2012-04-15T00:39:00Z">
          <w:pPr>
            <w:pStyle w:val="Textkrper"/>
          </w:pPr>
        </w:pPrChange>
      </w:pPr>
      <w:r>
        <w:t>Mit</w:t>
      </w:r>
      <w:r w:rsidR="00EC2B45">
        <w:t xml:space="preserve"> einem</w:t>
      </w:r>
      <w:r>
        <w:t xml:space="preserve"> f</w:t>
      </w:r>
      <w:r w:rsidRPr="00BE0580">
        <w:rPr>
          <w:vertAlign w:val="subscript"/>
          <w:rPrChange w:id="1134" w:author="Dennis Hohmann" w:date="2012-04-14T20:37:00Z">
            <w:rPr/>
          </w:rPrChange>
        </w:rPr>
        <w:t>OSC</w:t>
      </w:r>
      <w:r>
        <w:t xml:space="preserve"> = </w:t>
      </w:r>
      <w:r w:rsidR="00EC2B45">
        <w:t>20</w:t>
      </w:r>
      <w:ins w:id="1135" w:author="Dennis Hohmann" w:date="2012-04-14T20:37:00Z">
        <w:r w:rsidR="00BE0580">
          <w:t xml:space="preserve"> </w:t>
        </w:r>
      </w:ins>
      <w:r w:rsidR="00EC2B45">
        <w:t xml:space="preserve">MHz Quarz </w:t>
      </w:r>
      <w:r>
        <w:t>errechnet</w:t>
      </w:r>
      <w:r w:rsidR="00EC2B45">
        <w:t xml:space="preserve"> </w:t>
      </w:r>
      <w:r>
        <w:t xml:space="preserve">sich </w:t>
      </w:r>
      <w:del w:id="1136" w:author="Dennis Hohmann" w:date="2012-04-14T20:38:00Z">
        <w:r w:rsidDel="00BE0580">
          <w:delText xml:space="preserve">ein </w:delText>
        </w:r>
      </w:del>
      <w:ins w:id="1137" w:author="Dennis Hohmann" w:date="2012-04-14T20:38:00Z">
        <w:r w:rsidR="00BE0580">
          <w:t xml:space="preserve">für </w:t>
        </w:r>
      </w:ins>
      <w:del w:id="1138" w:author="Dennis Hohmann" w:date="2012-04-14T20:39:00Z">
        <w:r w:rsidDel="00BE0580">
          <w:delText>UBRRn</w:delText>
        </w:r>
      </w:del>
      <w:ins w:id="1139" w:author="Dennis Hohmann" w:date="2012-04-14T20:39:00Z">
        <w:r w:rsidR="00BE0580">
          <w:t xml:space="preserve">den Teiler </w:t>
        </w:r>
      </w:ins>
      <w:ins w:id="1140" w:author="Dennis Hohmann" w:date="2012-04-14T20:38:00Z">
        <w:r w:rsidR="00BE0580">
          <w:t xml:space="preserve">ein Wert </w:t>
        </w:r>
      </w:ins>
      <w:del w:id="1141" w:author="Dennis Hohmann" w:date="2012-04-14T20:38:00Z">
        <w:r w:rsidDel="00BE0580">
          <w:delText xml:space="preserve"> </w:delText>
        </w:r>
      </w:del>
      <w:r>
        <w:t>von 4,425.</w:t>
      </w:r>
      <w:r w:rsidR="00EC2B45">
        <w:t xml:space="preserve"> </w:t>
      </w:r>
      <w:r>
        <w:t xml:space="preserve">Dieser Wert muss zunächst </w:t>
      </w:r>
      <w:r w:rsidR="00EC2B45">
        <w:t xml:space="preserve">gerundet </w:t>
      </w:r>
      <w:r>
        <w:t xml:space="preserve">werden, um </w:t>
      </w:r>
      <w:r w:rsidR="00EC2B45">
        <w:t>als Integer in UBRRn geladen</w:t>
      </w:r>
      <w:r>
        <w:t xml:space="preserve"> werden zu kö</w:t>
      </w:r>
      <w:r>
        <w:t>n</w:t>
      </w:r>
      <w:r>
        <w:t>nen</w:t>
      </w:r>
      <w:r w:rsidR="007D3BF2">
        <w:t>. Die Gegenrechnung mit UBRR1</w:t>
      </w:r>
      <w:r w:rsidR="00EC2B45">
        <w:t xml:space="preserve"> = 4 ergibt eine BAUD von 250k</w:t>
      </w:r>
      <w:r w:rsidR="00CA189D">
        <w:t>bps</w:t>
      </w:r>
      <w:r w:rsidR="00EC2B45">
        <w:t>. Der hieraus r</w:t>
      </w:r>
      <w:r w:rsidR="00EC2B45">
        <w:t>e</w:t>
      </w:r>
      <w:r w:rsidR="00EC2B45">
        <w:t>sult</w:t>
      </w:r>
      <w:r>
        <w:t>i</w:t>
      </w:r>
      <w:r>
        <w:t>e</w:t>
      </w:r>
      <w:r>
        <w:t xml:space="preserve">rende Frequenzversatz von mehr 8 </w:t>
      </w:r>
      <w:r w:rsidR="00EC2B45">
        <w:t xml:space="preserve">% liegt </w:t>
      </w:r>
      <w:del w:id="1142" w:author="Dennis Hohmann" w:date="2012-04-14T20:37:00Z">
        <w:r w:rsidDel="00BE0580">
          <w:delText xml:space="preserve">außerhalb </w:delText>
        </w:r>
      </w:del>
      <w:ins w:id="1143" w:author="Dennis Hohmann" w:date="2012-04-14T20:37:00Z">
        <w:r w:rsidR="00BE0580">
          <w:t xml:space="preserve">oberhalb </w:t>
        </w:r>
      </w:ins>
      <w:r>
        <w:t>des zulässigen Versatzes von 3%. Mit dem hier verwendeten</w:t>
      </w:r>
      <w:r w:rsidR="00CA189D">
        <w:t>, 18,432</w:t>
      </w:r>
      <w:r>
        <w:t>MHz</w:t>
      </w:r>
      <w:r w:rsidR="00CA189D">
        <w:t>, Quarz</w:t>
      </w:r>
      <w:r>
        <w:t xml:space="preserve"> ergibt sich rechnerischer Versatz von 0%.</w:t>
      </w:r>
      <w:r w:rsidR="00CA189D">
        <w:t xml:space="preserve"> Auch die UART0, </w:t>
      </w:r>
      <w:r w:rsidR="007D3BF2">
        <w:t xml:space="preserve">mit </w:t>
      </w:r>
      <w:r w:rsidR="007D3BF2" w:rsidRPr="00B30EC3">
        <w:rPr>
          <w:highlight w:val="yellow"/>
          <w:rPrChange w:id="1144" w:author="Dennis Hohmann" w:date="2012-04-14T20:42:00Z">
            <w:rPr/>
          </w:rPrChange>
        </w:rPr>
        <w:t>einer BAUD</w:t>
      </w:r>
      <w:r w:rsidR="007D3BF2">
        <w:t xml:space="preserve"> von </w:t>
      </w:r>
      <w:r w:rsidR="00CA189D">
        <w:t xml:space="preserve">9,6kbps, hat mit diesem Quarz einen Versatz von 0%. </w:t>
      </w:r>
    </w:p>
    <w:p w14:paraId="1A953D26" w14:textId="77777777" w:rsidR="00E260B6" w:rsidRDefault="00E260B6" w:rsidP="008B14C0">
      <w:pPr>
        <w:pStyle w:val="Textkrper"/>
        <w:pPrChange w:id="1145" w:author="Dennis Hohmann" w:date="2012-04-15T00:39:00Z">
          <w:pPr>
            <w:pStyle w:val="Textkrper"/>
          </w:pPr>
        </w:pPrChange>
      </w:pPr>
    </w:p>
    <w:p w14:paraId="64F1DF07" w14:textId="5BF9A29C" w:rsidR="005E05E6" w:rsidRDefault="00982584" w:rsidP="008B14C0">
      <w:pPr>
        <w:pStyle w:val="Textkrper"/>
        <w:pPrChange w:id="1146" w:author="Dennis Hohmann" w:date="2012-04-15T00:39:00Z">
          <w:pPr>
            <w:pStyle w:val="Textkrper"/>
          </w:pPr>
        </w:pPrChange>
      </w:pPr>
      <w:r w:rsidRPr="00B30EC3">
        <w:rPr>
          <w:highlight w:val="red"/>
          <w:rPrChange w:id="1147" w:author="Dennis Hohmann" w:date="2012-04-14T20:46:00Z">
            <w:rPr/>
          </w:rPrChange>
        </w:rPr>
        <w:t>Der Watchdog</w:t>
      </w:r>
      <w:ins w:id="1148" w:author="Dennis Hohmann" w:date="2012-04-14T20:44:00Z">
        <w:r w:rsidR="00B30EC3" w:rsidRPr="00B30EC3">
          <w:rPr>
            <w:highlight w:val="red"/>
            <w:rPrChange w:id="1149" w:author="Dennis Hohmann" w:date="2012-04-14T20:46:00Z">
              <w:rPr>
                <w:highlight w:val="red"/>
              </w:rPr>
            </w:rPrChange>
          </w:rPr>
          <w:t xml:space="preserve"> </w:t>
        </w:r>
      </w:ins>
      <w:ins w:id="1150" w:author="Dennis Hohmann" w:date="2012-04-14T20:45:00Z">
        <w:r w:rsidR="00B30EC3" w:rsidRPr="00B30EC3">
          <w:rPr>
            <w:highlight w:val="red"/>
            <w:rPrChange w:id="1151" w:author="Dennis Hohmann" w:date="2012-04-14T20:46:00Z">
              <w:rPr>
                <w:highlight w:val="red"/>
              </w:rPr>
            </w:rPrChange>
          </w:rPr>
          <w:t>ist nicht aktiviert</w:t>
        </w:r>
      </w:ins>
      <w:del w:id="1152" w:author="Dennis Hohmann" w:date="2012-04-14T20:44:00Z">
        <w:r w:rsidRPr="00B30EC3" w:rsidDel="00B30EC3">
          <w:rPr>
            <w:highlight w:val="red"/>
            <w:rPrChange w:id="1153" w:author="Dennis Hohmann" w:date="2012-04-14T20:46:00Z">
              <w:rPr/>
            </w:rPrChange>
          </w:rPr>
          <w:delText xml:space="preserve"> </w:delText>
        </w:r>
      </w:del>
      <w:del w:id="1154" w:author="Dennis Hohmann" w:date="2012-04-14T20:41:00Z">
        <w:r w:rsidRPr="00B30EC3" w:rsidDel="008052E9">
          <w:rPr>
            <w:highlight w:val="red"/>
            <w:rPrChange w:id="1155" w:author="Dennis Hohmann" w:date="2012-04-14T20:46:00Z">
              <w:rPr/>
            </w:rPrChange>
          </w:rPr>
          <w:delText xml:space="preserve">ist </w:delText>
        </w:r>
      </w:del>
      <w:del w:id="1156" w:author="Dennis Hohmann" w:date="2012-04-14T20:45:00Z">
        <w:r w:rsidRPr="00B30EC3" w:rsidDel="00B30EC3">
          <w:rPr>
            <w:highlight w:val="red"/>
            <w:rPrChange w:id="1157" w:author="Dennis Hohmann" w:date="2012-04-14T20:46:00Z">
              <w:rPr/>
            </w:rPrChange>
          </w:rPr>
          <w:delText>deaktiviert</w:delText>
        </w:r>
      </w:del>
      <w:r w:rsidRPr="00B30EC3">
        <w:rPr>
          <w:highlight w:val="red"/>
          <w:rPrChange w:id="1158" w:author="Dennis Hohmann" w:date="2012-04-14T20:46:00Z">
            <w:rPr/>
          </w:rPrChange>
        </w:rPr>
        <w:t xml:space="preserve">. Bei einem Absturz des Programms </w:t>
      </w:r>
      <w:del w:id="1159" w:author="Dennis Hohmann" w:date="2012-04-14T20:44:00Z">
        <w:r w:rsidRPr="00B30EC3" w:rsidDel="00B30EC3">
          <w:rPr>
            <w:highlight w:val="red"/>
            <w:rPrChange w:id="1160" w:author="Dennis Hohmann" w:date="2012-04-14T20:46:00Z">
              <w:rPr/>
            </w:rPrChange>
          </w:rPr>
          <w:delText xml:space="preserve">hat </w:delText>
        </w:r>
      </w:del>
      <w:ins w:id="1161" w:author="Dennis Hohmann" w:date="2012-04-14T20:44:00Z">
        <w:r w:rsidR="00B30EC3" w:rsidRPr="00B30EC3">
          <w:rPr>
            <w:highlight w:val="red"/>
            <w:rPrChange w:id="1162" w:author="Dennis Hohmann" w:date="2012-04-14T20:46:00Z">
              <w:rPr/>
            </w:rPrChange>
          </w:rPr>
          <w:t xml:space="preserve">hätte </w:t>
        </w:r>
      </w:ins>
      <w:r w:rsidRPr="00B30EC3">
        <w:rPr>
          <w:highlight w:val="red"/>
          <w:rPrChange w:id="1163" w:author="Dennis Hohmann" w:date="2012-04-14T20:46:00Z">
            <w:rPr/>
          </w:rPrChange>
        </w:rPr>
        <w:t>dies, wie bei e</w:t>
      </w:r>
      <w:r w:rsidRPr="00B30EC3">
        <w:rPr>
          <w:highlight w:val="red"/>
          <w:rPrChange w:id="1164" w:author="Dennis Hohmann" w:date="2012-04-14T20:46:00Z">
            <w:rPr/>
          </w:rPrChange>
        </w:rPr>
        <w:t>i</w:t>
      </w:r>
      <w:r w:rsidRPr="00B30EC3">
        <w:rPr>
          <w:highlight w:val="red"/>
          <w:rPrChange w:id="1165" w:author="Dennis Hohmann" w:date="2012-04-14T20:46:00Z">
            <w:rPr/>
          </w:rPrChange>
        </w:rPr>
        <w:t>nem R</w:t>
      </w:r>
      <w:r w:rsidRPr="00B30EC3">
        <w:rPr>
          <w:highlight w:val="red"/>
          <w:rPrChange w:id="1166" w:author="Dennis Hohmann" w:date="2012-04-14T20:46:00Z">
            <w:rPr/>
          </w:rPrChange>
        </w:rPr>
        <w:t>e</w:t>
      </w:r>
      <w:r w:rsidRPr="00B30EC3">
        <w:rPr>
          <w:highlight w:val="red"/>
          <w:rPrChange w:id="1167" w:author="Dennis Hohmann" w:date="2012-04-14T20:46:00Z">
            <w:rPr/>
          </w:rPrChange>
        </w:rPr>
        <w:t>set, der Neustart des Programms zu Folge.</w:t>
      </w:r>
      <w:r w:rsidRPr="00B30EC3">
        <w:rPr>
          <w:rPrChange w:id="1168" w:author="Dennis Hohmann" w:date="2012-04-14T20:45:00Z">
            <w:rPr/>
          </w:rPrChange>
        </w:rPr>
        <w:t xml:space="preserve"> Nach der Systeminitialisierung wartet das Programm </w:t>
      </w:r>
      <w:r w:rsidR="006E092B" w:rsidRPr="00B30EC3">
        <w:rPr>
          <w:rPrChange w:id="1169" w:author="Dennis Hohmann" w:date="2012-04-14T20:45:00Z">
            <w:rPr/>
          </w:rPrChange>
        </w:rPr>
        <w:t>auf Eingaben durch den Benutzer und ist somit in einem stabilen Zustand.</w:t>
      </w:r>
      <w:r w:rsidRPr="00B30EC3">
        <w:rPr>
          <w:rPrChange w:id="1170" w:author="Dennis Hohmann" w:date="2012-04-14T20:45:00Z">
            <w:rPr/>
          </w:rPrChange>
        </w:rPr>
        <w:t xml:space="preserve"> Auße</w:t>
      </w:r>
      <w:r w:rsidRPr="00B30EC3">
        <w:rPr>
          <w:rPrChange w:id="1171" w:author="Dennis Hohmann" w:date="2012-04-14T20:45:00Z">
            <w:rPr/>
          </w:rPrChange>
        </w:rPr>
        <w:t>r</w:t>
      </w:r>
      <w:r w:rsidRPr="00B30EC3">
        <w:rPr>
          <w:rPrChange w:id="1172" w:author="Dennis Hohmann" w:date="2012-04-14T20:45:00Z">
            <w:rPr/>
          </w:rPrChange>
        </w:rPr>
        <w:t>dem ist eine automatischer Reset durch den Watchdog während dem Debuggen</w:t>
      </w:r>
      <w:r>
        <w:t xml:space="preserve"> nicht von Vorteil, da hier die Gründe für den Absturz nachträglich nicht mehr ersichtlich sind. Die Spannungsversorgung ist für den stationären Betrieb ausgelegt, daher wird nicht mit einem „</w:t>
      </w:r>
      <w:r w:rsidR="00013F7F">
        <w:t>Brown-Out</w:t>
      </w:r>
      <w:r>
        <w:t>“, dem absinken der Verso</w:t>
      </w:r>
      <w:r>
        <w:t>r</w:t>
      </w:r>
      <w:r>
        <w:t xml:space="preserve">gungsspannung, gerechnet. Daher wird hier </w:t>
      </w:r>
      <w:r w:rsidRPr="006E092B">
        <w:t>auf die Brown-Out-Detection verzichtet.</w:t>
      </w:r>
      <w:r w:rsidR="006E092B" w:rsidRPr="006E092B">
        <w:t xml:space="preserve"> </w:t>
      </w:r>
      <w:r w:rsidR="005E05E6" w:rsidRPr="006E092B">
        <w:t>Die Lockbits sind ebenfalls deaktiviert.</w:t>
      </w:r>
      <w:r w:rsidR="006E092B" w:rsidRPr="006E092B">
        <w:t xml:space="preserve"> Diese Steuern den Schreib-Lese-Schutz des Controllers. </w:t>
      </w:r>
      <w:r w:rsidR="005E05E6" w:rsidRPr="006E092B">
        <w:t>Die SPI- und JTAG-Schnittstelle sind aktiviert, ebenso wie der On-Chip-Debug-Mode.</w:t>
      </w:r>
      <w:r w:rsidR="006E092B" w:rsidRPr="006E092B">
        <w:t xml:space="preserve"> Dies ermöglicht das</w:t>
      </w:r>
      <w:r w:rsidR="006E092B">
        <w:t xml:space="preserve"> schrittweise Ausfü</w:t>
      </w:r>
      <w:r w:rsidR="006E092B">
        <w:t>h</w:t>
      </w:r>
      <w:r w:rsidR="006E092B">
        <w:t>ren einze</w:t>
      </w:r>
      <w:r w:rsidR="006E092B">
        <w:t>l</w:t>
      </w:r>
      <w:r w:rsidR="006E092B">
        <w:t xml:space="preserve">ner Befehle direkt im Controller, das sog. Source-Stepping. </w:t>
      </w:r>
      <w:r w:rsidR="00E3045D">
        <w:t xml:space="preserve">Die </w:t>
      </w:r>
      <w:r w:rsidR="00E3045D" w:rsidRPr="00BB7DB6">
        <w:t>Boot-Sector-Si</w:t>
      </w:r>
      <w:r w:rsidR="00E3045D">
        <w:t xml:space="preserve">ze </w:t>
      </w:r>
      <w:del w:id="1173" w:author="Dennis Hohmann" w:date="2012-04-14T20:49:00Z">
        <w:r w:rsidR="00E3045D" w:rsidDel="00E72342">
          <w:delText xml:space="preserve">wurde </w:delText>
        </w:r>
      </w:del>
      <w:ins w:id="1174" w:author="Dennis Hohmann" w:date="2012-04-14T20:49:00Z">
        <w:r w:rsidR="00E72342">
          <w:t xml:space="preserve">ist </w:t>
        </w:r>
      </w:ins>
      <w:r w:rsidR="00E3045D">
        <w:t xml:space="preserve">auf </w:t>
      </w:r>
      <w:ins w:id="1175" w:author="Dennis Hohmann" w:date="2012-04-14T20:49:00Z">
        <w:r w:rsidR="00E72342">
          <w:t xml:space="preserve">dem </w:t>
        </w:r>
      </w:ins>
      <w:r w:rsidR="00E3045D">
        <w:t>Standar</w:t>
      </w:r>
      <w:ins w:id="1176" w:author="Dennis Hohmann" w:date="2012-04-14T20:49:00Z">
        <w:r w:rsidR="00E72342">
          <w:t>t</w:t>
        </w:r>
      </w:ins>
      <w:del w:id="1177" w:author="Dennis Hohmann" w:date="2012-04-14T20:49:00Z">
        <w:r w:rsidR="00E3045D" w:rsidDel="00E72342">
          <w:delText>d</w:delText>
        </w:r>
      </w:del>
      <w:ins w:id="1178" w:author="Dennis Hohmann" w:date="2012-04-14T20:49:00Z">
        <w:r w:rsidR="00E72342">
          <w:t>wert</w:t>
        </w:r>
      </w:ins>
      <w:r w:rsidR="00E3045D">
        <w:t xml:space="preserve"> </w:t>
      </w:r>
      <w:ins w:id="1179" w:author="Dennis Hohmann" w:date="2012-04-14T20:49:00Z">
        <w:r w:rsidR="00E72342">
          <w:t xml:space="preserve">von </w:t>
        </w:r>
      </w:ins>
      <w:r w:rsidR="00E3045D">
        <w:t xml:space="preserve">4096 Byte belassen. </w:t>
      </w:r>
      <w:r w:rsidR="0003747B">
        <w:t>Aus diesen Einstellungen</w:t>
      </w:r>
      <w:r w:rsidR="005E05E6" w:rsidRPr="00BB7DB6">
        <w:t xml:space="preserve"> ergeben sich fo</w:t>
      </w:r>
      <w:r w:rsidR="005E05E6" w:rsidRPr="00BB7DB6">
        <w:t>l</w:t>
      </w:r>
      <w:r w:rsidR="005E05E6" w:rsidRPr="00BB7DB6">
        <w:t>gende Fuses und Lockbit</w:t>
      </w:r>
      <w:r w:rsidR="00E3045D">
        <w:t>s</w:t>
      </w:r>
      <w:r w:rsidR="005E05E6" w:rsidRPr="00BB7DB6">
        <w:t>:</w:t>
      </w:r>
    </w:p>
    <w:p w14:paraId="0DD3CBBD" w14:textId="77777777" w:rsidR="005256FE" w:rsidRPr="00BB7DB6" w:rsidRDefault="005256FE" w:rsidP="008B14C0">
      <w:pPr>
        <w:pStyle w:val="Textkrper"/>
        <w:pPrChange w:id="1180" w:author="Dennis Hohmann" w:date="2012-04-15T00:39:00Z">
          <w:pPr>
            <w:pStyle w:val="Textkrper"/>
          </w:pPr>
        </w:pPrChange>
      </w:pPr>
    </w:p>
    <w:p w14:paraId="644F23D7" w14:textId="3B2406E8" w:rsidR="005E05E6" w:rsidRPr="009C551C" w:rsidRDefault="005E05E6" w:rsidP="008B14C0">
      <w:pPr>
        <w:pStyle w:val="Textkrper"/>
        <w:numPr>
          <w:ilvl w:val="0"/>
          <w:numId w:val="3"/>
        </w:numPr>
        <w:pPrChange w:id="1181" w:author="Dennis Hohmann" w:date="2012-04-15T00:39:00Z">
          <w:pPr>
            <w:pStyle w:val="Textkrper"/>
          </w:pPr>
        </w:pPrChange>
      </w:pPr>
      <w:r w:rsidRPr="009C551C">
        <w:t>Extended:</w:t>
      </w:r>
      <w:r w:rsidRPr="009C551C">
        <w:tab/>
      </w:r>
      <w:r w:rsidRPr="009C551C">
        <w:rPr>
          <w:b/>
        </w:rPr>
        <w:t>0xFF</w:t>
      </w:r>
    </w:p>
    <w:p w14:paraId="2DFC17A6" w14:textId="101DE0B4" w:rsidR="005E05E6" w:rsidRPr="009C551C" w:rsidRDefault="005E05E6" w:rsidP="008B14C0">
      <w:pPr>
        <w:pStyle w:val="Textkrper"/>
        <w:numPr>
          <w:ilvl w:val="0"/>
          <w:numId w:val="3"/>
        </w:numPr>
        <w:pPrChange w:id="1182" w:author="Dennis Hohmann" w:date="2012-04-15T00:39:00Z">
          <w:pPr>
            <w:pStyle w:val="Textkrper"/>
            <w:numPr>
              <w:numId w:val="3"/>
            </w:numPr>
            <w:ind w:left="720" w:hanging="360"/>
          </w:pPr>
        </w:pPrChange>
      </w:pPr>
      <w:r w:rsidRPr="009C551C">
        <w:t>High:</w:t>
      </w:r>
      <w:r w:rsidRPr="009C551C">
        <w:tab/>
      </w:r>
      <w:r w:rsidRPr="009C551C">
        <w:tab/>
      </w:r>
      <w:r w:rsidRPr="009C551C">
        <w:rPr>
          <w:b/>
        </w:rPr>
        <w:t>0x19</w:t>
      </w:r>
    </w:p>
    <w:p w14:paraId="7029D6AF" w14:textId="654206DF" w:rsidR="005E05E6" w:rsidRPr="009C551C" w:rsidRDefault="005E05E6" w:rsidP="008B14C0">
      <w:pPr>
        <w:pStyle w:val="Textkrper"/>
        <w:numPr>
          <w:ilvl w:val="0"/>
          <w:numId w:val="3"/>
        </w:numPr>
        <w:pPrChange w:id="1183" w:author="Dennis Hohmann" w:date="2012-04-15T00:39:00Z">
          <w:pPr>
            <w:pStyle w:val="Textkrper"/>
            <w:numPr>
              <w:numId w:val="3"/>
            </w:numPr>
            <w:ind w:left="720" w:hanging="360"/>
          </w:pPr>
        </w:pPrChange>
      </w:pPr>
      <w:r w:rsidRPr="009C551C">
        <w:t>Low:</w:t>
      </w:r>
      <w:r w:rsidRPr="009C551C">
        <w:tab/>
      </w:r>
      <w:r w:rsidRPr="009C551C">
        <w:tab/>
      </w:r>
      <w:r w:rsidRPr="009C551C">
        <w:rPr>
          <w:b/>
        </w:rPr>
        <w:t>0xFF</w:t>
      </w:r>
    </w:p>
    <w:p w14:paraId="310E7CAB" w14:textId="78CFFB58" w:rsidR="005E05E6" w:rsidRPr="009C551C" w:rsidRDefault="005E05E6" w:rsidP="008B14C0">
      <w:pPr>
        <w:pStyle w:val="Textkrper"/>
        <w:numPr>
          <w:ilvl w:val="0"/>
          <w:numId w:val="3"/>
        </w:numPr>
        <w:pPrChange w:id="1184" w:author="Dennis Hohmann" w:date="2012-04-15T00:39:00Z">
          <w:pPr>
            <w:pStyle w:val="Textkrper"/>
            <w:numPr>
              <w:numId w:val="3"/>
            </w:numPr>
            <w:ind w:left="720" w:hanging="360"/>
          </w:pPr>
        </w:pPrChange>
      </w:pPr>
      <w:r w:rsidRPr="009C551C">
        <w:t>Lockbit</w:t>
      </w:r>
      <w:r w:rsidR="00E3045D">
        <w:t>s</w:t>
      </w:r>
      <w:r w:rsidRPr="009C551C">
        <w:t>:</w:t>
      </w:r>
      <w:r w:rsidRPr="009C551C">
        <w:tab/>
      </w:r>
      <w:r w:rsidRPr="009C551C">
        <w:rPr>
          <w:b/>
        </w:rPr>
        <w:t>0xFF</w:t>
      </w:r>
    </w:p>
    <w:p w14:paraId="6935830A" w14:textId="45DA7803" w:rsidR="00940F36" w:rsidRDefault="00C2549F" w:rsidP="00C2549F">
      <w:pPr>
        <w:pStyle w:val="berschrift3"/>
      </w:pPr>
      <w:r>
        <w:br w:type="page"/>
      </w:r>
      <w:bookmarkStart w:id="1185" w:name="_Vinculum_vDrive2_Firmware"/>
      <w:bookmarkStart w:id="1186" w:name="_Toc196041263"/>
      <w:bookmarkEnd w:id="1185"/>
      <w:r w:rsidR="000C2306">
        <w:t xml:space="preserve">Vinculum </w:t>
      </w:r>
      <w:r w:rsidR="00B0341A">
        <w:t>VDrive2</w:t>
      </w:r>
      <w:r w:rsidR="00EF798F">
        <w:t xml:space="preserve"> Firmware 3.68</w:t>
      </w:r>
      <w:bookmarkEnd w:id="1186"/>
    </w:p>
    <w:p w14:paraId="0C50CEF7" w14:textId="77777777" w:rsidR="00BB7DB6" w:rsidRDefault="00BB7DB6" w:rsidP="008B14C0">
      <w:pPr>
        <w:pStyle w:val="Textkrper"/>
        <w:pPrChange w:id="1187" w:author="Dennis Hohmann" w:date="2012-04-15T00:39:00Z">
          <w:pPr>
            <w:pStyle w:val="Textkrper"/>
            <w:numPr>
              <w:numId w:val="3"/>
            </w:numPr>
            <w:ind w:left="720" w:hanging="360"/>
          </w:pPr>
        </w:pPrChange>
      </w:pPr>
    </w:p>
    <w:p w14:paraId="50CAA168" w14:textId="396B96F6" w:rsidR="00D83822" w:rsidRDefault="006E092B" w:rsidP="008B14C0">
      <w:pPr>
        <w:pStyle w:val="Textkrper"/>
        <w:pPrChange w:id="1188" w:author="Dennis Hohmann" w:date="2012-04-15T00:39:00Z">
          <w:pPr>
            <w:pStyle w:val="Textkrper"/>
          </w:pPr>
        </w:pPrChange>
      </w:pPr>
      <w:r w:rsidRPr="006E092B">
        <w:t>Als Ausgangs</w:t>
      </w:r>
      <w:r w:rsidR="001E4F4D" w:rsidRPr="006E092B">
        <w:t xml:space="preserve">datei </w:t>
      </w:r>
      <w:r w:rsidRPr="006E092B">
        <w:t xml:space="preserve">für die individuell angepasste Firmware </w:t>
      </w:r>
      <w:r w:rsidR="00D83822" w:rsidRPr="006E092B">
        <w:t xml:space="preserve">wird </w:t>
      </w:r>
      <w:r w:rsidR="001E4F4D" w:rsidRPr="006E092B">
        <w:t xml:space="preserve">die </w:t>
      </w:r>
      <w:r w:rsidR="00D041E2" w:rsidRPr="006E092B">
        <w:t>Standard-Firmware-Fil</w:t>
      </w:r>
      <w:r w:rsidR="00D83822" w:rsidRPr="006E092B">
        <w:t>e VDAP-ROM 3.68 verwendet.</w:t>
      </w:r>
      <w:r w:rsidR="00D73583" w:rsidRPr="006E092B">
        <w:t xml:space="preserve"> Diese </w:t>
      </w:r>
      <w:del w:id="1189" w:author="Dennis Hohmann" w:date="2012-04-14T20:50:00Z">
        <w:r w:rsidR="00D73583" w:rsidRPr="006E092B" w:rsidDel="00947754">
          <w:delText xml:space="preserve">wurde </w:delText>
        </w:r>
      </w:del>
      <w:ins w:id="1190" w:author="Dennis Hohmann" w:date="2012-04-14T20:50:00Z">
        <w:r w:rsidR="00947754">
          <w:t>wird</w:t>
        </w:r>
        <w:r w:rsidR="00947754" w:rsidRPr="006E092B">
          <w:t xml:space="preserve"> </w:t>
        </w:r>
      </w:ins>
      <w:r w:rsidR="00D73583" w:rsidRPr="006E092B">
        <w:t>mit dem Vinculum Firmware Customiser</w:t>
      </w:r>
      <w:r w:rsidR="00D73583">
        <w:t xml:space="preserve"> wie folgt konfiguriert:</w:t>
      </w:r>
    </w:p>
    <w:p w14:paraId="56DC799E" w14:textId="0FEE5B42" w:rsidR="00D73583" w:rsidRDefault="00D10886" w:rsidP="008B14C0">
      <w:pPr>
        <w:pStyle w:val="Textkrper"/>
        <w:numPr>
          <w:ilvl w:val="0"/>
          <w:numId w:val="8"/>
        </w:numPr>
        <w:pPrChange w:id="1191" w:author="Dennis Hohmann" w:date="2012-04-15T00:39:00Z">
          <w:pPr>
            <w:pStyle w:val="Textkrper"/>
          </w:pPr>
        </w:pPrChange>
      </w:pPr>
      <w:r>
        <w:t xml:space="preserve">Baud </w:t>
      </w:r>
      <w:r w:rsidR="00D73583">
        <w:t>Rate:</w:t>
      </w:r>
      <w:r w:rsidR="00D73583">
        <w:tab/>
      </w:r>
      <w:r>
        <w:tab/>
      </w:r>
      <w:r>
        <w:tab/>
      </w:r>
      <w:r w:rsidR="00D73583" w:rsidRPr="00D10886">
        <w:rPr>
          <w:b/>
        </w:rPr>
        <w:t>230400</w:t>
      </w:r>
      <w:r w:rsidR="006E092B">
        <w:rPr>
          <w:b/>
        </w:rPr>
        <w:t xml:space="preserve"> bps</w:t>
      </w:r>
    </w:p>
    <w:p w14:paraId="1110B92B" w14:textId="75EC5E8A" w:rsidR="00D73583" w:rsidRDefault="00D10886" w:rsidP="008B14C0">
      <w:pPr>
        <w:pStyle w:val="Textkrper"/>
        <w:numPr>
          <w:ilvl w:val="0"/>
          <w:numId w:val="8"/>
        </w:numPr>
        <w:pPrChange w:id="1192" w:author="Dennis Hohmann" w:date="2012-04-15T00:39:00Z">
          <w:pPr>
            <w:pStyle w:val="Textkrper"/>
            <w:numPr>
              <w:numId w:val="8"/>
            </w:numPr>
            <w:ind w:left="720" w:hanging="360"/>
          </w:pPr>
        </w:pPrChange>
      </w:pPr>
      <w:r>
        <w:t xml:space="preserve">Data </w:t>
      </w:r>
      <w:r w:rsidR="00D73583">
        <w:t>Bits:</w:t>
      </w:r>
      <w:r w:rsidR="00D73583">
        <w:tab/>
      </w:r>
      <w:r w:rsidR="00D73583">
        <w:tab/>
      </w:r>
      <w:r w:rsidR="00D73583">
        <w:tab/>
      </w:r>
      <w:r w:rsidR="00D73583" w:rsidRPr="00D10886">
        <w:rPr>
          <w:b/>
        </w:rPr>
        <w:t>8-Bit</w:t>
      </w:r>
    </w:p>
    <w:p w14:paraId="499C7419" w14:textId="2CC75FCA" w:rsidR="00D73583" w:rsidRDefault="00D10886" w:rsidP="008B14C0">
      <w:pPr>
        <w:pStyle w:val="Textkrper"/>
        <w:numPr>
          <w:ilvl w:val="0"/>
          <w:numId w:val="8"/>
        </w:numPr>
        <w:pPrChange w:id="1193" w:author="Dennis Hohmann" w:date="2012-04-15T00:39:00Z">
          <w:pPr>
            <w:pStyle w:val="Textkrper"/>
            <w:numPr>
              <w:numId w:val="8"/>
            </w:numPr>
            <w:ind w:left="720" w:hanging="360"/>
          </w:pPr>
        </w:pPrChange>
      </w:pPr>
      <w:r>
        <w:t>Stop</w:t>
      </w:r>
      <w:r w:rsidR="00D73583">
        <w:t>-Bit:</w:t>
      </w:r>
      <w:r w:rsidR="00D73583">
        <w:tab/>
      </w:r>
      <w:r w:rsidR="00D73583">
        <w:tab/>
      </w:r>
      <w:r w:rsidR="00D73583">
        <w:tab/>
      </w:r>
      <w:r w:rsidR="00D73583" w:rsidRPr="00D10886">
        <w:rPr>
          <w:b/>
        </w:rPr>
        <w:t>1-Bit</w:t>
      </w:r>
    </w:p>
    <w:p w14:paraId="3F344790" w14:textId="38798DE3" w:rsidR="00D73583" w:rsidRPr="00D10886" w:rsidRDefault="00D73583" w:rsidP="008B14C0">
      <w:pPr>
        <w:pStyle w:val="Textkrper"/>
        <w:numPr>
          <w:ilvl w:val="0"/>
          <w:numId w:val="8"/>
        </w:numPr>
        <w:pPrChange w:id="1194" w:author="Dennis Hohmann" w:date="2012-04-15T00:39:00Z">
          <w:pPr>
            <w:pStyle w:val="Textkrper"/>
            <w:numPr>
              <w:numId w:val="8"/>
            </w:numPr>
            <w:ind w:left="720" w:hanging="360"/>
          </w:pPr>
        </w:pPrChange>
      </w:pPr>
      <w:r>
        <w:t>Parity &amp; Flow-Controll:</w:t>
      </w:r>
      <w:r>
        <w:tab/>
      </w:r>
      <w:r w:rsidR="00D10886" w:rsidRPr="00D10886">
        <w:rPr>
          <w:b/>
        </w:rPr>
        <w:t>NONE</w:t>
      </w:r>
    </w:p>
    <w:p w14:paraId="079E4088" w14:textId="70CF82AA" w:rsidR="00D10886" w:rsidRDefault="00D10886" w:rsidP="008B14C0">
      <w:pPr>
        <w:pStyle w:val="Textkrper"/>
        <w:numPr>
          <w:ilvl w:val="0"/>
          <w:numId w:val="8"/>
        </w:numPr>
        <w:pPrChange w:id="1195" w:author="Dennis Hohmann" w:date="2012-04-15T00:39:00Z">
          <w:pPr>
            <w:pStyle w:val="Textkrper"/>
            <w:numPr>
              <w:numId w:val="8"/>
            </w:numPr>
            <w:ind w:left="720" w:hanging="360"/>
          </w:pPr>
        </w:pPrChange>
      </w:pPr>
      <w:r>
        <w:t>Input Mode</w:t>
      </w:r>
      <w:r w:rsidR="006E092B">
        <w:t xml:space="preserve"> </w:t>
      </w:r>
      <w:r w:rsidR="006E092B">
        <w:tab/>
      </w:r>
      <w:r w:rsidR="006E092B">
        <w:tab/>
      </w:r>
      <w:r w:rsidR="006E092B">
        <w:tab/>
      </w:r>
      <w:r w:rsidR="006E092B" w:rsidRPr="00382C7D">
        <w:rPr>
          <w:rPrChange w:id="1196" w:author="Dennis Hohmann" w:date="2012-04-14T20:48:00Z">
            <w:rPr/>
          </w:rPrChange>
        </w:rPr>
        <w:t>IPA-Mode (ASCII)</w:t>
      </w:r>
    </w:p>
    <w:p w14:paraId="295E6636" w14:textId="27695BAA" w:rsidR="00D10886" w:rsidRPr="00BB7C55" w:rsidRDefault="00D10886" w:rsidP="008B14C0">
      <w:pPr>
        <w:pStyle w:val="Textkrper"/>
        <w:numPr>
          <w:ilvl w:val="0"/>
          <w:numId w:val="8"/>
        </w:numPr>
        <w:pPrChange w:id="1197" w:author="Dennis Hohmann" w:date="2012-04-15T00:39:00Z">
          <w:pPr>
            <w:pStyle w:val="Textkrper"/>
            <w:numPr>
              <w:numId w:val="8"/>
            </w:numPr>
            <w:ind w:left="720" w:hanging="360"/>
          </w:pPr>
        </w:pPrChange>
      </w:pPr>
      <w:r>
        <w:t>Command Mode</w:t>
      </w:r>
      <w:r w:rsidR="006E092B">
        <w:t xml:space="preserve"> </w:t>
      </w:r>
      <w:r w:rsidR="006E092B">
        <w:tab/>
      </w:r>
      <w:r w:rsidR="006E092B">
        <w:tab/>
      </w:r>
      <w:r w:rsidR="006E092B" w:rsidRPr="00382C7D">
        <w:rPr>
          <w:rPrChange w:id="1198" w:author="Dennis Hohmann" w:date="2012-04-14T20:48:00Z">
            <w:rPr/>
          </w:rPrChange>
        </w:rPr>
        <w:t>SCS (Short Command Set Mode)</w:t>
      </w:r>
    </w:p>
    <w:p w14:paraId="2583F6B1" w14:textId="77E44A79" w:rsidR="00D10886" w:rsidRDefault="00D10886" w:rsidP="008B14C0">
      <w:pPr>
        <w:pStyle w:val="Textkrper"/>
        <w:numPr>
          <w:ilvl w:val="0"/>
          <w:numId w:val="8"/>
        </w:numPr>
        <w:pPrChange w:id="1199" w:author="Dennis Hohmann" w:date="2012-04-15T00:39:00Z">
          <w:pPr>
            <w:pStyle w:val="Textkrper"/>
            <w:numPr>
              <w:numId w:val="8"/>
            </w:numPr>
            <w:ind w:left="720" w:hanging="360"/>
          </w:pPr>
        </w:pPrChange>
      </w:pPr>
      <w:r>
        <w:t>LEDs Flash on Power-on:</w:t>
      </w:r>
      <w:r>
        <w:tab/>
      </w:r>
      <w:r w:rsidRPr="00D10886">
        <w:rPr>
          <w:b/>
        </w:rPr>
        <w:t>Aktive</w:t>
      </w:r>
    </w:p>
    <w:p w14:paraId="2C17888D" w14:textId="0C09F70D" w:rsidR="00D10886" w:rsidRPr="00295158" w:rsidRDefault="00D10886" w:rsidP="008B14C0">
      <w:pPr>
        <w:pStyle w:val="Textkrper"/>
        <w:numPr>
          <w:ilvl w:val="0"/>
          <w:numId w:val="8"/>
        </w:numPr>
        <w:pPrChange w:id="1200" w:author="Dennis Hohmann" w:date="2012-04-15T00:39:00Z">
          <w:pPr>
            <w:pStyle w:val="Textkrper"/>
            <w:numPr>
              <w:numId w:val="8"/>
            </w:numPr>
            <w:ind w:left="720" w:hanging="360"/>
          </w:pPr>
        </w:pPrChange>
      </w:pPr>
      <w:r>
        <w:t>Show Prompt:</w:t>
      </w:r>
      <w:r>
        <w:tab/>
      </w:r>
      <w:r>
        <w:tab/>
      </w:r>
      <w:r w:rsidRPr="00D10886">
        <w:rPr>
          <w:b/>
        </w:rPr>
        <w:t>Aktive</w:t>
      </w:r>
    </w:p>
    <w:p w14:paraId="51008CD4" w14:textId="258591E5" w:rsidR="00D73583" w:rsidRPr="00C2549F" w:rsidRDefault="00295158" w:rsidP="008B14C0">
      <w:pPr>
        <w:pStyle w:val="Textkrper"/>
        <w:numPr>
          <w:ilvl w:val="0"/>
          <w:numId w:val="8"/>
        </w:numPr>
        <w:pPrChange w:id="1201" w:author="Dennis Hohmann" w:date="2012-04-15T00:39:00Z">
          <w:pPr>
            <w:pStyle w:val="Textkrper"/>
            <w:numPr>
              <w:numId w:val="8"/>
            </w:numPr>
            <w:ind w:left="720" w:hanging="360"/>
          </w:pPr>
        </w:pPrChange>
      </w:pPr>
      <w:r w:rsidRPr="00295158">
        <w:t>Firmware Code</w:t>
      </w:r>
      <w:r>
        <w:rPr>
          <w:b/>
        </w:rPr>
        <w:tab/>
      </w:r>
      <w:r>
        <w:rPr>
          <w:b/>
        </w:rPr>
        <w:tab/>
        <w:t>003</w:t>
      </w:r>
    </w:p>
    <w:p w14:paraId="2259A68C" w14:textId="77777777" w:rsidR="00E966EF" w:rsidRDefault="00E966EF" w:rsidP="008B14C0">
      <w:pPr>
        <w:pStyle w:val="Textkrper"/>
        <w:pPrChange w:id="1202" w:author="Dennis Hohmann" w:date="2012-04-15T00:39:00Z">
          <w:pPr>
            <w:pStyle w:val="Textkrper"/>
            <w:numPr>
              <w:numId w:val="8"/>
            </w:numPr>
            <w:ind w:left="720" w:hanging="360"/>
          </w:pPr>
        </w:pPrChange>
      </w:pPr>
    </w:p>
    <w:p w14:paraId="645716B5" w14:textId="7C0F1363" w:rsidR="00E966EF" w:rsidRDefault="00E966EF" w:rsidP="00E966EF">
      <w:pPr>
        <w:pStyle w:val="berschrift3"/>
      </w:pPr>
      <w:bookmarkStart w:id="1203" w:name="_Toc196041264"/>
      <w:r>
        <w:t>EAGLE</w:t>
      </w:r>
      <w:bookmarkEnd w:id="1203"/>
    </w:p>
    <w:p w14:paraId="4A776423" w14:textId="77777777" w:rsidR="00403705" w:rsidRDefault="00403705" w:rsidP="00403705"/>
    <w:p w14:paraId="2BB6E75B" w14:textId="6A6AE7D1" w:rsidR="00403705" w:rsidDel="008A47EC" w:rsidRDefault="00403705" w:rsidP="008B14C0">
      <w:pPr>
        <w:pStyle w:val="Textkrper"/>
        <w:rPr>
          <w:del w:id="1204" w:author="Dennis Hohmann" w:date="2012-04-14T20:52:00Z"/>
        </w:rPr>
        <w:pPrChange w:id="1205" w:author="Dennis Hohmann" w:date="2012-04-15T00:39:00Z">
          <w:pPr>
            <w:keepNext/>
            <w:jc w:val="center"/>
          </w:pPr>
        </w:pPrChange>
      </w:pPr>
      <w:del w:id="1206" w:author="Dennis Hohmann" w:date="2012-04-14T20:52:00Z">
        <w:r w:rsidDel="008A47EC">
          <w:rPr>
            <w:noProof/>
            <w:lang w:eastAsia="de-DE"/>
          </w:rPr>
          <w:drawing>
            <wp:inline distT="0" distB="0" distL="0" distR="0" wp14:anchorId="28FD58ED" wp14:editId="224C2EAB">
              <wp:extent cx="1391465" cy="1456690"/>
              <wp:effectExtent l="0" t="0" r="5715" b="0"/>
              <wp:docPr id="2141" name="Bild 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gle.png"/>
                      <pic:cNvPicPr/>
                    </pic:nvPicPr>
                    <pic:blipFill>
                      <a:blip r:embed="rId19">
                        <a:extLst>
                          <a:ext uri="{28A0092B-C50C-407E-A947-70E740481C1C}">
                            <a14:useLocalDpi xmlns:a14="http://schemas.microsoft.com/office/drawing/2010/main" val="0"/>
                          </a:ext>
                        </a:extLst>
                      </a:blip>
                      <a:stretch>
                        <a:fillRect/>
                      </a:stretch>
                    </pic:blipFill>
                    <pic:spPr>
                      <a:xfrm>
                        <a:off x="0" y="0"/>
                        <a:ext cx="1391962" cy="1457210"/>
                      </a:xfrm>
                      <a:prstGeom prst="rect">
                        <a:avLst/>
                      </a:prstGeom>
                    </pic:spPr>
                  </pic:pic>
                </a:graphicData>
              </a:graphic>
            </wp:inline>
          </w:drawing>
        </w:r>
      </w:del>
    </w:p>
    <w:p w14:paraId="61495C5E" w14:textId="6963D378" w:rsidR="00403705" w:rsidRPr="00403705" w:rsidDel="008A47EC" w:rsidRDefault="00403705" w:rsidP="008B14C0">
      <w:pPr>
        <w:pStyle w:val="Textkrper"/>
        <w:rPr>
          <w:del w:id="1207" w:author="Dennis Hohmann" w:date="2012-04-14T20:52:00Z"/>
        </w:rPr>
        <w:pPrChange w:id="1208" w:author="Dennis Hohmann" w:date="2012-04-15T00:39:00Z">
          <w:pPr>
            <w:pStyle w:val="Beschriftung"/>
            <w:jc w:val="center"/>
          </w:pPr>
        </w:pPrChange>
      </w:pPr>
      <w:bookmarkStart w:id="1209" w:name="_Toc196045740"/>
      <w:del w:id="1210" w:author="Dennis Hohmann" w:date="2012-04-14T20:52:00Z">
        <w:r w:rsidDel="008A47EC">
          <w:delText xml:space="preserve">Abbildung </w:delText>
        </w:r>
        <w:r w:rsidR="002F6ABA" w:rsidDel="008A47EC">
          <w:fldChar w:fldCharType="begin"/>
        </w:r>
        <w:r w:rsidR="002F6ABA" w:rsidDel="008A47EC">
          <w:delInstrText xml:space="preserve"> STYLEREF 2 \s </w:delInstrText>
        </w:r>
        <w:r w:rsidR="002F6ABA" w:rsidDel="008A47EC">
          <w:fldChar w:fldCharType="separate"/>
        </w:r>
        <w:r w:rsidR="002F6ABA" w:rsidDel="008A47EC">
          <w:rPr>
            <w:noProof/>
          </w:rPr>
          <w:delText>3.9</w:delText>
        </w:r>
        <w:r w:rsidR="002F6ABA" w:rsidDel="008A47EC">
          <w:fldChar w:fldCharType="end"/>
        </w:r>
        <w:r w:rsidR="002F6ABA" w:rsidDel="008A47EC">
          <w:delText>.</w:delText>
        </w:r>
        <w:r w:rsidR="002F6ABA" w:rsidDel="008A47EC">
          <w:fldChar w:fldCharType="begin"/>
        </w:r>
        <w:r w:rsidR="002F6ABA" w:rsidDel="008A47EC">
          <w:delInstrText xml:space="preserve"> SEQ Abbildung \* ARABIC \s 2 </w:delInstrText>
        </w:r>
        <w:r w:rsidR="002F6ABA" w:rsidDel="008A47EC">
          <w:fldChar w:fldCharType="separate"/>
        </w:r>
        <w:r w:rsidR="002F6ABA" w:rsidDel="008A47EC">
          <w:rPr>
            <w:noProof/>
          </w:rPr>
          <w:delText>1</w:delText>
        </w:r>
        <w:r w:rsidR="002F6ABA" w:rsidDel="008A47EC">
          <w:fldChar w:fldCharType="end"/>
        </w:r>
        <w:r w:rsidDel="008A47EC">
          <w:delText>: Logo EAGLE</w:delText>
        </w:r>
        <w:bookmarkEnd w:id="1209"/>
      </w:del>
    </w:p>
    <w:p w14:paraId="6967C3E9" w14:textId="3C4F49EA" w:rsidR="00E966EF" w:rsidDel="008A47EC" w:rsidRDefault="00E966EF" w:rsidP="008B14C0">
      <w:pPr>
        <w:pStyle w:val="Textkrper"/>
        <w:rPr>
          <w:del w:id="1211" w:author="Dennis Hohmann" w:date="2012-04-14T20:52:00Z"/>
        </w:rPr>
        <w:pPrChange w:id="1212" w:author="Dennis Hohmann" w:date="2012-04-15T00:39:00Z">
          <w:pPr/>
        </w:pPrChange>
      </w:pPr>
    </w:p>
    <w:p w14:paraId="6DC9ECAA" w14:textId="3A76822B" w:rsidR="00E966EF" w:rsidRDefault="00FB0910" w:rsidP="008B14C0">
      <w:pPr>
        <w:pStyle w:val="Textkrper"/>
        <w:pPrChange w:id="1213" w:author="Dennis Hohmann" w:date="2012-04-15T00:39:00Z">
          <w:pPr/>
        </w:pPrChange>
      </w:pPr>
      <w:r>
        <w:t>„</w:t>
      </w:r>
      <w:r w:rsidR="00403705" w:rsidRPr="00403705">
        <w:t xml:space="preserve">EAGLE ist ein </w:t>
      </w:r>
      <w:r w:rsidR="00306F8E">
        <w:fldChar w:fldCharType="begin"/>
      </w:r>
      <w:r w:rsidR="00306F8E">
        <w:instrText xml:space="preserve"> HYPERLINK "http://de.wikipedia.org/wiki/Electronic_Design_Automation" </w:instrText>
      </w:r>
      <w:r w:rsidR="00306F8E">
        <w:fldChar w:fldCharType="separate"/>
      </w:r>
      <w:r w:rsidR="00403705" w:rsidRPr="00403705">
        <w:t>EDA</w:t>
      </w:r>
      <w:r w:rsidR="00306F8E">
        <w:fldChar w:fldCharType="end"/>
      </w:r>
      <w:r w:rsidR="00403705" w:rsidRPr="00403705">
        <w:t xml:space="preserve">-Programm der Firma CadSoft zur Erstellung von </w:t>
      </w:r>
      <w:r w:rsidR="00306F8E">
        <w:fldChar w:fldCharType="begin"/>
      </w:r>
      <w:r w:rsidR="00306F8E">
        <w:instrText xml:space="preserve"> HYPERLINK "http://de.wikipedia.org/wiki/Leiterplatte" </w:instrText>
      </w:r>
      <w:r w:rsidR="00306F8E">
        <w:fldChar w:fldCharType="separate"/>
      </w:r>
      <w:r w:rsidR="00403705" w:rsidRPr="00403705">
        <w:t>Leiterplatten</w:t>
      </w:r>
      <w:r w:rsidR="00306F8E">
        <w:fldChar w:fldCharType="end"/>
      </w:r>
      <w:r w:rsidR="00403705" w:rsidRPr="00403705">
        <w:t xml:space="preserve">. Der Name ist ein </w:t>
      </w:r>
      <w:r w:rsidR="00306F8E">
        <w:fldChar w:fldCharType="begin"/>
      </w:r>
      <w:r w:rsidR="00306F8E">
        <w:instrText xml:space="preserve"> HYPERLINK "http://de.wikipedia.org/wiki/Initialwort" </w:instrText>
      </w:r>
      <w:r w:rsidR="00306F8E">
        <w:fldChar w:fldCharType="separate"/>
      </w:r>
      <w:r w:rsidR="00403705" w:rsidRPr="00403705">
        <w:t>Initialwort</w:t>
      </w:r>
      <w:r w:rsidR="00306F8E">
        <w:fldChar w:fldCharType="end"/>
      </w:r>
      <w:r w:rsidR="00403705" w:rsidRPr="00403705">
        <w:t xml:space="preserve">, gebildet aus Einfach Anzuwendender Grafischer Layout-Editor. Eagle und die Unternehmung CadSoft wurden im September 2009 an </w:t>
      </w:r>
      <w:r w:rsidR="00306F8E">
        <w:fldChar w:fldCharType="begin"/>
      </w:r>
      <w:r w:rsidR="00306F8E">
        <w:instrText xml:space="preserve"> HYPERLINK "http://de.wikipedia.org/w/index.php?title=Premier_Farnell&amp;action=edit&amp;redlink=1" </w:instrText>
      </w:r>
      <w:r w:rsidR="00306F8E">
        <w:fldChar w:fldCharType="separate"/>
      </w:r>
      <w:r w:rsidR="00403705" w:rsidRPr="00403705">
        <w:t>Premier Farnell</w:t>
      </w:r>
      <w:r w:rsidR="00306F8E">
        <w:fldChar w:fldCharType="end"/>
      </w:r>
      <w:r w:rsidR="00403705" w:rsidRPr="00403705">
        <w:t xml:space="preserve"> ve</w:t>
      </w:r>
      <w:r w:rsidR="00403705" w:rsidRPr="00403705">
        <w:t>r</w:t>
      </w:r>
      <w:r w:rsidR="00403705" w:rsidRPr="00403705">
        <w:t>kauft, einen Lieferanten elektronischer Bauteile.</w:t>
      </w:r>
      <w:r>
        <w:t>“</w:t>
      </w:r>
      <w:r>
        <w:rPr>
          <w:rStyle w:val="Funotenzeichen"/>
        </w:rPr>
        <w:footnoteReference w:id="14"/>
      </w:r>
    </w:p>
    <w:p w14:paraId="6F6C762C" w14:textId="77777777" w:rsidR="00FB0910" w:rsidRDefault="00FB0910" w:rsidP="008B14C0">
      <w:pPr>
        <w:pStyle w:val="Textkrper"/>
        <w:pPrChange w:id="1214" w:author="Dennis Hohmann" w:date="2012-04-15T00:39:00Z">
          <w:pPr>
            <w:pStyle w:val="Textkrper"/>
          </w:pPr>
        </w:pPrChange>
      </w:pPr>
    </w:p>
    <w:p w14:paraId="2FCE9A21" w14:textId="5F124BB4" w:rsidR="00403705" w:rsidRPr="00403705" w:rsidRDefault="00FB0910" w:rsidP="008B14C0">
      <w:pPr>
        <w:pStyle w:val="Textkrper"/>
        <w:pPrChange w:id="1215" w:author="Dennis Hohmann" w:date="2012-04-15T00:39:00Z">
          <w:pPr>
            <w:pStyle w:val="Textkrper"/>
          </w:pPr>
        </w:pPrChange>
      </w:pPr>
      <w:r>
        <w:t>Der Umgang mit dieser Software wird als bekannt vo</w:t>
      </w:r>
      <w:del w:id="1216" w:author="Dennis Hohmann" w:date="2012-04-14T20:51:00Z">
        <w:r w:rsidDel="00947754">
          <w:delText>r</w:delText>
        </w:r>
      </w:del>
      <w:r>
        <w:t>raus gesetzt.</w:t>
      </w:r>
    </w:p>
    <w:p w14:paraId="06AF3BB9" w14:textId="05DA134B" w:rsidR="00932D68" w:rsidRDefault="00E966EF" w:rsidP="00E966EF">
      <w:pPr>
        <w:pStyle w:val="berschrift3"/>
      </w:pPr>
      <w:r>
        <w:br w:type="page"/>
      </w:r>
      <w:bookmarkStart w:id="1217" w:name="_Toc196041265"/>
      <w:r w:rsidR="00932D68">
        <w:t>PCB-GCODE-ULP</w:t>
      </w:r>
      <w:r w:rsidR="009C4488">
        <w:t xml:space="preserve"> 3.</w:t>
      </w:r>
      <w:r w:rsidR="007C1313">
        <w:t>5.2.11</w:t>
      </w:r>
      <w:bookmarkEnd w:id="1217"/>
    </w:p>
    <w:p w14:paraId="40C8F1D6" w14:textId="77777777" w:rsidR="00932D68" w:rsidRDefault="00932D68" w:rsidP="00932D68"/>
    <w:p w14:paraId="5ED4ECA4" w14:textId="77777777" w:rsidR="00AA6639" w:rsidRDefault="00AA6639" w:rsidP="00101E41">
      <w:r>
        <w:rPr>
          <w:noProof/>
          <w:lang w:eastAsia="de-DE"/>
        </w:rPr>
        <w:drawing>
          <wp:inline distT="0" distB="0" distL="0" distR="0" wp14:anchorId="2A19899B" wp14:editId="28A0636D">
            <wp:extent cx="4568767" cy="3465059"/>
            <wp:effectExtent l="0" t="0" r="381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2-03-21 um 14.54.19.png"/>
                    <pic:cNvPicPr/>
                  </pic:nvPicPr>
                  <pic:blipFill rotWithShape="1">
                    <a:blip r:embed="rId20">
                      <a:extLst>
                        <a:ext uri="{28A0092B-C50C-407E-A947-70E740481C1C}">
                          <a14:useLocalDpi xmlns:a14="http://schemas.microsoft.com/office/drawing/2010/main" val="0"/>
                        </a:ext>
                      </a:extLst>
                    </a:blip>
                    <a:srcRect l="4707" t="3948" r="4589" b="8601"/>
                    <a:stretch/>
                  </pic:blipFill>
                  <pic:spPr bwMode="auto">
                    <a:xfrm>
                      <a:off x="0" y="0"/>
                      <a:ext cx="4584570" cy="3477044"/>
                    </a:xfrm>
                    <a:prstGeom prst="rect">
                      <a:avLst/>
                    </a:prstGeom>
                    <a:ln>
                      <a:noFill/>
                    </a:ln>
                    <a:extLst>
                      <a:ext uri="{53640926-AAD7-44d8-BBD7-CCE9431645EC}">
                        <a14:shadowObscured xmlns:a14="http://schemas.microsoft.com/office/drawing/2010/main"/>
                      </a:ext>
                    </a:extLst>
                  </pic:spPr>
                </pic:pic>
              </a:graphicData>
            </a:graphic>
          </wp:inline>
        </w:drawing>
      </w:r>
    </w:p>
    <w:p w14:paraId="2A57FA60" w14:textId="2F058868" w:rsidR="00D76815" w:rsidRPr="00D76815" w:rsidRDefault="00AA6639" w:rsidP="00D76815">
      <w:pPr>
        <w:pStyle w:val="Beschriftung"/>
      </w:pPr>
      <w:bookmarkStart w:id="1218" w:name="_Toc195011699"/>
      <w:bookmarkStart w:id="1219" w:name="_Toc195068827"/>
      <w:bookmarkStart w:id="1220" w:name="_Toc195068906"/>
      <w:bookmarkStart w:id="1221" w:name="_Toc195069038"/>
      <w:bookmarkStart w:id="1222" w:name="_Toc195069340"/>
      <w:bookmarkStart w:id="1223" w:name="_Toc195118419"/>
      <w:bookmarkStart w:id="1224" w:name="_Toc195150488"/>
      <w:bookmarkStart w:id="1225" w:name="_Toc196045741"/>
      <w:r w:rsidRPr="00C80643">
        <w:t xml:space="preserve">Abbildung </w:t>
      </w:r>
      <w:r w:rsidR="002F6ABA">
        <w:fldChar w:fldCharType="begin"/>
      </w:r>
      <w:r w:rsidR="002F6ABA">
        <w:instrText xml:space="preserve"> STYLEREF 2 \s </w:instrText>
      </w:r>
      <w:r w:rsidR="002F6ABA">
        <w:fldChar w:fldCharType="separate"/>
      </w:r>
      <w:r w:rsidR="002F6ABA">
        <w:rPr>
          <w:noProof/>
        </w:rPr>
        <w:t>3.9</w:t>
      </w:r>
      <w:r w:rsidR="002F6ABA">
        <w:fldChar w:fldCharType="end"/>
      </w:r>
      <w:r w:rsidR="002F6ABA">
        <w:t>.</w:t>
      </w:r>
      <w:r w:rsidR="002F6ABA">
        <w:fldChar w:fldCharType="begin"/>
      </w:r>
      <w:r w:rsidR="002F6ABA">
        <w:instrText xml:space="preserve"> SEQ Abbildung \* ARABIC \s 2 </w:instrText>
      </w:r>
      <w:r w:rsidR="002F6ABA">
        <w:fldChar w:fldCharType="separate"/>
      </w:r>
      <w:r w:rsidR="002F6ABA">
        <w:rPr>
          <w:noProof/>
        </w:rPr>
        <w:t>2</w:t>
      </w:r>
      <w:r w:rsidR="002F6ABA">
        <w:fldChar w:fldCharType="end"/>
      </w:r>
      <w:r w:rsidRPr="00C80643">
        <w:t>: PCB-GCODE Menu</w:t>
      </w:r>
      <w:bookmarkEnd w:id="1218"/>
      <w:bookmarkEnd w:id="1219"/>
      <w:bookmarkEnd w:id="1220"/>
      <w:bookmarkEnd w:id="1221"/>
      <w:bookmarkEnd w:id="1222"/>
      <w:bookmarkEnd w:id="1223"/>
      <w:bookmarkEnd w:id="1224"/>
      <w:bookmarkEnd w:id="1225"/>
    </w:p>
    <w:p w14:paraId="53F3E643" w14:textId="49FF8C65" w:rsidR="00101E41" w:rsidRPr="00C80643" w:rsidRDefault="00C80643" w:rsidP="008B14C0">
      <w:pPr>
        <w:pStyle w:val="Textkrper"/>
        <w:pPrChange w:id="1226" w:author="Dennis Hohmann" w:date="2012-04-15T00:39:00Z">
          <w:pPr>
            <w:pStyle w:val="Textkrper"/>
          </w:pPr>
        </w:pPrChange>
      </w:pPr>
      <w:r w:rsidRPr="00C80643">
        <w:t xml:space="preserve">Ein </w:t>
      </w:r>
      <w:r w:rsidR="00101E41" w:rsidRPr="00C80643">
        <w:t>Universal Language Progr</w:t>
      </w:r>
      <w:r>
        <w:t>amm</w:t>
      </w:r>
      <w:r w:rsidR="00101E41" w:rsidRPr="00C80643">
        <w:t xml:space="preserve">, kurz ULP, </w:t>
      </w:r>
      <w:r>
        <w:t xml:space="preserve">ist ein in C programmiertes Unterprogramm welches direkt </w:t>
      </w:r>
      <w:r w:rsidR="00101E41" w:rsidRPr="00C80643">
        <w:t>aus EAGLE Board heraus gestartet</w:t>
      </w:r>
      <w:ins w:id="1227" w:author="Dennis Hohmann" w:date="2012-04-14T20:54:00Z">
        <w:r w:rsidR="00717F02">
          <w:t xml:space="preserve"> wird</w:t>
        </w:r>
      </w:ins>
      <w:r w:rsidR="00101E41" w:rsidRPr="00C80643">
        <w:t>.</w:t>
      </w:r>
      <w:r>
        <w:t xml:space="preserve"> Das hier verwendete ULP PCB-GCode</w:t>
      </w:r>
      <w:r w:rsidR="002971E4">
        <w:rPr>
          <w:rStyle w:val="Funotenzeichen"/>
        </w:rPr>
        <w:footnoteReference w:id="15"/>
      </w:r>
      <w:r>
        <w:t xml:space="preserve"> erzeugt aus dem erstellen Board-Layout </w:t>
      </w:r>
      <w:r w:rsidR="00D76815">
        <w:t>je nach Einstellungen, eine oder mehr</w:t>
      </w:r>
      <w:r w:rsidR="00D76815">
        <w:t>e</w:t>
      </w:r>
      <w:r w:rsidR="00D76815">
        <w:t xml:space="preserve">re </w:t>
      </w:r>
      <w:r>
        <w:t>gCode-Dateien</w:t>
      </w:r>
      <w:r w:rsidR="00D76815">
        <w:t xml:space="preserve">. Diese können zum Beispiel für ein das Layout der Oberseite oder der Unterseite sein. </w:t>
      </w:r>
      <w:r w:rsidR="00101E41" w:rsidRPr="00C80643">
        <w:t xml:space="preserve">Abweichend von </w:t>
      </w:r>
      <w:r w:rsidR="00454E94" w:rsidRPr="00C80643">
        <w:t xml:space="preserve">den </w:t>
      </w:r>
      <w:r w:rsidR="00101E41" w:rsidRPr="00C80643">
        <w:t xml:space="preserve">Default-Werten </w:t>
      </w:r>
      <w:r w:rsidR="00D76815">
        <w:t>des ULP wurde folgendes eingestellt und optimiert:</w:t>
      </w:r>
    </w:p>
    <w:p w14:paraId="4CB7C5A0" w14:textId="77777777" w:rsidR="00B6203E" w:rsidRPr="00C80643" w:rsidRDefault="00B6203E" w:rsidP="00932D68"/>
    <w:p w14:paraId="6CCF48C9" w14:textId="4C935AE4" w:rsidR="00101E41" w:rsidRPr="00C80643" w:rsidRDefault="00101E41" w:rsidP="00932D68">
      <w:r w:rsidRPr="00C80643">
        <w:t>Generation Options:</w:t>
      </w:r>
    </w:p>
    <w:p w14:paraId="5E691777" w14:textId="4F71E266" w:rsidR="00B6203E" w:rsidRDefault="00101E41" w:rsidP="00D351D6">
      <w:pPr>
        <w:pStyle w:val="Listenabsatz"/>
        <w:numPr>
          <w:ilvl w:val="0"/>
          <w:numId w:val="9"/>
        </w:numPr>
      </w:pPr>
      <w:r w:rsidRPr="00C80643">
        <w:t>Etching Tool Size:</w:t>
      </w:r>
      <w:r w:rsidRPr="00C80643">
        <w:tab/>
      </w:r>
      <w:r w:rsidRPr="00C80643">
        <w:tab/>
      </w:r>
      <w:r w:rsidRPr="00C80643">
        <w:rPr>
          <w:b/>
        </w:rPr>
        <w:t>0.254mm</w:t>
      </w:r>
      <w:r w:rsidRPr="00C80643">
        <w:tab/>
      </w:r>
      <w:r w:rsidRPr="00C80643">
        <w:tab/>
        <w:t>Durchmesser des Gravierstichels</w:t>
      </w:r>
    </w:p>
    <w:p w14:paraId="74C56725" w14:textId="77777777" w:rsidR="00D76815" w:rsidRPr="00C80643" w:rsidRDefault="00D76815" w:rsidP="0014197A">
      <w:pPr>
        <w:ind w:left="0" w:firstLine="0"/>
      </w:pPr>
    </w:p>
    <w:p w14:paraId="4A7E39E6" w14:textId="061EA27A" w:rsidR="00101E41" w:rsidRDefault="00101E41" w:rsidP="00932D68">
      <w:r w:rsidRPr="00C80643">
        <w:t>Maschine:</w:t>
      </w:r>
    </w:p>
    <w:p w14:paraId="4C12BE62" w14:textId="606F3D5E" w:rsidR="00101E41" w:rsidRDefault="00101E41" w:rsidP="00BF6391">
      <w:pPr>
        <w:pStyle w:val="Listenabsatz"/>
        <w:numPr>
          <w:ilvl w:val="0"/>
          <w:numId w:val="9"/>
        </w:numPr>
      </w:pPr>
      <w:r w:rsidRPr="00101E41">
        <w:t>Z-High</w:t>
      </w:r>
      <w:r>
        <w:t>:</w:t>
      </w:r>
      <w:r>
        <w:tab/>
      </w:r>
      <w:r>
        <w:tab/>
      </w:r>
      <w:r>
        <w:tab/>
      </w:r>
      <w:r w:rsidRPr="00B6203E">
        <w:rPr>
          <w:b/>
        </w:rPr>
        <w:t>16mm</w:t>
      </w:r>
      <w:r>
        <w:tab/>
      </w:r>
      <w:r>
        <w:tab/>
      </w:r>
      <w:r>
        <w:tab/>
        <w:t>Warteposition über Platine</w:t>
      </w:r>
    </w:p>
    <w:p w14:paraId="2A9CE7A4" w14:textId="7301747D" w:rsidR="00101E41" w:rsidRDefault="00101E41" w:rsidP="00101E41">
      <w:pPr>
        <w:pStyle w:val="Listenabsatz"/>
        <w:numPr>
          <w:ilvl w:val="0"/>
          <w:numId w:val="9"/>
        </w:numPr>
      </w:pPr>
      <w:r>
        <w:t>Z-Up:</w:t>
      </w:r>
      <w:r>
        <w:tab/>
      </w:r>
      <w:r>
        <w:tab/>
      </w:r>
      <w:r>
        <w:tab/>
      </w:r>
      <w:r>
        <w:tab/>
      </w:r>
      <w:r w:rsidRPr="00B6203E">
        <w:rPr>
          <w:b/>
        </w:rPr>
        <w:t>2.54mm</w:t>
      </w:r>
      <w:r>
        <w:tab/>
      </w:r>
      <w:r>
        <w:tab/>
        <w:t>Arbeitsposition über Platine</w:t>
      </w:r>
    </w:p>
    <w:p w14:paraId="4F11A55B" w14:textId="7BEB9D7F" w:rsidR="00101E41" w:rsidRDefault="00101E41" w:rsidP="00101E41">
      <w:pPr>
        <w:pStyle w:val="Listenabsatz"/>
        <w:numPr>
          <w:ilvl w:val="0"/>
          <w:numId w:val="9"/>
        </w:numPr>
      </w:pPr>
      <w:r>
        <w:t>Z-Down:</w:t>
      </w:r>
      <w:r>
        <w:tab/>
      </w:r>
      <w:r>
        <w:tab/>
      </w:r>
      <w:r>
        <w:tab/>
      </w:r>
      <w:r w:rsidRPr="00B6203E">
        <w:rPr>
          <w:b/>
        </w:rPr>
        <w:t>-</w:t>
      </w:r>
      <w:r w:rsidR="00B6203E">
        <w:rPr>
          <w:b/>
        </w:rPr>
        <w:t xml:space="preserve"> </w:t>
      </w:r>
      <w:r w:rsidRPr="00B6203E">
        <w:rPr>
          <w:b/>
        </w:rPr>
        <w:t>0.1778mm</w:t>
      </w:r>
      <w:r>
        <w:tab/>
      </w:r>
      <w:r>
        <w:tab/>
        <w:t>Eintauchtiefe beim fräsen</w:t>
      </w:r>
    </w:p>
    <w:p w14:paraId="64773B1B" w14:textId="1905FBD6" w:rsidR="00101E41" w:rsidRDefault="00101E41" w:rsidP="00101E41">
      <w:pPr>
        <w:pStyle w:val="Listenabsatz"/>
        <w:numPr>
          <w:ilvl w:val="0"/>
          <w:numId w:val="9"/>
        </w:numPr>
      </w:pPr>
      <w:r>
        <w:t>Z-Drilldepth:</w:t>
      </w:r>
      <w:r>
        <w:tab/>
      </w:r>
      <w:r>
        <w:tab/>
      </w:r>
      <w:r>
        <w:tab/>
      </w:r>
      <w:r w:rsidRPr="00B6203E">
        <w:rPr>
          <w:b/>
        </w:rPr>
        <w:t>-</w:t>
      </w:r>
      <w:r w:rsidR="00B6203E">
        <w:rPr>
          <w:b/>
        </w:rPr>
        <w:t xml:space="preserve"> </w:t>
      </w:r>
      <w:r w:rsidRPr="00B6203E">
        <w:rPr>
          <w:b/>
        </w:rPr>
        <w:t>0,75mm</w:t>
      </w:r>
      <w:r>
        <w:tab/>
      </w:r>
      <w:r>
        <w:tab/>
        <w:t>Bohrtiefe</w:t>
      </w:r>
    </w:p>
    <w:p w14:paraId="72CD1C5A" w14:textId="7C86B74E" w:rsidR="00B6203E" w:rsidRDefault="009F7D89" w:rsidP="00EA4518">
      <w:pPr>
        <w:pStyle w:val="Listenabsatz"/>
        <w:numPr>
          <w:ilvl w:val="0"/>
          <w:numId w:val="9"/>
        </w:numPr>
      </w:pPr>
      <w:r>
        <w:t>Position Z:</w:t>
      </w:r>
      <w:r>
        <w:tab/>
      </w:r>
      <w:r>
        <w:tab/>
      </w:r>
      <w:r>
        <w:tab/>
      </w:r>
      <w:r w:rsidRPr="00B6203E">
        <w:rPr>
          <w:b/>
        </w:rPr>
        <w:t>40mm</w:t>
      </w:r>
      <w:r w:rsidRPr="00B6203E">
        <w:rPr>
          <w:b/>
        </w:rPr>
        <w:tab/>
      </w:r>
      <w:r>
        <w:tab/>
      </w:r>
      <w:r>
        <w:tab/>
        <w:t>Werkzeugwechselhöhe</w:t>
      </w:r>
    </w:p>
    <w:p w14:paraId="5412E0FD" w14:textId="77777777" w:rsidR="00D76815" w:rsidRPr="00EA4518" w:rsidRDefault="00D76815" w:rsidP="0014197A"/>
    <w:p w14:paraId="53FED8B9" w14:textId="5F074848" w:rsidR="00B6203E" w:rsidRDefault="009F7D89" w:rsidP="00D351D6">
      <w:r>
        <w:t>GCode Style:</w:t>
      </w:r>
      <w:r w:rsidR="00B6203E">
        <w:tab/>
      </w:r>
      <w:r w:rsidR="00B6203E">
        <w:tab/>
      </w:r>
      <w:r w:rsidR="00B6203E">
        <w:tab/>
      </w:r>
      <w:r w:rsidR="00B6203E">
        <w:tab/>
      </w:r>
      <w:r w:rsidRPr="00B6203E">
        <w:rPr>
          <w:b/>
        </w:rPr>
        <w:t>generic</w:t>
      </w:r>
      <w:r w:rsidR="00B6203E" w:rsidRPr="00B6203E">
        <w:rPr>
          <w:b/>
        </w:rPr>
        <w:t>.pp</w:t>
      </w:r>
      <w:r w:rsidR="00B6203E" w:rsidRPr="00B6203E">
        <w:tab/>
      </w:r>
      <w:r w:rsidR="00B6203E">
        <w:tab/>
      </w:r>
      <w:r w:rsidRPr="00B6203E">
        <w:t>Standart gCode</w:t>
      </w:r>
    </w:p>
    <w:p w14:paraId="734E2F23" w14:textId="77777777" w:rsidR="00D76815" w:rsidRPr="00B6203E" w:rsidRDefault="00D76815" w:rsidP="00D351D6"/>
    <w:p w14:paraId="1BF7929C" w14:textId="4B7BBBC7" w:rsidR="009F7D89" w:rsidRPr="009F7D89" w:rsidRDefault="009F7D89" w:rsidP="009F7D89">
      <w:r>
        <w:t>GCode Options:</w:t>
      </w:r>
    </w:p>
    <w:p w14:paraId="1A2F9400" w14:textId="5C24A45A" w:rsidR="00AF7399" w:rsidRDefault="009F7D89" w:rsidP="00B6203E">
      <w:pPr>
        <w:pStyle w:val="Listenabsatz"/>
        <w:numPr>
          <w:ilvl w:val="0"/>
          <w:numId w:val="10"/>
        </w:numPr>
        <w:ind w:left="426" w:firstLine="0"/>
      </w:pPr>
      <w:r>
        <w:t>Zeilennummer Format:</w:t>
      </w:r>
      <w:r>
        <w:tab/>
      </w:r>
      <w:r w:rsidRPr="00B6203E">
        <w:rPr>
          <w:b/>
        </w:rPr>
        <w:t>N%05d</w:t>
      </w:r>
      <w:r>
        <w:tab/>
      </w:r>
      <w:r>
        <w:tab/>
        <w:t>Schrittnummer</w:t>
      </w:r>
    </w:p>
    <w:p w14:paraId="08ACE07F" w14:textId="77777777" w:rsidR="00D76815" w:rsidRDefault="00D76815" w:rsidP="008E13B6">
      <w:pPr>
        <w:ind w:left="0" w:firstLine="0"/>
      </w:pPr>
    </w:p>
    <w:p w14:paraId="00E9EB3B" w14:textId="35152EB0" w:rsidR="009F7D89" w:rsidRPr="009F7D89" w:rsidRDefault="009F7D89" w:rsidP="008E13B6">
      <w:pPr>
        <w:ind w:left="0" w:firstLine="0"/>
      </w:pPr>
      <w:r>
        <w:t>File Naming:</w:t>
      </w:r>
    </w:p>
    <w:p w14:paraId="72AFC4FA" w14:textId="0730FB51" w:rsidR="009F7D89" w:rsidRDefault="009F7D89" w:rsidP="009F7D89">
      <w:pPr>
        <w:pStyle w:val="Listenabsatz"/>
        <w:numPr>
          <w:ilvl w:val="0"/>
          <w:numId w:val="10"/>
        </w:numPr>
      </w:pPr>
      <w:r>
        <w:t>Wort für Etch:</w:t>
      </w:r>
      <w:r>
        <w:tab/>
      </w:r>
      <w:r>
        <w:tab/>
      </w:r>
      <w:r w:rsidRPr="00B6203E">
        <w:rPr>
          <w:b/>
        </w:rPr>
        <w:t>e</w:t>
      </w:r>
      <w:r>
        <w:tab/>
      </w:r>
      <w:r>
        <w:tab/>
      </w:r>
      <w:r>
        <w:tab/>
        <w:t>fräsen</w:t>
      </w:r>
    </w:p>
    <w:p w14:paraId="04C20284" w14:textId="49C0BAF4" w:rsidR="009F7D89" w:rsidRDefault="0014197A" w:rsidP="009F7D89">
      <w:pPr>
        <w:pStyle w:val="Listenabsatz"/>
        <w:numPr>
          <w:ilvl w:val="0"/>
          <w:numId w:val="10"/>
        </w:numPr>
      </w:pPr>
      <w:r>
        <w:t>Wort für Drill:</w:t>
      </w:r>
      <w:r>
        <w:tab/>
      </w:r>
      <w:r w:rsidR="009F7D89">
        <w:tab/>
      </w:r>
      <w:r w:rsidR="009F7D89" w:rsidRPr="00B6203E">
        <w:rPr>
          <w:b/>
        </w:rPr>
        <w:t>d</w:t>
      </w:r>
      <w:r w:rsidR="009F7D89">
        <w:tab/>
      </w:r>
      <w:r w:rsidR="009F7D89">
        <w:tab/>
      </w:r>
      <w:r w:rsidR="009F7D89">
        <w:tab/>
        <w:t>bohren</w:t>
      </w:r>
    </w:p>
    <w:p w14:paraId="3D783474" w14:textId="4B5B765F" w:rsidR="009F7D89" w:rsidRDefault="0014197A" w:rsidP="009F7D89">
      <w:pPr>
        <w:pStyle w:val="Listenabsatz"/>
        <w:numPr>
          <w:ilvl w:val="0"/>
          <w:numId w:val="10"/>
        </w:numPr>
      </w:pPr>
      <w:r>
        <w:t>Wort für Top:</w:t>
      </w:r>
      <w:r>
        <w:tab/>
      </w:r>
      <w:r>
        <w:tab/>
      </w:r>
      <w:r w:rsidR="009F7D89" w:rsidRPr="00B6203E">
        <w:rPr>
          <w:b/>
        </w:rPr>
        <w:t>t</w:t>
      </w:r>
      <w:r w:rsidR="009F7D89">
        <w:tab/>
      </w:r>
      <w:r w:rsidR="009F7D89">
        <w:tab/>
      </w:r>
      <w:r w:rsidR="009F7D89">
        <w:tab/>
        <w:t>Oberseite</w:t>
      </w:r>
    </w:p>
    <w:p w14:paraId="3EAF1DA0" w14:textId="0ED8E9DE" w:rsidR="009F7D89" w:rsidRDefault="009F7D89" w:rsidP="009F7D89">
      <w:pPr>
        <w:pStyle w:val="Listenabsatz"/>
        <w:numPr>
          <w:ilvl w:val="0"/>
          <w:numId w:val="10"/>
        </w:numPr>
      </w:pPr>
      <w:r>
        <w:t>Wort für Bottom:</w:t>
      </w:r>
      <w:r>
        <w:tab/>
      </w:r>
      <w:r>
        <w:tab/>
      </w:r>
      <w:r w:rsidRPr="00B6203E">
        <w:rPr>
          <w:b/>
        </w:rPr>
        <w:t>b</w:t>
      </w:r>
      <w:r>
        <w:tab/>
      </w:r>
      <w:r>
        <w:tab/>
      </w:r>
      <w:r>
        <w:tab/>
        <w:t>Unterseite</w:t>
      </w:r>
    </w:p>
    <w:p w14:paraId="3378F9C1" w14:textId="70A96924" w:rsidR="009F7D89" w:rsidRDefault="0014197A" w:rsidP="009F7D89">
      <w:pPr>
        <w:pStyle w:val="Listenabsatz"/>
        <w:numPr>
          <w:ilvl w:val="0"/>
          <w:numId w:val="10"/>
        </w:numPr>
      </w:pPr>
      <w:r>
        <w:t>Extension:</w:t>
      </w:r>
      <w:r>
        <w:tab/>
      </w:r>
      <w:r>
        <w:tab/>
      </w:r>
      <w:r w:rsidR="009F7D89" w:rsidRPr="00B6203E">
        <w:rPr>
          <w:b/>
        </w:rPr>
        <w:t>tap</w:t>
      </w:r>
      <w:r w:rsidR="009F7D89">
        <w:tab/>
      </w:r>
      <w:r w:rsidR="009F7D89">
        <w:tab/>
      </w:r>
      <w:r w:rsidR="009F7D89">
        <w:tab/>
        <w:t>Dateierweiterung</w:t>
      </w:r>
    </w:p>
    <w:p w14:paraId="43122AD8" w14:textId="069268D8" w:rsidR="009F7D89" w:rsidRPr="009F7D89" w:rsidRDefault="0014197A" w:rsidP="009F7D89">
      <w:pPr>
        <w:pStyle w:val="Listenabsatz"/>
        <w:numPr>
          <w:ilvl w:val="0"/>
          <w:numId w:val="10"/>
        </w:numPr>
      </w:pPr>
      <w:r>
        <w:t>Filename:</w:t>
      </w:r>
      <w:r>
        <w:tab/>
      </w:r>
      <w:r>
        <w:tab/>
      </w:r>
      <w:r w:rsidR="009F7D89" w:rsidRPr="00B6203E">
        <w:rPr>
          <w:b/>
        </w:rPr>
        <w:t>$SIDE$FILE.$EXT</w:t>
      </w:r>
    </w:p>
    <w:p w14:paraId="64DF9E80" w14:textId="77777777" w:rsidR="009F7D89" w:rsidRDefault="009F7D89" w:rsidP="009F7D89">
      <w:pPr>
        <w:ind w:left="0" w:firstLine="0"/>
      </w:pPr>
    </w:p>
    <w:p w14:paraId="3C696E69" w14:textId="34BBB1B7" w:rsidR="009F7D89" w:rsidRDefault="009F7D89" w:rsidP="009F7D89">
      <w:pPr>
        <w:ind w:left="0" w:firstLine="0"/>
      </w:pPr>
      <w:r>
        <w:t xml:space="preserve">Daraus ergibt sich z.B. für den </w:t>
      </w:r>
      <w:r w:rsidR="00454E94">
        <w:t>Bohrplan</w:t>
      </w:r>
      <w:r>
        <w:t xml:space="preserve"> der Unterseite folgender Dateiname:</w:t>
      </w:r>
    </w:p>
    <w:p w14:paraId="1DF3336C" w14:textId="77777777" w:rsidR="00D75FF9" w:rsidRPr="00454E94" w:rsidRDefault="009F7D89" w:rsidP="00454E94">
      <w:pPr>
        <w:jc w:val="center"/>
        <w:rPr>
          <w:b/>
        </w:rPr>
      </w:pPr>
      <w:r w:rsidRPr="00454E94">
        <w:rPr>
          <w:b/>
        </w:rPr>
        <w:t>bd.tap</w:t>
      </w:r>
    </w:p>
    <w:p w14:paraId="1FCF7A9A" w14:textId="77777777" w:rsidR="00D75FF9" w:rsidRDefault="00D75FF9" w:rsidP="00D75FF9">
      <w:pPr>
        <w:ind w:left="0" w:firstLine="0"/>
      </w:pPr>
    </w:p>
    <w:p w14:paraId="44F669A2" w14:textId="18DCF8A5" w:rsidR="00EF798F" w:rsidRPr="00D75FF9" w:rsidRDefault="00CD4C76" w:rsidP="00776078">
      <w:pPr>
        <w:pStyle w:val="berschrift1"/>
      </w:pPr>
      <w:r>
        <w:br w:type="page"/>
      </w:r>
      <w:bookmarkStart w:id="1228" w:name="_Toc196041266"/>
      <w:r w:rsidR="00EF798F" w:rsidRPr="00D75FF9">
        <w:t>Software</w:t>
      </w:r>
      <w:bookmarkEnd w:id="1228"/>
    </w:p>
    <w:p w14:paraId="3726E222" w14:textId="69BE067F" w:rsidR="00EF0165" w:rsidRPr="00825287" w:rsidRDefault="00EF0165" w:rsidP="001B7DAE">
      <w:pPr>
        <w:pStyle w:val="berschrift2"/>
      </w:pPr>
      <w:bookmarkStart w:id="1229" w:name="_Toc196041267"/>
      <w:r w:rsidRPr="00825287">
        <w:t>Einleitung</w:t>
      </w:r>
      <w:bookmarkEnd w:id="1229"/>
    </w:p>
    <w:p w14:paraId="3B49A6C1" w14:textId="39681B93" w:rsidR="00C13E0A" w:rsidRDefault="00EF0165" w:rsidP="008B14C0">
      <w:pPr>
        <w:pStyle w:val="Textkrper"/>
        <w:pPrChange w:id="1230" w:author="Dennis Hohmann" w:date="2012-04-15T00:39:00Z">
          <w:pPr>
            <w:pStyle w:val="Textkrper"/>
          </w:pPr>
        </w:pPrChange>
      </w:pPr>
      <w:r w:rsidRPr="00EF0165">
        <w:t xml:space="preserve">Das Projekt </w:t>
      </w:r>
      <w:del w:id="1231" w:author="Dennis Hohmann" w:date="2012-04-14T20:54:00Z">
        <w:r w:rsidRPr="00EF0165" w:rsidDel="00717F02">
          <w:delText>“</w:delText>
        </w:r>
      </w:del>
      <w:r w:rsidRPr="00EF0165">
        <w:t>CNC-</w:t>
      </w:r>
      <w:r w:rsidRPr="00AF4C67">
        <w:t>Steuerung</w:t>
      </w:r>
      <w:del w:id="1232" w:author="Dennis Hohmann" w:date="2012-04-14T20:54:00Z">
        <w:r w:rsidRPr="00EF0165" w:rsidDel="00717F02">
          <w:delText>”</w:delText>
        </w:r>
      </w:del>
      <w:r w:rsidRPr="00EF0165">
        <w:t xml:space="preserve"> wurde in der Hochsprache C programmiert. </w:t>
      </w:r>
      <w:r>
        <w:t>Die Entwic</w:t>
      </w:r>
      <w:r>
        <w:t>k</w:t>
      </w:r>
      <w:r>
        <w:t>lungsumgebung war die bereits erwähnte Software der Firma Atmel, AVR-Studio 5.1.</w:t>
      </w:r>
      <w:r w:rsidR="00C851F4">
        <w:t xml:space="preserve"> </w:t>
      </w:r>
      <w:r>
        <w:t>Zum flashen und debuggen der Software kam der ebenfalls von Atmel entwickelte Debugger AVR JTAGICE3 zum Einsatz.</w:t>
      </w:r>
      <w:r w:rsidR="00C851F4">
        <w:t xml:space="preserve"> </w:t>
      </w:r>
      <w:r>
        <w:t>Als primäre</w:t>
      </w:r>
      <w:r w:rsidR="00FB61D3">
        <w:t>s Entwicklungsboard diente das Pollin</w:t>
      </w:r>
      <w:r>
        <w:t xml:space="preserve"> Evaluat</w:t>
      </w:r>
      <w:r>
        <w:t>i</w:t>
      </w:r>
      <w:r>
        <w:t>onsboard</w:t>
      </w:r>
      <w:r w:rsidR="00F551CB">
        <w:t xml:space="preserve"> V2.0</w:t>
      </w:r>
      <w:r w:rsidR="006557EE">
        <w:t>.1</w:t>
      </w:r>
      <w:r>
        <w:t>“</w:t>
      </w:r>
      <w:r w:rsidR="002971E4">
        <w:rPr>
          <w:rStyle w:val="Funotenzeichen"/>
        </w:rPr>
        <w:footnoteReference w:id="16"/>
      </w:r>
      <w:r w:rsidR="002971E4">
        <w:t xml:space="preserve"> </w:t>
      </w:r>
      <w:r>
        <w:t xml:space="preserve">der Firma </w:t>
      </w:r>
      <w:r w:rsidRPr="00717F02">
        <w:rPr>
          <w:highlight w:val="red"/>
          <w:rPrChange w:id="1236" w:author="Dennis Hohmann" w:date="2012-04-14T20:54:00Z">
            <w:rPr/>
          </w:rPrChange>
        </w:rPr>
        <w:t>pollin.de, sowie</w:t>
      </w:r>
      <w:r>
        <w:t xml:space="preserve"> ein Breadboard der Firma Wanjie.</w:t>
      </w:r>
      <w:r w:rsidR="004E0FD6">
        <w:t xml:space="preserve"> </w:t>
      </w:r>
      <w:r w:rsidR="004E0FD6" w:rsidRPr="00A32599">
        <w:t>Ein Breadboard ist</w:t>
      </w:r>
      <w:r w:rsidR="004E0FD6">
        <w:t xml:space="preserve"> ein Steckbrettsystem, mit einem Rastermaß von 2,54mm.</w:t>
      </w:r>
      <w:r w:rsidR="007E6BF1">
        <w:t xml:space="preserve"> </w:t>
      </w:r>
      <w:r w:rsidR="004E0FD6">
        <w:t xml:space="preserve">Standartbauteile, die diesem Rastermaß entsprechen, können ohne Löten, über </w:t>
      </w:r>
      <w:r w:rsidR="007E6BF1" w:rsidRPr="0003747B">
        <w:t>entsprechende Kabelstec</w:t>
      </w:r>
      <w:r w:rsidR="007E6BF1" w:rsidRPr="0003747B">
        <w:t>k</w:t>
      </w:r>
      <w:r w:rsidR="007E6BF1" w:rsidRPr="0003747B">
        <w:t>brücken miteinander v</w:t>
      </w:r>
      <w:r w:rsidR="004E0FD6" w:rsidRPr="0003747B">
        <w:t xml:space="preserve">erbunden werden. </w:t>
      </w:r>
      <w:r w:rsidRPr="0003747B">
        <w:t xml:space="preserve">In der ersten </w:t>
      </w:r>
      <w:r w:rsidR="007A0C86" w:rsidRPr="0003747B">
        <w:t xml:space="preserve">Entwicklungsphase </w:t>
      </w:r>
      <w:r w:rsidRPr="0003747B">
        <w:t>wurde eine A</w:t>
      </w:r>
      <w:r w:rsidRPr="0003747B">
        <w:t>t</w:t>
      </w:r>
      <w:r w:rsidRPr="0003747B">
        <w:t xml:space="preserve">mel </w:t>
      </w:r>
      <w:r w:rsidR="007E6BF1" w:rsidRPr="0003747B">
        <w:t>AT</w:t>
      </w:r>
      <w:r w:rsidRPr="0003747B">
        <w:t xml:space="preserve">mega8, später ein </w:t>
      </w:r>
      <w:r w:rsidR="007E6BF1" w:rsidRPr="0003747B">
        <w:t>AT</w:t>
      </w:r>
      <w:r w:rsidRPr="0003747B">
        <w:t xml:space="preserve">mega32 und in der finale Version, ein </w:t>
      </w:r>
      <w:r w:rsidR="007E6BF1" w:rsidRPr="0003747B">
        <w:t>AT</w:t>
      </w:r>
      <w:r w:rsidRPr="0003747B">
        <w:t>mega128</w:t>
      </w:r>
      <w:r w:rsidR="00E422D3" w:rsidRPr="0003747B">
        <w:t xml:space="preserve">4P als </w:t>
      </w:r>
      <w:r w:rsidR="004E0FD6" w:rsidRPr="0003747B">
        <w:t>Zielsystem ausgewählt</w:t>
      </w:r>
      <w:r w:rsidR="00E422D3" w:rsidRPr="0003747B">
        <w:t>.</w:t>
      </w:r>
      <w:r w:rsidR="00C13E0A" w:rsidRPr="0003747B">
        <w:t xml:space="preserve"> Diese Abstufung ist auf die </w:t>
      </w:r>
      <w:r w:rsidR="000D2CFE" w:rsidRPr="0003747B">
        <w:t>unterschiedlichen</w:t>
      </w:r>
      <w:r w:rsidR="00FB61D3" w:rsidRPr="0003747B">
        <w:t xml:space="preserve"> Entwicklungsphasen zurück zu</w:t>
      </w:r>
      <w:r w:rsidR="00C13E0A" w:rsidRPr="0003747B">
        <w:t xml:space="preserve">führen. Am Anfang </w:t>
      </w:r>
      <w:r w:rsidR="000D2CFE" w:rsidRPr="0003747B">
        <w:t xml:space="preserve">der Entwicklung </w:t>
      </w:r>
      <w:r w:rsidR="00C13E0A" w:rsidRPr="0003747B">
        <w:t>wurd</w:t>
      </w:r>
      <w:r w:rsidR="006F65A7" w:rsidRPr="0003747B">
        <w:t xml:space="preserve">en nur die Motoren angesteuert, </w:t>
      </w:r>
      <w:r w:rsidR="00C13E0A" w:rsidRPr="0003747B">
        <w:t>hierzu reichte der ATmega8</w:t>
      </w:r>
      <w:r w:rsidR="00C70A5F" w:rsidRPr="0003747B">
        <w:t>, mit einer UART als</w:t>
      </w:r>
      <w:r w:rsidR="00C70A5F">
        <w:t xml:space="preserve"> Debug-Ausgabe</w:t>
      </w:r>
      <w:r w:rsidR="000D2CFE">
        <w:t xml:space="preserve"> zum PC</w:t>
      </w:r>
      <w:r w:rsidR="00C70A5F">
        <w:t xml:space="preserve"> aus. In der nächsten Entwicklungsstufe </w:t>
      </w:r>
      <w:del w:id="1237" w:author="Dennis Hohmann" w:date="2012-04-14T20:56:00Z">
        <w:r w:rsidR="00C70A5F" w:rsidDel="00717F02">
          <w:delText xml:space="preserve">wurde </w:delText>
        </w:r>
      </w:del>
      <w:ins w:id="1238" w:author="Dennis Hohmann" w:date="2012-04-14T20:56:00Z">
        <w:r w:rsidR="00717F02">
          <w:t xml:space="preserve">wird </w:t>
        </w:r>
      </w:ins>
      <w:r w:rsidR="000D2CFE">
        <w:t xml:space="preserve">jedoch </w:t>
      </w:r>
      <w:r w:rsidR="00C70A5F">
        <w:t xml:space="preserve">der </w:t>
      </w:r>
      <w:r w:rsidR="00B0341A">
        <w:t>VDrive2</w:t>
      </w:r>
      <w:r w:rsidR="00C70A5F">
        <w:t xml:space="preserve"> über diese</w:t>
      </w:r>
      <w:r w:rsidR="000D2CFE">
        <w:t xml:space="preserve"> UART</w:t>
      </w:r>
      <w:del w:id="1239" w:author="Dennis Hohmann" w:date="2012-04-14T20:59:00Z">
        <w:r w:rsidR="000B237D" w:rsidDel="00717F02">
          <w:delText>0</w:delText>
        </w:r>
      </w:del>
      <w:r w:rsidR="000D2CFE">
        <w:t xml:space="preserve"> </w:t>
      </w:r>
      <w:r w:rsidR="00C70A5F">
        <w:t>implementiert.</w:t>
      </w:r>
      <w:r w:rsidR="000D2CFE">
        <w:t xml:space="preserve"> Um de</w:t>
      </w:r>
      <w:r w:rsidR="000D2CFE">
        <w:t>n</w:t>
      </w:r>
      <w:r w:rsidR="000D2CFE">
        <w:t xml:space="preserve">noch die Möglichkeit zum Debuggen zu erhalten, </w:t>
      </w:r>
      <w:del w:id="1240" w:author="Dennis Hohmann" w:date="2012-04-14T20:55:00Z">
        <w:r w:rsidR="000D2CFE" w:rsidDel="00717F02">
          <w:delText xml:space="preserve">wurde </w:delText>
        </w:r>
      </w:del>
      <w:ins w:id="1241" w:author="Dennis Hohmann" w:date="2012-04-14T20:55:00Z">
        <w:r w:rsidR="00717F02">
          <w:t xml:space="preserve">wird </w:t>
        </w:r>
      </w:ins>
      <w:r w:rsidR="000D2CFE">
        <w:t>das ganze System auf einen ATm</w:t>
      </w:r>
      <w:r w:rsidR="000D2CFE">
        <w:t>e</w:t>
      </w:r>
      <w:r w:rsidR="000D2CFE">
        <w:t>ga32 portiert</w:t>
      </w:r>
      <w:ins w:id="1242" w:author="Dennis Hohmann" w:date="2012-04-14T20:57:00Z">
        <w:r w:rsidR="00717F02">
          <w:t xml:space="preserve"> der eine</w:t>
        </w:r>
      </w:ins>
      <w:del w:id="1243" w:author="Dennis Hohmann" w:date="2012-04-14T20:57:00Z">
        <w:r w:rsidR="000D2CFE" w:rsidDel="00717F02">
          <w:delText xml:space="preserve">. </w:delText>
        </w:r>
      </w:del>
      <w:del w:id="1244" w:author="Dennis Hohmann" w:date="2012-04-14T20:56:00Z">
        <w:r w:rsidR="000D2CFE" w:rsidDel="00717F02">
          <w:delText>Hier stand a</w:delText>
        </w:r>
      </w:del>
      <w:del w:id="1245" w:author="Dennis Hohmann" w:date="2012-04-14T20:57:00Z">
        <w:r w:rsidR="000D2CFE" w:rsidDel="00717F02">
          <w:delText>b sofort</w:delText>
        </w:r>
      </w:del>
      <w:ins w:id="1246" w:author="Dennis Hohmann" w:date="2012-04-14T20:57:00Z">
        <w:r w:rsidR="00717F02">
          <w:t xml:space="preserve"> </w:t>
        </w:r>
      </w:ins>
      <w:del w:id="1247" w:author="Dennis Hohmann" w:date="2012-04-14T20:57:00Z">
        <w:r w:rsidR="000D2CFE" w:rsidDel="00717F02">
          <w:delText xml:space="preserve"> die </w:delText>
        </w:r>
      </w:del>
      <w:r w:rsidR="000D2CFE">
        <w:t>JTAG</w:t>
      </w:r>
      <w:r w:rsidR="002F2E07">
        <w:t xml:space="preserve"> Schnittstelle zur Verfügung</w:t>
      </w:r>
      <w:ins w:id="1248" w:author="Dennis Hohmann" w:date="2012-04-14T20:57:00Z">
        <w:r w:rsidR="00717F02">
          <w:t xml:space="preserve"> stellt</w:t>
        </w:r>
      </w:ins>
      <w:r w:rsidR="002F2E07">
        <w:t xml:space="preserve">. </w:t>
      </w:r>
      <w:r w:rsidR="00FB61D3">
        <w:t>In</w:t>
      </w:r>
      <w:r w:rsidR="000B237D">
        <w:t xml:space="preserve"> der vorletzten Entwicklungsst</w:t>
      </w:r>
      <w:r w:rsidR="000B237D">
        <w:t>u</w:t>
      </w:r>
      <w:r w:rsidR="000B237D">
        <w:t xml:space="preserve">fe wurden alle Funktionen zusammen geführt. Es war nun erforderlich, zur </w:t>
      </w:r>
      <w:del w:id="1249" w:author="Dennis Hohmann" w:date="2012-04-14T20:55:00Z">
        <w:r w:rsidR="000B237D" w:rsidDel="00717F02">
          <w:delText>Steuerung</w:delText>
        </w:r>
        <w:r w:rsidR="00FB61D3" w:rsidDel="00717F02">
          <w:delText xml:space="preserve"> des Ablaufs</w:delText>
        </w:r>
      </w:del>
      <w:ins w:id="1250" w:author="Dennis Hohmann" w:date="2012-04-14T20:55:00Z">
        <w:r w:rsidR="00717F02">
          <w:t>Ablaufsteu</w:t>
        </w:r>
        <w:r w:rsidR="00717F02">
          <w:t>e</w:t>
        </w:r>
        <w:r w:rsidR="00717F02">
          <w:t>rung ist es nun erforderlich</w:t>
        </w:r>
      </w:ins>
      <w:del w:id="1251" w:author="Dennis Hohmann" w:date="2012-04-14T20:56:00Z">
        <w:r w:rsidR="00FB61D3" w:rsidDel="00717F02">
          <w:delText>,</w:delText>
        </w:r>
      </w:del>
      <w:r w:rsidR="000B237D">
        <w:t xml:space="preserve"> </w:t>
      </w:r>
      <w:r w:rsidR="00FB61D3">
        <w:t xml:space="preserve">dem Controller </w:t>
      </w:r>
      <w:r w:rsidR="000B237D">
        <w:t xml:space="preserve">Befehle zuzuführen. Diese Funktion war </w:t>
      </w:r>
      <w:r w:rsidR="00FB61D3">
        <w:t>u</w:t>
      </w:r>
      <w:r w:rsidR="00FB61D3">
        <w:t>r</w:t>
      </w:r>
      <w:r w:rsidR="00FB61D3">
        <w:t xml:space="preserve">sprünglich </w:t>
      </w:r>
      <w:r w:rsidR="000B237D">
        <w:t>für die UART0</w:t>
      </w:r>
      <w:r w:rsidR="0012352C">
        <w:t xml:space="preserve"> vorgesehen</w:t>
      </w:r>
      <w:r w:rsidR="00FB61D3">
        <w:t>. Somit wurde das System auf den ATmega1284P-PU po</w:t>
      </w:r>
      <w:r w:rsidR="00FB61D3">
        <w:t>r</w:t>
      </w:r>
      <w:r w:rsidR="00FB61D3">
        <w:t xml:space="preserve">tiert und </w:t>
      </w:r>
      <w:ins w:id="1252" w:author="Dennis Hohmann" w:date="2012-04-14T20:58:00Z">
        <w:r w:rsidR="00717F02">
          <w:t xml:space="preserve">die Schnittstellen </w:t>
        </w:r>
      </w:ins>
      <w:r w:rsidR="00FB61D3">
        <w:t>wie folgt belegt:</w:t>
      </w:r>
    </w:p>
    <w:p w14:paraId="1C046E56" w14:textId="77777777" w:rsidR="00926E16" w:rsidRDefault="00926E16" w:rsidP="008B14C0">
      <w:pPr>
        <w:pStyle w:val="Textkrper"/>
        <w:pPrChange w:id="1253" w:author="Dennis Hohmann" w:date="2012-04-15T00:39:00Z">
          <w:pPr>
            <w:pStyle w:val="Textkrper"/>
          </w:pPr>
        </w:pPrChange>
      </w:pPr>
    </w:p>
    <w:p w14:paraId="574A33D9" w14:textId="01EE94B7" w:rsidR="00FB61D3" w:rsidRDefault="00FB61D3" w:rsidP="008B14C0">
      <w:pPr>
        <w:pStyle w:val="Textkrper"/>
        <w:numPr>
          <w:ilvl w:val="0"/>
          <w:numId w:val="19"/>
        </w:numPr>
        <w:pPrChange w:id="1254" w:author="Dennis Hohmann" w:date="2012-04-15T00:39:00Z">
          <w:pPr>
            <w:pStyle w:val="Textkrper"/>
          </w:pPr>
        </w:pPrChange>
      </w:pPr>
      <w:r>
        <w:t>UART0</w:t>
      </w:r>
      <w:r>
        <w:tab/>
        <w:t>Ausgabe von Meldungen und Empfang von Steuerbefehlen vom PC</w:t>
      </w:r>
    </w:p>
    <w:p w14:paraId="176467CB" w14:textId="092F5C58" w:rsidR="00FB61D3" w:rsidRDefault="00FB61D3" w:rsidP="008B14C0">
      <w:pPr>
        <w:pStyle w:val="Textkrper"/>
        <w:numPr>
          <w:ilvl w:val="0"/>
          <w:numId w:val="19"/>
        </w:numPr>
        <w:pPrChange w:id="1255" w:author="Dennis Hohmann" w:date="2012-04-15T00:39:00Z">
          <w:pPr>
            <w:pStyle w:val="Textkrper"/>
            <w:numPr>
              <w:numId w:val="19"/>
            </w:numPr>
            <w:ind w:left="720" w:hanging="360"/>
          </w:pPr>
        </w:pPrChange>
      </w:pPr>
      <w:r>
        <w:t>UART1</w:t>
      </w:r>
      <w:r>
        <w:tab/>
      </w:r>
      <w:r w:rsidR="00B0341A">
        <w:t>VDrive2</w:t>
      </w:r>
      <w:r w:rsidR="00300235">
        <w:t xml:space="preserve"> USB</w:t>
      </w:r>
    </w:p>
    <w:p w14:paraId="38CBEC46" w14:textId="6E927FCD" w:rsidR="00FB61D3" w:rsidRDefault="00AE1ADB" w:rsidP="008B14C0">
      <w:pPr>
        <w:pStyle w:val="Textkrper"/>
        <w:numPr>
          <w:ilvl w:val="0"/>
          <w:numId w:val="19"/>
        </w:numPr>
        <w:pPrChange w:id="1256" w:author="Dennis Hohmann" w:date="2012-04-15T00:39:00Z">
          <w:pPr>
            <w:pStyle w:val="Textkrper"/>
            <w:numPr>
              <w:numId w:val="19"/>
            </w:numPr>
            <w:ind w:left="720" w:hanging="360"/>
          </w:pPr>
        </w:pPrChange>
      </w:pPr>
      <w:ins w:id="1257" w:author="Dennis Hohmann" w:date="2012-04-14T21:02:00Z">
        <w:r>
          <w:t>Pin</w:t>
        </w:r>
      </w:ins>
      <w:r w:rsidR="00FB61D3">
        <w:t>Port</w:t>
      </w:r>
      <w:del w:id="1258" w:author="Dennis Hohmann" w:date="2012-04-14T21:02:00Z">
        <w:r w:rsidR="00FB61D3" w:rsidDel="00AE1ADB">
          <w:delText xml:space="preserve"> </w:delText>
        </w:r>
      </w:del>
      <w:r w:rsidR="00FB61D3">
        <w:t>A</w:t>
      </w:r>
      <w:r w:rsidR="00FB61D3">
        <w:tab/>
      </w:r>
      <w:r w:rsidR="00FB61D3">
        <w:tab/>
        <w:t>goCNC</w:t>
      </w:r>
      <w:r w:rsidR="00300235">
        <w:t xml:space="preserve"> Portalfräse</w:t>
      </w:r>
    </w:p>
    <w:p w14:paraId="7109994E" w14:textId="77777777" w:rsidR="00926E16" w:rsidRDefault="00926E16" w:rsidP="008B14C0">
      <w:pPr>
        <w:pStyle w:val="Textkrper"/>
        <w:pPrChange w:id="1259" w:author="Dennis Hohmann" w:date="2012-04-15T00:39:00Z">
          <w:pPr>
            <w:pStyle w:val="Textkrper"/>
            <w:numPr>
              <w:numId w:val="19"/>
            </w:numPr>
            <w:ind w:left="720" w:hanging="360"/>
          </w:pPr>
        </w:pPrChange>
      </w:pPr>
    </w:p>
    <w:p w14:paraId="7F6D3C51" w14:textId="1CAFF9F8" w:rsidR="00FB61D3" w:rsidRDefault="00FB61D3" w:rsidP="008B14C0">
      <w:pPr>
        <w:pStyle w:val="Textkrper"/>
        <w:pPrChange w:id="1260" w:author="Dennis Hohmann" w:date="2012-04-15T00:39:00Z">
          <w:pPr>
            <w:pStyle w:val="Textkrper"/>
          </w:pPr>
        </w:pPrChange>
      </w:pPr>
      <w:r>
        <w:t>Im letzten Schritt der Entwicklung wurde das Display implementiert. Dieses ist über das TWI angebunden.</w:t>
      </w:r>
    </w:p>
    <w:p w14:paraId="272AD607" w14:textId="77777777" w:rsidR="00D24904" w:rsidRDefault="00D24904" w:rsidP="008B14C0">
      <w:pPr>
        <w:pStyle w:val="Textkrper"/>
        <w:pPrChange w:id="1261" w:author="Dennis Hohmann" w:date="2012-04-15T00:39:00Z">
          <w:pPr>
            <w:pStyle w:val="Textkrper"/>
          </w:pPr>
        </w:pPrChange>
      </w:pPr>
    </w:p>
    <w:p w14:paraId="2E5533B3" w14:textId="313B6513" w:rsidR="008741AE" w:rsidRDefault="0074053F" w:rsidP="0091761D">
      <w:pPr>
        <w:pStyle w:val="berschrift2"/>
      </w:pPr>
      <w:bookmarkStart w:id="1262" w:name="_Controller-Programm"/>
      <w:bookmarkEnd w:id="1262"/>
      <w:r>
        <w:br w:type="page"/>
      </w:r>
      <w:bookmarkStart w:id="1263" w:name="_Toc196041268"/>
      <w:r w:rsidR="00462E08">
        <w:t>Controller-Programm</w:t>
      </w:r>
      <w:bookmarkEnd w:id="1263"/>
    </w:p>
    <w:p w14:paraId="15AD1453" w14:textId="77777777" w:rsidR="008741AE" w:rsidRDefault="008741AE" w:rsidP="008741AE"/>
    <w:tbl>
      <w:tblPr>
        <w:tblStyle w:val="Tabellenraster"/>
        <w:tblW w:w="8449" w:type="dxa"/>
        <w:jc w:val="center"/>
        <w:tblInd w:w="108" w:type="dxa"/>
        <w:tblLook w:val="04A0" w:firstRow="1" w:lastRow="0" w:firstColumn="1" w:lastColumn="0" w:noHBand="0" w:noVBand="1"/>
      </w:tblPr>
      <w:tblGrid>
        <w:gridCol w:w="1894"/>
        <w:gridCol w:w="1699"/>
        <w:gridCol w:w="2534"/>
        <w:gridCol w:w="2322"/>
      </w:tblGrid>
      <w:tr w:rsidR="008741AE" w:rsidRPr="00CB7D2E" w14:paraId="2F83F9EB" w14:textId="77777777" w:rsidTr="00912CCD">
        <w:trPr>
          <w:jc w:val="center"/>
        </w:trPr>
        <w:tc>
          <w:tcPr>
            <w:tcW w:w="1894" w:type="dxa"/>
          </w:tcPr>
          <w:p w14:paraId="2BF173C5" w14:textId="77777777" w:rsidR="008741AE" w:rsidRPr="007B35FA" w:rsidRDefault="008741AE" w:rsidP="008B14C0">
            <w:pPr>
              <w:pStyle w:val="Textkrper"/>
              <w:pPrChange w:id="1264" w:author="Dennis Hohmann" w:date="2012-04-15T00:39:00Z">
                <w:pPr>
                  <w:pStyle w:val="Textkrper"/>
                </w:pPr>
              </w:pPrChange>
            </w:pPr>
            <w:r w:rsidRPr="007B35FA">
              <w:t>C-Programm-</w:t>
            </w:r>
            <w:r w:rsidRPr="007B35FA">
              <w:br/>
              <w:t>Dateien</w:t>
            </w:r>
          </w:p>
        </w:tc>
        <w:tc>
          <w:tcPr>
            <w:tcW w:w="1699" w:type="dxa"/>
          </w:tcPr>
          <w:p w14:paraId="68F30835" w14:textId="77777777" w:rsidR="008741AE" w:rsidRPr="007B35FA" w:rsidRDefault="008741AE" w:rsidP="008B14C0">
            <w:pPr>
              <w:pStyle w:val="Textkrper"/>
              <w:pPrChange w:id="1265" w:author="Dennis Hohmann" w:date="2012-04-15T00:39:00Z">
                <w:pPr>
                  <w:pStyle w:val="Textkrper"/>
                </w:pPr>
              </w:pPrChange>
            </w:pPr>
            <w:r w:rsidRPr="007B35FA">
              <w:t>Header-</w:t>
            </w:r>
            <w:r w:rsidRPr="007B35FA">
              <w:br/>
              <w:t>Dateien</w:t>
            </w:r>
          </w:p>
        </w:tc>
        <w:tc>
          <w:tcPr>
            <w:tcW w:w="2534" w:type="dxa"/>
          </w:tcPr>
          <w:p w14:paraId="4E8EC992" w14:textId="77777777" w:rsidR="008741AE" w:rsidRPr="007B35FA" w:rsidRDefault="008741AE" w:rsidP="008B14C0">
            <w:pPr>
              <w:pStyle w:val="Textkrper"/>
              <w:pPrChange w:id="1266" w:author="Dennis Hohmann" w:date="2012-04-15T00:39:00Z">
                <w:pPr>
                  <w:pStyle w:val="Textkrper"/>
                </w:pPr>
              </w:pPrChange>
            </w:pPr>
            <w:r>
              <w:t>Funktion</w:t>
            </w:r>
          </w:p>
        </w:tc>
        <w:tc>
          <w:tcPr>
            <w:tcW w:w="2322" w:type="dxa"/>
          </w:tcPr>
          <w:p w14:paraId="56D7CA97" w14:textId="77777777" w:rsidR="008741AE" w:rsidRPr="007B35FA" w:rsidRDefault="008741AE" w:rsidP="008B14C0">
            <w:pPr>
              <w:pStyle w:val="Textkrper"/>
              <w:pPrChange w:id="1267" w:author="Dennis Hohmann" w:date="2012-04-15T00:39:00Z">
                <w:pPr>
                  <w:pStyle w:val="Textkrper"/>
                </w:pPr>
              </w:pPrChange>
            </w:pPr>
            <w:r w:rsidRPr="007B35FA">
              <w:t>Autor</w:t>
            </w:r>
          </w:p>
        </w:tc>
      </w:tr>
      <w:tr w:rsidR="008741AE" w:rsidRPr="00CB7D2E" w14:paraId="1D8E5533" w14:textId="77777777" w:rsidTr="00912CCD">
        <w:trPr>
          <w:jc w:val="center"/>
        </w:trPr>
        <w:tc>
          <w:tcPr>
            <w:tcW w:w="1894" w:type="dxa"/>
            <w:vAlign w:val="center"/>
          </w:tcPr>
          <w:p w14:paraId="751777E5" w14:textId="77777777" w:rsidR="008741AE" w:rsidRPr="00CB7D2E" w:rsidRDefault="008741AE" w:rsidP="008B14C0">
            <w:pPr>
              <w:pStyle w:val="Textkrper"/>
              <w:pPrChange w:id="1268" w:author="Dennis Hohmann" w:date="2012-04-15T00:39:00Z">
                <w:pPr>
                  <w:pStyle w:val="Textkrper"/>
                </w:pPr>
              </w:pPrChange>
            </w:pPr>
            <w:r w:rsidRPr="00CB7D2E">
              <w:t>main.c</w:t>
            </w:r>
          </w:p>
        </w:tc>
        <w:tc>
          <w:tcPr>
            <w:tcW w:w="1699" w:type="dxa"/>
            <w:vAlign w:val="center"/>
          </w:tcPr>
          <w:p w14:paraId="205F8FFE" w14:textId="32C53A6D" w:rsidR="008741AE" w:rsidRPr="00CB7D2E" w:rsidRDefault="00A32599" w:rsidP="008B14C0">
            <w:pPr>
              <w:pStyle w:val="Textkrper"/>
              <w:pPrChange w:id="1269" w:author="Dennis Hohmann" w:date="2012-04-15T00:39:00Z">
                <w:pPr>
                  <w:pStyle w:val="Textkrper"/>
                </w:pPr>
              </w:pPrChange>
            </w:pPr>
            <w:r>
              <w:t>globdef.h</w:t>
            </w:r>
          </w:p>
        </w:tc>
        <w:tc>
          <w:tcPr>
            <w:tcW w:w="2534" w:type="dxa"/>
            <w:vAlign w:val="center"/>
          </w:tcPr>
          <w:p w14:paraId="0D23CA3C" w14:textId="77777777" w:rsidR="008741AE" w:rsidRPr="00CB7D2E" w:rsidRDefault="008741AE" w:rsidP="008B14C0">
            <w:pPr>
              <w:pStyle w:val="Textkrper"/>
              <w:pPrChange w:id="1270" w:author="Dennis Hohmann" w:date="2012-04-15T00:39:00Z">
                <w:pPr>
                  <w:pStyle w:val="Textkrper"/>
                </w:pPr>
              </w:pPrChange>
            </w:pPr>
            <w:r w:rsidRPr="00CB7D2E">
              <w:t>Hauptprogramm</w:t>
            </w:r>
          </w:p>
        </w:tc>
        <w:tc>
          <w:tcPr>
            <w:tcW w:w="2322" w:type="dxa"/>
            <w:vAlign w:val="center"/>
          </w:tcPr>
          <w:p w14:paraId="311213CC" w14:textId="77777777" w:rsidR="008741AE" w:rsidRPr="00CB7D2E" w:rsidRDefault="008741AE" w:rsidP="008B14C0">
            <w:pPr>
              <w:pStyle w:val="Textkrper"/>
              <w:pPrChange w:id="1271" w:author="Dennis Hohmann" w:date="2012-04-15T00:39:00Z">
                <w:pPr>
                  <w:pStyle w:val="Textkrper"/>
                </w:pPr>
              </w:pPrChange>
            </w:pPr>
            <w:r w:rsidRPr="00CB7D2E">
              <w:t>Dennis Hohmann</w:t>
            </w:r>
          </w:p>
        </w:tc>
      </w:tr>
      <w:tr w:rsidR="008741AE" w:rsidRPr="00CB7D2E" w14:paraId="31BB9970" w14:textId="77777777" w:rsidTr="00912CCD">
        <w:trPr>
          <w:trHeight w:val="1248"/>
          <w:jc w:val="center"/>
        </w:trPr>
        <w:tc>
          <w:tcPr>
            <w:tcW w:w="1894" w:type="dxa"/>
            <w:vAlign w:val="center"/>
          </w:tcPr>
          <w:p w14:paraId="5E1866E3" w14:textId="77777777" w:rsidR="008741AE" w:rsidRDefault="008741AE" w:rsidP="008B14C0">
            <w:pPr>
              <w:pStyle w:val="Textkrper"/>
              <w:pPrChange w:id="1272" w:author="Dennis Hohmann" w:date="2012-04-15T00:39:00Z">
                <w:pPr>
                  <w:pStyle w:val="Textkrper"/>
                </w:pPr>
              </w:pPrChange>
            </w:pPr>
            <w:r w:rsidRPr="00CB7D2E">
              <w:t>uart.</w:t>
            </w:r>
            <w:r>
              <w:t>c</w:t>
            </w:r>
          </w:p>
        </w:tc>
        <w:tc>
          <w:tcPr>
            <w:tcW w:w="1699" w:type="dxa"/>
            <w:vAlign w:val="center"/>
          </w:tcPr>
          <w:p w14:paraId="692FF345" w14:textId="77777777" w:rsidR="008741AE" w:rsidRDefault="008741AE" w:rsidP="008B14C0">
            <w:pPr>
              <w:pStyle w:val="Textkrper"/>
              <w:pPrChange w:id="1273" w:author="Dennis Hohmann" w:date="2012-04-15T00:39:00Z">
                <w:pPr>
                  <w:pStyle w:val="Textkrper"/>
                </w:pPr>
              </w:pPrChange>
            </w:pPr>
            <w:r>
              <w:t>uart.h</w:t>
            </w:r>
          </w:p>
        </w:tc>
        <w:tc>
          <w:tcPr>
            <w:tcW w:w="2534" w:type="dxa"/>
            <w:vAlign w:val="center"/>
          </w:tcPr>
          <w:p w14:paraId="6F9491FA" w14:textId="77777777" w:rsidR="008741AE" w:rsidRDefault="008741AE" w:rsidP="008B14C0">
            <w:pPr>
              <w:pStyle w:val="Textkrper"/>
              <w:pPrChange w:id="1274" w:author="Dennis Hohmann" w:date="2012-04-15T00:39:00Z">
                <w:pPr>
                  <w:pStyle w:val="Textkrper"/>
                </w:pPr>
              </w:pPrChange>
            </w:pPr>
            <w:r>
              <w:t>UART-Library</w:t>
            </w:r>
          </w:p>
        </w:tc>
        <w:tc>
          <w:tcPr>
            <w:tcW w:w="2322" w:type="dxa"/>
            <w:vAlign w:val="center"/>
          </w:tcPr>
          <w:p w14:paraId="31B123F3" w14:textId="04C0A102" w:rsidR="008741AE" w:rsidRPr="00DC1FEC" w:rsidRDefault="00A32599" w:rsidP="008B14C0">
            <w:pPr>
              <w:pStyle w:val="Textkrper"/>
              <w:pPrChange w:id="1275" w:author="Dennis Hohmann" w:date="2012-04-15T00:39:00Z">
                <w:pPr>
                  <w:pStyle w:val="Textkrper"/>
                </w:pPr>
              </w:pPrChange>
            </w:pPr>
            <w:r>
              <w:t xml:space="preserve">Peter </w:t>
            </w:r>
            <w:r w:rsidR="008741AE" w:rsidRPr="00DC1FEC">
              <w:t>Fleury</w:t>
            </w:r>
            <w:r w:rsidR="008741AE" w:rsidRPr="00DC1FEC">
              <w:br/>
              <w:t>http://jump.to/fleury</w:t>
            </w:r>
          </w:p>
          <w:p w14:paraId="73BCEC21" w14:textId="77777777" w:rsidR="008741AE" w:rsidRPr="00CB7D2E" w:rsidRDefault="008741AE" w:rsidP="008B14C0">
            <w:pPr>
              <w:pStyle w:val="Textkrper"/>
              <w:pPrChange w:id="1276" w:author="Dennis Hohmann" w:date="2012-04-15T00:39:00Z">
                <w:pPr>
                  <w:pStyle w:val="Textkrper"/>
                </w:pPr>
              </w:pPrChange>
            </w:pPr>
            <w:r w:rsidRPr="00CB7D2E">
              <w:t>Dennis Hohmann</w:t>
            </w:r>
          </w:p>
        </w:tc>
      </w:tr>
      <w:tr w:rsidR="008741AE" w:rsidRPr="005C7386" w14:paraId="48F17E06" w14:textId="77777777" w:rsidTr="00912CCD">
        <w:trPr>
          <w:jc w:val="center"/>
        </w:trPr>
        <w:tc>
          <w:tcPr>
            <w:tcW w:w="1894" w:type="dxa"/>
            <w:vAlign w:val="center"/>
          </w:tcPr>
          <w:p w14:paraId="04FA2373" w14:textId="77777777" w:rsidR="008741AE" w:rsidRDefault="008741AE" w:rsidP="008B14C0">
            <w:pPr>
              <w:pStyle w:val="Textkrper"/>
              <w:pPrChange w:id="1277" w:author="Dennis Hohmann" w:date="2012-04-15T00:39:00Z">
                <w:pPr>
                  <w:pStyle w:val="Textkrper"/>
                </w:pPr>
              </w:pPrChange>
            </w:pPr>
            <w:r>
              <w:t>i2cmaster.c</w:t>
            </w:r>
          </w:p>
        </w:tc>
        <w:tc>
          <w:tcPr>
            <w:tcW w:w="1699" w:type="dxa"/>
            <w:vAlign w:val="center"/>
          </w:tcPr>
          <w:p w14:paraId="0B2EAA61" w14:textId="13EFD97A" w:rsidR="008741AE" w:rsidRDefault="00A83570" w:rsidP="008B14C0">
            <w:pPr>
              <w:pStyle w:val="Textkrper"/>
              <w:pPrChange w:id="1278" w:author="Dennis Hohmann" w:date="2012-04-15T00:39:00Z">
                <w:pPr>
                  <w:pStyle w:val="Textkrper"/>
                </w:pPr>
              </w:pPrChange>
            </w:pPr>
            <w:ins w:id="1279" w:author="Dennis Hohmann" w:date="2012-04-14T21:03:00Z">
              <w:r>
                <w:t>i</w:t>
              </w:r>
            </w:ins>
            <w:del w:id="1280" w:author="Dennis Hohmann" w:date="2012-04-14T21:03:00Z">
              <w:r w:rsidR="008741AE" w:rsidDel="00A83570">
                <w:delText>í</w:delText>
              </w:r>
            </w:del>
            <w:r w:rsidR="008741AE">
              <w:t>2cmaster.h</w:t>
            </w:r>
          </w:p>
        </w:tc>
        <w:tc>
          <w:tcPr>
            <w:tcW w:w="2534" w:type="dxa"/>
            <w:vAlign w:val="center"/>
          </w:tcPr>
          <w:p w14:paraId="184AF62D" w14:textId="77777777" w:rsidR="008741AE" w:rsidRDefault="008741AE" w:rsidP="008B14C0">
            <w:pPr>
              <w:pStyle w:val="Textkrper"/>
              <w:pPrChange w:id="1281" w:author="Dennis Hohmann" w:date="2012-04-15T00:39:00Z">
                <w:pPr>
                  <w:pStyle w:val="Textkrper"/>
                </w:pPr>
              </w:pPrChange>
            </w:pPr>
            <w:r>
              <w:t>I2C-Library</w:t>
            </w:r>
          </w:p>
        </w:tc>
        <w:tc>
          <w:tcPr>
            <w:tcW w:w="2322" w:type="dxa"/>
            <w:vAlign w:val="center"/>
          </w:tcPr>
          <w:p w14:paraId="0ED2D2E6" w14:textId="77777777" w:rsidR="008741AE" w:rsidRPr="00CB7D2E" w:rsidRDefault="008741AE" w:rsidP="008B14C0">
            <w:pPr>
              <w:pStyle w:val="Textkrper"/>
              <w:pPrChange w:id="1282" w:author="Dennis Hohmann" w:date="2012-04-15T00:39:00Z">
                <w:pPr>
                  <w:pStyle w:val="Textkrper"/>
                </w:pPr>
              </w:pPrChange>
            </w:pPr>
            <w:r w:rsidRPr="00CB7D2E">
              <w:t>Peter Fleury</w:t>
            </w:r>
            <w:r w:rsidRPr="00CB7D2E">
              <w:br/>
              <w:t>http://jump.to/fleury</w:t>
            </w:r>
          </w:p>
        </w:tc>
      </w:tr>
      <w:tr w:rsidR="008741AE" w14:paraId="287CF414" w14:textId="77777777" w:rsidTr="00912CCD">
        <w:trPr>
          <w:jc w:val="center"/>
        </w:trPr>
        <w:tc>
          <w:tcPr>
            <w:tcW w:w="1894" w:type="dxa"/>
            <w:vAlign w:val="center"/>
          </w:tcPr>
          <w:p w14:paraId="737C760E" w14:textId="77777777" w:rsidR="008741AE" w:rsidRDefault="008741AE" w:rsidP="008B14C0">
            <w:pPr>
              <w:pStyle w:val="Textkrper"/>
              <w:pPrChange w:id="1283" w:author="Dennis Hohmann" w:date="2012-04-15T00:39:00Z">
                <w:pPr>
                  <w:pStyle w:val="Textkrper"/>
                </w:pPr>
              </w:pPrChange>
            </w:pPr>
            <w:r>
              <w:t>eDIP240.c</w:t>
            </w:r>
          </w:p>
        </w:tc>
        <w:tc>
          <w:tcPr>
            <w:tcW w:w="1699" w:type="dxa"/>
            <w:vAlign w:val="center"/>
          </w:tcPr>
          <w:p w14:paraId="08C9FB0A" w14:textId="77777777" w:rsidR="008741AE" w:rsidRDefault="008741AE" w:rsidP="008B14C0">
            <w:pPr>
              <w:pStyle w:val="Textkrper"/>
              <w:pPrChange w:id="1284" w:author="Dennis Hohmann" w:date="2012-04-15T00:39:00Z">
                <w:pPr>
                  <w:pStyle w:val="Textkrper"/>
                </w:pPr>
              </w:pPrChange>
            </w:pPr>
            <w:r>
              <w:t>eDIP240.h</w:t>
            </w:r>
          </w:p>
        </w:tc>
        <w:tc>
          <w:tcPr>
            <w:tcW w:w="2534" w:type="dxa"/>
            <w:vAlign w:val="center"/>
          </w:tcPr>
          <w:p w14:paraId="47B05D2A" w14:textId="77777777" w:rsidR="008741AE" w:rsidRDefault="008741AE" w:rsidP="008B14C0">
            <w:pPr>
              <w:pStyle w:val="Textkrper"/>
              <w:pPrChange w:id="1285" w:author="Dennis Hohmann" w:date="2012-04-15T00:39:00Z">
                <w:pPr>
                  <w:pStyle w:val="Textkrper"/>
                </w:pPr>
              </w:pPrChange>
            </w:pPr>
            <w:r>
              <w:t>Display-Routinen</w:t>
            </w:r>
          </w:p>
        </w:tc>
        <w:tc>
          <w:tcPr>
            <w:tcW w:w="2322" w:type="dxa"/>
            <w:vAlign w:val="center"/>
          </w:tcPr>
          <w:p w14:paraId="53F2E661" w14:textId="77777777" w:rsidR="008741AE" w:rsidRDefault="008741AE" w:rsidP="008B14C0">
            <w:pPr>
              <w:pStyle w:val="Textkrper"/>
              <w:pPrChange w:id="1286" w:author="Dennis Hohmann" w:date="2012-04-15T00:39:00Z">
                <w:pPr>
                  <w:pStyle w:val="Textkrper"/>
                </w:pPr>
              </w:pPrChange>
            </w:pPr>
            <w:r>
              <w:t>Dennis Hohmann</w:t>
            </w:r>
          </w:p>
        </w:tc>
      </w:tr>
      <w:tr w:rsidR="008741AE" w14:paraId="59A448C7" w14:textId="77777777" w:rsidTr="00912CCD">
        <w:trPr>
          <w:jc w:val="center"/>
        </w:trPr>
        <w:tc>
          <w:tcPr>
            <w:tcW w:w="1894" w:type="dxa"/>
            <w:vAlign w:val="center"/>
          </w:tcPr>
          <w:p w14:paraId="5CAC58C3" w14:textId="77777777" w:rsidR="008741AE" w:rsidRDefault="008741AE" w:rsidP="008B14C0">
            <w:pPr>
              <w:pStyle w:val="Textkrper"/>
              <w:pPrChange w:id="1287" w:author="Dennis Hohmann" w:date="2012-04-15T00:39:00Z">
                <w:pPr>
                  <w:pStyle w:val="Textkrper"/>
                </w:pPr>
              </w:pPrChange>
            </w:pPr>
            <w:r>
              <w:t>vnc1l.c</w:t>
            </w:r>
          </w:p>
        </w:tc>
        <w:tc>
          <w:tcPr>
            <w:tcW w:w="1699" w:type="dxa"/>
            <w:vAlign w:val="center"/>
          </w:tcPr>
          <w:p w14:paraId="5AD62534" w14:textId="77777777" w:rsidR="008741AE" w:rsidRDefault="008741AE" w:rsidP="008B14C0">
            <w:pPr>
              <w:pStyle w:val="Textkrper"/>
              <w:pPrChange w:id="1288" w:author="Dennis Hohmann" w:date="2012-04-15T00:39:00Z">
                <w:pPr>
                  <w:pStyle w:val="Textkrper"/>
                </w:pPr>
              </w:pPrChange>
            </w:pPr>
            <w:r>
              <w:t>vnc1l.h</w:t>
            </w:r>
          </w:p>
        </w:tc>
        <w:tc>
          <w:tcPr>
            <w:tcW w:w="2534" w:type="dxa"/>
            <w:vAlign w:val="center"/>
          </w:tcPr>
          <w:p w14:paraId="645E1919" w14:textId="77777777" w:rsidR="008741AE" w:rsidRDefault="008741AE" w:rsidP="008B14C0">
            <w:pPr>
              <w:pStyle w:val="Textkrper"/>
              <w:pPrChange w:id="1289" w:author="Dennis Hohmann" w:date="2012-04-15T00:39:00Z">
                <w:pPr>
                  <w:pStyle w:val="Textkrper"/>
                </w:pPr>
              </w:pPrChange>
            </w:pPr>
            <w:r>
              <w:t>USB-Routinen</w:t>
            </w:r>
          </w:p>
        </w:tc>
        <w:tc>
          <w:tcPr>
            <w:tcW w:w="2322" w:type="dxa"/>
            <w:vAlign w:val="center"/>
          </w:tcPr>
          <w:p w14:paraId="08F5D2CA" w14:textId="77777777" w:rsidR="008741AE" w:rsidRDefault="008741AE" w:rsidP="008B14C0">
            <w:pPr>
              <w:pStyle w:val="Textkrper"/>
              <w:pPrChange w:id="1290" w:author="Dennis Hohmann" w:date="2012-04-15T00:39:00Z">
                <w:pPr>
                  <w:pStyle w:val="Textkrper"/>
                </w:pPr>
              </w:pPrChange>
            </w:pPr>
            <w:r>
              <w:t>Dennis Hohmann</w:t>
            </w:r>
          </w:p>
        </w:tc>
      </w:tr>
      <w:tr w:rsidR="008741AE" w14:paraId="209E104A" w14:textId="77777777" w:rsidTr="00912CCD">
        <w:trPr>
          <w:jc w:val="center"/>
        </w:trPr>
        <w:tc>
          <w:tcPr>
            <w:tcW w:w="1894" w:type="dxa"/>
            <w:vAlign w:val="center"/>
          </w:tcPr>
          <w:p w14:paraId="0E88D961" w14:textId="77777777" w:rsidR="008741AE" w:rsidRDefault="008741AE" w:rsidP="008B14C0">
            <w:pPr>
              <w:pStyle w:val="Textkrper"/>
              <w:pPrChange w:id="1291" w:author="Dennis Hohmann" w:date="2012-04-15T00:39:00Z">
                <w:pPr>
                  <w:pStyle w:val="Textkrper"/>
                </w:pPr>
              </w:pPrChange>
            </w:pPr>
            <w:r>
              <w:t>gcode.c</w:t>
            </w:r>
          </w:p>
        </w:tc>
        <w:tc>
          <w:tcPr>
            <w:tcW w:w="1699" w:type="dxa"/>
            <w:vAlign w:val="center"/>
          </w:tcPr>
          <w:p w14:paraId="330824F9" w14:textId="77777777" w:rsidR="008741AE" w:rsidRDefault="008741AE" w:rsidP="008B14C0">
            <w:pPr>
              <w:pStyle w:val="Textkrper"/>
              <w:pPrChange w:id="1292" w:author="Dennis Hohmann" w:date="2012-04-15T00:39:00Z">
                <w:pPr>
                  <w:pStyle w:val="Textkrper"/>
                </w:pPr>
              </w:pPrChange>
            </w:pPr>
            <w:r>
              <w:t>gcode.h</w:t>
            </w:r>
          </w:p>
        </w:tc>
        <w:tc>
          <w:tcPr>
            <w:tcW w:w="2534" w:type="dxa"/>
            <w:vAlign w:val="center"/>
          </w:tcPr>
          <w:p w14:paraId="5A7F29EA" w14:textId="77777777" w:rsidR="008741AE" w:rsidRDefault="008741AE" w:rsidP="008B14C0">
            <w:pPr>
              <w:pStyle w:val="Textkrper"/>
              <w:pPrChange w:id="1293" w:author="Dennis Hohmann" w:date="2012-04-15T00:39:00Z">
                <w:pPr>
                  <w:pStyle w:val="Textkrper"/>
                </w:pPr>
              </w:pPrChange>
            </w:pPr>
            <w:r>
              <w:t>gCode-Routine</w:t>
            </w:r>
          </w:p>
        </w:tc>
        <w:tc>
          <w:tcPr>
            <w:tcW w:w="2322" w:type="dxa"/>
            <w:vAlign w:val="center"/>
          </w:tcPr>
          <w:p w14:paraId="5B77DE75" w14:textId="77777777" w:rsidR="008741AE" w:rsidRDefault="008741AE" w:rsidP="008B14C0">
            <w:pPr>
              <w:pStyle w:val="Textkrper"/>
              <w:pPrChange w:id="1294" w:author="Dennis Hohmann" w:date="2012-04-15T00:39:00Z">
                <w:pPr>
                  <w:pStyle w:val="Textkrper"/>
                </w:pPr>
              </w:pPrChange>
            </w:pPr>
            <w:r>
              <w:t>Dennis Hohmann</w:t>
            </w:r>
          </w:p>
        </w:tc>
      </w:tr>
      <w:tr w:rsidR="008741AE" w14:paraId="0A386C73" w14:textId="77777777" w:rsidTr="00912CCD">
        <w:trPr>
          <w:jc w:val="center"/>
        </w:trPr>
        <w:tc>
          <w:tcPr>
            <w:tcW w:w="1894" w:type="dxa"/>
            <w:vAlign w:val="center"/>
          </w:tcPr>
          <w:p w14:paraId="6AE39BEE" w14:textId="77777777" w:rsidR="008741AE" w:rsidRDefault="008741AE" w:rsidP="008B14C0">
            <w:pPr>
              <w:pStyle w:val="Textkrper"/>
              <w:pPrChange w:id="1295" w:author="Dennis Hohmann" w:date="2012-04-15T00:39:00Z">
                <w:pPr>
                  <w:pStyle w:val="Textkrper"/>
                </w:pPr>
              </w:pPrChange>
            </w:pPr>
            <w:r>
              <w:t>gocnc.c</w:t>
            </w:r>
          </w:p>
        </w:tc>
        <w:tc>
          <w:tcPr>
            <w:tcW w:w="1699" w:type="dxa"/>
            <w:vAlign w:val="center"/>
          </w:tcPr>
          <w:p w14:paraId="38E1EA61" w14:textId="77777777" w:rsidR="008741AE" w:rsidRDefault="008741AE" w:rsidP="008B14C0">
            <w:pPr>
              <w:pStyle w:val="Textkrper"/>
              <w:pPrChange w:id="1296" w:author="Dennis Hohmann" w:date="2012-04-15T00:39:00Z">
                <w:pPr>
                  <w:pStyle w:val="Textkrper"/>
                </w:pPr>
              </w:pPrChange>
            </w:pPr>
            <w:r>
              <w:t>gocnc.h</w:t>
            </w:r>
          </w:p>
        </w:tc>
        <w:tc>
          <w:tcPr>
            <w:tcW w:w="2534" w:type="dxa"/>
            <w:vAlign w:val="center"/>
          </w:tcPr>
          <w:p w14:paraId="4DE95AE3" w14:textId="77777777" w:rsidR="008741AE" w:rsidRDefault="008741AE" w:rsidP="008B14C0">
            <w:pPr>
              <w:pStyle w:val="Textkrper"/>
              <w:pPrChange w:id="1297" w:author="Dennis Hohmann" w:date="2012-04-15T00:39:00Z">
                <w:pPr>
                  <w:pStyle w:val="Textkrper"/>
                </w:pPr>
              </w:pPrChange>
            </w:pPr>
            <w:r>
              <w:t>Bewegungroutinen</w:t>
            </w:r>
          </w:p>
        </w:tc>
        <w:tc>
          <w:tcPr>
            <w:tcW w:w="2322" w:type="dxa"/>
            <w:vAlign w:val="center"/>
          </w:tcPr>
          <w:p w14:paraId="0C509387" w14:textId="77777777" w:rsidR="008741AE" w:rsidRDefault="008741AE" w:rsidP="008B14C0">
            <w:pPr>
              <w:pStyle w:val="Textkrper"/>
              <w:pPrChange w:id="1298" w:author="Dennis Hohmann" w:date="2012-04-15T00:39:00Z">
                <w:pPr>
                  <w:pStyle w:val="Textkrper"/>
                </w:pPr>
              </w:pPrChange>
            </w:pPr>
            <w:r>
              <w:t>Dennis Hohmann</w:t>
            </w:r>
          </w:p>
        </w:tc>
      </w:tr>
    </w:tbl>
    <w:p w14:paraId="241FB13D" w14:textId="20ACD8ED" w:rsidR="008500CE" w:rsidRDefault="008500CE" w:rsidP="008500CE">
      <w:pPr>
        <w:pStyle w:val="Beschriftung"/>
        <w:ind w:hanging="2"/>
      </w:pPr>
      <w:bookmarkStart w:id="1299" w:name="_Toc195118420"/>
      <w:bookmarkStart w:id="1300" w:name="_Toc195150489"/>
      <w:bookmarkStart w:id="1301" w:name="_Toc196045742"/>
      <w:r>
        <w:t xml:space="preserve">Abbildung </w:t>
      </w:r>
      <w:r w:rsidR="002F6ABA">
        <w:fldChar w:fldCharType="begin"/>
      </w:r>
      <w:r w:rsidR="002F6ABA">
        <w:instrText xml:space="preserve"> STYLEREF 2 \s </w:instrText>
      </w:r>
      <w:r w:rsidR="002F6ABA">
        <w:fldChar w:fldCharType="separate"/>
      </w:r>
      <w:r w:rsidR="002F6ABA">
        <w:rPr>
          <w:noProof/>
        </w:rPr>
        <w:t>4.2</w:t>
      </w:r>
      <w:r w:rsidR="002F6ABA">
        <w:fldChar w:fldCharType="end"/>
      </w:r>
      <w:r w:rsidR="002F6ABA">
        <w:t>.</w:t>
      </w:r>
      <w:r w:rsidR="002F6ABA">
        <w:fldChar w:fldCharType="begin"/>
      </w:r>
      <w:r w:rsidR="002F6ABA">
        <w:instrText xml:space="preserve"> SEQ Abbildung \* ARABIC \s 2 </w:instrText>
      </w:r>
      <w:r w:rsidR="002F6ABA">
        <w:fldChar w:fldCharType="separate"/>
      </w:r>
      <w:r w:rsidR="002F6ABA">
        <w:rPr>
          <w:noProof/>
        </w:rPr>
        <w:t>1</w:t>
      </w:r>
      <w:r w:rsidR="002F6ABA">
        <w:fldChar w:fldCharType="end"/>
      </w:r>
      <w:r>
        <w:t xml:space="preserve">: </w:t>
      </w:r>
      <w:r w:rsidR="00462E08">
        <w:t>Controller</w:t>
      </w:r>
      <w:r>
        <w:t xml:space="preserve"> Programmdateien</w:t>
      </w:r>
      <w:bookmarkEnd w:id="1299"/>
      <w:bookmarkEnd w:id="1300"/>
      <w:bookmarkEnd w:id="1301"/>
    </w:p>
    <w:p w14:paraId="3FED081A" w14:textId="77777777" w:rsidR="00462E08" w:rsidRDefault="00462E08" w:rsidP="008B14C0">
      <w:pPr>
        <w:pStyle w:val="Textkrper"/>
        <w:pPrChange w:id="1302" w:author="Dennis Hohmann" w:date="2012-04-15T00:39:00Z">
          <w:pPr>
            <w:pStyle w:val="Textkrper"/>
          </w:pPr>
        </w:pPrChange>
      </w:pPr>
    </w:p>
    <w:tbl>
      <w:tblPr>
        <w:tblStyle w:val="Tabellenraster"/>
        <w:tblpPr w:leftFromText="141" w:rightFromText="141"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303" w:author="Dennis Hohmann" w:date="2012-04-14T22:05:00Z">
          <w:tblPr>
            <w:tblStyle w:val="Tabellenraster"/>
            <w:tblpPr w:leftFromText="141" w:rightFromText="141"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2915"/>
        <w:tblGridChange w:id="1304">
          <w:tblGrid>
            <w:gridCol w:w="3379"/>
          </w:tblGrid>
        </w:tblGridChange>
      </w:tblGrid>
      <w:tr w:rsidR="00A77232" w14:paraId="4DDA722F" w14:textId="77777777" w:rsidTr="0082719B">
        <w:trPr>
          <w:trHeight w:val="4316"/>
          <w:trPrChange w:id="1305" w:author="Dennis Hohmann" w:date="2012-04-14T22:05:00Z">
            <w:trPr>
              <w:trHeight w:val="4316"/>
            </w:trPr>
          </w:trPrChange>
        </w:trPr>
        <w:tc>
          <w:tcPr>
            <w:tcW w:w="2835" w:type="dxa"/>
            <w:tcPrChange w:id="1306" w:author="Dennis Hohmann" w:date="2012-04-14T22:05:00Z">
              <w:tcPr>
                <w:tcW w:w="3379" w:type="dxa"/>
              </w:tcPr>
            </w:tcPrChange>
          </w:tcPr>
          <w:p w14:paraId="50E6DF73" w14:textId="77777777" w:rsidR="00A77232" w:rsidRDefault="00A77232" w:rsidP="008B14C0">
            <w:pPr>
              <w:pStyle w:val="Textkrper"/>
              <w:pPrChange w:id="1307" w:author="Dennis Hohmann" w:date="2012-04-15T00:39:00Z">
                <w:pPr>
                  <w:pStyle w:val="Textkrper"/>
                  <w:keepNext/>
                  <w:framePr w:hSpace="141" w:wrap="around" w:vAnchor="text" w:hAnchor="text" w:y="1"/>
                  <w:suppressOverlap/>
                </w:pPr>
              </w:pPrChange>
            </w:pPr>
            <w:r>
              <w:rPr>
                <w:noProof/>
                <w:lang w:eastAsia="de-DE"/>
              </w:rPr>
              <w:drawing>
                <wp:inline distT="0" distB="0" distL="0" distR="0" wp14:anchorId="3747572C" wp14:editId="3940761F">
                  <wp:extent cx="1714109" cy="3172312"/>
                  <wp:effectExtent l="0" t="0" r="0" b="3175"/>
                  <wp:docPr id="2143" name="Bild 2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_Init.pdf"/>
                          <pic:cNvPicPr/>
                        </pic:nvPicPr>
                        <pic:blipFill rotWithShape="1">
                          <a:blip r:embed="rId21">
                            <a:extLst>
                              <a:ext uri="{28A0092B-C50C-407E-A947-70E740481C1C}">
                                <a14:useLocalDpi xmlns:a14="http://schemas.microsoft.com/office/drawing/2010/main" val="0"/>
                              </a:ext>
                            </a:extLst>
                          </a:blip>
                          <a:srcRect l="7242" t="7641" r="26561" b="3172"/>
                          <a:stretch/>
                        </pic:blipFill>
                        <pic:spPr bwMode="auto">
                          <a:xfrm>
                            <a:off x="0" y="0"/>
                            <a:ext cx="1729177" cy="3200198"/>
                          </a:xfrm>
                          <a:prstGeom prst="rect">
                            <a:avLst/>
                          </a:prstGeom>
                          <a:ln>
                            <a:noFill/>
                          </a:ln>
                          <a:extLst>
                            <a:ext uri="{53640926-AAD7-44d8-BBD7-CCE9431645EC}">
                              <a14:shadowObscured xmlns:a14="http://schemas.microsoft.com/office/drawing/2010/main"/>
                            </a:ext>
                          </a:extLst>
                        </pic:spPr>
                      </pic:pic>
                    </a:graphicData>
                  </a:graphic>
                </wp:inline>
              </w:drawing>
            </w:r>
          </w:p>
          <w:p w14:paraId="6D96D0F0" w14:textId="79004DF6" w:rsidR="00A77232" w:rsidRDefault="00A77232" w:rsidP="00306F8E">
            <w:pPr>
              <w:pStyle w:val="Beschriftung"/>
              <w:jc w:val="both"/>
            </w:pPr>
            <w:bookmarkStart w:id="1308" w:name="_Toc196045743"/>
            <w:r>
              <w:t xml:space="preserve">Abbildung </w:t>
            </w:r>
            <w:r w:rsidR="002F6ABA">
              <w:fldChar w:fldCharType="begin"/>
            </w:r>
            <w:r w:rsidR="002F6ABA">
              <w:instrText xml:space="preserve"> STYLEREF 2 \s </w:instrText>
            </w:r>
            <w:r w:rsidR="002F6ABA">
              <w:fldChar w:fldCharType="separate"/>
            </w:r>
            <w:r w:rsidR="002F6ABA">
              <w:rPr>
                <w:noProof/>
              </w:rPr>
              <w:t>4.2</w:t>
            </w:r>
            <w:r w:rsidR="002F6ABA">
              <w:fldChar w:fldCharType="end"/>
            </w:r>
            <w:r w:rsidR="002F6ABA">
              <w:t>.</w:t>
            </w:r>
            <w:r w:rsidR="002F6ABA">
              <w:fldChar w:fldCharType="begin"/>
            </w:r>
            <w:r w:rsidR="002F6ABA">
              <w:instrText xml:space="preserve"> SEQ Abbildung \* ARABIC \s 2 </w:instrText>
            </w:r>
            <w:r w:rsidR="002F6ABA">
              <w:fldChar w:fldCharType="separate"/>
            </w:r>
            <w:r w:rsidR="002F6ABA">
              <w:rPr>
                <w:noProof/>
              </w:rPr>
              <w:t>2</w:t>
            </w:r>
            <w:r w:rsidR="002F6ABA">
              <w:fldChar w:fldCharType="end"/>
            </w:r>
            <w:r>
              <w:t>:</w:t>
            </w:r>
            <w:ins w:id="1309" w:author="Dennis Hohmann" w:date="2012-04-14T22:11:00Z">
              <w:r w:rsidR="007418E2">
                <w:t xml:space="preserve"> </w:t>
              </w:r>
            </w:ins>
            <w:del w:id="1310" w:author="Dennis Hohmann" w:date="2012-04-14T22:11:00Z">
              <w:r w:rsidDel="007418E2">
                <w:delText xml:space="preserve"> </w:delText>
              </w:r>
            </w:del>
            <w:r w:rsidR="00306F8E">
              <w:t>Initialisi</w:t>
            </w:r>
            <w:r w:rsidR="00306F8E">
              <w:t>e</w:t>
            </w:r>
            <w:r w:rsidR="00306F8E">
              <w:t>rung</w:t>
            </w:r>
            <w:bookmarkEnd w:id="1308"/>
          </w:p>
        </w:tc>
      </w:tr>
    </w:tbl>
    <w:p w14:paraId="7D378B13" w14:textId="661BA267" w:rsidR="00F747F3" w:rsidDel="00F747F3" w:rsidRDefault="00A77232" w:rsidP="008B14C0">
      <w:pPr>
        <w:pStyle w:val="Textkrper"/>
        <w:rPr>
          <w:del w:id="1311" w:author="Dennis Hohmann" w:date="2012-04-14T21:58:00Z"/>
        </w:rPr>
        <w:pPrChange w:id="1312" w:author="Dennis Hohmann" w:date="2012-04-15T00:39:00Z">
          <w:pPr/>
        </w:pPrChange>
      </w:pPr>
      <w:del w:id="1313" w:author="Dennis Hohmann" w:date="2012-04-14T21:59:00Z">
        <w:r w:rsidDel="00F747F3">
          <w:delText>Zu Beginn des Anlaufs, wird das komplette System initi</w:delText>
        </w:r>
        <w:r w:rsidDel="00F747F3">
          <w:delText>a</w:delText>
        </w:r>
        <w:r w:rsidDel="00F747F3">
          <w:delText xml:space="preserve">lisiert. Es werden als </w:delText>
        </w:r>
      </w:del>
      <w:ins w:id="1314" w:author="Dennis Hohmann" w:date="2012-04-14T21:59:00Z">
        <w:r w:rsidR="00F747F3">
          <w:t xml:space="preserve">Beim Systemstart wird als </w:t>
        </w:r>
      </w:ins>
      <w:r>
        <w:t>erste Aktion, die I/O Register des Controllers gesetzt. Im näch</w:t>
      </w:r>
      <w:r>
        <w:t>s</w:t>
      </w:r>
      <w:r>
        <w:t>ten Schritt wird 500ms gewa</w:t>
      </w:r>
      <w:r>
        <w:t>r</w:t>
      </w:r>
      <w:r>
        <w:t>tet</w:t>
      </w:r>
      <w:ins w:id="1315" w:author="Dennis Hohmann" w:date="2012-04-14T21:59:00Z">
        <w:r w:rsidR="00F747F3">
          <w:t>,</w:t>
        </w:r>
      </w:ins>
      <w:del w:id="1316" w:author="Dennis Hohmann" w:date="2012-04-14T21:59:00Z">
        <w:r w:rsidDel="00F747F3">
          <w:delText>,</w:delText>
        </w:r>
      </w:del>
      <w:r>
        <w:t xml:space="preserve"> bis die </w:t>
      </w:r>
      <w:ins w:id="1317" w:author="Dennis Hohmann" w:date="2012-04-14T21:59:00Z">
        <w:r w:rsidR="00F747F3">
          <w:t xml:space="preserve">übrige </w:t>
        </w:r>
      </w:ins>
      <w:del w:id="1318" w:author="Dennis Hohmann" w:date="2012-04-14T22:00:00Z">
        <w:r w:rsidDel="00F747F3">
          <w:delText xml:space="preserve">ganze </w:delText>
        </w:r>
      </w:del>
      <w:r>
        <w:t xml:space="preserve">Peripherie ebenfalls </w:t>
      </w:r>
      <w:del w:id="1319" w:author="Dennis Hohmann" w:date="2012-04-14T22:00:00Z">
        <w:r w:rsidDel="00F747F3">
          <w:delText>vollstä</w:delText>
        </w:r>
        <w:r w:rsidDel="00F747F3">
          <w:delText>n</w:delText>
        </w:r>
        <w:r w:rsidDel="00F747F3">
          <w:delText>dig Angelaufen</w:delText>
        </w:r>
      </w:del>
      <w:ins w:id="1320" w:author="Dennis Hohmann" w:date="2012-04-14T22:00:00Z">
        <w:r w:rsidR="00F747F3">
          <w:t>bereit</w:t>
        </w:r>
      </w:ins>
      <w:r>
        <w:t xml:space="preserve"> ist. Diese Zeit ist b</w:t>
      </w:r>
      <w:r>
        <w:t>e</w:t>
      </w:r>
      <w:r>
        <w:t>sonders für den VDrive2 wichtig, da ein zu frühes A</w:t>
      </w:r>
      <w:r>
        <w:t>n</w:t>
      </w:r>
      <w:r>
        <w:t>sprechen</w:t>
      </w:r>
      <w:del w:id="1321" w:author="Dennis Hohmann" w:date="2012-04-14T22:00:00Z">
        <w:r w:rsidDel="00F747F3">
          <w:delText>,</w:delText>
        </w:r>
      </w:del>
      <w:r>
        <w:t xml:space="preserve"> diesen im Anlauf unterbricht. </w:t>
      </w:r>
      <w:del w:id="1322" w:author="Dennis Hohmann" w:date="2012-04-14T22:00:00Z">
        <w:r w:rsidDel="00F747F3">
          <w:delText>In diesem Zustand hilft nur ein Spannungsreset des VDr</w:delText>
        </w:r>
        <w:r w:rsidDel="00F747F3">
          <w:delText>i</w:delText>
        </w:r>
        <w:r w:rsidDel="00F747F3">
          <w:delText>ve2.</w:delText>
        </w:r>
      </w:del>
    </w:p>
    <w:p w14:paraId="21C7ACE1" w14:textId="4E279974" w:rsidR="00A77232" w:rsidDel="00F747F3" w:rsidRDefault="00A77232" w:rsidP="008B14C0">
      <w:pPr>
        <w:pStyle w:val="Textkrper"/>
        <w:rPr>
          <w:del w:id="1323" w:author="Dennis Hohmann" w:date="2012-04-14T21:58:00Z"/>
        </w:rPr>
        <w:pPrChange w:id="1324" w:author="Dennis Hohmann" w:date="2012-04-15T00:39:00Z">
          <w:pPr>
            <w:pStyle w:val="Textkrper"/>
          </w:pPr>
        </w:pPrChange>
      </w:pPr>
    </w:p>
    <w:p w14:paraId="4D5C4198" w14:textId="5CB33085" w:rsidR="00A77232" w:rsidDel="00F747F3" w:rsidRDefault="00A77232" w:rsidP="008B14C0">
      <w:pPr>
        <w:pStyle w:val="Textkrper"/>
        <w:rPr>
          <w:del w:id="1325" w:author="Dennis Hohmann" w:date="2012-04-14T21:58:00Z"/>
        </w:rPr>
        <w:pPrChange w:id="1326" w:author="Dennis Hohmann" w:date="2012-04-15T00:39:00Z">
          <w:pPr>
            <w:pStyle w:val="Textkrper"/>
          </w:pPr>
        </w:pPrChange>
      </w:pPr>
      <w:r>
        <w:t>Nach Ablauf der Wartezeit we</w:t>
      </w:r>
      <w:r>
        <w:t>r</w:t>
      </w:r>
      <w:r>
        <w:t>den die seriellen Schnittstellen</w:t>
      </w:r>
      <w:ins w:id="1327" w:author="Dennis Hohmann" w:date="2012-04-14T22:01:00Z">
        <w:r w:rsidR="00F747F3">
          <w:t xml:space="preserve"> mit der entspr</w:t>
        </w:r>
        <w:r w:rsidR="00F747F3">
          <w:t>e</w:t>
        </w:r>
        <w:r w:rsidR="00F747F3">
          <w:t>chenden BAUD</w:t>
        </w:r>
      </w:ins>
      <w:r>
        <w:t xml:space="preserve"> initialisiert</w:t>
      </w:r>
      <w:ins w:id="1328" w:author="Dennis Hohmann" w:date="2012-04-14T22:03:00Z">
        <w:r w:rsidR="0082719B">
          <w:t xml:space="preserve">, im Anschluss folgt der Datenbus I2C. </w:t>
        </w:r>
      </w:ins>
      <w:del w:id="1329" w:author="Dennis Hohmann" w:date="2012-04-14T22:03:00Z">
        <w:r w:rsidDel="0082719B">
          <w:delText xml:space="preserve">. </w:delText>
        </w:r>
      </w:del>
    </w:p>
    <w:p w14:paraId="2125C42B" w14:textId="5C8DB0EF" w:rsidR="009A5DF0" w:rsidDel="00F747F3" w:rsidRDefault="009A5DF0" w:rsidP="008B14C0">
      <w:pPr>
        <w:pStyle w:val="Textkrper"/>
        <w:rPr>
          <w:del w:id="1330" w:author="Dennis Hohmann" w:date="2012-04-14T21:58:00Z"/>
        </w:rPr>
        <w:pPrChange w:id="1331" w:author="Dennis Hohmann" w:date="2012-04-15T00:39:00Z">
          <w:pPr>
            <w:pStyle w:val="Textkrper"/>
          </w:pPr>
        </w:pPrChange>
      </w:pPr>
    </w:p>
    <w:p w14:paraId="41CD3B32" w14:textId="680C72F9" w:rsidR="007418E2" w:rsidRDefault="00A77232" w:rsidP="008B14C0">
      <w:pPr>
        <w:pStyle w:val="Textkrper"/>
        <w:rPr>
          <w:ins w:id="1332" w:author="Dennis Hohmann" w:date="2012-04-14T22:09:00Z"/>
        </w:rPr>
        <w:pPrChange w:id="1333" w:author="Dennis Hohmann" w:date="2012-04-15T00:39:00Z">
          <w:pPr>
            <w:pStyle w:val="Textkrper"/>
          </w:pPr>
        </w:pPrChange>
      </w:pPr>
      <w:del w:id="1334" w:author="Dennis Hohmann" w:date="2012-04-14T22:01:00Z">
        <w:r w:rsidDel="00F747F3">
          <w:delText>Sind auch di</w:delText>
        </w:r>
        <w:r w:rsidDel="00F747F3">
          <w:delText>e</w:delText>
        </w:r>
        <w:r w:rsidDel="00F747F3">
          <w:delText>se mit der entsprechenden BAUD initialisiert</w:delText>
        </w:r>
      </w:del>
      <w:del w:id="1335" w:author="Dennis Hohmann" w:date="2012-04-14T22:02:00Z">
        <w:r w:rsidDel="0082719B">
          <w:delText>, wird nun der serielle Datenbus initialisiert</w:delText>
        </w:r>
      </w:del>
      <w:del w:id="1336" w:author="Dennis Hohmann" w:date="2012-04-14T22:03:00Z">
        <w:r w:rsidDel="0082719B">
          <w:delText>.</w:delText>
        </w:r>
        <w:r w:rsidR="006967C0" w:rsidDel="0082719B">
          <w:delText xml:space="preserve"> </w:delText>
        </w:r>
      </w:del>
      <w:r w:rsidR="00537786">
        <w:t>Ist auch di</w:t>
      </w:r>
      <w:r w:rsidR="00537786">
        <w:t>e</w:t>
      </w:r>
      <w:r w:rsidR="00537786">
        <w:t>se Schnittstelle erfol</w:t>
      </w:r>
      <w:r w:rsidR="00537786">
        <w:t>g</w:t>
      </w:r>
      <w:r w:rsidR="00537786">
        <w:t>reich initialisiert, wird das Interrupt-Control-Register des ATmega1284P mit der gewünschten B</w:t>
      </w:r>
      <w:r w:rsidR="00537786">
        <w:t>e</w:t>
      </w:r>
      <w:r w:rsidR="00537786">
        <w:t>triebsart geladen. Diese sieht einen Interrupt-Auslösung bei fallende</w:t>
      </w:r>
      <w:ins w:id="1337" w:author="Dennis Hohmann" w:date="2012-04-14T22:06:00Z">
        <w:r w:rsidR="00A323C7">
          <w:t>r</w:t>
        </w:r>
      </w:ins>
      <w:r w:rsidR="00537786">
        <w:t xml:space="preserve"> Flanke, also „falling edge“ vor</w:t>
      </w:r>
      <w:ins w:id="1338" w:author="Dennis Hohmann" w:date="2012-04-14T22:10:00Z">
        <w:r w:rsidR="007418E2">
          <w:t xml:space="preserve"> (</w:t>
        </w:r>
        <w:r w:rsidR="007418E2">
          <w:sym w:font="Wingdings" w:char="F0E0"/>
        </w:r>
        <w:r w:rsidR="007418E2">
          <w:t xml:space="preserve"> 4.2.6)</w:t>
        </w:r>
      </w:ins>
      <w:r w:rsidR="00537786">
        <w:t>. Zuletzt we</w:t>
      </w:r>
      <w:r w:rsidR="00537786">
        <w:t>r</w:t>
      </w:r>
      <w:r w:rsidR="00537786">
        <w:t>den noch die entsprechenden Statusbits im Bi</w:t>
      </w:r>
      <w:r w:rsidR="00537786">
        <w:t>t</w:t>
      </w:r>
      <w:r w:rsidR="00537786">
        <w:t xml:space="preserve">feld </w:t>
      </w:r>
      <w:r w:rsidR="00537786" w:rsidRPr="00537786">
        <w:rPr>
          <w:b/>
        </w:rPr>
        <w:t>M_FLAGS</w:t>
      </w:r>
      <w:r w:rsidR="00537786">
        <w:rPr>
          <w:b/>
        </w:rPr>
        <w:t xml:space="preserve"> </w:t>
      </w:r>
      <w:r w:rsidR="00537786">
        <w:t>gesetzt</w:t>
      </w:r>
      <w:ins w:id="1339" w:author="Dennis Hohmann" w:date="2012-04-14T22:08:00Z">
        <w:r w:rsidR="00A323C7">
          <w:t xml:space="preserve"> (</w:t>
        </w:r>
      </w:ins>
      <w:ins w:id="1340" w:author="Dennis Hohmann" w:date="2012-04-14T22:09:00Z">
        <w:r w:rsidR="00A323C7">
          <w:sym w:font="Wingdings" w:char="F0E0"/>
        </w:r>
        <w:r w:rsidR="00A323C7">
          <w:t xml:space="preserve"> 4.2.1</w:t>
        </w:r>
      </w:ins>
      <w:ins w:id="1341" w:author="Dennis Hohmann" w:date="2012-04-14T22:08:00Z">
        <w:r w:rsidR="00A323C7">
          <w:t>)</w:t>
        </w:r>
      </w:ins>
      <w:r w:rsidR="00537786">
        <w:t>.</w:t>
      </w:r>
      <w:ins w:id="1342" w:author="Dennis Hohmann" w:date="2012-04-14T22:11:00Z">
        <w:r w:rsidR="0021746A">
          <w:t xml:space="preserve"> </w:t>
        </w:r>
      </w:ins>
    </w:p>
    <w:p w14:paraId="29FCA57E" w14:textId="77777777" w:rsidR="007418E2" w:rsidRDefault="007418E2" w:rsidP="008B14C0">
      <w:pPr>
        <w:pStyle w:val="Textkrper"/>
        <w:rPr>
          <w:ins w:id="1343" w:author="Dennis Hohmann" w:date="2012-04-14T22:09:00Z"/>
        </w:rPr>
        <w:pPrChange w:id="1344" w:author="Dennis Hohmann" w:date="2012-04-15T00:39:00Z">
          <w:pPr>
            <w:pStyle w:val="Textkrper"/>
          </w:pPr>
        </w:pPrChange>
      </w:pPr>
    </w:p>
    <w:p w14:paraId="1C220C11" w14:textId="0063DF10" w:rsidR="00537786" w:rsidDel="00A36053" w:rsidRDefault="00537786" w:rsidP="008B14C0">
      <w:pPr>
        <w:pStyle w:val="Textkrper"/>
        <w:rPr>
          <w:del w:id="1345" w:author="Dennis Hohmann" w:date="2012-04-14T22:14:00Z"/>
        </w:rPr>
        <w:pPrChange w:id="1346" w:author="Dennis Hohmann" w:date="2012-04-15T00:39:00Z">
          <w:pPr>
            <w:pStyle w:val="Textkrper"/>
          </w:pPr>
        </w:pPrChange>
      </w:pPr>
      <w:del w:id="1347" w:author="Dennis Hohmann" w:date="2012-04-14T22:12:00Z">
        <w:r w:rsidDel="00A36053">
          <w:delText xml:space="preserve"> </w:delText>
        </w:r>
      </w:del>
      <w:r>
        <w:t>Nun ist der Controller bereit und gibt dies</w:t>
      </w:r>
      <w:ins w:id="1348" w:author="Dennis Hohmann" w:date="2012-04-14T22:13:00Z">
        <w:r w:rsidR="00A36053">
          <w:t>es</w:t>
        </w:r>
      </w:ins>
      <w:del w:id="1349" w:author="Dennis Hohmann" w:date="2012-04-14T22:12:00Z">
        <w:r w:rsidDel="00A36053">
          <w:delText>e</w:delText>
        </w:r>
      </w:del>
      <w:r>
        <w:t xml:space="preserve"> </w:t>
      </w:r>
      <w:ins w:id="1350" w:author="Dennis Hohmann" w:date="2012-04-14T22:13:00Z">
        <w:r w:rsidR="00A36053">
          <w:t xml:space="preserve">als </w:t>
        </w:r>
      </w:ins>
      <w:r>
        <w:t>Statusmeldung an das Display aus. Ab jetzt sind die Interrupts aktiv</w:t>
      </w:r>
      <w:del w:id="1351" w:author="Dennis Hohmann" w:date="2012-04-14T22:13:00Z">
        <w:r w:rsidDel="00A36053">
          <w:delText>e</w:delText>
        </w:r>
      </w:del>
      <w:r>
        <w:t>, der Anlauf ist beendet. Sollte einer dieser Initialisierung</w:t>
      </w:r>
      <w:r>
        <w:t>s</w:t>
      </w:r>
      <w:r>
        <w:t>schritte nicht erfolgreich verlaufen, wird die entsprechende Meldung über die</w:t>
      </w:r>
      <w:ins w:id="1352" w:author="Dennis Hohmann" w:date="2012-04-14T22:15:00Z">
        <w:r w:rsidR="00AA4EE2">
          <w:t xml:space="preserve"> </w:t>
        </w:r>
      </w:ins>
      <w:del w:id="1353" w:author="Dennis Hohmann" w:date="2012-04-14T22:15:00Z">
        <w:r w:rsidDel="00AA4EE2">
          <w:delText xml:space="preserve"> </w:delText>
        </w:r>
      </w:del>
      <w:r>
        <w:t>b</w:t>
      </w:r>
      <w:r>
        <w:t>e</w:t>
      </w:r>
      <w:r>
        <w:t>reits zur Verfügung stehende</w:t>
      </w:r>
      <w:ins w:id="1354" w:author="Dennis Hohmann" w:date="2012-04-14T22:14:00Z">
        <w:r w:rsidR="00A36053">
          <w:t>n</w:t>
        </w:r>
      </w:ins>
      <w:r>
        <w:t xml:space="preserve"> Schnittstelle</w:t>
      </w:r>
      <w:ins w:id="1355" w:author="Dennis Hohmann" w:date="2012-04-14T22:14:00Z">
        <w:r w:rsidR="00A36053">
          <w:t>n</w:t>
        </w:r>
      </w:ins>
      <w:r>
        <w:t xml:space="preserve"> ausgeg</w:t>
      </w:r>
      <w:r>
        <w:t>e</w:t>
      </w:r>
      <w:r>
        <w:t>ben.</w:t>
      </w:r>
    </w:p>
    <w:p w14:paraId="04373FE1" w14:textId="0A299308" w:rsidR="00537786" w:rsidDel="00A36053" w:rsidRDefault="00537786" w:rsidP="008B14C0">
      <w:pPr>
        <w:pStyle w:val="Textkrper"/>
        <w:rPr>
          <w:del w:id="1356" w:author="Dennis Hohmann" w:date="2012-04-14T22:14:00Z"/>
        </w:rPr>
        <w:pPrChange w:id="1357" w:author="Dennis Hohmann" w:date="2012-04-15T00:39:00Z">
          <w:pPr>
            <w:pStyle w:val="Textkrper"/>
          </w:pPr>
        </w:pPrChange>
      </w:pPr>
    </w:p>
    <w:p w14:paraId="77FA5F10" w14:textId="77777777" w:rsidR="00A36053" w:rsidRDefault="00A36053" w:rsidP="008B14C0">
      <w:pPr>
        <w:pStyle w:val="Textkrper"/>
        <w:rPr>
          <w:ins w:id="1358" w:author="Dennis Hohmann" w:date="2012-04-14T22:14:00Z"/>
        </w:rPr>
        <w:pPrChange w:id="1359" w:author="Dennis Hohmann" w:date="2012-04-15T00:39:00Z">
          <w:pPr>
            <w:pStyle w:val="Textkrper"/>
          </w:pPr>
        </w:pPrChange>
      </w:pPr>
    </w:p>
    <w:p w14:paraId="0165B013" w14:textId="7A504F00" w:rsidR="009E36E4" w:rsidRDefault="00537786" w:rsidP="008B14C0">
      <w:pPr>
        <w:pStyle w:val="Textkrper"/>
        <w:rPr>
          <w:ins w:id="1360" w:author="Dennis Hohmann" w:date="2012-04-14T22:22:00Z"/>
        </w:rPr>
        <w:pPrChange w:id="1361" w:author="Dennis Hohmann" w:date="2012-04-15T00:39:00Z">
          <w:pPr>
            <w:pStyle w:val="Textkrper"/>
          </w:pPr>
        </w:pPrChange>
      </w:pPr>
      <w:r>
        <w:t xml:space="preserve">Ab jetzt wird die main-Schleife zyklisch durchlaufen. Nach jedem Durchlauf wird des </w:t>
      </w:r>
      <w:r w:rsidRPr="00537786">
        <w:rPr>
          <w:b/>
        </w:rPr>
        <w:t>M_FLAGS.LIFEBIT</w:t>
      </w:r>
      <w:r>
        <w:rPr>
          <w:b/>
        </w:rPr>
        <w:t xml:space="preserve"> </w:t>
      </w:r>
      <w:r>
        <w:t xml:space="preserve">getoggelt. </w:t>
      </w:r>
      <w:ins w:id="1362" w:author="Dennis Hohmann" w:date="2012-04-14T22:22:00Z">
        <w:r w:rsidR="007D6076">
          <w:t>Der Z</w:t>
        </w:r>
        <w:r w:rsidR="009E36E4">
          <w:t>ustand des Bits wird über eine</w:t>
        </w:r>
      </w:ins>
      <w:ins w:id="1363" w:author="Dennis Hohmann" w:date="2012-04-14T22:23:00Z">
        <w:r w:rsidR="007D6076">
          <w:t>,</w:t>
        </w:r>
      </w:ins>
      <w:ins w:id="1364" w:author="Dennis Hohmann" w:date="2012-04-14T22:22:00Z">
        <w:r w:rsidR="009E36E4">
          <w:t xml:space="preserve"> am Pin D5 ang</w:t>
        </w:r>
        <w:r w:rsidR="009E36E4">
          <w:t>e</w:t>
        </w:r>
        <w:r w:rsidR="009E36E4">
          <w:t>schlossene LED angezeigt und dient der optischen Kont</w:t>
        </w:r>
        <w:r w:rsidR="007D6076">
          <w:t>rolle des Programmablaufs.</w:t>
        </w:r>
      </w:ins>
    </w:p>
    <w:p w14:paraId="75EE85B9" w14:textId="1B80660F" w:rsidR="00537786" w:rsidDel="001D1240" w:rsidRDefault="00537786" w:rsidP="008B14C0">
      <w:pPr>
        <w:pStyle w:val="Textkrper"/>
        <w:rPr>
          <w:del w:id="1365" w:author="Dennis Hohmann" w:date="2012-04-14T22:23:00Z"/>
        </w:rPr>
        <w:pPrChange w:id="1366" w:author="Dennis Hohmann" w:date="2012-04-15T00:39:00Z">
          <w:pPr>
            <w:pStyle w:val="Textkrper"/>
          </w:pPr>
        </w:pPrChange>
      </w:pPr>
      <w:del w:id="1367" w:author="Dennis Hohmann" w:date="2012-04-14T22:23:00Z">
        <w:r w:rsidDel="001D1240">
          <w:delText>Diese Bi</w:delText>
        </w:r>
        <w:r w:rsidR="00956CA9" w:rsidDel="001D1240">
          <w:delText>t wird direkt über den PinD5 an eine LED a</w:delText>
        </w:r>
      </w:del>
      <w:del w:id="1368" w:author="Dennis Hohmann" w:date="2012-04-14T22:21:00Z">
        <w:r w:rsidR="00956CA9" w:rsidDel="009E36E4">
          <w:delText>us</w:delText>
        </w:r>
      </w:del>
      <w:del w:id="1369" w:author="Dennis Hohmann" w:date="2012-04-14T22:20:00Z">
        <w:r w:rsidR="00956CA9" w:rsidDel="009E36E4">
          <w:delText>g</w:delText>
        </w:r>
        <w:r w:rsidR="00956CA9" w:rsidDel="009E36E4">
          <w:delText>e</w:delText>
        </w:r>
        <w:r w:rsidR="00956CA9" w:rsidDel="009E36E4">
          <w:delText>geben.</w:delText>
        </w:r>
      </w:del>
    </w:p>
    <w:p w14:paraId="742082AE" w14:textId="77777777" w:rsidR="00956CA9" w:rsidRDefault="00956CA9" w:rsidP="008B14C0">
      <w:pPr>
        <w:pStyle w:val="Textkrper"/>
        <w:pPrChange w:id="1370" w:author="Dennis Hohmann" w:date="2012-04-15T00:39:00Z">
          <w:pPr>
            <w:pStyle w:val="Textkrper"/>
          </w:pPr>
        </w:pPrChange>
      </w:pPr>
    </w:p>
    <w:p w14:paraId="1E423AAF" w14:textId="3611A5DF" w:rsidR="00956CA9" w:rsidRDefault="00956CA9" w:rsidP="008B14C0">
      <w:pPr>
        <w:pStyle w:val="Textkrper"/>
        <w:pPrChange w:id="1371" w:author="Dennis Hohmann" w:date="2012-04-15T00:39:00Z">
          <w:pPr>
            <w:pStyle w:val="Textkrper"/>
          </w:pPr>
        </w:pPrChange>
      </w:pPr>
      <w:r>
        <w:t xml:space="preserve">Es werden folgende Bits aus </w:t>
      </w:r>
      <w:r w:rsidRPr="001D1240">
        <w:rPr>
          <w:b/>
          <w:rPrChange w:id="1372" w:author="Dennis Hohmann" w:date="2012-04-14T22:24:00Z">
            <w:rPr/>
          </w:rPrChange>
        </w:rPr>
        <w:t>M_FLAGS</w:t>
      </w:r>
      <w:r>
        <w:t xml:space="preserve"> zyklisch ausgewertet und die entsprechenden Aktionen eingeleitet.</w:t>
      </w:r>
    </w:p>
    <w:p w14:paraId="5E152630" w14:textId="77777777" w:rsidR="00956CA9" w:rsidRPr="00956CA9" w:rsidRDefault="00956CA9" w:rsidP="008B14C0">
      <w:pPr>
        <w:pStyle w:val="Textkrper"/>
        <w:pPrChange w:id="1373" w:author="Dennis Hohmann" w:date="2012-04-15T00:39:00Z">
          <w:pPr>
            <w:pStyle w:val="Textkrper"/>
          </w:pPr>
        </w:pPrChange>
      </w:pPr>
    </w:p>
    <w:p w14:paraId="6C66F8E5" w14:textId="456753E4" w:rsidR="00956CA9" w:rsidRPr="001D1240" w:rsidRDefault="00956CA9" w:rsidP="008B14C0">
      <w:pPr>
        <w:pStyle w:val="Textkrper"/>
        <w:rPr>
          <w:rPrChange w:id="1374" w:author="Dennis Hohmann" w:date="2012-04-14T22:24:00Z">
            <w:rPr/>
          </w:rPrChange>
        </w:rPr>
        <w:pPrChange w:id="1375" w:author="Dennis Hohmann" w:date="2012-04-15T00:39:00Z">
          <w:pPr>
            <w:pStyle w:val="Textkrper"/>
          </w:pPr>
        </w:pPrChange>
      </w:pPr>
      <w:r w:rsidRPr="001D1240">
        <w:rPr>
          <w:rPrChange w:id="1376" w:author="Dennis Hohmann" w:date="2012-04-14T22:24:00Z">
            <w:rPr/>
          </w:rPrChange>
        </w:rPr>
        <w:t>GCODE_FILESET</w:t>
      </w:r>
    </w:p>
    <w:p w14:paraId="6CFB5436" w14:textId="6B74C5CE" w:rsidR="00956CA9" w:rsidRDefault="005B5707" w:rsidP="008B14C0">
      <w:pPr>
        <w:pStyle w:val="Textkrper"/>
        <w:pPrChange w:id="1377" w:author="Dennis Hohmann" w:date="2012-04-15T00:39:00Z">
          <w:pPr>
            <w:pStyle w:val="Textkrper"/>
          </w:pPr>
        </w:pPrChange>
      </w:pPr>
      <w:r>
        <w:t xml:space="preserve">Ist dieses Bit </w:t>
      </w:r>
      <w:ins w:id="1378" w:author="Dennis Hohmann" w:date="2012-04-14T22:25:00Z">
        <w:r w:rsidR="001D1240">
          <w:t>gleich</w:t>
        </w:r>
      </w:ins>
      <w:del w:id="1379" w:author="Dennis Hohmann" w:date="2012-04-14T22:25:00Z">
        <w:r w:rsidDel="001D1240">
          <w:delText>==</w:delText>
        </w:r>
      </w:del>
      <w:r>
        <w:t xml:space="preserve"> 1, wird </w:t>
      </w:r>
      <w:ins w:id="1380" w:author="Dennis Hohmann" w:date="2012-04-14T22:27:00Z">
        <w:r w:rsidR="009D618A">
          <w:t>die</w:t>
        </w:r>
      </w:ins>
      <w:del w:id="1381" w:author="Dennis Hohmann" w:date="2012-04-14T22:27:00Z">
        <w:r w:rsidDel="009D618A">
          <w:delText>der</w:delText>
        </w:r>
      </w:del>
      <w:r>
        <w:t>, in der</w:t>
      </w:r>
      <w:r w:rsidR="00956CA9">
        <w:t xml:space="preserve"> glob</w:t>
      </w:r>
      <w:r>
        <w:t>alen Variablen</w:t>
      </w:r>
      <w:r w:rsidR="00956CA9">
        <w:t xml:space="preserve"> FILENAME definierte Datei vom USB-Stick geöffnet.</w:t>
      </w:r>
    </w:p>
    <w:p w14:paraId="0074C774" w14:textId="77777777" w:rsidR="00956CA9" w:rsidRPr="00956CA9" w:rsidRDefault="00956CA9" w:rsidP="008B14C0">
      <w:pPr>
        <w:pStyle w:val="Textkrper"/>
        <w:pPrChange w:id="1382" w:author="Dennis Hohmann" w:date="2012-04-15T00:39:00Z">
          <w:pPr>
            <w:pStyle w:val="Textkrper"/>
          </w:pPr>
        </w:pPrChange>
      </w:pPr>
    </w:p>
    <w:p w14:paraId="280A1E7B" w14:textId="4DF78A41" w:rsidR="00956CA9" w:rsidRPr="001D1240" w:rsidRDefault="00956CA9" w:rsidP="008B14C0">
      <w:pPr>
        <w:pStyle w:val="Textkrper"/>
        <w:rPr>
          <w:rPrChange w:id="1383" w:author="Dennis Hohmann" w:date="2012-04-14T22:24:00Z">
            <w:rPr/>
          </w:rPrChange>
        </w:rPr>
        <w:pPrChange w:id="1384" w:author="Dennis Hohmann" w:date="2012-04-15T00:39:00Z">
          <w:pPr>
            <w:pStyle w:val="Textkrper"/>
          </w:pPr>
        </w:pPrChange>
      </w:pPr>
      <w:r w:rsidRPr="001D1240">
        <w:rPr>
          <w:rPrChange w:id="1385" w:author="Dennis Hohmann" w:date="2012-04-14T22:24:00Z">
            <w:rPr/>
          </w:rPrChange>
        </w:rPr>
        <w:t>M_FLAGS-&gt;TOOL_Change</w:t>
      </w:r>
    </w:p>
    <w:p w14:paraId="76ABEC00" w14:textId="6C4771F7" w:rsidR="00956CA9" w:rsidRDefault="00956CA9" w:rsidP="008B14C0">
      <w:pPr>
        <w:pStyle w:val="Textkrper"/>
        <w:pPrChange w:id="1386" w:author="Dennis Hohmann" w:date="2012-04-15T00:39:00Z">
          <w:pPr>
            <w:pStyle w:val="Textkrper"/>
          </w:pPr>
        </w:pPrChange>
      </w:pPr>
      <w:r>
        <w:t>Dieses Bit zeigt durch den Zustand 1 an, dass das Werkzeug gewechselt werden muss. Es wird di</w:t>
      </w:r>
      <w:r w:rsidR="00674137">
        <w:t xml:space="preserve">e entsprechende Routine zum Werkzeugwechsel geladen. Nach erfolgreichem beenden der Routine wird das Bit gelöscht. </w:t>
      </w:r>
    </w:p>
    <w:p w14:paraId="23AF63AD" w14:textId="77777777" w:rsidR="00956CA9" w:rsidRPr="00956CA9" w:rsidRDefault="00956CA9" w:rsidP="008B14C0">
      <w:pPr>
        <w:pStyle w:val="Textkrper"/>
        <w:pPrChange w:id="1387" w:author="Dennis Hohmann" w:date="2012-04-15T00:39:00Z">
          <w:pPr>
            <w:pStyle w:val="Textkrper"/>
          </w:pPr>
        </w:pPrChange>
      </w:pPr>
    </w:p>
    <w:p w14:paraId="2C7FB15D" w14:textId="2DDF20C3" w:rsidR="00956CA9" w:rsidRPr="001D1240" w:rsidRDefault="00956CA9" w:rsidP="008B14C0">
      <w:pPr>
        <w:pStyle w:val="Textkrper"/>
        <w:rPr>
          <w:rPrChange w:id="1388" w:author="Dennis Hohmann" w:date="2012-04-14T22:24:00Z">
            <w:rPr/>
          </w:rPrChange>
        </w:rPr>
        <w:pPrChange w:id="1389" w:author="Dennis Hohmann" w:date="2012-04-15T00:39:00Z">
          <w:pPr>
            <w:pStyle w:val="Textkrper"/>
          </w:pPr>
        </w:pPrChange>
      </w:pPr>
      <w:r w:rsidRPr="001D1240">
        <w:rPr>
          <w:rPrChange w:id="1390" w:author="Dennis Hohmann" w:date="2012-04-14T22:24:00Z">
            <w:rPr/>
          </w:rPrChange>
        </w:rPr>
        <w:t>AUTO_Action</w:t>
      </w:r>
    </w:p>
    <w:p w14:paraId="2F0C6E79" w14:textId="37DA7101" w:rsidR="00956CA9" w:rsidRDefault="00956CA9" w:rsidP="008B14C0">
      <w:pPr>
        <w:pStyle w:val="Textkrper"/>
        <w:pPrChange w:id="1391" w:author="Dennis Hohmann" w:date="2012-04-15T00:39:00Z">
          <w:pPr>
            <w:pStyle w:val="Textkrper"/>
          </w:pPr>
        </w:pPrChange>
      </w:pPr>
      <w:r>
        <w:t xml:space="preserve">Das </w:t>
      </w:r>
      <w:r w:rsidRPr="00956CA9">
        <w:t>AUTO_Action</w:t>
      </w:r>
      <w:r>
        <w:t>-Bit signalisiert, dass der Automatik-Betrieb läuft.</w:t>
      </w:r>
    </w:p>
    <w:p w14:paraId="158FB015" w14:textId="4462C236" w:rsidR="00956CA9" w:rsidRPr="00956CA9" w:rsidRDefault="00956CA9" w:rsidP="008B14C0">
      <w:pPr>
        <w:pStyle w:val="Textkrper"/>
        <w:pPrChange w:id="1392" w:author="Dennis Hohmann" w:date="2012-04-15T00:39:00Z">
          <w:pPr>
            <w:pStyle w:val="Textkrper"/>
          </w:pPr>
        </w:pPrChange>
      </w:pPr>
    </w:p>
    <w:p w14:paraId="63F8A4F7" w14:textId="517F9B80" w:rsidR="00956CA9" w:rsidRPr="001D1240" w:rsidRDefault="00956CA9" w:rsidP="008B14C0">
      <w:pPr>
        <w:pStyle w:val="Textkrper"/>
        <w:rPr>
          <w:rPrChange w:id="1393" w:author="Dennis Hohmann" w:date="2012-04-14T22:24:00Z">
            <w:rPr/>
          </w:rPrChange>
        </w:rPr>
        <w:pPrChange w:id="1394" w:author="Dennis Hohmann" w:date="2012-04-15T00:39:00Z">
          <w:pPr>
            <w:pStyle w:val="Textkrper"/>
          </w:pPr>
        </w:pPrChange>
      </w:pPr>
      <w:r w:rsidRPr="001D1240">
        <w:rPr>
          <w:rPrChange w:id="1395" w:author="Dennis Hohmann" w:date="2012-04-14T22:24:00Z">
            <w:rPr/>
          </w:rPrChange>
        </w:rPr>
        <w:t>ABORT_Action</w:t>
      </w:r>
    </w:p>
    <w:p w14:paraId="4142FC11" w14:textId="76CC5B38" w:rsidR="00956CA9" w:rsidRDefault="00956CA9" w:rsidP="008B14C0">
      <w:pPr>
        <w:pStyle w:val="Textkrper"/>
        <w:pPrChange w:id="1396" w:author="Dennis Hohmann" w:date="2012-04-15T00:39:00Z">
          <w:pPr>
            <w:pStyle w:val="Textkrper"/>
          </w:pPr>
        </w:pPrChange>
      </w:pPr>
      <w:r>
        <w:t xml:space="preserve">Dieses Bit kann zusätzlich zum </w:t>
      </w:r>
      <w:r w:rsidRPr="00956CA9">
        <w:t>AUTO_Action</w:t>
      </w:r>
      <w:r>
        <w:t xml:space="preserve">-Bit </w:t>
      </w:r>
      <w:del w:id="1397" w:author="Dennis Hohmann" w:date="2012-04-14T22:28:00Z">
        <w:r w:rsidR="00674137" w:rsidDel="00003CD3">
          <w:delText>anstehen</w:delText>
        </w:r>
      </w:del>
      <w:ins w:id="1398" w:author="Dennis Hohmann" w:date="2012-04-14T22:28:00Z">
        <w:r w:rsidR="00003CD3">
          <w:t>gesetzt sein</w:t>
        </w:r>
      </w:ins>
      <w:r w:rsidR="00674137">
        <w:t xml:space="preserve">, jedoch ist das </w:t>
      </w:r>
      <w:del w:id="1399" w:author="Dennis Hohmann" w:date="2012-04-14T22:25:00Z">
        <w:r w:rsidR="00674137" w:rsidDel="001D1240">
          <w:delText>Abbruch</w:delText>
        </w:r>
      </w:del>
      <w:ins w:id="1400" w:author="Dennis Hohmann" w:date="2012-04-14T22:25:00Z">
        <w:r w:rsidR="001D1240">
          <w:t>ABORT_Action</w:t>
        </w:r>
      </w:ins>
      <w:r w:rsidR="00674137">
        <w:t xml:space="preserve">-Bit dominant ausgeführt und überschreibt das </w:t>
      </w:r>
      <w:ins w:id="1401" w:author="Dennis Hohmann" w:date="2012-04-14T22:27:00Z">
        <w:r w:rsidR="009D618A" w:rsidRPr="00956CA9">
          <w:t>AUTO_Action</w:t>
        </w:r>
        <w:r w:rsidR="009D618A">
          <w:t xml:space="preserve">-Bit </w:t>
        </w:r>
      </w:ins>
      <w:del w:id="1402" w:author="Dennis Hohmann" w:date="2012-04-14T22:27:00Z">
        <w:r w:rsidR="00674137" w:rsidDel="009D618A">
          <w:delText xml:space="preserve">Automatik-Bit </w:delText>
        </w:r>
      </w:del>
      <w:r w:rsidR="00674137">
        <w:t>zum Ende des aktuellen Zy</w:t>
      </w:r>
      <w:r w:rsidR="00674137">
        <w:t>k</w:t>
      </w:r>
      <w:r w:rsidR="00674137">
        <w:t>lus.</w:t>
      </w:r>
    </w:p>
    <w:p w14:paraId="522E131F" w14:textId="4CA06B58" w:rsidR="00956CA9" w:rsidRPr="00956CA9" w:rsidRDefault="00956CA9" w:rsidP="008B14C0">
      <w:pPr>
        <w:pStyle w:val="Textkrper"/>
        <w:pPrChange w:id="1403" w:author="Dennis Hohmann" w:date="2012-04-15T00:39:00Z">
          <w:pPr>
            <w:pStyle w:val="Textkrper"/>
          </w:pPr>
        </w:pPrChange>
      </w:pPr>
    </w:p>
    <w:p w14:paraId="2740278E" w14:textId="0E083C3B" w:rsidR="00956CA9" w:rsidRPr="001D1240" w:rsidRDefault="00956CA9" w:rsidP="008B14C0">
      <w:pPr>
        <w:pStyle w:val="Textkrper"/>
        <w:rPr>
          <w:rPrChange w:id="1404" w:author="Dennis Hohmann" w:date="2012-04-14T22:24:00Z">
            <w:rPr/>
          </w:rPrChange>
        </w:rPr>
        <w:pPrChange w:id="1405" w:author="Dennis Hohmann" w:date="2012-04-15T00:39:00Z">
          <w:pPr>
            <w:pStyle w:val="Textkrper"/>
          </w:pPr>
        </w:pPrChange>
      </w:pPr>
      <w:r w:rsidRPr="001D1240">
        <w:rPr>
          <w:rPrChange w:id="1406" w:author="Dennis Hohmann" w:date="2012-04-14T22:24:00Z">
            <w:rPr/>
          </w:rPrChange>
        </w:rPr>
        <w:t>EDIP_NEWPOS</w:t>
      </w:r>
    </w:p>
    <w:p w14:paraId="2B815899" w14:textId="3C89E152" w:rsidR="003D339D" w:rsidRPr="001C6B1A" w:rsidRDefault="00003CD3" w:rsidP="008B14C0">
      <w:pPr>
        <w:pStyle w:val="Textkrper"/>
        <w:pPrChange w:id="1407" w:author="Dennis Hohmann" w:date="2012-04-15T00:39:00Z">
          <w:pPr>
            <w:pStyle w:val="Textkrper"/>
          </w:pPr>
        </w:pPrChange>
      </w:pPr>
      <w:ins w:id="1408" w:author="Dennis Hohmann" w:date="2012-04-14T22:28:00Z">
        <w:r>
          <w:t>Dieses Bit gibt an</w:t>
        </w:r>
      </w:ins>
      <w:del w:id="1409" w:author="Dennis Hohmann" w:date="2012-04-14T22:28:00Z">
        <w:r w:rsidR="00674137" w:rsidDel="00003CD3">
          <w:delText>An dieser Stelle wird geprüft</w:delText>
        </w:r>
      </w:del>
      <w:r w:rsidR="00674137">
        <w:t xml:space="preserve">, ob sich die Position einer beliebigen Achse </w:t>
      </w:r>
      <w:del w:id="1410" w:author="Dennis Hohmann" w:date="2012-04-14T22:29:00Z">
        <w:r w:rsidR="00674137" w:rsidDel="00003CD3">
          <w:delText xml:space="preserve">zum </w:delText>
        </w:r>
      </w:del>
      <w:ins w:id="1411" w:author="Dennis Hohmann" w:date="2012-04-14T22:29:00Z">
        <w:r>
          <w:t xml:space="preserve">im </w:t>
        </w:r>
      </w:ins>
      <w:r w:rsidR="00674137">
        <w:t>letzten Zyklus verä</w:t>
      </w:r>
      <w:r w:rsidR="00674137">
        <w:t>n</w:t>
      </w:r>
      <w:r w:rsidR="00674137">
        <w:t>dert hat. Wenn dies der Fall ist, wird die Routine zur Aktualisierung der Positions</w:t>
      </w:r>
      <w:ins w:id="1412" w:author="Dennis Hohmann" w:date="2012-04-14T22:29:00Z">
        <w:r w:rsidR="00ED6DBB">
          <w:t>w</w:t>
        </w:r>
      </w:ins>
      <w:del w:id="1413" w:author="Dennis Hohmann" w:date="2012-04-14T22:29:00Z">
        <w:r w:rsidR="00674137" w:rsidDel="00ED6DBB">
          <w:delText>-w</w:delText>
        </w:r>
      </w:del>
      <w:r w:rsidR="00674137">
        <w:t>erte im Di</w:t>
      </w:r>
      <w:r w:rsidR="00674137">
        <w:t>s</w:t>
      </w:r>
      <w:r w:rsidR="00674137">
        <w:t xml:space="preserve">play aufgerufen. Dieses Bit wird durch die Routine wieder </w:t>
      </w:r>
      <w:del w:id="1414" w:author="Dennis Hohmann" w:date="2012-04-14T22:24:00Z">
        <w:r w:rsidR="00674137" w:rsidDel="001D1240">
          <w:delText>gelöscht</w:delText>
        </w:r>
      </w:del>
      <w:ins w:id="1415" w:author="Dennis Hohmann" w:date="2012-04-14T22:24:00Z">
        <w:r w:rsidR="001D1240">
          <w:t>zurück gesetzt</w:t>
        </w:r>
      </w:ins>
      <w:r w:rsidR="00674137">
        <w:t>.</w:t>
      </w:r>
    </w:p>
    <w:p w14:paraId="0F71DD87" w14:textId="7A36EF48" w:rsidR="00C43950" w:rsidRDefault="00C43950" w:rsidP="0091761D">
      <w:pPr>
        <w:pStyle w:val="berschrift3"/>
      </w:pPr>
      <w:r>
        <w:br w:type="page"/>
      </w:r>
      <w:bookmarkStart w:id="1416" w:name="_Toc196041269"/>
      <w:r>
        <w:t>Globale Definitionsdatei globdef.h</w:t>
      </w:r>
      <w:bookmarkEnd w:id="1416"/>
    </w:p>
    <w:p w14:paraId="4A75FEA9" w14:textId="77777777" w:rsidR="0091761D" w:rsidRPr="0091761D" w:rsidRDefault="0091761D" w:rsidP="0091761D"/>
    <w:p w14:paraId="2EEFE4E2" w14:textId="79E1845D" w:rsidR="006B396F" w:rsidRDefault="00C43950" w:rsidP="008B14C0">
      <w:pPr>
        <w:pStyle w:val="Textkrper"/>
        <w:pPrChange w:id="1417" w:author="Dennis Hohmann" w:date="2012-04-15T00:39:00Z">
          <w:pPr>
            <w:pStyle w:val="Textkrper"/>
          </w:pPr>
        </w:pPrChange>
      </w:pPr>
      <w:r>
        <w:t>Dies</w:t>
      </w:r>
      <w:ins w:id="1418" w:author="Dennis Hohmann" w:date="2012-04-14T22:30:00Z">
        <w:r w:rsidR="003171EA">
          <w:t>es</w:t>
        </w:r>
      </w:ins>
      <w:del w:id="1419" w:author="Dennis Hohmann" w:date="2012-04-14T22:30:00Z">
        <w:r w:rsidDel="003171EA">
          <w:delText>e</w:delText>
        </w:r>
      </w:del>
      <w:r>
        <w:t xml:space="preserve"> Header-File ist die zentrale Definitions-Datei. Hier wird die globale Struktur </w:t>
      </w:r>
      <w:r w:rsidRPr="00652640">
        <w:rPr>
          <w:b/>
        </w:rPr>
        <w:t>M_FLAGS</w:t>
      </w:r>
      <w:r w:rsidR="005F4E67">
        <w:t xml:space="preserve"> </w:t>
      </w:r>
      <w:r w:rsidR="00652640">
        <w:t>deklariert. Eine Struktur ist ein Datensatz der aus verschieden</w:t>
      </w:r>
      <w:ins w:id="1420" w:author="Dennis Hohmann" w:date="2012-04-14T22:31:00Z">
        <w:r w:rsidR="003171EA">
          <w:t>en</w:t>
        </w:r>
      </w:ins>
      <w:del w:id="1421" w:author="Dennis Hohmann" w:date="2012-04-14T22:31:00Z">
        <w:r w:rsidR="00652640" w:rsidDel="003171EA">
          <w:delText>sten</w:delText>
        </w:r>
      </w:del>
      <w:r w:rsidR="00652640">
        <w:t xml:space="preserve"> Werten und Formaten zusammen</w:t>
      </w:r>
      <w:del w:id="1422" w:author="Dennis Hohmann" w:date="2012-04-14T22:31:00Z">
        <w:r w:rsidR="00652640" w:rsidDel="003171EA">
          <w:delText xml:space="preserve"> </w:delText>
        </w:r>
      </w:del>
      <w:r w:rsidR="00652640">
        <w:t>gesetzt sein kann.</w:t>
      </w:r>
      <w:r w:rsidR="00E23524">
        <w:t xml:space="preserve"> </w:t>
      </w:r>
      <w:r w:rsidR="00652640">
        <w:t>Die hier verwendete Struktur besteht größten</w:t>
      </w:r>
      <w:del w:id="1423" w:author="Dennis Hohmann" w:date="2012-04-14T22:31:00Z">
        <w:r w:rsidR="00652640" w:rsidDel="003171EA">
          <w:delText xml:space="preserve"> T</w:delText>
        </w:r>
      </w:del>
      <w:ins w:id="1424" w:author="Dennis Hohmann" w:date="2012-04-14T22:31:00Z">
        <w:r w:rsidR="003171EA">
          <w:t>t</w:t>
        </w:r>
      </w:ins>
      <w:r w:rsidR="00652640">
        <w:t>eils aus Bitfeldern. Diese ha</w:t>
      </w:r>
      <w:r w:rsidR="00E23524">
        <w:t xml:space="preserve">ben den Vorteil, dass die Größe einer Variablen </w:t>
      </w:r>
      <w:r w:rsidR="009962FF">
        <w:t xml:space="preserve">manuell </w:t>
      </w:r>
      <w:r w:rsidR="00E23524">
        <w:t>festgelegt werden kann. Standar</w:t>
      </w:r>
      <w:ins w:id="1425" w:author="Dennis Hohmann" w:date="2012-04-14T22:32:00Z">
        <w:r w:rsidR="003171EA">
          <w:t>d</w:t>
        </w:r>
      </w:ins>
      <w:del w:id="1426" w:author="Dennis Hohmann" w:date="2012-04-14T22:32:00Z">
        <w:r w:rsidR="00E23524" w:rsidDel="003171EA">
          <w:delText>t</w:delText>
        </w:r>
      </w:del>
      <w:r w:rsidR="00E23524">
        <w:t xml:space="preserve">mäßig </w:t>
      </w:r>
      <w:del w:id="1427" w:author="Dennis Hohmann" w:date="2012-04-14T22:32:00Z">
        <w:r w:rsidR="00E23524" w:rsidDel="005E2362">
          <w:delText xml:space="preserve">wird </w:delText>
        </w:r>
      </w:del>
      <w:ins w:id="1428" w:author="Dennis Hohmann" w:date="2012-04-14T22:32:00Z">
        <w:r w:rsidR="005E2362">
          <w:t xml:space="preserve">werden </w:t>
        </w:r>
      </w:ins>
      <w:r w:rsidR="00E23524">
        <w:t xml:space="preserve">für eine Variable vom Datentyp </w:t>
      </w:r>
      <w:del w:id="1429" w:author="Dennis Hohmann" w:date="2012-04-14T22:32:00Z">
        <w:r w:rsidR="00E23524" w:rsidRPr="003171EA" w:rsidDel="003171EA">
          <w:rPr>
            <w:i/>
            <w:rPrChange w:id="1430" w:author="Dennis Hohmann" w:date="2012-04-14T22:32:00Z">
              <w:rPr/>
            </w:rPrChange>
          </w:rPr>
          <w:delText xml:space="preserve">CHAR </w:delText>
        </w:r>
      </w:del>
      <w:ins w:id="1431" w:author="Dennis Hohmann" w:date="2012-04-14T22:32:00Z">
        <w:r w:rsidR="003171EA" w:rsidRPr="003171EA">
          <w:rPr>
            <w:i/>
            <w:rPrChange w:id="1432" w:author="Dennis Hohmann" w:date="2012-04-14T22:32:00Z">
              <w:rPr/>
            </w:rPrChange>
          </w:rPr>
          <w:t>char</w:t>
        </w:r>
        <w:r w:rsidR="003171EA">
          <w:t xml:space="preserve"> </w:t>
        </w:r>
      </w:ins>
      <w:del w:id="1433" w:author="Dennis Hohmann" w:date="2012-04-14T22:32:00Z">
        <w:r w:rsidR="00E23524" w:rsidDel="003171EA">
          <w:delText xml:space="preserve">8 </w:delText>
        </w:r>
      </w:del>
      <w:ins w:id="1434" w:author="Dennis Hohmann" w:date="2012-04-14T22:32:00Z">
        <w:r w:rsidR="003171EA">
          <w:t xml:space="preserve">acht </w:t>
        </w:r>
      </w:ins>
      <w:r w:rsidR="00E23524">
        <w:t>Bit rese</w:t>
      </w:r>
      <w:r w:rsidR="00E23524">
        <w:t>r</w:t>
      </w:r>
      <w:r w:rsidR="00E23524">
        <w:t xml:space="preserve">viert. Somit kann diese einen Wert von 0 bis 255 bei </w:t>
      </w:r>
      <w:r w:rsidR="00E23524" w:rsidRPr="005E2362">
        <w:rPr>
          <w:i/>
          <w:rPrChange w:id="1435" w:author="Dennis Hohmann" w:date="2012-04-14T22:32:00Z">
            <w:rPr/>
          </w:rPrChange>
        </w:rPr>
        <w:t>unsigned</w:t>
      </w:r>
      <w:r w:rsidR="00E23524">
        <w:t xml:space="preserve"> bzw. -128 bis 127 bei </w:t>
      </w:r>
      <w:r w:rsidR="00E23524" w:rsidRPr="005E2362">
        <w:rPr>
          <w:i/>
          <w:rPrChange w:id="1436" w:author="Dennis Hohmann" w:date="2012-04-14T22:33:00Z">
            <w:rPr/>
          </w:rPrChange>
        </w:rPr>
        <w:t>si</w:t>
      </w:r>
      <w:r w:rsidR="00E23524" w:rsidRPr="005E2362">
        <w:rPr>
          <w:i/>
          <w:rPrChange w:id="1437" w:author="Dennis Hohmann" w:date="2012-04-14T22:33:00Z">
            <w:rPr/>
          </w:rPrChange>
        </w:rPr>
        <w:t>g</w:t>
      </w:r>
      <w:r w:rsidR="00E23524" w:rsidRPr="005E2362">
        <w:rPr>
          <w:i/>
          <w:rPrChange w:id="1438" w:author="Dennis Hohmann" w:date="2012-04-14T22:33:00Z">
            <w:rPr/>
          </w:rPrChange>
        </w:rPr>
        <w:t>ned</w:t>
      </w:r>
      <w:r w:rsidR="00E23524">
        <w:t xml:space="preserve"> annehmen.</w:t>
      </w:r>
      <w:r w:rsidR="009962FF">
        <w:t xml:space="preserve"> Der Unterschied zwischen de</w:t>
      </w:r>
      <w:ins w:id="1439" w:author="Dennis Hohmann" w:date="2012-04-14T22:35:00Z">
        <w:r w:rsidR="005E2362">
          <w:t>n</w:t>
        </w:r>
      </w:ins>
      <w:del w:id="1440" w:author="Dennis Hohmann" w:date="2012-04-14T22:34:00Z">
        <w:r w:rsidR="009962FF" w:rsidDel="005E2362">
          <w:delText>r</w:delText>
        </w:r>
      </w:del>
      <w:r w:rsidR="009962FF">
        <w:t xml:space="preserve"> Definition</w:t>
      </w:r>
      <w:ins w:id="1441" w:author="Dennis Hohmann" w:date="2012-04-14T22:36:00Z">
        <w:r w:rsidR="005E2362">
          <w:t>en</w:t>
        </w:r>
      </w:ins>
      <w:r w:rsidR="009962FF">
        <w:t xml:space="preserve"> </w:t>
      </w:r>
      <w:r w:rsidR="009962FF" w:rsidRPr="005E2362">
        <w:rPr>
          <w:i/>
          <w:rPrChange w:id="1442" w:author="Dennis Hohmann" w:date="2012-04-14T22:34:00Z">
            <w:rPr/>
          </w:rPrChange>
        </w:rPr>
        <w:t>signed</w:t>
      </w:r>
      <w:ins w:id="1443" w:author="Dennis Hohmann" w:date="2012-04-14T22:34:00Z">
        <w:r w:rsidR="005E2362">
          <w:t xml:space="preserve"> </w:t>
        </w:r>
      </w:ins>
      <w:del w:id="1444" w:author="Dennis Hohmann" w:date="2012-04-14T22:34:00Z">
        <w:r w:rsidR="009962FF" w:rsidDel="005E2362">
          <w:delText xml:space="preserve"> </w:delText>
        </w:r>
      </w:del>
      <w:r w:rsidR="009962FF">
        <w:t xml:space="preserve">und </w:t>
      </w:r>
      <w:r w:rsidR="009962FF" w:rsidRPr="005E2362">
        <w:rPr>
          <w:i/>
          <w:rPrChange w:id="1445" w:author="Dennis Hohmann" w:date="2012-04-14T22:34:00Z">
            <w:rPr/>
          </w:rPrChange>
        </w:rPr>
        <w:t>unsigned</w:t>
      </w:r>
      <w:r w:rsidR="009962FF">
        <w:t xml:space="preserve"> liegt d</w:t>
      </w:r>
      <w:r w:rsidR="009962FF">
        <w:t>a</w:t>
      </w:r>
      <w:r w:rsidR="009962FF">
        <w:t xml:space="preserve">rin das </w:t>
      </w:r>
      <w:r w:rsidR="009962FF" w:rsidRPr="008A6DF7">
        <w:rPr>
          <w:i/>
          <w:rPrChange w:id="1446" w:author="Dennis Hohmann" w:date="2012-04-14T22:44:00Z">
            <w:rPr/>
          </w:rPrChange>
        </w:rPr>
        <w:t>signed</w:t>
      </w:r>
      <w:r w:rsidR="009962FF">
        <w:t xml:space="preserve"> Variablen positiv</w:t>
      </w:r>
      <w:ins w:id="1447" w:author="Dennis Hohmann" w:date="2012-04-14T22:36:00Z">
        <w:r w:rsidR="005E2362">
          <w:t>e</w:t>
        </w:r>
      </w:ins>
      <w:del w:id="1448" w:author="Dennis Hohmann" w:date="2012-04-14T22:36:00Z">
        <w:r w:rsidR="009962FF" w:rsidDel="005E2362">
          <w:delText xml:space="preserve"> </w:delText>
        </w:r>
      </w:del>
      <w:ins w:id="1449" w:author="Dennis Hohmann" w:date="2012-04-14T22:36:00Z">
        <w:r w:rsidR="005E2362">
          <w:t xml:space="preserve">, </w:t>
        </w:r>
      </w:ins>
      <w:del w:id="1450" w:author="Dennis Hohmann" w:date="2012-04-14T22:36:00Z">
        <w:r w:rsidR="009962FF" w:rsidDel="005E2362">
          <w:delText xml:space="preserve">und </w:delText>
        </w:r>
      </w:del>
      <w:r w:rsidR="009962FF">
        <w:t xml:space="preserve">negative Werte </w:t>
      </w:r>
      <w:ins w:id="1451" w:author="Dennis Hohmann" w:date="2012-04-14T22:36:00Z">
        <w:r w:rsidR="005E2362">
          <w:t xml:space="preserve">oder </w:t>
        </w:r>
      </w:ins>
      <w:ins w:id="1452" w:author="Dennis Hohmann" w:date="2012-04-14T22:37:00Z">
        <w:r w:rsidR="005E2362">
          <w:t xml:space="preserve">„0“ </w:t>
        </w:r>
      </w:ins>
      <w:r w:rsidR="006B396F">
        <w:t>annehmen können</w:t>
      </w:r>
      <w:r w:rsidR="009962FF">
        <w:t xml:space="preserve">. </w:t>
      </w:r>
      <w:r w:rsidR="009962FF" w:rsidRPr="005E2362">
        <w:rPr>
          <w:i/>
          <w:rPrChange w:id="1453" w:author="Dennis Hohmann" w:date="2012-04-14T22:36:00Z">
            <w:rPr/>
          </w:rPrChange>
        </w:rPr>
        <w:t>Unsigned</w:t>
      </w:r>
      <w:r w:rsidR="009962FF">
        <w:t xml:space="preserve"> können nur positiv</w:t>
      </w:r>
      <w:del w:id="1454" w:author="Dennis Hohmann" w:date="2012-04-14T22:36:00Z">
        <w:r w:rsidR="009962FF" w:rsidDel="005E2362">
          <w:delText>e</w:delText>
        </w:r>
      </w:del>
      <w:r w:rsidR="009962FF">
        <w:t xml:space="preserve"> oder </w:t>
      </w:r>
      <w:ins w:id="1455" w:author="Dennis Hohmann" w:date="2012-04-14T22:43:00Z">
        <w:r w:rsidR="008A6DF7">
          <w:t>„</w:t>
        </w:r>
      </w:ins>
      <w:r w:rsidR="009962FF">
        <w:t>0</w:t>
      </w:r>
      <w:ins w:id="1456" w:author="Dennis Hohmann" w:date="2012-04-14T22:43:00Z">
        <w:r w:rsidR="008A6DF7">
          <w:t>“</w:t>
        </w:r>
      </w:ins>
      <w:r w:rsidR="009962FF">
        <w:t xml:space="preserve"> sein. Ist die Variable </w:t>
      </w:r>
      <w:r w:rsidR="00E23524">
        <w:t xml:space="preserve">als Bitfeld mit einer Länge von </w:t>
      </w:r>
      <w:ins w:id="1457" w:author="Dennis Hohmann" w:date="2012-04-14T22:44:00Z">
        <w:r w:rsidR="008A6DF7">
          <w:t>ein</w:t>
        </w:r>
      </w:ins>
      <w:del w:id="1458" w:author="Dennis Hohmann" w:date="2012-04-14T22:44:00Z">
        <w:r w:rsidR="00E23524" w:rsidDel="008A6DF7">
          <w:delText>1</w:delText>
        </w:r>
      </w:del>
      <w:r w:rsidR="00E23524">
        <w:t xml:space="preserve"> dekl</w:t>
      </w:r>
      <w:r w:rsidR="00E23524">
        <w:t>a</w:t>
      </w:r>
      <w:r w:rsidR="00E23524">
        <w:t xml:space="preserve">riert, werden zwar </w:t>
      </w:r>
      <w:r w:rsidR="0002332D">
        <w:t>immer noch</w:t>
      </w:r>
      <w:r w:rsidR="00E23524">
        <w:t xml:space="preserve"> </w:t>
      </w:r>
      <w:del w:id="1459" w:author="Dennis Hohmann" w:date="2012-04-14T22:43:00Z">
        <w:r w:rsidR="00E23524" w:rsidDel="008A6DF7">
          <w:delText xml:space="preserve">8 </w:delText>
        </w:r>
      </w:del>
      <w:ins w:id="1460" w:author="Dennis Hohmann" w:date="2012-04-14T22:43:00Z">
        <w:r w:rsidR="008A6DF7">
          <w:t xml:space="preserve">acht </w:t>
        </w:r>
      </w:ins>
      <w:r w:rsidR="00E23524">
        <w:t xml:space="preserve">Bit reserviert, jedoch nur </w:t>
      </w:r>
      <w:r w:rsidR="009962FF">
        <w:t xml:space="preserve">noch </w:t>
      </w:r>
      <w:ins w:id="1461" w:author="Dennis Hohmann" w:date="2012-04-14T22:44:00Z">
        <w:r w:rsidR="008A6DF7">
          <w:t>ein</w:t>
        </w:r>
      </w:ins>
      <w:del w:id="1462" w:author="Dennis Hohmann" w:date="2012-04-14T22:44:00Z">
        <w:r w:rsidR="00E23524" w:rsidDel="008A6DF7">
          <w:delText>1</w:delText>
        </w:r>
      </w:del>
      <w:r w:rsidR="00E23524">
        <w:t xml:space="preserve"> Bit tatsächlich ve</w:t>
      </w:r>
      <w:r w:rsidR="00E23524">
        <w:t>r</w:t>
      </w:r>
      <w:r w:rsidR="00E23524">
        <w:t>wendet</w:t>
      </w:r>
      <w:r w:rsidR="00354597">
        <w:t xml:space="preserve">. </w:t>
      </w:r>
      <w:r w:rsidR="00E23524">
        <w:t xml:space="preserve">Hier kann die Variable nur noch den Wert </w:t>
      </w:r>
      <w:ins w:id="1463" w:author="Dennis Hohmann" w:date="2012-04-14T22:43:00Z">
        <w:r w:rsidR="008A6DF7">
          <w:t>„</w:t>
        </w:r>
      </w:ins>
      <w:r w:rsidR="00E23524">
        <w:t>0</w:t>
      </w:r>
      <w:ins w:id="1464" w:author="Dennis Hohmann" w:date="2012-04-14T22:43:00Z">
        <w:r w:rsidR="008A6DF7">
          <w:t>“</w:t>
        </w:r>
      </w:ins>
      <w:r w:rsidR="00E23524">
        <w:t xml:space="preserve"> o</w:t>
      </w:r>
      <w:r w:rsidR="009962FF">
        <w:t xml:space="preserve">der </w:t>
      </w:r>
      <w:ins w:id="1465" w:author="Dennis Hohmann" w:date="2012-04-14T22:43:00Z">
        <w:r w:rsidR="008A6DF7">
          <w:t>„</w:t>
        </w:r>
      </w:ins>
      <w:r w:rsidR="009962FF">
        <w:t>1</w:t>
      </w:r>
      <w:ins w:id="1466" w:author="Dennis Hohmann" w:date="2012-04-14T22:43:00Z">
        <w:r w:rsidR="008A6DF7">
          <w:t>“</w:t>
        </w:r>
      </w:ins>
      <w:r w:rsidR="009962FF">
        <w:t xml:space="preserve"> annehmen.</w:t>
      </w:r>
      <w:r w:rsidR="00354597">
        <w:t xml:space="preserve"> Der reservierte B</w:t>
      </w:r>
      <w:r w:rsidR="00354597">
        <w:t>e</w:t>
      </w:r>
      <w:r w:rsidR="00354597">
        <w:t>reich wird mit der nächsten Variablen aufgefüllt.</w:t>
      </w:r>
    </w:p>
    <w:p w14:paraId="2AEB837E" w14:textId="77777777" w:rsidR="00965012" w:rsidRDefault="00965012" w:rsidP="008B14C0">
      <w:pPr>
        <w:pStyle w:val="Textkrper"/>
        <w:pPrChange w:id="1467" w:author="Dennis Hohmann" w:date="2012-04-15T00:39:00Z">
          <w:pPr>
            <w:pStyle w:val="Textkrper"/>
          </w:pPr>
        </w:pPrChange>
      </w:pPr>
    </w:p>
    <w:p w14:paraId="0CD8230E" w14:textId="77777777" w:rsidR="00DC5FEE" w:rsidRDefault="00E55A8B" w:rsidP="008B14C0">
      <w:pPr>
        <w:pStyle w:val="Textkrper"/>
        <w:pPrChange w:id="1468" w:author="Dennis Hohmann" w:date="2012-04-15T00:39:00Z">
          <w:pPr>
            <w:pStyle w:val="Textkrper"/>
          </w:pPr>
        </w:pPrChange>
      </w:pPr>
      <w:r w:rsidRPr="00E55A8B">
        <w:rPr>
          <w:noProof/>
          <w:lang w:eastAsia="de-DE"/>
        </w:rPr>
        <w:drawing>
          <wp:inline distT="0" distB="0" distL="0" distR="0" wp14:anchorId="2ED0B65D" wp14:editId="3F66E8BC">
            <wp:extent cx="6120765" cy="1027621"/>
            <wp:effectExtent l="0" t="0" r="635" b="0"/>
            <wp:docPr id="98"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765" cy="1027621"/>
                    </a:xfrm>
                    <a:prstGeom prst="rect">
                      <a:avLst/>
                    </a:prstGeom>
                    <a:noFill/>
                    <a:ln>
                      <a:noFill/>
                    </a:ln>
                  </pic:spPr>
                </pic:pic>
              </a:graphicData>
            </a:graphic>
          </wp:inline>
        </w:drawing>
      </w:r>
    </w:p>
    <w:p w14:paraId="7901F0C0" w14:textId="62DE02AC" w:rsidR="006B396F" w:rsidRDefault="00DC5FEE" w:rsidP="00DC5FEE">
      <w:pPr>
        <w:pStyle w:val="Beschriftung"/>
        <w:jc w:val="both"/>
      </w:pPr>
      <w:bookmarkStart w:id="1469" w:name="_Toc196045744"/>
      <w:r>
        <w:t xml:space="preserve">Abbildung </w:t>
      </w:r>
      <w:r w:rsidR="002F6ABA">
        <w:fldChar w:fldCharType="begin"/>
      </w:r>
      <w:r w:rsidR="002F6ABA">
        <w:instrText xml:space="preserve"> STYLEREF 2 \s </w:instrText>
      </w:r>
      <w:r w:rsidR="002F6ABA">
        <w:fldChar w:fldCharType="separate"/>
      </w:r>
      <w:r w:rsidR="002F6ABA">
        <w:rPr>
          <w:noProof/>
        </w:rPr>
        <w:t>4.2</w:t>
      </w:r>
      <w:r w:rsidR="002F6ABA">
        <w:fldChar w:fldCharType="end"/>
      </w:r>
      <w:r w:rsidR="002F6ABA">
        <w:t>.</w:t>
      </w:r>
      <w:r w:rsidR="002F6ABA">
        <w:fldChar w:fldCharType="begin"/>
      </w:r>
      <w:r w:rsidR="002F6ABA">
        <w:instrText xml:space="preserve"> SEQ Abbildung \* ARABIC \s 2 </w:instrText>
      </w:r>
      <w:r w:rsidR="002F6ABA">
        <w:fldChar w:fldCharType="separate"/>
      </w:r>
      <w:r w:rsidR="002F6ABA">
        <w:rPr>
          <w:noProof/>
        </w:rPr>
        <w:t>3</w:t>
      </w:r>
      <w:r w:rsidR="002F6ABA">
        <w:fldChar w:fldCharType="end"/>
      </w:r>
      <w:r w:rsidR="00E93A46">
        <w:t xml:space="preserve">: Bitfeld mit zwei </w:t>
      </w:r>
      <w:r w:rsidR="00220105" w:rsidRPr="008A6DF7">
        <w:rPr>
          <w:i/>
          <w:rPrChange w:id="1470" w:author="Dennis Hohmann" w:date="2012-04-14T22:44:00Z">
            <w:rPr/>
          </w:rPrChange>
        </w:rPr>
        <w:t>unsigned</w:t>
      </w:r>
      <w:r w:rsidR="00220105">
        <w:t xml:space="preserve"> CHAR </w:t>
      </w:r>
      <w:r>
        <w:t>Variablen</w:t>
      </w:r>
      <w:bookmarkEnd w:id="1469"/>
    </w:p>
    <w:p w14:paraId="282041E8" w14:textId="77777777" w:rsidR="00965012" w:rsidRPr="00965012" w:rsidRDefault="00965012" w:rsidP="00965012"/>
    <w:p w14:paraId="29DF30FB" w14:textId="020E0FB8" w:rsidR="00354597" w:rsidRDefault="00354597" w:rsidP="008B14C0">
      <w:pPr>
        <w:pStyle w:val="Textkrper"/>
        <w:pPrChange w:id="1471" w:author="Dennis Hohmann" w:date="2012-04-15T00:39:00Z">
          <w:pPr>
            <w:pStyle w:val="Textkrper"/>
          </w:pPr>
        </w:pPrChange>
      </w:pPr>
      <w:r w:rsidRPr="00354597">
        <w:t xml:space="preserve">Mit dieser Methode </w:t>
      </w:r>
      <w:r>
        <w:t xml:space="preserve">kann gerade bei der Verwendung mehrerer Variablen sehr viel Platz gespart werden. </w:t>
      </w:r>
      <w:del w:id="1472" w:author="Dennis Hohmann" w:date="2012-04-14T22:45:00Z">
        <w:r w:rsidDel="008A6DF7">
          <w:delText xml:space="preserve">8 </w:delText>
        </w:r>
      </w:del>
      <w:ins w:id="1473" w:author="Dennis Hohmann" w:date="2012-04-14T22:45:00Z">
        <w:r w:rsidR="008A6DF7">
          <w:t xml:space="preserve">Acht </w:t>
        </w:r>
      </w:ins>
      <w:r>
        <w:t xml:space="preserve">Variablen vom Typ </w:t>
      </w:r>
      <w:r w:rsidRPr="008A6DF7">
        <w:rPr>
          <w:i/>
          <w:rPrChange w:id="1474" w:author="Dennis Hohmann" w:date="2012-04-14T22:44:00Z">
            <w:rPr/>
          </w:rPrChange>
        </w:rPr>
        <w:t>unsigned</w:t>
      </w:r>
      <w:r>
        <w:t xml:space="preserve"> </w:t>
      </w:r>
      <w:del w:id="1475" w:author="Dennis Hohmann" w:date="2012-04-14T22:44:00Z">
        <w:r w:rsidRPr="00593631" w:rsidDel="008A6DF7">
          <w:rPr>
            <w:i/>
            <w:rPrChange w:id="1476" w:author="Dennis Hohmann" w:date="2012-04-14T22:47:00Z">
              <w:rPr/>
            </w:rPrChange>
          </w:rPr>
          <w:delText xml:space="preserve">CHAR </w:delText>
        </w:r>
      </w:del>
      <w:ins w:id="1477" w:author="Dennis Hohmann" w:date="2012-04-14T22:44:00Z">
        <w:r w:rsidR="008A6DF7" w:rsidRPr="00593631">
          <w:rPr>
            <w:i/>
            <w:rPrChange w:id="1478" w:author="Dennis Hohmann" w:date="2012-04-14T22:47:00Z">
              <w:rPr/>
            </w:rPrChange>
          </w:rPr>
          <w:t>char</w:t>
        </w:r>
        <w:r w:rsidR="008A6DF7">
          <w:t xml:space="preserve"> </w:t>
        </w:r>
      </w:ins>
      <w:r>
        <w:t xml:space="preserve">benötigen 64 Bit Speicherplatz. Wird jeweils nur </w:t>
      </w:r>
      <w:del w:id="1479" w:author="Dennis Hohmann" w:date="2012-04-14T22:45:00Z">
        <w:r w:rsidDel="008A6DF7">
          <w:delText xml:space="preserve">1 </w:delText>
        </w:r>
      </w:del>
      <w:ins w:id="1480" w:author="Dennis Hohmann" w:date="2012-04-14T22:45:00Z">
        <w:r w:rsidR="008A6DF7">
          <w:t xml:space="preserve">ein </w:t>
        </w:r>
      </w:ins>
      <w:r>
        <w:t xml:space="preserve">Bit ausgewertet, sind 56 Bit „verschwendet“. Definiert man diese </w:t>
      </w:r>
      <w:ins w:id="1481" w:author="Dennis Hohmann" w:date="2012-04-14T22:46:00Z">
        <w:r w:rsidR="008A6DF7">
          <w:t>acht</w:t>
        </w:r>
      </w:ins>
      <w:del w:id="1482" w:author="Dennis Hohmann" w:date="2012-04-14T22:46:00Z">
        <w:r w:rsidDel="008A6DF7">
          <w:delText>8</w:delText>
        </w:r>
      </w:del>
      <w:r>
        <w:t xml:space="preserve"> </w:t>
      </w:r>
      <w:r w:rsidRPr="008A6DF7">
        <w:rPr>
          <w:i/>
          <w:rPrChange w:id="1483" w:author="Dennis Hohmann" w:date="2012-04-14T22:45:00Z">
            <w:rPr/>
          </w:rPrChange>
        </w:rPr>
        <w:t>u</w:t>
      </w:r>
      <w:r w:rsidRPr="008A6DF7">
        <w:rPr>
          <w:i/>
          <w:rPrChange w:id="1484" w:author="Dennis Hohmann" w:date="2012-04-14T22:45:00Z">
            <w:rPr/>
          </w:rPrChange>
        </w:rPr>
        <w:t>n</w:t>
      </w:r>
      <w:r w:rsidRPr="008A6DF7">
        <w:rPr>
          <w:i/>
          <w:rPrChange w:id="1485" w:author="Dennis Hohmann" w:date="2012-04-14T22:45:00Z">
            <w:rPr/>
          </w:rPrChange>
        </w:rPr>
        <w:t xml:space="preserve">signed </w:t>
      </w:r>
      <w:ins w:id="1486" w:author="Dennis Hohmann" w:date="2012-04-14T22:45:00Z">
        <w:r w:rsidR="008A6DF7" w:rsidRPr="008A6DF7">
          <w:rPr>
            <w:i/>
            <w:rPrChange w:id="1487" w:author="Dennis Hohmann" w:date="2012-04-14T22:45:00Z">
              <w:rPr/>
            </w:rPrChange>
          </w:rPr>
          <w:t xml:space="preserve">char </w:t>
        </w:r>
      </w:ins>
      <w:del w:id="1488" w:author="Dennis Hohmann" w:date="2012-04-14T22:45:00Z">
        <w:r w:rsidDel="008A6DF7">
          <w:delText xml:space="preserve">CHAR </w:delText>
        </w:r>
      </w:del>
      <w:r>
        <w:t>Variablen in einem Bitfeld</w:t>
      </w:r>
      <w:r w:rsidR="00965012">
        <w:t xml:space="preserve"> je</w:t>
      </w:r>
      <w:r>
        <w:t xml:space="preserve"> mit der Länge </w:t>
      </w:r>
      <w:ins w:id="1489" w:author="Dennis Hohmann" w:date="2012-04-14T22:45:00Z">
        <w:r w:rsidR="008A6DF7">
          <w:t>ein</w:t>
        </w:r>
      </w:ins>
      <w:ins w:id="1490" w:author="Dennis Hohmann" w:date="2012-04-14T22:46:00Z">
        <w:r w:rsidR="008A6DF7">
          <w:t>s</w:t>
        </w:r>
      </w:ins>
      <w:del w:id="1491" w:author="Dennis Hohmann" w:date="2012-04-14T22:45:00Z">
        <w:r w:rsidDel="008A6DF7">
          <w:delText>1</w:delText>
        </w:r>
      </w:del>
      <w:r>
        <w:t xml:space="preserve">, so benötigen diese nur noch </w:t>
      </w:r>
      <w:ins w:id="1492" w:author="Dennis Hohmann" w:date="2012-04-14T22:46:00Z">
        <w:r w:rsidR="008A6DF7">
          <w:t>acht</w:t>
        </w:r>
      </w:ins>
      <w:del w:id="1493" w:author="Dennis Hohmann" w:date="2012-04-14T22:46:00Z">
        <w:r w:rsidDel="008A6DF7">
          <w:delText>8</w:delText>
        </w:r>
      </w:del>
      <w:r>
        <w:t xml:space="preserve"> Bit Spe</w:t>
      </w:r>
      <w:r>
        <w:t>i</w:t>
      </w:r>
      <w:r>
        <w:t>cherplatz.</w:t>
      </w:r>
    </w:p>
    <w:p w14:paraId="7266CC58" w14:textId="77777777" w:rsidR="00354597" w:rsidRDefault="00354597" w:rsidP="008B14C0">
      <w:pPr>
        <w:pStyle w:val="Textkrper"/>
        <w:pPrChange w:id="1494" w:author="Dennis Hohmann" w:date="2012-04-15T00:39:00Z">
          <w:pPr>
            <w:pStyle w:val="Textkrper"/>
          </w:pPr>
        </w:pPrChange>
      </w:pPr>
    </w:p>
    <w:p w14:paraId="2C9E71DD" w14:textId="057B4B05" w:rsidR="00965012" w:rsidRPr="00C43950" w:rsidRDefault="00965012" w:rsidP="008B14C0">
      <w:pPr>
        <w:pStyle w:val="Textkrper"/>
        <w:pPrChange w:id="1495" w:author="Dennis Hohmann" w:date="2012-04-15T00:39:00Z">
          <w:pPr>
            <w:pStyle w:val="Textkrper"/>
          </w:pPr>
        </w:pPrChange>
      </w:pPr>
      <w:r>
        <w:t>Diese Definitionsdatei enthält des Weiteren die Frequenzen F_CPU (</w:t>
      </w:r>
      <w:del w:id="1496" w:author="Dennis Hohmann" w:date="2012-04-14T22:42:00Z">
        <w:r w:rsidDel="005E2362">
          <w:delText xml:space="preserve"> </w:delText>
        </w:r>
      </w:del>
      <w:r>
        <w:t>Quarz-Frequenz</w:t>
      </w:r>
      <w:del w:id="1497" w:author="Dennis Hohmann" w:date="2012-04-14T22:42:00Z">
        <w:r w:rsidDel="005E2362">
          <w:delText xml:space="preserve"> </w:delText>
        </w:r>
      </w:del>
      <w:r>
        <w:t xml:space="preserve">) und </w:t>
      </w:r>
      <w:del w:id="1498" w:author="Dennis Hohmann" w:date="2012-04-14T22:49:00Z">
        <w:r w:rsidDel="00C735BE">
          <w:delText xml:space="preserve">der </w:delText>
        </w:r>
      </w:del>
      <w:ins w:id="1499" w:author="Dennis Hohmann" w:date="2012-04-14T22:49:00Z">
        <w:r w:rsidR="00C735BE">
          <w:t xml:space="preserve">die BAUDs der </w:t>
        </w:r>
      </w:ins>
      <w:r>
        <w:t>verwendeten Schnittstellen, UART0, UART1 und I2C. Auch die maximalen P</w:t>
      </w:r>
      <w:r>
        <w:t>o</w:t>
      </w:r>
      <w:r>
        <w:t>sitionen der Achsen sowie die Offset-Position des Werkzeuglängen-Sensors sind hier festgelegt.</w:t>
      </w:r>
    </w:p>
    <w:p w14:paraId="2077176D" w14:textId="004AF706" w:rsidR="0086750C" w:rsidRDefault="00C43950" w:rsidP="00041EE7">
      <w:pPr>
        <w:pStyle w:val="berschrift3"/>
      </w:pPr>
      <w:r>
        <w:br w:type="page"/>
      </w:r>
      <w:bookmarkStart w:id="1500" w:name="_Toc196041270"/>
      <w:r>
        <w:t>Schrittmotor-</w:t>
      </w:r>
      <w:r w:rsidR="003D339D">
        <w:t>Handling</w:t>
      </w:r>
      <w:r>
        <w:t xml:space="preserve"> gocnc.c</w:t>
      </w:r>
      <w:bookmarkEnd w:id="1500"/>
    </w:p>
    <w:p w14:paraId="1DFB1DEA" w14:textId="77777777" w:rsidR="00041EE7" w:rsidRDefault="00041EE7" w:rsidP="00041EE7"/>
    <w:p w14:paraId="2671A535" w14:textId="07B6C2FE" w:rsidR="00041EE7" w:rsidRDefault="004255AE" w:rsidP="008B14C0">
      <w:pPr>
        <w:pStyle w:val="Textkrper"/>
        <w:pPrChange w:id="1501" w:author="Dennis Hohmann" w:date="2012-04-15T00:39:00Z">
          <w:pPr>
            <w:pStyle w:val="Textkrper"/>
          </w:pPr>
        </w:pPrChange>
      </w:pPr>
      <w:del w:id="1502" w:author="Dennis Hohmann" w:date="2012-04-14T22:58:00Z">
        <w:r w:rsidDel="00A76AE1">
          <w:delText>Die große Herausforderung dieser</w:delText>
        </w:r>
      </w:del>
      <w:ins w:id="1503" w:author="Dennis Hohmann" w:date="2012-04-14T22:58:00Z">
        <w:r w:rsidR="00A76AE1">
          <w:t>Mit dieser</w:t>
        </w:r>
      </w:ins>
      <w:r>
        <w:t xml:space="preserve"> Bibliothek </w:t>
      </w:r>
      <w:del w:id="1504" w:author="Dennis Hohmann" w:date="2012-04-14T22:58:00Z">
        <w:r w:rsidDel="00A76AE1">
          <w:delText>ist es,</w:delText>
        </w:r>
      </w:del>
      <w:ins w:id="1505" w:author="Dennis Hohmann" w:date="2012-04-14T22:58:00Z">
        <w:r w:rsidR="00A76AE1">
          <w:t>werden</w:t>
        </w:r>
      </w:ins>
      <w:r>
        <w:t xml:space="preserve"> alle </w:t>
      </w:r>
      <w:ins w:id="1506" w:author="Dennis Hohmann" w:date="2012-04-14T22:59:00Z">
        <w:r w:rsidR="00A76AE1">
          <w:t xml:space="preserve">notwendigen </w:t>
        </w:r>
      </w:ins>
      <w:r>
        <w:t xml:space="preserve">Funktionen für die Bewegungen der Achsen zur Verfügung </w:t>
      </w:r>
      <w:del w:id="1507" w:author="Dennis Hohmann" w:date="2012-04-14T22:59:00Z">
        <w:r w:rsidDel="00A76AE1">
          <w:delText>zustellen</w:delText>
        </w:r>
      </w:del>
      <w:ins w:id="1508" w:author="Dennis Hohmann" w:date="2012-04-14T22:59:00Z">
        <w:r w:rsidR="00A76AE1">
          <w:t>gestellt.</w:t>
        </w:r>
      </w:ins>
      <w:del w:id="1509" w:author="Dennis Hohmann" w:date="2012-04-14T22:59:00Z">
        <w:r w:rsidDel="00A76AE1">
          <w:delText>.</w:delText>
        </w:r>
      </w:del>
      <w:r>
        <w:t xml:space="preserve"> Die kleinste</w:t>
      </w:r>
      <w:del w:id="1510" w:author="Dennis Hohmann" w:date="2012-04-14T22:58:00Z">
        <w:r w:rsidDel="00A76AE1">
          <w:delText>r</w:delText>
        </w:r>
      </w:del>
      <w:r>
        <w:t xml:space="preserve"> Verfahr-Einheit einer Achse</w:t>
      </w:r>
      <w:del w:id="1511" w:author="Dennis Hohmann" w:date="2012-04-14T22:59:00Z">
        <w:r w:rsidDel="003B1EA2">
          <w:delText>,</w:delText>
        </w:r>
      </w:del>
      <w:r>
        <w:t xml:space="preserve"> ist ein einzelner Step. Di</w:t>
      </w:r>
      <w:r>
        <w:t>e</w:t>
      </w:r>
      <w:r>
        <w:t xml:space="preserve">ser wird mit einer </w:t>
      </w:r>
      <w:r w:rsidR="00D15B9D">
        <w:t xml:space="preserve">vorher festgelegten Geschwindigkeit in eine definierte Richtung mit der </w:t>
      </w:r>
      <w:r w:rsidR="00D15B9D" w:rsidRPr="00D15B9D">
        <w:t xml:space="preserve">Funktion </w:t>
      </w:r>
      <w:del w:id="1512" w:author="Dennis Hohmann" w:date="2012-04-14T23:00:00Z">
        <w:r w:rsidR="00D15B9D" w:rsidRPr="003B1EA2" w:rsidDel="003B1EA2">
          <w:rPr>
            <w:i/>
            <w:rPrChange w:id="1513" w:author="Dennis Hohmann" w:date="2012-04-14T23:00:00Z">
              <w:rPr/>
            </w:rPrChange>
          </w:rPr>
          <w:delText>„</w:delText>
        </w:r>
      </w:del>
      <w:r w:rsidR="00D15B9D" w:rsidRPr="003B1EA2">
        <w:rPr>
          <w:i/>
          <w:rPrChange w:id="1514" w:author="Dennis Hohmann" w:date="2012-04-14T23:00:00Z">
            <w:rPr/>
          </w:rPrChange>
        </w:rPr>
        <w:t>axis_move_single(int8_t AxisSelect,int32_t AxisGoto,uint16_t AxisSpeed)</w:t>
      </w:r>
      <w:del w:id="1515" w:author="Dennis Hohmann" w:date="2012-04-14T23:00:00Z">
        <w:r w:rsidR="00D15B9D" w:rsidDel="003B1EA2">
          <w:delText>“</w:delText>
        </w:r>
      </w:del>
      <w:r w:rsidR="00D15B9D">
        <w:t xml:space="preserve"> </w:t>
      </w:r>
      <w:r w:rsidR="00D15B9D" w:rsidRPr="00D15B9D">
        <w:t>ausg</w:t>
      </w:r>
      <w:r w:rsidR="00D15B9D" w:rsidRPr="00D15B9D">
        <w:t>e</w:t>
      </w:r>
      <w:r w:rsidR="00D15B9D" w:rsidRPr="00D15B9D">
        <w:t>führt</w:t>
      </w:r>
      <w:r w:rsidR="00D15B9D">
        <w:t xml:space="preserve">. Die Variable </w:t>
      </w:r>
      <w:r w:rsidR="00D15B9D" w:rsidRPr="003B1EA2">
        <w:rPr>
          <w:i/>
          <w:rPrChange w:id="1516" w:author="Dennis Hohmann" w:date="2012-04-14T23:00:00Z">
            <w:rPr/>
          </w:rPrChange>
        </w:rPr>
        <w:t>AxisGoto</w:t>
      </w:r>
      <w:r w:rsidR="00D15B9D">
        <w:t xml:space="preserve"> ist mit der Zielposition in</w:t>
      </w:r>
      <w:r w:rsidR="001B077E">
        <w:t xml:space="preserve"> Steps zu belegen. Es wird </w:t>
      </w:r>
      <w:r w:rsidR="00D15B9D">
        <w:t>i</w:t>
      </w:r>
      <w:r w:rsidR="00D15B9D">
        <w:t>n</w:t>
      </w:r>
      <w:r w:rsidR="00D15B9D">
        <w:t>tern die Diff</w:t>
      </w:r>
      <w:r w:rsidR="00D15B9D">
        <w:t>e</w:t>
      </w:r>
      <w:r w:rsidR="00D15B9D">
        <w:t>renz</w:t>
      </w:r>
      <w:r w:rsidR="001B077E">
        <w:t xml:space="preserve"> zwischen Ist- und Soll-Position ermittelt und die entsprechende Achse mit </w:t>
      </w:r>
      <w:r w:rsidR="001B077E" w:rsidRPr="00BD4938">
        <w:t xml:space="preserve">dieser Differenz verfahren. </w:t>
      </w:r>
      <w:r w:rsidR="00305BE8">
        <w:t>Die</w:t>
      </w:r>
      <w:r w:rsidR="001B077E" w:rsidRPr="00BD4938">
        <w:t xml:space="preserve"> </w:t>
      </w:r>
      <w:r w:rsidR="00305BE8">
        <w:t xml:space="preserve">Umrechnung der Koordinaten von </w:t>
      </w:r>
      <w:ins w:id="1517" w:author="Dennis Hohmann" w:date="2012-04-14T23:02:00Z">
        <w:r w:rsidR="003B1EA2">
          <w:t>µ</w:t>
        </w:r>
      </w:ins>
      <w:del w:id="1518" w:author="Dennis Hohmann" w:date="2012-04-14T23:02:00Z">
        <w:r w:rsidR="00305BE8" w:rsidDel="003B1EA2">
          <w:delText>u</w:delText>
        </w:r>
      </w:del>
      <w:r w:rsidR="001B077E" w:rsidRPr="00BD4938">
        <w:t xml:space="preserve">m in Steps </w:t>
      </w:r>
      <w:r w:rsidR="00305BE8">
        <w:t xml:space="preserve">übernimmt </w:t>
      </w:r>
      <w:r w:rsidR="001B077E" w:rsidRPr="00BD4938">
        <w:t xml:space="preserve">die Funktion </w:t>
      </w:r>
      <w:del w:id="1519" w:author="Dennis Hohmann" w:date="2012-04-14T23:01:00Z">
        <w:r w:rsidR="00305BE8" w:rsidRPr="003B1EA2" w:rsidDel="003B1EA2">
          <w:rPr>
            <w:i/>
            <w:rPrChange w:id="1520" w:author="Dennis Hohmann" w:date="2012-04-14T23:01:00Z">
              <w:rPr/>
            </w:rPrChange>
          </w:rPr>
          <w:delText>„</w:delText>
        </w:r>
      </w:del>
      <w:r w:rsidR="00BD4938" w:rsidRPr="003B1EA2">
        <w:rPr>
          <w:i/>
          <w:rPrChange w:id="1521" w:author="Dennis Hohmann" w:date="2012-04-14T23:01:00Z">
            <w:rPr/>
          </w:rPrChange>
        </w:rPr>
        <w:t>um_to_steps(int32_t umGoTo)</w:t>
      </w:r>
      <w:del w:id="1522" w:author="Dennis Hohmann" w:date="2012-04-14T23:01:00Z">
        <w:r w:rsidR="00305BE8" w:rsidRPr="00305BE8" w:rsidDel="003B1EA2">
          <w:delText>“</w:delText>
        </w:r>
      </w:del>
      <w:r w:rsidR="00305BE8" w:rsidRPr="00305BE8">
        <w:t>, in andere Richtung für die Ausgabe</w:t>
      </w:r>
      <w:r w:rsidR="00305BE8">
        <w:t xml:space="preserve"> der P</w:t>
      </w:r>
      <w:r w:rsidR="00305BE8">
        <w:t>o</w:t>
      </w:r>
      <w:r w:rsidR="00305BE8">
        <w:t>sition</w:t>
      </w:r>
      <w:r w:rsidR="00305BE8" w:rsidRPr="00305BE8">
        <w:t xml:space="preserve"> werden die Steps mit der Funktion </w:t>
      </w:r>
      <w:r w:rsidR="00305BE8" w:rsidRPr="003B1EA2">
        <w:rPr>
          <w:i/>
          <w:rPrChange w:id="1523" w:author="Dennis Hohmann" w:date="2012-04-14T23:02:00Z">
            <w:rPr/>
          </w:rPrChange>
        </w:rPr>
        <w:t>steps_to_um(int32_t steps)</w:t>
      </w:r>
      <w:r w:rsidR="00305BE8">
        <w:t xml:space="preserve"> zurück in </w:t>
      </w:r>
      <w:ins w:id="1524" w:author="Dennis Hohmann" w:date="2012-04-14T23:02:00Z">
        <w:r w:rsidR="003B1EA2">
          <w:t>µ</w:t>
        </w:r>
      </w:ins>
      <w:del w:id="1525" w:author="Dennis Hohmann" w:date="2012-04-14T23:02:00Z">
        <w:r w:rsidR="00305BE8" w:rsidDel="003B1EA2">
          <w:delText>u</w:delText>
        </w:r>
      </w:del>
      <w:r w:rsidR="00305BE8">
        <w:t>m gerec</w:t>
      </w:r>
      <w:r w:rsidR="00305BE8">
        <w:t>h</w:t>
      </w:r>
      <w:r w:rsidR="00305BE8">
        <w:t>net.</w:t>
      </w:r>
    </w:p>
    <w:p w14:paraId="317C0882" w14:textId="77777777" w:rsidR="00305BE8" w:rsidRDefault="00305BE8" w:rsidP="008B14C0">
      <w:pPr>
        <w:pStyle w:val="Textkrper"/>
        <w:pPrChange w:id="1526" w:author="Dennis Hohmann" w:date="2012-04-15T00:39:00Z">
          <w:pPr>
            <w:pStyle w:val="Textkrper"/>
          </w:pPr>
        </w:pPrChange>
      </w:pPr>
    </w:p>
    <w:p w14:paraId="25FE8F20" w14:textId="2AC51748" w:rsidR="00305BE8" w:rsidRDefault="00305BE8" w:rsidP="008B14C0">
      <w:pPr>
        <w:pStyle w:val="Textkrper"/>
        <w:pPrChange w:id="1527" w:author="Dennis Hohmann" w:date="2012-04-15T00:39:00Z">
          <w:pPr>
            <w:pStyle w:val="Textkrper"/>
          </w:pPr>
        </w:pPrChange>
      </w:pPr>
      <w:r>
        <w:t xml:space="preserve">Besonderes Augenmerk gilt dem Zusammenspiel der X- </w:t>
      </w:r>
      <w:del w:id="1528" w:author="Dennis Hohmann" w:date="2012-04-14T23:05:00Z">
        <w:r w:rsidDel="00950D27">
          <w:delText xml:space="preserve">und </w:delText>
        </w:r>
      </w:del>
      <w:ins w:id="1529" w:author="Dennis Hohmann" w:date="2012-04-14T23:05:00Z">
        <w:r w:rsidR="00950D27">
          <w:t xml:space="preserve">mit der </w:t>
        </w:r>
      </w:ins>
      <w:r>
        <w:t>Y-Achse. Das Fahren e</w:t>
      </w:r>
      <w:r>
        <w:t>i</w:t>
      </w:r>
      <w:r>
        <w:t>ner Diagonalen im 45° Winkel stellt für den Controller keine große Schwierigkeit dar. Es we</w:t>
      </w:r>
      <w:r>
        <w:t>r</w:t>
      </w:r>
      <w:r>
        <w:t xml:space="preserve">den beide Achsen parallel mit der </w:t>
      </w:r>
      <w:ins w:id="1530" w:author="Dennis Hohmann" w:date="2012-04-14T23:05:00Z">
        <w:r w:rsidR="00950D27">
          <w:t>ü</w:t>
        </w:r>
      </w:ins>
      <w:del w:id="1531" w:author="Dennis Hohmann" w:date="2012-04-14T23:05:00Z">
        <w:r w:rsidDel="00950D27">
          <w:delText>Ü</w:delText>
        </w:r>
      </w:del>
      <w:r>
        <w:t>bergebenen Geschwindigkeit verfahren Dies ist zum schnellen Positionieren über der Platine ausreichend. Wenn es darum geht, geome</w:t>
      </w:r>
      <w:r>
        <w:t>t</w:t>
      </w:r>
      <w:r>
        <w:t>rische Formen zu fahren, wie zum Beispiel ein Diagonale m</w:t>
      </w:r>
      <w:r w:rsidR="00F41314">
        <w:t>it beliebigem Winkel</w:t>
      </w:r>
      <w:ins w:id="1532" w:author="Dennis Hohmann" w:date="2012-04-14T23:06:00Z">
        <w:r w:rsidR="00950D27">
          <w:t xml:space="preserve"> erreicht man</w:t>
        </w:r>
      </w:ins>
      <w:del w:id="1533" w:author="Dennis Hohmann" w:date="2012-04-14T23:06:00Z">
        <w:r w:rsidR="00F41314" w:rsidDel="00950D27">
          <w:delText>, kommt man</w:delText>
        </w:r>
      </w:del>
      <w:r w:rsidR="00F41314">
        <w:t xml:space="preserve"> mit Geräten, die einem Raster unterliegen, </w:t>
      </w:r>
      <w:r>
        <w:t>sehr schnell an die Grenzen de</w:t>
      </w:r>
      <w:ins w:id="1534" w:author="Dennis Hohmann" w:date="2012-04-14T23:06:00Z">
        <w:r w:rsidR="00950D27">
          <w:t>r</w:t>
        </w:r>
      </w:ins>
      <w:del w:id="1535" w:author="Dennis Hohmann" w:date="2012-04-14T23:06:00Z">
        <w:r w:rsidDel="00950D27">
          <w:delText>s</w:delText>
        </w:r>
      </w:del>
      <w:r>
        <w:t xml:space="preserve"> </w:t>
      </w:r>
      <w:del w:id="1536" w:author="Dennis Hohmann" w:date="2012-04-14T23:06:00Z">
        <w:r w:rsidDel="00950D27">
          <w:delText>Brauc</w:delText>
        </w:r>
        <w:r w:rsidDel="00950D27">
          <w:delText>h</w:delText>
        </w:r>
        <w:r w:rsidDel="00950D27">
          <w:delText>baren.</w:delText>
        </w:r>
      </w:del>
      <w:ins w:id="1537" w:author="Dennis Hohmann" w:date="2012-04-14T23:06:00Z">
        <w:r w:rsidR="00950D27">
          <w:t>Aufl</w:t>
        </w:r>
        <w:r w:rsidR="00950D27">
          <w:t>ö</w:t>
        </w:r>
        <w:r w:rsidR="00950D27">
          <w:t>sung.</w:t>
        </w:r>
      </w:ins>
    </w:p>
    <w:p w14:paraId="11643D04" w14:textId="77777777" w:rsidR="00F41314" w:rsidRDefault="00F41314" w:rsidP="008B14C0">
      <w:pPr>
        <w:pStyle w:val="Textkrper"/>
        <w:pPrChange w:id="1538" w:author="Dennis Hohmann" w:date="2012-04-15T00:39:00Z">
          <w:pPr>
            <w:pStyle w:val="Textkrper"/>
          </w:pPr>
        </w:pPrChange>
      </w:pPr>
    </w:p>
    <w:p w14:paraId="7384190C" w14:textId="72AAC51B" w:rsidR="007260DF" w:rsidRDefault="00F41314" w:rsidP="008B14C0">
      <w:pPr>
        <w:pStyle w:val="Textkrper"/>
        <w:pPrChange w:id="1539" w:author="Dennis Hohmann" w:date="2012-04-15T00:39:00Z">
          <w:pPr>
            <w:pStyle w:val="Textkrper"/>
          </w:pPr>
        </w:pPrChange>
      </w:pPr>
      <w:r w:rsidRPr="00F41314">
        <w:t>Eine einfache Methode zur Berechnung</w:t>
      </w:r>
      <w:del w:id="1540" w:author="Dennis Hohmann" w:date="2012-04-14T23:07:00Z">
        <w:r w:rsidDel="00950D27">
          <w:delText>,</w:delText>
        </w:r>
      </w:del>
      <w:r>
        <w:t xml:space="preserve"> </w:t>
      </w:r>
      <w:r w:rsidRPr="00F41314">
        <w:t xml:space="preserve">einer </w:t>
      </w:r>
      <w:del w:id="1541" w:author="Dennis Hohmann" w:date="2012-04-14T23:08:00Z">
        <w:r w:rsidRPr="00F41314" w:rsidDel="00950D27">
          <w:delText xml:space="preserve">variablen </w:delText>
        </w:r>
      </w:del>
      <w:r w:rsidRPr="00F41314">
        <w:t>Diagonalen</w:t>
      </w:r>
      <w:ins w:id="1542" w:author="Dennis Hohmann" w:date="2012-04-14T23:08:00Z">
        <w:r w:rsidR="00950D27">
          <w:t xml:space="preserve"> mit variabler Steigung</w:t>
        </w:r>
      </w:ins>
      <w:del w:id="1543" w:author="Dennis Hohmann" w:date="2012-04-14T23:07:00Z">
        <w:r w:rsidDel="00950D27">
          <w:delText>,</w:delText>
        </w:r>
      </w:del>
      <w:r w:rsidRPr="00F41314">
        <w:t xml:space="preserve"> ist der Br</w:t>
      </w:r>
      <w:r w:rsidRPr="00F41314">
        <w:t>e</w:t>
      </w:r>
      <w:r w:rsidRPr="00F41314">
        <w:t>senham-Algorithmus</w:t>
      </w:r>
      <w:r>
        <w:t xml:space="preserve">. </w:t>
      </w:r>
      <w:r w:rsidR="005D5BEA">
        <w:t>Dieser Algorithmus wird dazu verwendet, Geraden oder Kreis</w:t>
      </w:r>
      <w:ins w:id="1544" w:author="Dennis Hohmann" w:date="2012-04-14T23:07:00Z">
        <w:r w:rsidR="00950D27">
          <w:t>e</w:t>
        </w:r>
      </w:ins>
      <w:r w:rsidR="005D5BEA">
        <w:t xml:space="preserve"> so zu zerlegen, dass diese auf Rasterzeichengeräten mit möglichst geringer Abweichung dargestellt we</w:t>
      </w:r>
      <w:r w:rsidR="005D5BEA">
        <w:t>r</w:t>
      </w:r>
      <w:r w:rsidR="007260DF">
        <w:t>den können</w:t>
      </w:r>
      <w:r w:rsidR="0029078E">
        <w:t xml:space="preserve">. Im Prinzip wird die Abweichung </w:t>
      </w:r>
      <w:r w:rsidR="00301CC8">
        <w:t xml:space="preserve">zwischen </w:t>
      </w:r>
      <w:r w:rsidR="0029078E">
        <w:t>der</w:t>
      </w:r>
      <w:r w:rsidR="00A86078">
        <w:t xml:space="preserve"> tatsächlichen</w:t>
      </w:r>
      <w:r w:rsidR="0029078E">
        <w:t xml:space="preserve"> Linie</w:t>
      </w:r>
      <w:r w:rsidR="00301CC8">
        <w:t xml:space="preserve"> und dem Mittelpunkt der umliegenden Pixel in einem Ab</w:t>
      </w:r>
      <w:r w:rsidR="00A86078">
        <w:t xml:space="preserve">schnitt ermittelt. Es wird dann das Pixel </w:t>
      </w:r>
      <w:ins w:id="1545" w:author="Dennis Hohmann" w:date="2012-04-14T23:09:00Z">
        <w:r w:rsidR="00E97D5D">
          <w:t xml:space="preserve">mit der kleinsten Abweichung </w:t>
        </w:r>
      </w:ins>
      <w:r w:rsidR="00A86078">
        <w:t>ausgewählt</w:t>
      </w:r>
      <w:del w:id="1546" w:author="Dennis Hohmann" w:date="2012-04-14T23:09:00Z">
        <w:r w:rsidR="00A86078" w:rsidDel="00E97D5D">
          <w:delText>, mit der kleinsten Abweichung</w:delText>
        </w:r>
      </w:del>
      <w:r w:rsidR="00A86078">
        <w:t>.</w:t>
      </w:r>
    </w:p>
    <w:p w14:paraId="3C61350D" w14:textId="77777777" w:rsidR="00A86078" w:rsidRDefault="00A86078" w:rsidP="008B14C0">
      <w:pPr>
        <w:pStyle w:val="Textkrper"/>
        <w:pPrChange w:id="1547" w:author="Dennis Hohmann" w:date="2012-04-15T00:39:00Z">
          <w:pPr>
            <w:pStyle w:val="Textkrper"/>
          </w:pPr>
        </w:pPrChange>
      </w:pPr>
    </w:p>
    <w:p w14:paraId="03D5850A" w14:textId="77777777" w:rsidR="004255AE" w:rsidRDefault="004255AE" w:rsidP="00A86078">
      <w:pPr>
        <w:jc w:val="center"/>
      </w:pPr>
      <w:r>
        <w:rPr>
          <w:noProof/>
          <w:lang w:eastAsia="de-DE"/>
        </w:rPr>
        <w:drawing>
          <wp:inline distT="0" distB="0" distL="0" distR="0" wp14:anchorId="36AC798C" wp14:editId="2AFCB966">
            <wp:extent cx="4574540" cy="1924634"/>
            <wp:effectExtent l="0" t="0" r="0" b="6350"/>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senhamLine.png"/>
                    <pic:cNvPicPr/>
                  </pic:nvPicPr>
                  <pic:blipFill rotWithShape="1">
                    <a:blip r:embed="rId23">
                      <a:extLst>
                        <a:ext uri="{28A0092B-C50C-407E-A947-70E740481C1C}">
                          <a14:useLocalDpi xmlns:a14="http://schemas.microsoft.com/office/drawing/2010/main" val="0"/>
                        </a:ext>
                      </a:extLst>
                    </a:blip>
                    <a:srcRect l="-40" t="-1" r="-40" b="57632"/>
                    <a:stretch/>
                  </pic:blipFill>
                  <pic:spPr bwMode="auto">
                    <a:xfrm>
                      <a:off x="0" y="0"/>
                      <a:ext cx="4617213" cy="1942588"/>
                    </a:xfrm>
                    <a:prstGeom prst="rect">
                      <a:avLst/>
                    </a:prstGeom>
                    <a:ln>
                      <a:noFill/>
                    </a:ln>
                    <a:extLst>
                      <a:ext uri="{53640926-AAD7-44d8-BBD7-CCE9431645EC}">
                        <a14:shadowObscured xmlns:a14="http://schemas.microsoft.com/office/drawing/2010/main"/>
                      </a:ext>
                    </a:extLst>
                  </pic:spPr>
                </pic:pic>
              </a:graphicData>
            </a:graphic>
          </wp:inline>
        </w:drawing>
      </w:r>
    </w:p>
    <w:p w14:paraId="7BCA7DE0" w14:textId="4959AA34" w:rsidR="00527914" w:rsidRDefault="004255AE" w:rsidP="00A86078">
      <w:pPr>
        <w:pStyle w:val="Beschriftung"/>
        <w:ind w:firstLine="698"/>
        <w:jc w:val="both"/>
      </w:pPr>
      <w:bookmarkStart w:id="1548" w:name="_Toc196045745"/>
      <w:r>
        <w:t xml:space="preserve">Abbildung </w:t>
      </w:r>
      <w:r w:rsidR="002F6ABA">
        <w:fldChar w:fldCharType="begin"/>
      </w:r>
      <w:r w:rsidR="002F6ABA">
        <w:instrText xml:space="preserve"> STYLEREF 2 \s </w:instrText>
      </w:r>
      <w:r w:rsidR="002F6ABA">
        <w:fldChar w:fldCharType="separate"/>
      </w:r>
      <w:r w:rsidR="002F6ABA">
        <w:rPr>
          <w:noProof/>
        </w:rPr>
        <w:t>4.2</w:t>
      </w:r>
      <w:r w:rsidR="002F6ABA">
        <w:fldChar w:fldCharType="end"/>
      </w:r>
      <w:r w:rsidR="002F6ABA">
        <w:t>.</w:t>
      </w:r>
      <w:r w:rsidR="002F6ABA">
        <w:fldChar w:fldCharType="begin"/>
      </w:r>
      <w:r w:rsidR="002F6ABA">
        <w:instrText xml:space="preserve"> SEQ Abbildung \* ARABIC \s 2 </w:instrText>
      </w:r>
      <w:r w:rsidR="002F6ABA">
        <w:fldChar w:fldCharType="separate"/>
      </w:r>
      <w:r w:rsidR="002F6ABA">
        <w:rPr>
          <w:noProof/>
        </w:rPr>
        <w:t>4</w:t>
      </w:r>
      <w:r w:rsidR="002F6ABA">
        <w:fldChar w:fldCharType="end"/>
      </w:r>
      <w:r>
        <w:t>: Fehler einer gerasterten Linie</w:t>
      </w:r>
      <w:r w:rsidR="00D468DD">
        <w:t xml:space="preserve"> </w:t>
      </w:r>
      <w:sdt>
        <w:sdtPr>
          <w:id w:val="468718830"/>
          <w:citation/>
        </w:sdtPr>
        <w:sdtContent>
          <w:r w:rsidR="00D468DD">
            <w:fldChar w:fldCharType="begin"/>
          </w:r>
          <w:r w:rsidR="00D468DD">
            <w:rPr>
              <w:rFonts w:ascii="Times New Roman" w:hAnsi="Times New Roman"/>
            </w:rPr>
            <w:instrText xml:space="preserve"> CITATION Wik1 \l 1031 </w:instrText>
          </w:r>
          <w:r w:rsidR="00D468DD">
            <w:fldChar w:fldCharType="separate"/>
          </w:r>
          <w:r w:rsidR="00D468DD" w:rsidRPr="00D468DD">
            <w:rPr>
              <w:rFonts w:ascii="Times New Roman" w:hAnsi="Times New Roman"/>
              <w:noProof/>
            </w:rPr>
            <w:t>(Wikipedia, 2012)</w:t>
          </w:r>
          <w:r w:rsidR="00D468DD">
            <w:fldChar w:fldCharType="end"/>
          </w:r>
        </w:sdtContent>
      </w:sdt>
      <w:bookmarkEnd w:id="1548"/>
    </w:p>
    <w:p w14:paraId="27431714" w14:textId="5392992A" w:rsidR="00D468DD" w:rsidRDefault="00D468DD" w:rsidP="008B14C0">
      <w:pPr>
        <w:pStyle w:val="Textkrper"/>
        <w:pPrChange w:id="1549" w:author="Dennis Hohmann" w:date="2012-04-15T00:39:00Z">
          <w:pPr>
            <w:pStyle w:val="Textkrper"/>
          </w:pPr>
        </w:pPrChange>
      </w:pPr>
      <w:r>
        <w:t xml:space="preserve">Es wird zwischen </w:t>
      </w:r>
      <w:ins w:id="1550" w:author="Dennis Hohmann" w:date="2012-04-14T23:10:00Z">
        <w:r w:rsidR="00E97D5D">
          <w:t>zwei</w:t>
        </w:r>
      </w:ins>
      <w:del w:id="1551" w:author="Dennis Hohmann" w:date="2012-04-14T23:10:00Z">
        <w:r w:rsidDel="00E97D5D">
          <w:delText>2</w:delText>
        </w:r>
      </w:del>
      <w:r>
        <w:t xml:space="preserve"> Gruppen von Bewegungen unterschieden</w:t>
      </w:r>
      <w:ins w:id="1552" w:author="Dennis Hohmann" w:date="2012-04-14T23:10:00Z">
        <w:r w:rsidR="00E97D5D">
          <w:t>, z</w:t>
        </w:r>
      </w:ins>
      <w:del w:id="1553" w:author="Dennis Hohmann" w:date="2012-04-14T23:10:00Z">
        <w:r w:rsidDel="00E97D5D">
          <w:delText>. Z</w:delText>
        </w:r>
      </w:del>
      <w:r>
        <w:t>um eine</w:t>
      </w:r>
      <w:ins w:id="1554" w:author="Dennis Hohmann" w:date="2012-04-14T23:11:00Z">
        <w:r w:rsidR="00E97D5D">
          <w:t>m</w:t>
        </w:r>
      </w:ins>
      <w:del w:id="1555" w:author="Dennis Hohmann" w:date="2012-04-14T23:11:00Z">
        <w:r w:rsidDel="00E97D5D">
          <w:delText>n</w:delText>
        </w:r>
      </w:del>
      <w:r>
        <w:t xml:space="preserve"> relative</w:t>
      </w:r>
      <w:r w:rsidR="00491E7B">
        <w:t>,</w:t>
      </w:r>
      <w:r>
        <w:t xml:space="preserve"> zum andere</w:t>
      </w:r>
      <w:ins w:id="1556" w:author="Dennis Hohmann" w:date="2012-04-14T23:11:00Z">
        <w:r w:rsidR="00E97D5D">
          <w:t>m</w:t>
        </w:r>
      </w:ins>
      <w:del w:id="1557" w:author="Dennis Hohmann" w:date="2012-04-14T23:11:00Z">
        <w:r w:rsidDel="00E97D5D">
          <w:delText>n</w:delText>
        </w:r>
      </w:del>
      <w:r>
        <w:t xml:space="preserve"> absolute </w:t>
      </w:r>
      <w:r w:rsidR="00491E7B">
        <w:t xml:space="preserve">Bewegungen. Der Unterschied dieser Gruppen liegt </w:t>
      </w:r>
      <w:del w:id="1558" w:author="Dennis Hohmann" w:date="2012-04-14T23:11:00Z">
        <w:r w:rsidR="00491E7B" w:rsidDel="00E97D5D">
          <w:delText xml:space="preserve">einfach </w:delText>
        </w:r>
      </w:del>
      <w:r w:rsidR="00491E7B">
        <w:t>nur in der Berec</w:t>
      </w:r>
      <w:r w:rsidR="00491E7B">
        <w:t>h</w:t>
      </w:r>
      <w:r w:rsidR="00491E7B">
        <w:t>nung der zu fahrenden Strecke.</w:t>
      </w:r>
    </w:p>
    <w:p w14:paraId="4B6AA09D" w14:textId="77777777" w:rsidR="00491E7B" w:rsidRDefault="00491E7B" w:rsidP="008B14C0">
      <w:pPr>
        <w:pStyle w:val="Textkrper"/>
        <w:pPrChange w:id="1559" w:author="Dennis Hohmann" w:date="2012-04-15T00:39:00Z">
          <w:pPr>
            <w:pStyle w:val="Textkrper"/>
          </w:pPr>
        </w:pPrChange>
      </w:pPr>
    </w:p>
    <w:p w14:paraId="54A07DBA" w14:textId="3880861A" w:rsidR="00491E7B" w:rsidRPr="00210452" w:rsidRDefault="00491E7B" w:rsidP="008B14C0">
      <w:pPr>
        <w:pStyle w:val="Textkrper"/>
        <w:pPrChange w:id="1560" w:author="Dennis Hohmann" w:date="2012-04-15T00:39:00Z">
          <w:pPr>
            <w:pStyle w:val="Textkrper"/>
          </w:pPr>
        </w:pPrChange>
      </w:pPr>
      <w:r>
        <w:t xml:space="preserve">Die Berechnung der Geschwindigkeit </w:t>
      </w:r>
      <w:r w:rsidR="00210452">
        <w:t>wird durch die</w:t>
      </w:r>
      <w:r>
        <w:t xml:space="preserve"> </w:t>
      </w:r>
      <w:r w:rsidRPr="00210452">
        <w:t xml:space="preserve">Funktion </w:t>
      </w:r>
      <w:r w:rsidR="00210452" w:rsidRPr="00E97D5D">
        <w:rPr>
          <w:i/>
          <w:color w:val="000000"/>
          <w:rPrChange w:id="1561" w:author="Dennis Hohmann" w:date="2012-04-14T23:11:00Z">
            <w:rPr>
              <w:color w:val="000000"/>
            </w:rPr>
          </w:rPrChange>
        </w:rPr>
        <w:t>axis_set_speed(uint8_t speed)</w:t>
      </w:r>
      <w:r w:rsidR="00210452">
        <w:rPr>
          <w:color w:val="000000"/>
        </w:rPr>
        <w:t xml:space="preserve"> übernommen.</w:t>
      </w:r>
    </w:p>
    <w:p w14:paraId="53D9104A" w14:textId="77777777" w:rsidR="00D468DD" w:rsidRPr="00D468DD" w:rsidRDefault="00D468DD" w:rsidP="00D468DD"/>
    <w:p w14:paraId="0DD06542" w14:textId="067B1EA2" w:rsidR="00250369" w:rsidRPr="00250369" w:rsidRDefault="00955ADA" w:rsidP="00250369">
      <w:pPr>
        <w:pStyle w:val="berschrift3"/>
      </w:pPr>
      <w:bookmarkStart w:id="1562" w:name="_Toc196041271"/>
      <w:r>
        <w:t>USB-Kommunikation vnc1l.c</w:t>
      </w:r>
      <w:bookmarkEnd w:id="1562"/>
    </w:p>
    <w:p w14:paraId="504411EC" w14:textId="77777777" w:rsidR="00955ADA" w:rsidRDefault="00955ADA" w:rsidP="00041EE7"/>
    <w:p w14:paraId="18431C82" w14:textId="44810BF5" w:rsidR="001E56AB" w:rsidRDefault="001E56AB" w:rsidP="008B14C0">
      <w:pPr>
        <w:pStyle w:val="Textkrper"/>
        <w:pPrChange w:id="1563" w:author="Dennis Hohmann" w:date="2012-04-15T00:39:00Z">
          <w:pPr>
            <w:pStyle w:val="Textkrper"/>
          </w:pPr>
        </w:pPrChange>
      </w:pPr>
      <w:del w:id="1564" w:author="Dennis Hohmann" w:date="2012-04-14T23:12:00Z">
        <w:r w:rsidDel="00E97D5D">
          <w:delText xml:space="preserve">Wurde </w:delText>
        </w:r>
      </w:del>
      <w:ins w:id="1565" w:author="Dennis Hohmann" w:date="2012-04-14T23:12:00Z">
        <w:r w:rsidR="00E97D5D">
          <w:t xml:space="preserve">Wird </w:t>
        </w:r>
      </w:ins>
      <w:del w:id="1566" w:author="Dennis Hohmann" w:date="2012-04-14T23:12:00Z">
        <w:r w:rsidDel="00E97D5D">
          <w:delText xml:space="preserve">der </w:delText>
        </w:r>
      </w:del>
      <w:r>
        <w:t xml:space="preserve">ein </w:t>
      </w:r>
      <w:ins w:id="1567" w:author="Dennis Hohmann" w:date="2012-04-14T23:12:00Z">
        <w:r w:rsidR="00E97D5D">
          <w:t>USB-</w:t>
        </w:r>
      </w:ins>
      <w:r>
        <w:t xml:space="preserve">Stick gesteckt und korrekt erkannt, kann eine entsprechende Datei aus dem </w:t>
      </w:r>
    </w:p>
    <w:p w14:paraId="27C0DE32" w14:textId="77777777" w:rsidR="00B41BAE" w:rsidRDefault="001E56AB" w:rsidP="008B14C0">
      <w:pPr>
        <w:pStyle w:val="Textkrper"/>
        <w:rPr>
          <w:ins w:id="1568" w:author="Dennis Hohmann" w:date="2012-04-14T23:14:00Z"/>
        </w:rPr>
        <w:pPrChange w:id="1569" w:author="Dennis Hohmann" w:date="2012-04-15T00:39:00Z">
          <w:pPr>
            <w:pStyle w:val="Textkrper"/>
          </w:pPr>
        </w:pPrChange>
      </w:pPr>
      <w:r>
        <w:t>ROOT-Verzeichnis vo</w:t>
      </w:r>
      <w:ins w:id="1570" w:author="Dennis Hohmann" w:date="2012-04-14T23:13:00Z">
        <w:r w:rsidR="00B41BAE">
          <w:t>n dem</w:t>
        </w:r>
      </w:ins>
      <w:del w:id="1571" w:author="Dennis Hohmann" w:date="2012-04-14T23:13:00Z">
        <w:r w:rsidDel="00B41BAE">
          <w:delText>m</w:delText>
        </w:r>
      </w:del>
      <w:r>
        <w:t xml:space="preserve"> Programm mit der Funktion </w:t>
      </w:r>
      <w:del w:id="1572" w:author="Dennis Hohmann" w:date="2012-04-14T23:13:00Z">
        <w:r w:rsidRPr="00B41BAE" w:rsidDel="00B41BAE">
          <w:rPr>
            <w:i/>
            <w:rPrChange w:id="1573" w:author="Dennis Hohmann" w:date="2012-04-14T23:13:00Z">
              <w:rPr/>
            </w:rPrChange>
          </w:rPr>
          <w:delText>„</w:delText>
        </w:r>
      </w:del>
      <w:r w:rsidRPr="00B41BAE">
        <w:rPr>
          <w:i/>
          <w:rPrChange w:id="1574" w:author="Dennis Hohmann" w:date="2012-04-14T23:13:00Z">
            <w:rPr/>
          </w:rPrChange>
        </w:rPr>
        <w:t>usb_open_file(FILENAME)</w:t>
      </w:r>
      <w:del w:id="1575" w:author="Dennis Hohmann" w:date="2012-04-14T23:13:00Z">
        <w:r w:rsidRPr="001E56AB" w:rsidDel="00B41BAE">
          <w:delText>“</w:delText>
        </w:r>
      </w:del>
      <w:r>
        <w:rPr>
          <w:rFonts w:ascii="Menlo Regular" w:hAnsi="Menlo Regular" w:cs="Menlo Regular"/>
          <w:color w:val="000000"/>
          <w:sz w:val="22"/>
          <w:szCs w:val="22"/>
        </w:rPr>
        <w:t xml:space="preserve"> </w:t>
      </w:r>
      <w:r>
        <w:t>g</w:t>
      </w:r>
      <w:r>
        <w:t>e</w:t>
      </w:r>
      <w:r>
        <w:t xml:space="preserve">öffnet werden. Dateien </w:t>
      </w:r>
      <w:del w:id="1576" w:author="Dennis Hohmann" w:date="2012-04-14T23:13:00Z">
        <w:r w:rsidDel="00B41BAE">
          <w:delText xml:space="preserve">aus </w:delText>
        </w:r>
      </w:del>
      <w:ins w:id="1577" w:author="Dennis Hohmann" w:date="2012-04-14T23:13:00Z">
        <w:r w:rsidR="00B41BAE">
          <w:t xml:space="preserve">in </w:t>
        </w:r>
      </w:ins>
      <w:r>
        <w:t>Unterverzeichnissen werden aktuell nicht unterstützt. Ist die D</w:t>
      </w:r>
      <w:r>
        <w:t>a</w:t>
      </w:r>
      <w:r>
        <w:t xml:space="preserve">tei erfolgreich geöffnet, stehen </w:t>
      </w:r>
      <w:del w:id="1578" w:author="Dennis Hohmann" w:date="2012-04-14T23:13:00Z">
        <w:r w:rsidDel="00B41BAE">
          <w:delText xml:space="preserve">2 </w:delText>
        </w:r>
      </w:del>
      <w:ins w:id="1579" w:author="Dennis Hohmann" w:date="2012-04-14T23:13:00Z">
        <w:r w:rsidR="00B41BAE">
          <w:t xml:space="preserve">zwei </w:t>
        </w:r>
      </w:ins>
      <w:r>
        <w:t>weitere Funktionen zur Verfügung</w:t>
      </w:r>
      <w:ins w:id="1580" w:author="Dennis Hohmann" w:date="2012-04-14T23:14:00Z">
        <w:r w:rsidR="00B41BAE">
          <w:t>:</w:t>
        </w:r>
      </w:ins>
    </w:p>
    <w:p w14:paraId="13D030B3" w14:textId="77777777" w:rsidR="00B41BAE" w:rsidRDefault="001E56AB" w:rsidP="008B14C0">
      <w:pPr>
        <w:pStyle w:val="Textkrper"/>
        <w:rPr>
          <w:ins w:id="1581" w:author="Dennis Hohmann" w:date="2012-04-14T23:14:00Z"/>
        </w:rPr>
        <w:pPrChange w:id="1582" w:author="Dennis Hohmann" w:date="2012-04-15T00:39:00Z">
          <w:pPr>
            <w:pStyle w:val="Textkrper"/>
          </w:pPr>
        </w:pPrChange>
      </w:pPr>
      <w:del w:id="1583" w:author="Dennis Hohmann" w:date="2012-04-14T23:14:00Z">
        <w:r w:rsidDel="00B41BAE">
          <w:delText xml:space="preserve">. </w:delText>
        </w:r>
      </w:del>
      <w:del w:id="1584" w:author="Dennis Hohmann" w:date="2012-04-14T23:13:00Z">
        <w:r w:rsidRPr="00B41BAE" w:rsidDel="00B41BAE">
          <w:rPr>
            <w:i/>
            <w:rPrChange w:id="1585" w:author="Dennis Hohmann" w:date="2012-04-14T23:14:00Z">
              <w:rPr/>
            </w:rPrChange>
          </w:rPr>
          <w:delText>„</w:delText>
        </w:r>
      </w:del>
      <w:r w:rsidRPr="00B41BAE">
        <w:rPr>
          <w:i/>
          <w:rPrChange w:id="1586" w:author="Dennis Hohmann" w:date="2012-04-14T23:14:00Z">
            <w:rPr/>
          </w:rPrChange>
        </w:rPr>
        <w:t>usb_close_file(FILENAME)</w:t>
      </w:r>
      <w:del w:id="1587" w:author="Dennis Hohmann" w:date="2012-04-14T23:13:00Z">
        <w:r w:rsidRPr="00C77F17" w:rsidDel="00B41BAE">
          <w:delText>“</w:delText>
        </w:r>
      </w:del>
      <w:r w:rsidRPr="00C77F17">
        <w:t xml:space="preserve"> schließt die angegeben </w:t>
      </w:r>
      <w:r>
        <w:t>Datei wiede</w:t>
      </w:r>
      <w:del w:id="1588" w:author="Dennis Hohmann" w:date="2012-04-14T23:14:00Z">
        <w:r w:rsidDel="00B41BAE">
          <w:delText>r</w:delText>
        </w:r>
      </w:del>
      <w:ins w:id="1589" w:author="Dennis Hohmann" w:date="2012-04-14T23:14:00Z">
        <w:r w:rsidR="00B41BAE">
          <w:t>r.</w:t>
        </w:r>
      </w:ins>
      <w:del w:id="1590" w:author="Dennis Hohmann" w:date="2012-04-14T23:14:00Z">
        <w:r w:rsidDel="00B41BAE">
          <w:delText>,</w:delText>
        </w:r>
      </w:del>
    </w:p>
    <w:p w14:paraId="6191A9F5" w14:textId="5C985E6D" w:rsidR="001E56AB" w:rsidRDefault="001E56AB" w:rsidP="008B14C0">
      <w:pPr>
        <w:pStyle w:val="Textkrper"/>
        <w:pPrChange w:id="1591" w:author="Dennis Hohmann" w:date="2012-04-15T00:39:00Z">
          <w:pPr>
            <w:pStyle w:val="Textkrper"/>
          </w:pPr>
        </w:pPrChange>
      </w:pPr>
      <w:del w:id="1592" w:author="Dennis Hohmann" w:date="2012-04-14T23:14:00Z">
        <w:r w:rsidDel="00B41BAE">
          <w:delText xml:space="preserve"> </w:delText>
        </w:r>
        <w:r w:rsidRPr="00B41BAE" w:rsidDel="00B41BAE">
          <w:rPr>
            <w:i/>
            <w:rPrChange w:id="1593" w:author="Dennis Hohmann" w:date="2012-04-14T23:14:00Z">
              <w:rPr/>
            </w:rPrChange>
          </w:rPr>
          <w:delText>„</w:delText>
        </w:r>
      </w:del>
      <w:r w:rsidRPr="00B41BAE">
        <w:rPr>
          <w:i/>
          <w:rPrChange w:id="1594" w:author="Dennis Hohmann" w:date="2012-04-14T23:14:00Z">
            <w:rPr/>
          </w:rPrChange>
        </w:rPr>
        <w:t>usb_get_block(int8_t byte)</w:t>
      </w:r>
      <w:del w:id="1595" w:author="Dennis Hohmann" w:date="2012-04-14T23:14:00Z">
        <w:r w:rsidRPr="00C77F17" w:rsidDel="00B41BAE">
          <w:delText>“</w:delText>
        </w:r>
      </w:del>
      <w:r>
        <w:rPr>
          <w:rFonts w:ascii="Menlo Regular" w:hAnsi="Menlo Regular" w:cs="Menlo Regular"/>
          <w:color w:val="000000"/>
          <w:sz w:val="22"/>
          <w:szCs w:val="22"/>
        </w:rPr>
        <w:t xml:space="preserve"> </w:t>
      </w:r>
      <w:r>
        <w:t>gibt die übergebene Anz</w:t>
      </w:r>
      <w:r w:rsidRPr="00C77F17">
        <w:t>ahl an Bytes</w:t>
      </w:r>
      <w:r>
        <w:t xml:space="preserve"> an die globale Variable </w:t>
      </w:r>
      <w:r w:rsidRPr="00B41BAE">
        <w:rPr>
          <w:i/>
          <w:rPrChange w:id="1596" w:author="Dennis Hohmann" w:date="2012-04-14T23:15:00Z">
            <w:rPr/>
          </w:rPrChange>
        </w:rPr>
        <w:t>STRING</w:t>
      </w:r>
      <w:r>
        <w:t xml:space="preserve"> zurück.</w:t>
      </w:r>
      <w:ins w:id="1597" w:author="Dennis Hohmann" w:date="2012-04-14T23:16:00Z">
        <w:r w:rsidR="00B41BAE">
          <w:t xml:space="preserve"> Von dort kann der </w:t>
        </w:r>
        <w:r w:rsidR="00B41BAE" w:rsidRPr="003B4059">
          <w:rPr>
            <w:i/>
          </w:rPr>
          <w:t>STRING</w:t>
        </w:r>
        <w:r w:rsidR="00B41BAE">
          <w:t xml:space="preserve"> mit der Funktion </w:t>
        </w:r>
        <w:r w:rsidR="00B41BAE" w:rsidRPr="003B4059">
          <w:rPr>
            <w:i/>
          </w:rPr>
          <w:t>usb_get_command(void)</w:t>
        </w:r>
        <w:r w:rsidR="00B41BAE">
          <w:rPr>
            <w:i/>
          </w:rPr>
          <w:t>,</w:t>
        </w:r>
        <w:r w:rsidR="00B41BAE">
          <w:rPr>
            <w:rFonts w:ascii="Menlo Regular" w:hAnsi="Menlo Regular" w:cs="Menlo Regular"/>
            <w:color w:val="000000"/>
            <w:sz w:val="22"/>
            <w:szCs w:val="22"/>
          </w:rPr>
          <w:t xml:space="preserve"> </w:t>
        </w:r>
        <w:r w:rsidR="00B41BAE" w:rsidRPr="00C77F17">
          <w:t xml:space="preserve">wie im </w:t>
        </w:r>
        <w:r w:rsidR="00B41BAE">
          <w:t>Strukt</w:t>
        </w:r>
        <w:r w:rsidR="00B41BAE">
          <w:t>o</w:t>
        </w:r>
        <w:r w:rsidR="00B41BAE">
          <w:t>gramm dargestellt, ausgewertet werden.</w:t>
        </w:r>
      </w:ins>
    </w:p>
    <w:p w14:paraId="2C321457" w14:textId="77777777" w:rsidR="001E56AB" w:rsidRDefault="001E56AB" w:rsidP="00041EE7"/>
    <w:p w14:paraId="34891E73" w14:textId="77777777" w:rsidR="00250369" w:rsidRDefault="00250369" w:rsidP="00250369">
      <w:pPr>
        <w:keepNext/>
      </w:pPr>
      <w:r>
        <w:rPr>
          <w:noProof/>
          <w:lang w:eastAsia="de-DE"/>
        </w:rPr>
        <w:drawing>
          <wp:inline distT="0" distB="0" distL="0" distR="0" wp14:anchorId="7C85D2ED" wp14:editId="1AC69FAB">
            <wp:extent cx="6120765" cy="2933700"/>
            <wp:effectExtent l="0" t="0" r="635" b="12700"/>
            <wp:docPr id="22"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 Sequenz auswerten.png"/>
                    <pic:cNvPicPr/>
                  </pic:nvPicPr>
                  <pic:blipFill>
                    <a:blip r:embed="rId24">
                      <a:extLst>
                        <a:ext uri="{28A0092B-C50C-407E-A947-70E740481C1C}">
                          <a14:useLocalDpi xmlns:a14="http://schemas.microsoft.com/office/drawing/2010/main" val="0"/>
                        </a:ext>
                      </a:extLst>
                    </a:blip>
                    <a:stretch>
                      <a:fillRect/>
                    </a:stretch>
                  </pic:blipFill>
                  <pic:spPr>
                    <a:xfrm>
                      <a:off x="0" y="0"/>
                      <a:ext cx="6120765" cy="2933700"/>
                    </a:xfrm>
                    <a:prstGeom prst="rect">
                      <a:avLst/>
                    </a:prstGeom>
                  </pic:spPr>
                </pic:pic>
              </a:graphicData>
            </a:graphic>
          </wp:inline>
        </w:drawing>
      </w:r>
    </w:p>
    <w:p w14:paraId="11439010" w14:textId="0CC398B6" w:rsidR="00955ADA" w:rsidRDefault="00250369" w:rsidP="00250369">
      <w:pPr>
        <w:pStyle w:val="Beschriftung"/>
      </w:pPr>
      <w:bookmarkStart w:id="1598" w:name="_Toc196045746"/>
      <w:r>
        <w:t xml:space="preserve">Abbildung </w:t>
      </w:r>
      <w:r w:rsidR="002F6ABA">
        <w:fldChar w:fldCharType="begin"/>
      </w:r>
      <w:r w:rsidR="002F6ABA">
        <w:instrText xml:space="preserve"> STYLEREF 2 \s </w:instrText>
      </w:r>
      <w:r w:rsidR="002F6ABA">
        <w:fldChar w:fldCharType="separate"/>
      </w:r>
      <w:r w:rsidR="002F6ABA">
        <w:rPr>
          <w:noProof/>
        </w:rPr>
        <w:t>4.2</w:t>
      </w:r>
      <w:r w:rsidR="002F6ABA">
        <w:fldChar w:fldCharType="end"/>
      </w:r>
      <w:r w:rsidR="002F6ABA">
        <w:t>.</w:t>
      </w:r>
      <w:r w:rsidR="002F6ABA">
        <w:fldChar w:fldCharType="begin"/>
      </w:r>
      <w:r w:rsidR="002F6ABA">
        <w:instrText xml:space="preserve"> SEQ Abbildung \* ARABIC \s 2 </w:instrText>
      </w:r>
      <w:r w:rsidR="002F6ABA">
        <w:fldChar w:fldCharType="separate"/>
      </w:r>
      <w:r w:rsidR="002F6ABA">
        <w:rPr>
          <w:noProof/>
        </w:rPr>
        <w:t>5</w:t>
      </w:r>
      <w:r w:rsidR="002F6ABA">
        <w:fldChar w:fldCharType="end"/>
      </w:r>
      <w:r>
        <w:t>: USB-Sequenz</w:t>
      </w:r>
      <w:bookmarkEnd w:id="1598"/>
    </w:p>
    <w:p w14:paraId="7721F870" w14:textId="77777777" w:rsidR="00250369" w:rsidRDefault="00250369" w:rsidP="00955ADA"/>
    <w:p w14:paraId="5A9F950D" w14:textId="2FE34B7B" w:rsidR="00C77F17" w:rsidDel="00B41BAE" w:rsidRDefault="00C77F17" w:rsidP="008B14C0">
      <w:pPr>
        <w:pStyle w:val="Textkrper"/>
        <w:rPr>
          <w:del w:id="1599" w:author="Dennis Hohmann" w:date="2012-04-14T23:16:00Z"/>
        </w:rPr>
        <w:pPrChange w:id="1600" w:author="Dennis Hohmann" w:date="2012-04-15T00:39:00Z">
          <w:pPr>
            <w:pStyle w:val="Textkrper"/>
          </w:pPr>
        </w:pPrChange>
      </w:pPr>
      <w:del w:id="1601" w:author="Dennis Hohmann" w:date="2012-04-14T23:16:00Z">
        <w:r w:rsidDel="00B41BAE">
          <w:delText xml:space="preserve">Von dort kann der </w:delText>
        </w:r>
        <w:r w:rsidRPr="00B41BAE" w:rsidDel="00B41BAE">
          <w:rPr>
            <w:i/>
            <w:rPrChange w:id="1602" w:author="Dennis Hohmann" w:date="2012-04-14T23:16:00Z">
              <w:rPr/>
            </w:rPrChange>
          </w:rPr>
          <w:delText>STRING</w:delText>
        </w:r>
        <w:r w:rsidDel="00B41BAE">
          <w:delText xml:space="preserve"> mit der Funktion </w:delText>
        </w:r>
        <w:r w:rsidRPr="00B41BAE" w:rsidDel="00B41BAE">
          <w:rPr>
            <w:i/>
            <w:rPrChange w:id="1603" w:author="Dennis Hohmann" w:date="2012-04-14T23:16:00Z">
              <w:rPr/>
            </w:rPrChange>
          </w:rPr>
          <w:delText>„usb_get_command(void)“</w:delText>
        </w:r>
        <w:r w:rsidDel="00B41BAE">
          <w:rPr>
            <w:rFonts w:ascii="Menlo Regular" w:hAnsi="Menlo Regular" w:cs="Menlo Regular"/>
            <w:color w:val="000000"/>
            <w:sz w:val="22"/>
            <w:szCs w:val="22"/>
          </w:rPr>
          <w:delText xml:space="preserve"> </w:delText>
        </w:r>
        <w:r w:rsidRPr="00C77F17" w:rsidDel="00B41BAE">
          <w:delText xml:space="preserve">wie im </w:delText>
        </w:r>
        <w:r w:rsidDel="00B41BAE">
          <w:delText>Strukt</w:delText>
        </w:r>
        <w:r w:rsidR="001E56AB" w:rsidDel="00B41BAE">
          <w:delText>o</w:delText>
        </w:r>
        <w:r w:rsidR="001E56AB" w:rsidDel="00B41BAE">
          <w:delText>gramm dargestellt, ausgewertet werden.</w:delText>
        </w:r>
      </w:del>
    </w:p>
    <w:p w14:paraId="54B3645B" w14:textId="79DDD5D4" w:rsidR="00C77F17" w:rsidRDefault="00C77F17" w:rsidP="008B14C0">
      <w:pPr>
        <w:pStyle w:val="Textkrper"/>
        <w:pPrChange w:id="1604" w:author="Dennis Hohmann" w:date="2012-04-15T00:39:00Z">
          <w:pPr>
            <w:pStyle w:val="Textkrper"/>
          </w:pPr>
        </w:pPrChange>
      </w:pPr>
      <w:r>
        <w:t>Die Funktion</w:t>
      </w:r>
      <w:ins w:id="1605" w:author="Dennis Hohmann" w:date="2012-04-14T23:17:00Z">
        <w:r w:rsidR="00B41BAE">
          <w:t xml:space="preserve"> </w:t>
        </w:r>
      </w:ins>
      <w:del w:id="1606" w:author="Dennis Hohmann" w:date="2012-04-14T23:17:00Z">
        <w:r w:rsidRPr="00B41BAE" w:rsidDel="00B41BAE">
          <w:rPr>
            <w:i/>
            <w:rPrChange w:id="1607" w:author="Dennis Hohmann" w:date="2012-04-14T23:17:00Z">
              <w:rPr/>
            </w:rPrChange>
          </w:rPr>
          <w:delText xml:space="preserve"> „</w:delText>
        </w:r>
      </w:del>
      <w:r w:rsidRPr="00B41BAE">
        <w:rPr>
          <w:i/>
          <w:rPrChange w:id="1608" w:author="Dennis Hohmann" w:date="2012-04-14T23:17:00Z">
            <w:rPr/>
          </w:rPrChange>
        </w:rPr>
        <w:t>usb_string_reset(</w:t>
      </w:r>
      <w:r w:rsidR="001E56AB" w:rsidRPr="00B41BAE">
        <w:rPr>
          <w:i/>
          <w:rPrChange w:id="1609" w:author="Dennis Hohmann" w:date="2012-04-14T23:17:00Z">
            <w:rPr/>
          </w:rPrChange>
        </w:rPr>
        <w:t>void</w:t>
      </w:r>
      <w:ins w:id="1610" w:author="Dennis Hohmann" w:date="2012-04-14T23:17:00Z">
        <w:r w:rsidR="00B41BAE" w:rsidRPr="00B41BAE">
          <w:rPr>
            <w:i/>
            <w:rPrChange w:id="1611" w:author="Dennis Hohmann" w:date="2012-04-14T23:17:00Z">
              <w:rPr/>
            </w:rPrChange>
          </w:rPr>
          <w:t>)</w:t>
        </w:r>
      </w:ins>
      <w:del w:id="1612" w:author="Dennis Hohmann" w:date="2012-04-14T23:17:00Z">
        <w:r w:rsidRPr="00B41BAE" w:rsidDel="00B41BAE">
          <w:rPr>
            <w:i/>
            <w:rPrChange w:id="1613" w:author="Dennis Hohmann" w:date="2012-04-14T23:17:00Z">
              <w:rPr/>
            </w:rPrChange>
          </w:rPr>
          <w:delText>)“</w:delText>
        </w:r>
      </w:del>
      <w:r>
        <w:t xml:space="preserve"> </w:t>
      </w:r>
      <w:del w:id="1614" w:author="Dennis Hohmann" w:date="2012-04-14T23:17:00Z">
        <w:r w:rsidR="001E56AB" w:rsidDel="00B41BAE">
          <w:delText>wird dieser</w:delText>
        </w:r>
      </w:del>
      <w:ins w:id="1615" w:author="Dennis Hohmann" w:date="2012-04-14T23:17:00Z">
        <w:r w:rsidR="00B41BAE">
          <w:t>verwirft diesen</w:t>
        </w:r>
      </w:ins>
      <w:r w:rsidR="001E56AB">
        <w:t xml:space="preserve"> </w:t>
      </w:r>
      <w:r w:rsidR="001E56AB" w:rsidRPr="00B41BAE">
        <w:rPr>
          <w:i/>
          <w:rPrChange w:id="1616" w:author="Dennis Hohmann" w:date="2012-04-14T23:17:00Z">
            <w:rPr/>
          </w:rPrChange>
        </w:rPr>
        <w:t>STRING</w:t>
      </w:r>
      <w:del w:id="1617" w:author="Dennis Hohmann" w:date="2012-04-14T23:17:00Z">
        <w:r w:rsidR="001E56AB" w:rsidDel="00B41BAE">
          <w:delText xml:space="preserve"> verworfen</w:delText>
        </w:r>
      </w:del>
      <w:r w:rsidR="001E56AB">
        <w:t>.</w:t>
      </w:r>
    </w:p>
    <w:p w14:paraId="6DB93587" w14:textId="7C95B563" w:rsidR="001E56AB" w:rsidDel="00B41BAE" w:rsidRDefault="001E56AB" w:rsidP="008B14C0">
      <w:pPr>
        <w:pStyle w:val="Textkrper"/>
        <w:rPr>
          <w:del w:id="1618" w:author="Dennis Hohmann" w:date="2012-04-14T23:17:00Z"/>
        </w:rPr>
        <w:pPrChange w:id="1619" w:author="Dennis Hohmann" w:date="2012-04-15T00:39:00Z">
          <w:pPr>
            <w:pStyle w:val="Textkrper"/>
          </w:pPr>
        </w:pPrChange>
      </w:pPr>
    </w:p>
    <w:p w14:paraId="7EA0BC26" w14:textId="0079DEB8" w:rsidR="00955ADA" w:rsidRDefault="008B1BA8" w:rsidP="008B14C0">
      <w:pPr>
        <w:pStyle w:val="Textkrper"/>
        <w:pPrChange w:id="1620" w:author="Dennis Hohmann" w:date="2012-04-15T00:39:00Z">
          <w:pPr>
            <w:pStyle w:val="Textkrper"/>
          </w:pPr>
        </w:pPrChange>
      </w:pPr>
      <w:r>
        <w:t xml:space="preserve">Mit der </w:t>
      </w:r>
      <w:r w:rsidRPr="008B1BA8">
        <w:t xml:space="preserve">Funktion </w:t>
      </w:r>
      <w:del w:id="1621" w:author="Dennis Hohmann" w:date="2012-04-14T23:17:00Z">
        <w:r w:rsidRPr="00B41BAE" w:rsidDel="00B41BAE">
          <w:rPr>
            <w:i/>
            <w:rPrChange w:id="1622" w:author="Dennis Hohmann" w:date="2012-04-14T23:18:00Z">
              <w:rPr/>
            </w:rPrChange>
          </w:rPr>
          <w:delText>„</w:delText>
        </w:r>
      </w:del>
      <w:r w:rsidRPr="00B41BAE">
        <w:rPr>
          <w:i/>
          <w:rPrChange w:id="1623" w:author="Dennis Hohmann" w:date="2012-04-14T23:18:00Z">
            <w:rPr/>
          </w:rPrChange>
        </w:rPr>
        <w:t>usb_get_state(void)</w:t>
      </w:r>
      <w:del w:id="1624" w:author="Dennis Hohmann" w:date="2012-04-14T23:17:00Z">
        <w:r w:rsidDel="00B41BAE">
          <w:delText>“</w:delText>
        </w:r>
      </w:del>
      <w:r>
        <w:t xml:space="preserve"> wird im Automatik-Modus </w:t>
      </w:r>
      <w:del w:id="1625" w:author="Dennis Hohmann" w:date="2012-04-14T23:18:00Z">
        <w:r w:rsidDel="00B41BAE">
          <w:delText>geprüft, ob der USB-Stick noch vorhanden ist, oder ob er gezogen wurde.</w:delText>
        </w:r>
      </w:del>
      <w:ins w:id="1626" w:author="Dennis Hohmann" w:date="2012-04-14T23:18:00Z">
        <w:r w:rsidR="00B41BAE">
          <w:t>der Status des USB-Sticks abgefragt.</w:t>
        </w:r>
      </w:ins>
    </w:p>
    <w:p w14:paraId="6A49DE83" w14:textId="2B0AAD15" w:rsidR="00041EE7" w:rsidRDefault="00965517" w:rsidP="00965517">
      <w:pPr>
        <w:pStyle w:val="berschrift3"/>
      </w:pPr>
      <w:r>
        <w:br w:type="page"/>
      </w:r>
      <w:bookmarkStart w:id="1627" w:name="_Toc196041272"/>
      <w:r>
        <w:t>Serielle Schnittstelle uart.c</w:t>
      </w:r>
      <w:bookmarkEnd w:id="1627"/>
    </w:p>
    <w:p w14:paraId="1096CC0B" w14:textId="77777777" w:rsidR="00965517" w:rsidRDefault="00965517" w:rsidP="00965517"/>
    <w:p w14:paraId="041E7B05" w14:textId="7AB82842" w:rsidR="00965517" w:rsidRDefault="00042A42" w:rsidP="008B14C0">
      <w:pPr>
        <w:pStyle w:val="Textkrper"/>
        <w:pPrChange w:id="1628" w:author="Dennis Hohmann" w:date="2012-04-15T00:39:00Z">
          <w:pPr>
            <w:pStyle w:val="Textkrper"/>
          </w:pPr>
        </w:pPrChange>
      </w:pPr>
      <w:r>
        <w:t xml:space="preserve">Diese Bibliothek wurde von Peter Fleurys </w:t>
      </w:r>
      <w:del w:id="1629" w:author="Dennis Hohmann" w:date="2012-04-14T23:31:00Z">
        <w:r w:rsidDel="00E87719">
          <w:delText>„</w:delText>
        </w:r>
      </w:del>
      <w:r>
        <w:t>UART-Library</w:t>
      </w:r>
      <w:del w:id="1630" w:author="Dennis Hohmann" w:date="2012-04-14T23:31:00Z">
        <w:r w:rsidDel="00E87719">
          <w:delText>“</w:delText>
        </w:r>
      </w:del>
      <w:ins w:id="1631" w:author="Dennis Hohmann" w:date="2012-04-14T23:31:00Z">
        <w:r w:rsidR="005D05D6">
          <w:rPr>
            <w:rStyle w:val="Funotenzeichen"/>
          </w:rPr>
          <w:footnoteReference w:id="17"/>
        </w:r>
      </w:ins>
      <w:r w:rsidR="00901456">
        <w:t xml:space="preserve"> aus der Version 1.6.2.2</w:t>
      </w:r>
      <w:r>
        <w:t xml:space="preserve"> übe</w:t>
      </w:r>
      <w:r>
        <w:t>r</w:t>
      </w:r>
      <w:r>
        <w:t>nom</w:t>
      </w:r>
      <w:r w:rsidR="00901456">
        <w:t>men und u</w:t>
      </w:r>
      <w:r>
        <w:t>m eine</w:t>
      </w:r>
      <w:del w:id="1633" w:author="Dennis Hohmann" w:date="2012-04-14T23:20:00Z">
        <w:r w:rsidDel="00B41BAE">
          <w:delText>,</w:delText>
        </w:r>
      </w:del>
      <w:r>
        <w:t xml:space="preserve"> bisher nicht existierende Funktion erweitert. Die</w:t>
      </w:r>
      <w:ins w:id="1634" w:author="Dennis Hohmann" w:date="2012-04-14T23:20:00Z">
        <w:r w:rsidR="00B41BAE">
          <w:t>se</w:t>
        </w:r>
      </w:ins>
      <w:r>
        <w:t xml:space="preserve"> neue Funktion dient dem </w:t>
      </w:r>
      <w:ins w:id="1635" w:author="Dennis Hohmann" w:date="2012-04-14T23:19:00Z">
        <w:r w:rsidR="00B41BAE">
          <w:t>E</w:t>
        </w:r>
      </w:ins>
      <w:del w:id="1636" w:author="Dennis Hohmann" w:date="2012-04-14T23:19:00Z">
        <w:r w:rsidDel="00B41BAE">
          <w:delText>e</w:delText>
        </w:r>
      </w:del>
      <w:r>
        <w:t>inlesen von Strings, welche durch ein Trennzeichen</w:t>
      </w:r>
      <w:r w:rsidR="00BE4B47">
        <w:t xml:space="preserve">, dem </w:t>
      </w:r>
      <w:del w:id="1637" w:author="Dennis Hohmann" w:date="2012-04-14T23:19:00Z">
        <w:r w:rsidR="00BE4B47" w:rsidRPr="00B41BAE" w:rsidDel="00B41BAE">
          <w:rPr>
            <w:i/>
            <w:rPrChange w:id="1638" w:author="Dennis Hohmann" w:date="2012-04-14T23:20:00Z">
              <w:rPr/>
            </w:rPrChange>
          </w:rPr>
          <w:delText>„</w:delText>
        </w:r>
      </w:del>
      <w:r w:rsidR="00BE4B47" w:rsidRPr="00B41BAE">
        <w:rPr>
          <w:i/>
          <w:rPrChange w:id="1639" w:author="Dennis Hohmann" w:date="2012-04-14T23:20:00Z">
            <w:rPr/>
          </w:rPrChange>
        </w:rPr>
        <w:t>seperator</w:t>
      </w:r>
      <w:ins w:id="1640" w:author="Dennis Hohmann" w:date="2012-04-14T23:19:00Z">
        <w:r w:rsidR="00B41BAE">
          <w:t>,</w:t>
        </w:r>
      </w:ins>
      <w:del w:id="1641" w:author="Dennis Hohmann" w:date="2012-04-14T23:19:00Z">
        <w:r w:rsidR="00BE4B47" w:rsidDel="00B41BAE">
          <w:delText>“</w:delText>
        </w:r>
      </w:del>
      <w:r w:rsidR="00BE4B47">
        <w:t xml:space="preserve"> unter</w:t>
      </w:r>
      <w:r>
        <w:t>e</w:t>
      </w:r>
      <w:r>
        <w:t>i</w:t>
      </w:r>
      <w:r>
        <w:t>nander abgegrenzt sind.</w:t>
      </w:r>
      <w:r w:rsidR="00901456">
        <w:t xml:space="preserve"> Aus den </w:t>
      </w:r>
      <w:r w:rsidR="001C34DD">
        <w:t>separierten</w:t>
      </w:r>
      <w:r w:rsidR="00901456">
        <w:t xml:space="preserve"> Strings wird</w:t>
      </w:r>
      <w:del w:id="1642" w:author="Dennis Hohmann" w:date="2012-04-14T23:20:00Z">
        <w:r w:rsidR="00901456" w:rsidDel="00B41BAE">
          <w:delText>,</w:delText>
        </w:r>
      </w:del>
      <w:r w:rsidR="00901456">
        <w:t xml:space="preserve"> der jeweils letzte String an den </w:t>
      </w:r>
      <w:r w:rsidR="00901456" w:rsidRPr="00B41BAE">
        <w:rPr>
          <w:i/>
          <w:rPrChange w:id="1643" w:author="Dennis Hohmann" w:date="2012-04-14T23:20:00Z">
            <w:rPr/>
          </w:rPrChange>
        </w:rPr>
        <w:t>BU</w:t>
      </w:r>
      <w:r w:rsidR="00901456" w:rsidRPr="00B41BAE">
        <w:rPr>
          <w:i/>
          <w:rPrChange w:id="1644" w:author="Dennis Hohmann" w:date="2012-04-14T23:20:00Z">
            <w:rPr/>
          </w:rPrChange>
        </w:rPr>
        <w:t>F</w:t>
      </w:r>
      <w:r w:rsidR="00901456" w:rsidRPr="00B41BAE">
        <w:rPr>
          <w:i/>
          <w:rPrChange w:id="1645" w:author="Dennis Hohmann" w:date="2012-04-14T23:20:00Z">
            <w:rPr/>
          </w:rPrChange>
        </w:rPr>
        <w:t>FER</w:t>
      </w:r>
      <w:r w:rsidR="00901456">
        <w:t xml:space="preserve"> übergeben.</w:t>
      </w:r>
    </w:p>
    <w:p w14:paraId="53E6D5FC" w14:textId="77777777" w:rsidR="00042A42" w:rsidRDefault="00042A42" w:rsidP="008B14C0">
      <w:pPr>
        <w:pStyle w:val="Textkrper"/>
        <w:pPrChange w:id="1646" w:author="Dennis Hohmann" w:date="2012-04-15T00:39:00Z">
          <w:pPr>
            <w:pStyle w:val="Textkrper"/>
          </w:pPr>
        </w:pPrChange>
      </w:pPr>
    </w:p>
    <w:tbl>
      <w:tblPr>
        <w:tblStyle w:val="Tabellenraster"/>
        <w:tblW w:w="0" w:type="auto"/>
        <w:tblInd w:w="756" w:type="dxa"/>
        <w:tblLook w:val="04A0" w:firstRow="1" w:lastRow="0" w:firstColumn="1" w:lastColumn="0" w:noHBand="0" w:noVBand="1"/>
      </w:tblPr>
      <w:tblGrid>
        <w:gridCol w:w="8344"/>
      </w:tblGrid>
      <w:tr w:rsidR="00325EBB" w14:paraId="14FAAEF5" w14:textId="77777777" w:rsidTr="00BE4B47">
        <w:trPr>
          <w:trHeight w:val="7892"/>
        </w:trPr>
        <w:tc>
          <w:tcPr>
            <w:tcW w:w="8344" w:type="dxa"/>
          </w:tcPr>
          <w:p w14:paraId="08458E37" w14:textId="55687D22"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7400"/>
                <w:sz w:val="18"/>
                <w:szCs w:val="18"/>
              </w:rPr>
            </w:pPr>
            <w:r w:rsidRPr="00325EBB">
              <w:rPr>
                <w:rFonts w:ascii="Menlo Regular" w:hAnsi="Menlo Regular" w:cs="Menlo Regular"/>
                <w:color w:val="007400"/>
                <w:sz w:val="18"/>
                <w:szCs w:val="18"/>
              </w:rPr>
              <w:t>/*************************************************************************</w:t>
            </w:r>
          </w:p>
          <w:p w14:paraId="6F6D96BD"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7400"/>
                <w:sz w:val="18"/>
                <w:szCs w:val="18"/>
              </w:rPr>
            </w:pPr>
            <w:r w:rsidRPr="00325EBB">
              <w:rPr>
                <w:rFonts w:ascii="Menlo Regular" w:hAnsi="Menlo Regular" w:cs="Menlo Regular"/>
                <w:color w:val="007400"/>
                <w:sz w:val="18"/>
                <w:szCs w:val="18"/>
              </w:rPr>
              <w:t>Function: uart_gets()</w:t>
            </w:r>
          </w:p>
          <w:p w14:paraId="5A3CCACB"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7400"/>
                <w:sz w:val="18"/>
                <w:szCs w:val="18"/>
              </w:rPr>
            </w:pPr>
            <w:r w:rsidRPr="00325EBB">
              <w:rPr>
                <w:rFonts w:ascii="Menlo Regular" w:hAnsi="Menlo Regular" w:cs="Menlo Regular"/>
                <w:color w:val="007400"/>
                <w:sz w:val="18"/>
                <w:szCs w:val="18"/>
              </w:rPr>
              <w:t>Purpose:  receive string from UART</w:t>
            </w:r>
          </w:p>
          <w:p w14:paraId="1FECAAFD" w14:textId="77777777" w:rsidR="00300235" w:rsidRDefault="00325EBB" w:rsidP="00325EBB">
            <w:pPr>
              <w:widowControl w:val="0"/>
              <w:tabs>
                <w:tab w:val="left" w:pos="560"/>
              </w:tabs>
              <w:autoSpaceDE w:val="0"/>
              <w:autoSpaceDN w:val="0"/>
              <w:adjustRightInd w:val="0"/>
              <w:ind w:left="0" w:firstLine="0"/>
              <w:rPr>
                <w:rFonts w:ascii="Menlo Regular" w:hAnsi="Menlo Regular" w:cs="Menlo Regular"/>
                <w:color w:val="007400"/>
                <w:sz w:val="18"/>
                <w:szCs w:val="18"/>
              </w:rPr>
            </w:pPr>
            <w:r w:rsidRPr="00325EBB">
              <w:rPr>
                <w:rFonts w:ascii="Menlo Regular" w:hAnsi="Menlo Regular" w:cs="Menlo Regular"/>
                <w:color w:val="007400"/>
                <w:sz w:val="18"/>
                <w:szCs w:val="18"/>
              </w:rPr>
              <w:t xml:space="preserve">Input:    pointer to chararray, </w:t>
            </w:r>
            <w:r w:rsidR="00300235">
              <w:rPr>
                <w:rFonts w:ascii="Menlo Regular" w:hAnsi="Menlo Regular" w:cs="Menlo Regular"/>
                <w:color w:val="007400"/>
                <w:sz w:val="18"/>
                <w:szCs w:val="18"/>
              </w:rPr>
              <w:t>seperator</w:t>
            </w:r>
          </w:p>
          <w:p w14:paraId="5768F1FD" w14:textId="332B51C4"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7400"/>
                <w:sz w:val="18"/>
                <w:szCs w:val="18"/>
              </w:rPr>
            </w:pPr>
            <w:r w:rsidRPr="00325EBB">
              <w:rPr>
                <w:rFonts w:ascii="Menlo Regular" w:hAnsi="Menlo Regular" w:cs="Menlo Regular"/>
                <w:color w:val="007400"/>
                <w:sz w:val="18"/>
                <w:szCs w:val="18"/>
              </w:rPr>
              <w:t xml:space="preserve">Returns:  none          </w:t>
            </w:r>
          </w:p>
          <w:p w14:paraId="70186B45"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7400"/>
                <w:sz w:val="18"/>
                <w:szCs w:val="18"/>
              </w:rPr>
              <w:t>**************************************************************************/</w:t>
            </w:r>
          </w:p>
          <w:p w14:paraId="73D839A3"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AA0D91"/>
                <w:sz w:val="18"/>
                <w:szCs w:val="18"/>
              </w:rPr>
              <w:t>void</w:t>
            </w:r>
            <w:r w:rsidRPr="00325EBB">
              <w:rPr>
                <w:rFonts w:ascii="Menlo Regular" w:hAnsi="Menlo Regular" w:cs="Menlo Regular"/>
                <w:color w:val="000000"/>
                <w:sz w:val="18"/>
                <w:szCs w:val="18"/>
              </w:rPr>
              <w:t xml:space="preserve"> uart1_gets(</w:t>
            </w:r>
            <w:r w:rsidRPr="00325EBB">
              <w:rPr>
                <w:rFonts w:ascii="Menlo Regular" w:hAnsi="Menlo Regular" w:cs="Menlo Regular"/>
                <w:color w:val="AA0D91"/>
                <w:sz w:val="18"/>
                <w:szCs w:val="18"/>
              </w:rPr>
              <w:t>char</w:t>
            </w:r>
            <w:r w:rsidRPr="00325EBB">
              <w:rPr>
                <w:rFonts w:ascii="Menlo Regular" w:hAnsi="Menlo Regular" w:cs="Menlo Regular"/>
                <w:color w:val="000000"/>
                <w:sz w:val="18"/>
                <w:szCs w:val="18"/>
              </w:rPr>
              <w:t xml:space="preserve">* BUFFER, </w:t>
            </w:r>
            <w:r w:rsidRPr="00325EBB">
              <w:rPr>
                <w:rFonts w:ascii="Menlo Regular" w:hAnsi="Menlo Regular" w:cs="Menlo Regular"/>
                <w:color w:val="AA0D91"/>
                <w:sz w:val="18"/>
                <w:szCs w:val="18"/>
              </w:rPr>
              <w:t>char</w:t>
            </w:r>
            <w:r w:rsidRPr="00325EBB">
              <w:rPr>
                <w:rFonts w:ascii="Menlo Regular" w:hAnsi="Menlo Regular" w:cs="Menlo Regular"/>
                <w:color w:val="000000"/>
                <w:sz w:val="18"/>
                <w:szCs w:val="18"/>
              </w:rPr>
              <w:t xml:space="preserve"> separator)</w:t>
            </w:r>
          </w:p>
          <w:p w14:paraId="492820EB"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w:t>
            </w:r>
          </w:p>
          <w:p w14:paraId="2383B735"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t>uint8_t NextChar;</w:t>
            </w:r>
          </w:p>
          <w:p w14:paraId="0F182BF2"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t xml:space="preserve">uint8_t counter = </w:t>
            </w:r>
            <w:r w:rsidRPr="00325EBB">
              <w:rPr>
                <w:rFonts w:ascii="Menlo Regular" w:hAnsi="Menlo Regular" w:cs="Menlo Regular"/>
                <w:color w:val="1C00CF"/>
                <w:sz w:val="18"/>
                <w:szCs w:val="18"/>
              </w:rPr>
              <w:t>0</w:t>
            </w:r>
            <w:r w:rsidRPr="00325EBB">
              <w:rPr>
                <w:rFonts w:ascii="Menlo Regular" w:hAnsi="Menlo Regular" w:cs="Menlo Regular"/>
                <w:color w:val="000000"/>
                <w:sz w:val="18"/>
                <w:szCs w:val="18"/>
              </w:rPr>
              <w:t>;</w:t>
            </w:r>
          </w:p>
          <w:p w14:paraId="2D5AA587"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p>
          <w:p w14:paraId="098CF1E1"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7400"/>
                <w:sz w:val="18"/>
                <w:szCs w:val="18"/>
              </w:rPr>
              <w:t>// BUFFER leeren!</w:t>
            </w:r>
          </w:p>
          <w:p w14:paraId="7F28034D"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t>BUFFER[</w:t>
            </w:r>
            <w:r w:rsidRPr="00325EBB">
              <w:rPr>
                <w:rFonts w:ascii="Menlo Regular" w:hAnsi="Menlo Regular" w:cs="Menlo Regular"/>
                <w:color w:val="1C00CF"/>
                <w:sz w:val="18"/>
                <w:szCs w:val="18"/>
              </w:rPr>
              <w:t>0</w:t>
            </w:r>
            <w:r w:rsidRPr="00325EBB">
              <w:rPr>
                <w:rFonts w:ascii="Menlo Regular" w:hAnsi="Menlo Regular" w:cs="Menlo Regular"/>
                <w:color w:val="000000"/>
                <w:sz w:val="18"/>
                <w:szCs w:val="18"/>
              </w:rPr>
              <w:t>]=</w:t>
            </w:r>
            <w:r w:rsidRPr="00325EBB">
              <w:rPr>
                <w:rFonts w:ascii="Menlo Regular" w:hAnsi="Menlo Regular" w:cs="Menlo Regular"/>
                <w:color w:val="1C00CF"/>
                <w:sz w:val="18"/>
                <w:szCs w:val="18"/>
              </w:rPr>
              <w:t>'\0'</w:t>
            </w:r>
            <w:r w:rsidRPr="00325EBB">
              <w:rPr>
                <w:rFonts w:ascii="Menlo Regular" w:hAnsi="Menlo Regular" w:cs="Menlo Regular"/>
                <w:color w:val="000000"/>
                <w:sz w:val="18"/>
                <w:szCs w:val="18"/>
              </w:rPr>
              <w:t>;</w:t>
            </w:r>
          </w:p>
          <w:p w14:paraId="3D139483"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 xml:space="preserve">    </w:t>
            </w:r>
          </w:p>
          <w:p w14:paraId="33354307"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7400"/>
                <w:sz w:val="18"/>
                <w:szCs w:val="18"/>
              </w:rPr>
              <w:t>// Warte auf und empfange das n‰chste Zeichen</w:t>
            </w:r>
          </w:p>
          <w:p w14:paraId="1D592A6D"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t>NextChar = uart1_getc();</w:t>
            </w:r>
          </w:p>
          <w:p w14:paraId="00BD6AFF"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 xml:space="preserve">    </w:t>
            </w:r>
          </w:p>
          <w:p w14:paraId="7DBE727A"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7400"/>
                <w:sz w:val="18"/>
                <w:szCs w:val="18"/>
              </w:rPr>
              <w:t xml:space="preserve">// Sammle solange Zeichen, bis:    </w:t>
            </w:r>
          </w:p>
          <w:p w14:paraId="0E3ABB38" w14:textId="2EF62391"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t>NextChar = (</w:t>
            </w:r>
            <w:r w:rsidRPr="00325EBB">
              <w:rPr>
                <w:rFonts w:ascii="Menlo Regular" w:hAnsi="Menlo Regular" w:cs="Menlo Regular"/>
                <w:color w:val="AA0D91"/>
                <w:sz w:val="18"/>
                <w:szCs w:val="18"/>
              </w:rPr>
              <w:t>unsigned</w:t>
            </w:r>
            <w:r w:rsidRPr="00325EBB">
              <w:rPr>
                <w:rFonts w:ascii="Menlo Regular" w:hAnsi="Menlo Regular" w:cs="Menlo Regular"/>
                <w:color w:val="000000"/>
                <w:sz w:val="18"/>
                <w:szCs w:val="18"/>
              </w:rPr>
              <w:t xml:space="preserve"> </w:t>
            </w:r>
            <w:r w:rsidRPr="00325EBB">
              <w:rPr>
                <w:rFonts w:ascii="Menlo Regular" w:hAnsi="Menlo Regular" w:cs="Menlo Regular"/>
                <w:color w:val="AA0D91"/>
                <w:sz w:val="18"/>
                <w:szCs w:val="18"/>
              </w:rPr>
              <w:t>char</w:t>
            </w:r>
            <w:r w:rsidRPr="00325EBB">
              <w:rPr>
                <w:rFonts w:ascii="Menlo Regular" w:hAnsi="Menlo Regular" w:cs="Menlo Regular"/>
                <w:color w:val="000000"/>
                <w:sz w:val="18"/>
                <w:szCs w:val="18"/>
              </w:rPr>
              <w:t>)NextChar;</w:t>
            </w:r>
          </w:p>
          <w:p w14:paraId="7E2D0CF6"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 xml:space="preserve">    </w:t>
            </w:r>
          </w:p>
          <w:p w14:paraId="21572D5C"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7400"/>
                <w:sz w:val="18"/>
                <w:szCs w:val="18"/>
              </w:rPr>
              <w:t>// das String Ende Zeichen kam</w:t>
            </w:r>
          </w:p>
          <w:p w14:paraId="2873DCCB" w14:textId="461AA8BE"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AA0D91"/>
                <w:sz w:val="18"/>
                <w:szCs w:val="18"/>
              </w:rPr>
              <w:t>while</w:t>
            </w:r>
            <w:r w:rsidRPr="00325EBB">
              <w:rPr>
                <w:rFonts w:ascii="Menlo Regular" w:hAnsi="Menlo Regular" w:cs="Menlo Regular"/>
                <w:color w:val="000000"/>
                <w:sz w:val="18"/>
                <w:szCs w:val="18"/>
              </w:rPr>
              <w:t xml:space="preserve"> (NextChar != separator &amp;&amp; NextChar != </w:t>
            </w:r>
            <w:r w:rsidRPr="00325EBB">
              <w:rPr>
                <w:rFonts w:ascii="Menlo Regular" w:hAnsi="Menlo Regular" w:cs="Menlo Regular"/>
                <w:color w:val="AA0D91"/>
                <w:sz w:val="18"/>
                <w:szCs w:val="18"/>
              </w:rPr>
              <w:t>NULL</w:t>
            </w:r>
            <w:r w:rsidRPr="00325EBB">
              <w:rPr>
                <w:rFonts w:ascii="Menlo Regular" w:hAnsi="Menlo Regular" w:cs="Menlo Regular"/>
                <w:color w:val="000000"/>
                <w:sz w:val="18"/>
                <w:szCs w:val="18"/>
              </w:rPr>
              <w:t>)</w:t>
            </w:r>
          </w:p>
          <w:p w14:paraId="7FEA1E53" w14:textId="4109560E"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t>{</w:t>
            </w:r>
            <w:r w:rsidRPr="00325EBB">
              <w:rPr>
                <w:rFonts w:ascii="Menlo Regular" w:hAnsi="Menlo Regular" w:cs="Menlo Regular"/>
                <w:color w:val="000000"/>
                <w:sz w:val="18"/>
                <w:szCs w:val="18"/>
              </w:rPr>
              <w:tab/>
            </w:r>
          </w:p>
          <w:p w14:paraId="539A5A66"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AA0D91"/>
                <w:sz w:val="18"/>
                <w:szCs w:val="18"/>
              </w:rPr>
              <w:t>while</w:t>
            </w:r>
            <w:r w:rsidRPr="00325EBB">
              <w:rPr>
                <w:rFonts w:ascii="Menlo Regular" w:hAnsi="Menlo Regular" w:cs="Menlo Regular"/>
                <w:color w:val="000000"/>
                <w:sz w:val="18"/>
                <w:szCs w:val="18"/>
              </w:rPr>
              <w:t xml:space="preserve"> (NextChar != separator &amp;&amp; NextChar != </w:t>
            </w:r>
            <w:r w:rsidRPr="00325EBB">
              <w:rPr>
                <w:rFonts w:ascii="Menlo Regular" w:hAnsi="Menlo Regular" w:cs="Menlo Regular"/>
                <w:color w:val="AA0D91"/>
                <w:sz w:val="18"/>
                <w:szCs w:val="18"/>
              </w:rPr>
              <w:t>NULL</w:t>
            </w:r>
            <w:r w:rsidRPr="00325EBB">
              <w:rPr>
                <w:rFonts w:ascii="Menlo Regular" w:hAnsi="Menlo Regular" w:cs="Menlo Regular"/>
                <w:color w:val="000000"/>
                <w:sz w:val="18"/>
                <w:szCs w:val="18"/>
              </w:rPr>
              <w:t>)</w:t>
            </w:r>
          </w:p>
          <w:p w14:paraId="638AEBD2"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w:t>
            </w:r>
          </w:p>
          <w:p w14:paraId="6385BF4A"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BUFFER[counter++] = NextChar;</w:t>
            </w:r>
          </w:p>
          <w:p w14:paraId="1D085838"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NextChar = uart1_getc();</w:t>
            </w:r>
          </w:p>
          <w:p w14:paraId="642D2A1E"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NextChar = (</w:t>
            </w:r>
            <w:r w:rsidRPr="00325EBB">
              <w:rPr>
                <w:rFonts w:ascii="Menlo Regular" w:hAnsi="Menlo Regular" w:cs="Menlo Regular"/>
                <w:color w:val="AA0D91"/>
                <w:sz w:val="18"/>
                <w:szCs w:val="18"/>
              </w:rPr>
              <w:t>unsigned</w:t>
            </w:r>
            <w:r w:rsidRPr="00325EBB">
              <w:rPr>
                <w:rFonts w:ascii="Menlo Regular" w:hAnsi="Menlo Regular" w:cs="Menlo Regular"/>
                <w:color w:val="000000"/>
                <w:sz w:val="18"/>
                <w:szCs w:val="18"/>
              </w:rPr>
              <w:t xml:space="preserve"> </w:t>
            </w:r>
            <w:r w:rsidRPr="00325EBB">
              <w:rPr>
                <w:rFonts w:ascii="Menlo Regular" w:hAnsi="Menlo Regular" w:cs="Menlo Regular"/>
                <w:color w:val="AA0D91"/>
                <w:sz w:val="18"/>
                <w:szCs w:val="18"/>
              </w:rPr>
              <w:t>char</w:t>
            </w:r>
            <w:r w:rsidRPr="00325EBB">
              <w:rPr>
                <w:rFonts w:ascii="Menlo Regular" w:hAnsi="Menlo Regular" w:cs="Menlo Regular"/>
                <w:color w:val="000000"/>
                <w:sz w:val="18"/>
                <w:szCs w:val="18"/>
              </w:rPr>
              <w:t>)NextChar;</w:t>
            </w:r>
          </w:p>
          <w:p w14:paraId="33B5AF92"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AA0D91"/>
                <w:sz w:val="18"/>
                <w:szCs w:val="18"/>
              </w:rPr>
              <w:t>while</w:t>
            </w:r>
            <w:r w:rsidRPr="00325EBB">
              <w:rPr>
                <w:rFonts w:ascii="Menlo Regular" w:hAnsi="Menlo Regular" w:cs="Menlo Regular"/>
                <w:color w:val="000000"/>
                <w:sz w:val="18"/>
                <w:szCs w:val="18"/>
              </w:rPr>
              <w:t xml:space="preserve"> (NextChar == </w:t>
            </w:r>
            <w:r w:rsidRPr="00325EBB">
              <w:rPr>
                <w:rFonts w:ascii="Menlo Regular" w:hAnsi="Menlo Regular" w:cs="Menlo Regular"/>
                <w:color w:val="AA0D91"/>
                <w:sz w:val="18"/>
                <w:szCs w:val="18"/>
              </w:rPr>
              <w:t>NULL</w:t>
            </w:r>
            <w:r w:rsidRPr="00325EBB">
              <w:rPr>
                <w:rFonts w:ascii="Menlo Regular" w:hAnsi="Menlo Regular" w:cs="Menlo Regular"/>
                <w:color w:val="000000"/>
                <w:sz w:val="18"/>
                <w:szCs w:val="18"/>
              </w:rPr>
              <w:t>)</w:t>
            </w:r>
          </w:p>
          <w:p w14:paraId="5C1D3261"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w:t>
            </w:r>
          </w:p>
          <w:p w14:paraId="672291DF"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NextChar = uart1_getc();</w:t>
            </w:r>
          </w:p>
          <w:p w14:paraId="344301A9"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NextChar = (</w:t>
            </w:r>
            <w:r w:rsidRPr="00325EBB">
              <w:rPr>
                <w:rFonts w:ascii="Menlo Regular" w:hAnsi="Menlo Regular" w:cs="Menlo Regular"/>
                <w:color w:val="AA0D91"/>
                <w:sz w:val="18"/>
                <w:szCs w:val="18"/>
              </w:rPr>
              <w:t>unsigned</w:t>
            </w:r>
            <w:r w:rsidRPr="00325EBB">
              <w:rPr>
                <w:rFonts w:ascii="Menlo Regular" w:hAnsi="Menlo Regular" w:cs="Menlo Regular"/>
                <w:color w:val="000000"/>
                <w:sz w:val="18"/>
                <w:szCs w:val="18"/>
              </w:rPr>
              <w:t xml:space="preserve"> </w:t>
            </w:r>
            <w:r w:rsidRPr="00325EBB">
              <w:rPr>
                <w:rFonts w:ascii="Menlo Regular" w:hAnsi="Menlo Regular" w:cs="Menlo Regular"/>
                <w:color w:val="AA0D91"/>
                <w:sz w:val="18"/>
                <w:szCs w:val="18"/>
              </w:rPr>
              <w:t>char</w:t>
            </w:r>
            <w:r w:rsidRPr="00325EBB">
              <w:rPr>
                <w:rFonts w:ascii="Menlo Regular" w:hAnsi="Menlo Regular" w:cs="Menlo Regular"/>
                <w:color w:val="000000"/>
                <w:sz w:val="18"/>
                <w:szCs w:val="18"/>
              </w:rPr>
              <w:t>)NextChar;</w:t>
            </w:r>
          </w:p>
          <w:p w14:paraId="09A38E95"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w:t>
            </w:r>
          </w:p>
          <w:p w14:paraId="62A1A9F7"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w:t>
            </w:r>
          </w:p>
          <w:p w14:paraId="6F025FA4"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7400"/>
                <w:sz w:val="18"/>
                <w:szCs w:val="18"/>
              </w:rPr>
              <w:t>// CMD_CR wieder anhängen!</w:t>
            </w:r>
          </w:p>
          <w:p w14:paraId="491BFA88"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BUFFER[counter++] = separator;</w:t>
            </w:r>
          </w:p>
          <w:p w14:paraId="5167193C"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 xml:space="preserve">        </w:t>
            </w:r>
          </w:p>
          <w:p w14:paraId="7B3FE6DD"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7400"/>
                <w:sz w:val="18"/>
                <w:szCs w:val="18"/>
              </w:rPr>
              <w:t>// C-Standart-String-Terminierung</w:t>
            </w:r>
          </w:p>
          <w:p w14:paraId="5D88A4D8"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 xml:space="preserve">BUFFER[counter++] = </w:t>
            </w:r>
            <w:r w:rsidRPr="00325EBB">
              <w:rPr>
                <w:rFonts w:ascii="Menlo Regular" w:hAnsi="Menlo Regular" w:cs="Menlo Regular"/>
                <w:color w:val="1C00CF"/>
                <w:sz w:val="18"/>
                <w:szCs w:val="18"/>
              </w:rPr>
              <w:t>'\0'</w:t>
            </w:r>
            <w:r w:rsidRPr="00325EBB">
              <w:rPr>
                <w:rFonts w:ascii="Menlo Regular" w:hAnsi="Menlo Regular" w:cs="Menlo Regular"/>
                <w:color w:val="000000"/>
                <w:sz w:val="18"/>
                <w:szCs w:val="18"/>
              </w:rPr>
              <w:t>;</w:t>
            </w:r>
          </w:p>
          <w:p w14:paraId="5E28D659"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t>}</w:t>
            </w:r>
          </w:p>
          <w:p w14:paraId="5CF3EDE7" w14:textId="5FB3F30A" w:rsidR="00325EBB" w:rsidRDefault="00325EBB" w:rsidP="008B14C0">
            <w:pPr>
              <w:pStyle w:val="Textkrper"/>
              <w:pPrChange w:id="1647" w:author="Dennis Hohmann" w:date="2012-04-15T00:39:00Z">
                <w:pPr>
                  <w:pStyle w:val="Textkrper"/>
                  <w:keepNext/>
                </w:pPr>
              </w:pPrChange>
            </w:pPr>
            <w:r w:rsidRPr="00325EBB">
              <w:t>}</w:t>
            </w:r>
          </w:p>
        </w:tc>
      </w:tr>
    </w:tbl>
    <w:p w14:paraId="5E14F2C8" w14:textId="4C671526" w:rsidR="00325EBB" w:rsidDel="00B41BAE" w:rsidRDefault="00BE4B47" w:rsidP="00BE4B47">
      <w:pPr>
        <w:pStyle w:val="Beschriftung"/>
        <w:ind w:firstLine="131"/>
        <w:rPr>
          <w:del w:id="1648" w:author="Dennis Hohmann" w:date="2012-04-14T23:22:00Z"/>
        </w:rPr>
      </w:pPr>
      <w:bookmarkStart w:id="1649" w:name="_Toc196045747"/>
      <w:r>
        <w:t xml:space="preserve">Abbildung </w:t>
      </w:r>
      <w:r w:rsidR="002F6ABA">
        <w:fldChar w:fldCharType="begin"/>
      </w:r>
      <w:r w:rsidR="002F6ABA">
        <w:instrText xml:space="preserve"> STYLEREF 2 \s </w:instrText>
      </w:r>
      <w:r w:rsidR="002F6ABA">
        <w:fldChar w:fldCharType="separate"/>
      </w:r>
      <w:r w:rsidR="002F6ABA">
        <w:rPr>
          <w:noProof/>
        </w:rPr>
        <w:t>4.2</w:t>
      </w:r>
      <w:r w:rsidR="002F6ABA">
        <w:fldChar w:fldCharType="end"/>
      </w:r>
      <w:r w:rsidR="002F6ABA">
        <w:t>.</w:t>
      </w:r>
      <w:r w:rsidR="002F6ABA">
        <w:fldChar w:fldCharType="begin"/>
      </w:r>
      <w:r w:rsidR="002F6ABA">
        <w:instrText xml:space="preserve"> SEQ Abbildung \* ARABIC \s 2 </w:instrText>
      </w:r>
      <w:r w:rsidR="002F6ABA">
        <w:fldChar w:fldCharType="separate"/>
      </w:r>
      <w:r w:rsidR="002F6ABA">
        <w:rPr>
          <w:noProof/>
        </w:rPr>
        <w:t>6</w:t>
      </w:r>
      <w:r w:rsidR="002F6ABA">
        <w:fldChar w:fldCharType="end"/>
      </w:r>
      <w:r>
        <w:t>: uart_gets()</w:t>
      </w:r>
      <w:bookmarkEnd w:id="1649"/>
    </w:p>
    <w:p w14:paraId="64B2BC32" w14:textId="77777777" w:rsidR="00325EBB" w:rsidRDefault="00325EBB" w:rsidP="00B41BAE">
      <w:pPr>
        <w:pStyle w:val="Beschriftung"/>
        <w:ind w:firstLine="131"/>
        <w:pPrChange w:id="1650" w:author="Dennis Hohmann" w:date="2012-04-14T23:22:00Z">
          <w:pPr>
            <w:pStyle w:val="Textkrper"/>
          </w:pPr>
        </w:pPrChange>
      </w:pPr>
    </w:p>
    <w:p w14:paraId="5024500F" w14:textId="77777777" w:rsidR="005D05D6" w:rsidRDefault="005D05D6" w:rsidP="008B14C0">
      <w:pPr>
        <w:pStyle w:val="Textkrper"/>
        <w:rPr>
          <w:ins w:id="1651" w:author="Dennis Hohmann" w:date="2012-04-14T23:27:00Z"/>
        </w:rPr>
        <w:pPrChange w:id="1652" w:author="Dennis Hohmann" w:date="2012-04-15T00:39:00Z">
          <w:pPr>
            <w:pStyle w:val="berschrift3"/>
          </w:pPr>
        </w:pPrChange>
      </w:pPr>
    </w:p>
    <w:p w14:paraId="7D98EA3F" w14:textId="50333965" w:rsidR="006E2628" w:rsidRDefault="006E2628" w:rsidP="008B14C0">
      <w:pPr>
        <w:pStyle w:val="Textkrper"/>
        <w:rPr>
          <w:ins w:id="1653" w:author="Dennis Hohmann" w:date="2012-04-14T23:25:00Z"/>
        </w:rPr>
        <w:pPrChange w:id="1654" w:author="Dennis Hohmann" w:date="2012-04-15T00:39:00Z">
          <w:pPr>
            <w:pStyle w:val="berschrift3"/>
          </w:pPr>
        </w:pPrChange>
      </w:pPr>
      <w:ins w:id="1655" w:author="Dennis Hohmann" w:date="2012-04-14T23:25:00Z">
        <w:r>
          <w:t>Diese Bi</w:t>
        </w:r>
        <w:r>
          <w:t>b</w:t>
        </w:r>
        <w:r>
          <w:t xml:space="preserve">liothek steuert die Kommunikation zwischen dem Controller und dem </w:t>
        </w:r>
      </w:ins>
      <w:ins w:id="1656" w:author="Dennis Hohmann" w:date="2012-04-14T23:26:00Z">
        <w:r w:rsidR="005D05D6">
          <w:t>VDrive2</w:t>
        </w:r>
      </w:ins>
      <w:ins w:id="1657" w:author="Dennis Hohmann" w:date="2012-04-14T23:25:00Z">
        <w:r w:rsidR="005D05D6">
          <w:t>, sowie die</w:t>
        </w:r>
      </w:ins>
      <w:ins w:id="1658" w:author="Dennis Hohmann" w:date="2012-04-14T23:27:00Z">
        <w:r w:rsidR="005D05D6">
          <w:t xml:space="preserve"> </w:t>
        </w:r>
      </w:ins>
      <w:ins w:id="1659" w:author="Dennis Hohmann" w:date="2012-04-14T23:28:00Z">
        <w:r w:rsidR="005D05D6">
          <w:t>Debugging</w:t>
        </w:r>
      </w:ins>
      <w:ins w:id="1660" w:author="Dennis Hohmann" w:date="2012-04-14T23:27:00Z">
        <w:r w:rsidR="005D05D6">
          <w:t>- und Steuerkommunikation mit einem PC.</w:t>
        </w:r>
      </w:ins>
    </w:p>
    <w:p w14:paraId="3BA846F9" w14:textId="12097B99" w:rsidR="001C6B1A" w:rsidRPr="001C6B1A" w:rsidDel="00B41BAE" w:rsidRDefault="00901456" w:rsidP="00603D26">
      <w:pPr>
        <w:pStyle w:val="Textkrper"/>
        <w:rPr>
          <w:del w:id="1661" w:author="Dennis Hohmann" w:date="2012-04-14T23:22:00Z"/>
          <w:b/>
        </w:rPr>
      </w:pPr>
      <w:del w:id="1662" w:author="Dennis Hohmann" w:date="2012-04-14T23:22:00Z">
        <w:r w:rsidDel="00B41BAE">
          <w:delText>Weiter Funktionen dieser Library sind unter anderem uartx_init(BAUD), uartx_getc(), uartx_putc(CHAR) und uartx_puts(STRING). Diese Funktionen sind jeweils für beide UARTs ausgelegt.</w:delText>
        </w:r>
        <w:r w:rsidR="001C34DD" w:rsidDel="00B41BAE">
          <w:delText xml:space="preserve"> </w:delText>
        </w:r>
        <w:r w:rsidR="00A357F6" w:rsidRPr="001C34DD" w:rsidDel="00B41BAE">
          <w:delText>Wei</w:delText>
        </w:r>
        <w:r w:rsidR="00A357F6" w:rsidDel="00B41BAE">
          <w:delText>tere Informationen zu dieser Library, sind der Dokumentation von Peter Fleury zu entnehmen.</w:delText>
        </w:r>
      </w:del>
    </w:p>
    <w:p w14:paraId="711AB9C9" w14:textId="36A8306D" w:rsidR="00965517" w:rsidRDefault="00965517" w:rsidP="00965517">
      <w:pPr>
        <w:pStyle w:val="berschrift3"/>
      </w:pPr>
      <w:r>
        <w:br w:type="page"/>
      </w:r>
      <w:bookmarkStart w:id="1663" w:name="_Toc196041273"/>
      <w:r>
        <w:t>Serieller Datenbus i2cmaster.c</w:t>
      </w:r>
      <w:bookmarkEnd w:id="1663"/>
    </w:p>
    <w:p w14:paraId="6DBB788E" w14:textId="77777777" w:rsidR="00A129A9" w:rsidRDefault="00A129A9" w:rsidP="00A129A9"/>
    <w:p w14:paraId="31AB0427" w14:textId="7418A056" w:rsidR="00B41BAE" w:rsidRDefault="00BE4B47" w:rsidP="008B14C0">
      <w:pPr>
        <w:pStyle w:val="Textkrper"/>
        <w:pPrChange w:id="1664" w:author="Dennis Hohmann" w:date="2012-04-15T00:39:00Z">
          <w:pPr>
            <w:pStyle w:val="Textkrper"/>
          </w:pPr>
        </w:pPrChange>
      </w:pPr>
      <w:r w:rsidRPr="00BE4B47">
        <w:t>Wie</w:t>
      </w:r>
      <w:r>
        <w:t xml:space="preserve"> auch die UART-Library, stammt die hier verwendete I2C-</w:t>
      </w:r>
      <w:ins w:id="1665" w:author="Dennis Hohmann" w:date="2012-04-14T23:24:00Z">
        <w:r w:rsidR="006E2628" w:rsidRPr="006E2628">
          <w:t xml:space="preserve"> </w:t>
        </w:r>
        <w:r w:rsidR="006E2628">
          <w:t>Bibliothek</w:t>
        </w:r>
      </w:ins>
      <w:del w:id="1666" w:author="Dennis Hohmann" w:date="2012-04-14T23:24:00Z">
        <w:r w:rsidDel="006E2628">
          <w:delText>Library</w:delText>
        </w:r>
      </w:del>
      <w:r>
        <w:t xml:space="preserve"> ebenfalls von P</w:t>
      </w:r>
      <w:r>
        <w:t>e</w:t>
      </w:r>
      <w:r>
        <w:t xml:space="preserve">ter Fleury. Sie wurde komplett in der Version </w:t>
      </w:r>
      <w:r w:rsidR="00901456">
        <w:t>1.3 ohne Änderungen übernommen.</w:t>
      </w:r>
      <w:ins w:id="1667" w:author="Dennis Hohmann" w:date="2012-04-14T23:24:00Z">
        <w:r w:rsidR="006E2628">
          <w:t xml:space="preserve"> </w:t>
        </w:r>
      </w:ins>
      <w:ins w:id="1668" w:author="Dennis Hohmann" w:date="2012-04-14T23:22:00Z">
        <w:r w:rsidR="00B41BAE">
          <w:t xml:space="preserve">Diese </w:t>
        </w:r>
      </w:ins>
      <w:ins w:id="1669" w:author="Dennis Hohmann" w:date="2012-04-14T23:23:00Z">
        <w:r w:rsidR="006E2628">
          <w:t>Bi</w:t>
        </w:r>
        <w:r w:rsidR="006E2628">
          <w:t>b</w:t>
        </w:r>
        <w:r w:rsidR="006E2628">
          <w:t>liothek</w:t>
        </w:r>
      </w:ins>
      <w:ins w:id="1670" w:author="Dennis Hohmann" w:date="2012-04-14T23:22:00Z">
        <w:r w:rsidR="00B41BAE">
          <w:t xml:space="preserve"> </w:t>
        </w:r>
      </w:ins>
      <w:ins w:id="1671" w:author="Dennis Hohmann" w:date="2012-04-14T23:24:00Z">
        <w:r w:rsidR="006E2628">
          <w:t>steuert</w:t>
        </w:r>
      </w:ins>
      <w:ins w:id="1672" w:author="Dennis Hohmann" w:date="2012-04-14T23:22:00Z">
        <w:r w:rsidR="00B41BAE">
          <w:t xml:space="preserve"> die Kommunikation zwischen </w:t>
        </w:r>
      </w:ins>
      <w:ins w:id="1673" w:author="Dennis Hohmann" w:date="2012-04-14T23:23:00Z">
        <w:r w:rsidR="00B41BAE">
          <w:t>dem Controller und dem Display.</w:t>
        </w:r>
      </w:ins>
    </w:p>
    <w:p w14:paraId="4DE6DAAC" w14:textId="77777777" w:rsidR="006227A3" w:rsidRDefault="006227A3" w:rsidP="008B14C0">
      <w:pPr>
        <w:pStyle w:val="Textkrper"/>
        <w:pPrChange w:id="1674" w:author="Dennis Hohmann" w:date="2012-04-15T00:39:00Z">
          <w:pPr>
            <w:pStyle w:val="Textkrper"/>
          </w:pPr>
        </w:pPrChange>
      </w:pPr>
    </w:p>
    <w:p w14:paraId="448F0B16" w14:textId="77777777" w:rsidR="006E2628" w:rsidRDefault="006227A3" w:rsidP="008B14C0">
      <w:pPr>
        <w:pStyle w:val="Textkrper"/>
        <w:rPr>
          <w:ins w:id="1675" w:author="Dennis Hohmann" w:date="2012-04-14T23:25:00Z"/>
        </w:rPr>
        <w:pPrChange w:id="1676" w:author="Dennis Hohmann" w:date="2012-04-15T00:39:00Z">
          <w:pPr>
            <w:pStyle w:val="Textkrper"/>
          </w:pPr>
        </w:pPrChange>
      </w:pPr>
      <w:r>
        <w:t xml:space="preserve">Es werden </w:t>
      </w:r>
      <w:ins w:id="1677" w:author="Dennis Hohmann" w:date="2012-04-14T23:25:00Z">
        <w:r w:rsidR="006E2628">
          <w:t>sechs</w:t>
        </w:r>
      </w:ins>
      <w:del w:id="1678" w:author="Dennis Hohmann" w:date="2012-04-14T23:25:00Z">
        <w:r w:rsidDel="006E2628">
          <w:delText>4</w:delText>
        </w:r>
      </w:del>
      <w:r>
        <w:t xml:space="preserve"> wichtige Funktionen aus dieser </w:t>
      </w:r>
      <w:ins w:id="1679" w:author="Dennis Hohmann" w:date="2012-04-14T23:23:00Z">
        <w:r w:rsidR="006E2628">
          <w:t>Bibliothek</w:t>
        </w:r>
      </w:ins>
      <w:del w:id="1680" w:author="Dennis Hohmann" w:date="2012-04-14T23:23:00Z">
        <w:r w:rsidDel="006E2628">
          <w:delText>Library</w:delText>
        </w:r>
      </w:del>
      <w:r>
        <w:t xml:space="preserve"> benötigt</w:t>
      </w:r>
      <w:ins w:id="1681" w:author="Dennis Hohmann" w:date="2012-04-14T23:25:00Z">
        <w:r w:rsidR="006E2628">
          <w:t>:</w:t>
        </w:r>
      </w:ins>
    </w:p>
    <w:p w14:paraId="2C5FE4C2" w14:textId="7B21C399" w:rsidR="006227A3" w:rsidRDefault="006227A3" w:rsidP="008B14C0">
      <w:pPr>
        <w:pStyle w:val="Textkrper"/>
        <w:pPrChange w:id="1682" w:author="Dennis Hohmann" w:date="2012-04-15T00:39:00Z">
          <w:pPr>
            <w:pStyle w:val="Textkrper"/>
          </w:pPr>
        </w:pPrChange>
      </w:pPr>
      <w:del w:id="1683" w:author="Dennis Hohmann" w:date="2012-04-14T23:25:00Z">
        <w:r w:rsidDel="006E2628">
          <w:delText xml:space="preserve">. </w:delText>
        </w:r>
      </w:del>
      <w:r w:rsidRPr="006E2628">
        <w:rPr>
          <w:rPrChange w:id="1684" w:author="Dennis Hohmann" w:date="2012-04-14T23:23:00Z">
            <w:rPr/>
          </w:rPrChange>
        </w:rPr>
        <w:t>I2c_init(), i2c_start(ADRESSE), i2c_rep_start(ADRESSE), i2c_stop(), i2c_write(CHAR)</w:t>
      </w:r>
      <w:r>
        <w:t xml:space="preserve">, sowie </w:t>
      </w:r>
      <w:r w:rsidRPr="006E2628">
        <w:rPr>
          <w:rPrChange w:id="1685" w:author="Dennis Hohmann" w:date="2012-04-14T23:24:00Z">
            <w:rPr/>
          </w:rPrChange>
        </w:rPr>
        <w:t>i2c_readAck.</w:t>
      </w:r>
    </w:p>
    <w:p w14:paraId="7E128466" w14:textId="77777777" w:rsidR="006227A3" w:rsidRDefault="006227A3" w:rsidP="008B14C0">
      <w:pPr>
        <w:pStyle w:val="Textkrper"/>
        <w:pPrChange w:id="1686" w:author="Dennis Hohmann" w:date="2012-04-15T00:39:00Z">
          <w:pPr>
            <w:pStyle w:val="Textkrper"/>
          </w:pPr>
        </w:pPrChange>
      </w:pPr>
    </w:p>
    <w:p w14:paraId="276E30BF" w14:textId="6EAF81CD" w:rsidR="006227A3" w:rsidRDefault="006227A3" w:rsidP="008B14C0">
      <w:pPr>
        <w:pStyle w:val="Textkrper"/>
        <w:pPrChange w:id="1687" w:author="Dennis Hohmann" w:date="2012-04-15T00:39:00Z">
          <w:pPr>
            <w:pStyle w:val="Textkrper"/>
          </w:pPr>
        </w:pPrChange>
      </w:pPr>
      <w:r>
        <w:t xml:space="preserve">Der Ablauf der Kommunikation mit dem Display wird </w:t>
      </w:r>
      <w:del w:id="1688" w:author="Dennis Hohmann" w:date="2012-04-14T23:29:00Z">
        <w:r w:rsidR="00E6339E" w:rsidDel="005D05D6">
          <w:delText>anhand</w:delText>
        </w:r>
        <w:r w:rsidDel="005D05D6">
          <w:delText xml:space="preserve"> </w:delText>
        </w:r>
      </w:del>
      <w:ins w:id="1689" w:author="Dennis Hohmann" w:date="2012-04-14T23:29:00Z">
        <w:r w:rsidR="005D05D6">
          <w:t xml:space="preserve">in der </w:t>
        </w:r>
      </w:ins>
      <w:r>
        <w:t>nachfolgende</w:t>
      </w:r>
      <w:ins w:id="1690" w:author="Dennis Hohmann" w:date="2012-04-14T23:29:00Z">
        <w:r w:rsidR="005D05D6">
          <w:t>n</w:t>
        </w:r>
      </w:ins>
      <w:del w:id="1691" w:author="Dennis Hohmann" w:date="2012-04-14T23:29:00Z">
        <w:r w:rsidDel="005D05D6">
          <w:delText>r</w:delText>
        </w:r>
      </w:del>
      <w:r>
        <w:t xml:space="preserve"> Grafik </w:t>
      </w:r>
      <w:r w:rsidR="00E6339E">
        <w:t>ver</w:t>
      </w:r>
      <w:r>
        <w:t>deu</w:t>
      </w:r>
      <w:r>
        <w:t>t</w:t>
      </w:r>
      <w:r>
        <w:t>lic</w:t>
      </w:r>
      <w:ins w:id="1692" w:author="Dennis Hohmann" w:date="2012-04-14T23:29:00Z">
        <w:r w:rsidR="005D05D6">
          <w:t>ht.</w:t>
        </w:r>
      </w:ins>
      <w:del w:id="1693" w:author="Dennis Hohmann" w:date="2012-04-14T23:29:00Z">
        <w:r w:rsidDel="005D05D6">
          <w:delText>h.</w:delText>
        </w:r>
      </w:del>
    </w:p>
    <w:p w14:paraId="4950D43F" w14:textId="77777777" w:rsidR="006227A3" w:rsidRDefault="006227A3" w:rsidP="008B14C0">
      <w:pPr>
        <w:pStyle w:val="Textkrper"/>
        <w:pPrChange w:id="1694" w:author="Dennis Hohmann" w:date="2012-04-15T00:39:00Z">
          <w:pPr>
            <w:pStyle w:val="Textkrper"/>
          </w:pPr>
        </w:pPrChange>
      </w:pPr>
    </w:p>
    <w:p w14:paraId="0D3D3416" w14:textId="77777777" w:rsidR="006227A3" w:rsidRDefault="006227A3" w:rsidP="006227A3">
      <w:pPr>
        <w:keepNext/>
        <w:jc w:val="center"/>
      </w:pPr>
      <w:r>
        <w:rPr>
          <w:noProof/>
          <w:lang w:eastAsia="de-DE"/>
        </w:rPr>
        <w:drawing>
          <wp:inline distT="0" distB="0" distL="0" distR="0" wp14:anchorId="2E49A14A" wp14:editId="59BD56A5">
            <wp:extent cx="2387600" cy="3390900"/>
            <wp:effectExtent l="0" t="0" r="0" b="12700"/>
            <wp:docPr id="3"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87600" cy="3390900"/>
                    </a:xfrm>
                    <a:prstGeom prst="rect">
                      <a:avLst/>
                    </a:prstGeom>
                    <a:noFill/>
                    <a:ln>
                      <a:noFill/>
                    </a:ln>
                  </pic:spPr>
                </pic:pic>
              </a:graphicData>
            </a:graphic>
          </wp:inline>
        </w:drawing>
      </w:r>
    </w:p>
    <w:p w14:paraId="29CDAC07" w14:textId="3BACD2B6" w:rsidR="006227A3" w:rsidRDefault="006227A3" w:rsidP="006227A3">
      <w:pPr>
        <w:pStyle w:val="Beschriftung"/>
        <w:jc w:val="center"/>
      </w:pPr>
      <w:bookmarkStart w:id="1695" w:name="_Toc196045748"/>
      <w:r>
        <w:t xml:space="preserve">Abbildung </w:t>
      </w:r>
      <w:r w:rsidR="002F6ABA">
        <w:fldChar w:fldCharType="begin"/>
      </w:r>
      <w:r w:rsidR="002F6ABA">
        <w:instrText xml:space="preserve"> STYLEREF 2 \s </w:instrText>
      </w:r>
      <w:r w:rsidR="002F6ABA">
        <w:fldChar w:fldCharType="separate"/>
      </w:r>
      <w:r w:rsidR="002F6ABA">
        <w:rPr>
          <w:noProof/>
        </w:rPr>
        <w:t>4.2</w:t>
      </w:r>
      <w:r w:rsidR="002F6ABA">
        <w:fldChar w:fldCharType="end"/>
      </w:r>
      <w:r w:rsidR="002F6ABA">
        <w:t>.</w:t>
      </w:r>
      <w:r w:rsidR="002F6ABA">
        <w:fldChar w:fldCharType="begin"/>
      </w:r>
      <w:r w:rsidR="002F6ABA">
        <w:instrText xml:space="preserve"> SEQ Abbildung \* ARABIC \s 2 </w:instrText>
      </w:r>
      <w:r w:rsidR="002F6ABA">
        <w:fldChar w:fldCharType="separate"/>
      </w:r>
      <w:r w:rsidR="002F6ABA">
        <w:rPr>
          <w:noProof/>
        </w:rPr>
        <w:t>7</w:t>
      </w:r>
      <w:r w:rsidR="002F6ABA">
        <w:fldChar w:fldCharType="end"/>
      </w:r>
      <w:r>
        <w:t>: I2C-Kommunikation</w:t>
      </w:r>
      <w:bookmarkEnd w:id="1695"/>
    </w:p>
    <w:p w14:paraId="267905D1" w14:textId="77777777" w:rsidR="001C34DD" w:rsidRPr="001C34DD" w:rsidRDefault="001C34DD" w:rsidP="001C34DD"/>
    <w:p w14:paraId="177223E6" w14:textId="4DE7A014" w:rsidR="00BE4B47" w:rsidRPr="001C34DD" w:rsidRDefault="001C34DD" w:rsidP="008B14C0">
      <w:pPr>
        <w:pStyle w:val="Textkrper"/>
        <w:pPrChange w:id="1696" w:author="Dennis Hohmann" w:date="2012-04-15T00:39:00Z">
          <w:pPr>
            <w:pStyle w:val="Textkrper"/>
          </w:pPr>
        </w:pPrChange>
      </w:pPr>
      <w:r w:rsidRPr="001C34DD">
        <w:t>Wei</w:t>
      </w:r>
      <w:r>
        <w:t>tere Informationen zu dieser Library, sind der Dokumentation von Peter Fleury</w:t>
      </w:r>
      <w:r>
        <w:rPr>
          <w:rStyle w:val="Funotenzeichen"/>
        </w:rPr>
        <w:footnoteReference w:id="18"/>
      </w:r>
      <w:r>
        <w:t xml:space="preserve"> zu entnehmen.</w:t>
      </w:r>
    </w:p>
    <w:p w14:paraId="4C0CD3E0" w14:textId="560C7A7E" w:rsidR="003D339D" w:rsidDel="005D05D6" w:rsidRDefault="003D339D" w:rsidP="00A129A9">
      <w:pPr>
        <w:rPr>
          <w:del w:id="1699" w:author="Dennis Hohmann" w:date="2012-04-14T23:31:00Z"/>
        </w:rPr>
      </w:pPr>
    </w:p>
    <w:p w14:paraId="23290E9F" w14:textId="7E3B152C" w:rsidR="00A129A9" w:rsidRDefault="003D339D" w:rsidP="001C6B1A">
      <w:pPr>
        <w:pStyle w:val="berschrift3"/>
      </w:pPr>
      <w:r>
        <w:br w:type="page"/>
      </w:r>
      <w:bookmarkStart w:id="1700" w:name="_Toc196041274"/>
      <w:r>
        <w:t>Display-Handling edip240.c</w:t>
      </w:r>
      <w:bookmarkEnd w:id="1700"/>
    </w:p>
    <w:p w14:paraId="4DAD9532" w14:textId="77777777" w:rsidR="001C6B1A" w:rsidRDefault="001C6B1A" w:rsidP="00A129A9"/>
    <w:p w14:paraId="44871BA6" w14:textId="6DA805C1" w:rsidR="001C6B1A" w:rsidRDefault="005049D4" w:rsidP="008B14C0">
      <w:pPr>
        <w:pStyle w:val="Textkrper"/>
        <w:pPrChange w:id="1701" w:author="Dennis Hohmann" w:date="2012-04-15T00:39:00Z">
          <w:pPr>
            <w:pStyle w:val="Textkrper"/>
          </w:pPr>
        </w:pPrChange>
      </w:pPr>
      <w:r>
        <w:t xml:space="preserve">In dieser Bibliothek </w:t>
      </w:r>
    </w:p>
    <w:p w14:paraId="06628271" w14:textId="77777777" w:rsidR="00D13DF1" w:rsidRDefault="00D13DF1" w:rsidP="008B14C0">
      <w:pPr>
        <w:pStyle w:val="Textkrper"/>
        <w:pPrChange w:id="1702" w:author="Dennis Hohmann" w:date="2012-04-15T00:39:00Z">
          <w:pPr>
            <w:pStyle w:val="Textkrper"/>
          </w:pPr>
        </w:pPrChange>
      </w:pPr>
    </w:p>
    <w:p w14:paraId="0C32E2F9" w14:textId="173A2D98" w:rsidR="00D13DF1" w:rsidRPr="001C6B1A" w:rsidRDefault="00D13DF1" w:rsidP="008B14C0">
      <w:pPr>
        <w:pStyle w:val="Textkrper"/>
        <w:pPrChange w:id="1703" w:author="Dennis Hohmann" w:date="2012-04-15T00:39:00Z">
          <w:pPr>
            <w:pStyle w:val="Textkrper"/>
          </w:pPr>
        </w:pPrChange>
      </w:pPr>
      <w:r w:rsidRPr="0029078E">
        <w:rPr>
          <w:highlight w:val="red"/>
        </w:rPr>
        <w:t>BAUSTELLE</w:t>
      </w:r>
    </w:p>
    <w:p w14:paraId="1741708A" w14:textId="77777777" w:rsidR="001C6B1A" w:rsidRPr="00A129A9" w:rsidRDefault="001C6B1A" w:rsidP="00A129A9"/>
    <w:p w14:paraId="2BCEB461" w14:textId="331384FC" w:rsidR="00940155" w:rsidRDefault="0074053F" w:rsidP="005049D4">
      <w:pPr>
        <w:pStyle w:val="berschrift3"/>
      </w:pPr>
      <w:r>
        <w:br w:type="page"/>
      </w:r>
      <w:bookmarkStart w:id="1704" w:name="_Toc196041275"/>
      <w:r w:rsidR="00940155">
        <w:t>gCode</w:t>
      </w:r>
      <w:r w:rsidR="00DC2BE5">
        <w:t>-Struktur</w:t>
      </w:r>
      <w:r w:rsidR="00E6339E">
        <w:t xml:space="preserve"> gcode.c</w:t>
      </w:r>
      <w:bookmarkEnd w:id="1704"/>
    </w:p>
    <w:p w14:paraId="10B59382" w14:textId="77777777" w:rsidR="005049D4" w:rsidRPr="005049D4" w:rsidRDefault="005049D4" w:rsidP="005049D4"/>
    <w:p w14:paraId="366A1184" w14:textId="64C3ACD0" w:rsidR="00B232C3" w:rsidRDefault="00940155" w:rsidP="008B14C0">
      <w:pPr>
        <w:pStyle w:val="Textkrper"/>
        <w:pPrChange w:id="1705" w:author="Dennis Hohmann" w:date="2012-04-15T00:39:00Z">
          <w:pPr>
            <w:pStyle w:val="Textkrper"/>
          </w:pPr>
        </w:pPrChange>
      </w:pPr>
      <w:r>
        <w:t>gCode ist eine, 1950 v</w:t>
      </w:r>
      <w:r w:rsidRPr="00940155">
        <w:t>om Massachusetts Institute of Technology</w:t>
      </w:r>
      <w:r w:rsidR="00DC2BE5">
        <w:t xml:space="preserve"> entwickelte</w:t>
      </w:r>
      <w:del w:id="1706" w:author="Dennis Hohmann" w:date="2012-04-14T23:35:00Z">
        <w:r w:rsidR="00DC2BE5" w:rsidDel="005874CB">
          <w:delText>,</w:delText>
        </w:r>
      </w:del>
      <w:r w:rsidR="00DC2BE5">
        <w:t xml:space="preserve"> </w:t>
      </w:r>
      <w:r>
        <w:t>Progra</w:t>
      </w:r>
      <w:r>
        <w:t>m</w:t>
      </w:r>
      <w:r>
        <w:t>miersprache zur CNC-Maschinensteuerung. Eine gCode-Datei ist meinst an den c</w:t>
      </w:r>
      <w:r w:rsidR="00BA0D18">
        <w:t>Gode-typischen Dateiendungen zu</w:t>
      </w:r>
      <w:del w:id="1707" w:author="Dennis Hohmann" w:date="2012-04-14T23:35:00Z">
        <w:r w:rsidR="00BA0D18" w:rsidDel="005874CB">
          <w:delText xml:space="preserve"> </w:delText>
        </w:r>
      </w:del>
      <w:r>
        <w:t>erkenne</w:t>
      </w:r>
      <w:ins w:id="1708" w:author="Dennis Hohmann" w:date="2012-04-14T23:35:00Z">
        <w:r w:rsidR="005874CB">
          <w:t>n</w:t>
        </w:r>
      </w:ins>
      <w:r>
        <w:t xml:space="preserve">. Diese sind beispielsweis </w:t>
      </w:r>
      <w:del w:id="1709" w:author="Dennis Hohmann" w:date="2012-04-14T23:35:00Z">
        <w:r w:rsidDel="005874CB">
          <w:delText>„</w:delText>
        </w:r>
      </w:del>
      <w:r>
        <w:t>.nc</w:t>
      </w:r>
      <w:del w:id="1710" w:author="Dennis Hohmann" w:date="2012-04-14T23:35:00Z">
        <w:r w:rsidDel="005874CB">
          <w:delText>“</w:delText>
        </w:r>
      </w:del>
      <w:r>
        <w:t xml:space="preserve">, </w:t>
      </w:r>
      <w:del w:id="1711" w:author="Dennis Hohmann" w:date="2012-04-14T23:35:00Z">
        <w:r w:rsidDel="005874CB">
          <w:delText>„</w:delText>
        </w:r>
      </w:del>
      <w:r>
        <w:t>.mpf</w:t>
      </w:r>
      <w:del w:id="1712" w:author="Dennis Hohmann" w:date="2012-04-14T23:35:00Z">
        <w:r w:rsidDel="005874CB">
          <w:delText>“</w:delText>
        </w:r>
      </w:del>
      <w:r>
        <w:t xml:space="preserve">, </w:t>
      </w:r>
      <w:del w:id="1713" w:author="Dennis Hohmann" w:date="2012-04-14T23:35:00Z">
        <w:r w:rsidDel="005874CB">
          <w:delText>„</w:delText>
        </w:r>
      </w:del>
      <w:r>
        <w:t>.tap</w:t>
      </w:r>
      <w:del w:id="1714" w:author="Dennis Hohmann" w:date="2012-04-14T23:35:00Z">
        <w:r w:rsidDel="005874CB">
          <w:delText>“</w:delText>
        </w:r>
      </w:del>
      <w:r>
        <w:t>. Der Au</w:t>
      </w:r>
      <w:r>
        <w:t>f</w:t>
      </w:r>
      <w:r>
        <w:t>bau einer gCode-Datei ist</w:t>
      </w:r>
      <w:r w:rsidR="00574B9C">
        <w:t xml:space="preserve"> strukturierten Klartext und </w:t>
      </w:r>
      <w:r w:rsidR="00BA0D18" w:rsidRPr="005874CB">
        <w:rPr>
          <w:rPrChange w:id="1715" w:author="Dennis Hohmann" w:date="2012-04-14T23:34:00Z">
            <w:rPr/>
          </w:rPrChange>
        </w:rPr>
        <w:t>durch</w:t>
      </w:r>
      <w:r w:rsidR="00574B9C" w:rsidRPr="005874CB">
        <w:rPr>
          <w:rPrChange w:id="1716" w:author="Dennis Hohmann" w:date="2012-04-14T23:34:00Z">
            <w:rPr/>
          </w:rPrChange>
        </w:rPr>
        <w:t xml:space="preserve"> die</w:t>
      </w:r>
      <w:r w:rsidR="002971E4" w:rsidRPr="005874CB">
        <w:rPr>
          <w:rPrChange w:id="1717" w:author="Dennis Hohmann" w:date="2012-04-14T23:34:00Z">
            <w:rPr/>
          </w:rPrChange>
        </w:rPr>
        <w:t xml:space="preserve"> </w:t>
      </w:r>
      <w:ins w:id="1718" w:author="Dennis Hohmann" w:date="2012-04-14T23:34:00Z">
        <w:r w:rsidR="005874CB" w:rsidRPr="005874CB">
          <w:rPr>
            <w:rPrChange w:id="1719" w:author="Dennis Hohmann" w:date="2012-04-14T23:34:00Z">
              <w:rPr>
                <w:rFonts w:ascii="Lucida Grande" w:hAnsi="Lucida Grande" w:cs="Lucida Grande"/>
                <w:color w:val="000000"/>
              </w:rPr>
            </w:rPrChange>
          </w:rPr>
          <w:t>DIN66025-1</w:t>
        </w:r>
      </w:ins>
      <w:del w:id="1720" w:author="Dennis Hohmann" w:date="2012-04-14T23:34:00Z">
        <w:r w:rsidR="002971E4" w:rsidDel="005874CB">
          <w:delText>DIN</w:delText>
        </w:r>
      </w:del>
      <w:r w:rsidR="00463336">
        <w:rPr>
          <w:rStyle w:val="Funotenzeichen"/>
        </w:rPr>
        <w:footnoteReference w:id="19"/>
      </w:r>
      <w:r w:rsidR="00574B9C">
        <w:t xml:space="preserve"> definiert. Ein Pr</w:t>
      </w:r>
      <w:r w:rsidR="00574B9C">
        <w:t>o</w:t>
      </w:r>
      <w:r w:rsidR="00574B9C">
        <w:t xml:space="preserve">gramm ist nach </w:t>
      </w:r>
      <w:r w:rsidR="005C3DE3">
        <w:t>eine</w:t>
      </w:r>
      <w:ins w:id="1721" w:author="Dennis Hohmann" w:date="2012-04-14T23:35:00Z">
        <w:r w:rsidR="005874CB">
          <w:t>r</w:t>
        </w:r>
      </w:ins>
      <w:del w:id="1722" w:author="Dennis Hohmann" w:date="2012-04-14T23:35:00Z">
        <w:r w:rsidR="005C3DE3" w:rsidDel="005874CB">
          <w:delText>m</w:delText>
        </w:r>
      </w:del>
      <w:r w:rsidR="005C3DE3">
        <w:t xml:space="preserve"> </w:t>
      </w:r>
      <w:r w:rsidR="00574B9C">
        <w:t xml:space="preserve">definierten </w:t>
      </w:r>
      <w:r w:rsidR="005C3DE3">
        <w:t>Syntax</w:t>
      </w:r>
      <w:r w:rsidR="00574B9C">
        <w:t xml:space="preserve"> aufgebaut. Die kleinste Informationsei</w:t>
      </w:r>
      <w:r w:rsidR="00574B9C">
        <w:t>n</w:t>
      </w:r>
      <w:r w:rsidR="00574B9C">
        <w:t xml:space="preserve">heit ist ein </w:t>
      </w:r>
      <w:r w:rsidR="00574B9C" w:rsidRPr="00574B9C">
        <w:rPr>
          <w:b/>
        </w:rPr>
        <w:t>Wort</w:t>
      </w:r>
      <w:r w:rsidR="00574B9C">
        <w:rPr>
          <w:b/>
        </w:rPr>
        <w:t>.</w:t>
      </w:r>
      <w:r w:rsidR="0050587C">
        <w:rPr>
          <w:b/>
        </w:rPr>
        <w:t xml:space="preserve"> </w:t>
      </w:r>
      <w:r w:rsidR="0050587C">
        <w:t>M</w:t>
      </w:r>
      <w:r w:rsidR="00574B9C">
        <w:t>ehrere Worte</w:t>
      </w:r>
      <w:r w:rsidR="0050587C">
        <w:t xml:space="preserve">, mindestens jedoch </w:t>
      </w:r>
      <w:del w:id="1723" w:author="Dennis Hohmann" w:date="2012-04-14T23:34:00Z">
        <w:r w:rsidR="0050587C" w:rsidDel="005874CB">
          <w:delText>2</w:delText>
        </w:r>
      </w:del>
      <w:ins w:id="1724" w:author="Dennis Hohmann" w:date="2012-04-14T23:34:00Z">
        <w:r w:rsidR="005874CB">
          <w:t>zwei</w:t>
        </w:r>
      </w:ins>
      <w:r w:rsidR="0050587C">
        <w:t>,</w:t>
      </w:r>
      <w:r w:rsidR="00574B9C">
        <w:t xml:space="preserve"> bilden einen </w:t>
      </w:r>
      <w:r w:rsidR="00574B9C" w:rsidRPr="00574B9C">
        <w:rPr>
          <w:b/>
        </w:rPr>
        <w:t>Satz</w:t>
      </w:r>
      <w:r w:rsidR="00574B9C">
        <w:t>. Die Zusammense</w:t>
      </w:r>
      <w:r w:rsidR="00574B9C">
        <w:t>t</w:t>
      </w:r>
      <w:r w:rsidR="00574B9C">
        <w:t xml:space="preserve">zung der Sätze ergibt das </w:t>
      </w:r>
      <w:r w:rsidR="00574B9C" w:rsidRPr="00574B9C">
        <w:rPr>
          <w:b/>
        </w:rPr>
        <w:t>Programm</w:t>
      </w:r>
      <w:r w:rsidR="00574B9C">
        <w:t>.</w:t>
      </w:r>
      <w:r w:rsidR="00FD1266">
        <w:t xml:space="preserve"> </w:t>
      </w:r>
      <w:r w:rsidR="00DC2BE5">
        <w:t xml:space="preserve">Zu </w:t>
      </w:r>
      <w:ins w:id="1725" w:author="Dennis Hohmann" w:date="2012-04-14T23:36:00Z">
        <w:r w:rsidR="006C1F0D">
          <w:t>B</w:t>
        </w:r>
      </w:ins>
      <w:del w:id="1726" w:author="Dennis Hohmann" w:date="2012-04-14T23:36:00Z">
        <w:r w:rsidR="00DC2BE5" w:rsidDel="006C1F0D">
          <w:delText>b</w:delText>
        </w:r>
      </w:del>
      <w:r w:rsidR="00DC2BE5">
        <w:t xml:space="preserve">eginn eines jeden </w:t>
      </w:r>
      <w:r w:rsidR="005C3DE3">
        <w:t>Satzes</w:t>
      </w:r>
      <w:r w:rsidR="00DC2BE5">
        <w:t xml:space="preserve"> steht </w:t>
      </w:r>
      <w:r w:rsidR="00B232C3">
        <w:t>die</w:t>
      </w:r>
      <w:r w:rsidR="00DC2BE5">
        <w:t xml:space="preserve"> </w:t>
      </w:r>
      <w:r w:rsidR="00DC2BE5" w:rsidRPr="001238FB">
        <w:rPr>
          <w:b/>
        </w:rPr>
        <w:t>Adresse</w:t>
      </w:r>
      <w:r w:rsidR="00DC2BE5">
        <w:rPr>
          <w:b/>
        </w:rPr>
        <w:t xml:space="preserve">, </w:t>
      </w:r>
      <w:r w:rsidR="00DC2BE5">
        <w:t>bes</w:t>
      </w:r>
      <w:r w:rsidR="00E6576B">
        <w:t>t</w:t>
      </w:r>
      <w:r w:rsidR="00E6576B">
        <w:t>e</w:t>
      </w:r>
      <w:r w:rsidR="00E6576B">
        <w:t>hend aus einem Buchstaben, sowie</w:t>
      </w:r>
      <w:r w:rsidR="00DC2BE5">
        <w:t xml:space="preserve"> einer Ziffernfolge</w:t>
      </w:r>
      <w:r w:rsidR="00FD1266">
        <w:t xml:space="preserve">, der </w:t>
      </w:r>
      <w:r w:rsidR="00FD1266" w:rsidRPr="00FD1266">
        <w:rPr>
          <w:b/>
        </w:rPr>
        <w:t>Nummer</w:t>
      </w:r>
      <w:r w:rsidR="00DC2BE5">
        <w:t xml:space="preserve">. </w:t>
      </w:r>
      <w:r w:rsidR="005C3DE3">
        <w:t>Jedes Programm b</w:t>
      </w:r>
      <w:r w:rsidR="005C3DE3">
        <w:t>e</w:t>
      </w:r>
      <w:r w:rsidR="005C3DE3">
        <w:t xml:space="preserve">ginnt mit der Adresse </w:t>
      </w:r>
      <w:r w:rsidR="005C3DE3" w:rsidRPr="005C3DE3">
        <w:rPr>
          <w:b/>
        </w:rPr>
        <w:t>N00000</w:t>
      </w:r>
      <w:r w:rsidR="005C3DE3">
        <w:t xml:space="preserve">. Diese wird </w:t>
      </w:r>
      <w:ins w:id="1727" w:author="Dennis Hohmann" w:date="2012-04-14T23:36:00Z">
        <w:r w:rsidR="006C1F0D">
          <w:t>s</w:t>
        </w:r>
      </w:ins>
      <w:del w:id="1728" w:author="Dennis Hohmann" w:date="2012-04-14T23:36:00Z">
        <w:r w:rsidR="005C3DE3" w:rsidDel="006C1F0D">
          <w:delText>S</w:delText>
        </w:r>
      </w:del>
      <w:r w:rsidR="005C3DE3">
        <w:t xml:space="preserve">atzweise in </w:t>
      </w:r>
      <w:ins w:id="1729" w:author="Dennis Hohmann" w:date="2012-04-14T23:36:00Z">
        <w:r w:rsidR="006C1F0D">
          <w:t>Zehner</w:t>
        </w:r>
      </w:ins>
      <w:del w:id="1730" w:author="Dennis Hohmann" w:date="2012-04-14T23:36:00Z">
        <w:r w:rsidR="005C3DE3" w:rsidDel="006C1F0D">
          <w:delText>10er</w:delText>
        </w:r>
      </w:del>
      <w:r w:rsidR="005C3DE3">
        <w:t>-Schritten erhöht. Die A</w:t>
      </w:r>
      <w:r w:rsidR="005C3DE3">
        <w:t>d</w:t>
      </w:r>
      <w:r w:rsidR="005C3DE3">
        <w:t xml:space="preserve">resse des 2. Satzes lautet somit </w:t>
      </w:r>
      <w:r w:rsidR="005C3DE3" w:rsidRPr="005C3DE3">
        <w:rPr>
          <w:b/>
        </w:rPr>
        <w:t>N00010</w:t>
      </w:r>
      <w:r w:rsidR="005C3DE3">
        <w:t>.</w:t>
      </w:r>
      <w:r w:rsidR="005C3DE3">
        <w:rPr>
          <w:b/>
        </w:rPr>
        <w:t xml:space="preserve"> </w:t>
      </w:r>
      <w:r w:rsidR="00B232C3">
        <w:t>Der so entstehen</w:t>
      </w:r>
      <w:r w:rsidR="0050587C">
        <w:t>de Abstand zwischen den Sä</w:t>
      </w:r>
      <w:r w:rsidR="0050587C">
        <w:t>t</w:t>
      </w:r>
      <w:r w:rsidR="0050587C">
        <w:t xml:space="preserve">zen </w:t>
      </w:r>
      <w:r w:rsidR="00B232C3">
        <w:t>kann für manuelle Korrekturen oder Zwischensätze genutzt werden. Als Beispiel</w:t>
      </w:r>
      <w:ins w:id="1731" w:author="Dennis Hohmann" w:date="2012-04-14T23:36:00Z">
        <w:r w:rsidR="006C1F0D">
          <w:t xml:space="preserve">: </w:t>
        </w:r>
      </w:ins>
      <w:del w:id="1732" w:author="Dennis Hohmann" w:date="2012-04-14T23:36:00Z">
        <w:r w:rsidR="00B232C3" w:rsidDel="006C1F0D">
          <w:delText xml:space="preserve"> </w:delText>
        </w:r>
      </w:del>
      <w:r w:rsidR="00B232C3" w:rsidRPr="00B232C3">
        <w:rPr>
          <w:b/>
        </w:rPr>
        <w:t>N00011</w:t>
      </w:r>
      <w:r w:rsidR="00B232C3">
        <w:t xml:space="preserve">. </w:t>
      </w:r>
      <w:r w:rsidR="00DC2BE5">
        <w:t>Als Trennzeichen der einzelnen Worte dient ein Leerzeichen (Hex 0x20), die Trennung der Sätze erfolgt mit einem Zeilenvorschub (Hex 0x0A).</w:t>
      </w:r>
      <w:r w:rsidR="009016A2">
        <w:t xml:space="preserve"> </w:t>
      </w:r>
      <w:r w:rsidR="00B232C3">
        <w:t>Ein Wort kann in 3 D</w:t>
      </w:r>
      <w:r w:rsidR="00B232C3">
        <w:t>a</w:t>
      </w:r>
      <w:r w:rsidR="00B232C3">
        <w:t>tengruppen ei</w:t>
      </w:r>
      <w:r w:rsidR="00B232C3">
        <w:t>n</w:t>
      </w:r>
      <w:r w:rsidR="00B232C3">
        <w:t>geteilt werden:</w:t>
      </w:r>
    </w:p>
    <w:p w14:paraId="184B2ACB" w14:textId="77777777" w:rsidR="00926E16" w:rsidRDefault="00926E16" w:rsidP="008B14C0">
      <w:pPr>
        <w:pStyle w:val="Textkrper"/>
        <w:pPrChange w:id="1733" w:author="Dennis Hohmann" w:date="2012-04-15T00:39:00Z">
          <w:pPr>
            <w:pStyle w:val="Textkrper"/>
          </w:pPr>
        </w:pPrChange>
      </w:pPr>
    </w:p>
    <w:p w14:paraId="1AAE4A73" w14:textId="77777777" w:rsidR="009016A2" w:rsidRDefault="00B232C3" w:rsidP="008B14C0">
      <w:pPr>
        <w:pStyle w:val="Textkrper"/>
        <w:numPr>
          <w:ilvl w:val="0"/>
          <w:numId w:val="18"/>
        </w:numPr>
        <w:pPrChange w:id="1734" w:author="Dennis Hohmann" w:date="2012-04-15T00:39:00Z">
          <w:pPr>
            <w:pStyle w:val="Textkrper"/>
          </w:pPr>
        </w:pPrChange>
      </w:pPr>
      <w:r w:rsidRPr="009016A2">
        <w:t>Programmdaten</w:t>
      </w:r>
    </w:p>
    <w:p w14:paraId="4BC50EC3" w14:textId="1D46C628" w:rsidR="009016A2" w:rsidRDefault="00B232C3" w:rsidP="008B14C0">
      <w:pPr>
        <w:pStyle w:val="Textkrper"/>
        <w:numPr>
          <w:ilvl w:val="0"/>
          <w:numId w:val="18"/>
        </w:numPr>
        <w:pPrChange w:id="1735" w:author="Dennis Hohmann" w:date="2012-04-15T00:39:00Z">
          <w:pPr>
            <w:pStyle w:val="Textkrper"/>
            <w:numPr>
              <w:numId w:val="18"/>
            </w:numPr>
            <w:ind w:left="720" w:hanging="360"/>
          </w:pPr>
        </w:pPrChange>
      </w:pPr>
      <w:r w:rsidRPr="009016A2">
        <w:t>Geometriedaten</w:t>
      </w:r>
    </w:p>
    <w:p w14:paraId="3686D86D" w14:textId="210A2554" w:rsidR="00B232C3" w:rsidRDefault="009016A2" w:rsidP="008B14C0">
      <w:pPr>
        <w:pStyle w:val="Textkrper"/>
        <w:numPr>
          <w:ilvl w:val="0"/>
          <w:numId w:val="18"/>
        </w:numPr>
        <w:pPrChange w:id="1736" w:author="Dennis Hohmann" w:date="2012-04-15T00:39:00Z">
          <w:pPr>
            <w:pStyle w:val="Textkrper"/>
            <w:numPr>
              <w:numId w:val="18"/>
            </w:numPr>
            <w:ind w:left="720" w:hanging="360"/>
          </w:pPr>
        </w:pPrChange>
      </w:pPr>
      <w:r>
        <w:t>T</w:t>
      </w:r>
      <w:r w:rsidR="00B232C3" w:rsidRPr="009016A2">
        <w:t>echnologiedaten</w:t>
      </w:r>
    </w:p>
    <w:p w14:paraId="16B55F20" w14:textId="77777777" w:rsidR="00926E16" w:rsidRPr="009016A2" w:rsidRDefault="00926E16" w:rsidP="008B14C0">
      <w:pPr>
        <w:pStyle w:val="Textkrper"/>
        <w:pPrChange w:id="1737" w:author="Dennis Hohmann" w:date="2012-04-15T00:39:00Z">
          <w:pPr>
            <w:pStyle w:val="Textkrper"/>
            <w:numPr>
              <w:numId w:val="18"/>
            </w:numPr>
            <w:ind w:left="720" w:hanging="360"/>
          </w:pPr>
        </w:pPrChange>
      </w:pPr>
    </w:p>
    <w:p w14:paraId="6E29ADBB" w14:textId="57DAE591" w:rsidR="00B232C3" w:rsidRPr="00E6576B" w:rsidRDefault="00B232C3" w:rsidP="008B14C0">
      <w:pPr>
        <w:pStyle w:val="Textkrper"/>
        <w:pPrChange w:id="1738" w:author="Dennis Hohmann" w:date="2012-04-15T00:39:00Z">
          <w:pPr>
            <w:pStyle w:val="Textkrper"/>
          </w:pPr>
        </w:pPrChange>
      </w:pPr>
      <w:r>
        <w:t>Adressen gehören zur</w:t>
      </w:r>
      <w:r w:rsidR="00E6576B">
        <w:t xml:space="preserve"> Gruppe der Programmdaten. Das A</w:t>
      </w:r>
      <w:r>
        <w:t>usführen von Geometrie- oder Technologiedaten wird durch eine Programmanweisung eingeleitet.</w:t>
      </w:r>
      <w:r w:rsidR="00E6576B">
        <w:t xml:space="preserve"> Eine weitere Anwe</w:t>
      </w:r>
      <w:r w:rsidR="00E6576B">
        <w:t>i</w:t>
      </w:r>
      <w:r w:rsidR="00E6576B">
        <w:t xml:space="preserve">sung aus dem Bereich der Programmdaten ist das Programmende </w:t>
      </w:r>
      <w:r w:rsidR="00E6576B" w:rsidRPr="00E6576B">
        <w:rPr>
          <w:b/>
        </w:rPr>
        <w:t>M02</w:t>
      </w:r>
      <w:r w:rsidR="00E6576B">
        <w:t>.</w:t>
      </w:r>
    </w:p>
    <w:p w14:paraId="24032548" w14:textId="378D63C5" w:rsidR="00DC2BE5" w:rsidRDefault="00E6576B" w:rsidP="008B14C0">
      <w:pPr>
        <w:pStyle w:val="Textkrper"/>
        <w:pPrChange w:id="1739" w:author="Dennis Hohmann" w:date="2012-04-15T00:39:00Z">
          <w:pPr>
            <w:pStyle w:val="Textkrper"/>
          </w:pPr>
        </w:pPrChange>
      </w:pPr>
      <w:r>
        <w:t xml:space="preserve">Dies bildet das </w:t>
      </w:r>
      <w:r w:rsidR="00DC2BE5">
        <w:t>letzte Wort eines Programms</w:t>
      </w:r>
      <w:r w:rsidR="00DC2BE5">
        <w:rPr>
          <w:b/>
        </w:rPr>
        <w:t xml:space="preserve">. </w:t>
      </w:r>
      <w:r w:rsidR="00DC2BE5">
        <w:t>Hieraus ergibt sich das minimalste gCode-Programm, bestehend aus einem Satz mit 2 Worten:</w:t>
      </w:r>
    </w:p>
    <w:p w14:paraId="470F1D00" w14:textId="77777777" w:rsidR="00926E16" w:rsidRDefault="00926E16" w:rsidP="008B14C0">
      <w:pPr>
        <w:pStyle w:val="Textkrper"/>
        <w:pPrChange w:id="1740" w:author="Dennis Hohmann" w:date="2012-04-15T00:39:00Z">
          <w:pPr>
            <w:pStyle w:val="Textkrper"/>
          </w:pPr>
        </w:pPrChange>
      </w:pPr>
    </w:p>
    <w:p w14:paraId="27B9F813" w14:textId="08455446" w:rsidR="00DC2BE5" w:rsidRPr="00B857CB" w:rsidRDefault="00B232C3" w:rsidP="00B857CB">
      <w:pPr>
        <w:jc w:val="center"/>
        <w:rPr>
          <w:b/>
        </w:rPr>
      </w:pPr>
      <w:r w:rsidRPr="00B857CB">
        <w:rPr>
          <w:b/>
        </w:rPr>
        <w:t>N0000</w:t>
      </w:r>
      <w:r w:rsidR="005C3DE3" w:rsidRPr="00B857CB">
        <w:rPr>
          <w:b/>
        </w:rPr>
        <w:t>0</w:t>
      </w:r>
      <w:r w:rsidR="00DC2BE5" w:rsidRPr="00B857CB">
        <w:rPr>
          <w:b/>
        </w:rPr>
        <w:t xml:space="preserve"> M02</w:t>
      </w:r>
    </w:p>
    <w:p w14:paraId="29D862B1" w14:textId="77777777" w:rsidR="00926E16" w:rsidRPr="00995C64" w:rsidRDefault="00926E16" w:rsidP="008B14C0">
      <w:pPr>
        <w:pStyle w:val="Textkrper"/>
        <w:pPrChange w:id="1741" w:author="Dennis Hohmann" w:date="2012-04-15T00:39:00Z">
          <w:pPr>
            <w:pStyle w:val="Textkrper"/>
          </w:pPr>
        </w:pPrChange>
      </w:pPr>
    </w:p>
    <w:p w14:paraId="28D80D07" w14:textId="77777777" w:rsidR="004C499F" w:rsidRDefault="00DC2BE5" w:rsidP="008B14C0">
      <w:pPr>
        <w:pStyle w:val="Textkrper"/>
        <w:rPr>
          <w:ins w:id="1742" w:author="Dennis Hohmann" w:date="2012-04-14T23:59:00Z"/>
        </w:rPr>
        <w:pPrChange w:id="1743" w:author="Dennis Hohmann" w:date="2012-04-15T00:39:00Z">
          <w:pPr>
            <w:pStyle w:val="Textkrper"/>
          </w:pPr>
        </w:pPrChange>
      </w:pPr>
      <w:r>
        <w:t xml:space="preserve">Dieses Programm hat </w:t>
      </w:r>
      <w:r w:rsidR="0050587C">
        <w:t xml:space="preserve">demnach </w:t>
      </w:r>
      <w:r>
        <w:t xml:space="preserve">keine </w:t>
      </w:r>
      <w:r w:rsidR="00381EEB">
        <w:t>Aufgabe</w:t>
      </w:r>
      <w:ins w:id="1744" w:author="Dennis Hohmann" w:date="2012-04-14T23:37:00Z">
        <w:r w:rsidR="006C1F0D">
          <w:t xml:space="preserve"> und beendet sich sofort</w:t>
        </w:r>
      </w:ins>
      <w:r>
        <w:t>.</w:t>
      </w:r>
      <w:r w:rsidR="00381EEB">
        <w:t xml:space="preserve"> Geometriefunkti</w:t>
      </w:r>
      <w:r w:rsidR="00381EEB">
        <w:t>o</w:t>
      </w:r>
      <w:r w:rsidR="00381EEB">
        <w:t xml:space="preserve">nen werden, mit einigen Ausnahmen, </w:t>
      </w:r>
      <w:del w:id="1745" w:author="Dennis Hohmann" w:date="2012-04-14T23:39:00Z">
        <w:r w:rsidR="00381EEB" w:rsidDel="00546407">
          <w:delText xml:space="preserve">begleitet </w:delText>
        </w:r>
      </w:del>
      <w:r w:rsidR="00381EEB">
        <w:t>von einem oder mehreren weiteren Wo</w:t>
      </w:r>
      <w:r w:rsidR="00381EEB">
        <w:t>r</w:t>
      </w:r>
      <w:r w:rsidR="00381EEB">
        <w:t>ten</w:t>
      </w:r>
      <w:ins w:id="1746" w:author="Dennis Hohmann" w:date="2012-04-14T23:39:00Z">
        <w:r w:rsidR="00546407">
          <w:t xml:space="preserve"> begleitet</w:t>
        </w:r>
      </w:ins>
      <w:r w:rsidR="00381EEB">
        <w:t xml:space="preserve">. Die Funktion </w:t>
      </w:r>
      <w:r w:rsidR="00381EEB" w:rsidRPr="00381EEB">
        <w:rPr>
          <w:b/>
        </w:rPr>
        <w:t>G0</w:t>
      </w:r>
      <w:r w:rsidR="0050587C">
        <w:rPr>
          <w:b/>
        </w:rPr>
        <w:t>0</w:t>
      </w:r>
      <w:r w:rsidR="00381EEB">
        <w:t xml:space="preserve"> </w:t>
      </w:r>
      <w:ins w:id="1747" w:author="Dennis Hohmann" w:date="2012-04-14T23:38:00Z">
        <w:r w:rsidR="00546407">
          <w:t xml:space="preserve">(schneller Vorlauf) </w:t>
        </w:r>
      </w:ins>
      <w:r w:rsidR="0050587C">
        <w:t xml:space="preserve">als Beispiel </w:t>
      </w:r>
      <w:r w:rsidR="00381EEB">
        <w:t>wird immer begleitet von Koo</w:t>
      </w:r>
      <w:r w:rsidR="00381EEB">
        <w:t>r</w:t>
      </w:r>
      <w:r w:rsidR="00381EEB">
        <w:t xml:space="preserve">dinaten. Zusätzlich können zu Geometriefunktionen noch weitere Worte, wie </w:t>
      </w:r>
      <w:r w:rsidR="00381EEB" w:rsidRPr="00381EEB">
        <w:rPr>
          <w:b/>
        </w:rPr>
        <w:t>Fxxxx</w:t>
      </w:r>
      <w:r w:rsidR="00381EEB">
        <w:rPr>
          <w:b/>
        </w:rPr>
        <w:t>x</w:t>
      </w:r>
      <w:r w:rsidR="00381EEB">
        <w:t xml:space="preserve"> a</w:t>
      </w:r>
      <w:r w:rsidR="00381EEB">
        <w:t>n</w:t>
      </w:r>
      <w:r w:rsidR="00381EEB">
        <w:t xml:space="preserve">gehängt </w:t>
      </w:r>
    </w:p>
    <w:p w14:paraId="459E433D" w14:textId="77777777" w:rsidR="004C499F" w:rsidRDefault="004C499F" w:rsidP="008B14C0">
      <w:pPr>
        <w:pStyle w:val="Textkrper"/>
        <w:rPr>
          <w:ins w:id="1748" w:author="Dennis Hohmann" w:date="2012-04-14T23:59:00Z"/>
        </w:rPr>
        <w:pPrChange w:id="1749" w:author="Dennis Hohmann" w:date="2012-04-15T00:39:00Z">
          <w:pPr>
            <w:pStyle w:val="Textkrper"/>
          </w:pPr>
        </w:pPrChange>
      </w:pPr>
    </w:p>
    <w:p w14:paraId="638659F1" w14:textId="77777777" w:rsidR="004C499F" w:rsidRDefault="004C499F" w:rsidP="008B14C0">
      <w:pPr>
        <w:pStyle w:val="Textkrper"/>
        <w:rPr>
          <w:ins w:id="1750" w:author="Dennis Hohmann" w:date="2012-04-14T23:59:00Z"/>
        </w:rPr>
        <w:pPrChange w:id="1751" w:author="Dennis Hohmann" w:date="2012-04-15T00:39:00Z">
          <w:pPr>
            <w:pStyle w:val="Textkrper"/>
          </w:pPr>
        </w:pPrChange>
      </w:pPr>
    </w:p>
    <w:p w14:paraId="351C360D" w14:textId="03789FFC" w:rsidR="00940155" w:rsidRDefault="00381EEB" w:rsidP="008B14C0">
      <w:pPr>
        <w:pStyle w:val="Textkrper"/>
        <w:pPrChange w:id="1752" w:author="Dennis Hohmann" w:date="2012-04-15T00:39:00Z">
          <w:pPr>
            <w:pStyle w:val="Textkrper"/>
          </w:pPr>
        </w:pPrChange>
      </w:pPr>
      <w:r>
        <w:t>werden. Dieses Wort gibt die Feed-Rat</w:t>
      </w:r>
      <w:r w:rsidR="0050587C">
        <w:t xml:space="preserve">e, also die </w:t>
      </w:r>
      <w:ins w:id="1753" w:author="Dennis Hohmann" w:date="2012-04-14T23:40:00Z">
        <w:r w:rsidR="00546407">
          <w:t>Bewegungsg</w:t>
        </w:r>
      </w:ins>
      <w:del w:id="1754" w:author="Dennis Hohmann" w:date="2012-04-14T23:40:00Z">
        <w:r w:rsidR="0050587C" w:rsidDel="00546407">
          <w:delText>G</w:delText>
        </w:r>
      </w:del>
      <w:r w:rsidR="0050587C">
        <w:t>eschwindigkeit des aktue</w:t>
      </w:r>
      <w:r w:rsidR="0050587C">
        <w:t>l</w:t>
      </w:r>
      <w:r w:rsidR="0050587C">
        <w:t xml:space="preserve">len Satzes </w:t>
      </w:r>
      <w:r>
        <w:t>an.</w:t>
      </w:r>
    </w:p>
    <w:p w14:paraId="6D4EE409" w14:textId="77777777" w:rsidR="00926E16" w:rsidRPr="00381EEB" w:rsidRDefault="00926E16" w:rsidP="008B14C0">
      <w:pPr>
        <w:pStyle w:val="Textkrper"/>
        <w:pPrChange w:id="1755" w:author="Dennis Hohmann" w:date="2012-04-15T00:39:00Z">
          <w:pPr>
            <w:pStyle w:val="Textkrper"/>
          </w:pPr>
        </w:pPrChange>
      </w:pPr>
    </w:p>
    <w:p w14:paraId="07D700A3" w14:textId="5E400F15" w:rsidR="00381EEB" w:rsidRPr="005329AE" w:rsidRDefault="00381EEB" w:rsidP="005329AE">
      <w:pPr>
        <w:jc w:val="center"/>
        <w:rPr>
          <w:b/>
        </w:rPr>
      </w:pPr>
      <w:r w:rsidRPr="005329AE">
        <w:rPr>
          <w:b/>
        </w:rPr>
        <w:t>N00120 G01 X12.250 Y-5.750 F120.0</w:t>
      </w:r>
    </w:p>
    <w:p w14:paraId="068F0EE8" w14:textId="77777777" w:rsidR="00926E16" w:rsidRDefault="00926E16" w:rsidP="008B14C0">
      <w:pPr>
        <w:pStyle w:val="Textkrper"/>
        <w:pPrChange w:id="1756" w:author="Dennis Hohmann" w:date="2012-04-15T00:39:00Z">
          <w:pPr>
            <w:pStyle w:val="Textkrper"/>
          </w:pPr>
        </w:pPrChange>
      </w:pPr>
    </w:p>
    <w:p w14:paraId="42EFADE3" w14:textId="0A4F8506" w:rsidR="005F29E6" w:rsidDel="004C499F" w:rsidRDefault="00381EEB" w:rsidP="008B14C0">
      <w:pPr>
        <w:pStyle w:val="Textkrper"/>
        <w:rPr>
          <w:del w:id="1757" w:author="Dennis Hohmann" w:date="2012-04-14T23:55:00Z"/>
        </w:rPr>
        <w:pPrChange w:id="1758" w:author="Dennis Hohmann" w:date="2012-04-15T00:39:00Z">
          <w:pPr>
            <w:pStyle w:val="Textkrper"/>
          </w:pPr>
        </w:pPrChange>
      </w:pPr>
      <w:r w:rsidRPr="00463336">
        <w:rPr>
          <w:b/>
        </w:rPr>
        <w:t>G01</w:t>
      </w:r>
      <w:r>
        <w:t xml:space="preserve"> gibt an</w:t>
      </w:r>
      <w:ins w:id="1759" w:author="Dennis Hohmann" w:date="2012-04-14T23:45:00Z">
        <w:r w:rsidR="003D512B">
          <w:t>,</w:t>
        </w:r>
      </w:ins>
      <w:r>
        <w:t xml:space="preserve"> das</w:t>
      </w:r>
      <w:ins w:id="1760" w:author="Dennis Hohmann" w:date="2012-04-14T23:45:00Z">
        <w:r w:rsidR="003D512B">
          <w:t>s</w:t>
        </w:r>
      </w:ins>
      <w:r>
        <w:t xml:space="preserve"> es sich bei diesem Satz um</w:t>
      </w:r>
      <w:r w:rsidR="00463336">
        <w:t xml:space="preserve"> eine </w:t>
      </w:r>
      <w:ins w:id="1761" w:author="Dennis Hohmann" w:date="2012-04-14T23:44:00Z">
        <w:r w:rsidR="003D512B">
          <w:t>geradlinige</w:t>
        </w:r>
      </w:ins>
      <w:del w:id="1762" w:author="Dennis Hohmann" w:date="2012-04-14T23:44:00Z">
        <w:r w:rsidR="00463336" w:rsidDel="003D512B">
          <w:delText>Interpolationsbewegung (</w:delText>
        </w:r>
      </w:del>
      <w:del w:id="1763" w:author="Dennis Hohmann" w:date="2012-04-14T23:41:00Z">
        <w:r w:rsidR="00463336" w:rsidDel="000444C5">
          <w:delText xml:space="preserve"> </w:delText>
        </w:r>
      </w:del>
      <w:del w:id="1764" w:author="Dennis Hohmann" w:date="2012-04-14T23:44:00Z">
        <w:r w:rsidR="00463336" w:rsidDel="003D512B">
          <w:delText>d</w:delText>
        </w:r>
        <w:r w:rsidDel="003D512B">
          <w:delText>iagonale</w:delText>
        </w:r>
      </w:del>
      <w:r w:rsidR="00463336">
        <w:t xml:space="preserve"> Bewegung</w:t>
      </w:r>
      <w:del w:id="1765" w:author="Dennis Hohmann" w:date="2012-04-14T23:41:00Z">
        <w:r w:rsidDel="000444C5">
          <w:delText xml:space="preserve"> </w:delText>
        </w:r>
      </w:del>
      <w:ins w:id="1766" w:author="Dennis Hohmann" w:date="2012-04-14T23:45:00Z">
        <w:r w:rsidR="003D512B">
          <w:t xml:space="preserve"> </w:t>
        </w:r>
      </w:ins>
      <w:del w:id="1767" w:author="Dennis Hohmann" w:date="2012-04-14T23:44:00Z">
        <w:r w:rsidDel="003D512B">
          <w:delText>)</w:delText>
        </w:r>
        <w:r w:rsidR="00463336" w:rsidDel="003D512B">
          <w:delText xml:space="preserve"> </w:delText>
        </w:r>
      </w:del>
      <w:r w:rsidR="00463336">
        <w:t>hand</w:t>
      </w:r>
      <w:r w:rsidR="00EC054E">
        <w:t>elt. Die</w:t>
      </w:r>
      <w:r w:rsidR="00463336">
        <w:t xml:space="preserve"> begleitenden</w:t>
      </w:r>
      <w:r w:rsidR="00EC054E">
        <w:t xml:space="preserve"> Zielkoordinaten sind </w:t>
      </w:r>
      <w:ins w:id="1768" w:author="Dennis Hohmann" w:date="2012-04-14T23:45:00Z">
        <w:r w:rsidR="003D512B">
          <w:t>X:</w:t>
        </w:r>
      </w:ins>
      <w:r w:rsidR="00EC054E">
        <w:t>12.250</w:t>
      </w:r>
      <w:del w:id="1769" w:author="Dennis Hohmann" w:date="2012-04-14T23:45:00Z">
        <w:r w:rsidR="00EC054E" w:rsidDel="003D512B">
          <w:delText xml:space="preserve"> für X</w:delText>
        </w:r>
      </w:del>
      <w:r w:rsidR="00EC054E">
        <w:t>,</w:t>
      </w:r>
      <w:ins w:id="1770" w:author="Dennis Hohmann" w:date="2012-04-14T23:45:00Z">
        <w:r w:rsidR="003D512B">
          <w:t xml:space="preserve"> Y:</w:t>
        </w:r>
      </w:ins>
      <w:del w:id="1771" w:author="Dennis Hohmann" w:date="2012-04-14T23:45:00Z">
        <w:r w:rsidR="00EC054E" w:rsidDel="003D512B">
          <w:delText xml:space="preserve"> </w:delText>
        </w:r>
      </w:del>
      <w:r w:rsidR="00EC054E">
        <w:t>-5</w:t>
      </w:r>
      <w:ins w:id="1772" w:author="Dennis Hohmann" w:date="2012-04-14T23:46:00Z">
        <w:r w:rsidR="003D512B">
          <w:t>.</w:t>
        </w:r>
      </w:ins>
      <w:del w:id="1773" w:author="Dennis Hohmann" w:date="2012-04-14T23:46:00Z">
        <w:r w:rsidR="00EC054E" w:rsidDel="003D512B">
          <w:delText>,</w:delText>
        </w:r>
      </w:del>
      <w:r w:rsidR="00EC054E">
        <w:t>750</w:t>
      </w:r>
      <w:del w:id="1774" w:author="Dennis Hohmann" w:date="2012-04-14T23:45:00Z">
        <w:r w:rsidR="00EC054E" w:rsidDel="003D512B">
          <w:delText xml:space="preserve"> für Y</w:delText>
        </w:r>
      </w:del>
      <w:r w:rsidR="00EC054E">
        <w:t xml:space="preserve">. Als Geschwindigkeit sind </w:t>
      </w:r>
      <w:ins w:id="1775" w:author="Dennis Hohmann" w:date="2012-04-14T23:46:00Z">
        <w:r w:rsidR="003D512B">
          <w:t>F:</w:t>
        </w:r>
      </w:ins>
      <w:r w:rsidR="00EC054E">
        <w:t>120.0 angegeben. Die Einheiten dieser Angaben werden zu Beginn des Programms über die Pr</w:t>
      </w:r>
      <w:r w:rsidR="00EC054E">
        <w:t>o</w:t>
      </w:r>
      <w:r w:rsidR="00EC054E">
        <w:t xml:space="preserve">grammdaten </w:t>
      </w:r>
      <w:r w:rsidR="00EC054E" w:rsidRPr="00EC054E">
        <w:rPr>
          <w:b/>
        </w:rPr>
        <w:t>G20</w:t>
      </w:r>
      <w:r w:rsidR="00EC054E">
        <w:t xml:space="preserve"> für inch, bzw. </w:t>
      </w:r>
      <w:r w:rsidR="00EC054E" w:rsidRPr="00EC054E">
        <w:rPr>
          <w:b/>
        </w:rPr>
        <w:t>G21</w:t>
      </w:r>
      <w:r w:rsidR="00EC054E">
        <w:t xml:space="preserve"> für mm festgelegt.</w:t>
      </w:r>
    </w:p>
    <w:p w14:paraId="08ECCBB0" w14:textId="27AEF586" w:rsidR="006E76B7" w:rsidDel="004C499F" w:rsidRDefault="006E76B7" w:rsidP="008B14C0">
      <w:pPr>
        <w:pStyle w:val="Textkrper"/>
        <w:rPr>
          <w:del w:id="1776" w:author="Dennis Hohmann" w:date="2012-04-14T23:55:00Z"/>
        </w:rPr>
        <w:pPrChange w:id="1777" w:author="Dennis Hohmann" w:date="2012-04-15T00:39:00Z">
          <w:pPr>
            <w:pStyle w:val="Textkrper"/>
          </w:pPr>
        </w:pPrChange>
      </w:pPr>
    </w:p>
    <w:p w14:paraId="72A2CCEC" w14:textId="662235FA" w:rsidR="004C499F" w:rsidRDefault="00EC054E" w:rsidP="008B14C0">
      <w:pPr>
        <w:pStyle w:val="Textkrper"/>
        <w:rPr>
          <w:ins w:id="1778" w:author="Dennis Hohmann" w:date="2012-04-14T23:55:00Z"/>
        </w:rPr>
        <w:pPrChange w:id="1779" w:author="Dennis Hohmann" w:date="2012-04-15T00:39:00Z">
          <w:pPr>
            <w:pStyle w:val="Textkrper"/>
          </w:pPr>
        </w:pPrChange>
      </w:pPr>
      <w:del w:id="1780" w:author="Dennis Hohmann" w:date="2012-04-14T23:55:00Z">
        <w:r w:rsidDel="004C499F">
          <w:delText>Ebenso wie die Eigenschaft de</w:delText>
        </w:r>
        <w:r w:rsidR="00230237" w:rsidDel="004C499F">
          <w:delText>r Koordinaten.</w:delText>
        </w:r>
      </w:del>
    </w:p>
    <w:p w14:paraId="10AB362E" w14:textId="77777777" w:rsidR="004C499F" w:rsidRDefault="004C499F" w:rsidP="008B14C0">
      <w:pPr>
        <w:pStyle w:val="Textkrper"/>
        <w:rPr>
          <w:ins w:id="1781" w:author="Dennis Hohmann" w:date="2012-04-14T23:55:00Z"/>
        </w:rPr>
        <w:pPrChange w:id="1782" w:author="Dennis Hohmann" w:date="2012-04-15T00:39:00Z">
          <w:pPr>
            <w:pStyle w:val="Textkrper"/>
          </w:pPr>
        </w:pPrChange>
      </w:pPr>
    </w:p>
    <w:p w14:paraId="1600155A" w14:textId="0CA49F73" w:rsidR="005F29E6" w:rsidRDefault="00230237" w:rsidP="008B14C0">
      <w:pPr>
        <w:pStyle w:val="Textkrper"/>
        <w:pPrChange w:id="1783" w:author="Dennis Hohmann" w:date="2012-04-15T00:39:00Z">
          <w:pPr>
            <w:pStyle w:val="Textkrper"/>
          </w:pPr>
        </w:pPrChange>
      </w:pPr>
      <w:del w:id="1784" w:author="Dennis Hohmann" w:date="2012-04-14T23:55:00Z">
        <w:r w:rsidDel="004C499F">
          <w:delText xml:space="preserve"> </w:delText>
        </w:r>
      </w:del>
      <w:r w:rsidR="00EC054E">
        <w:t>Handelt es sich um absolute Koordinaten wird dies zu Beginn mit de</w:t>
      </w:r>
      <w:ins w:id="1785" w:author="Dennis Hohmann" w:date="2012-04-14T23:56:00Z">
        <w:r w:rsidR="004C499F">
          <w:t>m</w:t>
        </w:r>
      </w:ins>
      <w:del w:id="1786" w:author="Dennis Hohmann" w:date="2012-04-14T23:56:00Z">
        <w:r w:rsidR="00EC054E" w:rsidDel="004C499F">
          <w:delText>n</w:delText>
        </w:r>
      </w:del>
      <w:r w:rsidR="00EC054E">
        <w:t xml:space="preserve"> Wort </w:t>
      </w:r>
      <w:r w:rsidR="00EC054E" w:rsidRPr="004C499F">
        <w:rPr>
          <w:b/>
          <w:rPrChange w:id="1787" w:author="Dennis Hohmann" w:date="2012-04-14T23:55:00Z">
            <w:rPr/>
          </w:rPrChange>
        </w:rPr>
        <w:t>G90</w:t>
      </w:r>
      <w:del w:id="1788" w:author="Dennis Hohmann" w:date="2012-04-14T23:56:00Z">
        <w:r w:rsidR="00EC054E" w:rsidDel="004C499F">
          <w:delText xml:space="preserve">, </w:delText>
        </w:r>
      </w:del>
      <w:ins w:id="1789" w:author="Dennis Hohmann" w:date="2012-04-14T23:56:00Z">
        <w:r w:rsidR="004C499F">
          <w:t xml:space="preserve"> definiert. </w:t>
        </w:r>
      </w:ins>
      <w:del w:id="1790" w:author="Dennis Hohmann" w:date="2012-04-14T23:56:00Z">
        <w:r w:rsidR="00EC054E" w:rsidDel="004C499F">
          <w:delText>bzw.</w:delText>
        </w:r>
      </w:del>
      <w:ins w:id="1791" w:author="Dennis Hohmann" w:date="2012-04-14T23:56:00Z">
        <w:r w:rsidR="004C499F">
          <w:t>Für</w:t>
        </w:r>
      </w:ins>
      <w:r w:rsidR="00EC054E">
        <w:t xml:space="preserve"> </w:t>
      </w:r>
      <w:ins w:id="1792" w:author="Dennis Hohmann" w:date="2012-04-14T23:56:00Z">
        <w:r w:rsidR="004C499F">
          <w:t xml:space="preserve">relative Koordinaten </w:t>
        </w:r>
      </w:ins>
      <w:r w:rsidR="00EC054E">
        <w:t xml:space="preserve">mit </w:t>
      </w:r>
      <w:r w:rsidR="00EC054E" w:rsidRPr="004C499F">
        <w:rPr>
          <w:b/>
          <w:rPrChange w:id="1793" w:author="Dennis Hohmann" w:date="2012-04-14T23:55:00Z">
            <w:rPr/>
          </w:rPrChange>
        </w:rPr>
        <w:t>G91</w:t>
      </w:r>
      <w:ins w:id="1794" w:author="Dennis Hohmann" w:date="2012-04-14T23:57:00Z">
        <w:r w:rsidR="004C499F">
          <w:t xml:space="preserve">. </w:t>
        </w:r>
      </w:ins>
      <w:del w:id="1795" w:author="Dennis Hohmann" w:date="2012-04-14T23:57:00Z">
        <w:r w:rsidR="00EC054E" w:rsidDel="004C499F">
          <w:delText xml:space="preserve"> für relative Koordinaten definiert. </w:delText>
        </w:r>
      </w:del>
      <w:r w:rsidR="00EC054E">
        <w:t xml:space="preserve">Beide richten </w:t>
      </w:r>
      <w:r w:rsidR="00CA6972">
        <w:t xml:space="preserve">sich </w:t>
      </w:r>
      <w:r w:rsidR="002E039A">
        <w:t>nach dem k</w:t>
      </w:r>
      <w:r w:rsidR="00EC054E">
        <w:t>artesischen Koordinate</w:t>
      </w:r>
      <w:r w:rsidR="00EC054E">
        <w:t>n</w:t>
      </w:r>
      <w:r w:rsidR="00EC054E">
        <w:t>system</w:t>
      </w:r>
      <w:r w:rsidR="0077167F">
        <w:rPr>
          <w:rStyle w:val="Funotenzeichen"/>
        </w:rPr>
        <w:footnoteReference w:id="20"/>
      </w:r>
      <w:r w:rsidR="00067199">
        <w:t>.</w:t>
      </w:r>
    </w:p>
    <w:p w14:paraId="5B6FE6CE" w14:textId="77777777" w:rsidR="005F29E6" w:rsidRDefault="005F29E6" w:rsidP="008B14C0">
      <w:pPr>
        <w:pStyle w:val="Textkrper"/>
        <w:pPrChange w:id="1796" w:author="Dennis Hohmann" w:date="2012-04-15T00:39:00Z">
          <w:pPr>
            <w:pStyle w:val="Textkrper"/>
          </w:pPr>
        </w:pPrChange>
      </w:pPr>
    </w:p>
    <w:p w14:paraId="2BA3BAD4" w14:textId="77777777" w:rsidR="006E76B7" w:rsidRDefault="006E76B7" w:rsidP="000C420A">
      <w:pPr>
        <w:jc w:val="center"/>
      </w:pPr>
      <w:r>
        <w:rPr>
          <w:noProof/>
          <w:lang w:eastAsia="de-DE"/>
        </w:rPr>
        <w:drawing>
          <wp:inline distT="0" distB="0" distL="0" distR="0" wp14:anchorId="4372442C" wp14:editId="59879793">
            <wp:extent cx="2862580" cy="2734945"/>
            <wp:effectExtent l="0" t="0" r="7620" b="8255"/>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hsen.gif"/>
                    <pic:cNvPicPr/>
                  </pic:nvPicPr>
                  <pic:blipFill>
                    <a:blip r:embed="rId26">
                      <a:alphaModFix/>
                      <a:extLst>
                        <a:ext uri="{28A0092B-C50C-407E-A947-70E740481C1C}">
                          <a14:useLocalDpi xmlns:a14="http://schemas.microsoft.com/office/drawing/2010/main" val="0"/>
                        </a:ext>
                      </a:extLst>
                    </a:blip>
                    <a:stretch>
                      <a:fillRect/>
                    </a:stretch>
                  </pic:blipFill>
                  <pic:spPr>
                    <a:xfrm>
                      <a:off x="0" y="0"/>
                      <a:ext cx="2862580" cy="2734945"/>
                    </a:xfrm>
                    <a:prstGeom prst="rect">
                      <a:avLst/>
                    </a:prstGeom>
                    <a:extLst>
                      <a:ext uri="{FAA26D3D-D897-4be2-8F04-BA451C77F1D7}">
                        <ma14:placeholderFlag xmlns:ma14="http://schemas.microsoft.com/office/mac/drawingml/2011/main"/>
                      </a:ext>
                    </a:extLst>
                  </pic:spPr>
                </pic:pic>
              </a:graphicData>
            </a:graphic>
          </wp:inline>
        </w:drawing>
      </w:r>
    </w:p>
    <w:p w14:paraId="2E33171A" w14:textId="31EA2935" w:rsidR="005E464E" w:rsidRDefault="006E76B7" w:rsidP="006E76B7">
      <w:pPr>
        <w:pStyle w:val="Beschriftung"/>
        <w:jc w:val="center"/>
      </w:pPr>
      <w:bookmarkStart w:id="1797" w:name="_Toc196045749"/>
      <w:r>
        <w:t xml:space="preserve">Abbildung </w:t>
      </w:r>
      <w:r w:rsidR="002F6ABA">
        <w:fldChar w:fldCharType="begin"/>
      </w:r>
      <w:r w:rsidR="002F6ABA">
        <w:instrText xml:space="preserve"> STYLEREF 2 \s </w:instrText>
      </w:r>
      <w:r w:rsidR="002F6ABA">
        <w:fldChar w:fldCharType="separate"/>
      </w:r>
      <w:r w:rsidR="002F6ABA">
        <w:rPr>
          <w:noProof/>
        </w:rPr>
        <w:t>4.2</w:t>
      </w:r>
      <w:r w:rsidR="002F6ABA">
        <w:fldChar w:fldCharType="end"/>
      </w:r>
      <w:r w:rsidR="002F6ABA">
        <w:t>.</w:t>
      </w:r>
      <w:r w:rsidR="002F6ABA">
        <w:fldChar w:fldCharType="begin"/>
      </w:r>
      <w:r w:rsidR="002F6ABA">
        <w:instrText xml:space="preserve"> SEQ Abbildung \* ARABIC \s 2 </w:instrText>
      </w:r>
      <w:r w:rsidR="002F6ABA">
        <w:fldChar w:fldCharType="separate"/>
      </w:r>
      <w:r w:rsidR="002F6ABA">
        <w:rPr>
          <w:noProof/>
        </w:rPr>
        <w:t>8</w:t>
      </w:r>
      <w:r w:rsidR="002F6ABA">
        <w:fldChar w:fldCharType="end"/>
      </w:r>
      <w:r>
        <w:t>: Kartesisches Koordinatensystem</w:t>
      </w:r>
      <w:bookmarkEnd w:id="1797"/>
    </w:p>
    <w:p w14:paraId="34356A23" w14:textId="77777777" w:rsidR="004C499F" w:rsidRDefault="006E76B7" w:rsidP="008B14C0">
      <w:pPr>
        <w:pStyle w:val="Textkrper"/>
        <w:rPr>
          <w:ins w:id="1798" w:author="Dennis Hohmann" w:date="2012-04-14T23:59:00Z"/>
        </w:rPr>
        <w:pPrChange w:id="1799" w:author="Dennis Hohmann" w:date="2012-04-15T00:39:00Z">
          <w:pPr>
            <w:pStyle w:val="Textkrper"/>
          </w:pPr>
        </w:pPrChange>
      </w:pPr>
      <w:r>
        <w:br w:type="page"/>
      </w:r>
    </w:p>
    <w:p w14:paraId="7F108EDA" w14:textId="6DE71C0F" w:rsidR="005E464E" w:rsidRDefault="005E464E" w:rsidP="008B14C0">
      <w:pPr>
        <w:pStyle w:val="Textkrper"/>
        <w:pPrChange w:id="1800" w:author="Dennis Hohmann" w:date="2012-04-15T00:39:00Z">
          <w:pPr>
            <w:pStyle w:val="Textkrper"/>
          </w:pPr>
        </w:pPrChange>
      </w:pPr>
      <w:r>
        <w:t xml:space="preserve">Kommentare werden mit </w:t>
      </w:r>
      <w:del w:id="1801" w:author="Dennis Hohmann" w:date="2012-04-14T23:59:00Z">
        <w:r w:rsidRPr="004C499F" w:rsidDel="004C499F">
          <w:rPr>
            <w:b/>
            <w:rPrChange w:id="1802" w:author="Dennis Hohmann" w:date="2012-04-14T23:59:00Z">
              <w:rPr/>
            </w:rPrChange>
          </w:rPr>
          <w:delText>„</w:delText>
        </w:r>
      </w:del>
      <w:r w:rsidRPr="004C499F">
        <w:rPr>
          <w:b/>
          <w:rPrChange w:id="1803" w:author="Dennis Hohmann" w:date="2012-04-14T23:59:00Z">
            <w:rPr/>
          </w:rPrChange>
        </w:rPr>
        <w:t>(</w:t>
      </w:r>
      <w:del w:id="1804" w:author="Dennis Hohmann" w:date="2012-04-14T23:59:00Z">
        <w:r w:rsidDel="004C499F">
          <w:delText>„</w:delText>
        </w:r>
      </w:del>
      <w:r>
        <w:t xml:space="preserve"> eingeleitet und mit </w:t>
      </w:r>
      <w:ins w:id="1805" w:author="Dennis Hohmann" w:date="2012-04-14T23:59:00Z">
        <w:r w:rsidR="004C499F" w:rsidRPr="004C499F">
          <w:rPr>
            <w:b/>
            <w:rPrChange w:id="1806" w:author="Dennis Hohmann" w:date="2012-04-14T23:59:00Z">
              <w:rPr/>
            </w:rPrChange>
          </w:rPr>
          <w:t>)</w:t>
        </w:r>
      </w:ins>
      <w:del w:id="1807" w:author="Dennis Hohmann" w:date="2012-04-14T23:59:00Z">
        <w:r w:rsidDel="004C499F">
          <w:delText>„)“</w:delText>
        </w:r>
      </w:del>
      <w:r>
        <w:t xml:space="preserve"> beendet</w:t>
      </w:r>
      <w:r w:rsidR="008701F4">
        <w:t xml:space="preserve">. Ein Programm </w:t>
      </w:r>
      <w:ins w:id="1808" w:author="Dennis Hohmann" w:date="2012-04-15T00:00:00Z">
        <w:r w:rsidR="004C499F">
          <w:t xml:space="preserve">welches </w:t>
        </w:r>
      </w:ins>
      <w:del w:id="1809" w:author="Dennis Hohmann" w:date="2012-04-15T00:00:00Z">
        <w:r w:rsidR="008701F4" w:rsidDel="004C499F">
          <w:delText xml:space="preserve">für </w:delText>
        </w:r>
      </w:del>
      <w:r w:rsidR="008701F4">
        <w:t xml:space="preserve">ein Loch bei den Koordinaten </w:t>
      </w:r>
      <w:r w:rsidR="002205FF">
        <w:t>X</w:t>
      </w:r>
      <w:ins w:id="1810" w:author="Dennis Hohmann" w:date="2012-04-15T00:00:00Z">
        <w:r w:rsidR="004C499F">
          <w:t>:</w:t>
        </w:r>
      </w:ins>
      <w:r w:rsidR="002205FF">
        <w:t>10</w:t>
      </w:r>
      <w:ins w:id="1811" w:author="Dennis Hohmann" w:date="2012-04-15T00:00:00Z">
        <w:r w:rsidR="004C499F">
          <w:t xml:space="preserve">, </w:t>
        </w:r>
      </w:ins>
      <w:del w:id="1812" w:author="Dennis Hohmann" w:date="2012-04-15T00:00:00Z">
        <w:r w:rsidR="002205FF" w:rsidDel="004C499F">
          <w:delText xml:space="preserve"> /</w:delText>
        </w:r>
      </w:del>
      <w:r w:rsidR="002205FF">
        <w:t>Y</w:t>
      </w:r>
      <w:ins w:id="1813" w:author="Dennis Hohmann" w:date="2012-04-15T00:00:00Z">
        <w:r w:rsidR="004C499F">
          <w:t>:</w:t>
        </w:r>
      </w:ins>
      <w:r w:rsidR="008701F4">
        <w:t>10 mit der Tiefe 10mm</w:t>
      </w:r>
      <w:ins w:id="1814" w:author="Dennis Hohmann" w:date="2012-04-15T00:00:00Z">
        <w:r w:rsidR="004C499F">
          <w:t xml:space="preserve"> bohrt,</w:t>
        </w:r>
      </w:ins>
      <w:r w:rsidR="008701F4">
        <w:t xml:space="preserve"> würde wie folg</w:t>
      </w:r>
      <w:ins w:id="1815" w:author="Dennis Hohmann" w:date="2012-04-15T00:00:00Z">
        <w:r w:rsidR="004C499F">
          <w:t xml:space="preserve">t </w:t>
        </w:r>
      </w:ins>
      <w:del w:id="1816" w:author="Dennis Hohmann" w:date="2012-04-15T00:00:00Z">
        <w:r w:rsidR="008701F4" w:rsidDel="004C499F">
          <w:delText xml:space="preserve"> </w:delText>
        </w:r>
      </w:del>
      <w:r w:rsidR="008701F4">
        <w:t>aussehen:</w:t>
      </w:r>
    </w:p>
    <w:p w14:paraId="61DCD647" w14:textId="77777777" w:rsidR="00135EFD" w:rsidRDefault="00135EFD" w:rsidP="008B14C0">
      <w:pPr>
        <w:pStyle w:val="Textkrper"/>
        <w:pPrChange w:id="1817" w:author="Dennis Hohmann" w:date="2012-04-15T00:39:00Z">
          <w:pPr>
            <w:pStyle w:val="Textkrper"/>
          </w:pPr>
        </w:pPrChange>
      </w:pPr>
    </w:p>
    <w:p w14:paraId="2505A287" w14:textId="7C1542EE" w:rsidR="005E464E" w:rsidRPr="00135EFD" w:rsidRDefault="008701F4" w:rsidP="008B14C0">
      <w:pPr>
        <w:pStyle w:val="Textkrper"/>
        <w:pPrChange w:id="1818" w:author="Dennis Hohmann" w:date="2012-04-15T00:39:00Z">
          <w:pPr>
            <w:pStyle w:val="Textkrper"/>
          </w:pPr>
        </w:pPrChange>
      </w:pPr>
      <w:r w:rsidRPr="00135EFD">
        <w:t>N0000</w:t>
      </w:r>
      <w:r w:rsidR="005E464E" w:rsidRPr="00135EFD">
        <w:t>0 G21</w:t>
      </w:r>
    </w:p>
    <w:p w14:paraId="15534341" w14:textId="1F8438CF" w:rsidR="005E464E" w:rsidRPr="00135EFD" w:rsidRDefault="008701F4" w:rsidP="008B14C0">
      <w:pPr>
        <w:pStyle w:val="Textkrper"/>
        <w:pPrChange w:id="1819" w:author="Dennis Hohmann" w:date="2012-04-15T00:39:00Z">
          <w:pPr>
            <w:pStyle w:val="Textkrper"/>
          </w:pPr>
        </w:pPrChange>
      </w:pPr>
      <w:r w:rsidRPr="00135EFD">
        <w:t>N0001</w:t>
      </w:r>
      <w:r w:rsidR="005E464E" w:rsidRPr="00135EFD">
        <w:t>0 G90</w:t>
      </w:r>
    </w:p>
    <w:p w14:paraId="32A00E74" w14:textId="69F99C2D" w:rsidR="008701F4" w:rsidRPr="00135EFD" w:rsidRDefault="008701F4" w:rsidP="008B14C0">
      <w:pPr>
        <w:pStyle w:val="Textkrper"/>
        <w:pPrChange w:id="1820" w:author="Dennis Hohmann" w:date="2012-04-15T00:39:00Z">
          <w:pPr>
            <w:pStyle w:val="Textkrper"/>
          </w:pPr>
        </w:pPrChange>
      </w:pPr>
      <w:r w:rsidRPr="00135EFD">
        <w:t>N00020 G00 X10 Y10</w:t>
      </w:r>
    </w:p>
    <w:p w14:paraId="552A25AB" w14:textId="2C3D2E60" w:rsidR="008701F4" w:rsidRPr="00135EFD" w:rsidRDefault="008701F4" w:rsidP="008B14C0">
      <w:pPr>
        <w:pStyle w:val="Textkrper"/>
        <w:pPrChange w:id="1821" w:author="Dennis Hohmann" w:date="2012-04-15T00:39:00Z">
          <w:pPr>
            <w:pStyle w:val="Textkrper"/>
          </w:pPr>
        </w:pPrChange>
      </w:pPr>
      <w:r w:rsidRPr="00135EFD">
        <w:t>N00030 G0</w:t>
      </w:r>
      <w:ins w:id="1822" w:author="Dennis Hohmann" w:date="2012-04-15T00:01:00Z">
        <w:r w:rsidR="004C499F">
          <w:t>1</w:t>
        </w:r>
      </w:ins>
      <w:del w:id="1823" w:author="Dennis Hohmann" w:date="2012-04-15T00:01:00Z">
        <w:r w:rsidRPr="00135EFD" w:rsidDel="004C499F">
          <w:delText>0</w:delText>
        </w:r>
      </w:del>
      <w:r w:rsidRPr="00135EFD">
        <w:t xml:space="preserve"> Z-10</w:t>
      </w:r>
      <w:ins w:id="1824" w:author="Dennis Hohmann" w:date="2012-04-15T00:01:00Z">
        <w:r w:rsidR="004C499F">
          <w:t xml:space="preserve"> F128.0</w:t>
        </w:r>
      </w:ins>
    </w:p>
    <w:p w14:paraId="3FA77D14" w14:textId="7D39C4BB" w:rsidR="008701F4" w:rsidRDefault="008701F4" w:rsidP="008B14C0">
      <w:pPr>
        <w:pStyle w:val="Textkrper"/>
        <w:rPr>
          <w:ins w:id="1825" w:author="Dennis Hohmann" w:date="2012-04-15T00:02:00Z"/>
        </w:rPr>
        <w:pPrChange w:id="1826" w:author="Dennis Hohmann" w:date="2012-04-15T00:39:00Z">
          <w:pPr>
            <w:pStyle w:val="Textkrper"/>
          </w:pPr>
        </w:pPrChange>
      </w:pPr>
      <w:r w:rsidRPr="00135EFD">
        <w:t>N00040 G0</w:t>
      </w:r>
      <w:ins w:id="1827" w:author="Dennis Hohmann" w:date="2012-04-15T00:01:00Z">
        <w:r w:rsidR="004C499F">
          <w:t>1</w:t>
        </w:r>
      </w:ins>
      <w:del w:id="1828" w:author="Dennis Hohmann" w:date="2012-04-15T00:01:00Z">
        <w:r w:rsidRPr="00135EFD" w:rsidDel="004C499F">
          <w:delText>0</w:delText>
        </w:r>
      </w:del>
      <w:r w:rsidRPr="00135EFD">
        <w:t xml:space="preserve"> Z10</w:t>
      </w:r>
    </w:p>
    <w:p w14:paraId="561121D5" w14:textId="6A4BD34D" w:rsidR="00627488" w:rsidRPr="00135EFD" w:rsidRDefault="00627488" w:rsidP="008B14C0">
      <w:pPr>
        <w:pStyle w:val="Textkrper"/>
        <w:pPrChange w:id="1829" w:author="Dennis Hohmann" w:date="2012-04-15T00:39:00Z">
          <w:pPr>
            <w:pStyle w:val="Textkrper"/>
          </w:pPr>
        </w:pPrChange>
      </w:pPr>
      <w:ins w:id="1830" w:author="Dennis Hohmann" w:date="2012-04-15T00:02:00Z">
        <w:r>
          <w:t>N00045 G00 X0 Y0</w:t>
        </w:r>
      </w:ins>
    </w:p>
    <w:p w14:paraId="17763B37" w14:textId="03A7287F" w:rsidR="008701F4" w:rsidRPr="00135EFD" w:rsidRDefault="008701F4" w:rsidP="008B14C0">
      <w:pPr>
        <w:pStyle w:val="Textkrper"/>
        <w:pPrChange w:id="1831" w:author="Dennis Hohmann" w:date="2012-04-15T00:39:00Z">
          <w:pPr>
            <w:pStyle w:val="Textkrper"/>
          </w:pPr>
        </w:pPrChange>
      </w:pPr>
      <w:r w:rsidRPr="00135EFD">
        <w:t>N00050 M02</w:t>
      </w:r>
    </w:p>
    <w:p w14:paraId="72D0EA5E" w14:textId="77777777" w:rsidR="006E76B7" w:rsidRPr="009016A2" w:rsidRDefault="006E76B7" w:rsidP="008B14C0">
      <w:pPr>
        <w:pStyle w:val="Textkrper"/>
        <w:pPrChange w:id="1832" w:author="Dennis Hohmann" w:date="2012-04-15T00:39:00Z">
          <w:pPr>
            <w:pStyle w:val="Textkrper"/>
          </w:pPr>
        </w:pPrChange>
      </w:pPr>
    </w:p>
    <w:p w14:paraId="7433EAEF" w14:textId="208588C8" w:rsidR="00722856" w:rsidRDefault="008701F4" w:rsidP="008B14C0">
      <w:pPr>
        <w:pStyle w:val="Textkrper"/>
        <w:pPrChange w:id="1833" w:author="Dennis Hohmann" w:date="2012-04-15T00:39:00Z">
          <w:pPr>
            <w:pStyle w:val="Textkrper"/>
          </w:pPr>
        </w:pPrChange>
      </w:pPr>
      <w:r>
        <w:t>Zusätzlich zu den Programm- und Geometriedaten, gibt es noch die Gruppe der Techn</w:t>
      </w:r>
      <w:r>
        <w:t>o</w:t>
      </w:r>
      <w:r>
        <w:t>log</w:t>
      </w:r>
      <w:r w:rsidR="00722856">
        <w:t>iedaten. Diese beinhaltet zum Beispiel die Befehle zur Steue</w:t>
      </w:r>
      <w:r w:rsidR="00623BEB">
        <w:t>rung der Spindel.</w:t>
      </w:r>
      <w:r w:rsidR="00722856">
        <w:t xml:space="preserve"> </w:t>
      </w:r>
      <w:r w:rsidR="00722856" w:rsidRPr="00722856">
        <w:rPr>
          <w:b/>
        </w:rPr>
        <w:t>M03</w:t>
      </w:r>
      <w:r w:rsidR="00722856">
        <w:t xml:space="preserve"> startet den Motor im Rechtslauf, </w:t>
      </w:r>
      <w:r w:rsidR="00722856" w:rsidRPr="00722856">
        <w:rPr>
          <w:b/>
        </w:rPr>
        <w:t>M04</w:t>
      </w:r>
      <w:r w:rsidR="00722856">
        <w:t xml:space="preserve"> im Linkslauf und </w:t>
      </w:r>
      <w:r w:rsidR="00722856" w:rsidRPr="00722856">
        <w:rPr>
          <w:b/>
        </w:rPr>
        <w:t>M05</w:t>
      </w:r>
      <w:r w:rsidR="00722856">
        <w:t xml:space="preserve"> stoppt den Motor. Das Wort </w:t>
      </w:r>
      <w:r w:rsidR="00722856" w:rsidRPr="00722856">
        <w:rPr>
          <w:b/>
        </w:rPr>
        <w:t>M06</w:t>
      </w:r>
      <w:r w:rsidR="00722856">
        <w:t xml:space="preserve"> kündigt einen Werkzeugwechsel an, welches </w:t>
      </w:r>
      <w:ins w:id="1834" w:author="Dennis Hohmann" w:date="2012-04-15T00:03:00Z">
        <w:r w:rsidR="0099577F">
          <w:t>von dem</w:t>
        </w:r>
      </w:ins>
      <w:del w:id="1835" w:author="Dennis Hohmann" w:date="2012-04-15T00:03:00Z">
        <w:r w:rsidR="00722856" w:rsidDel="0099577F">
          <w:delText xml:space="preserve">mit </w:delText>
        </w:r>
      </w:del>
      <w:ins w:id="1836" w:author="Dennis Hohmann" w:date="2012-04-15T00:02:00Z">
        <w:r w:rsidR="00826D94">
          <w:t xml:space="preserve"> Wort </w:t>
        </w:r>
      </w:ins>
      <w:r w:rsidR="00722856" w:rsidRPr="00722856">
        <w:rPr>
          <w:b/>
        </w:rPr>
        <w:t>Txx</w:t>
      </w:r>
      <w:ins w:id="1837" w:author="Dennis Hohmann" w:date="2012-04-15T00:03:00Z">
        <w:r w:rsidR="00826D94">
          <w:t xml:space="preserve"> </w:t>
        </w:r>
      </w:ins>
      <w:del w:id="1838" w:author="Dennis Hohmann" w:date="2012-04-15T00:03:00Z">
        <w:r w:rsidR="00722856" w:rsidDel="00826D94">
          <w:delText xml:space="preserve"> Wort </w:delText>
        </w:r>
      </w:del>
      <w:r w:rsidR="00722856">
        <w:t xml:space="preserve">begleitet wird. Das </w:t>
      </w:r>
      <w:r w:rsidR="00722856" w:rsidRPr="0099577F">
        <w:rPr>
          <w:b/>
          <w:rPrChange w:id="1839" w:author="Dennis Hohmann" w:date="2012-04-15T00:03:00Z">
            <w:rPr/>
          </w:rPrChange>
        </w:rPr>
        <w:t>Txx</w:t>
      </w:r>
      <w:r w:rsidR="00722856">
        <w:t xml:space="preserve"> gibt die Nummer des nächsten zu verwendenden Werkzeug</w:t>
      </w:r>
      <w:ins w:id="1840" w:author="Dennis Hohmann" w:date="2012-04-15T00:03:00Z">
        <w:r w:rsidR="0099577F">
          <w:t>s</w:t>
        </w:r>
      </w:ins>
      <w:r w:rsidR="00722856">
        <w:t xml:space="preserve"> an</w:t>
      </w:r>
      <w:ins w:id="1841" w:author="Dennis Hohmann" w:date="2012-04-15T00:04:00Z">
        <w:r w:rsidR="00264051">
          <w:t>. Der Satz</w:t>
        </w:r>
      </w:ins>
      <w:del w:id="1842" w:author="Dennis Hohmann" w:date="2012-04-15T00:04:00Z">
        <w:r w:rsidR="00722856" w:rsidDel="00264051">
          <w:delText>.</w:delText>
        </w:r>
      </w:del>
      <w:r w:rsidR="00A07189">
        <w:t xml:space="preserve"> </w:t>
      </w:r>
      <w:r w:rsidR="00722856" w:rsidRPr="00722856">
        <w:rPr>
          <w:b/>
        </w:rPr>
        <w:t>M06 T02</w:t>
      </w:r>
      <w:r w:rsidR="00722856">
        <w:t xml:space="preserve"> wählt das Wer</w:t>
      </w:r>
      <w:r w:rsidR="00722856">
        <w:t>k</w:t>
      </w:r>
      <w:r w:rsidR="00722856">
        <w:t>zeug 2 aus.</w:t>
      </w:r>
    </w:p>
    <w:p w14:paraId="18A65914" w14:textId="77777777" w:rsidR="006419EA" w:rsidRPr="008701F4" w:rsidRDefault="006419EA" w:rsidP="008B14C0">
      <w:pPr>
        <w:pStyle w:val="Textkrper"/>
        <w:pPrChange w:id="1843" w:author="Dennis Hohmann" w:date="2012-04-15T00:39:00Z">
          <w:pPr>
            <w:pStyle w:val="Textkrper"/>
          </w:pPr>
        </w:pPrChange>
      </w:pPr>
    </w:p>
    <w:p w14:paraId="77A2FA56" w14:textId="56B27E5B" w:rsidR="008741AE" w:rsidRDefault="0091761D" w:rsidP="0091761D">
      <w:pPr>
        <w:pStyle w:val="berschrift2"/>
      </w:pPr>
      <w:bookmarkStart w:id="1844" w:name="_Toc320217331"/>
      <w:bookmarkStart w:id="1845" w:name="_Toc196041276"/>
      <w:r>
        <w:t>E</w:t>
      </w:r>
      <w:r w:rsidR="008741AE">
        <w:t>A KitEditor</w:t>
      </w:r>
      <w:bookmarkEnd w:id="1844"/>
      <w:r>
        <w:t>-Programm</w:t>
      </w:r>
      <w:bookmarkEnd w:id="1845"/>
    </w:p>
    <w:p w14:paraId="426ABA3D" w14:textId="77777777" w:rsidR="008741AE" w:rsidRDefault="008741AE" w:rsidP="008741AE"/>
    <w:tbl>
      <w:tblPr>
        <w:tblStyle w:val="Tabellenraster"/>
        <w:tblW w:w="0" w:type="auto"/>
        <w:jc w:val="center"/>
        <w:tblInd w:w="578" w:type="dxa"/>
        <w:tblLook w:val="04A0" w:firstRow="1" w:lastRow="0" w:firstColumn="1" w:lastColumn="0" w:noHBand="0" w:noVBand="1"/>
      </w:tblPr>
      <w:tblGrid>
        <w:gridCol w:w="3045"/>
        <w:gridCol w:w="3640"/>
        <w:gridCol w:w="2314"/>
      </w:tblGrid>
      <w:tr w:rsidR="008741AE" w14:paraId="0B3576AA" w14:textId="77777777" w:rsidTr="001B7DAE">
        <w:trPr>
          <w:jc w:val="center"/>
        </w:trPr>
        <w:tc>
          <w:tcPr>
            <w:tcW w:w="3045" w:type="dxa"/>
          </w:tcPr>
          <w:p w14:paraId="13779FE3" w14:textId="77777777" w:rsidR="008741AE" w:rsidRPr="00EA729E" w:rsidRDefault="008741AE" w:rsidP="008B14C0">
            <w:pPr>
              <w:pStyle w:val="Textkrper"/>
              <w:rPr>
                <w:rPrChange w:id="1846" w:author="Dennis Hohmann" w:date="2012-04-15T00:05:00Z">
                  <w:rPr/>
                </w:rPrChange>
              </w:rPr>
              <w:pPrChange w:id="1847" w:author="Dennis Hohmann" w:date="2012-04-15T00:39:00Z">
                <w:pPr>
                  <w:pStyle w:val="Textkrper"/>
                </w:pPr>
              </w:pPrChange>
            </w:pPr>
            <w:r w:rsidRPr="00EA729E">
              <w:rPr>
                <w:rPrChange w:id="1848" w:author="Dennis Hohmann" w:date="2012-04-15T00:05:00Z">
                  <w:rPr/>
                </w:rPrChange>
              </w:rPr>
              <w:t>Programm-Dateien</w:t>
            </w:r>
          </w:p>
        </w:tc>
        <w:tc>
          <w:tcPr>
            <w:tcW w:w="3640" w:type="dxa"/>
          </w:tcPr>
          <w:p w14:paraId="6F3D8641" w14:textId="77777777" w:rsidR="008741AE" w:rsidRPr="00EA729E" w:rsidRDefault="008741AE" w:rsidP="008B14C0">
            <w:pPr>
              <w:pStyle w:val="Textkrper"/>
              <w:rPr>
                <w:rPrChange w:id="1849" w:author="Dennis Hohmann" w:date="2012-04-15T00:05:00Z">
                  <w:rPr/>
                </w:rPrChange>
              </w:rPr>
              <w:pPrChange w:id="1850" w:author="Dennis Hohmann" w:date="2012-04-15T00:39:00Z">
                <w:pPr>
                  <w:pStyle w:val="Textkrper"/>
                </w:pPr>
              </w:pPrChange>
            </w:pPr>
            <w:r w:rsidRPr="00EA729E">
              <w:rPr>
                <w:rPrChange w:id="1851" w:author="Dennis Hohmann" w:date="2012-04-15T00:05:00Z">
                  <w:rPr/>
                </w:rPrChange>
              </w:rPr>
              <w:t>Funktion</w:t>
            </w:r>
          </w:p>
        </w:tc>
        <w:tc>
          <w:tcPr>
            <w:tcW w:w="2314" w:type="dxa"/>
          </w:tcPr>
          <w:p w14:paraId="26544DB2" w14:textId="77777777" w:rsidR="008741AE" w:rsidRPr="00EA729E" w:rsidRDefault="008741AE" w:rsidP="008B14C0">
            <w:pPr>
              <w:pStyle w:val="Textkrper"/>
              <w:rPr>
                <w:rPrChange w:id="1852" w:author="Dennis Hohmann" w:date="2012-04-15T00:05:00Z">
                  <w:rPr/>
                </w:rPrChange>
              </w:rPr>
              <w:pPrChange w:id="1853" w:author="Dennis Hohmann" w:date="2012-04-15T00:39:00Z">
                <w:pPr>
                  <w:pStyle w:val="Textkrper"/>
                </w:pPr>
              </w:pPrChange>
            </w:pPr>
            <w:r w:rsidRPr="00EA729E">
              <w:rPr>
                <w:rPrChange w:id="1854" w:author="Dennis Hohmann" w:date="2012-04-15T00:05:00Z">
                  <w:rPr/>
                </w:rPrChange>
              </w:rPr>
              <w:t>Autor</w:t>
            </w:r>
          </w:p>
        </w:tc>
      </w:tr>
      <w:tr w:rsidR="008741AE" w14:paraId="07CB08A0" w14:textId="77777777" w:rsidTr="001B7DAE">
        <w:trPr>
          <w:jc w:val="center"/>
        </w:trPr>
        <w:tc>
          <w:tcPr>
            <w:tcW w:w="3045" w:type="dxa"/>
            <w:vAlign w:val="center"/>
          </w:tcPr>
          <w:p w14:paraId="1D1618CC" w14:textId="77777777" w:rsidR="008741AE" w:rsidRDefault="008741AE" w:rsidP="008B14C0">
            <w:pPr>
              <w:pStyle w:val="Textkrper"/>
              <w:pPrChange w:id="1855" w:author="Dennis Hohmann" w:date="2012-04-15T00:39:00Z">
                <w:pPr>
                  <w:pStyle w:val="Textkrper"/>
                </w:pPr>
              </w:pPrChange>
            </w:pPr>
            <w:r>
              <w:t>Technikerarbeit2012.kmc</w:t>
            </w:r>
          </w:p>
        </w:tc>
        <w:tc>
          <w:tcPr>
            <w:tcW w:w="3640" w:type="dxa"/>
            <w:vAlign w:val="center"/>
          </w:tcPr>
          <w:p w14:paraId="73C2170F" w14:textId="77777777" w:rsidR="008741AE" w:rsidRDefault="008741AE" w:rsidP="008B14C0">
            <w:pPr>
              <w:pStyle w:val="Textkrper"/>
              <w:pPrChange w:id="1856" w:author="Dennis Hohmann" w:date="2012-04-15T00:39:00Z">
                <w:pPr>
                  <w:pStyle w:val="Textkrper"/>
                </w:pPr>
              </w:pPrChange>
            </w:pPr>
            <w:r>
              <w:t>Hauptprogramm</w:t>
            </w:r>
          </w:p>
        </w:tc>
        <w:tc>
          <w:tcPr>
            <w:tcW w:w="2314" w:type="dxa"/>
            <w:vMerge w:val="restart"/>
            <w:vAlign w:val="center"/>
          </w:tcPr>
          <w:p w14:paraId="77FB8931" w14:textId="77777777" w:rsidR="008741AE" w:rsidRDefault="008741AE" w:rsidP="008B14C0">
            <w:pPr>
              <w:pStyle w:val="Textkrper"/>
              <w:pPrChange w:id="1857" w:author="Dennis Hohmann" w:date="2012-04-15T00:39:00Z">
                <w:pPr>
                  <w:pStyle w:val="Textkrper"/>
                </w:pPr>
              </w:pPrChange>
            </w:pPr>
            <w:r>
              <w:t>Dennis Hohmann</w:t>
            </w:r>
          </w:p>
        </w:tc>
      </w:tr>
      <w:tr w:rsidR="008741AE" w14:paraId="66D9DF59" w14:textId="77777777" w:rsidTr="001B7DAE">
        <w:trPr>
          <w:jc w:val="center"/>
        </w:trPr>
        <w:tc>
          <w:tcPr>
            <w:tcW w:w="3045" w:type="dxa"/>
            <w:vAlign w:val="center"/>
          </w:tcPr>
          <w:p w14:paraId="1316A44A" w14:textId="77777777" w:rsidR="008741AE" w:rsidRDefault="008741AE" w:rsidP="008B14C0">
            <w:pPr>
              <w:pStyle w:val="Textkrper"/>
              <w:pPrChange w:id="1858" w:author="Dennis Hohmann" w:date="2012-04-15T00:39:00Z">
                <w:pPr>
                  <w:pStyle w:val="Textkrper"/>
                </w:pPr>
              </w:pPrChange>
            </w:pPr>
            <w:r>
              <w:t>konstanten.kmi</w:t>
            </w:r>
          </w:p>
        </w:tc>
        <w:tc>
          <w:tcPr>
            <w:tcW w:w="3640" w:type="dxa"/>
            <w:vAlign w:val="center"/>
          </w:tcPr>
          <w:p w14:paraId="66A96D44" w14:textId="77777777" w:rsidR="008741AE" w:rsidRDefault="008741AE" w:rsidP="008B14C0">
            <w:pPr>
              <w:pStyle w:val="Textkrper"/>
              <w:pPrChange w:id="1859" w:author="Dennis Hohmann" w:date="2012-04-15T00:39:00Z">
                <w:pPr>
                  <w:pStyle w:val="Textkrper"/>
                </w:pPr>
              </w:pPrChange>
            </w:pPr>
            <w:r>
              <w:t>Definieren von Konstanten</w:t>
            </w:r>
          </w:p>
        </w:tc>
        <w:tc>
          <w:tcPr>
            <w:tcW w:w="2314" w:type="dxa"/>
            <w:vMerge/>
          </w:tcPr>
          <w:p w14:paraId="0CD1C75C" w14:textId="77777777" w:rsidR="008741AE" w:rsidRDefault="008741AE" w:rsidP="008B14C0">
            <w:pPr>
              <w:pStyle w:val="Textkrper"/>
              <w:pPrChange w:id="1860" w:author="Dennis Hohmann" w:date="2012-04-15T00:39:00Z">
                <w:pPr>
                  <w:pStyle w:val="Textkrper"/>
                </w:pPr>
              </w:pPrChange>
            </w:pPr>
          </w:p>
        </w:tc>
      </w:tr>
      <w:tr w:rsidR="008741AE" w14:paraId="51F55DF7" w14:textId="77777777" w:rsidTr="001B7DAE">
        <w:trPr>
          <w:jc w:val="center"/>
        </w:trPr>
        <w:tc>
          <w:tcPr>
            <w:tcW w:w="3045" w:type="dxa"/>
            <w:vAlign w:val="center"/>
          </w:tcPr>
          <w:p w14:paraId="4F5A4BBF" w14:textId="77777777" w:rsidR="008741AE" w:rsidRDefault="008741AE" w:rsidP="008B14C0">
            <w:pPr>
              <w:pStyle w:val="Textkrper"/>
              <w:pPrChange w:id="1861" w:author="Dennis Hohmann" w:date="2012-04-15T00:39:00Z">
                <w:pPr>
                  <w:pStyle w:val="Textkrper"/>
                </w:pPr>
              </w:pPrChange>
            </w:pPr>
            <w:r>
              <w:t>fonts.kmi</w:t>
            </w:r>
          </w:p>
        </w:tc>
        <w:tc>
          <w:tcPr>
            <w:tcW w:w="3640" w:type="dxa"/>
            <w:vAlign w:val="center"/>
          </w:tcPr>
          <w:p w14:paraId="5618C63C" w14:textId="77777777" w:rsidR="008741AE" w:rsidRDefault="008741AE" w:rsidP="008B14C0">
            <w:pPr>
              <w:pStyle w:val="Textkrper"/>
              <w:pPrChange w:id="1862" w:author="Dennis Hohmann" w:date="2012-04-15T00:39:00Z">
                <w:pPr>
                  <w:pStyle w:val="Textkrper"/>
                </w:pPr>
              </w:pPrChange>
            </w:pPr>
            <w:r>
              <w:t>Definieren der Schriftarten</w:t>
            </w:r>
          </w:p>
        </w:tc>
        <w:tc>
          <w:tcPr>
            <w:tcW w:w="2314" w:type="dxa"/>
            <w:vMerge/>
          </w:tcPr>
          <w:p w14:paraId="0F79E290" w14:textId="77777777" w:rsidR="008741AE" w:rsidRDefault="008741AE" w:rsidP="008B14C0">
            <w:pPr>
              <w:pStyle w:val="Textkrper"/>
              <w:pPrChange w:id="1863" w:author="Dennis Hohmann" w:date="2012-04-15T00:39:00Z">
                <w:pPr>
                  <w:pStyle w:val="Textkrper"/>
                </w:pPr>
              </w:pPrChange>
            </w:pPr>
          </w:p>
        </w:tc>
      </w:tr>
      <w:tr w:rsidR="008741AE" w14:paraId="003682CC" w14:textId="77777777" w:rsidTr="001B7DAE">
        <w:trPr>
          <w:jc w:val="center"/>
        </w:trPr>
        <w:tc>
          <w:tcPr>
            <w:tcW w:w="3045" w:type="dxa"/>
            <w:vAlign w:val="center"/>
          </w:tcPr>
          <w:p w14:paraId="4D22BAA6" w14:textId="77777777" w:rsidR="008741AE" w:rsidRDefault="008741AE" w:rsidP="008B14C0">
            <w:pPr>
              <w:pStyle w:val="Textkrper"/>
              <w:pPrChange w:id="1864" w:author="Dennis Hohmann" w:date="2012-04-15T00:39:00Z">
                <w:pPr>
                  <w:pStyle w:val="Textkrper"/>
                </w:pPr>
              </w:pPrChange>
            </w:pPr>
            <w:r>
              <w:t>bilder.kmi</w:t>
            </w:r>
          </w:p>
        </w:tc>
        <w:tc>
          <w:tcPr>
            <w:tcW w:w="3640" w:type="dxa"/>
            <w:vAlign w:val="center"/>
          </w:tcPr>
          <w:p w14:paraId="485F5E0D" w14:textId="77777777" w:rsidR="008741AE" w:rsidRDefault="008741AE" w:rsidP="008B14C0">
            <w:pPr>
              <w:pStyle w:val="Textkrper"/>
              <w:pPrChange w:id="1865" w:author="Dennis Hohmann" w:date="2012-04-15T00:39:00Z">
                <w:pPr>
                  <w:pStyle w:val="Textkrper"/>
                </w:pPr>
              </w:pPrChange>
            </w:pPr>
            <w:r>
              <w:t>Definieren von Bildern</w:t>
            </w:r>
          </w:p>
        </w:tc>
        <w:tc>
          <w:tcPr>
            <w:tcW w:w="2314" w:type="dxa"/>
            <w:vMerge/>
          </w:tcPr>
          <w:p w14:paraId="0DA7FA35" w14:textId="77777777" w:rsidR="008741AE" w:rsidRDefault="008741AE" w:rsidP="008B14C0">
            <w:pPr>
              <w:pStyle w:val="Textkrper"/>
              <w:pPrChange w:id="1866" w:author="Dennis Hohmann" w:date="2012-04-15T00:39:00Z">
                <w:pPr>
                  <w:pStyle w:val="Textkrper"/>
                </w:pPr>
              </w:pPrChange>
            </w:pPr>
          </w:p>
        </w:tc>
      </w:tr>
      <w:tr w:rsidR="008741AE" w:rsidRPr="005C7386" w14:paraId="20BFD3F2" w14:textId="77777777" w:rsidTr="001B7DAE">
        <w:trPr>
          <w:jc w:val="center"/>
        </w:trPr>
        <w:tc>
          <w:tcPr>
            <w:tcW w:w="3045" w:type="dxa"/>
            <w:vAlign w:val="center"/>
          </w:tcPr>
          <w:p w14:paraId="464480C9" w14:textId="77777777" w:rsidR="008741AE" w:rsidRDefault="008741AE" w:rsidP="008B14C0">
            <w:pPr>
              <w:pStyle w:val="Textkrper"/>
              <w:pPrChange w:id="1867" w:author="Dennis Hohmann" w:date="2012-04-15T00:39:00Z">
                <w:pPr>
                  <w:pStyle w:val="Textkrper"/>
                </w:pPr>
              </w:pPrChange>
            </w:pPr>
            <w:r>
              <w:t>errors.kmi</w:t>
            </w:r>
          </w:p>
        </w:tc>
        <w:tc>
          <w:tcPr>
            <w:tcW w:w="3640" w:type="dxa"/>
            <w:vAlign w:val="center"/>
          </w:tcPr>
          <w:p w14:paraId="4D0D6D19" w14:textId="77777777" w:rsidR="008741AE" w:rsidRPr="00180C65" w:rsidRDefault="008741AE" w:rsidP="008B14C0">
            <w:pPr>
              <w:pStyle w:val="Textkrper"/>
              <w:pPrChange w:id="1868" w:author="Dennis Hohmann" w:date="2012-04-15T00:39:00Z">
                <w:pPr>
                  <w:pStyle w:val="Textkrper"/>
                </w:pPr>
              </w:pPrChange>
            </w:pPr>
            <w:r>
              <w:t>Definieren der Störmeldungen</w:t>
            </w:r>
            <w:r>
              <w:br/>
            </w:r>
            <w:r w:rsidRPr="00180C65">
              <w:t>und Störungshandling</w:t>
            </w:r>
          </w:p>
        </w:tc>
        <w:tc>
          <w:tcPr>
            <w:tcW w:w="2314" w:type="dxa"/>
            <w:vMerge/>
          </w:tcPr>
          <w:p w14:paraId="171F2449" w14:textId="77777777" w:rsidR="008741AE" w:rsidRPr="00180C65" w:rsidRDefault="008741AE" w:rsidP="008B14C0">
            <w:pPr>
              <w:pStyle w:val="Textkrper"/>
              <w:pPrChange w:id="1869" w:author="Dennis Hohmann" w:date="2012-04-15T00:39:00Z">
                <w:pPr>
                  <w:pStyle w:val="Textkrper"/>
                </w:pPr>
              </w:pPrChange>
            </w:pPr>
          </w:p>
        </w:tc>
      </w:tr>
      <w:tr w:rsidR="008741AE" w:rsidRPr="005C7386" w14:paraId="0FA0AB43" w14:textId="77777777" w:rsidTr="001B7DAE">
        <w:trPr>
          <w:jc w:val="center"/>
        </w:trPr>
        <w:tc>
          <w:tcPr>
            <w:tcW w:w="3045" w:type="dxa"/>
            <w:vAlign w:val="center"/>
          </w:tcPr>
          <w:p w14:paraId="7A32B311" w14:textId="77777777" w:rsidR="008741AE" w:rsidRDefault="008741AE" w:rsidP="008B14C0">
            <w:pPr>
              <w:pStyle w:val="Textkrper"/>
              <w:pPrChange w:id="1870" w:author="Dennis Hohmann" w:date="2012-04-15T00:39:00Z">
                <w:pPr>
                  <w:pStyle w:val="Textkrper"/>
                </w:pPr>
              </w:pPrChange>
            </w:pPr>
            <w:r>
              <w:t>function.kmi</w:t>
            </w:r>
          </w:p>
        </w:tc>
        <w:tc>
          <w:tcPr>
            <w:tcW w:w="3640" w:type="dxa"/>
            <w:vAlign w:val="center"/>
          </w:tcPr>
          <w:p w14:paraId="060C904F" w14:textId="77777777" w:rsidR="008741AE" w:rsidRPr="00180C65" w:rsidRDefault="008741AE" w:rsidP="008B14C0">
            <w:pPr>
              <w:pStyle w:val="Textkrper"/>
              <w:pPrChange w:id="1871" w:author="Dennis Hohmann" w:date="2012-04-15T00:39:00Z">
                <w:pPr>
                  <w:pStyle w:val="Textkrper"/>
                </w:pPr>
              </w:pPrChange>
            </w:pPr>
            <w:r w:rsidRPr="00180C65">
              <w:t>Def</w:t>
            </w:r>
            <w:r>
              <w:t>inieren der Maschinen-</w:t>
            </w:r>
            <w:r>
              <w:br/>
              <w:t xml:space="preserve">funktionen </w:t>
            </w:r>
            <w:r w:rsidRPr="00180C65">
              <w:t>HAND, AUTO</w:t>
            </w:r>
          </w:p>
        </w:tc>
        <w:tc>
          <w:tcPr>
            <w:tcW w:w="2314" w:type="dxa"/>
            <w:vMerge/>
          </w:tcPr>
          <w:p w14:paraId="2B08E75D" w14:textId="77777777" w:rsidR="008741AE" w:rsidRPr="00180C65" w:rsidRDefault="008741AE" w:rsidP="008B14C0">
            <w:pPr>
              <w:pStyle w:val="Textkrper"/>
              <w:pPrChange w:id="1872" w:author="Dennis Hohmann" w:date="2012-04-15T00:39:00Z">
                <w:pPr>
                  <w:pStyle w:val="Textkrper"/>
                </w:pPr>
              </w:pPrChange>
            </w:pPr>
          </w:p>
        </w:tc>
      </w:tr>
    </w:tbl>
    <w:p w14:paraId="67730A75" w14:textId="44EFE596" w:rsidR="00F551CB" w:rsidRDefault="008741AE" w:rsidP="0091761D">
      <w:pPr>
        <w:pStyle w:val="Beschriftung"/>
        <w:ind w:hanging="152"/>
      </w:pPr>
      <w:bookmarkStart w:id="1873" w:name="_Toc195118421"/>
      <w:bookmarkStart w:id="1874" w:name="_Toc195150490"/>
      <w:bookmarkStart w:id="1875" w:name="_Toc196045750"/>
      <w:r w:rsidRPr="00CB7D2E">
        <w:t xml:space="preserve">Abbildung </w:t>
      </w:r>
      <w:r w:rsidR="002F6ABA">
        <w:fldChar w:fldCharType="begin"/>
      </w:r>
      <w:r w:rsidR="002F6ABA">
        <w:instrText xml:space="preserve"> STYLEREF 2 \s </w:instrText>
      </w:r>
      <w:r w:rsidR="002F6ABA">
        <w:fldChar w:fldCharType="separate"/>
      </w:r>
      <w:r w:rsidR="002F6ABA">
        <w:rPr>
          <w:noProof/>
        </w:rPr>
        <w:t>4.3</w:t>
      </w:r>
      <w:r w:rsidR="002F6ABA">
        <w:fldChar w:fldCharType="end"/>
      </w:r>
      <w:r w:rsidR="002F6ABA">
        <w:t>.</w:t>
      </w:r>
      <w:r w:rsidR="002F6ABA">
        <w:fldChar w:fldCharType="begin"/>
      </w:r>
      <w:r w:rsidR="002F6ABA">
        <w:instrText xml:space="preserve"> SEQ Abbildung \* ARABIC \s 2 </w:instrText>
      </w:r>
      <w:r w:rsidR="002F6ABA">
        <w:fldChar w:fldCharType="separate"/>
      </w:r>
      <w:r w:rsidR="002F6ABA">
        <w:rPr>
          <w:noProof/>
        </w:rPr>
        <w:t>1</w:t>
      </w:r>
      <w:r w:rsidR="002F6ABA">
        <w:fldChar w:fldCharType="end"/>
      </w:r>
      <w:r w:rsidRPr="00CB7D2E">
        <w:t>: EA KitEditor Programmdateien</w:t>
      </w:r>
      <w:bookmarkEnd w:id="1873"/>
      <w:bookmarkEnd w:id="1874"/>
      <w:bookmarkEnd w:id="1875"/>
    </w:p>
    <w:p w14:paraId="0975B8C8" w14:textId="77777777" w:rsidR="0091761D" w:rsidRDefault="0091761D" w:rsidP="0091761D"/>
    <w:p w14:paraId="34A78FE9" w14:textId="77777777" w:rsidR="00BB669C" w:rsidRDefault="00747633" w:rsidP="008B14C0">
      <w:pPr>
        <w:pStyle w:val="Textkrper"/>
        <w:rPr>
          <w:ins w:id="1876" w:author="Dennis Hohmann" w:date="2012-04-15T00:09:00Z"/>
        </w:rPr>
        <w:pPrChange w:id="1877" w:author="Dennis Hohmann" w:date="2012-04-15T00:39:00Z">
          <w:pPr>
            <w:pStyle w:val="Textkrper"/>
          </w:pPr>
        </w:pPrChange>
      </w:pPr>
      <w:r>
        <w:t>Der Umgang mit dem KitEditor</w:t>
      </w:r>
      <w:ins w:id="1878" w:author="Dennis Hohmann" w:date="2012-04-15T00:06:00Z">
        <w:r w:rsidR="00BB669C">
          <w:t>, der Entwicklungssoftware des Display</w:t>
        </w:r>
      </w:ins>
      <w:ins w:id="1879" w:author="Dennis Hohmann" w:date="2012-04-15T00:09:00Z">
        <w:r w:rsidR="00BB669C">
          <w:t>s</w:t>
        </w:r>
      </w:ins>
      <w:ins w:id="1880" w:author="Dennis Hohmann" w:date="2012-04-15T00:06:00Z">
        <w:r w:rsidR="00BB669C">
          <w:t xml:space="preserve">, </w:t>
        </w:r>
      </w:ins>
      <w:del w:id="1881" w:author="Dennis Hohmann" w:date="2012-04-15T00:06:00Z">
        <w:r w:rsidDel="00BB669C">
          <w:delText xml:space="preserve"> </w:delText>
        </w:r>
      </w:del>
      <w:r>
        <w:t>ist selbsterkl</w:t>
      </w:r>
      <w:r>
        <w:t>ä</w:t>
      </w:r>
      <w:r>
        <w:t>rend</w:t>
      </w:r>
      <w:ins w:id="1882" w:author="Dennis Hohmann" w:date="2012-04-15T00:07:00Z">
        <w:r w:rsidR="00BB669C">
          <w:t>.</w:t>
        </w:r>
      </w:ins>
      <w:del w:id="1883" w:author="Dennis Hohmann" w:date="2012-04-15T00:07:00Z">
        <w:r w:rsidDel="00BB669C">
          <w:delText>,</w:delText>
        </w:r>
      </w:del>
      <w:r>
        <w:t xml:space="preserve"> </w:t>
      </w:r>
      <w:ins w:id="1884" w:author="Dennis Hohmann" w:date="2012-04-15T00:07:00Z">
        <w:r w:rsidR="00BB669C">
          <w:t>D</w:t>
        </w:r>
      </w:ins>
      <w:del w:id="1885" w:author="Dennis Hohmann" w:date="2012-04-15T00:07:00Z">
        <w:r w:rsidDel="00BB669C">
          <w:delText>d</w:delText>
        </w:r>
      </w:del>
      <w:r>
        <w:t xml:space="preserve">ie </w:t>
      </w:r>
      <w:ins w:id="1886" w:author="Dennis Hohmann" w:date="2012-04-15T00:07:00Z">
        <w:r w:rsidR="00BB669C">
          <w:t>Online-</w:t>
        </w:r>
      </w:ins>
      <w:r>
        <w:t xml:space="preserve">Hilfe ist sehr ausführlich </w:t>
      </w:r>
      <w:ins w:id="1887" w:author="Dennis Hohmann" w:date="2012-04-15T00:08:00Z">
        <w:r w:rsidR="00BB669C">
          <w:t xml:space="preserve">und enthält </w:t>
        </w:r>
      </w:ins>
      <w:del w:id="1888" w:author="Dennis Hohmann" w:date="2012-04-15T00:08:00Z">
        <w:r w:rsidDel="00BB669C">
          <w:delText xml:space="preserve">mit </w:delText>
        </w:r>
      </w:del>
      <w:r>
        <w:t>zahlreiche</w:t>
      </w:r>
      <w:ins w:id="1889" w:author="Dennis Hohmann" w:date="2012-04-15T00:08:00Z">
        <w:r w:rsidR="00BB669C">
          <w:t xml:space="preserve"> kommentierte</w:t>
        </w:r>
      </w:ins>
      <w:del w:id="1890" w:author="Dennis Hohmann" w:date="2012-04-15T00:08:00Z">
        <w:r w:rsidDel="00BB669C">
          <w:delText>n</w:delText>
        </w:r>
      </w:del>
      <w:r>
        <w:t xml:space="preserve"> Beispi</w:t>
      </w:r>
      <w:r>
        <w:t>e</w:t>
      </w:r>
      <w:r>
        <w:t>le</w:t>
      </w:r>
      <w:del w:id="1891" w:author="Dennis Hohmann" w:date="2012-04-15T00:09:00Z">
        <w:r w:rsidDel="00BB669C">
          <w:delText>n</w:delText>
        </w:r>
      </w:del>
      <w:r>
        <w:t>.</w:t>
      </w:r>
    </w:p>
    <w:p w14:paraId="6435372C" w14:textId="77777777" w:rsidR="00BB669C" w:rsidRDefault="00BB669C" w:rsidP="008B14C0">
      <w:pPr>
        <w:pStyle w:val="Textkrper"/>
        <w:rPr>
          <w:ins w:id="1892" w:author="Dennis Hohmann" w:date="2012-04-15T00:08:00Z"/>
        </w:rPr>
        <w:pPrChange w:id="1893" w:author="Dennis Hohmann" w:date="2012-04-15T00:39:00Z">
          <w:pPr>
            <w:pStyle w:val="Textkrper"/>
          </w:pPr>
        </w:pPrChange>
      </w:pPr>
    </w:p>
    <w:p w14:paraId="62BCDE66" w14:textId="1B28A381" w:rsidR="00747633" w:rsidRDefault="00747633" w:rsidP="008B14C0">
      <w:pPr>
        <w:pStyle w:val="Textkrper"/>
        <w:pPrChange w:id="1894" w:author="Dennis Hohmann" w:date="2012-04-15T00:39:00Z">
          <w:pPr>
            <w:pStyle w:val="Textkrper"/>
          </w:pPr>
        </w:pPrChange>
      </w:pPr>
      <w:del w:id="1895" w:author="Dennis Hohmann" w:date="2012-04-15T00:08:00Z">
        <w:r w:rsidDel="00BB669C">
          <w:delText xml:space="preserve"> </w:delText>
        </w:r>
      </w:del>
      <w:r>
        <w:t>Auch das</w:t>
      </w:r>
      <w:ins w:id="1896" w:author="Dennis Hohmann" w:date="2012-04-15T00:08:00Z">
        <w:r w:rsidR="00BB669C">
          <w:t xml:space="preserve"> </w:t>
        </w:r>
      </w:ins>
      <w:del w:id="1897" w:author="Dennis Hohmann" w:date="2012-04-15T00:08:00Z">
        <w:r w:rsidDel="00BB669C">
          <w:delText xml:space="preserve"> </w:delText>
        </w:r>
      </w:del>
      <w:r>
        <w:t>Demo-Programm ist ausreichend erklärt. Der komplett</w:t>
      </w:r>
      <w:ins w:id="1898" w:author="Dennis Hohmann" w:date="2012-04-15T00:11:00Z">
        <w:r w:rsidR="007449E2">
          <w:t>e</w:t>
        </w:r>
      </w:ins>
      <w:r>
        <w:t xml:space="preserve"> zur Verfügung st</w:t>
      </w:r>
      <w:r>
        <w:t>e</w:t>
      </w:r>
      <w:r>
        <w:t>hende Befehlssatz ist sowohl im Datenblatt des Display</w:t>
      </w:r>
      <w:ins w:id="1899" w:author="Dennis Hohmann" w:date="2012-04-15T00:05:00Z">
        <w:r w:rsidR="00BB669C">
          <w:t>s</w:t>
        </w:r>
      </w:ins>
      <w:r w:rsidR="00302908">
        <w:t>, als auch in den Be</w:t>
      </w:r>
      <w:r w:rsidR="00302908">
        <w:t>i</w:t>
      </w:r>
      <w:r w:rsidR="00302908">
        <w:t>spiel-Programmen vorhanden.</w:t>
      </w:r>
    </w:p>
    <w:p w14:paraId="4D02E5DC" w14:textId="1B065DBC" w:rsidR="00302908" w:rsidRDefault="007449E2" w:rsidP="008B14C0">
      <w:pPr>
        <w:pStyle w:val="Textkrper"/>
        <w:pPrChange w:id="1900" w:author="Dennis Hohmann" w:date="2012-04-15T00:39:00Z">
          <w:pPr>
            <w:pStyle w:val="Textkrper"/>
          </w:pPr>
        </w:pPrChange>
      </w:pPr>
      <w:ins w:id="1901" w:author="Dennis Hohmann" w:date="2012-04-15T00:12:00Z">
        <w:r>
          <w:t xml:space="preserve">Der Programmaufbau </w:t>
        </w:r>
      </w:ins>
      <w:del w:id="1902" w:author="Dennis Hohmann" w:date="2012-04-15T00:12:00Z">
        <w:r w:rsidR="00302908" w:rsidDel="007449E2">
          <w:delText xml:space="preserve">Die Struktur </w:delText>
        </w:r>
      </w:del>
      <w:r w:rsidR="00302908">
        <w:t>ist ähnlich der C-Programm-Struktur. Es gibt eine main-ähnliche Hauptdatei. Diese ist durch die Endung .kmc zuerkennen. Dort befindet sich ein Include-Bereich, welche</w:t>
      </w:r>
      <w:ins w:id="1903" w:author="Dennis Hohmann" w:date="2012-04-15T00:14:00Z">
        <w:r w:rsidR="00945900">
          <w:t>r</w:t>
        </w:r>
      </w:ins>
      <w:r w:rsidR="00302908">
        <w:t xml:space="preserve"> alle benötigten Dateien deklariert. Dies</w:t>
      </w:r>
      <w:del w:id="1904" w:author="Dennis Hohmann" w:date="2012-04-15T00:14:00Z">
        <w:r w:rsidR="00302908" w:rsidDel="00945900">
          <w:delText>e</w:delText>
        </w:r>
      </w:del>
      <w:r w:rsidR="00302908">
        <w:t xml:space="preserve"> sind im aktuellen Projekt </w:t>
      </w:r>
      <w:del w:id="1905" w:author="Dennis Hohmann" w:date="2012-04-15T00:12:00Z">
        <w:r w:rsidR="00302908" w:rsidDel="007449E2">
          <w:delText xml:space="preserve">5 </w:delText>
        </w:r>
      </w:del>
      <w:ins w:id="1906" w:author="Dennis Hohmann" w:date="2012-04-15T00:12:00Z">
        <w:r>
          <w:t xml:space="preserve">fünf </w:t>
        </w:r>
      </w:ins>
      <w:r w:rsidR="00302908">
        <w:t>D</w:t>
      </w:r>
      <w:r w:rsidR="00302908">
        <w:t>a</w:t>
      </w:r>
      <w:r w:rsidR="00302908">
        <w:t>teien</w:t>
      </w:r>
      <w:ins w:id="1907" w:author="Dennis Hohmann" w:date="2012-04-15T00:13:00Z">
        <w:r w:rsidR="00945900">
          <w:t>,</w:t>
        </w:r>
      </w:ins>
      <w:r w:rsidR="00302908">
        <w:t xml:space="preserve"> </w:t>
      </w:r>
      <w:del w:id="1908" w:author="Dennis Hohmann" w:date="2012-04-15T00:14:00Z">
        <w:r w:rsidR="00302908" w:rsidDel="00945900">
          <w:delText>erke</w:delText>
        </w:r>
        <w:r w:rsidR="002B0371" w:rsidDel="00945900">
          <w:delText xml:space="preserve">nnbar </w:delText>
        </w:r>
      </w:del>
      <w:ins w:id="1909" w:author="Dennis Hohmann" w:date="2012-04-15T00:14:00Z">
        <w:r w:rsidR="00945900">
          <w:t xml:space="preserve">welche </w:t>
        </w:r>
      </w:ins>
      <w:r w:rsidR="002B0371">
        <w:t>an der Endung .kmi</w:t>
      </w:r>
      <w:ins w:id="1910" w:author="Dennis Hohmann" w:date="2012-04-15T00:14:00Z">
        <w:r w:rsidR="00945900">
          <w:t xml:space="preserve"> erkennbar sind</w:t>
        </w:r>
      </w:ins>
      <w:r w:rsidR="002B0371">
        <w:t>. Diese</w:t>
      </w:r>
      <w:r w:rsidR="00302908">
        <w:t xml:space="preserve"> Struktur ist nicht zwingend no</w:t>
      </w:r>
      <w:r w:rsidR="00302908">
        <w:t>t</w:t>
      </w:r>
      <w:r w:rsidR="00302908">
        <w:t>wendig, erhöht jedoch die Übe</w:t>
      </w:r>
      <w:r w:rsidR="00302908">
        <w:t>r</w:t>
      </w:r>
      <w:r w:rsidR="00302908">
        <w:t xml:space="preserve">sichtlichkeit um ein </w:t>
      </w:r>
      <w:ins w:id="1911" w:author="Dennis Hohmann" w:date="2012-04-15T00:13:00Z">
        <w:r>
          <w:t>V</w:t>
        </w:r>
      </w:ins>
      <w:del w:id="1912" w:author="Dennis Hohmann" w:date="2012-04-15T00:13:00Z">
        <w:r w:rsidR="00302908" w:rsidDel="007449E2">
          <w:delText>v</w:delText>
        </w:r>
      </w:del>
      <w:r w:rsidR="00302908">
        <w:t>ielfaches.</w:t>
      </w:r>
    </w:p>
    <w:p w14:paraId="6BCE6505" w14:textId="77777777" w:rsidR="00302908" w:rsidRDefault="00302908" w:rsidP="008B14C0">
      <w:pPr>
        <w:pStyle w:val="Textkrper"/>
        <w:pPrChange w:id="1913" w:author="Dennis Hohmann" w:date="2012-04-15T00:39:00Z">
          <w:pPr>
            <w:pStyle w:val="Textkrper"/>
          </w:pPr>
        </w:pPrChange>
      </w:pPr>
    </w:p>
    <w:p w14:paraId="7E0A44C3" w14:textId="04131144" w:rsidR="00C93F56" w:rsidDel="00C93F56" w:rsidRDefault="00302908" w:rsidP="008B14C0">
      <w:pPr>
        <w:pStyle w:val="Textkrper"/>
        <w:rPr>
          <w:del w:id="1914" w:author="Dennis Hohmann" w:date="2012-04-15T00:19:00Z"/>
        </w:rPr>
        <w:pPrChange w:id="1915" w:author="Dennis Hohmann" w:date="2012-04-15T00:39:00Z">
          <w:pPr>
            <w:pStyle w:val="Textkrper"/>
          </w:pPr>
        </w:pPrChange>
      </w:pPr>
      <w:r>
        <w:t xml:space="preserve">Im Gegensatz zu einem C-Programm </w:t>
      </w:r>
      <w:r w:rsidR="00E966EF">
        <w:t>ist das Display-Programm nicht über eine Schleife geste</w:t>
      </w:r>
      <w:r>
        <w:t xml:space="preserve">uert. Die Ablaufsteuerung </w:t>
      </w:r>
      <w:r w:rsidR="00E966EF">
        <w:t xml:space="preserve">läuft über programmierte Makros. </w:t>
      </w:r>
      <w:r w:rsidR="00FE6049">
        <w:t>Ein Makro ist eine Z</w:t>
      </w:r>
      <w:r w:rsidR="00FE6049">
        <w:t>u</w:t>
      </w:r>
      <w:r w:rsidR="00FE6049">
        <w:t xml:space="preserve">sammenfassung einzelner oder mehrere Befehlen. </w:t>
      </w:r>
      <w:r w:rsidR="00E966EF">
        <w:t xml:space="preserve">Es gibt </w:t>
      </w:r>
      <w:ins w:id="1916" w:author="Dennis Hohmann" w:date="2012-04-15T00:15:00Z">
        <w:r w:rsidR="00945900">
          <w:t>g</w:t>
        </w:r>
      </w:ins>
      <w:del w:id="1917" w:author="Dennis Hohmann" w:date="2012-04-15T00:15:00Z">
        <w:r w:rsidR="00E966EF" w:rsidDel="00945900">
          <w:delText>G</w:delText>
        </w:r>
      </w:del>
      <w:r w:rsidR="00E966EF">
        <w:t xml:space="preserve">rundsätzlich </w:t>
      </w:r>
      <w:ins w:id="1918" w:author="Dennis Hohmann" w:date="2012-04-15T00:14:00Z">
        <w:r w:rsidR="00945900">
          <w:t>zwei</w:t>
        </w:r>
      </w:ins>
      <w:del w:id="1919" w:author="Dennis Hohmann" w:date="2012-04-15T00:14:00Z">
        <w:r w:rsidR="00E966EF" w:rsidDel="00945900">
          <w:delText>2</w:delText>
        </w:r>
      </w:del>
      <w:r w:rsidR="00E966EF">
        <w:t xml:space="preserve"> Wege</w:t>
      </w:r>
      <w:ins w:id="1920" w:author="Dennis Hohmann" w:date="2012-04-15T00:15:00Z">
        <w:r w:rsidR="00945900">
          <w:t>,</w:t>
        </w:r>
      </w:ins>
      <w:r w:rsidR="00E966EF">
        <w:t xml:space="preserve"> </w:t>
      </w:r>
      <w:r>
        <w:t>im Display Befehle zur Ausführung zubringen</w:t>
      </w:r>
      <w:ins w:id="1921" w:author="Dennis Hohmann" w:date="2012-04-15T00:15:00Z">
        <w:r w:rsidR="00945900">
          <w:t>.</w:t>
        </w:r>
      </w:ins>
      <w:del w:id="1922" w:author="Dennis Hohmann" w:date="2012-04-15T00:15:00Z">
        <w:r w:rsidDel="00945900">
          <w:delText>.</w:delText>
        </w:r>
      </w:del>
      <w:r w:rsidR="00E966EF">
        <w:t xml:space="preserve"> Das </w:t>
      </w:r>
      <w:ins w:id="1923" w:author="Dennis Hohmann" w:date="2012-04-15T00:15:00Z">
        <w:r w:rsidR="00945900">
          <w:t>S</w:t>
        </w:r>
      </w:ins>
      <w:del w:id="1924" w:author="Dennis Hohmann" w:date="2012-04-15T00:15:00Z">
        <w:r w:rsidR="00E966EF" w:rsidDel="00945900">
          <w:delText>s</w:delText>
        </w:r>
      </w:del>
      <w:r w:rsidR="00E966EF">
        <w:t xml:space="preserve">enden </w:t>
      </w:r>
      <w:r w:rsidR="00FE6049">
        <w:t>des</w:t>
      </w:r>
      <w:r w:rsidR="00E966EF">
        <w:t xml:space="preserve"> Befehls, direkt über die Schnittstelle oder durch das Auslösen eines Makros</w:t>
      </w:r>
      <w:r w:rsidR="00FE6049">
        <w:t xml:space="preserve"> welches wiederum Befehl</w:t>
      </w:r>
      <w:r>
        <w:t>e</w:t>
      </w:r>
      <w:r w:rsidR="00FE6049">
        <w:t xml:space="preserve"> ausführen kann. Ein Makro kann wiederum auf </w:t>
      </w:r>
      <w:ins w:id="1925" w:author="Dennis Hohmann" w:date="2012-04-15T00:16:00Z">
        <w:r w:rsidR="00945900">
          <w:t>zwei</w:t>
        </w:r>
      </w:ins>
      <w:del w:id="1926" w:author="Dennis Hohmann" w:date="2012-04-15T00:16:00Z">
        <w:r w:rsidR="00FE6049" w:rsidDel="00945900">
          <w:delText>2</w:delText>
        </w:r>
      </w:del>
      <w:r w:rsidR="00E966EF">
        <w:t xml:space="preserve"> unterschiedlichen Wegen ausgelöst werden. Zeitgesteuert oder E</w:t>
      </w:r>
      <w:ins w:id="1927" w:author="Dennis Hohmann" w:date="2012-04-15T00:16:00Z">
        <w:r w:rsidR="00945900">
          <w:t>reignis</w:t>
        </w:r>
      </w:ins>
      <w:del w:id="1928" w:author="Dennis Hohmann" w:date="2012-04-15T00:16:00Z">
        <w:r w:rsidR="00E966EF" w:rsidDel="00945900">
          <w:delText>vent</w:delText>
        </w:r>
      </w:del>
      <w:r w:rsidR="00E966EF">
        <w:t xml:space="preserve">gesteuert. Die </w:t>
      </w:r>
      <w:ins w:id="1929" w:author="Dennis Hohmann" w:date="2012-04-15T00:16:00Z">
        <w:r w:rsidR="00945900">
          <w:t>z</w:t>
        </w:r>
      </w:ins>
      <w:del w:id="1930" w:author="Dennis Hohmann" w:date="2012-04-15T00:16:00Z">
        <w:r w:rsidR="00E966EF" w:rsidDel="00945900">
          <w:delText>Z</w:delText>
        </w:r>
      </w:del>
      <w:r w:rsidR="00E966EF">
        <w:t>eitgesteuerten Makos werden für eine bestim</w:t>
      </w:r>
      <w:r w:rsidR="00E966EF">
        <w:t>m</w:t>
      </w:r>
      <w:r w:rsidR="00E966EF">
        <w:t xml:space="preserve">te Zeit oder nach Ablauf einer bestimmten Zeit ausgeführt. </w:t>
      </w:r>
      <w:ins w:id="1931" w:author="Dennis Hohmann" w:date="2012-04-15T00:16:00Z">
        <w:r w:rsidR="00945900">
          <w:t>Ereignis</w:t>
        </w:r>
      </w:ins>
      <w:del w:id="1932" w:author="Dennis Hohmann" w:date="2012-04-15T00:16:00Z">
        <w:r w:rsidR="00E966EF" w:rsidDel="00945900">
          <w:delText>Event</w:delText>
        </w:r>
      </w:del>
      <w:r w:rsidR="00E966EF">
        <w:t xml:space="preserve">gesteuerte Makros können über eine Zustandsänderung an einem I/O-Pin des Displays oder über die Touch-Folie ausgelöst oder beendet werden. </w:t>
      </w:r>
      <w:r w:rsidR="001E4B95">
        <w:t xml:space="preserve">Die letzteren </w:t>
      </w:r>
      <w:del w:id="1933" w:author="Dennis Hohmann" w:date="2012-04-15T00:17:00Z">
        <w:r w:rsidR="001E4B95" w:rsidDel="004D786D">
          <w:delText>nennt man</w:delText>
        </w:r>
      </w:del>
      <w:ins w:id="1934" w:author="Dennis Hohmann" w:date="2012-04-15T00:17:00Z">
        <w:r w:rsidR="004D786D">
          <w:t>werden auch als</w:t>
        </w:r>
      </w:ins>
      <w:r w:rsidR="001E4B95">
        <w:t xml:space="preserve"> Touchmak</w:t>
      </w:r>
      <w:r w:rsidR="00E966EF">
        <w:t>ro</w:t>
      </w:r>
      <w:r w:rsidR="001E4B95">
        <w:t>s</w:t>
      </w:r>
      <w:ins w:id="1935" w:author="Dennis Hohmann" w:date="2012-04-15T00:17:00Z">
        <w:r w:rsidR="004D786D">
          <w:t xml:space="preserve"> beze</w:t>
        </w:r>
        <w:r w:rsidR="004D786D">
          <w:t>i</w:t>
        </w:r>
        <w:r w:rsidR="004D786D">
          <w:t>chent</w:t>
        </w:r>
      </w:ins>
      <w:r w:rsidR="00E966EF">
        <w:t>. Makros</w:t>
      </w:r>
      <w:r w:rsidR="001E4B95">
        <w:t xml:space="preserve"> können beliebig verschachtelt werden, der Nachteil hierbei ist jedoch der Ve</w:t>
      </w:r>
      <w:r w:rsidR="001E4B95">
        <w:t>r</w:t>
      </w:r>
      <w:r w:rsidR="001E4B95">
        <w:t>lust der Übersichtlichkeit.</w:t>
      </w:r>
    </w:p>
    <w:p w14:paraId="2DB30FEF" w14:textId="6A8A01E4" w:rsidR="001E4B95" w:rsidDel="00C93F56" w:rsidRDefault="001E4B95" w:rsidP="008B14C0">
      <w:pPr>
        <w:pStyle w:val="Textkrper"/>
        <w:rPr>
          <w:del w:id="1936" w:author="Dennis Hohmann" w:date="2012-04-15T00:19:00Z"/>
        </w:rPr>
        <w:pPrChange w:id="1937" w:author="Dennis Hohmann" w:date="2012-04-15T00:39:00Z">
          <w:pPr>
            <w:pStyle w:val="Textkrper"/>
          </w:pPr>
        </w:pPrChange>
      </w:pPr>
    </w:p>
    <w:p w14:paraId="78659822" w14:textId="77777777" w:rsidR="00C93F56" w:rsidRDefault="00C93F56" w:rsidP="008B14C0">
      <w:pPr>
        <w:pStyle w:val="Textkrper"/>
        <w:rPr>
          <w:ins w:id="1938" w:author="Dennis Hohmann" w:date="2012-04-15T00:19:00Z"/>
        </w:rPr>
        <w:pPrChange w:id="1939" w:author="Dennis Hohmann" w:date="2012-04-15T00:39:00Z">
          <w:pPr>
            <w:pStyle w:val="Textkrper"/>
          </w:pPr>
        </w:pPrChange>
      </w:pPr>
    </w:p>
    <w:p w14:paraId="6C8A37FA" w14:textId="77777777" w:rsidR="00C93F56" w:rsidRDefault="00C93F56" w:rsidP="008B14C0">
      <w:pPr>
        <w:pStyle w:val="Textkrper"/>
        <w:rPr>
          <w:ins w:id="1940" w:author="Dennis Hohmann" w:date="2012-04-15T00:19:00Z"/>
        </w:rPr>
        <w:pPrChange w:id="1941" w:author="Dennis Hohmann" w:date="2012-04-15T00:39:00Z">
          <w:pPr>
            <w:pStyle w:val="Textkrper"/>
          </w:pPr>
        </w:pPrChange>
      </w:pPr>
    </w:p>
    <w:p w14:paraId="67ECCD35" w14:textId="0C8A0F58" w:rsidR="001E4B95" w:rsidDel="00C93F56" w:rsidRDefault="001E4B95" w:rsidP="008B14C0">
      <w:pPr>
        <w:pStyle w:val="Textkrper"/>
        <w:rPr>
          <w:del w:id="1942" w:author="Dennis Hohmann" w:date="2012-04-15T00:19:00Z"/>
        </w:rPr>
        <w:pPrChange w:id="1943" w:author="Dennis Hohmann" w:date="2012-04-15T00:39:00Z">
          <w:pPr>
            <w:pStyle w:val="Textkrper"/>
          </w:pPr>
        </w:pPrChange>
      </w:pPr>
      <w:r>
        <w:t xml:space="preserve">Beim </w:t>
      </w:r>
      <w:ins w:id="1944" w:author="Dennis Hohmann" w:date="2012-04-15T00:17:00Z">
        <w:r w:rsidR="004D786D">
          <w:t>Starten</w:t>
        </w:r>
      </w:ins>
      <w:del w:id="1945" w:author="Dennis Hohmann" w:date="2012-04-15T00:17:00Z">
        <w:r w:rsidDel="004D786D">
          <w:delText>booten</w:delText>
        </w:r>
      </w:del>
      <w:r>
        <w:t xml:space="preserve"> des Display</w:t>
      </w:r>
      <w:ins w:id="1946" w:author="Dennis Hohmann" w:date="2012-04-15T00:17:00Z">
        <w:r w:rsidR="004D786D">
          <w:t>s</w:t>
        </w:r>
      </w:ins>
      <w:r>
        <w:t xml:space="preserve"> wird automatisch das </w:t>
      </w:r>
      <w:r w:rsidRPr="001E4B95">
        <w:t>PowerOn-Makro</w:t>
      </w:r>
      <w:r>
        <w:t xml:space="preserve"> geladen. Dies geschieht ebenso nach einem Reset, in Verbindung mit einem R</w:t>
      </w:r>
      <w:r>
        <w:t>e</w:t>
      </w:r>
      <w:r>
        <w:t>set-Makro.</w:t>
      </w:r>
    </w:p>
    <w:p w14:paraId="24004B63" w14:textId="77777777" w:rsidR="00C93F56" w:rsidRDefault="00C93F56" w:rsidP="008B14C0">
      <w:pPr>
        <w:pStyle w:val="Textkrper"/>
        <w:rPr>
          <w:ins w:id="1947" w:author="Dennis Hohmann" w:date="2012-04-15T00:21:00Z"/>
        </w:rPr>
        <w:pPrChange w:id="1948" w:author="Dennis Hohmann" w:date="2012-04-15T00:39:00Z">
          <w:pPr>
            <w:pStyle w:val="Textkrper"/>
          </w:pPr>
        </w:pPrChange>
      </w:pPr>
    </w:p>
    <w:p w14:paraId="277B5420" w14:textId="77777777" w:rsidR="00C93F56" w:rsidRDefault="00C93F56" w:rsidP="008B14C0">
      <w:pPr>
        <w:pStyle w:val="Textkrper"/>
        <w:rPr>
          <w:ins w:id="1949" w:author="Dennis Hohmann" w:date="2012-04-15T00:19:00Z"/>
        </w:rPr>
        <w:pPrChange w:id="1950" w:author="Dennis Hohmann" w:date="2012-04-15T00:39:00Z">
          <w:pPr>
            <w:pStyle w:val="Textkrper"/>
          </w:pPr>
        </w:pPrChange>
      </w:pPr>
    </w:p>
    <w:p w14:paraId="6D209A71" w14:textId="16D1D498" w:rsidR="00C93F56" w:rsidDel="00C93F56" w:rsidRDefault="00C93F56" w:rsidP="00C93F56">
      <w:pPr>
        <w:pStyle w:val="Textkrper"/>
        <w:rPr>
          <w:del w:id="1951" w:author="Dennis Hohmann" w:date="2012-04-15T00:20:00Z"/>
        </w:rPr>
        <w:pPrChange w:id="1952" w:author="Dennis Hohmann" w:date="2012-04-15T00:20:00Z">
          <w:pPr>
            <w:pStyle w:val="Textkrper"/>
          </w:pPr>
        </w:pPrChange>
      </w:pPr>
    </w:p>
    <w:p w14:paraId="313EF2B4" w14:textId="77777777" w:rsidR="00FC5BB0" w:rsidRDefault="001E4B95" w:rsidP="00C93F56">
      <w:pPr>
        <w:keepNext/>
        <w:spacing w:line="360" w:lineRule="auto"/>
        <w:jc w:val="center"/>
        <w:pPrChange w:id="1953" w:author="Dennis Hohmann" w:date="2012-04-15T00:20:00Z">
          <w:pPr>
            <w:keepNext/>
            <w:jc w:val="center"/>
          </w:pPr>
        </w:pPrChange>
      </w:pPr>
      <w:r>
        <w:rPr>
          <w:noProof/>
          <w:lang w:eastAsia="de-DE"/>
        </w:rPr>
        <w:drawing>
          <wp:inline distT="0" distB="0" distL="0" distR="0" wp14:anchorId="3FDF3DF4" wp14:editId="7C02BDBA">
            <wp:extent cx="1869440" cy="1881276"/>
            <wp:effectExtent l="0" t="0" r="10160" b="0"/>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On-Makro.png"/>
                    <pic:cNvPicPr/>
                  </pic:nvPicPr>
                  <pic:blipFill>
                    <a:blip r:embed="rId27">
                      <a:extLst>
                        <a:ext uri="{28A0092B-C50C-407E-A947-70E740481C1C}">
                          <a14:useLocalDpi xmlns:a14="http://schemas.microsoft.com/office/drawing/2010/main" val="0"/>
                        </a:ext>
                      </a:extLst>
                    </a:blip>
                    <a:stretch>
                      <a:fillRect/>
                    </a:stretch>
                  </pic:blipFill>
                  <pic:spPr>
                    <a:xfrm>
                      <a:off x="0" y="0"/>
                      <a:ext cx="1870156" cy="1881997"/>
                    </a:xfrm>
                    <a:prstGeom prst="rect">
                      <a:avLst/>
                    </a:prstGeom>
                  </pic:spPr>
                </pic:pic>
              </a:graphicData>
            </a:graphic>
          </wp:inline>
        </w:drawing>
      </w:r>
    </w:p>
    <w:p w14:paraId="467292C8" w14:textId="4AB6DF6D" w:rsidR="00CF30AE" w:rsidRDefault="00FC5BB0" w:rsidP="00FC5BB0">
      <w:pPr>
        <w:pStyle w:val="Beschriftung"/>
        <w:jc w:val="center"/>
      </w:pPr>
      <w:bookmarkStart w:id="1954" w:name="_Toc196045751"/>
      <w:r>
        <w:t xml:space="preserve">Abbildung </w:t>
      </w:r>
      <w:r w:rsidR="002F6ABA">
        <w:fldChar w:fldCharType="begin"/>
      </w:r>
      <w:r w:rsidR="002F6ABA">
        <w:instrText xml:space="preserve"> STYLEREF 2 \s </w:instrText>
      </w:r>
      <w:r w:rsidR="002F6ABA">
        <w:fldChar w:fldCharType="separate"/>
      </w:r>
      <w:r w:rsidR="002F6ABA">
        <w:rPr>
          <w:noProof/>
        </w:rPr>
        <w:t>4.3</w:t>
      </w:r>
      <w:r w:rsidR="002F6ABA">
        <w:fldChar w:fldCharType="end"/>
      </w:r>
      <w:r w:rsidR="002F6ABA">
        <w:t>.</w:t>
      </w:r>
      <w:r w:rsidR="002F6ABA">
        <w:fldChar w:fldCharType="begin"/>
      </w:r>
      <w:r w:rsidR="002F6ABA">
        <w:instrText xml:space="preserve"> SEQ Abbildung \* ARABIC \s 2 </w:instrText>
      </w:r>
      <w:r w:rsidR="002F6ABA">
        <w:fldChar w:fldCharType="separate"/>
      </w:r>
      <w:r w:rsidR="002F6ABA">
        <w:rPr>
          <w:noProof/>
        </w:rPr>
        <w:t>2</w:t>
      </w:r>
      <w:r w:rsidR="002F6ABA">
        <w:fldChar w:fldCharType="end"/>
      </w:r>
      <w:r>
        <w:t>: Stuktogramm PowerOn-Makro</w:t>
      </w:r>
      <w:bookmarkEnd w:id="1954"/>
    </w:p>
    <w:p w14:paraId="18A00C54" w14:textId="1491988F" w:rsidR="00FC5BB0" w:rsidRDefault="00FC5BB0" w:rsidP="008B14C0">
      <w:pPr>
        <w:pStyle w:val="Textkrper"/>
        <w:pPrChange w:id="1955" w:author="Dennis Hohmann" w:date="2012-04-15T00:39:00Z">
          <w:pPr>
            <w:keepNext/>
            <w:spacing w:line="360" w:lineRule="auto"/>
            <w:jc w:val="center"/>
          </w:pPr>
        </w:pPrChange>
      </w:pPr>
      <w:r>
        <w:t xml:space="preserve">In diesem Schritt werden der Betriebsmodus, sowie das Verhalten bei Wertänderung eines </w:t>
      </w:r>
      <w:del w:id="1956" w:author="Dennis Hohmann" w:date="2012-04-15T00:22:00Z">
        <w:r w:rsidDel="00C93F56">
          <w:delText>BarGraph</w:delText>
        </w:r>
      </w:del>
      <w:ins w:id="1957" w:author="Dennis Hohmann" w:date="2012-04-15T00:22:00Z">
        <w:r w:rsidR="00C93F56">
          <w:t xml:space="preserve">Schiebereglers </w:t>
        </w:r>
      </w:ins>
      <w:ins w:id="1958" w:author="Dennis Hohmann" w:date="2012-04-15T00:23:00Z">
        <w:r w:rsidR="00C93F56">
          <w:t>(</w:t>
        </w:r>
      </w:ins>
      <w:ins w:id="1959" w:author="Dennis Hohmann" w:date="2012-04-15T00:22:00Z">
        <w:r w:rsidR="00C93F56">
          <w:t>BarGraph)</w:t>
        </w:r>
      </w:ins>
      <w:del w:id="1960" w:author="Dennis Hohmann" w:date="2012-04-15T00:22:00Z">
        <w:r w:rsidDel="00C93F56">
          <w:delText>en</w:delText>
        </w:r>
      </w:del>
      <w:r>
        <w:t xml:space="preserve"> festgelegt. Das Start-Makro legt das weitere Verhalten des Displays sowie die V</w:t>
      </w:r>
      <w:r>
        <w:t>i</w:t>
      </w:r>
      <w:r>
        <w:t>sualisierung fest.</w:t>
      </w:r>
    </w:p>
    <w:p w14:paraId="324B9C22" w14:textId="77777777" w:rsidR="006D5355" w:rsidRDefault="006D5355" w:rsidP="008B14C0">
      <w:pPr>
        <w:pStyle w:val="Textkrper"/>
        <w:pPrChange w:id="1961" w:author="Dennis Hohmann" w:date="2012-04-15T00:39:00Z">
          <w:pPr>
            <w:pStyle w:val="Textkrper"/>
          </w:pPr>
        </w:pPrChange>
      </w:pPr>
    </w:p>
    <w:p w14:paraId="02495140" w14:textId="77777777" w:rsidR="006D5355" w:rsidRDefault="006D5355" w:rsidP="008B14C0">
      <w:pPr>
        <w:pStyle w:val="Textkrper"/>
        <w:pPrChange w:id="1962" w:author="Dennis Hohmann" w:date="2012-04-15T00:39:00Z">
          <w:pPr>
            <w:pStyle w:val="Textkrper"/>
          </w:pPr>
        </w:pPrChange>
      </w:pPr>
      <w:r>
        <w:rPr>
          <w:noProof/>
          <w:lang w:eastAsia="de-DE"/>
        </w:rPr>
        <w:drawing>
          <wp:inline distT="0" distB="0" distL="0" distR="0" wp14:anchorId="0F654058" wp14:editId="62267530">
            <wp:extent cx="6120765" cy="1592580"/>
            <wp:effectExtent l="0" t="0" r="635" b="7620"/>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On.png"/>
                    <pic:cNvPicPr/>
                  </pic:nvPicPr>
                  <pic:blipFill>
                    <a:blip r:embed="rId28">
                      <a:extLst>
                        <a:ext uri="{28A0092B-C50C-407E-A947-70E740481C1C}">
                          <a14:useLocalDpi xmlns:a14="http://schemas.microsoft.com/office/drawing/2010/main" val="0"/>
                        </a:ext>
                      </a:extLst>
                    </a:blip>
                    <a:stretch>
                      <a:fillRect/>
                    </a:stretch>
                  </pic:blipFill>
                  <pic:spPr>
                    <a:xfrm>
                      <a:off x="0" y="0"/>
                      <a:ext cx="6120765" cy="1592580"/>
                    </a:xfrm>
                    <a:prstGeom prst="rect">
                      <a:avLst/>
                    </a:prstGeom>
                  </pic:spPr>
                </pic:pic>
              </a:graphicData>
            </a:graphic>
          </wp:inline>
        </w:drawing>
      </w:r>
    </w:p>
    <w:p w14:paraId="19B192A7" w14:textId="04942A05" w:rsidR="006D5355" w:rsidRDefault="006D5355" w:rsidP="006D5355">
      <w:pPr>
        <w:pStyle w:val="Beschriftung"/>
        <w:jc w:val="both"/>
      </w:pPr>
      <w:bookmarkStart w:id="1963" w:name="_Toc196045752"/>
      <w:r>
        <w:t xml:space="preserve">Abbildung </w:t>
      </w:r>
      <w:r w:rsidR="002F6ABA">
        <w:fldChar w:fldCharType="begin"/>
      </w:r>
      <w:r w:rsidR="002F6ABA">
        <w:instrText xml:space="preserve"> STYLEREF 2 \s </w:instrText>
      </w:r>
      <w:r w:rsidR="002F6ABA">
        <w:fldChar w:fldCharType="separate"/>
      </w:r>
      <w:r w:rsidR="002F6ABA">
        <w:rPr>
          <w:noProof/>
        </w:rPr>
        <w:t>4.3</w:t>
      </w:r>
      <w:r w:rsidR="002F6ABA">
        <w:fldChar w:fldCharType="end"/>
      </w:r>
      <w:r w:rsidR="002F6ABA">
        <w:t>.</w:t>
      </w:r>
      <w:r w:rsidR="002F6ABA">
        <w:fldChar w:fldCharType="begin"/>
      </w:r>
      <w:r w:rsidR="002F6ABA">
        <w:instrText xml:space="preserve"> SEQ Abbildung \* ARABIC \s 2 </w:instrText>
      </w:r>
      <w:r w:rsidR="002F6ABA">
        <w:fldChar w:fldCharType="separate"/>
      </w:r>
      <w:r w:rsidR="002F6ABA">
        <w:rPr>
          <w:noProof/>
        </w:rPr>
        <w:t>3</w:t>
      </w:r>
      <w:r w:rsidR="002F6ABA">
        <w:fldChar w:fldCharType="end"/>
      </w:r>
      <w:r>
        <w:t>: Start des Controllers</w:t>
      </w:r>
      <w:bookmarkEnd w:id="1963"/>
    </w:p>
    <w:p w14:paraId="2CA31458" w14:textId="77777777" w:rsidR="001E4B95" w:rsidRDefault="001E4B95" w:rsidP="008B14C0">
      <w:pPr>
        <w:pStyle w:val="Textkrper"/>
        <w:pPrChange w:id="1964" w:author="Dennis Hohmann" w:date="2012-04-15T00:39:00Z">
          <w:pPr>
            <w:pStyle w:val="Textkrper"/>
          </w:pPr>
        </w:pPrChange>
      </w:pPr>
    </w:p>
    <w:p w14:paraId="07504FC2" w14:textId="513EE7AD" w:rsidR="001E4B95" w:rsidRDefault="00B21475" w:rsidP="008B14C0">
      <w:pPr>
        <w:pStyle w:val="Textkrper"/>
        <w:pPrChange w:id="1965" w:author="Dennis Hohmann" w:date="2012-04-15T00:39:00Z">
          <w:pPr>
            <w:pStyle w:val="Textkrper"/>
          </w:pPr>
        </w:pPrChange>
      </w:pPr>
      <w:r>
        <w:t xml:space="preserve">Ist der Controller ohne Fehler angelaufen, wird nach ca. </w:t>
      </w:r>
      <w:ins w:id="1966" w:author="Dennis Hohmann" w:date="2012-04-15T00:23:00Z">
        <w:r w:rsidR="00961586">
          <w:t>fünf</w:t>
        </w:r>
      </w:ins>
      <w:del w:id="1967" w:author="Dennis Hohmann" w:date="2012-04-15T00:23:00Z">
        <w:r w:rsidDel="00961586">
          <w:delText>5</w:delText>
        </w:r>
      </w:del>
      <w:r>
        <w:t xml:space="preserve"> Sekunden das Hauptmenu au</w:t>
      </w:r>
      <w:r>
        <w:t>f</w:t>
      </w:r>
      <w:r>
        <w:t xml:space="preserve">gerufen. </w:t>
      </w:r>
      <w:r w:rsidR="00CF6A4D">
        <w:t xml:space="preserve">Im oberen Drittel des Displays befindet sich das Statusfenster. Hier werden alle </w:t>
      </w:r>
      <w:r w:rsidR="00CF6A4D" w:rsidRPr="00CF6A4D">
        <w:t xml:space="preserve">Meldungen wie z.B. „Controller BEREIT“ angezeigt. </w:t>
      </w:r>
      <w:r w:rsidR="006D5355" w:rsidRPr="00CF6A4D">
        <w:t>Sollte</w:t>
      </w:r>
      <w:r w:rsidR="006D5355">
        <w:t xml:space="preserve"> es während des Anlaufs zu e</w:t>
      </w:r>
      <w:r w:rsidR="006D5355">
        <w:t>i</w:t>
      </w:r>
      <w:r w:rsidR="006D5355">
        <w:t xml:space="preserve">nem Problem mit z.B. dem VDrive2 kommen, wird dies mit einer Klartext-Meldung „USB nicht gefunden“ im Statusfenster angezeigt. Das Statusfenster ist in allen </w:t>
      </w:r>
      <w:r w:rsidR="002B0371">
        <w:t>Betriebsmodi</w:t>
      </w:r>
      <w:r w:rsidR="00765151">
        <w:t xml:space="preserve"> verfügbar, wie auch der Button „Quittieren“.</w:t>
      </w:r>
      <w:r w:rsidR="00F13E8F">
        <w:t xml:space="preserve"> Es gibt </w:t>
      </w:r>
      <w:ins w:id="1968" w:author="Dennis Hohmann" w:date="2012-04-15T00:23:00Z">
        <w:r w:rsidR="00961586">
          <w:t>zwei</w:t>
        </w:r>
      </w:ins>
      <w:del w:id="1969" w:author="Dennis Hohmann" w:date="2012-04-15T00:23:00Z">
        <w:r w:rsidR="00F13E8F" w:rsidDel="00961586">
          <w:delText>2</w:delText>
        </w:r>
      </w:del>
      <w:r w:rsidR="00F13E8F">
        <w:t xml:space="preserve"> Klassen von Meldungen. Einf</w:t>
      </w:r>
      <w:r w:rsidR="00F13E8F">
        <w:t>a</w:t>
      </w:r>
      <w:r w:rsidR="00F13E8F">
        <w:t xml:space="preserve">che Meldungen und Warnungen. Letztere sind mit einem blinkenden </w:t>
      </w:r>
      <w:r w:rsidR="00D64FBC">
        <w:t>Symbol</w:t>
      </w:r>
      <w:ins w:id="1970" w:author="Dennis Hohmann" w:date="2012-04-15T00:25:00Z">
        <w:r w:rsidR="00961586">
          <w:t xml:space="preserve"> (</w:t>
        </w:r>
        <w:r w:rsidR="00961586">
          <w:sym w:font="Wingdings" w:char="F0E0"/>
        </w:r>
      </w:ins>
      <w:ins w:id="1971" w:author="Dennis Hohmann" w:date="2012-04-15T00:26:00Z">
        <w:r w:rsidR="00961586">
          <w:t> </w:t>
        </w:r>
      </w:ins>
      <w:ins w:id="1972" w:author="Dennis Hohmann" w:date="2012-04-15T00:25:00Z">
        <w:r w:rsidR="00961586">
          <w:t>Abb</w:t>
        </w:r>
      </w:ins>
      <w:ins w:id="1973" w:author="Dennis Hohmann" w:date="2012-04-15T00:26:00Z">
        <w:r w:rsidR="00961586">
          <w:t> </w:t>
        </w:r>
      </w:ins>
      <w:ins w:id="1974" w:author="Dennis Hohmann" w:date="2012-04-15T00:25:00Z">
        <w:r w:rsidR="00961586">
          <w:t>4.3.4)</w:t>
        </w:r>
      </w:ins>
      <w:r w:rsidR="00F13E8F">
        <w:t xml:space="preserve"> gekennzeichnet und erfordern einen Eingriff durch den Benutzer.</w:t>
      </w:r>
      <w:r w:rsidR="00D64FBC">
        <w:t xml:space="preserve"> Diese Meldungen müssen quittiert we</w:t>
      </w:r>
      <w:r w:rsidR="00D64FBC">
        <w:t>r</w:t>
      </w:r>
      <w:r w:rsidR="00D64FBC">
        <w:t>den.</w:t>
      </w:r>
    </w:p>
    <w:p w14:paraId="06637E4B" w14:textId="77777777" w:rsidR="00F13E8F" w:rsidRDefault="00F13E8F" w:rsidP="008B14C0">
      <w:pPr>
        <w:pStyle w:val="Textkrper"/>
        <w:pPrChange w:id="1975" w:author="Dennis Hohmann" w:date="2012-04-15T00:39:00Z">
          <w:pPr>
            <w:pStyle w:val="Textkrper"/>
          </w:pPr>
        </w:pPrChange>
      </w:pPr>
    </w:p>
    <w:p w14:paraId="1BEF19C4" w14:textId="77777777" w:rsidR="00F13E8F" w:rsidRDefault="00F13E8F" w:rsidP="00F13E8F">
      <w:pPr>
        <w:keepNext/>
        <w:jc w:val="center"/>
      </w:pPr>
      <w:r>
        <w:rPr>
          <w:noProof/>
          <w:lang w:eastAsia="de-DE"/>
        </w:rPr>
        <w:drawing>
          <wp:inline distT="0" distB="0" distL="0" distR="0" wp14:anchorId="5D44181F" wp14:editId="74B08CDE">
            <wp:extent cx="520700" cy="406400"/>
            <wp:effectExtent l="0" t="0" r="12700" b="0"/>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EIECK.BMP"/>
                    <pic:cNvPicPr/>
                  </pic:nvPicPr>
                  <pic:blipFill>
                    <a:blip r:embed="rId29">
                      <a:extLst>
                        <a:ext uri="{28A0092B-C50C-407E-A947-70E740481C1C}">
                          <a14:useLocalDpi xmlns:a14="http://schemas.microsoft.com/office/drawing/2010/main" val="0"/>
                        </a:ext>
                      </a:extLst>
                    </a:blip>
                    <a:stretch>
                      <a:fillRect/>
                    </a:stretch>
                  </pic:blipFill>
                  <pic:spPr>
                    <a:xfrm>
                      <a:off x="0" y="0"/>
                      <a:ext cx="520700" cy="406400"/>
                    </a:xfrm>
                    <a:prstGeom prst="rect">
                      <a:avLst/>
                    </a:prstGeom>
                  </pic:spPr>
                </pic:pic>
              </a:graphicData>
            </a:graphic>
          </wp:inline>
        </w:drawing>
      </w:r>
    </w:p>
    <w:p w14:paraId="31F0BCB8" w14:textId="3F4FB8BD" w:rsidR="00F13E8F" w:rsidRDefault="00F13E8F" w:rsidP="00F13E8F">
      <w:pPr>
        <w:pStyle w:val="Beschriftung"/>
        <w:jc w:val="center"/>
      </w:pPr>
      <w:bookmarkStart w:id="1976" w:name="_Toc196045753"/>
      <w:r>
        <w:t xml:space="preserve">Abbildung </w:t>
      </w:r>
      <w:r w:rsidR="002F6ABA">
        <w:fldChar w:fldCharType="begin"/>
      </w:r>
      <w:r w:rsidR="002F6ABA">
        <w:instrText xml:space="preserve"> STYLEREF 2 \s </w:instrText>
      </w:r>
      <w:r w:rsidR="002F6ABA">
        <w:fldChar w:fldCharType="separate"/>
      </w:r>
      <w:r w:rsidR="002F6ABA">
        <w:rPr>
          <w:noProof/>
        </w:rPr>
        <w:t>4.3</w:t>
      </w:r>
      <w:r w:rsidR="002F6ABA">
        <w:fldChar w:fldCharType="end"/>
      </w:r>
      <w:r w:rsidR="002F6ABA">
        <w:t>.</w:t>
      </w:r>
      <w:r w:rsidR="002F6ABA">
        <w:fldChar w:fldCharType="begin"/>
      </w:r>
      <w:r w:rsidR="002F6ABA">
        <w:instrText xml:space="preserve"> SEQ Abbildung \* ARABIC \s 2 </w:instrText>
      </w:r>
      <w:r w:rsidR="002F6ABA">
        <w:fldChar w:fldCharType="separate"/>
      </w:r>
      <w:r w:rsidR="002F6ABA">
        <w:rPr>
          <w:noProof/>
        </w:rPr>
        <w:t>4</w:t>
      </w:r>
      <w:r w:rsidR="002F6ABA">
        <w:fldChar w:fldCharType="end"/>
      </w:r>
      <w:r>
        <w:t>: Warnung</w:t>
      </w:r>
      <w:bookmarkEnd w:id="1976"/>
    </w:p>
    <w:p w14:paraId="4D27DBB2" w14:textId="77777777" w:rsidR="00D64FBC" w:rsidRDefault="00D64FBC" w:rsidP="008B14C0">
      <w:pPr>
        <w:pStyle w:val="Textkrper"/>
        <w:pPrChange w:id="1977" w:author="Dennis Hohmann" w:date="2012-04-15T00:39:00Z">
          <w:pPr>
            <w:pStyle w:val="Textkrper"/>
          </w:pPr>
        </w:pPrChange>
      </w:pPr>
    </w:p>
    <w:p w14:paraId="222D5A7C" w14:textId="45BB890D" w:rsidR="00F13E8F" w:rsidRDefault="00F13E8F" w:rsidP="008B14C0">
      <w:pPr>
        <w:pStyle w:val="Textkrper"/>
        <w:pPrChange w:id="1978" w:author="Dennis Hohmann" w:date="2012-04-15T00:39:00Z">
          <w:pPr>
            <w:pStyle w:val="Textkrper"/>
          </w:pPr>
        </w:pPrChange>
      </w:pPr>
      <w:r>
        <w:t xml:space="preserve">Das </w:t>
      </w:r>
      <w:r w:rsidR="00364A11">
        <w:t>Hauptm</w:t>
      </w:r>
      <w:r>
        <w:t xml:space="preserve">enu ist </w:t>
      </w:r>
      <w:del w:id="1979" w:author="Dennis Hohmann" w:date="2012-04-15T00:28:00Z">
        <w:r w:rsidDel="00014E07">
          <w:delText xml:space="preserve">übersichtlich </w:delText>
        </w:r>
      </w:del>
      <w:r>
        <w:t>in 3 Gruppen aufgeteilt. Automatik, Hand und Einstellu</w:t>
      </w:r>
      <w:r>
        <w:t>n</w:t>
      </w:r>
      <w:r>
        <w:t xml:space="preserve">gen. Es sind </w:t>
      </w:r>
      <w:r w:rsidR="00364A11">
        <w:t>Menu-Punkte</w:t>
      </w:r>
      <w:r>
        <w:t xml:space="preserve"> vorbereitet, welche</w:t>
      </w:r>
      <w:r w:rsidR="00364A11">
        <w:t xml:space="preserve"> jedoch noch nicht vollständig v</w:t>
      </w:r>
      <w:r>
        <w:t xml:space="preserve">erfügbar sind. Diese sind mit </w:t>
      </w:r>
      <w:ins w:id="1980" w:author="Dennis Hohmann" w:date="2012-04-15T00:27:00Z">
        <w:r w:rsidR="00014E07">
          <w:t xml:space="preserve">durch </w:t>
        </w:r>
      </w:ins>
      <w:r>
        <w:t xml:space="preserve">ein </w:t>
      </w:r>
      <w:del w:id="1981" w:author="Dennis Hohmann" w:date="2012-04-15T00:27:00Z">
        <w:r w:rsidDel="00014E07">
          <w:delText>„</w:delText>
        </w:r>
      </w:del>
      <w:r>
        <w:t>!</w:t>
      </w:r>
      <w:del w:id="1982" w:author="Dennis Hohmann" w:date="2012-04-15T00:27:00Z">
        <w:r w:rsidDel="00014E07">
          <w:delText>“</w:delText>
        </w:r>
      </w:del>
      <w:r>
        <w:t xml:space="preserve"> gekennzeichnet. Diese Funktionen werden zu einem sp</w:t>
      </w:r>
      <w:r>
        <w:t>ä</w:t>
      </w:r>
      <w:r>
        <w:t>teren Zeitpu</w:t>
      </w:r>
      <w:r w:rsidR="00364A11">
        <w:t>nkt vollständig implementiert, da sie für die Funktion der CNC-Steuerung nicht zwingend no</w:t>
      </w:r>
      <w:r w:rsidR="00364A11">
        <w:t>t</w:t>
      </w:r>
      <w:r w:rsidR="00364A11">
        <w:t>wendig waren. Sie bieten lediglich einen zusätzlichen Bedien</w:t>
      </w:r>
      <w:r w:rsidR="009E14B5">
        <w:t>komfort</w:t>
      </w:r>
      <w:r w:rsidR="00364A11">
        <w:t>.</w:t>
      </w:r>
    </w:p>
    <w:p w14:paraId="13D36F0B" w14:textId="3157BBFC" w:rsidR="00302908" w:rsidRDefault="00F13E8F" w:rsidP="00302908">
      <w:pPr>
        <w:keepNext/>
        <w:jc w:val="center"/>
      </w:pPr>
      <w:r>
        <w:rPr>
          <w:noProof/>
          <w:lang w:eastAsia="de-DE"/>
        </w:rPr>
        <w:drawing>
          <wp:inline distT="0" distB="0" distL="0" distR="0" wp14:anchorId="12584674" wp14:editId="56AABC47">
            <wp:extent cx="5069840" cy="4680818"/>
            <wp:effectExtent l="0" t="0" r="10160" b="0"/>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baum.png"/>
                    <pic:cNvPicPr/>
                  </pic:nvPicPr>
                  <pic:blipFill>
                    <a:blip r:embed="rId30">
                      <a:extLst>
                        <a:ext uri="{28A0092B-C50C-407E-A947-70E740481C1C}">
                          <a14:useLocalDpi xmlns:a14="http://schemas.microsoft.com/office/drawing/2010/main" val="0"/>
                        </a:ext>
                      </a:extLst>
                    </a:blip>
                    <a:stretch>
                      <a:fillRect/>
                    </a:stretch>
                  </pic:blipFill>
                  <pic:spPr>
                    <a:xfrm>
                      <a:off x="0" y="0"/>
                      <a:ext cx="5070128" cy="4681084"/>
                    </a:xfrm>
                    <a:prstGeom prst="rect">
                      <a:avLst/>
                    </a:prstGeom>
                  </pic:spPr>
                </pic:pic>
              </a:graphicData>
            </a:graphic>
          </wp:inline>
        </w:drawing>
      </w:r>
    </w:p>
    <w:p w14:paraId="40F4FF78" w14:textId="5F2DE62E" w:rsidR="00F13E8F" w:rsidRDefault="004B0284" w:rsidP="004B0284">
      <w:pPr>
        <w:pStyle w:val="Beschriftung"/>
        <w:ind w:firstLine="131"/>
      </w:pPr>
      <w:bookmarkStart w:id="1983" w:name="_Toc196045754"/>
      <w:r>
        <w:t xml:space="preserve">Abbildung </w:t>
      </w:r>
      <w:r w:rsidR="002F6ABA">
        <w:fldChar w:fldCharType="begin"/>
      </w:r>
      <w:r w:rsidR="002F6ABA">
        <w:instrText xml:space="preserve"> STYLEREF 2 \s </w:instrText>
      </w:r>
      <w:r w:rsidR="002F6ABA">
        <w:fldChar w:fldCharType="separate"/>
      </w:r>
      <w:r w:rsidR="002F6ABA">
        <w:rPr>
          <w:noProof/>
        </w:rPr>
        <w:t>4.3</w:t>
      </w:r>
      <w:r w:rsidR="002F6ABA">
        <w:fldChar w:fldCharType="end"/>
      </w:r>
      <w:r w:rsidR="002F6ABA">
        <w:t>.</w:t>
      </w:r>
      <w:r w:rsidR="002F6ABA">
        <w:fldChar w:fldCharType="begin"/>
      </w:r>
      <w:r w:rsidR="002F6ABA">
        <w:instrText xml:space="preserve"> SEQ Abbildung \* ARABIC \s 2 </w:instrText>
      </w:r>
      <w:r w:rsidR="002F6ABA">
        <w:fldChar w:fldCharType="separate"/>
      </w:r>
      <w:r w:rsidR="002F6ABA">
        <w:rPr>
          <w:noProof/>
        </w:rPr>
        <w:t>5</w:t>
      </w:r>
      <w:r w:rsidR="002F6ABA">
        <w:fldChar w:fldCharType="end"/>
      </w:r>
      <w:r w:rsidR="00491E7B">
        <w:t>: Menü</w:t>
      </w:r>
      <w:r>
        <w:t>-Struktur</w:t>
      </w:r>
      <w:bookmarkEnd w:id="1983"/>
    </w:p>
    <w:p w14:paraId="0DD374DD" w14:textId="77777777" w:rsidR="00302908" w:rsidRPr="00302908" w:rsidRDefault="00302908" w:rsidP="00302908"/>
    <w:p w14:paraId="11F96FD2" w14:textId="5404F463" w:rsidR="00F13E8F" w:rsidRDefault="00D77D4C" w:rsidP="008B14C0">
      <w:pPr>
        <w:pStyle w:val="Textkrper"/>
        <w:pPrChange w:id="1984" w:author="Dennis Hohmann" w:date="2012-04-15T00:39:00Z">
          <w:pPr>
            <w:pStyle w:val="Textkrper"/>
          </w:pPr>
        </w:pPrChange>
      </w:pPr>
      <w:r>
        <w:t xml:space="preserve">Die Gruppe der Automatik-Funktionen enthält die aktuell </w:t>
      </w:r>
      <w:del w:id="1985" w:author="Dennis Hohmann" w:date="2012-04-15T00:28:00Z">
        <w:r w:rsidDel="00014E07">
          <w:delText xml:space="preserve">4 </w:delText>
        </w:r>
      </w:del>
      <w:ins w:id="1986" w:author="Dennis Hohmann" w:date="2012-04-15T00:28:00Z">
        <w:r w:rsidR="00014E07">
          <w:t xml:space="preserve">vier </w:t>
        </w:r>
      </w:ins>
      <w:r>
        <w:t xml:space="preserve">möglichen Funktionen zur </w:t>
      </w:r>
      <w:del w:id="1987" w:author="Dennis Hohmann" w:date="2012-04-15T00:29:00Z">
        <w:r w:rsidDel="00014E07">
          <w:delText>He</w:delText>
        </w:r>
        <w:r w:rsidDel="00014E07">
          <w:delText>r</w:delText>
        </w:r>
        <w:r w:rsidDel="00014E07">
          <w:delText xml:space="preserve">stellung </w:delText>
        </w:r>
      </w:del>
      <w:ins w:id="1988" w:author="Dennis Hohmann" w:date="2012-04-15T00:29:00Z">
        <w:r w:rsidR="00014E07">
          <w:t xml:space="preserve">Bearbeitung </w:t>
        </w:r>
      </w:ins>
      <w:r>
        <w:t xml:space="preserve">einer Platine. Diese Funktionen greifen direkt auf den USB-Stick zu und lesen die Daten der entsprechenden </w:t>
      </w:r>
      <w:r w:rsidR="00CC422B">
        <w:t>Datei ein. Nur in den Gruppen der Automatikfunktionen stehen nach dem Start der Datei weitere Funktionen wie z.B. Pause oder Abbrechen zur Verfügung. Sie dienen der Unterbrechung des aktuellen Programms oder gar dem A</w:t>
      </w:r>
      <w:r w:rsidR="00CC422B">
        <w:t>b</w:t>
      </w:r>
      <w:r w:rsidR="00CC422B">
        <w:t>bruch. Die g</w:t>
      </w:r>
      <w:r w:rsidR="00CC422B">
        <w:t>e</w:t>
      </w:r>
      <w:r w:rsidR="00CC422B">
        <w:t xml:space="preserve">naue Funktion der hier aufgeführten Befehle sind dem </w:t>
      </w:r>
      <w:r w:rsidR="00CC422B" w:rsidRPr="00CC422B">
        <w:t>Kapitel</w:t>
      </w:r>
      <w:r w:rsidR="00CC422B">
        <w:t xml:space="preserve"> 4.2</w:t>
      </w:r>
      <w:r w:rsidR="00CC422B" w:rsidRPr="00CC422B">
        <w:t xml:space="preserve"> </w:t>
      </w:r>
      <w:r w:rsidR="00306F8E">
        <w:fldChar w:fldCharType="begin"/>
      </w:r>
      <w:r w:rsidR="00306F8E">
        <w:instrText xml:space="preserve"> HYPERLINK \l "_Controller-Programm" </w:instrText>
      </w:r>
      <w:r w:rsidR="00306F8E">
        <w:fldChar w:fldCharType="separate"/>
      </w:r>
      <w:r w:rsidR="00CC422B" w:rsidRPr="00CC422B">
        <w:t>Controller-Programm</w:t>
      </w:r>
      <w:r w:rsidR="00306F8E">
        <w:fldChar w:fldCharType="end"/>
      </w:r>
      <w:r w:rsidR="00CC422B">
        <w:t xml:space="preserve"> zu entnehmen.</w:t>
      </w:r>
    </w:p>
    <w:p w14:paraId="02763400" w14:textId="77777777" w:rsidR="00CC422B" w:rsidRDefault="00CC422B" w:rsidP="008B14C0">
      <w:pPr>
        <w:pStyle w:val="Textkrper"/>
        <w:pPrChange w:id="1989" w:author="Dennis Hohmann" w:date="2012-04-15T00:39:00Z">
          <w:pPr>
            <w:pStyle w:val="Textkrper"/>
          </w:pPr>
        </w:pPrChange>
      </w:pPr>
    </w:p>
    <w:p w14:paraId="7F40C42B" w14:textId="72B29975" w:rsidR="00F43647" w:rsidRDefault="00CC422B" w:rsidP="008B14C0">
      <w:pPr>
        <w:pStyle w:val="Textkrper"/>
        <w:pPrChange w:id="1990" w:author="Dennis Hohmann" w:date="2012-04-15T00:39:00Z">
          <w:pPr>
            <w:pStyle w:val="Textkrper"/>
          </w:pPr>
        </w:pPrChange>
      </w:pPr>
      <w:r>
        <w:t xml:space="preserve">Der Austausch von Informationen zwischen dem Controller und dem Display findet über Makro-Aufrufe statt. Umgekehrt sendet das Display bei den entsprechenden Events eine Zeichenkette mit entsprechendem Inhalt. Diese sind ebenfalls dem Kapitel 4.2 </w:t>
      </w:r>
      <w:r w:rsidR="00306F8E">
        <w:fldChar w:fldCharType="begin"/>
      </w:r>
      <w:r w:rsidR="00306F8E">
        <w:instrText xml:space="preserve"> HYPERLINK \l "_Controller-Programm" </w:instrText>
      </w:r>
      <w:r w:rsidR="00306F8E">
        <w:fldChar w:fldCharType="separate"/>
      </w:r>
      <w:r w:rsidRPr="00CC422B">
        <w:t>Controller-Programm</w:t>
      </w:r>
      <w:r w:rsidR="00306F8E">
        <w:fldChar w:fldCharType="end"/>
      </w:r>
      <w:r>
        <w:t xml:space="preserve"> zu entnehmen.</w:t>
      </w:r>
    </w:p>
    <w:p w14:paraId="0982F013" w14:textId="77777777" w:rsidR="00F43647" w:rsidRDefault="00F43647" w:rsidP="008B14C0">
      <w:pPr>
        <w:pStyle w:val="Textkrper"/>
        <w:pPrChange w:id="1991" w:author="Dennis Hohmann" w:date="2012-04-15T00:39:00Z">
          <w:pPr>
            <w:pStyle w:val="Textkrper"/>
          </w:pPr>
        </w:pPrChange>
      </w:pPr>
    </w:p>
    <w:p w14:paraId="1F8A5477" w14:textId="58A6CB3C" w:rsidR="00486BE8" w:rsidRDefault="00486BE8" w:rsidP="00645E91">
      <w:pPr>
        <w:pStyle w:val="berschrift2"/>
      </w:pPr>
      <w:r>
        <w:br w:type="page"/>
      </w:r>
      <w:bookmarkStart w:id="1992" w:name="_Toc196041277"/>
      <w:r>
        <w:t>SmallProtocoll</w:t>
      </w:r>
      <w:bookmarkEnd w:id="1992"/>
    </w:p>
    <w:p w14:paraId="71BE7778" w14:textId="77777777" w:rsidR="00090E8A" w:rsidRDefault="00090E8A" w:rsidP="006227A3">
      <w:pPr>
        <w:ind w:left="0" w:firstLine="0"/>
      </w:pPr>
    </w:p>
    <w:p w14:paraId="32FA1A8D" w14:textId="3D1FEA00" w:rsidR="00090E8A" w:rsidRDefault="00090E8A" w:rsidP="008B14C0">
      <w:pPr>
        <w:pStyle w:val="Textkrper"/>
        <w:pPrChange w:id="1993" w:author="Dennis Hohmann" w:date="2012-04-15T00:39:00Z">
          <w:pPr>
            <w:pStyle w:val="Textkrper"/>
          </w:pPr>
        </w:pPrChange>
      </w:pPr>
      <w:r>
        <w:t>Das SmallProtokoll ist ein Protokollrahmen, unabhängig von der verwendeten Schnittste</w:t>
      </w:r>
      <w:r>
        <w:t>l</w:t>
      </w:r>
      <w:r>
        <w:t xml:space="preserve">le. </w:t>
      </w:r>
      <w:r w:rsidR="00A13180">
        <w:t xml:space="preserve">Es wird in </w:t>
      </w:r>
      <w:ins w:id="1994" w:author="Dennis Hohmann" w:date="2012-04-15T00:30:00Z">
        <w:r w:rsidR="00B853A9">
          <w:t>zwei</w:t>
        </w:r>
      </w:ins>
      <w:del w:id="1995" w:author="Dennis Hohmann" w:date="2012-04-15T00:30:00Z">
        <w:r w:rsidR="00A13180" w:rsidDel="00B853A9">
          <w:delText>2</w:delText>
        </w:r>
      </w:del>
      <w:r w:rsidR="00A13180">
        <w:t xml:space="preserve"> Handshakegruppen untersch</w:t>
      </w:r>
      <w:ins w:id="1996" w:author="Dennis Hohmann" w:date="2012-04-15T00:31:00Z">
        <w:r w:rsidR="00B853A9">
          <w:t>ie</w:t>
        </w:r>
      </w:ins>
      <w:del w:id="1997" w:author="Dennis Hohmann" w:date="2012-04-15T00:31:00Z">
        <w:r w:rsidR="00A13180" w:rsidDel="00B853A9">
          <w:delText>ei</w:delText>
        </w:r>
      </w:del>
      <w:r w:rsidR="00A13180">
        <w:t>den, DC1 und DC2, gefolgt von der A</w:t>
      </w:r>
      <w:r w:rsidR="00A13180">
        <w:t>n</w:t>
      </w:r>
      <w:r w:rsidR="00A13180">
        <w:t>zahl der Nutzbytes und der Checksumme.</w:t>
      </w:r>
    </w:p>
    <w:p w14:paraId="0A8C8AF6" w14:textId="77777777" w:rsidR="00A13180" w:rsidRDefault="00A13180" w:rsidP="008B14C0">
      <w:pPr>
        <w:pStyle w:val="Textkrper"/>
        <w:pPrChange w:id="1998" w:author="Dennis Hohmann" w:date="2012-04-15T00:39:00Z">
          <w:pPr>
            <w:pStyle w:val="Textkrper"/>
          </w:pPr>
        </w:pPrChange>
      </w:pPr>
    </w:p>
    <w:p w14:paraId="344D22CB" w14:textId="77777777" w:rsidR="00A13180" w:rsidRDefault="00A13180" w:rsidP="008B14C0">
      <w:pPr>
        <w:pStyle w:val="Textkrper"/>
        <w:pPrChange w:id="1999" w:author="Dennis Hohmann" w:date="2012-04-15T00:39:00Z">
          <w:pPr>
            <w:pStyle w:val="Textkrper"/>
          </w:pPr>
        </w:pPrChange>
      </w:pPr>
      <w:r>
        <w:rPr>
          <w:noProof/>
          <w:lang w:eastAsia="de-DE"/>
        </w:rPr>
        <w:drawing>
          <wp:inline distT="0" distB="0" distL="0" distR="0" wp14:anchorId="152104F1" wp14:editId="60257A70">
            <wp:extent cx="5435600" cy="571500"/>
            <wp:effectExtent l="0" t="0" r="0" b="1270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protokoll.gif"/>
                    <pic:cNvPicPr/>
                  </pic:nvPicPr>
                  <pic:blipFill>
                    <a:blip r:embed="rId31">
                      <a:extLst>
                        <a:ext uri="{28A0092B-C50C-407E-A947-70E740481C1C}">
                          <a14:useLocalDpi xmlns:a14="http://schemas.microsoft.com/office/drawing/2010/main" val="0"/>
                        </a:ext>
                      </a:extLst>
                    </a:blip>
                    <a:stretch>
                      <a:fillRect/>
                    </a:stretch>
                  </pic:blipFill>
                  <pic:spPr>
                    <a:xfrm>
                      <a:off x="0" y="0"/>
                      <a:ext cx="5435600" cy="571500"/>
                    </a:xfrm>
                    <a:prstGeom prst="rect">
                      <a:avLst/>
                    </a:prstGeom>
                    <a:extLst>
                      <a:ext uri="{FAA26D3D-D897-4be2-8F04-BA451C77F1D7}">
                        <ma14:placeholderFlag xmlns:ma14="http://schemas.microsoft.com/office/mac/drawingml/2011/main"/>
                      </a:ext>
                    </a:extLst>
                  </pic:spPr>
                </pic:pic>
              </a:graphicData>
            </a:graphic>
          </wp:inline>
        </w:drawing>
      </w:r>
    </w:p>
    <w:p w14:paraId="59D9C258" w14:textId="37A52F45" w:rsidR="00A13180" w:rsidRPr="00090E8A" w:rsidRDefault="00A13180" w:rsidP="00814363">
      <w:pPr>
        <w:pStyle w:val="Beschriftung"/>
        <w:ind w:hanging="11"/>
      </w:pPr>
      <w:bookmarkStart w:id="2000" w:name="_Toc196045755"/>
      <w:r>
        <w:t xml:space="preserve">Abbildung </w:t>
      </w:r>
      <w:r w:rsidR="002F6ABA">
        <w:fldChar w:fldCharType="begin"/>
      </w:r>
      <w:r w:rsidR="002F6ABA">
        <w:instrText xml:space="preserve"> STYLEREF 2 \s </w:instrText>
      </w:r>
      <w:r w:rsidR="002F6ABA">
        <w:fldChar w:fldCharType="separate"/>
      </w:r>
      <w:r w:rsidR="002F6ABA">
        <w:rPr>
          <w:noProof/>
        </w:rPr>
        <w:t>4.4</w:t>
      </w:r>
      <w:r w:rsidR="002F6ABA">
        <w:fldChar w:fldCharType="end"/>
      </w:r>
      <w:r w:rsidR="002F6ABA">
        <w:t>.</w:t>
      </w:r>
      <w:r w:rsidR="002F6ABA">
        <w:fldChar w:fldCharType="begin"/>
      </w:r>
      <w:r w:rsidR="002F6ABA">
        <w:instrText xml:space="preserve"> SEQ Abbildung \* ARABIC \s 2 </w:instrText>
      </w:r>
      <w:r w:rsidR="002F6ABA">
        <w:fldChar w:fldCharType="separate"/>
      </w:r>
      <w:r w:rsidR="002F6ABA">
        <w:rPr>
          <w:noProof/>
        </w:rPr>
        <w:t>1</w:t>
      </w:r>
      <w:r w:rsidR="002F6ABA">
        <w:fldChar w:fldCharType="end"/>
      </w:r>
      <w:r>
        <w:t>: Protokollrahmen</w:t>
      </w:r>
      <w:r w:rsidR="00F270EA">
        <w:rPr>
          <w:rStyle w:val="Funotenzeichen"/>
        </w:rPr>
        <w:footnoteReference w:id="21"/>
      </w:r>
      <w:bookmarkEnd w:id="2000"/>
    </w:p>
    <w:p w14:paraId="18D72A9B" w14:textId="77777777" w:rsidR="00486BE8" w:rsidRDefault="00486BE8" w:rsidP="008B14C0">
      <w:pPr>
        <w:pStyle w:val="Textkrper"/>
        <w:pPrChange w:id="2001" w:author="Dennis Hohmann" w:date="2012-04-15T00:39:00Z">
          <w:pPr>
            <w:pStyle w:val="Textkrper"/>
          </w:pPr>
        </w:pPrChange>
      </w:pPr>
    </w:p>
    <w:p w14:paraId="4083E5E0" w14:textId="2E609024" w:rsidR="00A13180" w:rsidRDefault="00A13180" w:rsidP="008B14C0">
      <w:pPr>
        <w:pStyle w:val="Textkrper"/>
        <w:pPrChange w:id="2002" w:author="Dennis Hohmann" w:date="2012-04-15T00:39:00Z">
          <w:pPr>
            <w:pStyle w:val="Textkrper"/>
          </w:pPr>
        </w:pPrChange>
      </w:pPr>
      <w:r>
        <w:t>Die Checksumme wird durch die Summierung des Handshake-</w:t>
      </w:r>
      <w:r w:rsidR="00D61077">
        <w:t>Typs</w:t>
      </w:r>
      <w:r>
        <w:t>, der Anzahl der Nut</w:t>
      </w:r>
      <w:r>
        <w:t>z</w:t>
      </w:r>
      <w:r>
        <w:t>daten, sowie allen N</w:t>
      </w:r>
      <w:r w:rsidR="00D61077">
        <w:t xml:space="preserve">utzdatenbytes errechnet. Module-Operation </w:t>
      </w:r>
      <w:ins w:id="2003" w:author="Dennis Hohmann" w:date="2012-04-15T00:33:00Z">
        <w:r w:rsidR="00F1723B">
          <w:t xml:space="preserve">der </w:t>
        </w:r>
      </w:ins>
      <w:r w:rsidR="00D61077">
        <w:t xml:space="preserve">Summe / </w:t>
      </w:r>
      <w:r>
        <w:t>256 ergibt die Checksumme. Ist die Checksumme korre</w:t>
      </w:r>
      <w:r w:rsidR="00CB7D07">
        <w:t>kt, sendet das Display ein ACK. Diese An</w:t>
      </w:r>
      <w:r w:rsidR="00CB7D07">
        <w:t>t</w:t>
      </w:r>
      <w:r w:rsidR="00CB7D07">
        <w:t xml:space="preserve">wort </w:t>
      </w:r>
      <w:del w:id="2004" w:author="Dennis Hohmann" w:date="2012-04-15T00:34:00Z">
        <w:r w:rsidR="00CB7D07" w:rsidDel="00021F9D">
          <w:delText>ist jedoch nur die Antwort</w:delText>
        </w:r>
      </w:del>
      <w:ins w:id="2005" w:author="Dennis Hohmann" w:date="2012-04-15T00:34:00Z">
        <w:r w:rsidR="00021F9D">
          <w:t>bestätigt jedoch nur</w:t>
        </w:r>
      </w:ins>
      <w:del w:id="2006" w:author="Dennis Hohmann" w:date="2012-04-15T00:34:00Z">
        <w:r w:rsidR="00CB7D07" w:rsidDel="00021F9D">
          <w:delText>,</w:delText>
        </w:r>
      </w:del>
      <w:r w:rsidR="00CB7D07">
        <w:t xml:space="preserve"> ob das Datenpaket korrekt empfangen wurde. Eine Syntaxpr</w:t>
      </w:r>
      <w:r w:rsidR="00CB7D07">
        <w:t>ü</w:t>
      </w:r>
      <w:r w:rsidR="00CB7D07">
        <w:t xml:space="preserve">fung findet hier nicht statt. </w:t>
      </w:r>
      <w:r w:rsidR="008227CD">
        <w:t xml:space="preserve">Sollte während der Übertragung ein Byte beschädigt sein oder gar </w:t>
      </w:r>
      <w:r w:rsidR="00CB7D07">
        <w:t>verloren gegangen sein</w:t>
      </w:r>
      <w:r w:rsidR="008227CD">
        <w:t xml:space="preserve">, gibt es </w:t>
      </w:r>
      <w:ins w:id="2007" w:author="Dennis Hohmann" w:date="2012-04-15T00:33:00Z">
        <w:r w:rsidR="00021F9D">
          <w:t>zwei</w:t>
        </w:r>
      </w:ins>
      <w:del w:id="2008" w:author="Dennis Hohmann" w:date="2012-04-15T00:33:00Z">
        <w:r w:rsidR="008227CD" w:rsidDel="00021F9D">
          <w:delText>2</w:delText>
        </w:r>
      </w:del>
      <w:r w:rsidR="008227CD">
        <w:t xml:space="preserve"> mögliche Reaktionen des Displays. Die erste Möglichkeit ist die B</w:t>
      </w:r>
      <w:r w:rsidR="008227CD">
        <w:t>e</w:t>
      </w:r>
      <w:r w:rsidR="008227CD">
        <w:t>stätigung des</w:t>
      </w:r>
      <w:r w:rsidR="00CB7D07">
        <w:t xml:space="preserve"> fehlerhaften Pakets mit NAK. Die </w:t>
      </w:r>
      <w:del w:id="2009" w:author="Dennis Hohmann" w:date="2012-04-15T00:33:00Z">
        <w:r w:rsidR="00CB7D07" w:rsidDel="00021F9D">
          <w:delText>2</w:delText>
        </w:r>
      </w:del>
      <w:ins w:id="2010" w:author="Dennis Hohmann" w:date="2012-04-15T00:33:00Z">
        <w:r w:rsidR="00021F9D">
          <w:t>zweite</w:t>
        </w:r>
      </w:ins>
      <w:del w:id="2011" w:author="Dennis Hohmann" w:date="2012-04-15T00:33:00Z">
        <w:r w:rsidR="00CB7D07" w:rsidDel="00021F9D">
          <w:delText>.</w:delText>
        </w:r>
      </w:del>
      <w:r w:rsidR="00CB7D07">
        <w:t xml:space="preserve"> Möglichkeit ist das Ablaufen der voreingestellten Timeo</w:t>
      </w:r>
      <w:r w:rsidR="00B142EC">
        <w:t xml:space="preserve">utzeit und das damit </w:t>
      </w:r>
      <w:ins w:id="2012" w:author="Dennis Hohmann" w:date="2012-04-15T00:35:00Z">
        <w:r w:rsidR="00722450">
          <w:t>v</w:t>
        </w:r>
      </w:ins>
      <w:del w:id="2013" w:author="Dennis Hohmann" w:date="2012-04-15T00:35:00Z">
        <w:r w:rsidR="00B142EC" w:rsidDel="00722450">
          <w:delText>v</w:delText>
        </w:r>
      </w:del>
      <w:r w:rsidR="00B142EC">
        <w:t xml:space="preserve">erbundene, </w:t>
      </w:r>
      <w:ins w:id="2014" w:author="Dennis Hohmann" w:date="2012-04-15T00:35:00Z">
        <w:r w:rsidR="00722450">
          <w:t>V</w:t>
        </w:r>
      </w:ins>
      <w:del w:id="2015" w:author="Dennis Hohmann" w:date="2012-04-15T00:35:00Z">
        <w:r w:rsidR="00CB7D07" w:rsidDel="00722450">
          <w:delText>v</w:delText>
        </w:r>
      </w:del>
      <w:r w:rsidR="00CB7D07">
        <w:t>erwerfen des aktuellen P</w:t>
      </w:r>
      <w:r w:rsidR="00CB7D07">
        <w:t>a</w:t>
      </w:r>
      <w:r w:rsidR="00CB7D07">
        <w:t>kets ohne eine Antwort.</w:t>
      </w:r>
    </w:p>
    <w:p w14:paraId="21134B80" w14:textId="77777777" w:rsidR="00B142EC" w:rsidRDefault="00B142EC" w:rsidP="008B14C0">
      <w:pPr>
        <w:pStyle w:val="Textkrper"/>
        <w:pPrChange w:id="2016" w:author="Dennis Hohmann" w:date="2012-04-15T00:39:00Z">
          <w:pPr>
            <w:pStyle w:val="Textkrper"/>
          </w:pPr>
        </w:pPrChange>
      </w:pPr>
    </w:p>
    <w:p w14:paraId="664CF02C" w14:textId="77777777" w:rsidR="00682562" w:rsidRDefault="00682562" w:rsidP="008B14C0">
      <w:pPr>
        <w:pStyle w:val="Textkrper"/>
        <w:pPrChange w:id="2017" w:author="Dennis Hohmann" w:date="2012-04-15T00:39:00Z">
          <w:pPr>
            <w:pStyle w:val="Textkrper"/>
          </w:pPr>
        </w:pPrChange>
      </w:pPr>
      <w:r>
        <w:t>Um die voreingestellten Protokolldaten, wie die maximale Timeoutzeit oder die maximale Anzahl an Nutztdatenbytes, zu ändern, wird ein DC2 Protokoll mit folgendem Aufbau g</w:t>
      </w:r>
      <w:r>
        <w:t>e</w:t>
      </w:r>
      <w:r>
        <w:t>sendet:</w:t>
      </w:r>
    </w:p>
    <w:p w14:paraId="05051D08" w14:textId="77777777" w:rsidR="00682562" w:rsidRDefault="00682562" w:rsidP="008B14C0">
      <w:pPr>
        <w:pStyle w:val="Textkrper"/>
        <w:pPrChange w:id="2018" w:author="Dennis Hohmann" w:date="2012-04-15T00:39:00Z">
          <w:pPr>
            <w:pStyle w:val="Textkrper"/>
          </w:pPr>
        </w:pPrChange>
      </w:pPr>
    </w:p>
    <w:p w14:paraId="0A4CDB2B" w14:textId="77777777" w:rsidR="007E431C" w:rsidRDefault="00682562" w:rsidP="007E431C">
      <w:pPr>
        <w:keepNext/>
        <w:jc w:val="center"/>
      </w:pPr>
      <w:r>
        <w:rPr>
          <w:noProof/>
          <w:lang w:eastAsia="de-DE"/>
        </w:rPr>
        <w:drawing>
          <wp:inline distT="0" distB="0" distL="0" distR="0" wp14:anchorId="1A69D951" wp14:editId="4156AE7F">
            <wp:extent cx="6120765" cy="1605280"/>
            <wp:effectExtent l="0" t="0" r="635"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kollrahmend.gif"/>
                    <pic:cNvPicPr/>
                  </pic:nvPicPr>
                  <pic:blipFill>
                    <a:blip r:embed="rId32">
                      <a:extLst>
                        <a:ext uri="{28A0092B-C50C-407E-A947-70E740481C1C}">
                          <a14:useLocalDpi xmlns:a14="http://schemas.microsoft.com/office/drawing/2010/main" val="0"/>
                        </a:ext>
                      </a:extLst>
                    </a:blip>
                    <a:stretch>
                      <a:fillRect/>
                    </a:stretch>
                  </pic:blipFill>
                  <pic:spPr>
                    <a:xfrm>
                      <a:off x="0" y="0"/>
                      <a:ext cx="6120765" cy="1605280"/>
                    </a:xfrm>
                    <a:prstGeom prst="rect">
                      <a:avLst/>
                    </a:prstGeom>
                  </pic:spPr>
                </pic:pic>
              </a:graphicData>
            </a:graphic>
          </wp:inline>
        </w:drawing>
      </w:r>
    </w:p>
    <w:p w14:paraId="303780C4" w14:textId="005021BE" w:rsidR="00682562" w:rsidRDefault="007E431C" w:rsidP="007E431C">
      <w:pPr>
        <w:pStyle w:val="Beschriftung"/>
        <w:jc w:val="center"/>
      </w:pPr>
      <w:bookmarkStart w:id="2019" w:name="_Toc196045756"/>
      <w:r>
        <w:t xml:space="preserve">Abbildung </w:t>
      </w:r>
      <w:r w:rsidR="002F6ABA">
        <w:fldChar w:fldCharType="begin"/>
      </w:r>
      <w:r w:rsidR="002F6ABA">
        <w:instrText xml:space="preserve"> STYLEREF 2 \s </w:instrText>
      </w:r>
      <w:r w:rsidR="002F6ABA">
        <w:fldChar w:fldCharType="separate"/>
      </w:r>
      <w:r w:rsidR="002F6ABA">
        <w:rPr>
          <w:noProof/>
        </w:rPr>
        <w:t>4.4</w:t>
      </w:r>
      <w:r w:rsidR="002F6ABA">
        <w:fldChar w:fldCharType="end"/>
      </w:r>
      <w:r w:rsidR="002F6ABA">
        <w:t>.</w:t>
      </w:r>
      <w:r w:rsidR="002F6ABA">
        <w:fldChar w:fldCharType="begin"/>
      </w:r>
      <w:r w:rsidR="002F6ABA">
        <w:instrText xml:space="preserve"> SEQ Abbildung \* ARABIC \s 2 </w:instrText>
      </w:r>
      <w:r w:rsidR="002F6ABA">
        <w:fldChar w:fldCharType="separate"/>
      </w:r>
      <w:r w:rsidR="002F6ABA">
        <w:rPr>
          <w:noProof/>
        </w:rPr>
        <w:t>2</w:t>
      </w:r>
      <w:r w:rsidR="002F6ABA">
        <w:fldChar w:fldCharType="end"/>
      </w:r>
      <w:r>
        <w:t>: Protokollrahmen DC2</w:t>
      </w:r>
      <w:r w:rsidR="008B1248">
        <w:rPr>
          <w:rStyle w:val="Funotenzeichen"/>
        </w:rPr>
        <w:footnoteReference w:id="22"/>
      </w:r>
      <w:bookmarkEnd w:id="2019"/>
    </w:p>
    <w:p w14:paraId="4ECBAD71" w14:textId="5C53B645" w:rsidR="00682562" w:rsidRDefault="00682562" w:rsidP="008B14C0">
      <w:pPr>
        <w:pStyle w:val="Textkrper"/>
        <w:pPrChange w:id="2020" w:author="Dennis Hohmann" w:date="2012-04-15T00:39:00Z">
          <w:pPr>
            <w:pStyle w:val="Textkrper"/>
          </w:pPr>
        </w:pPrChange>
      </w:pPr>
    </w:p>
    <w:p w14:paraId="1D990F41" w14:textId="53648825" w:rsidR="007E431C" w:rsidRDefault="007E431C" w:rsidP="008B14C0">
      <w:pPr>
        <w:pStyle w:val="Textkrper"/>
        <w:pPrChange w:id="2021" w:author="Dennis Hohmann" w:date="2012-04-15T00:39:00Z">
          <w:pPr>
            <w:pStyle w:val="Textkrper"/>
          </w:pPr>
        </w:pPrChange>
      </w:pPr>
      <w:r>
        <w:t>Diese Einstellungen sind direkt nach der Verarbeitung des Datenpakets gültig. Ein Ne</w:t>
      </w:r>
      <w:r>
        <w:t>u</w:t>
      </w:r>
      <w:r>
        <w:t>start des Displays ist nicht nötig.</w:t>
      </w:r>
    </w:p>
    <w:p w14:paraId="1293D25E" w14:textId="77777777" w:rsidR="00CF30AE" w:rsidRDefault="00CF30AE" w:rsidP="008B14C0">
      <w:pPr>
        <w:pStyle w:val="Textkrper"/>
        <w:pPrChange w:id="2022" w:author="Dennis Hohmann" w:date="2012-04-15T00:39:00Z">
          <w:pPr>
            <w:pStyle w:val="Textkrper"/>
          </w:pPr>
        </w:pPrChange>
      </w:pPr>
    </w:p>
    <w:p w14:paraId="44FC7717" w14:textId="703B923A" w:rsidR="007B35FA" w:rsidRDefault="00CD4C76" w:rsidP="00776078">
      <w:pPr>
        <w:pStyle w:val="berschrift1"/>
      </w:pPr>
      <w:r>
        <w:br w:type="page"/>
      </w:r>
      <w:bookmarkStart w:id="2023" w:name="_Toc196041278"/>
      <w:r w:rsidR="007B35FA">
        <w:t xml:space="preserve">Die </w:t>
      </w:r>
      <w:r w:rsidR="00342A94">
        <w:t>Steuerp</w:t>
      </w:r>
      <w:r w:rsidR="007B35FA">
        <w:t>latine</w:t>
      </w:r>
      <w:bookmarkEnd w:id="2023"/>
    </w:p>
    <w:p w14:paraId="389AD897" w14:textId="0579B309" w:rsidR="00041EE7" w:rsidRDefault="00783203" w:rsidP="00041EE7">
      <w:pPr>
        <w:pStyle w:val="berschrift2"/>
      </w:pPr>
      <w:bookmarkStart w:id="2024" w:name="_Toc196041279"/>
      <w:r>
        <w:t>Aufbau</w:t>
      </w:r>
      <w:bookmarkEnd w:id="2024"/>
    </w:p>
    <w:p w14:paraId="55B73D65" w14:textId="119DCF2F" w:rsidR="00041EE7" w:rsidRDefault="001B0D83" w:rsidP="00041EE7">
      <w:pPr>
        <w:keepNext/>
      </w:pPr>
      <w:del w:id="2025" w:author="Dennis Hohmann" w:date="2012-04-15T00:44:00Z">
        <w:r w:rsidRPr="001B0D83" w:rsidDel="00DE3B2F">
          <w:rPr>
            <w:noProof/>
            <w:lang w:eastAsia="de-DE"/>
          </w:rPr>
          <w:drawing>
            <wp:inline distT="0" distB="0" distL="0" distR="0" wp14:anchorId="3796C7CD" wp14:editId="30CBE669">
              <wp:extent cx="6120765" cy="3866801"/>
              <wp:effectExtent l="0" t="0" r="635" b="0"/>
              <wp:docPr id="7"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765" cy="3866801"/>
                      </a:xfrm>
                      <a:prstGeom prst="rect">
                        <a:avLst/>
                      </a:prstGeom>
                      <a:noFill/>
                      <a:ln>
                        <a:noFill/>
                      </a:ln>
                    </pic:spPr>
                  </pic:pic>
                </a:graphicData>
              </a:graphic>
            </wp:inline>
          </w:drawing>
        </w:r>
      </w:del>
      <w:ins w:id="2026" w:author="Dennis Hohmann" w:date="2012-04-15T00:44:00Z">
        <w:r w:rsidR="00DE3B2F" w:rsidRPr="00DE3B2F">
          <w:drawing>
            <wp:inline distT="0" distB="0" distL="0" distR="0" wp14:anchorId="59DA1FC9" wp14:editId="47C56BDF">
              <wp:extent cx="6120765" cy="3869017"/>
              <wp:effectExtent l="0" t="0" r="635" b="0"/>
              <wp:docPr id="25"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765" cy="3869017"/>
                      </a:xfrm>
                      <a:prstGeom prst="rect">
                        <a:avLst/>
                      </a:prstGeom>
                      <a:noFill/>
                      <a:ln>
                        <a:noFill/>
                      </a:ln>
                    </pic:spPr>
                  </pic:pic>
                </a:graphicData>
              </a:graphic>
            </wp:inline>
          </w:drawing>
        </w:r>
      </w:ins>
    </w:p>
    <w:p w14:paraId="2773EBA7" w14:textId="6C7BAA2F" w:rsidR="00041EE7" w:rsidRDefault="00041EE7" w:rsidP="00041EE7">
      <w:pPr>
        <w:pStyle w:val="Beschriftung"/>
      </w:pPr>
      <w:bookmarkStart w:id="2027" w:name="_Toc196045757"/>
      <w:r>
        <w:t xml:space="preserve">Abbildung </w:t>
      </w:r>
      <w:r w:rsidR="002F6ABA">
        <w:fldChar w:fldCharType="begin"/>
      </w:r>
      <w:r w:rsidR="002F6ABA">
        <w:instrText xml:space="preserve"> STYLEREF 2 \s </w:instrText>
      </w:r>
      <w:r w:rsidR="002F6ABA">
        <w:fldChar w:fldCharType="separate"/>
      </w:r>
      <w:r w:rsidR="002F6ABA">
        <w:rPr>
          <w:noProof/>
        </w:rPr>
        <w:t>5.1</w:t>
      </w:r>
      <w:r w:rsidR="002F6ABA">
        <w:fldChar w:fldCharType="end"/>
      </w:r>
      <w:r w:rsidR="002F6ABA">
        <w:t>.</w:t>
      </w:r>
      <w:r w:rsidR="002F6ABA">
        <w:fldChar w:fldCharType="begin"/>
      </w:r>
      <w:r w:rsidR="002F6ABA">
        <w:instrText xml:space="preserve"> SEQ Abbildung \* ARABIC \s 2 </w:instrText>
      </w:r>
      <w:r w:rsidR="002F6ABA">
        <w:fldChar w:fldCharType="separate"/>
      </w:r>
      <w:r w:rsidR="002F6ABA">
        <w:rPr>
          <w:noProof/>
        </w:rPr>
        <w:t>1</w:t>
      </w:r>
      <w:r w:rsidR="002F6ABA">
        <w:fldChar w:fldCharType="end"/>
      </w:r>
      <w:r>
        <w:t>: Blockschaltbild Steuerplatine</w:t>
      </w:r>
      <w:bookmarkEnd w:id="2027"/>
    </w:p>
    <w:p w14:paraId="41EEBEB8" w14:textId="77777777" w:rsidR="00995C64" w:rsidRPr="00995C64" w:rsidRDefault="00995C64" w:rsidP="00995C64"/>
    <w:p w14:paraId="177C3CEF" w14:textId="72E4E515" w:rsidR="008577F3" w:rsidRDefault="009C1059" w:rsidP="008B14C0">
      <w:pPr>
        <w:pStyle w:val="Textkrper"/>
        <w:pPrChange w:id="2028" w:author="Dennis Hohmann" w:date="2012-04-15T00:39:00Z">
          <w:pPr>
            <w:pStyle w:val="Textkrper"/>
          </w:pPr>
        </w:pPrChange>
      </w:pPr>
      <w:r>
        <w:t xml:space="preserve">Die </w:t>
      </w:r>
      <w:del w:id="2029" w:author="Dennis Hohmann" w:date="2012-04-15T00:44:00Z">
        <w:r w:rsidDel="00377D74">
          <w:delText>Stromversorgun</w:delText>
        </w:r>
        <w:r w:rsidR="003D51A7" w:rsidDel="00377D74">
          <w:delText xml:space="preserve">g </w:delText>
        </w:r>
      </w:del>
      <w:ins w:id="2030" w:author="Dennis Hohmann" w:date="2012-04-15T00:44:00Z">
        <w:r w:rsidR="00377D74">
          <w:t xml:space="preserve">Spannungsversorgung </w:t>
        </w:r>
      </w:ins>
      <w:r w:rsidR="003D51A7">
        <w:t>ist auf einen Verbrauch von 44</w:t>
      </w:r>
      <w:r w:rsidR="00E50662">
        <w:t>5</w:t>
      </w:r>
      <w:r>
        <w:t xml:space="preserve">mA </w:t>
      </w:r>
      <w:r w:rsidR="00413B28">
        <w:t xml:space="preserve">bei 5V DC </w:t>
      </w:r>
      <w:r>
        <w:t>ausgele</w:t>
      </w:r>
      <w:r w:rsidR="00413B28">
        <w:t>gt. Di</w:t>
      </w:r>
      <w:r w:rsidR="00413B28">
        <w:t>e</w:t>
      </w:r>
      <w:r w:rsidR="00413B28">
        <w:t xml:space="preserve">ser setzt sich wie folgt, aus den gemessenen </w:t>
      </w:r>
      <w:r w:rsidR="003D51A7">
        <w:t>Verbrauchsw</w:t>
      </w:r>
      <w:r w:rsidR="00413B28">
        <w:t xml:space="preserve">erten, </w:t>
      </w:r>
      <w:r>
        <w:t>zusammen:</w:t>
      </w:r>
    </w:p>
    <w:p w14:paraId="212C21EC" w14:textId="77777777" w:rsidR="00413B28" w:rsidRDefault="00413B28" w:rsidP="008B14C0">
      <w:pPr>
        <w:pStyle w:val="Textkrper"/>
        <w:pPrChange w:id="2031" w:author="Dennis Hohmann" w:date="2012-04-15T00:39:00Z">
          <w:pPr>
            <w:pStyle w:val="Textkrper"/>
          </w:pPr>
        </w:pPrChange>
      </w:pPr>
    </w:p>
    <w:tbl>
      <w:tblPr>
        <w:tblStyle w:val="Tabellenraster"/>
        <w:tblW w:w="0" w:type="auto"/>
        <w:jc w:val="center"/>
        <w:tblLook w:val="04A0" w:firstRow="1" w:lastRow="0" w:firstColumn="1" w:lastColumn="0" w:noHBand="0" w:noVBand="1"/>
        <w:tblPrChange w:id="2032" w:author="Dennis Hohmann" w:date="2012-04-15T00:39:00Z">
          <w:tblPr>
            <w:tblStyle w:val="Tabellenraster"/>
            <w:tblW w:w="0" w:type="auto"/>
            <w:jc w:val="center"/>
            <w:tblLook w:val="04A0" w:firstRow="1" w:lastRow="0" w:firstColumn="1" w:lastColumn="0" w:noHBand="0" w:noVBand="1"/>
          </w:tblPr>
        </w:tblPrChange>
      </w:tblPr>
      <w:tblGrid>
        <w:gridCol w:w="2411"/>
        <w:gridCol w:w="1224"/>
        <w:tblGridChange w:id="2033">
          <w:tblGrid>
            <w:gridCol w:w="2411"/>
            <w:gridCol w:w="1224"/>
          </w:tblGrid>
        </w:tblGridChange>
      </w:tblGrid>
      <w:tr w:rsidR="009C1059" w14:paraId="2C1F03B4" w14:textId="77777777" w:rsidTr="008B14C0">
        <w:trPr>
          <w:jc w:val="center"/>
          <w:trPrChange w:id="2034" w:author="Dennis Hohmann" w:date="2012-04-15T00:39:00Z">
            <w:trPr>
              <w:jc w:val="center"/>
            </w:trPr>
          </w:trPrChange>
        </w:trPr>
        <w:tc>
          <w:tcPr>
            <w:tcW w:w="2411" w:type="dxa"/>
            <w:tcPrChange w:id="2035" w:author="Dennis Hohmann" w:date="2012-04-15T00:39:00Z">
              <w:tcPr>
                <w:tcW w:w="2411" w:type="dxa"/>
              </w:tcPr>
            </w:tcPrChange>
          </w:tcPr>
          <w:p w14:paraId="517ED166" w14:textId="76A72A53" w:rsidR="009C1059" w:rsidRDefault="009C1059" w:rsidP="008B14C0">
            <w:pPr>
              <w:pStyle w:val="Textkrper"/>
              <w:pPrChange w:id="2036" w:author="Dennis Hohmann" w:date="2012-04-15T00:39:00Z">
                <w:pPr>
                  <w:pStyle w:val="Textkrper"/>
                </w:pPr>
              </w:pPrChange>
            </w:pPr>
            <w:r>
              <w:t>ATmega1284P-PU</w:t>
            </w:r>
          </w:p>
        </w:tc>
        <w:tc>
          <w:tcPr>
            <w:tcW w:w="1224" w:type="dxa"/>
            <w:tcPrChange w:id="2037" w:author="Dennis Hohmann" w:date="2012-04-15T00:39:00Z">
              <w:tcPr>
                <w:tcW w:w="1224" w:type="dxa"/>
              </w:tcPr>
            </w:tcPrChange>
          </w:tcPr>
          <w:p w14:paraId="093407E1" w14:textId="489EF7F8" w:rsidR="009C1059" w:rsidRPr="000C2078" w:rsidRDefault="008B14C0" w:rsidP="008B14C0">
            <w:pPr>
              <w:pStyle w:val="Textkrper"/>
              <w:pPrChange w:id="2038" w:author="Dennis Hohmann" w:date="2012-04-15T00:39:00Z">
                <w:pPr>
                  <w:pStyle w:val="Textkrper"/>
                </w:pPr>
              </w:pPrChange>
            </w:pPr>
            <w:ins w:id="2039" w:author="Dennis Hohmann" w:date="2012-04-15T00:39:00Z">
              <w:r>
                <w:t xml:space="preserve">  </w:t>
              </w:r>
              <w:r w:rsidR="00D67301">
                <w:t xml:space="preserve">  </w:t>
              </w:r>
            </w:ins>
            <w:r w:rsidR="009C1059" w:rsidRPr="000C2078">
              <w:t>35</w:t>
            </w:r>
            <w:r w:rsidR="00413B28" w:rsidRPr="000C2078">
              <w:t xml:space="preserve"> mA</w:t>
            </w:r>
          </w:p>
        </w:tc>
      </w:tr>
      <w:tr w:rsidR="009C1059" w14:paraId="3820672C" w14:textId="77777777" w:rsidTr="008B14C0">
        <w:trPr>
          <w:jc w:val="center"/>
          <w:trPrChange w:id="2040" w:author="Dennis Hohmann" w:date="2012-04-15T00:39:00Z">
            <w:trPr>
              <w:jc w:val="center"/>
            </w:trPr>
          </w:trPrChange>
        </w:trPr>
        <w:tc>
          <w:tcPr>
            <w:tcW w:w="2411" w:type="dxa"/>
            <w:tcPrChange w:id="2041" w:author="Dennis Hohmann" w:date="2012-04-15T00:39:00Z">
              <w:tcPr>
                <w:tcW w:w="2411" w:type="dxa"/>
              </w:tcPr>
            </w:tcPrChange>
          </w:tcPr>
          <w:p w14:paraId="3CDDD660" w14:textId="3579A153" w:rsidR="009C1059" w:rsidRDefault="00B0341A" w:rsidP="008B14C0">
            <w:pPr>
              <w:pStyle w:val="Textkrper"/>
              <w:pPrChange w:id="2042" w:author="Dennis Hohmann" w:date="2012-04-15T00:39:00Z">
                <w:pPr>
                  <w:pStyle w:val="Textkrper"/>
                </w:pPr>
              </w:pPrChange>
            </w:pPr>
            <w:r>
              <w:t>VDrive2</w:t>
            </w:r>
            <w:r w:rsidR="009C1059">
              <w:t>-USB</w:t>
            </w:r>
          </w:p>
        </w:tc>
        <w:tc>
          <w:tcPr>
            <w:tcW w:w="1224" w:type="dxa"/>
            <w:tcPrChange w:id="2043" w:author="Dennis Hohmann" w:date="2012-04-15T00:39:00Z">
              <w:tcPr>
                <w:tcW w:w="1224" w:type="dxa"/>
              </w:tcPr>
            </w:tcPrChange>
          </w:tcPr>
          <w:p w14:paraId="2575ED61" w14:textId="159BBB7D" w:rsidR="009C1059" w:rsidRPr="000C2078" w:rsidRDefault="00D67301" w:rsidP="008B14C0">
            <w:pPr>
              <w:pStyle w:val="Textkrper"/>
              <w:pPrChange w:id="2044" w:author="Dennis Hohmann" w:date="2012-04-15T00:39:00Z">
                <w:pPr>
                  <w:pStyle w:val="Textkrper"/>
                </w:pPr>
              </w:pPrChange>
            </w:pPr>
            <w:ins w:id="2045" w:author="Dennis Hohmann" w:date="2012-04-15T00:39:00Z">
              <w:r>
                <w:t xml:space="preserve">  </w:t>
              </w:r>
            </w:ins>
            <w:r w:rsidR="003D51A7" w:rsidRPr="000C2078">
              <w:t>20</w:t>
            </w:r>
            <w:r w:rsidR="009C1059" w:rsidRPr="000C2078">
              <w:t>0</w:t>
            </w:r>
            <w:r w:rsidR="00413B28" w:rsidRPr="000C2078">
              <w:t xml:space="preserve"> mA</w:t>
            </w:r>
          </w:p>
        </w:tc>
      </w:tr>
      <w:tr w:rsidR="009C1059" w14:paraId="6C0FDF6B" w14:textId="77777777" w:rsidTr="008B14C0">
        <w:trPr>
          <w:jc w:val="center"/>
          <w:trPrChange w:id="2046" w:author="Dennis Hohmann" w:date="2012-04-15T00:39:00Z">
            <w:trPr>
              <w:jc w:val="center"/>
            </w:trPr>
          </w:trPrChange>
        </w:trPr>
        <w:tc>
          <w:tcPr>
            <w:tcW w:w="2411" w:type="dxa"/>
            <w:tcPrChange w:id="2047" w:author="Dennis Hohmann" w:date="2012-04-15T00:39:00Z">
              <w:tcPr>
                <w:tcW w:w="2411" w:type="dxa"/>
              </w:tcPr>
            </w:tcPrChange>
          </w:tcPr>
          <w:p w14:paraId="4E22E105" w14:textId="2BAC45D7" w:rsidR="009C1059" w:rsidRDefault="009C1059" w:rsidP="008B14C0">
            <w:pPr>
              <w:pStyle w:val="Textkrper"/>
              <w:pPrChange w:id="2048" w:author="Dennis Hohmann" w:date="2012-04-15T00:39:00Z">
                <w:pPr>
                  <w:pStyle w:val="Textkrper"/>
                </w:pPr>
              </w:pPrChange>
            </w:pPr>
            <w:r>
              <w:t>eDIP240-Display</w:t>
            </w:r>
          </w:p>
        </w:tc>
        <w:tc>
          <w:tcPr>
            <w:tcW w:w="1224" w:type="dxa"/>
            <w:tcPrChange w:id="2049" w:author="Dennis Hohmann" w:date="2012-04-15T00:39:00Z">
              <w:tcPr>
                <w:tcW w:w="1224" w:type="dxa"/>
              </w:tcPr>
            </w:tcPrChange>
          </w:tcPr>
          <w:p w14:paraId="2B1F5515" w14:textId="12746E73" w:rsidR="009C1059" w:rsidRPr="000C2078" w:rsidRDefault="00D67301" w:rsidP="008B14C0">
            <w:pPr>
              <w:pStyle w:val="Textkrper"/>
              <w:pPrChange w:id="2050" w:author="Dennis Hohmann" w:date="2012-04-15T00:39:00Z">
                <w:pPr>
                  <w:pStyle w:val="Textkrper"/>
                </w:pPr>
              </w:pPrChange>
            </w:pPr>
            <w:ins w:id="2051" w:author="Dennis Hohmann" w:date="2012-04-15T00:39:00Z">
              <w:r>
                <w:t xml:space="preserve">  </w:t>
              </w:r>
            </w:ins>
            <w:r w:rsidR="009648A6" w:rsidRPr="000C2078">
              <w:t>210</w:t>
            </w:r>
            <w:r w:rsidR="00413B28" w:rsidRPr="000C2078">
              <w:t xml:space="preserve"> mA</w:t>
            </w:r>
          </w:p>
        </w:tc>
      </w:tr>
    </w:tbl>
    <w:p w14:paraId="1E29F47F" w14:textId="7CD6F063" w:rsidR="008577F3" w:rsidRDefault="003D51A7" w:rsidP="003D51A7">
      <w:pPr>
        <w:pStyle w:val="Beschriftung"/>
        <w:ind w:firstLine="2399"/>
        <w:rPr>
          <w:ins w:id="2052" w:author="Dennis Hohmann" w:date="2012-04-15T00:37:00Z"/>
        </w:rPr>
      </w:pPr>
      <w:bookmarkStart w:id="2053" w:name="_Toc196045758"/>
      <w:r>
        <w:t xml:space="preserve">Abbildung </w:t>
      </w:r>
      <w:r w:rsidR="002F6ABA">
        <w:fldChar w:fldCharType="begin"/>
      </w:r>
      <w:r w:rsidR="002F6ABA">
        <w:instrText xml:space="preserve"> STYLEREF 2 \s </w:instrText>
      </w:r>
      <w:r w:rsidR="002F6ABA">
        <w:fldChar w:fldCharType="separate"/>
      </w:r>
      <w:r w:rsidR="002F6ABA">
        <w:rPr>
          <w:noProof/>
        </w:rPr>
        <w:t>5.1</w:t>
      </w:r>
      <w:r w:rsidR="002F6ABA">
        <w:fldChar w:fldCharType="end"/>
      </w:r>
      <w:r w:rsidR="002F6ABA">
        <w:t>.</w:t>
      </w:r>
      <w:r w:rsidR="002F6ABA">
        <w:fldChar w:fldCharType="begin"/>
      </w:r>
      <w:r w:rsidR="002F6ABA">
        <w:instrText xml:space="preserve"> SEQ Abbildung \* ARABIC \s 2 </w:instrText>
      </w:r>
      <w:r w:rsidR="002F6ABA">
        <w:fldChar w:fldCharType="separate"/>
      </w:r>
      <w:r w:rsidR="002F6ABA">
        <w:rPr>
          <w:noProof/>
        </w:rPr>
        <w:t>2</w:t>
      </w:r>
      <w:r w:rsidR="002F6ABA">
        <w:fldChar w:fldCharType="end"/>
      </w:r>
      <w:r>
        <w:t>: Stromverbrauch</w:t>
      </w:r>
      <w:bookmarkEnd w:id="2053"/>
    </w:p>
    <w:p w14:paraId="70055375" w14:textId="77777777" w:rsidR="008B14C0" w:rsidRPr="008B14C0" w:rsidRDefault="008B14C0" w:rsidP="008B14C0">
      <w:pPr>
        <w:rPr>
          <w:rPrChange w:id="2054" w:author="Dennis Hohmann" w:date="2012-04-15T00:37:00Z">
            <w:rPr/>
          </w:rPrChange>
        </w:rPr>
        <w:pPrChange w:id="2055" w:author="Dennis Hohmann" w:date="2012-04-15T00:37:00Z">
          <w:pPr>
            <w:pStyle w:val="Beschriftung"/>
            <w:ind w:firstLine="2399"/>
          </w:pPr>
        </w:pPrChange>
      </w:pPr>
    </w:p>
    <w:p w14:paraId="772A2E63" w14:textId="77777777" w:rsidR="00EF2E36" w:rsidRDefault="00413B28" w:rsidP="008B14C0">
      <w:pPr>
        <w:pStyle w:val="Textkrper"/>
        <w:rPr>
          <w:ins w:id="2056" w:author="Dennis Hohmann" w:date="2012-04-15T00:41:00Z"/>
        </w:rPr>
        <w:pPrChange w:id="2057" w:author="Dennis Hohmann" w:date="2012-04-15T00:39:00Z">
          <w:pPr/>
        </w:pPrChange>
      </w:pPr>
      <w:r>
        <w:t>Der verwendete Brückengleichrichter ist auf 35</w:t>
      </w:r>
      <w:ins w:id="2058" w:author="Dennis Hohmann" w:date="2012-04-15T00:40:00Z">
        <w:r w:rsidR="009A7150">
          <w:t> </w:t>
        </w:r>
      </w:ins>
      <w:r>
        <w:t>V und 4</w:t>
      </w:r>
      <w:ins w:id="2059" w:author="Dennis Hohmann" w:date="2012-04-15T00:40:00Z">
        <w:r w:rsidR="009A7150">
          <w:t> </w:t>
        </w:r>
      </w:ins>
      <w:del w:id="2060" w:author="Dennis Hohmann" w:date="2012-04-15T00:40:00Z">
        <w:r w:rsidDel="009A7150">
          <w:delText xml:space="preserve"> </w:delText>
        </w:r>
      </w:del>
      <w:r>
        <w:t>A</w:t>
      </w:r>
      <w:del w:id="2061" w:author="Dennis Hohmann" w:date="2012-04-15T00:40:00Z">
        <w:r w:rsidDel="009A7150">
          <w:delText>mpere</w:delText>
        </w:r>
      </w:del>
      <w:r>
        <w:t xml:space="preserve"> ausgelegt. Der Festspannung</w:t>
      </w:r>
      <w:r>
        <w:t>s</w:t>
      </w:r>
      <w:r>
        <w:t>regler 7805 ist mit 1</w:t>
      </w:r>
      <w:ins w:id="2062" w:author="Dennis Hohmann" w:date="2012-04-15T00:39:00Z">
        <w:r w:rsidR="009A7150">
          <w:t> </w:t>
        </w:r>
      </w:ins>
      <w:del w:id="2063" w:author="Dennis Hohmann" w:date="2012-04-15T00:39:00Z">
        <w:r w:rsidDel="009A7150">
          <w:delText xml:space="preserve"> </w:delText>
        </w:r>
      </w:del>
      <w:r>
        <w:t>A</w:t>
      </w:r>
      <w:del w:id="2064" w:author="Dennis Hohmann" w:date="2012-04-15T00:39:00Z">
        <w:r w:rsidDel="009A7150">
          <w:delText>mpere</w:delText>
        </w:r>
      </w:del>
      <w:r>
        <w:t xml:space="preserve"> belastbar. Die Leiterbahnen der </w:t>
      </w:r>
      <w:r w:rsidR="001B0D83">
        <w:t>Versorgungsspannung sind in 0,60</w:t>
      </w:r>
      <w:ins w:id="2065" w:author="Dennis Hohmann" w:date="2012-04-15T00:39:00Z">
        <w:r w:rsidR="009A7150">
          <w:t> </w:t>
        </w:r>
      </w:ins>
      <w:del w:id="2066" w:author="Dennis Hohmann" w:date="2012-04-15T00:39:00Z">
        <w:r w:rsidR="001B0D83" w:rsidDel="009A7150">
          <w:delText xml:space="preserve"> </w:delText>
        </w:r>
      </w:del>
      <w:r>
        <w:t xml:space="preserve">mm </w:t>
      </w:r>
      <w:r w:rsidR="001B0D83">
        <w:t>ausgeführt</w:t>
      </w:r>
      <w:r>
        <w:t>.</w:t>
      </w:r>
      <w:r w:rsidR="00E50662">
        <w:t xml:space="preserve"> Die Berechnung der Leiterbahnbreite wurde mit der PCB-</w:t>
      </w:r>
      <w:r w:rsidR="00211596">
        <w:t>Toolbox</w:t>
      </w:r>
      <w:r w:rsidR="00E50662">
        <w:t xml:space="preserve"> iPhone App</w:t>
      </w:r>
      <w:r w:rsidR="004A1BD2">
        <w:rPr>
          <w:rStyle w:val="Funotenzeichen"/>
        </w:rPr>
        <w:footnoteReference w:id="23"/>
      </w:r>
      <w:r w:rsidR="004A1BD2">
        <w:t xml:space="preserve"> unter Berücksichtigung einer </w:t>
      </w:r>
      <w:ins w:id="2067" w:author="Dennis Hohmann" w:date="2012-04-15T00:40:00Z">
        <w:r w:rsidR="009A7150">
          <w:t>d</w:t>
        </w:r>
      </w:ins>
      <w:del w:id="2068" w:author="Dennis Hohmann" w:date="2012-04-15T00:40:00Z">
        <w:r w:rsidR="004A1BD2" w:rsidDel="009A7150">
          <w:delText>D</w:delText>
        </w:r>
      </w:del>
      <w:r w:rsidR="004A1BD2">
        <w:t>oppelseitigen Platine mit einer Ku</w:t>
      </w:r>
      <w:r w:rsidR="004A1BD2">
        <w:t>p</w:t>
      </w:r>
      <w:r w:rsidR="004A1BD2">
        <w:t>ferstärke von 35</w:t>
      </w:r>
      <w:ins w:id="2069" w:author="Dennis Hohmann" w:date="2012-04-15T00:40:00Z">
        <w:r w:rsidR="009A7150">
          <w:t> µ</w:t>
        </w:r>
      </w:ins>
      <w:del w:id="2070" w:author="Dennis Hohmann" w:date="2012-04-15T00:40:00Z">
        <w:r w:rsidR="004A1BD2" w:rsidDel="009A7150">
          <w:delText>u</w:delText>
        </w:r>
      </w:del>
      <w:r w:rsidR="004A1BD2">
        <w:t>m und einer maximalen Erwärmung von 4</w:t>
      </w:r>
      <w:ins w:id="2071" w:author="Dennis Hohmann" w:date="2012-04-15T00:40:00Z">
        <w:r w:rsidR="00AC3564">
          <w:t> </w:t>
        </w:r>
      </w:ins>
      <w:r w:rsidR="004A1BD2">
        <w:t>°C bei 1</w:t>
      </w:r>
      <w:ins w:id="2072" w:author="Dennis Hohmann" w:date="2012-04-15T00:40:00Z">
        <w:r w:rsidR="00AC3564">
          <w:t> </w:t>
        </w:r>
      </w:ins>
      <w:r w:rsidR="004A1BD2">
        <w:t>A durchgeführt.</w:t>
      </w:r>
    </w:p>
    <w:p w14:paraId="1ACED8EE" w14:textId="77777777" w:rsidR="00EF2E36" w:rsidRDefault="00EF2E36" w:rsidP="008B14C0">
      <w:pPr>
        <w:pStyle w:val="Textkrper"/>
        <w:rPr>
          <w:ins w:id="2073" w:author="Dennis Hohmann" w:date="2012-04-15T00:41:00Z"/>
        </w:rPr>
        <w:pPrChange w:id="2074" w:author="Dennis Hohmann" w:date="2012-04-15T00:39:00Z">
          <w:pPr>
            <w:pStyle w:val="Textkrper"/>
          </w:pPr>
        </w:pPrChange>
      </w:pPr>
    </w:p>
    <w:p w14:paraId="0C64EFA4" w14:textId="77777777" w:rsidR="00EF2E36" w:rsidRDefault="00EF2E36" w:rsidP="008B14C0">
      <w:pPr>
        <w:pStyle w:val="Textkrper"/>
        <w:rPr>
          <w:ins w:id="2075" w:author="Dennis Hohmann" w:date="2012-04-15T00:41:00Z"/>
        </w:rPr>
        <w:pPrChange w:id="2076" w:author="Dennis Hohmann" w:date="2012-04-15T00:39:00Z">
          <w:pPr>
            <w:pStyle w:val="Textkrper"/>
          </w:pPr>
        </w:pPrChange>
      </w:pPr>
    </w:p>
    <w:p w14:paraId="351E1268" w14:textId="3DF5E91A" w:rsidR="00413B28" w:rsidRDefault="00B358C6" w:rsidP="008B14C0">
      <w:pPr>
        <w:pStyle w:val="Textkrper"/>
        <w:pPrChange w:id="2077" w:author="Dennis Hohmann" w:date="2012-04-15T00:39:00Z">
          <w:pPr>
            <w:pStyle w:val="Textkrper"/>
          </w:pPr>
        </w:pPrChange>
      </w:pPr>
      <w:del w:id="2078" w:author="Dennis Hohmann" w:date="2012-04-15T00:41:00Z">
        <w:r w:rsidDel="00EF2E36">
          <w:delText xml:space="preserve"> </w:delText>
        </w:r>
      </w:del>
      <w:r>
        <w:t>Die IC</w:t>
      </w:r>
      <w:ins w:id="2079" w:author="Dennis Hohmann" w:date="2012-04-15T00:40:00Z">
        <w:r w:rsidR="00EF2E36">
          <w:t xml:space="preserve">s </w:t>
        </w:r>
      </w:ins>
      <w:del w:id="2080" w:author="Dennis Hohmann" w:date="2012-04-15T00:40:00Z">
        <w:r w:rsidDel="00AC3564">
          <w:delText>´</w:delText>
        </w:r>
        <w:r w:rsidDel="00EF2E36">
          <w:delText xml:space="preserve">s </w:delText>
        </w:r>
      </w:del>
      <w:r>
        <w:t>ATmega1284P-PU sowie der MAX232 sin</w:t>
      </w:r>
      <w:ins w:id="2081" w:author="Dennis Hohmann" w:date="2012-04-15T00:41:00Z">
        <w:r w:rsidR="0057683A">
          <w:t>d</w:t>
        </w:r>
      </w:ins>
      <w:del w:id="2082" w:author="Dennis Hohmann" w:date="2012-04-15T00:41:00Z">
        <w:r w:rsidDel="0057683A">
          <w:delText>g</w:delText>
        </w:r>
      </w:del>
      <w:r>
        <w:t xml:space="preserve"> gesockelt eingelötet, alle weiteren Bauteile sind d</w:t>
      </w:r>
      <w:r>
        <w:t>i</w:t>
      </w:r>
      <w:r>
        <w:t>rekt eingelötet.</w:t>
      </w:r>
    </w:p>
    <w:p w14:paraId="5810524C" w14:textId="77777777" w:rsidR="00B358C6" w:rsidRDefault="00B358C6" w:rsidP="008B14C0">
      <w:pPr>
        <w:pStyle w:val="Textkrper"/>
        <w:pPrChange w:id="2083" w:author="Dennis Hohmann" w:date="2012-04-15T00:39:00Z">
          <w:pPr>
            <w:pStyle w:val="Textkrper"/>
          </w:pPr>
        </w:pPrChange>
      </w:pPr>
    </w:p>
    <w:p w14:paraId="716330F2" w14:textId="63931D94" w:rsidR="008577F3" w:rsidRPr="008577F3" w:rsidRDefault="009C1059" w:rsidP="009648A6">
      <w:pPr>
        <w:pStyle w:val="berschrift2"/>
      </w:pPr>
      <w:bookmarkStart w:id="2084" w:name="_Toc196041280"/>
      <w:r>
        <w:t xml:space="preserve">Das </w:t>
      </w:r>
      <w:r w:rsidR="00342A94">
        <w:t>Design</w:t>
      </w:r>
      <w:bookmarkEnd w:id="2084"/>
    </w:p>
    <w:p w14:paraId="54326E8A" w14:textId="09C9B3DD" w:rsidR="007B35FA" w:rsidRDefault="007B35FA" w:rsidP="00B609D8"/>
    <w:p w14:paraId="1A05E92C" w14:textId="742D4B08" w:rsidR="00B609D8" w:rsidRDefault="00B609D8" w:rsidP="00B609D8">
      <w:r>
        <w:rPr>
          <w:noProof/>
          <w:lang w:eastAsia="de-DE"/>
        </w:rPr>
        <w:drawing>
          <wp:inline distT="0" distB="0" distL="0" distR="0" wp14:anchorId="08A46BD1" wp14:editId="05922F40">
            <wp:extent cx="6103348" cy="2505600"/>
            <wp:effectExtent l="0" t="0" r="0" b="9525"/>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Controller.png"/>
                    <pic:cNvPicPr/>
                  </pic:nvPicPr>
                  <pic:blipFill rotWithShape="1">
                    <a:blip r:embed="rId35">
                      <a:extLst>
                        <a:ext uri="{28A0092B-C50C-407E-A947-70E740481C1C}">
                          <a14:useLocalDpi xmlns:a14="http://schemas.microsoft.com/office/drawing/2010/main" val="0"/>
                        </a:ext>
                      </a:extLst>
                    </a:blip>
                    <a:srcRect t="12599" b="14418"/>
                    <a:stretch/>
                  </pic:blipFill>
                  <pic:spPr bwMode="auto">
                    <a:xfrm>
                      <a:off x="0" y="0"/>
                      <a:ext cx="6120765" cy="2512750"/>
                    </a:xfrm>
                    <a:prstGeom prst="rect">
                      <a:avLst/>
                    </a:prstGeom>
                    <a:ln>
                      <a:noFill/>
                    </a:ln>
                    <a:extLst>
                      <a:ext uri="{53640926-AAD7-44d8-BBD7-CCE9431645EC}">
                        <a14:shadowObscured xmlns:a14="http://schemas.microsoft.com/office/drawing/2010/main"/>
                      </a:ext>
                    </a:extLst>
                  </pic:spPr>
                </pic:pic>
              </a:graphicData>
            </a:graphic>
          </wp:inline>
        </w:drawing>
      </w:r>
    </w:p>
    <w:p w14:paraId="39E60DA0" w14:textId="3F47DAEF" w:rsidR="007B35FA" w:rsidRDefault="007B35FA" w:rsidP="008278AB">
      <w:pPr>
        <w:pStyle w:val="Beschriftung"/>
        <w:ind w:firstLine="131"/>
      </w:pPr>
      <w:bookmarkStart w:id="2085" w:name="_Toc195011702"/>
      <w:bookmarkStart w:id="2086" w:name="_Toc195068830"/>
      <w:bookmarkStart w:id="2087" w:name="_Toc195068909"/>
      <w:bookmarkStart w:id="2088" w:name="_Toc195069041"/>
      <w:bookmarkStart w:id="2089" w:name="_Toc195069343"/>
      <w:bookmarkStart w:id="2090" w:name="_Toc195118422"/>
      <w:bookmarkStart w:id="2091" w:name="_Toc195150491"/>
      <w:bookmarkStart w:id="2092" w:name="_Toc196045759"/>
      <w:r w:rsidRPr="00825287">
        <w:t xml:space="preserve">Abbildung </w:t>
      </w:r>
      <w:r w:rsidR="002F6ABA">
        <w:fldChar w:fldCharType="begin"/>
      </w:r>
      <w:r w:rsidR="002F6ABA">
        <w:instrText xml:space="preserve"> STYLEREF 2 \s </w:instrText>
      </w:r>
      <w:r w:rsidR="002F6ABA">
        <w:fldChar w:fldCharType="separate"/>
      </w:r>
      <w:r w:rsidR="002F6ABA">
        <w:rPr>
          <w:noProof/>
        </w:rPr>
        <w:t>5.2</w:t>
      </w:r>
      <w:r w:rsidR="002F6ABA">
        <w:fldChar w:fldCharType="end"/>
      </w:r>
      <w:r w:rsidR="002F6ABA">
        <w:t>.</w:t>
      </w:r>
      <w:r w:rsidR="002F6ABA">
        <w:fldChar w:fldCharType="begin"/>
      </w:r>
      <w:r w:rsidR="002F6ABA">
        <w:instrText xml:space="preserve"> SEQ Abbildung \* ARABIC \s 2 </w:instrText>
      </w:r>
      <w:r w:rsidR="002F6ABA">
        <w:fldChar w:fldCharType="separate"/>
      </w:r>
      <w:r w:rsidR="002F6ABA">
        <w:rPr>
          <w:noProof/>
        </w:rPr>
        <w:t>1</w:t>
      </w:r>
      <w:r w:rsidR="002F6ABA">
        <w:fldChar w:fldCharType="end"/>
      </w:r>
      <w:r w:rsidRPr="00825287">
        <w:t>: Steuerplatine</w:t>
      </w:r>
      <w:r w:rsidR="003769A1" w:rsidRPr="00825287">
        <w:t xml:space="preserve"> Designentwurf</w:t>
      </w:r>
      <w:bookmarkEnd w:id="2085"/>
      <w:bookmarkEnd w:id="2086"/>
      <w:bookmarkEnd w:id="2087"/>
      <w:bookmarkEnd w:id="2088"/>
      <w:bookmarkEnd w:id="2089"/>
      <w:bookmarkEnd w:id="2090"/>
      <w:bookmarkEnd w:id="2091"/>
      <w:bookmarkEnd w:id="2092"/>
    </w:p>
    <w:p w14:paraId="253ED2C4" w14:textId="77777777" w:rsidR="005F29E6" w:rsidRPr="005F29E6" w:rsidRDefault="005F29E6" w:rsidP="005F29E6"/>
    <w:p w14:paraId="218BB850" w14:textId="1E6E1C48" w:rsidR="003769A1" w:rsidRDefault="001B0D83" w:rsidP="008B14C0">
      <w:pPr>
        <w:pStyle w:val="Textkrper"/>
        <w:pPrChange w:id="2093" w:author="Dennis Hohmann" w:date="2012-04-15T00:39:00Z">
          <w:pPr>
            <w:pStyle w:val="Textkrper"/>
          </w:pPr>
        </w:pPrChange>
      </w:pPr>
      <w:r>
        <w:t xml:space="preserve">Die </w:t>
      </w:r>
      <w:r w:rsidR="003769A1">
        <w:t>Steuerplatine wurde ebenfalls mit EAGLE designet. Zur Herstellung wurde die Belic</w:t>
      </w:r>
      <w:r w:rsidR="003769A1">
        <w:t>h</w:t>
      </w:r>
      <w:r w:rsidR="003769A1">
        <w:t xml:space="preserve">tungsmethode verwendet. Die Bohrungen der Bauteile und </w:t>
      </w:r>
      <w:ins w:id="2094" w:author="Dennis Hohmann" w:date="2012-04-15T00:46:00Z">
        <w:r w:rsidR="00C04D74">
          <w:t>VIAs</w:t>
        </w:r>
      </w:ins>
      <w:del w:id="2095" w:author="Dennis Hohmann" w:date="2012-04-15T00:46:00Z">
        <w:r w:rsidR="003769A1" w:rsidDel="00C04D74">
          <w:delText>Vias</w:delText>
        </w:r>
      </w:del>
      <w:r w:rsidR="003769A1">
        <w:t xml:space="preserve"> wurden jedoch von der hier entwickelten Steuer</w:t>
      </w:r>
      <w:r w:rsidR="00342A94">
        <w:t>ung und Portalfräse ausgeführt.</w:t>
      </w:r>
    </w:p>
    <w:p w14:paraId="5E80B3B8" w14:textId="77777777" w:rsidR="009648A6" w:rsidRDefault="009648A6" w:rsidP="008B14C0">
      <w:pPr>
        <w:pStyle w:val="Textkrper"/>
        <w:pPrChange w:id="2096" w:author="Dennis Hohmann" w:date="2012-04-15T00:39:00Z">
          <w:pPr>
            <w:pStyle w:val="Textkrper"/>
          </w:pPr>
        </w:pPrChange>
      </w:pPr>
    </w:p>
    <w:p w14:paraId="4948A80D" w14:textId="7F82344F" w:rsidR="00591098" w:rsidRDefault="009648A6" w:rsidP="008B14C0">
      <w:pPr>
        <w:pStyle w:val="Textkrper"/>
        <w:pPrChange w:id="2097" w:author="Dennis Hohmann" w:date="2012-04-15T00:39:00Z">
          <w:pPr>
            <w:pStyle w:val="Textkrper"/>
          </w:pPr>
        </w:pPrChange>
      </w:pPr>
      <w:r>
        <w:t xml:space="preserve">Beim </w:t>
      </w:r>
      <w:del w:id="2098" w:author="Dennis Hohmann" w:date="2012-04-15T00:46:00Z">
        <w:r w:rsidDel="00377D74">
          <w:delText xml:space="preserve">designen </w:delText>
        </w:r>
      </w:del>
      <w:ins w:id="2099" w:author="Dennis Hohmann" w:date="2012-04-15T00:46:00Z">
        <w:r w:rsidR="00377D74">
          <w:t xml:space="preserve">entwerfen </w:t>
        </w:r>
      </w:ins>
      <w:r>
        <w:t>der Platine wurde als äußeres Maß</w:t>
      </w:r>
      <w:del w:id="2100" w:author="Dennis Hohmann" w:date="2012-04-15T00:46:00Z">
        <w:r w:rsidDel="00C04D74">
          <w:delText>,</w:delText>
        </w:r>
      </w:del>
      <w:r>
        <w:t xml:space="preserve"> Euro-Platinen-Format </w:t>
      </w:r>
      <w:r w:rsidR="000C2078">
        <w:t xml:space="preserve">(L x B x H) </w:t>
      </w:r>
      <w:r>
        <w:t>160</w:t>
      </w:r>
      <w:ins w:id="2101" w:author="Dennis Hohmann" w:date="2012-04-15T00:45:00Z">
        <w:r w:rsidR="00377D74">
          <w:t> </w:t>
        </w:r>
      </w:ins>
      <w:r>
        <w:t>mm x 100</w:t>
      </w:r>
      <w:ins w:id="2102" w:author="Dennis Hohmann" w:date="2012-04-15T00:45:00Z">
        <w:r w:rsidR="00377D74">
          <w:t> </w:t>
        </w:r>
      </w:ins>
      <w:r>
        <w:t>mm</w:t>
      </w:r>
      <w:r w:rsidR="00B0341A">
        <w:t xml:space="preserve"> x 1,5</w:t>
      </w:r>
      <w:ins w:id="2103" w:author="Dennis Hohmann" w:date="2012-04-15T00:45:00Z">
        <w:r w:rsidR="00377D74">
          <w:t> </w:t>
        </w:r>
      </w:ins>
      <w:r w:rsidR="00B0341A">
        <w:t>mm</w:t>
      </w:r>
      <w:r>
        <w:t xml:space="preserve"> gewählt. Das </w:t>
      </w:r>
      <w:r w:rsidR="000C2078">
        <w:t>Einbau-Display mit den Maßen 128mm x 94</w:t>
      </w:r>
      <w:ins w:id="2104" w:author="Dennis Hohmann" w:date="2012-04-15T00:45:00Z">
        <w:r w:rsidR="00377D74">
          <w:t> </w:t>
        </w:r>
      </w:ins>
      <w:r>
        <w:t>mm</w:t>
      </w:r>
      <w:r w:rsidR="00B0341A">
        <w:t xml:space="preserve"> x</w:t>
      </w:r>
      <w:r w:rsidR="000C2078">
        <w:t xml:space="preserve"> 32</w:t>
      </w:r>
      <w:ins w:id="2105" w:author="Dennis Hohmann" w:date="2012-04-15T00:45:00Z">
        <w:r w:rsidR="00377D74">
          <w:t> </w:t>
        </w:r>
      </w:ins>
      <w:r w:rsidR="000C2078">
        <w:t>mm</w:t>
      </w:r>
      <w:r>
        <w:t xml:space="preserve">, </w:t>
      </w:r>
      <w:r w:rsidR="001B0D83">
        <w:t xml:space="preserve">sowie der </w:t>
      </w:r>
      <w:r w:rsidR="00B0341A">
        <w:t>VDrive2</w:t>
      </w:r>
      <w:r w:rsidR="001B0D83">
        <w:t xml:space="preserve"> mit</w:t>
      </w:r>
      <w:r w:rsidR="00B0341A">
        <w:t xml:space="preserve"> 41</w:t>
      </w:r>
      <w:ins w:id="2106" w:author="Dennis Hohmann" w:date="2012-04-15T00:45:00Z">
        <w:r w:rsidR="00377D74">
          <w:t> </w:t>
        </w:r>
      </w:ins>
      <w:r w:rsidR="00B0341A">
        <w:t>mm x 20</w:t>
      </w:r>
      <w:ins w:id="2107" w:author="Dennis Hohmann" w:date="2012-04-15T00:45:00Z">
        <w:r w:rsidR="00377D74">
          <w:t> </w:t>
        </w:r>
      </w:ins>
      <w:r w:rsidR="00B0341A">
        <w:t xml:space="preserve">mm x </w:t>
      </w:r>
      <w:r w:rsidR="00B0341A" w:rsidRPr="00377D74">
        <w:rPr>
          <w:rPrChange w:id="2108" w:author="Dennis Hohmann" w:date="2012-04-15T00:45:00Z">
            <w:rPr/>
          </w:rPrChange>
        </w:rPr>
        <w:t>42</w:t>
      </w:r>
      <w:ins w:id="2109" w:author="Dennis Hohmann" w:date="2012-04-15T00:45:00Z">
        <w:r w:rsidR="00377D74">
          <w:t> </w:t>
        </w:r>
      </w:ins>
      <w:r w:rsidR="00B0341A" w:rsidRPr="00377D74">
        <w:rPr>
          <w:rPrChange w:id="2110" w:author="Dennis Hohmann" w:date="2012-04-15T00:45:00Z">
            <w:rPr/>
          </w:rPrChange>
        </w:rPr>
        <w:t>mm</w:t>
      </w:r>
      <w:r w:rsidR="00B0341A">
        <w:t>,</w:t>
      </w:r>
      <w:r w:rsidR="001B0D83">
        <w:t xml:space="preserve"> </w:t>
      </w:r>
      <w:r w:rsidR="00B0341A">
        <w:t>hat die groben</w:t>
      </w:r>
      <w:r>
        <w:t xml:space="preserve"> Maße </w:t>
      </w:r>
      <w:r w:rsidR="007D576A">
        <w:t>für das</w:t>
      </w:r>
      <w:r>
        <w:t xml:space="preserve"> Gehäuses vorgegeben. </w:t>
      </w:r>
      <w:r w:rsidR="007D576A">
        <w:t>Dieses hat eine Abmessung von 200</w:t>
      </w:r>
      <w:ins w:id="2111" w:author="Dennis Hohmann" w:date="2012-04-15T00:45:00Z">
        <w:r w:rsidR="00377D74">
          <w:t> </w:t>
        </w:r>
      </w:ins>
      <w:r w:rsidR="007D576A">
        <w:t>mm x 120</w:t>
      </w:r>
      <w:ins w:id="2112" w:author="Dennis Hohmann" w:date="2012-04-15T00:45:00Z">
        <w:r w:rsidR="00377D74">
          <w:t> </w:t>
        </w:r>
      </w:ins>
      <w:r w:rsidR="007D576A">
        <w:t xml:space="preserve">mm x </w:t>
      </w:r>
      <w:r w:rsidR="00591098">
        <w:t>77</w:t>
      </w:r>
      <w:ins w:id="2113" w:author="Dennis Hohmann" w:date="2012-04-15T00:45:00Z">
        <w:r w:rsidR="00377D74">
          <w:t> </w:t>
        </w:r>
      </w:ins>
      <w:r w:rsidR="00591098">
        <w:t>mm.</w:t>
      </w:r>
    </w:p>
    <w:p w14:paraId="20D4BD46" w14:textId="77777777" w:rsidR="00BB62C6" w:rsidRDefault="00BB62C6" w:rsidP="008B14C0">
      <w:pPr>
        <w:pStyle w:val="Textkrper"/>
        <w:pPrChange w:id="2114" w:author="Dennis Hohmann" w:date="2012-04-15T00:39:00Z">
          <w:pPr>
            <w:pStyle w:val="Textkrper"/>
          </w:pPr>
        </w:pPrChange>
      </w:pPr>
    </w:p>
    <w:p w14:paraId="1C6DF183" w14:textId="3DF725A7" w:rsidR="00BB62C6" w:rsidDel="00C04D74" w:rsidRDefault="00BB62C6" w:rsidP="008B14C0">
      <w:pPr>
        <w:pStyle w:val="Textkrper"/>
        <w:rPr>
          <w:del w:id="2115" w:author="Dennis Hohmann" w:date="2012-04-15T00:48:00Z"/>
        </w:rPr>
        <w:pPrChange w:id="2116" w:author="Dennis Hohmann" w:date="2012-04-15T00:39:00Z">
          <w:pPr>
            <w:pStyle w:val="Textkrper"/>
          </w:pPr>
        </w:pPrChange>
      </w:pPr>
      <w:r>
        <w:t>Aufgrund der geringen Anzahl an Bauelementen</w:t>
      </w:r>
      <w:del w:id="2117" w:author="Dennis Hohmann" w:date="2012-04-15T00:46:00Z">
        <w:r w:rsidDel="00C04D74">
          <w:delText>,</w:delText>
        </w:r>
      </w:del>
      <w:r>
        <w:t xml:space="preserve"> wurde auf die Verwendung von SMD-Bauteilen verzichtet. Das Design</w:t>
      </w:r>
      <w:del w:id="2118" w:author="Dennis Hohmann" w:date="2012-04-15T00:46:00Z">
        <w:r w:rsidDel="00C04D74">
          <w:delText>e</w:delText>
        </w:r>
      </w:del>
      <w:r>
        <w:t xml:space="preserve"> wurde zur bess</w:t>
      </w:r>
      <w:r w:rsidR="00DF6F1C">
        <w:t>eren Übersicht und Lötbarkeit</w:t>
      </w:r>
      <w:del w:id="2119" w:author="Dennis Hohmann" w:date="2012-04-15T00:46:00Z">
        <w:r w:rsidR="00DF6F1C" w:rsidDel="00C04D74">
          <w:delText>,</w:delText>
        </w:r>
      </w:del>
      <w:r w:rsidR="00DF6F1C">
        <w:t xml:space="preserve"> d</w:t>
      </w:r>
      <w:r>
        <w:t>oppelse</w:t>
      </w:r>
      <w:r>
        <w:t>i</w:t>
      </w:r>
      <w:r>
        <w:t>tig ausgeführt</w:t>
      </w:r>
      <w:ins w:id="2120" w:author="Dennis Hohmann" w:date="2012-04-15T00:47:00Z">
        <w:r w:rsidR="00C04D74">
          <w:t xml:space="preserve">. </w:t>
        </w:r>
      </w:ins>
      <w:del w:id="2121" w:author="Dennis Hohmann" w:date="2012-04-15T00:47:00Z">
        <w:r w:rsidDel="00C04D74">
          <w:delText>, da so</w:delText>
        </w:r>
      </w:del>
      <w:ins w:id="2122" w:author="Dennis Hohmann" w:date="2012-04-15T00:47:00Z">
        <w:r w:rsidR="00C04D74">
          <w:t>Somit entfallen</w:t>
        </w:r>
      </w:ins>
      <w:r>
        <w:t xml:space="preserve"> </w:t>
      </w:r>
      <w:del w:id="2123" w:author="Dennis Hohmann" w:date="2012-04-15T00:47:00Z">
        <w:r w:rsidDel="00C04D74">
          <w:delText>die Verwendung von</w:delText>
        </w:r>
      </w:del>
      <w:ins w:id="2124" w:author="Dennis Hohmann" w:date="2012-04-15T00:47:00Z">
        <w:r w:rsidR="00C04D74">
          <w:t>die</w:t>
        </w:r>
      </w:ins>
      <w:r>
        <w:t xml:space="preserve"> Lötbrücken </w:t>
      </w:r>
      <w:del w:id="2125" w:author="Dennis Hohmann" w:date="2012-04-15T00:47:00Z">
        <w:r w:rsidDel="00C04D74">
          <w:delText>entfällt und diese</w:delText>
        </w:r>
      </w:del>
      <w:ins w:id="2126" w:author="Dennis Hohmann" w:date="2012-04-15T00:47:00Z">
        <w:r w:rsidR="00C04D74">
          <w:t>und werden</w:t>
        </w:r>
      </w:ins>
      <w:r>
        <w:t xml:space="preserve"> durch VIA</w:t>
      </w:r>
      <w:del w:id="2127" w:author="Dennis Hohmann" w:date="2012-04-15T00:46:00Z">
        <w:r w:rsidDel="00C04D74">
          <w:delText>´</w:delText>
        </w:r>
      </w:del>
      <w:r>
        <w:t>s ersetzt</w:t>
      </w:r>
      <w:ins w:id="2128" w:author="Dennis Hohmann" w:date="2012-04-15T00:48:00Z">
        <w:r w:rsidR="00C04D74">
          <w:t>.</w:t>
        </w:r>
      </w:ins>
      <w:del w:id="2129" w:author="Dennis Hohmann" w:date="2012-04-15T00:48:00Z">
        <w:r w:rsidDel="00C04D74">
          <w:delText xml:space="preserve"> we</w:delText>
        </w:r>
        <w:r w:rsidDel="00C04D74">
          <w:delText>r</w:delText>
        </w:r>
        <w:r w:rsidDel="00C04D74">
          <w:delText xml:space="preserve">den. </w:delText>
        </w:r>
      </w:del>
    </w:p>
    <w:p w14:paraId="196C6737" w14:textId="207B2399" w:rsidR="00F551CB" w:rsidRPr="00F551CB" w:rsidRDefault="00F551CB" w:rsidP="00C04D74">
      <w:pPr>
        <w:pStyle w:val="Textkrper"/>
        <w:pPrChange w:id="2130" w:author="Dennis Hohmann" w:date="2012-04-15T00:48:00Z">
          <w:pPr>
            <w:ind w:left="0" w:firstLine="0"/>
          </w:pPr>
        </w:pPrChange>
      </w:pPr>
    </w:p>
    <w:p w14:paraId="0381A8FE" w14:textId="7B2582D9" w:rsidR="00F565B9" w:rsidRDefault="00CD4C76" w:rsidP="00BD5684">
      <w:pPr>
        <w:pStyle w:val="berschrift1"/>
      </w:pPr>
      <w:r>
        <w:br w:type="page"/>
      </w:r>
      <w:bookmarkStart w:id="2131" w:name="_Toc196041281"/>
      <w:r w:rsidR="00BD5684">
        <w:t>Zusammenfassung</w:t>
      </w:r>
      <w:bookmarkEnd w:id="2131"/>
    </w:p>
    <w:p w14:paraId="34A3222D" w14:textId="0D3EAD3B" w:rsidR="00E959EC" w:rsidRDefault="00BD5684" w:rsidP="00E959EC">
      <w:pPr>
        <w:pStyle w:val="berschrift2"/>
      </w:pPr>
      <w:bookmarkStart w:id="2132" w:name="_Toc196041282"/>
      <w:r>
        <w:t>Fazit</w:t>
      </w:r>
      <w:bookmarkEnd w:id="2132"/>
    </w:p>
    <w:p w14:paraId="2C44CB5A" w14:textId="7173F4F2" w:rsidR="00BD5684" w:rsidRDefault="00E959EC" w:rsidP="008B14C0">
      <w:pPr>
        <w:pStyle w:val="Textkrper"/>
        <w:pPrChange w:id="2133" w:author="Dennis Hohmann" w:date="2012-04-15T00:39:00Z">
          <w:pPr>
            <w:ind w:left="0" w:firstLine="0"/>
          </w:pPr>
        </w:pPrChange>
      </w:pPr>
      <w:r>
        <w:t xml:space="preserve">Das Projekt </w:t>
      </w:r>
      <w:del w:id="2134" w:author="Dennis Hohmann" w:date="2012-04-15T00:48:00Z">
        <w:r w:rsidDel="00167BE6">
          <w:delText>“</w:delText>
        </w:r>
      </w:del>
      <w:r>
        <w:t>CNC-Steuerung hat sich, durch das Zusammenspiel verschiedenster Komp</w:t>
      </w:r>
      <w:r>
        <w:t>o</w:t>
      </w:r>
      <w:r>
        <w:t>nenten, währen</w:t>
      </w:r>
      <w:ins w:id="2135" w:author="Dennis Hohmann" w:date="2012-04-15T00:49:00Z">
        <w:r w:rsidR="00167BE6">
          <w:t>d</w:t>
        </w:r>
      </w:ins>
      <w:r>
        <w:t xml:space="preserve"> de</w:t>
      </w:r>
      <w:ins w:id="2136" w:author="Dennis Hohmann" w:date="2012-04-15T00:49:00Z">
        <w:r w:rsidR="00167BE6">
          <w:t>r</w:t>
        </w:r>
      </w:ins>
      <w:del w:id="2137" w:author="Dennis Hohmann" w:date="2012-04-15T00:49:00Z">
        <w:r w:rsidDel="00167BE6">
          <w:delText>s</w:delText>
        </w:r>
      </w:del>
      <w:r>
        <w:t xml:space="preserve"> Entwicklung als sehr umfangreich </w:t>
      </w:r>
      <w:r w:rsidR="00754682">
        <w:t xml:space="preserve">und komplex </w:t>
      </w:r>
      <w:r>
        <w:t>dargestellt. Insb</w:t>
      </w:r>
      <w:r>
        <w:t>e</w:t>
      </w:r>
      <w:r>
        <w:t>sondere d</w:t>
      </w:r>
      <w:r w:rsidR="00754682">
        <w:t>ie Programmierung des Displays hat sich als besonders anspruchsvoll erwi</w:t>
      </w:r>
      <w:r w:rsidR="00754682">
        <w:t>e</w:t>
      </w:r>
      <w:r w:rsidR="00754682">
        <w:t>sen</w:t>
      </w:r>
      <w:ins w:id="2138" w:author="Dennis Hohmann" w:date="2012-04-15T00:53:00Z">
        <w:r w:rsidR="00B319B7">
          <w:t xml:space="preserve">, </w:t>
        </w:r>
      </w:ins>
      <w:del w:id="2139" w:author="Dennis Hohmann" w:date="2012-04-15T00:53:00Z">
        <w:r w:rsidDel="00B319B7">
          <w:delText xml:space="preserve">, </w:delText>
        </w:r>
      </w:del>
      <w:ins w:id="2140" w:author="Dennis Hohmann" w:date="2012-04-15T00:53:00Z">
        <w:r w:rsidR="00B319B7">
          <w:t>da</w:t>
        </w:r>
      </w:ins>
      <w:del w:id="2141" w:author="Dennis Hohmann" w:date="2012-04-15T00:53:00Z">
        <w:r w:rsidDel="00B319B7">
          <w:delText>da</w:delText>
        </w:r>
      </w:del>
      <w:r>
        <w:t xml:space="preserve"> es eine </w:t>
      </w:r>
      <w:del w:id="2142" w:author="Dennis Hohmann" w:date="2012-04-15T00:52:00Z">
        <w:r w:rsidDel="00167BE6">
          <w:delText>eignen</w:delText>
        </w:r>
      </w:del>
      <w:ins w:id="2143" w:author="Dennis Hohmann" w:date="2012-04-15T00:52:00Z">
        <w:r w:rsidR="00167BE6">
          <w:t>eigene</w:t>
        </w:r>
      </w:ins>
      <w:r>
        <w:t xml:space="preserve"> Entwicklungsumgebung</w:t>
      </w:r>
      <w:ins w:id="2144" w:author="Dennis Hohmann" w:date="2012-04-15T00:52:00Z">
        <w:r w:rsidR="00167BE6">
          <w:t>,</w:t>
        </w:r>
      </w:ins>
      <w:r>
        <w:t xml:space="preserve"> sowie eine eigene Programmiersprache ve</w:t>
      </w:r>
      <w:r>
        <w:t>r</w:t>
      </w:r>
      <w:r>
        <w:t xml:space="preserve">wendet. Dennoch ist das gesamte Projekt immer im </w:t>
      </w:r>
      <w:del w:id="2145" w:author="Dennis Hohmann" w:date="2012-04-15T00:50:00Z">
        <w:r w:rsidDel="00167BE6">
          <w:delText xml:space="preserve">dargestellten </w:delText>
        </w:r>
      </w:del>
      <w:r>
        <w:t>Zeitplan</w:t>
      </w:r>
      <w:ins w:id="2146" w:author="Dennis Hohmann" w:date="2012-04-15T00:50:00Z">
        <w:r w:rsidR="00167BE6">
          <w:t xml:space="preserve"> (</w:t>
        </w:r>
        <w:r w:rsidR="00167BE6">
          <w:sym w:font="Wingdings" w:char="F0E0"/>
        </w:r>
        <w:r w:rsidR="00167BE6">
          <w:t xml:space="preserve"> </w:t>
        </w:r>
      </w:ins>
      <w:ins w:id="2147" w:author="Dennis Hohmann" w:date="2012-04-15T00:51:00Z">
        <w:r w:rsidR="00167BE6">
          <w:t>Abb. 2.3.1</w:t>
        </w:r>
      </w:ins>
      <w:ins w:id="2148" w:author="Dennis Hohmann" w:date="2012-04-15T00:50:00Z">
        <w:r w:rsidR="00167BE6">
          <w:t>)</w:t>
        </w:r>
      </w:ins>
      <w:r>
        <w:t xml:space="preserve"> verlaufen. Alle</w:t>
      </w:r>
      <w:del w:id="2149" w:author="Dennis Hohmann" w:date="2012-04-15T00:51:00Z">
        <w:r w:rsidDel="00167BE6">
          <w:delText xml:space="preserve"> der</w:delText>
        </w:r>
      </w:del>
      <w:r>
        <w:t xml:space="preserve"> </w:t>
      </w:r>
      <w:del w:id="2150" w:author="Dennis Hohmann" w:date="2012-04-15T00:49:00Z">
        <w:r w:rsidDel="00167BE6">
          <w:delText xml:space="preserve">7 </w:delText>
        </w:r>
      </w:del>
      <w:ins w:id="2151" w:author="Dennis Hohmann" w:date="2012-04-15T00:49:00Z">
        <w:r w:rsidR="00167BE6">
          <w:t xml:space="preserve">sieben </w:t>
        </w:r>
      </w:ins>
      <w:r>
        <w:t>Teilabschnitte sind erfolgreich umgesetzt.</w:t>
      </w:r>
      <w:r w:rsidR="00B476AE">
        <w:t xml:space="preserve"> Leider ist es auf Grund </w:t>
      </w:r>
      <w:ins w:id="2152" w:author="Dennis Hohmann" w:date="2012-04-15T00:52:00Z">
        <w:r w:rsidR="00167BE6">
          <w:t>beschrieb</w:t>
        </w:r>
        <w:r w:rsidR="00167BE6">
          <w:t>e</w:t>
        </w:r>
        <w:r w:rsidR="00167BE6">
          <w:t xml:space="preserve">nen </w:t>
        </w:r>
      </w:ins>
      <w:r w:rsidR="00B476AE">
        <w:t>mechanisch</w:t>
      </w:r>
      <w:r w:rsidR="00754682">
        <w:t>e</w:t>
      </w:r>
      <w:ins w:id="2153" w:author="Dennis Hohmann" w:date="2012-04-15T00:52:00Z">
        <w:r w:rsidR="00167BE6">
          <w:t>n</w:t>
        </w:r>
      </w:ins>
      <w:del w:id="2154" w:author="Dennis Hohmann" w:date="2012-04-15T00:52:00Z">
        <w:r w:rsidR="00754682" w:rsidDel="00167BE6">
          <w:delText>r</w:delText>
        </w:r>
      </w:del>
      <w:r w:rsidR="00754682">
        <w:t xml:space="preserve"> Ungenauigkeit</w:t>
      </w:r>
      <w:ins w:id="2155" w:author="Dennis Hohmann" w:date="2012-04-15T00:52:00Z">
        <w:r w:rsidR="00167BE6">
          <w:t>en</w:t>
        </w:r>
      </w:ins>
      <w:r w:rsidR="00754682">
        <w:t xml:space="preserve"> </w:t>
      </w:r>
      <w:r w:rsidR="00B476AE">
        <w:t>nicht gelungen, die S</w:t>
      </w:r>
      <w:r w:rsidR="00754682">
        <w:t>teuerplatine komplett mit der hier eingesetzten Portalfräse herzustellen</w:t>
      </w:r>
      <w:r w:rsidR="00B476AE">
        <w:t>. Das Bohren der Bauteil</w:t>
      </w:r>
      <w:r w:rsidR="00754682">
        <w:t>-L</w:t>
      </w:r>
      <w:r w:rsidR="00B476AE">
        <w:t xml:space="preserve">öcher, sowie der </w:t>
      </w:r>
      <w:ins w:id="2156" w:author="Dennis Hohmann" w:date="2012-04-15T00:48:00Z">
        <w:r w:rsidR="00167BE6">
          <w:t>VIAs</w:t>
        </w:r>
      </w:ins>
      <w:del w:id="2157" w:author="Dennis Hohmann" w:date="2012-04-15T00:48:00Z">
        <w:r w:rsidR="00B476AE" w:rsidDel="00167BE6">
          <w:delText>Via´s</w:delText>
        </w:r>
      </w:del>
      <w:r w:rsidR="00754682">
        <w:t>,</w:t>
      </w:r>
      <w:r w:rsidR="00B476AE">
        <w:t xml:space="preserve"> wurde mit der maximal möglichen Präzision der CNC-Steuerung und der verwendeter Po</w:t>
      </w:r>
      <w:r w:rsidR="00B476AE">
        <w:t>r</w:t>
      </w:r>
      <w:r w:rsidR="00B476AE">
        <w:t xml:space="preserve">talfräse </w:t>
      </w:r>
      <w:r w:rsidR="00754682">
        <w:t xml:space="preserve">von dieser </w:t>
      </w:r>
      <w:r w:rsidR="00B476AE">
        <w:t xml:space="preserve">übernommen. Die Bedienung der Steuerung, mit dem </w:t>
      </w:r>
      <w:r w:rsidR="00754682">
        <w:t>übersich</w:t>
      </w:r>
      <w:r w:rsidR="00754682">
        <w:t>t</w:t>
      </w:r>
      <w:r w:rsidR="00754682">
        <w:t xml:space="preserve">lich und strukturiert gestalteten Display bietet </w:t>
      </w:r>
      <w:ins w:id="2158" w:author="Dennis Hohmann" w:date="2012-04-15T00:55:00Z">
        <w:r w:rsidR="002F151B">
          <w:t xml:space="preserve">dem Benutzer </w:t>
        </w:r>
      </w:ins>
      <w:r w:rsidR="00754682">
        <w:t>alle</w:t>
      </w:r>
      <w:r w:rsidR="00B476AE">
        <w:t xml:space="preserve"> benötigten Informationen. Auch die, in der Aufgabenstellung geforderte</w:t>
      </w:r>
      <w:ins w:id="2159" w:author="Dennis Hohmann" w:date="2012-04-15T00:56:00Z">
        <w:r w:rsidR="002F151B">
          <w:t>,</w:t>
        </w:r>
      </w:ins>
      <w:r w:rsidR="00B476AE">
        <w:t xml:space="preserve"> Mobili</w:t>
      </w:r>
      <w:r w:rsidR="00754682">
        <w:t>tät und Flexibilität ist mit der</w:t>
      </w:r>
      <w:r w:rsidR="00B476AE">
        <w:t xml:space="preserve"> verwendet</w:t>
      </w:r>
      <w:r w:rsidR="00754682">
        <w:t>en USB-Lösung gegeben.</w:t>
      </w:r>
      <w:r w:rsidR="00B358C6">
        <w:t xml:space="preserve"> Des Weiteren hat mir persönlich, dieses Projekt mein Wissen und meine Fähigkeiten im Umgang mit der Mikrocontroller-Programmierung vertieft. Aus dieser Erfa</w:t>
      </w:r>
      <w:r w:rsidR="00B358C6">
        <w:t>h</w:t>
      </w:r>
      <w:r w:rsidR="00B358C6">
        <w:t>rung und dem Gelernten werde ich auch in Zukunft bei weiteren Projekten profitieren kö</w:t>
      </w:r>
      <w:r w:rsidR="00B358C6">
        <w:t>n</w:t>
      </w:r>
      <w:r w:rsidR="00B358C6">
        <w:t>nen.</w:t>
      </w:r>
    </w:p>
    <w:p w14:paraId="203CB80C" w14:textId="4B699CF1" w:rsidR="00F565B9" w:rsidRDefault="00BD5684" w:rsidP="00146EA2">
      <w:pPr>
        <w:pStyle w:val="berschrift2"/>
      </w:pPr>
      <w:bookmarkStart w:id="2160" w:name="_Toc196041283"/>
      <w:r>
        <w:t>Ausblick</w:t>
      </w:r>
      <w:bookmarkEnd w:id="2160"/>
    </w:p>
    <w:p w14:paraId="1D5D9A72" w14:textId="2D454912" w:rsidR="00656B87" w:rsidRPr="00144F22" w:rsidRDefault="00144F22" w:rsidP="008B14C0">
      <w:pPr>
        <w:pStyle w:val="Textkrper"/>
        <w:pPrChange w:id="2161" w:author="Dennis Hohmann" w:date="2012-04-15T00:39:00Z">
          <w:pPr>
            <w:pStyle w:val="Textkrper"/>
          </w:pPr>
        </w:pPrChange>
      </w:pPr>
      <w:r>
        <w:t>Die CNC-Steuerung entspricht zwar in vollem Umfang</w:t>
      </w:r>
      <w:del w:id="2162" w:author="Dennis Hohmann" w:date="2012-04-15T00:56:00Z">
        <w:r w:rsidDel="009A5250">
          <w:delText>,</w:delText>
        </w:r>
      </w:del>
      <w:r>
        <w:t xml:space="preserve"> der Aufgabenstellung, dennoch wird es im Anschluss an diese </w:t>
      </w:r>
      <w:del w:id="2163" w:author="Dennis Hohmann" w:date="2012-04-15T00:56:00Z">
        <w:r w:rsidDel="009A5250">
          <w:delText xml:space="preserve">Technikerarbeit </w:delText>
        </w:r>
      </w:del>
      <w:ins w:id="2164" w:author="Dennis Hohmann" w:date="2012-04-15T00:56:00Z">
        <w:r w:rsidR="009A5250">
          <w:t xml:space="preserve">Projekt </w:t>
        </w:r>
      </w:ins>
      <w:r>
        <w:t>weiter Modifikationen und Optimierungen an Hard- und Software geben. Zum einen ist die Kompensation des Lagerumkehrspiels ein großes Thema, zum anderen</w:t>
      </w:r>
      <w:del w:id="2165" w:author="Dennis Hohmann" w:date="2012-04-15T00:57:00Z">
        <w:r w:rsidDel="009A5250">
          <w:delText>,</w:delText>
        </w:r>
      </w:del>
      <w:r>
        <w:t xml:space="preserve"> die </w:t>
      </w:r>
      <w:r w:rsidR="00B358C6">
        <w:t>Positionierung auf eine</w:t>
      </w:r>
      <w:del w:id="2166" w:author="Dennis Hohmann" w:date="2012-04-15T00:58:00Z">
        <w:r w:rsidR="00B358C6" w:rsidDel="00070057">
          <w:delText>n</w:delText>
        </w:r>
      </w:del>
      <w:r w:rsidR="00B358C6">
        <w:t xml:space="preserve"> direkt</w:t>
      </w:r>
      <w:ins w:id="2167" w:author="Dennis Hohmann" w:date="2012-04-15T00:57:00Z">
        <w:r w:rsidR="009A5250">
          <w:t xml:space="preserve"> </w:t>
        </w:r>
      </w:ins>
      <w:del w:id="2168" w:author="Dennis Hohmann" w:date="2012-04-15T00:57:00Z">
        <w:r w:rsidR="00B358C6" w:rsidDel="009A5250">
          <w:delText xml:space="preserve">, </w:delText>
        </w:r>
      </w:del>
      <w:r>
        <w:t>als Koordinaten eingegeben Pos</w:t>
      </w:r>
      <w:r>
        <w:t>i</w:t>
      </w:r>
      <w:r>
        <w:t>tion.</w:t>
      </w:r>
      <w:r w:rsidR="00B358C6">
        <w:t xml:space="preserve"> Dieses </w:t>
      </w:r>
      <w:del w:id="2169" w:author="Dennis Hohmann" w:date="2012-04-15T00:57:00Z">
        <w:r w:rsidR="00B358C6" w:rsidDel="009A5250">
          <w:delText xml:space="preserve">Projekt </w:delText>
        </w:r>
      </w:del>
      <w:ins w:id="2170" w:author="Dennis Hohmann" w:date="2012-04-15T00:57:00Z">
        <w:r w:rsidR="009A5250">
          <w:t xml:space="preserve">Technikerarbeit </w:t>
        </w:r>
      </w:ins>
      <w:r w:rsidR="00B358C6">
        <w:t>wird auch in Zukunft weiter entwickelt werden.</w:t>
      </w:r>
    </w:p>
    <w:p w14:paraId="5D017FDF" w14:textId="77777777" w:rsidR="00AD7882" w:rsidRDefault="00AD7882" w:rsidP="00AD7882">
      <w:pPr>
        <w:ind w:left="0" w:firstLine="0"/>
        <w:rPr>
          <w:rFonts w:eastAsiaTheme="majorEastAsia" w:cstheme="majorBidi"/>
          <w:b/>
          <w:bCs/>
          <w:color w:val="000000" w:themeColor="text1"/>
          <w:sz w:val="32"/>
          <w:szCs w:val="28"/>
          <w:u w:val="single"/>
        </w:rPr>
      </w:pPr>
      <w:r>
        <w:rPr>
          <w:rFonts w:eastAsiaTheme="majorEastAsia" w:cstheme="majorBidi"/>
          <w:b/>
          <w:bCs/>
          <w:color w:val="000000" w:themeColor="text1"/>
          <w:sz w:val="32"/>
          <w:szCs w:val="28"/>
          <w:u w:val="single"/>
        </w:rPr>
        <w:br w:type="page"/>
      </w:r>
    </w:p>
    <w:bookmarkStart w:id="2171" w:name="_Toc196041284" w:displacedByCustomXml="next"/>
    <w:sdt>
      <w:sdtPr>
        <w:rPr>
          <w:rFonts w:eastAsiaTheme="minorHAnsi" w:cstheme="minorBidi"/>
          <w:b w:val="0"/>
          <w:bCs w:val="0"/>
          <w:color w:val="auto"/>
          <w:sz w:val="24"/>
          <w:szCs w:val="24"/>
        </w:rPr>
        <w:id w:val="-37978556"/>
        <w:docPartObj>
          <w:docPartGallery w:val="Bibliographies"/>
          <w:docPartUnique/>
        </w:docPartObj>
      </w:sdtPr>
      <w:sdtContent>
        <w:p w14:paraId="78363050" w14:textId="7B6D28E8" w:rsidR="00656B87" w:rsidRDefault="003F0587" w:rsidP="00AD7882">
          <w:pPr>
            <w:pStyle w:val="berschrift1"/>
          </w:pPr>
          <w:r w:rsidRPr="00AD2F49">
            <w:t>Quell</w:t>
          </w:r>
          <w:r w:rsidR="00CD21F0">
            <w:t>en</w:t>
          </w:r>
          <w:r w:rsidR="00656B87" w:rsidRPr="00AD2F49">
            <w:t>verzeichnis</w:t>
          </w:r>
          <w:bookmarkEnd w:id="2171"/>
        </w:p>
        <w:sdt>
          <w:sdtPr>
            <w:id w:val="111145805"/>
            <w:bibliography/>
          </w:sdtPr>
          <w:sdtContent>
            <w:p w14:paraId="2B5EB0FA" w14:textId="77777777" w:rsidR="00EB1FB9" w:rsidRDefault="00656B87" w:rsidP="00EB1FB9">
              <w:pPr>
                <w:pStyle w:val="Literaturverzeichnis"/>
                <w:rPr>
                  <w:rFonts w:cs="Times New Roman"/>
                  <w:noProof/>
                </w:rPr>
              </w:pPr>
              <w:r>
                <w:fldChar w:fldCharType="begin"/>
              </w:r>
              <w:r>
                <w:instrText>BIBLIOGRAPHY</w:instrText>
              </w:r>
              <w:r>
                <w:fldChar w:fldCharType="separate"/>
              </w:r>
              <w:r w:rsidR="00EB1FB9">
                <w:rPr>
                  <w:rFonts w:cs="Times New Roman"/>
                  <w:noProof/>
                </w:rPr>
                <w:t xml:space="preserve">Atmel. (1). </w:t>
              </w:r>
              <w:r w:rsidR="00EB1FB9">
                <w:rPr>
                  <w:rFonts w:cs="Times New Roman"/>
                  <w:i/>
                  <w:iCs/>
                  <w:noProof/>
                </w:rPr>
                <w:t>Atmel</w:t>
              </w:r>
              <w:r w:rsidR="00EB1FB9">
                <w:rPr>
                  <w:rFonts w:cs="Times New Roman"/>
                  <w:noProof/>
                </w:rPr>
                <w:t>. Abgerufen am 01. 11 2011 von http://www.atmel.com/</w:t>
              </w:r>
            </w:p>
            <w:p w14:paraId="6AB82229" w14:textId="77777777" w:rsidR="00EB1FB9" w:rsidRDefault="00EB1FB9" w:rsidP="00EB1FB9">
              <w:pPr>
                <w:pStyle w:val="Literaturverzeichnis"/>
                <w:rPr>
                  <w:rFonts w:cs="Times New Roman"/>
                  <w:noProof/>
                </w:rPr>
              </w:pPr>
              <w:r>
                <w:rPr>
                  <w:rFonts w:cs="Times New Roman"/>
                  <w:noProof/>
                </w:rPr>
                <w:t xml:space="preserve">Atmel. (3). </w:t>
              </w:r>
              <w:r>
                <w:rPr>
                  <w:rFonts w:cs="Times New Roman"/>
                  <w:i/>
                  <w:iCs/>
                  <w:noProof/>
                </w:rPr>
                <w:t>Atmel AVR Studio 5.1</w:t>
              </w:r>
              <w:r>
                <w:rPr>
                  <w:rFonts w:cs="Times New Roman"/>
                  <w:noProof/>
                </w:rPr>
                <w:t>. Abgerufen am 12. 03 2012 von http://www.atmel.com/tools/ATMELAVRSTUDIO.aspx</w:t>
              </w:r>
            </w:p>
            <w:p w14:paraId="350379B4" w14:textId="77777777" w:rsidR="00EB1FB9" w:rsidRDefault="00EB1FB9" w:rsidP="00EB1FB9">
              <w:pPr>
                <w:pStyle w:val="Literaturverzeichnis"/>
                <w:rPr>
                  <w:rFonts w:cs="Times New Roman"/>
                  <w:noProof/>
                </w:rPr>
              </w:pPr>
              <w:r>
                <w:rPr>
                  <w:rFonts w:cs="Times New Roman"/>
                  <w:noProof/>
                </w:rPr>
                <w:t xml:space="preserve">Atmel. (2). </w:t>
              </w:r>
              <w:r>
                <w:rPr>
                  <w:rFonts w:cs="Times New Roman"/>
                  <w:i/>
                  <w:iCs/>
                  <w:noProof/>
                </w:rPr>
                <w:t>JTAGICE3 - Atmel</w:t>
              </w:r>
              <w:r>
                <w:rPr>
                  <w:rFonts w:cs="Times New Roman"/>
                  <w:noProof/>
                </w:rPr>
                <w:t>. Abgerufen am 02. 04 2012 von http://www.atmel.com/tools/JTAGICE3.aspx</w:t>
              </w:r>
            </w:p>
            <w:p w14:paraId="6160BD10" w14:textId="77777777" w:rsidR="00EB1FB9" w:rsidRDefault="00EB1FB9" w:rsidP="00EB1FB9">
              <w:pPr>
                <w:pStyle w:val="Literaturverzeichnis"/>
                <w:rPr>
                  <w:rFonts w:cs="Times New Roman"/>
                  <w:noProof/>
                </w:rPr>
              </w:pPr>
              <w:r>
                <w:rPr>
                  <w:rFonts w:cs="Times New Roman"/>
                  <w:noProof/>
                </w:rPr>
                <w:t xml:space="preserve">Barrett, S. F. (2009). </w:t>
              </w:r>
              <w:r>
                <w:rPr>
                  <w:rFonts w:cs="Times New Roman"/>
                  <w:i/>
                  <w:iCs/>
                  <w:noProof/>
                </w:rPr>
                <w:t>Embedded System Design with the Atmel Avr Microcontroller.</w:t>
              </w:r>
              <w:r>
                <w:rPr>
                  <w:rFonts w:cs="Times New Roman"/>
                  <w:noProof/>
                </w:rPr>
                <w:t xml:space="preserve"> California, USA: Morgan &amp; Claypool.</w:t>
              </w:r>
            </w:p>
            <w:p w14:paraId="57420460" w14:textId="77777777" w:rsidR="00EB1FB9" w:rsidRDefault="00EB1FB9" w:rsidP="00EB1FB9">
              <w:pPr>
                <w:pStyle w:val="Literaturverzeichnis"/>
                <w:rPr>
                  <w:rFonts w:cs="Times New Roman"/>
                  <w:noProof/>
                </w:rPr>
              </w:pPr>
              <w:r>
                <w:rPr>
                  <w:rFonts w:cs="Times New Roman"/>
                  <w:noProof/>
                </w:rPr>
                <w:t xml:space="preserve">CadSoft. (1). </w:t>
              </w:r>
              <w:r>
                <w:rPr>
                  <w:rFonts w:cs="Times New Roman"/>
                  <w:i/>
                  <w:iCs/>
                  <w:noProof/>
                </w:rPr>
                <w:t>CadSoft</w:t>
              </w:r>
              <w:r>
                <w:rPr>
                  <w:rFonts w:cs="Times New Roman"/>
                  <w:noProof/>
                </w:rPr>
                <w:t>. Abgerufen am 03. 04 2012 von http://www.cadsoft.de/eagle-pcb-design-software/?language=de</w:t>
              </w:r>
            </w:p>
            <w:p w14:paraId="1AAEB07E" w14:textId="77777777" w:rsidR="00EB1FB9" w:rsidRDefault="00EB1FB9" w:rsidP="00EB1FB9">
              <w:pPr>
                <w:pStyle w:val="Literaturverzeichnis"/>
                <w:rPr>
                  <w:rFonts w:cs="Times New Roman"/>
                  <w:noProof/>
                </w:rPr>
              </w:pPr>
              <w:r>
                <w:rPr>
                  <w:rFonts w:cs="Times New Roman"/>
                  <w:noProof/>
                </w:rPr>
                <w:t xml:space="preserve">CadSoft. (2). </w:t>
              </w:r>
              <w:r>
                <w:rPr>
                  <w:rFonts w:cs="Times New Roman"/>
                  <w:i/>
                  <w:iCs/>
                  <w:noProof/>
                </w:rPr>
                <w:t>CadSoft EAGLE</w:t>
              </w:r>
              <w:r>
                <w:rPr>
                  <w:rFonts w:cs="Times New Roman"/>
                  <w:noProof/>
                </w:rPr>
                <w:t>. Abgerufen am 12. 01 2012 von http://www.cadsoft.de/eagle-pcb-design-software/product-overview/?language=de</w:t>
              </w:r>
            </w:p>
            <w:p w14:paraId="3AB58E8A" w14:textId="77777777" w:rsidR="00EB1FB9" w:rsidRDefault="00EB1FB9" w:rsidP="00EB1FB9">
              <w:pPr>
                <w:pStyle w:val="Literaturverzeichnis"/>
                <w:rPr>
                  <w:rFonts w:cs="Times New Roman"/>
                  <w:noProof/>
                </w:rPr>
              </w:pPr>
              <w:r>
                <w:rPr>
                  <w:rFonts w:cs="Times New Roman"/>
                  <w:noProof/>
                </w:rPr>
                <w:t xml:space="preserve">Crawford &amp; Prinz, T. &amp;. (2006). </w:t>
              </w:r>
              <w:r>
                <w:rPr>
                  <w:rFonts w:cs="Times New Roman"/>
                  <w:i/>
                  <w:iCs/>
                  <w:noProof/>
                </w:rPr>
                <w:t>C in a Nutshell</w:t>
              </w:r>
              <w:r>
                <w:rPr>
                  <w:rFonts w:cs="Times New Roman"/>
                  <w:noProof/>
                </w:rPr>
                <w:t xml:space="preserve"> (Bd. 1). (P. Printz, Übers.) Deutschland: O'Reilly.</w:t>
              </w:r>
            </w:p>
            <w:p w14:paraId="622A29E2" w14:textId="77777777" w:rsidR="00EB1FB9" w:rsidRDefault="00EB1FB9" w:rsidP="00EB1FB9">
              <w:pPr>
                <w:pStyle w:val="Literaturverzeichnis"/>
                <w:rPr>
                  <w:rFonts w:cs="Times New Roman"/>
                  <w:noProof/>
                </w:rPr>
              </w:pPr>
              <w:r>
                <w:rPr>
                  <w:rFonts w:cs="Times New Roman"/>
                  <w:noProof/>
                </w:rPr>
                <w:t xml:space="preserve">Deutsches Institut für Normung e.V. (1). </w:t>
              </w:r>
              <w:r>
                <w:rPr>
                  <w:rFonts w:cs="Times New Roman"/>
                  <w:i/>
                  <w:iCs/>
                  <w:noProof/>
                </w:rPr>
                <w:t>DIN66025-1</w:t>
              </w:r>
              <w:r>
                <w:rPr>
                  <w:rFonts w:cs="Times New Roman"/>
                  <w:noProof/>
                </w:rPr>
                <w:t>. Abgerufen am 04. 04 2012 von http://www.nwm.din.de/cmd?artid=1012276&amp;contextid=nwm&amp;bcrumblevel=1&amp;subcommitteeid=79267823&amp;level=tpl-art-detailansicht&amp;committeeid=54739075&amp;languageid=de</w:t>
              </w:r>
            </w:p>
            <w:p w14:paraId="0695B692" w14:textId="77777777" w:rsidR="00EB1FB9" w:rsidRDefault="00EB1FB9" w:rsidP="00EB1FB9">
              <w:pPr>
                <w:pStyle w:val="Literaturverzeichnis"/>
                <w:rPr>
                  <w:rFonts w:cs="Times New Roman"/>
                  <w:noProof/>
                </w:rPr>
              </w:pPr>
              <w:r>
                <w:rPr>
                  <w:rFonts w:cs="Times New Roman"/>
                  <w:noProof/>
                </w:rPr>
                <w:t xml:space="preserve">Electronic Assembly. (1). </w:t>
              </w:r>
              <w:r>
                <w:rPr>
                  <w:rFonts w:cs="Times New Roman"/>
                  <w:i/>
                  <w:iCs/>
                  <w:noProof/>
                </w:rPr>
                <w:t>LCD-Module</w:t>
              </w:r>
              <w:r>
                <w:rPr>
                  <w:rFonts w:cs="Times New Roman"/>
                  <w:noProof/>
                </w:rPr>
                <w:t>. Abgerufen am 17. 11 2011 von http://www.lcd-module.de/</w:t>
              </w:r>
            </w:p>
            <w:p w14:paraId="3889AEFE" w14:textId="77777777" w:rsidR="00EB1FB9" w:rsidRDefault="00EB1FB9" w:rsidP="00EB1FB9">
              <w:pPr>
                <w:pStyle w:val="Literaturverzeichnis"/>
                <w:rPr>
                  <w:rFonts w:cs="Times New Roman"/>
                  <w:noProof/>
                </w:rPr>
              </w:pPr>
              <w:r>
                <w:rPr>
                  <w:rFonts w:cs="Times New Roman"/>
                  <w:noProof/>
                </w:rPr>
                <w:t xml:space="preserve">Fleury, P. (2006). </w:t>
              </w:r>
              <w:r>
                <w:rPr>
                  <w:rFonts w:cs="Times New Roman"/>
                  <w:i/>
                  <w:iCs/>
                  <w:noProof/>
                </w:rPr>
                <w:t>Peter Fleury I2C Master library</w:t>
              </w:r>
              <w:r>
                <w:rPr>
                  <w:rFonts w:cs="Times New Roman"/>
                  <w:noProof/>
                </w:rPr>
                <w:t>. Abgerufen am 06. 02 2012 von http://homepage.hispeed.ch/peterfleury/group__pfleury__ic2master.html</w:t>
              </w:r>
            </w:p>
            <w:p w14:paraId="150B29B5" w14:textId="77777777" w:rsidR="00EB1FB9" w:rsidRDefault="00EB1FB9" w:rsidP="00EB1FB9">
              <w:pPr>
                <w:pStyle w:val="Literaturverzeichnis"/>
                <w:rPr>
                  <w:rFonts w:cs="Times New Roman"/>
                  <w:noProof/>
                </w:rPr>
              </w:pPr>
              <w:r>
                <w:rPr>
                  <w:rFonts w:cs="Times New Roman"/>
                  <w:noProof/>
                </w:rPr>
                <w:t xml:space="preserve">Fleury, P. (2006). </w:t>
              </w:r>
              <w:r>
                <w:rPr>
                  <w:rFonts w:cs="Times New Roman"/>
                  <w:i/>
                  <w:iCs/>
                  <w:noProof/>
                </w:rPr>
                <w:t>Peter Fleury UART Library</w:t>
              </w:r>
              <w:r>
                <w:rPr>
                  <w:rFonts w:cs="Times New Roman"/>
                  <w:noProof/>
                </w:rPr>
                <w:t>. Abgerufen am 29. 11 2011 von http://homepage.hispeed.ch/peterfleury/group__pfleury__uart.html</w:t>
              </w:r>
            </w:p>
            <w:p w14:paraId="684BB9A7" w14:textId="77777777" w:rsidR="00EB1FB9" w:rsidRDefault="00EB1FB9" w:rsidP="00EB1FB9">
              <w:pPr>
                <w:pStyle w:val="Literaturverzeichnis"/>
                <w:rPr>
                  <w:rFonts w:cs="Times New Roman"/>
                  <w:noProof/>
                </w:rPr>
              </w:pPr>
              <w:r>
                <w:rPr>
                  <w:rFonts w:cs="Times New Roman"/>
                  <w:noProof/>
                </w:rPr>
                <w:t xml:space="preserve">FTDI Chip. (1). </w:t>
              </w:r>
              <w:r>
                <w:rPr>
                  <w:rFonts w:cs="Times New Roman"/>
                  <w:i/>
                  <w:iCs/>
                  <w:noProof/>
                </w:rPr>
                <w:t>FTDI Chip Home Page</w:t>
              </w:r>
              <w:r>
                <w:rPr>
                  <w:rFonts w:cs="Times New Roman"/>
                  <w:noProof/>
                </w:rPr>
                <w:t>. Abgerufen am 15. 02 2012 von http://www.ftdichip.com/</w:t>
              </w:r>
            </w:p>
            <w:p w14:paraId="3C1E1EA6" w14:textId="77777777" w:rsidR="00EB1FB9" w:rsidRDefault="00EB1FB9" w:rsidP="00EB1FB9">
              <w:pPr>
                <w:pStyle w:val="Literaturverzeichnis"/>
                <w:rPr>
                  <w:rFonts w:cs="Times New Roman"/>
                  <w:noProof/>
                </w:rPr>
              </w:pPr>
              <w:r>
                <w:rPr>
                  <w:rFonts w:cs="Times New Roman"/>
                  <w:noProof/>
                </w:rPr>
                <w:t xml:space="preserve">goCNC. (1). </w:t>
              </w:r>
              <w:r>
                <w:rPr>
                  <w:rFonts w:cs="Times New Roman"/>
                  <w:i/>
                  <w:iCs/>
                  <w:noProof/>
                </w:rPr>
                <w:t>CNC Technik für den Hobby- Bereich</w:t>
              </w:r>
              <w:r>
                <w:rPr>
                  <w:rFonts w:cs="Times New Roman"/>
                  <w:noProof/>
                </w:rPr>
                <w:t>. Abgerufen am 16. 10 2011 von http://gocnc.de/</w:t>
              </w:r>
            </w:p>
            <w:p w14:paraId="6A8A9E1E" w14:textId="77777777" w:rsidR="00EB1FB9" w:rsidRDefault="00EB1FB9" w:rsidP="00EB1FB9">
              <w:pPr>
                <w:pStyle w:val="Literaturverzeichnis"/>
                <w:rPr>
                  <w:rFonts w:cs="Times New Roman"/>
                  <w:noProof/>
                </w:rPr>
              </w:pPr>
              <w:r>
                <w:rPr>
                  <w:rFonts w:cs="Times New Roman"/>
                  <w:noProof/>
                </w:rPr>
                <w:t xml:space="preserve">Johnson, J. (29. 11 2009). </w:t>
              </w:r>
              <w:r>
                <w:rPr>
                  <w:rFonts w:cs="Times New Roman"/>
                  <w:i/>
                  <w:iCs/>
                  <w:noProof/>
                </w:rPr>
                <w:t>Phorum PCB gCode</w:t>
              </w:r>
              <w:r>
                <w:rPr>
                  <w:rFonts w:cs="Times New Roman"/>
                  <w:noProof/>
                </w:rPr>
                <w:t>. (J. Johnson, Produzent) Abgerufen am 16. 12 2011 von http://pcbgcode.org/read.php?12,361</w:t>
              </w:r>
            </w:p>
            <w:p w14:paraId="62E0E09A" w14:textId="77777777" w:rsidR="00EB1FB9" w:rsidRDefault="00EB1FB9" w:rsidP="00EB1FB9">
              <w:pPr>
                <w:pStyle w:val="Literaturverzeichnis"/>
                <w:rPr>
                  <w:rFonts w:cs="Times New Roman"/>
                  <w:noProof/>
                </w:rPr>
              </w:pPr>
              <w:r>
                <w:rPr>
                  <w:rFonts w:cs="Times New Roman"/>
                  <w:noProof/>
                </w:rPr>
                <w:t xml:space="preserve">LeitOn. (1). </w:t>
              </w:r>
              <w:r>
                <w:rPr>
                  <w:rFonts w:cs="Times New Roman"/>
                  <w:i/>
                  <w:iCs/>
                  <w:noProof/>
                </w:rPr>
                <w:t>Leiterplattenentwicklung</w:t>
              </w:r>
              <w:r>
                <w:rPr>
                  <w:rFonts w:cs="Times New Roman"/>
                  <w:noProof/>
                </w:rPr>
                <w:t>. Abgerufen am 02. 12 2011 von http://www.leiton.de/leiterplatten-toolbox-iphone.html</w:t>
              </w:r>
            </w:p>
            <w:p w14:paraId="68156FE0" w14:textId="77777777" w:rsidR="00EB1FB9" w:rsidRDefault="00EB1FB9" w:rsidP="00EB1FB9">
              <w:pPr>
                <w:pStyle w:val="Literaturverzeichnis"/>
                <w:rPr>
                  <w:rFonts w:cs="Times New Roman"/>
                  <w:noProof/>
                </w:rPr>
              </w:pPr>
              <w:r>
                <w:rPr>
                  <w:rFonts w:cs="Times New Roman"/>
                  <w:noProof/>
                </w:rPr>
                <w:t xml:space="preserve">MAXIM. (07. 08 2003). </w:t>
              </w:r>
              <w:r>
                <w:rPr>
                  <w:rFonts w:cs="Times New Roman"/>
                  <w:i/>
                  <w:iCs/>
                  <w:noProof/>
                </w:rPr>
                <w:t>Determining Clock Accuracy Requirements for UART Communications</w:t>
              </w:r>
              <w:r>
                <w:rPr>
                  <w:rFonts w:cs="Times New Roman"/>
                  <w:noProof/>
                </w:rPr>
                <w:t>. Abgerufen am 20. 10 2011 von http://www.maxim-ic.com/app-notes/index.mvp/id/2141</w:t>
              </w:r>
            </w:p>
            <w:p w14:paraId="1971CEDA" w14:textId="77777777" w:rsidR="00EB1FB9" w:rsidRDefault="00EB1FB9" w:rsidP="00EB1FB9">
              <w:pPr>
                <w:pStyle w:val="Literaturverzeichnis"/>
                <w:rPr>
                  <w:rFonts w:cs="Times New Roman"/>
                  <w:noProof/>
                </w:rPr>
              </w:pPr>
              <w:r>
                <w:rPr>
                  <w:rFonts w:cs="Times New Roman"/>
                  <w:noProof/>
                </w:rPr>
                <w:t>Pollin. (30. 11 2007). Atmel Evaluation Board Version 2.0.1.</w:t>
              </w:r>
            </w:p>
            <w:p w14:paraId="3E1938F1" w14:textId="77777777" w:rsidR="00EB1FB9" w:rsidRDefault="00EB1FB9" w:rsidP="00EB1FB9">
              <w:pPr>
                <w:pStyle w:val="Literaturverzeichnis"/>
                <w:rPr>
                  <w:rFonts w:cs="Times New Roman"/>
                  <w:noProof/>
                </w:rPr>
              </w:pPr>
              <w:r>
                <w:rPr>
                  <w:rFonts w:cs="Times New Roman"/>
                  <w:noProof/>
                </w:rPr>
                <w:t xml:space="preserve">The SD Association. (1). </w:t>
              </w:r>
              <w:r>
                <w:rPr>
                  <w:rFonts w:cs="Times New Roman"/>
                  <w:i/>
                  <w:iCs/>
                  <w:noProof/>
                </w:rPr>
                <w:t>The SD Association SD Standards</w:t>
              </w:r>
              <w:r>
                <w:rPr>
                  <w:rFonts w:cs="Times New Roman"/>
                  <w:noProof/>
                </w:rPr>
                <w:t>. Abgerufen am 02. 04 2012 von https://www.sdcard.org/home/</w:t>
              </w:r>
            </w:p>
            <w:p w14:paraId="68AA54C8" w14:textId="77777777" w:rsidR="00EB1FB9" w:rsidRDefault="00EB1FB9" w:rsidP="00EB1FB9">
              <w:pPr>
                <w:pStyle w:val="Literaturverzeichnis"/>
                <w:rPr>
                  <w:rFonts w:cs="Times New Roman"/>
                  <w:noProof/>
                </w:rPr>
              </w:pPr>
              <w:r>
                <w:rPr>
                  <w:rFonts w:cs="Times New Roman"/>
                  <w:noProof/>
                </w:rPr>
                <w:t xml:space="preserve">Universität Karlsruhe. (1). </w:t>
              </w:r>
              <w:r>
                <w:rPr>
                  <w:rFonts w:cs="Times New Roman"/>
                  <w:i/>
                  <w:iCs/>
                  <w:noProof/>
                </w:rPr>
                <w:t>CNC-Programmierung</w:t>
              </w:r>
              <w:r>
                <w:rPr>
                  <w:rFonts w:cs="Times New Roman"/>
                  <w:noProof/>
                </w:rPr>
                <w:t>. (T. Schönwald, Produzent) Abgerufen am 12. 03 2012 von http://www.lehrer.uni-karlsruhe.de/~za685/cnc/programmierung.htm</w:t>
              </w:r>
            </w:p>
            <w:p w14:paraId="698377B0" w14:textId="77777777" w:rsidR="00EB1FB9" w:rsidRDefault="00EB1FB9" w:rsidP="00EB1FB9">
              <w:pPr>
                <w:pStyle w:val="Literaturverzeichnis"/>
                <w:rPr>
                  <w:rFonts w:cs="Times New Roman"/>
                  <w:noProof/>
                </w:rPr>
              </w:pPr>
              <w:r>
                <w:rPr>
                  <w:rFonts w:cs="Times New Roman"/>
                  <w:noProof/>
                </w:rPr>
                <w:t xml:space="preserve">Wikipedia. (2012). </w:t>
              </w:r>
              <w:r>
                <w:rPr>
                  <w:rFonts w:cs="Times New Roman"/>
                  <w:i/>
                  <w:iCs/>
                  <w:noProof/>
                </w:rPr>
                <w:t>EAGLE</w:t>
              </w:r>
              <w:r>
                <w:rPr>
                  <w:rFonts w:cs="Times New Roman"/>
                  <w:noProof/>
                </w:rPr>
                <w:t>. Abgerufen am 15. 12 2011 von http://de.wikipedia.org/wiki/Eagle</w:t>
              </w:r>
            </w:p>
            <w:p w14:paraId="73937E84" w14:textId="77777777" w:rsidR="00EB1FB9" w:rsidRDefault="00EB1FB9" w:rsidP="00EB1FB9">
              <w:pPr>
                <w:pStyle w:val="Literaturverzeichnis"/>
                <w:rPr>
                  <w:rFonts w:cs="Times New Roman"/>
                  <w:noProof/>
                </w:rPr>
              </w:pPr>
              <w:r>
                <w:rPr>
                  <w:rFonts w:cs="Times New Roman"/>
                  <w:noProof/>
                </w:rPr>
                <w:t xml:space="preserve">www.goBlack.de. (1). </w:t>
              </w:r>
              <w:r>
                <w:rPr>
                  <w:rFonts w:cs="Times New Roman"/>
                  <w:i/>
                  <w:iCs/>
                  <w:noProof/>
                </w:rPr>
                <w:t xml:space="preserve"> Grafik-TouchDisplay EA eDIP240 Datenblätter Protokollrahmen   </w:t>
              </w:r>
              <w:r>
                <w:rPr>
                  <w:rFonts w:cs="Times New Roman"/>
                  <w:noProof/>
                </w:rPr>
                <w:t>. Abgerufen am 12. 04 2012 von http://www.goblack.de/desy/digitalt/aktoren/touchdisp-edip240/ea240protokoll.html</w:t>
              </w:r>
            </w:p>
            <w:p w14:paraId="7C697726" w14:textId="77777777" w:rsidR="00EB1FB9" w:rsidRDefault="00EB1FB9" w:rsidP="00EB1FB9">
              <w:pPr>
                <w:pStyle w:val="Literaturverzeichnis"/>
                <w:rPr>
                  <w:rFonts w:cs="Times New Roman"/>
                  <w:noProof/>
                </w:rPr>
              </w:pPr>
              <w:r>
                <w:rPr>
                  <w:rFonts w:cs="Times New Roman"/>
                  <w:noProof/>
                </w:rPr>
                <w:t xml:space="preserve">www.mikrocontroller.net. (2007). </w:t>
              </w:r>
              <w:r>
                <w:rPr>
                  <w:rFonts w:cs="Times New Roman"/>
                  <w:i/>
                  <w:iCs/>
                  <w:noProof/>
                </w:rPr>
                <w:t>AVR-GCC-Tutorial/Der UART</w:t>
              </w:r>
              <w:r>
                <w:rPr>
                  <w:rFonts w:cs="Times New Roman"/>
                  <w:noProof/>
                </w:rPr>
                <w:t>. Abgerufen am 20. 10 2011 von http://www.mikrocontroller.net/articles/AVR-GCC-Tutorial/Der_UART</w:t>
              </w:r>
            </w:p>
            <w:p w14:paraId="0D083106" w14:textId="6DD9111F" w:rsidR="00656B87" w:rsidRDefault="00656B87" w:rsidP="00EB1FB9">
              <w:r>
                <w:rPr>
                  <w:b/>
                  <w:bCs/>
                  <w:noProof/>
                </w:rPr>
                <w:fldChar w:fldCharType="end"/>
              </w:r>
            </w:p>
          </w:sdtContent>
        </w:sdt>
      </w:sdtContent>
    </w:sdt>
    <w:p w14:paraId="1669D518" w14:textId="7ED77938" w:rsidR="00656B87" w:rsidRDefault="00656B87" w:rsidP="00656B87">
      <w:pPr>
        <w:pStyle w:val="berschrift1"/>
      </w:pPr>
      <w:r>
        <w:br w:type="page"/>
      </w:r>
      <w:bookmarkStart w:id="2172" w:name="_Toc320217337"/>
      <w:bookmarkStart w:id="2173" w:name="_Toc196041285"/>
      <w:r>
        <w:t>Softwareverzeichnis</w:t>
      </w:r>
      <w:bookmarkEnd w:id="2172"/>
      <w:bookmarkEnd w:id="2173"/>
    </w:p>
    <w:p w14:paraId="7520BF79" w14:textId="77777777" w:rsidR="00656B87" w:rsidRPr="00B628D3" w:rsidRDefault="00656B87" w:rsidP="00656B87">
      <w:pPr>
        <w:rPr>
          <w:b/>
        </w:rPr>
      </w:pPr>
    </w:p>
    <w:tbl>
      <w:tblPr>
        <w:tblStyle w:val="Tabellenraster"/>
        <w:tblW w:w="8608" w:type="dxa"/>
        <w:tblInd w:w="578" w:type="dxa"/>
        <w:tblLook w:val="04A0" w:firstRow="1" w:lastRow="0" w:firstColumn="1" w:lastColumn="0" w:noHBand="0" w:noVBand="1"/>
      </w:tblPr>
      <w:tblGrid>
        <w:gridCol w:w="1939"/>
        <w:gridCol w:w="2548"/>
        <w:gridCol w:w="1557"/>
        <w:gridCol w:w="2564"/>
      </w:tblGrid>
      <w:tr w:rsidR="00656B87" w:rsidRPr="00B628D3" w14:paraId="3DD969DF" w14:textId="77777777" w:rsidTr="001B7DAE">
        <w:tc>
          <w:tcPr>
            <w:tcW w:w="1939" w:type="dxa"/>
          </w:tcPr>
          <w:p w14:paraId="045E8949" w14:textId="77777777" w:rsidR="00656B87" w:rsidRPr="00322295" w:rsidRDefault="00656B87" w:rsidP="008B14C0">
            <w:pPr>
              <w:pStyle w:val="Textkrper"/>
              <w:pPrChange w:id="2174" w:author="Dennis Hohmann" w:date="2012-04-15T00:39:00Z">
                <w:pPr>
                  <w:pStyle w:val="Textkrper"/>
                </w:pPr>
              </w:pPrChange>
            </w:pPr>
            <w:r w:rsidRPr="00322295">
              <w:t>Firma</w:t>
            </w:r>
          </w:p>
        </w:tc>
        <w:tc>
          <w:tcPr>
            <w:tcW w:w="2548" w:type="dxa"/>
          </w:tcPr>
          <w:p w14:paraId="39C5609B" w14:textId="77777777" w:rsidR="00656B87" w:rsidRPr="00322295" w:rsidRDefault="00656B87" w:rsidP="008B14C0">
            <w:pPr>
              <w:pStyle w:val="Textkrper"/>
              <w:pPrChange w:id="2175" w:author="Dennis Hohmann" w:date="2012-04-15T00:39:00Z">
                <w:pPr>
                  <w:pStyle w:val="Textkrper"/>
                </w:pPr>
              </w:pPrChange>
            </w:pPr>
            <w:r w:rsidRPr="00322295">
              <w:t>Software</w:t>
            </w:r>
          </w:p>
        </w:tc>
        <w:tc>
          <w:tcPr>
            <w:tcW w:w="1557" w:type="dxa"/>
          </w:tcPr>
          <w:p w14:paraId="6417DECB" w14:textId="77777777" w:rsidR="00656B87" w:rsidRPr="00322295" w:rsidRDefault="00656B87" w:rsidP="008B14C0">
            <w:pPr>
              <w:pStyle w:val="Textkrper"/>
              <w:pPrChange w:id="2176" w:author="Dennis Hohmann" w:date="2012-04-15T00:39:00Z">
                <w:pPr>
                  <w:pStyle w:val="Textkrper"/>
                </w:pPr>
              </w:pPrChange>
            </w:pPr>
            <w:r w:rsidRPr="00322295">
              <w:t>Version</w:t>
            </w:r>
          </w:p>
        </w:tc>
        <w:tc>
          <w:tcPr>
            <w:tcW w:w="2564" w:type="dxa"/>
            <w:shd w:val="clear" w:color="auto" w:fill="auto"/>
          </w:tcPr>
          <w:p w14:paraId="02CAEC57" w14:textId="77777777" w:rsidR="00656B87" w:rsidRPr="00322295" w:rsidRDefault="00656B87" w:rsidP="008B14C0">
            <w:pPr>
              <w:pStyle w:val="Textkrper"/>
              <w:pPrChange w:id="2177" w:author="Dennis Hohmann" w:date="2012-04-15T00:39:00Z">
                <w:pPr>
                  <w:pStyle w:val="Textkrper"/>
                </w:pPr>
              </w:pPrChange>
            </w:pPr>
            <w:r w:rsidRPr="00322295">
              <w:t>Quelle</w:t>
            </w:r>
          </w:p>
        </w:tc>
      </w:tr>
      <w:tr w:rsidR="00656B87" w:rsidRPr="00CB7D2E" w14:paraId="014F99B1" w14:textId="77777777" w:rsidTr="001B7DAE">
        <w:tc>
          <w:tcPr>
            <w:tcW w:w="1939" w:type="dxa"/>
          </w:tcPr>
          <w:p w14:paraId="58BF668E" w14:textId="77777777" w:rsidR="00656B87" w:rsidRDefault="00656B87" w:rsidP="008B14C0">
            <w:pPr>
              <w:pStyle w:val="Textkrper"/>
              <w:pPrChange w:id="2178" w:author="Dennis Hohmann" w:date="2012-04-15T00:39:00Z">
                <w:pPr>
                  <w:pStyle w:val="Textkrper"/>
                </w:pPr>
              </w:pPrChange>
            </w:pPr>
            <w:r>
              <w:t>Apple</w:t>
            </w:r>
          </w:p>
        </w:tc>
        <w:tc>
          <w:tcPr>
            <w:tcW w:w="2548" w:type="dxa"/>
          </w:tcPr>
          <w:p w14:paraId="41CE3E90" w14:textId="04592D0A" w:rsidR="00656B87" w:rsidRDefault="00656B87" w:rsidP="008B14C0">
            <w:pPr>
              <w:pStyle w:val="Textkrper"/>
              <w:pPrChange w:id="2179" w:author="Dennis Hohmann" w:date="2012-04-15T00:39:00Z">
                <w:pPr>
                  <w:pStyle w:val="Textkrper"/>
                </w:pPr>
              </w:pPrChange>
            </w:pPr>
            <w:r>
              <w:t>Mac OS</w:t>
            </w:r>
            <w:ins w:id="2180" w:author="Dennis Hohmann" w:date="2012-04-14T18:54:00Z">
              <w:r w:rsidR="00FD0AFE">
                <w:t xml:space="preserve"> </w:t>
              </w:r>
            </w:ins>
            <w:r>
              <w:t>X Lion</w:t>
            </w:r>
          </w:p>
        </w:tc>
        <w:tc>
          <w:tcPr>
            <w:tcW w:w="1557" w:type="dxa"/>
          </w:tcPr>
          <w:p w14:paraId="2042E026" w14:textId="77777777" w:rsidR="00656B87" w:rsidRDefault="00656B87" w:rsidP="008B14C0">
            <w:pPr>
              <w:pStyle w:val="Textkrper"/>
              <w:pPrChange w:id="2181" w:author="Dennis Hohmann" w:date="2012-04-15T00:39:00Z">
                <w:pPr>
                  <w:pStyle w:val="Textkrper"/>
                </w:pPr>
              </w:pPrChange>
            </w:pPr>
            <w:r>
              <w:t>10.7.3</w:t>
            </w:r>
          </w:p>
        </w:tc>
        <w:tc>
          <w:tcPr>
            <w:tcW w:w="2564" w:type="dxa"/>
            <w:shd w:val="clear" w:color="auto" w:fill="auto"/>
          </w:tcPr>
          <w:p w14:paraId="409DD05F" w14:textId="69F49101" w:rsidR="00656B87" w:rsidRPr="00CB7D2E" w:rsidRDefault="005C3529" w:rsidP="008B14C0">
            <w:pPr>
              <w:pStyle w:val="Textkrper"/>
              <w:pPrChange w:id="2182" w:author="Dennis Hohmann" w:date="2012-04-15T00:39:00Z">
                <w:pPr>
                  <w:pStyle w:val="Textkrper"/>
                </w:pPr>
              </w:pPrChange>
            </w:pPr>
            <w:ins w:id="2183" w:author="Dennis Hohmann" w:date="2012-04-14T18:55:00Z">
              <w:r>
                <w:t>k</w:t>
              </w:r>
            </w:ins>
            <w:del w:id="2184" w:author="Dennis Hohmann" w:date="2012-04-14T18:55:00Z">
              <w:r w:rsidR="00656B87" w:rsidRPr="00CB7D2E" w:rsidDel="005C3529">
                <w:delText>K</w:delText>
              </w:r>
            </w:del>
            <w:r w:rsidR="00656B87" w:rsidRPr="00CB7D2E">
              <w:t>ostenpflichtig</w:t>
            </w:r>
            <w:r w:rsidR="00656B87" w:rsidRPr="00CB7D2E">
              <w:br/>
              <w:t>U</w:t>
            </w:r>
            <w:ins w:id="2185" w:author="Dennis Hohmann" w:date="2012-04-14T18:54:00Z">
              <w:r w:rsidR="00FD0AFE">
                <w:t>nix</w:t>
              </w:r>
            </w:ins>
            <w:del w:id="2186" w:author="Dennis Hohmann" w:date="2012-04-14T18:54:00Z">
              <w:r w:rsidR="00656B87" w:rsidRPr="00CB7D2E" w:rsidDel="00FD0AFE">
                <w:delText>NIX</w:delText>
              </w:r>
            </w:del>
            <w:r w:rsidR="00656B87" w:rsidRPr="00CB7D2E">
              <w:t>-Betriebssystem</w:t>
            </w:r>
          </w:p>
        </w:tc>
      </w:tr>
      <w:tr w:rsidR="00656B87" w:rsidRPr="00CB7D2E" w14:paraId="1A022C69" w14:textId="77777777" w:rsidTr="001B7DAE">
        <w:tc>
          <w:tcPr>
            <w:tcW w:w="1939" w:type="dxa"/>
          </w:tcPr>
          <w:p w14:paraId="65C7D239" w14:textId="77777777" w:rsidR="00656B87" w:rsidRPr="00CB7D2E" w:rsidRDefault="00656B87" w:rsidP="008B14C0">
            <w:pPr>
              <w:pStyle w:val="Textkrper"/>
              <w:pPrChange w:id="2187" w:author="Dennis Hohmann" w:date="2012-04-15T00:39:00Z">
                <w:pPr>
                  <w:pStyle w:val="Textkrper"/>
                </w:pPr>
              </w:pPrChange>
            </w:pPr>
            <w:r w:rsidRPr="00CB7D2E">
              <w:t>VMware</w:t>
            </w:r>
          </w:p>
        </w:tc>
        <w:tc>
          <w:tcPr>
            <w:tcW w:w="2548" w:type="dxa"/>
          </w:tcPr>
          <w:p w14:paraId="3DD8B404" w14:textId="77777777" w:rsidR="00656B87" w:rsidRPr="00CB7D2E" w:rsidRDefault="00656B87" w:rsidP="008B14C0">
            <w:pPr>
              <w:pStyle w:val="Textkrper"/>
              <w:pPrChange w:id="2188" w:author="Dennis Hohmann" w:date="2012-04-15T00:39:00Z">
                <w:pPr>
                  <w:pStyle w:val="Textkrper"/>
                </w:pPr>
              </w:pPrChange>
            </w:pPr>
            <w:r w:rsidRPr="00CB7D2E">
              <w:t>VMware Fusion</w:t>
            </w:r>
          </w:p>
        </w:tc>
        <w:tc>
          <w:tcPr>
            <w:tcW w:w="1557" w:type="dxa"/>
          </w:tcPr>
          <w:p w14:paraId="3D7EE48E" w14:textId="666BC327" w:rsidR="00656B87" w:rsidRPr="00CB7D2E" w:rsidRDefault="00656B87" w:rsidP="008B14C0">
            <w:pPr>
              <w:pStyle w:val="Textkrper"/>
              <w:pPrChange w:id="2189" w:author="Dennis Hohmann" w:date="2012-04-15T00:39:00Z">
                <w:pPr>
                  <w:pStyle w:val="Textkrper"/>
                </w:pPr>
              </w:pPrChange>
            </w:pPr>
            <w:r w:rsidRPr="00CB7D2E">
              <w:t>4.1.0</w:t>
            </w:r>
            <w:r w:rsidRPr="00CB7D2E">
              <w:br/>
              <w:t>Mac OS</w:t>
            </w:r>
            <w:ins w:id="2190" w:author="Dennis Hohmann" w:date="2012-04-14T18:55:00Z">
              <w:r w:rsidR="005C3529">
                <w:t xml:space="preserve"> </w:t>
              </w:r>
            </w:ins>
            <w:r w:rsidRPr="00CB7D2E">
              <w:t>X</w:t>
            </w:r>
          </w:p>
        </w:tc>
        <w:tc>
          <w:tcPr>
            <w:tcW w:w="2564" w:type="dxa"/>
            <w:shd w:val="clear" w:color="auto" w:fill="auto"/>
          </w:tcPr>
          <w:p w14:paraId="4812F307" w14:textId="77162BAA" w:rsidR="00656B87" w:rsidRPr="00CB7D2E" w:rsidRDefault="005C3529" w:rsidP="008B14C0">
            <w:pPr>
              <w:pStyle w:val="Textkrper"/>
              <w:pPrChange w:id="2191" w:author="Dennis Hohmann" w:date="2012-04-15T00:39:00Z">
                <w:pPr>
                  <w:pStyle w:val="Textkrper"/>
                </w:pPr>
              </w:pPrChange>
            </w:pPr>
            <w:ins w:id="2192" w:author="Dennis Hohmann" w:date="2012-04-14T18:54:00Z">
              <w:r>
                <w:t>k</w:t>
              </w:r>
            </w:ins>
            <w:del w:id="2193" w:author="Dennis Hohmann" w:date="2012-04-14T18:54:00Z">
              <w:r w:rsidR="00656B87" w:rsidRPr="00CB7D2E" w:rsidDel="005C3529">
                <w:delText>K</w:delText>
              </w:r>
            </w:del>
            <w:r w:rsidR="00656B87" w:rsidRPr="00CB7D2E">
              <w:t>ostenpflichtig</w:t>
            </w:r>
            <w:r w:rsidR="00656B87">
              <w:br/>
            </w:r>
            <w:del w:id="2194" w:author="Dennis Hohmann" w:date="2012-04-14T18:55:00Z">
              <w:r w:rsidR="00656B87" w:rsidRPr="00CB7D2E" w:rsidDel="005C3529">
                <w:delText>VirtualMaschin</w:delText>
              </w:r>
            </w:del>
            <w:ins w:id="2195" w:author="Dennis Hohmann" w:date="2012-04-14T18:56:00Z">
              <w:r w:rsidRPr="00CB7D2E" w:rsidDel="005C3529">
                <w:t xml:space="preserve"> </w:t>
              </w:r>
            </w:ins>
            <w:del w:id="2196" w:author="Dennis Hohmann" w:date="2012-04-14T18:55:00Z">
              <w:r w:rsidR="00656B87" w:rsidRPr="00CB7D2E" w:rsidDel="005C3529">
                <w:delText>e</w:delText>
              </w:r>
            </w:del>
          </w:p>
        </w:tc>
      </w:tr>
      <w:tr w:rsidR="00656B87" w:rsidRPr="00CB7D2E" w14:paraId="181E8AF3" w14:textId="77777777" w:rsidTr="001B7DAE">
        <w:tc>
          <w:tcPr>
            <w:tcW w:w="1939" w:type="dxa"/>
          </w:tcPr>
          <w:p w14:paraId="606E7BF4" w14:textId="77777777" w:rsidR="00656B87" w:rsidRPr="00CB7D2E" w:rsidRDefault="00656B87" w:rsidP="008B14C0">
            <w:pPr>
              <w:pStyle w:val="Textkrper"/>
              <w:pPrChange w:id="2197" w:author="Dennis Hohmann" w:date="2012-04-15T00:39:00Z">
                <w:pPr>
                  <w:pStyle w:val="Textkrper"/>
                </w:pPr>
              </w:pPrChange>
            </w:pPr>
            <w:r w:rsidRPr="00CB7D2E">
              <w:t>Microsoft</w:t>
            </w:r>
          </w:p>
        </w:tc>
        <w:tc>
          <w:tcPr>
            <w:tcW w:w="2548" w:type="dxa"/>
          </w:tcPr>
          <w:p w14:paraId="0996283F" w14:textId="77777777" w:rsidR="00656B87" w:rsidRPr="00CB7D2E" w:rsidRDefault="00656B87" w:rsidP="008B14C0">
            <w:pPr>
              <w:pStyle w:val="Textkrper"/>
              <w:pPrChange w:id="2198" w:author="Dennis Hohmann" w:date="2012-04-15T00:39:00Z">
                <w:pPr>
                  <w:pStyle w:val="Textkrper"/>
                </w:pPr>
              </w:pPrChange>
            </w:pPr>
            <w:r w:rsidRPr="00CB7D2E">
              <w:t>Windows XP</w:t>
            </w:r>
          </w:p>
        </w:tc>
        <w:tc>
          <w:tcPr>
            <w:tcW w:w="1557" w:type="dxa"/>
          </w:tcPr>
          <w:p w14:paraId="60929BE0" w14:textId="77777777" w:rsidR="00656B87" w:rsidRPr="00CB7D2E" w:rsidRDefault="00656B87" w:rsidP="008B14C0">
            <w:pPr>
              <w:pStyle w:val="Textkrper"/>
              <w:pPrChange w:id="2199" w:author="Dennis Hohmann" w:date="2012-04-15T00:39:00Z">
                <w:pPr>
                  <w:pStyle w:val="Textkrper"/>
                </w:pPr>
              </w:pPrChange>
            </w:pPr>
            <w:r w:rsidRPr="00CB7D2E">
              <w:t>WinXP</w:t>
            </w:r>
            <w:r w:rsidRPr="00CB7D2E">
              <w:br/>
            </w:r>
            <w:r>
              <w:t>SP3</w:t>
            </w:r>
          </w:p>
        </w:tc>
        <w:tc>
          <w:tcPr>
            <w:tcW w:w="2564" w:type="dxa"/>
            <w:shd w:val="clear" w:color="auto" w:fill="auto"/>
          </w:tcPr>
          <w:p w14:paraId="7372D9E8" w14:textId="33A220AB" w:rsidR="00656B87" w:rsidRPr="00CB7D2E" w:rsidRDefault="005C3529" w:rsidP="008B14C0">
            <w:pPr>
              <w:pStyle w:val="Textkrper"/>
              <w:pPrChange w:id="2200" w:author="Dennis Hohmann" w:date="2012-04-15T00:39:00Z">
                <w:pPr>
                  <w:pStyle w:val="Textkrper"/>
                </w:pPr>
              </w:pPrChange>
            </w:pPr>
            <w:ins w:id="2201" w:author="Dennis Hohmann" w:date="2012-04-14T18:55:00Z">
              <w:r>
                <w:t>k</w:t>
              </w:r>
            </w:ins>
            <w:del w:id="2202" w:author="Dennis Hohmann" w:date="2012-04-14T18:55:00Z">
              <w:r w:rsidR="00656B87" w:rsidRPr="00CB7D2E" w:rsidDel="005C3529">
                <w:delText>K</w:delText>
              </w:r>
            </w:del>
            <w:r w:rsidR="00656B87" w:rsidRPr="00CB7D2E">
              <w:t>ostenpflichtig</w:t>
            </w:r>
            <w:r w:rsidR="00656B87">
              <w:br/>
              <w:t>Betriebssystem</w:t>
            </w:r>
          </w:p>
        </w:tc>
      </w:tr>
      <w:tr w:rsidR="00656B87" w:rsidRPr="00CB7D2E" w14:paraId="21D14079" w14:textId="77777777" w:rsidTr="001B7DAE">
        <w:tc>
          <w:tcPr>
            <w:tcW w:w="1939" w:type="dxa"/>
          </w:tcPr>
          <w:p w14:paraId="66C554E1" w14:textId="77777777" w:rsidR="00656B87" w:rsidRPr="00CB7D2E" w:rsidRDefault="00656B87" w:rsidP="008B14C0">
            <w:pPr>
              <w:pStyle w:val="Textkrper"/>
              <w:pPrChange w:id="2203" w:author="Dennis Hohmann" w:date="2012-04-15T00:39:00Z">
                <w:pPr>
                  <w:pStyle w:val="Textkrper"/>
                </w:pPr>
              </w:pPrChange>
            </w:pPr>
            <w:r w:rsidRPr="00CB7D2E">
              <w:t>Atmel</w:t>
            </w:r>
          </w:p>
        </w:tc>
        <w:tc>
          <w:tcPr>
            <w:tcW w:w="2548" w:type="dxa"/>
          </w:tcPr>
          <w:p w14:paraId="3B563C51" w14:textId="77777777" w:rsidR="00656B87" w:rsidRPr="00CB7D2E" w:rsidRDefault="00656B87" w:rsidP="008B14C0">
            <w:pPr>
              <w:pStyle w:val="Textkrper"/>
              <w:pPrChange w:id="2204" w:author="Dennis Hohmann" w:date="2012-04-15T00:39:00Z">
                <w:pPr>
                  <w:pStyle w:val="Textkrper"/>
                </w:pPr>
              </w:pPrChange>
            </w:pPr>
            <w:r w:rsidRPr="00CB7D2E">
              <w:t>AVR Studio 5</w:t>
            </w:r>
          </w:p>
        </w:tc>
        <w:tc>
          <w:tcPr>
            <w:tcW w:w="1557" w:type="dxa"/>
          </w:tcPr>
          <w:p w14:paraId="7654BD93" w14:textId="77777777" w:rsidR="00656B87" w:rsidRPr="00CB7D2E" w:rsidRDefault="00656B87" w:rsidP="008B14C0">
            <w:pPr>
              <w:pStyle w:val="Textkrper"/>
              <w:pPrChange w:id="2205" w:author="Dennis Hohmann" w:date="2012-04-15T00:39:00Z">
                <w:pPr>
                  <w:pStyle w:val="Textkrper"/>
                </w:pPr>
              </w:pPrChange>
            </w:pPr>
            <w:r>
              <w:t>5.1</w:t>
            </w:r>
            <w:r w:rsidRPr="00CB7D2E">
              <w:t>.1163</w:t>
            </w:r>
            <w:r w:rsidRPr="00CB7D2E">
              <w:br/>
              <w:t>WinXP</w:t>
            </w:r>
          </w:p>
        </w:tc>
        <w:tc>
          <w:tcPr>
            <w:tcW w:w="2564" w:type="dxa"/>
            <w:shd w:val="clear" w:color="auto" w:fill="auto"/>
          </w:tcPr>
          <w:p w14:paraId="2BF99B8D" w14:textId="77777777" w:rsidR="00656B87" w:rsidRPr="00CB7D2E" w:rsidRDefault="00656B87" w:rsidP="008B14C0">
            <w:pPr>
              <w:pStyle w:val="Textkrper"/>
              <w:pPrChange w:id="2206" w:author="Dennis Hohmann" w:date="2012-04-15T00:39:00Z">
                <w:pPr>
                  <w:pStyle w:val="Textkrper"/>
                </w:pPr>
              </w:pPrChange>
            </w:pPr>
            <w:r w:rsidRPr="00CB7D2E">
              <w:t>Freeware</w:t>
            </w:r>
            <w:r>
              <w:br/>
            </w:r>
            <w:r w:rsidRPr="00CB7D2E">
              <w:t>Dokumentations-CD</w:t>
            </w:r>
          </w:p>
        </w:tc>
      </w:tr>
      <w:tr w:rsidR="00656B87" w:rsidRPr="00CB7D2E" w14:paraId="38AC803E" w14:textId="77777777" w:rsidTr="001B7DAE">
        <w:tc>
          <w:tcPr>
            <w:tcW w:w="1939" w:type="dxa"/>
          </w:tcPr>
          <w:p w14:paraId="73A32A09" w14:textId="77777777" w:rsidR="00656B87" w:rsidRPr="00CB7D2E" w:rsidRDefault="00656B87" w:rsidP="008B14C0">
            <w:pPr>
              <w:pStyle w:val="Textkrper"/>
              <w:pPrChange w:id="2207" w:author="Dennis Hohmann" w:date="2012-04-15T00:39:00Z">
                <w:pPr>
                  <w:pStyle w:val="Textkrper"/>
                </w:pPr>
              </w:pPrChange>
            </w:pPr>
            <w:r w:rsidRPr="00CB7D2E">
              <w:t>Atmel</w:t>
            </w:r>
          </w:p>
        </w:tc>
        <w:tc>
          <w:tcPr>
            <w:tcW w:w="2548" w:type="dxa"/>
          </w:tcPr>
          <w:p w14:paraId="5590916E" w14:textId="77777777" w:rsidR="00656B87" w:rsidRPr="00CB7D2E" w:rsidRDefault="00656B87" w:rsidP="008B14C0">
            <w:pPr>
              <w:pStyle w:val="Textkrper"/>
              <w:pPrChange w:id="2208" w:author="Dennis Hohmann" w:date="2012-04-15T00:39:00Z">
                <w:pPr>
                  <w:pStyle w:val="Textkrper"/>
                </w:pPr>
              </w:pPrChange>
            </w:pPr>
            <w:r w:rsidRPr="00CB7D2E">
              <w:t>Programmer</w:t>
            </w:r>
          </w:p>
          <w:p w14:paraId="26281409" w14:textId="77777777" w:rsidR="00656B87" w:rsidRPr="00CB7D2E" w:rsidRDefault="00656B87" w:rsidP="008B14C0">
            <w:pPr>
              <w:pStyle w:val="Textkrper"/>
              <w:pPrChange w:id="2209" w:author="Dennis Hohmann" w:date="2012-04-15T00:39:00Z">
                <w:pPr>
                  <w:pStyle w:val="Textkrper"/>
                </w:pPr>
              </w:pPrChange>
            </w:pPr>
            <w:r w:rsidRPr="00CB7D2E">
              <w:t>AVRISP mkII</w:t>
            </w:r>
          </w:p>
        </w:tc>
        <w:tc>
          <w:tcPr>
            <w:tcW w:w="1557" w:type="dxa"/>
          </w:tcPr>
          <w:p w14:paraId="6A956666" w14:textId="77777777" w:rsidR="00656B87" w:rsidRPr="00CB7D2E" w:rsidRDefault="00656B87" w:rsidP="008B14C0">
            <w:pPr>
              <w:pStyle w:val="Textkrper"/>
              <w:pPrChange w:id="2210" w:author="Dennis Hohmann" w:date="2012-04-15T00:39:00Z">
                <w:pPr>
                  <w:pStyle w:val="Textkrper"/>
                </w:pPr>
              </w:pPrChange>
            </w:pPr>
            <w:r w:rsidRPr="00CB7D2E">
              <w:t>1.e</w:t>
            </w:r>
          </w:p>
        </w:tc>
        <w:tc>
          <w:tcPr>
            <w:tcW w:w="2564" w:type="dxa"/>
            <w:shd w:val="clear" w:color="auto" w:fill="auto"/>
          </w:tcPr>
          <w:p w14:paraId="00863BB0" w14:textId="77777777" w:rsidR="00656B87" w:rsidRPr="00CB7D2E" w:rsidRDefault="00656B87" w:rsidP="008B14C0">
            <w:pPr>
              <w:pStyle w:val="Textkrper"/>
              <w:pPrChange w:id="2211" w:author="Dennis Hohmann" w:date="2012-04-15T00:39:00Z">
                <w:pPr>
                  <w:pStyle w:val="Textkrper"/>
                </w:pPr>
              </w:pPrChange>
            </w:pPr>
            <w:r w:rsidRPr="00CB7D2E">
              <w:t>Hardwareprogrammer</w:t>
            </w:r>
          </w:p>
        </w:tc>
      </w:tr>
      <w:tr w:rsidR="00656B87" w:rsidRPr="00B628D3" w14:paraId="1C7AD794" w14:textId="77777777" w:rsidTr="001B7DAE">
        <w:tc>
          <w:tcPr>
            <w:tcW w:w="1939" w:type="dxa"/>
          </w:tcPr>
          <w:p w14:paraId="4CC091EE" w14:textId="77777777" w:rsidR="00656B87" w:rsidRPr="00CB7D2E" w:rsidRDefault="00656B87" w:rsidP="008B14C0">
            <w:pPr>
              <w:pStyle w:val="Textkrper"/>
              <w:pPrChange w:id="2212" w:author="Dennis Hohmann" w:date="2012-04-15T00:39:00Z">
                <w:pPr>
                  <w:pStyle w:val="Textkrper"/>
                </w:pPr>
              </w:pPrChange>
            </w:pPr>
            <w:r w:rsidRPr="00CB7D2E">
              <w:t>Atmel</w:t>
            </w:r>
          </w:p>
        </w:tc>
        <w:tc>
          <w:tcPr>
            <w:tcW w:w="2548" w:type="dxa"/>
          </w:tcPr>
          <w:p w14:paraId="12AB40BD" w14:textId="77777777" w:rsidR="00656B87" w:rsidRPr="00CB7D2E" w:rsidRDefault="00656B87" w:rsidP="008B14C0">
            <w:pPr>
              <w:pStyle w:val="Textkrper"/>
              <w:pPrChange w:id="2213" w:author="Dennis Hohmann" w:date="2012-04-15T00:39:00Z">
                <w:pPr>
                  <w:pStyle w:val="Textkrper"/>
                </w:pPr>
              </w:pPrChange>
            </w:pPr>
            <w:r w:rsidRPr="00CB7D2E">
              <w:t>JTAG</w:t>
            </w:r>
          </w:p>
          <w:p w14:paraId="4EDF4E01" w14:textId="77777777" w:rsidR="00656B87" w:rsidRDefault="00656B87" w:rsidP="008B14C0">
            <w:pPr>
              <w:pStyle w:val="Textkrper"/>
              <w:pPrChange w:id="2214" w:author="Dennis Hohmann" w:date="2012-04-15T00:39:00Z">
                <w:pPr>
                  <w:pStyle w:val="Textkrper"/>
                </w:pPr>
              </w:pPrChange>
            </w:pPr>
            <w:r>
              <w:t>AVR JTAGICE3</w:t>
            </w:r>
          </w:p>
        </w:tc>
        <w:tc>
          <w:tcPr>
            <w:tcW w:w="1557" w:type="dxa"/>
          </w:tcPr>
          <w:p w14:paraId="67C050CE" w14:textId="77777777" w:rsidR="00656B87" w:rsidRDefault="00656B87" w:rsidP="008B14C0">
            <w:pPr>
              <w:pStyle w:val="Textkrper"/>
              <w:pPrChange w:id="2215" w:author="Dennis Hohmann" w:date="2012-04-15T00:39:00Z">
                <w:pPr>
                  <w:pStyle w:val="Textkrper"/>
                </w:pPr>
              </w:pPrChange>
            </w:pPr>
            <w:r>
              <w:t>1.24</w:t>
            </w:r>
          </w:p>
        </w:tc>
        <w:tc>
          <w:tcPr>
            <w:tcW w:w="2564" w:type="dxa"/>
            <w:shd w:val="clear" w:color="auto" w:fill="auto"/>
          </w:tcPr>
          <w:p w14:paraId="57E8E3DF" w14:textId="77777777" w:rsidR="00656B87" w:rsidRDefault="00656B87" w:rsidP="008B14C0">
            <w:pPr>
              <w:pStyle w:val="Textkrper"/>
              <w:pPrChange w:id="2216" w:author="Dennis Hohmann" w:date="2012-04-15T00:39:00Z">
                <w:pPr>
                  <w:pStyle w:val="Textkrper"/>
                </w:pPr>
              </w:pPrChange>
            </w:pPr>
            <w:r>
              <w:t>Hardwareprogrammer</w:t>
            </w:r>
          </w:p>
        </w:tc>
      </w:tr>
      <w:tr w:rsidR="00656B87" w:rsidRPr="00B628D3" w14:paraId="08E8A936" w14:textId="77777777" w:rsidTr="001B7DAE">
        <w:tc>
          <w:tcPr>
            <w:tcW w:w="1939" w:type="dxa"/>
          </w:tcPr>
          <w:p w14:paraId="2FACFC05" w14:textId="77777777" w:rsidR="00656B87" w:rsidRDefault="00656B87" w:rsidP="008B14C0">
            <w:pPr>
              <w:pStyle w:val="Textkrper"/>
              <w:pPrChange w:id="2217" w:author="Dennis Hohmann" w:date="2012-04-15T00:39:00Z">
                <w:pPr>
                  <w:pStyle w:val="Textkrper"/>
                </w:pPr>
              </w:pPrChange>
            </w:pPr>
            <w:r>
              <w:t>CADSoft</w:t>
            </w:r>
          </w:p>
        </w:tc>
        <w:tc>
          <w:tcPr>
            <w:tcW w:w="2548" w:type="dxa"/>
          </w:tcPr>
          <w:p w14:paraId="1A4D0896" w14:textId="77777777" w:rsidR="00656B87" w:rsidRDefault="00656B87" w:rsidP="008B14C0">
            <w:pPr>
              <w:pStyle w:val="Textkrper"/>
              <w:pPrChange w:id="2218" w:author="Dennis Hohmann" w:date="2012-04-15T00:39:00Z">
                <w:pPr>
                  <w:pStyle w:val="Textkrper"/>
                </w:pPr>
              </w:pPrChange>
            </w:pPr>
            <w:r>
              <w:t>EAGLE</w:t>
            </w:r>
          </w:p>
        </w:tc>
        <w:tc>
          <w:tcPr>
            <w:tcW w:w="1557" w:type="dxa"/>
          </w:tcPr>
          <w:p w14:paraId="184F21E2" w14:textId="4F2AAFAB" w:rsidR="00656B87" w:rsidRDefault="00656B87" w:rsidP="008B14C0">
            <w:pPr>
              <w:pStyle w:val="Textkrper"/>
              <w:pPrChange w:id="2219" w:author="Dennis Hohmann" w:date="2012-04-15T00:39:00Z">
                <w:pPr>
                  <w:pStyle w:val="Textkrper"/>
                </w:pPr>
              </w:pPrChange>
            </w:pPr>
            <w:r>
              <w:t>5.7.0</w:t>
            </w:r>
            <w:r>
              <w:br/>
              <w:t>Mac OS</w:t>
            </w:r>
            <w:ins w:id="2220" w:author="Dennis Hohmann" w:date="2012-04-14T18:55:00Z">
              <w:r w:rsidR="005C3529">
                <w:t xml:space="preserve"> </w:t>
              </w:r>
            </w:ins>
            <w:r>
              <w:t>X</w:t>
            </w:r>
          </w:p>
        </w:tc>
        <w:tc>
          <w:tcPr>
            <w:tcW w:w="2564" w:type="dxa"/>
            <w:shd w:val="clear" w:color="auto" w:fill="auto"/>
          </w:tcPr>
          <w:p w14:paraId="2ED3A834" w14:textId="6DCC0906" w:rsidR="00656B87" w:rsidRDefault="005C3529" w:rsidP="008B14C0">
            <w:pPr>
              <w:pStyle w:val="Textkrper"/>
              <w:pPrChange w:id="2221" w:author="Dennis Hohmann" w:date="2012-04-15T00:39:00Z">
                <w:pPr>
                  <w:pStyle w:val="Textkrper"/>
                </w:pPr>
              </w:pPrChange>
            </w:pPr>
            <w:ins w:id="2222" w:author="Dennis Hohmann" w:date="2012-04-14T18:55:00Z">
              <w:r>
                <w:t>k</w:t>
              </w:r>
            </w:ins>
            <w:del w:id="2223" w:author="Dennis Hohmann" w:date="2012-04-14T18:55:00Z">
              <w:r w:rsidR="00656B87" w:rsidDel="005C3529">
                <w:delText>K</w:delText>
              </w:r>
            </w:del>
            <w:r w:rsidR="00656B87">
              <w:t>ostenpflichtig</w:t>
            </w:r>
          </w:p>
        </w:tc>
      </w:tr>
      <w:tr w:rsidR="00656B87" w:rsidRPr="00B628D3" w14:paraId="12F0E987" w14:textId="77777777" w:rsidTr="001B7DAE">
        <w:tc>
          <w:tcPr>
            <w:tcW w:w="1939" w:type="dxa"/>
          </w:tcPr>
          <w:p w14:paraId="60B039AF" w14:textId="77777777" w:rsidR="00656B87" w:rsidRDefault="00656B87" w:rsidP="008B14C0">
            <w:pPr>
              <w:pStyle w:val="Textkrper"/>
              <w:pPrChange w:id="2224" w:author="Dennis Hohmann" w:date="2012-04-15T00:39:00Z">
                <w:pPr>
                  <w:pStyle w:val="Textkrper"/>
                </w:pPr>
              </w:pPrChange>
            </w:pPr>
            <w:r>
              <w:t>John Johnson Software</w:t>
            </w:r>
          </w:p>
        </w:tc>
        <w:tc>
          <w:tcPr>
            <w:tcW w:w="2548" w:type="dxa"/>
          </w:tcPr>
          <w:p w14:paraId="63A1C9D6" w14:textId="77777777" w:rsidR="00656B87" w:rsidRDefault="00656B87" w:rsidP="008B14C0">
            <w:pPr>
              <w:pStyle w:val="Textkrper"/>
              <w:pPrChange w:id="2225" w:author="Dennis Hohmann" w:date="2012-04-15T00:39:00Z">
                <w:pPr>
                  <w:pStyle w:val="Textkrper"/>
                </w:pPr>
              </w:pPrChange>
            </w:pPr>
            <w:r>
              <w:t>PCB-GCODE</w:t>
            </w:r>
          </w:p>
        </w:tc>
        <w:tc>
          <w:tcPr>
            <w:tcW w:w="1557" w:type="dxa"/>
          </w:tcPr>
          <w:p w14:paraId="50C8F9B9" w14:textId="77777777" w:rsidR="00656B87" w:rsidRDefault="00656B87" w:rsidP="008B14C0">
            <w:pPr>
              <w:pStyle w:val="Textkrper"/>
              <w:pPrChange w:id="2226" w:author="Dennis Hohmann" w:date="2012-04-15T00:39:00Z">
                <w:pPr>
                  <w:pStyle w:val="Textkrper"/>
                </w:pPr>
              </w:pPrChange>
            </w:pPr>
            <w:r>
              <w:t>3.5.2.11</w:t>
            </w:r>
          </w:p>
        </w:tc>
        <w:tc>
          <w:tcPr>
            <w:tcW w:w="2564" w:type="dxa"/>
            <w:shd w:val="clear" w:color="auto" w:fill="auto"/>
          </w:tcPr>
          <w:p w14:paraId="49210606" w14:textId="77777777" w:rsidR="00656B87" w:rsidRDefault="00656B87" w:rsidP="008B14C0">
            <w:pPr>
              <w:pStyle w:val="Textkrper"/>
              <w:pPrChange w:id="2227" w:author="Dennis Hohmann" w:date="2012-04-15T00:39:00Z">
                <w:pPr>
                  <w:pStyle w:val="Textkrper"/>
                </w:pPr>
              </w:pPrChange>
            </w:pPr>
            <w:r>
              <w:t>Freeware</w:t>
            </w:r>
            <w:r>
              <w:br/>
              <w:t>Dokumentations-CD</w:t>
            </w:r>
          </w:p>
        </w:tc>
      </w:tr>
      <w:tr w:rsidR="00656B87" w14:paraId="69A24D3F" w14:textId="77777777" w:rsidTr="001B7DAE">
        <w:tc>
          <w:tcPr>
            <w:tcW w:w="1939" w:type="dxa"/>
          </w:tcPr>
          <w:p w14:paraId="3F3B8F40" w14:textId="77777777" w:rsidR="00656B87" w:rsidRDefault="00656B87" w:rsidP="008B14C0">
            <w:pPr>
              <w:pStyle w:val="Textkrper"/>
              <w:pPrChange w:id="2228" w:author="Dennis Hohmann" w:date="2012-04-15T00:39:00Z">
                <w:pPr>
                  <w:pStyle w:val="Textkrper"/>
                </w:pPr>
              </w:pPrChange>
            </w:pPr>
            <w:r>
              <w:t>ELECTRONIC ASSEMBLY</w:t>
            </w:r>
          </w:p>
        </w:tc>
        <w:tc>
          <w:tcPr>
            <w:tcW w:w="2548" w:type="dxa"/>
          </w:tcPr>
          <w:p w14:paraId="6AF34E5C" w14:textId="77777777" w:rsidR="00656B87" w:rsidRDefault="00656B87" w:rsidP="008B14C0">
            <w:pPr>
              <w:pStyle w:val="Textkrper"/>
              <w:pPrChange w:id="2229" w:author="Dennis Hohmann" w:date="2012-04-15T00:39:00Z">
                <w:pPr>
                  <w:pStyle w:val="Textkrper"/>
                </w:pPr>
              </w:pPrChange>
            </w:pPr>
            <w:r>
              <w:t>LCD-Tools</w:t>
            </w:r>
          </w:p>
        </w:tc>
        <w:tc>
          <w:tcPr>
            <w:tcW w:w="1557" w:type="dxa"/>
          </w:tcPr>
          <w:p w14:paraId="1311FD89" w14:textId="77777777" w:rsidR="00656B87" w:rsidRDefault="00656B87" w:rsidP="008B14C0">
            <w:pPr>
              <w:pStyle w:val="Textkrper"/>
              <w:pPrChange w:id="2230" w:author="Dennis Hohmann" w:date="2012-04-15T00:39:00Z">
                <w:pPr>
                  <w:pStyle w:val="Textkrper"/>
                </w:pPr>
              </w:pPrChange>
            </w:pPr>
            <w:r>
              <w:t>4.3</w:t>
            </w:r>
            <w:r>
              <w:br/>
              <w:t>WinXP</w:t>
            </w:r>
          </w:p>
        </w:tc>
        <w:tc>
          <w:tcPr>
            <w:tcW w:w="2564" w:type="dxa"/>
            <w:shd w:val="clear" w:color="auto" w:fill="auto"/>
          </w:tcPr>
          <w:p w14:paraId="343829A4" w14:textId="77777777" w:rsidR="00656B87" w:rsidRDefault="00656B87" w:rsidP="008B14C0">
            <w:pPr>
              <w:pStyle w:val="Textkrper"/>
              <w:pPrChange w:id="2231" w:author="Dennis Hohmann" w:date="2012-04-15T00:39:00Z">
                <w:pPr>
                  <w:pStyle w:val="Textkrper"/>
                </w:pPr>
              </w:pPrChange>
            </w:pPr>
            <w:r>
              <w:t>Freeware</w:t>
            </w:r>
            <w:r>
              <w:br/>
              <w:t>Dokumentations-CD</w:t>
            </w:r>
          </w:p>
        </w:tc>
      </w:tr>
      <w:tr w:rsidR="00656B87" w:rsidRPr="00B628D3" w14:paraId="0955AD65" w14:textId="77777777" w:rsidTr="001B7DAE">
        <w:tc>
          <w:tcPr>
            <w:tcW w:w="1939" w:type="dxa"/>
          </w:tcPr>
          <w:p w14:paraId="127A4D78" w14:textId="77777777" w:rsidR="00656B87" w:rsidRDefault="00656B87" w:rsidP="008B14C0">
            <w:pPr>
              <w:pStyle w:val="Textkrper"/>
              <w:pPrChange w:id="2232" w:author="Dennis Hohmann" w:date="2012-04-15T00:39:00Z">
                <w:pPr>
                  <w:pStyle w:val="Textkrper"/>
                </w:pPr>
              </w:pPrChange>
            </w:pPr>
            <w:r>
              <w:t>Vinculum</w:t>
            </w:r>
          </w:p>
        </w:tc>
        <w:tc>
          <w:tcPr>
            <w:tcW w:w="2548" w:type="dxa"/>
          </w:tcPr>
          <w:p w14:paraId="78FAB76D" w14:textId="77777777" w:rsidR="00656B87" w:rsidRDefault="00656B87" w:rsidP="008B14C0">
            <w:pPr>
              <w:pStyle w:val="Textkrper"/>
              <w:pPrChange w:id="2233" w:author="Dennis Hohmann" w:date="2012-04-15T00:39:00Z">
                <w:pPr>
                  <w:pStyle w:val="Textkrper"/>
                </w:pPr>
              </w:pPrChange>
            </w:pPr>
            <w:r>
              <w:t>VncFWMod</w:t>
            </w:r>
          </w:p>
        </w:tc>
        <w:tc>
          <w:tcPr>
            <w:tcW w:w="1557" w:type="dxa"/>
          </w:tcPr>
          <w:p w14:paraId="455BD1B3" w14:textId="77777777" w:rsidR="00656B87" w:rsidRDefault="00656B87" w:rsidP="008B14C0">
            <w:pPr>
              <w:pStyle w:val="Textkrper"/>
              <w:pPrChange w:id="2234" w:author="Dennis Hohmann" w:date="2012-04-15T00:39:00Z">
                <w:pPr>
                  <w:pStyle w:val="Textkrper"/>
                </w:pPr>
              </w:pPrChange>
            </w:pPr>
            <w:r>
              <w:t>1.1b</w:t>
            </w:r>
            <w:r>
              <w:br/>
              <w:t>WinXP</w:t>
            </w:r>
          </w:p>
        </w:tc>
        <w:tc>
          <w:tcPr>
            <w:tcW w:w="2564" w:type="dxa"/>
            <w:shd w:val="clear" w:color="auto" w:fill="auto"/>
          </w:tcPr>
          <w:p w14:paraId="6E8898AA" w14:textId="77777777" w:rsidR="00656B87" w:rsidRDefault="00656B87" w:rsidP="008B14C0">
            <w:pPr>
              <w:pStyle w:val="Textkrper"/>
              <w:pPrChange w:id="2235" w:author="Dennis Hohmann" w:date="2012-04-15T00:39:00Z">
                <w:pPr>
                  <w:pStyle w:val="Textkrper"/>
                </w:pPr>
              </w:pPrChange>
            </w:pPr>
            <w:r>
              <w:t>Freeware</w:t>
            </w:r>
            <w:r>
              <w:br/>
              <w:t>Dokumentations-CD</w:t>
            </w:r>
          </w:p>
        </w:tc>
      </w:tr>
      <w:tr w:rsidR="00656B87" w:rsidRPr="00CB7D2E" w14:paraId="287A1B32" w14:textId="77777777" w:rsidTr="001B7DAE">
        <w:tc>
          <w:tcPr>
            <w:tcW w:w="1939" w:type="dxa"/>
          </w:tcPr>
          <w:p w14:paraId="36E9A414" w14:textId="77777777" w:rsidR="00656B87" w:rsidRDefault="00656B87" w:rsidP="008B14C0">
            <w:pPr>
              <w:pStyle w:val="Textkrper"/>
              <w:pPrChange w:id="2236" w:author="Dennis Hohmann" w:date="2012-04-15T00:39:00Z">
                <w:pPr>
                  <w:pStyle w:val="Textkrper"/>
                </w:pPr>
              </w:pPrChange>
            </w:pPr>
            <w:r>
              <w:t>Vinculum</w:t>
            </w:r>
          </w:p>
        </w:tc>
        <w:tc>
          <w:tcPr>
            <w:tcW w:w="2548" w:type="dxa"/>
          </w:tcPr>
          <w:p w14:paraId="3C48696F" w14:textId="39377DDF" w:rsidR="00656B87" w:rsidRDefault="00B0341A" w:rsidP="008B14C0">
            <w:pPr>
              <w:pStyle w:val="Textkrper"/>
              <w:pPrChange w:id="2237" w:author="Dennis Hohmann" w:date="2012-04-15T00:39:00Z">
                <w:pPr>
                  <w:pStyle w:val="Textkrper"/>
                </w:pPr>
              </w:pPrChange>
            </w:pPr>
            <w:r>
              <w:t>VDrive2</w:t>
            </w:r>
            <w:r w:rsidR="00656B87">
              <w:t xml:space="preserve"> Firmware</w:t>
            </w:r>
          </w:p>
        </w:tc>
        <w:tc>
          <w:tcPr>
            <w:tcW w:w="1557" w:type="dxa"/>
          </w:tcPr>
          <w:p w14:paraId="41019CD1" w14:textId="77777777" w:rsidR="00656B87" w:rsidRDefault="00656B87" w:rsidP="008B14C0">
            <w:pPr>
              <w:pStyle w:val="Textkrper"/>
              <w:pPrChange w:id="2238" w:author="Dennis Hohmann" w:date="2012-04-15T00:39:00Z">
                <w:pPr>
                  <w:pStyle w:val="Textkrper"/>
                </w:pPr>
              </w:pPrChange>
            </w:pPr>
            <w:r>
              <w:t>3.68</w:t>
            </w:r>
          </w:p>
        </w:tc>
        <w:tc>
          <w:tcPr>
            <w:tcW w:w="2564" w:type="dxa"/>
            <w:shd w:val="clear" w:color="auto" w:fill="auto"/>
          </w:tcPr>
          <w:p w14:paraId="75E9E16D" w14:textId="77777777" w:rsidR="00656B87" w:rsidRPr="00CB7D2E" w:rsidRDefault="00656B87" w:rsidP="008B14C0">
            <w:pPr>
              <w:pStyle w:val="Textkrper"/>
              <w:pPrChange w:id="2239" w:author="Dennis Hohmann" w:date="2012-04-15T00:39:00Z">
                <w:pPr>
                  <w:pStyle w:val="Textkrper"/>
                </w:pPr>
              </w:pPrChange>
            </w:pPr>
            <w:r w:rsidRPr="00CB7D2E">
              <w:t>Freeware</w:t>
            </w:r>
            <w:r w:rsidRPr="00CB7D2E">
              <w:br/>
              <w:t>Dokumentations-CD</w:t>
            </w:r>
          </w:p>
        </w:tc>
      </w:tr>
    </w:tbl>
    <w:p w14:paraId="6F7205BB" w14:textId="69DB52B5" w:rsidR="00656B87" w:rsidRPr="00B628D3" w:rsidRDefault="00A614F8" w:rsidP="00A614F8">
      <w:pPr>
        <w:pStyle w:val="Beschriftung"/>
        <w:ind w:hanging="146"/>
      </w:pPr>
      <w:bookmarkStart w:id="2240" w:name="_Toc196045760"/>
      <w:r>
        <w:t xml:space="preserve">Abbildung </w:t>
      </w:r>
      <w:r w:rsidR="002F6ABA">
        <w:fldChar w:fldCharType="begin"/>
      </w:r>
      <w:r w:rsidR="002F6ABA">
        <w:instrText xml:space="preserve"> STYLEREF 2 \s </w:instrText>
      </w:r>
      <w:r w:rsidR="002F6ABA">
        <w:fldChar w:fldCharType="separate"/>
      </w:r>
      <w:r w:rsidR="002F6ABA">
        <w:rPr>
          <w:noProof/>
        </w:rPr>
        <w:t>6.2</w:t>
      </w:r>
      <w:r w:rsidR="002F6ABA">
        <w:fldChar w:fldCharType="end"/>
      </w:r>
      <w:r w:rsidR="002F6ABA">
        <w:t>.</w:t>
      </w:r>
      <w:r w:rsidR="002F6ABA">
        <w:fldChar w:fldCharType="begin"/>
      </w:r>
      <w:r w:rsidR="002F6ABA">
        <w:instrText xml:space="preserve"> SEQ Abbildung \* ARABIC \s 2 </w:instrText>
      </w:r>
      <w:r w:rsidR="002F6ABA">
        <w:fldChar w:fldCharType="separate"/>
      </w:r>
      <w:r w:rsidR="002F6ABA">
        <w:rPr>
          <w:noProof/>
        </w:rPr>
        <w:t>1</w:t>
      </w:r>
      <w:r w:rsidR="002F6ABA">
        <w:fldChar w:fldCharType="end"/>
      </w:r>
      <w:r>
        <w:t xml:space="preserve">: Software </w:t>
      </w:r>
      <w:ins w:id="2241" w:author="Dennis Hohmann" w:date="2012-04-14T18:53:00Z">
        <w:r w:rsidR="002521F2">
          <w:t>und</w:t>
        </w:r>
      </w:ins>
      <w:del w:id="2242" w:author="Dennis Hohmann" w:date="2012-04-14T18:53:00Z">
        <w:r w:rsidDel="002521F2">
          <w:delText>&amp;</w:delText>
        </w:r>
      </w:del>
      <w:r>
        <w:t xml:space="preserve"> Versionen</w:t>
      </w:r>
      <w:bookmarkEnd w:id="2240"/>
    </w:p>
    <w:p w14:paraId="79E0425A" w14:textId="5DDD26DC" w:rsidR="00656B87" w:rsidRPr="00B628D3" w:rsidRDefault="00656B87" w:rsidP="00333CE3">
      <w:pPr>
        <w:pStyle w:val="berschrift1"/>
      </w:pPr>
      <w:r w:rsidRPr="00B628D3">
        <w:br w:type="page"/>
      </w:r>
      <w:bookmarkStart w:id="2243" w:name="_Toc320217338"/>
      <w:bookmarkStart w:id="2244" w:name="_Toc196041286"/>
      <w:r w:rsidRPr="00B628D3">
        <w:t>Anhang</w:t>
      </w:r>
      <w:bookmarkEnd w:id="2243"/>
      <w:bookmarkEnd w:id="2244"/>
    </w:p>
    <w:p w14:paraId="43B06380" w14:textId="134DCED0" w:rsidR="00656B87" w:rsidRPr="00CB7D2E" w:rsidRDefault="00656B87" w:rsidP="00EF731E">
      <w:pPr>
        <w:pStyle w:val="berschrift2"/>
      </w:pPr>
      <w:r w:rsidRPr="00CB7D2E">
        <w:br w:type="page"/>
      </w:r>
      <w:bookmarkStart w:id="2245" w:name="_Toc320217343"/>
      <w:bookmarkStart w:id="2246" w:name="_Toc196041287"/>
      <w:r w:rsidRPr="00CB7D2E">
        <w:t>Schaltpläne</w:t>
      </w:r>
      <w:bookmarkEnd w:id="2245"/>
      <w:bookmarkEnd w:id="2246"/>
    </w:p>
    <w:p w14:paraId="60E5FF7D" w14:textId="585C5C15" w:rsidR="00656B87" w:rsidRDefault="00EF731E" w:rsidP="00656B87">
      <w:pPr>
        <w:pStyle w:val="berschrift3"/>
      </w:pPr>
      <w:bookmarkStart w:id="2247" w:name="_Toc320217344"/>
      <w:bookmarkStart w:id="2248" w:name="_Toc196041288"/>
      <w:r>
        <w:rPr>
          <w:noProof/>
          <w:lang w:eastAsia="de-DE"/>
        </w:rPr>
        <w:drawing>
          <wp:anchor distT="0" distB="0" distL="114300" distR="114300" simplePos="0" relativeHeight="251700224" behindDoc="0" locked="0" layoutInCell="1" allowOverlap="1" wp14:anchorId="2EABA849" wp14:editId="212BAC5F">
            <wp:simplePos x="0" y="0"/>
            <wp:positionH relativeFrom="column">
              <wp:align>center</wp:align>
            </wp:positionH>
            <wp:positionV relativeFrom="paragraph">
              <wp:posOffset>1622425</wp:posOffset>
            </wp:positionV>
            <wp:extent cx="7999095" cy="5470525"/>
            <wp:effectExtent l="0" t="5715" r="0" b="0"/>
            <wp:wrapTopAndBottom/>
            <wp:docPr id="169" name="Bild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altplan.png"/>
                    <pic:cNvPicPr/>
                  </pic:nvPicPr>
                  <pic:blipFill>
                    <a:blip r:embed="rId36">
                      <a:extLst>
                        <a:ext uri="{28A0092B-C50C-407E-A947-70E740481C1C}">
                          <a14:useLocalDpi xmlns:a14="http://schemas.microsoft.com/office/drawing/2010/main" val="0"/>
                        </a:ext>
                      </a:extLst>
                    </a:blip>
                    <a:stretch>
                      <a:fillRect/>
                    </a:stretch>
                  </pic:blipFill>
                  <pic:spPr>
                    <a:xfrm rot="16200000">
                      <a:off x="0" y="0"/>
                      <a:ext cx="7999095" cy="5470525"/>
                    </a:xfrm>
                    <a:prstGeom prst="rect">
                      <a:avLst/>
                    </a:prstGeom>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sidR="00656B87" w:rsidRPr="00CB7D2E">
        <w:t>Mainboard</w:t>
      </w:r>
      <w:bookmarkEnd w:id="2247"/>
      <w:bookmarkEnd w:id="2248"/>
    </w:p>
    <w:p w14:paraId="742D182E" w14:textId="22C402F4" w:rsidR="00EC5B24" w:rsidRDefault="00656B87" w:rsidP="0029234E">
      <w:pPr>
        <w:pStyle w:val="Beschriftung"/>
        <w:ind w:hanging="11"/>
      </w:pPr>
      <w:bookmarkStart w:id="2249" w:name="_Toc195118423"/>
      <w:bookmarkStart w:id="2250" w:name="_Toc195150492"/>
      <w:bookmarkStart w:id="2251" w:name="_Toc196045761"/>
      <w:r>
        <w:t xml:space="preserve">Abbildung </w:t>
      </w:r>
      <w:r w:rsidR="002F6ABA">
        <w:fldChar w:fldCharType="begin"/>
      </w:r>
      <w:r w:rsidR="002F6ABA">
        <w:instrText xml:space="preserve"> STYLEREF 2 \s </w:instrText>
      </w:r>
      <w:r w:rsidR="002F6ABA">
        <w:fldChar w:fldCharType="separate"/>
      </w:r>
      <w:r w:rsidR="002F6ABA">
        <w:rPr>
          <w:noProof/>
        </w:rPr>
        <w:t>9.1</w:t>
      </w:r>
      <w:r w:rsidR="002F6ABA">
        <w:fldChar w:fldCharType="end"/>
      </w:r>
      <w:r w:rsidR="002F6ABA">
        <w:t>.</w:t>
      </w:r>
      <w:r w:rsidR="002F6ABA">
        <w:fldChar w:fldCharType="begin"/>
      </w:r>
      <w:r w:rsidR="002F6ABA">
        <w:instrText xml:space="preserve"> SEQ Abbildung \* ARABIC \s 2 </w:instrText>
      </w:r>
      <w:r w:rsidR="002F6ABA">
        <w:fldChar w:fldCharType="separate"/>
      </w:r>
      <w:r w:rsidR="002F6ABA">
        <w:rPr>
          <w:noProof/>
        </w:rPr>
        <w:t>1</w:t>
      </w:r>
      <w:r w:rsidR="002F6ABA">
        <w:fldChar w:fldCharType="end"/>
      </w:r>
      <w:r>
        <w:t>: Schaltplan der Steuerplatine</w:t>
      </w:r>
      <w:bookmarkEnd w:id="2249"/>
      <w:bookmarkEnd w:id="2250"/>
      <w:bookmarkEnd w:id="2251"/>
    </w:p>
    <w:p w14:paraId="7974D0C7" w14:textId="75A8F747" w:rsidR="00656B87" w:rsidRDefault="00656B87" w:rsidP="00EC5B24">
      <w:pPr>
        <w:pStyle w:val="berschrift3"/>
      </w:pPr>
      <w:r>
        <w:br w:type="page"/>
      </w:r>
      <w:bookmarkStart w:id="2252" w:name="_Toc320217345"/>
      <w:bookmarkStart w:id="2253" w:name="_Toc196041289"/>
      <w:r>
        <w:t>Dip240-7</w:t>
      </w:r>
      <w:bookmarkEnd w:id="2253"/>
    </w:p>
    <w:p w14:paraId="117A5456" w14:textId="77777777" w:rsidR="00656B87" w:rsidRPr="00093C32" w:rsidRDefault="00656B87" w:rsidP="00656B87"/>
    <w:p w14:paraId="1D022C67" w14:textId="77777777" w:rsidR="00656B87" w:rsidRPr="00F70C80" w:rsidRDefault="00656B87" w:rsidP="00656B87">
      <w:r>
        <w:rPr>
          <w:noProof/>
          <w:lang w:eastAsia="de-DE"/>
        </w:rPr>
        <w:drawing>
          <wp:inline distT="0" distB="0" distL="0" distR="0" wp14:anchorId="45B4E719" wp14:editId="4812728A">
            <wp:extent cx="6120765" cy="8297209"/>
            <wp:effectExtent l="0" t="0" r="0" b="889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765" cy="8297209"/>
                    </a:xfrm>
                    <a:prstGeom prst="rect">
                      <a:avLst/>
                    </a:prstGeom>
                    <a:noFill/>
                    <a:ln>
                      <a:noFill/>
                    </a:ln>
                  </pic:spPr>
                </pic:pic>
              </a:graphicData>
            </a:graphic>
          </wp:inline>
        </w:drawing>
      </w:r>
    </w:p>
    <w:p w14:paraId="776E37FE" w14:textId="3348827E" w:rsidR="00656B87" w:rsidRDefault="00656B87" w:rsidP="00656B87">
      <w:pPr>
        <w:pStyle w:val="Beschriftung"/>
      </w:pPr>
      <w:bookmarkStart w:id="2254" w:name="_Toc195118424"/>
      <w:bookmarkStart w:id="2255" w:name="_Toc195150493"/>
      <w:bookmarkStart w:id="2256" w:name="_Toc196045762"/>
      <w:r w:rsidRPr="00F70C80">
        <w:t xml:space="preserve">Abbildung </w:t>
      </w:r>
      <w:r w:rsidR="002F6ABA">
        <w:fldChar w:fldCharType="begin"/>
      </w:r>
      <w:r w:rsidR="002F6ABA">
        <w:instrText xml:space="preserve"> STYLEREF 2 \s </w:instrText>
      </w:r>
      <w:r w:rsidR="002F6ABA">
        <w:fldChar w:fldCharType="separate"/>
      </w:r>
      <w:r w:rsidR="002F6ABA">
        <w:rPr>
          <w:noProof/>
        </w:rPr>
        <w:t>9.1</w:t>
      </w:r>
      <w:r w:rsidR="002F6ABA">
        <w:fldChar w:fldCharType="end"/>
      </w:r>
      <w:r w:rsidR="002F6ABA">
        <w:t>.</w:t>
      </w:r>
      <w:r w:rsidR="002F6ABA">
        <w:fldChar w:fldCharType="begin"/>
      </w:r>
      <w:r w:rsidR="002F6ABA">
        <w:instrText xml:space="preserve"> SEQ Abbildung \* ARABIC \s 2 </w:instrText>
      </w:r>
      <w:r w:rsidR="002F6ABA">
        <w:fldChar w:fldCharType="separate"/>
      </w:r>
      <w:r w:rsidR="002F6ABA">
        <w:rPr>
          <w:noProof/>
        </w:rPr>
        <w:t>2</w:t>
      </w:r>
      <w:r w:rsidR="002F6ABA">
        <w:fldChar w:fldCharType="end"/>
      </w:r>
      <w:r w:rsidRPr="00F70C80">
        <w:t>: Schaltplan des eDIP240 mit USB Board</w:t>
      </w:r>
      <w:bookmarkEnd w:id="2254"/>
      <w:bookmarkEnd w:id="2255"/>
      <w:bookmarkEnd w:id="2256"/>
    </w:p>
    <w:p w14:paraId="3C19711F" w14:textId="29CA5F85" w:rsidR="00656B87" w:rsidRDefault="00656B87" w:rsidP="00EC5B24">
      <w:pPr>
        <w:pStyle w:val="berschrift3"/>
      </w:pPr>
      <w:r>
        <w:br w:type="page"/>
      </w:r>
      <w:bookmarkStart w:id="2257" w:name="_Toc196041290"/>
      <w:r w:rsidR="00B0341A">
        <w:t>VDrive2</w:t>
      </w:r>
      <w:bookmarkEnd w:id="2257"/>
    </w:p>
    <w:p w14:paraId="371591DF" w14:textId="56C04566" w:rsidR="00656B87" w:rsidRDefault="00EC5B24" w:rsidP="00656B87">
      <w:r>
        <w:rPr>
          <w:noProof/>
          <w:lang w:eastAsia="de-DE"/>
        </w:rPr>
        <w:drawing>
          <wp:anchor distT="0" distB="0" distL="114300" distR="114300" simplePos="0" relativeHeight="251701248" behindDoc="0" locked="0" layoutInCell="1" allowOverlap="1" wp14:anchorId="0B097FF3" wp14:editId="630C130F">
            <wp:simplePos x="0" y="0"/>
            <wp:positionH relativeFrom="column">
              <wp:posOffset>-979170</wp:posOffset>
            </wp:positionH>
            <wp:positionV relativeFrom="paragraph">
              <wp:posOffset>1511300</wp:posOffset>
            </wp:positionV>
            <wp:extent cx="8298000" cy="6120000"/>
            <wp:effectExtent l="0" t="3175" r="5080" b="5080"/>
            <wp:wrapTopAndBottom/>
            <wp:docPr id="17" name="Bild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rot="16200000">
                      <a:off x="0" y="0"/>
                      <a:ext cx="8298000" cy="61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D11FED" w14:textId="042C3C4C" w:rsidR="00EC5B24" w:rsidRDefault="00656B87" w:rsidP="0029234E">
      <w:pPr>
        <w:pStyle w:val="Beschriftung"/>
        <w:ind w:hanging="294"/>
      </w:pPr>
      <w:bookmarkStart w:id="2258" w:name="_Toc195118425"/>
      <w:bookmarkStart w:id="2259" w:name="_Toc195150494"/>
      <w:bookmarkStart w:id="2260" w:name="_Toc196045763"/>
      <w:r>
        <w:t xml:space="preserve">Abbildung </w:t>
      </w:r>
      <w:r w:rsidR="002F6ABA">
        <w:fldChar w:fldCharType="begin"/>
      </w:r>
      <w:r w:rsidR="002F6ABA">
        <w:instrText xml:space="preserve"> STYLEREF 2 \s </w:instrText>
      </w:r>
      <w:r w:rsidR="002F6ABA">
        <w:fldChar w:fldCharType="separate"/>
      </w:r>
      <w:r w:rsidR="002F6ABA">
        <w:rPr>
          <w:noProof/>
        </w:rPr>
        <w:t>9.1</w:t>
      </w:r>
      <w:r w:rsidR="002F6ABA">
        <w:fldChar w:fldCharType="end"/>
      </w:r>
      <w:r w:rsidR="002F6ABA">
        <w:t>.</w:t>
      </w:r>
      <w:r w:rsidR="002F6ABA">
        <w:fldChar w:fldCharType="begin"/>
      </w:r>
      <w:r w:rsidR="002F6ABA">
        <w:instrText xml:space="preserve"> SEQ Abbildung \* ARABIC \s 2 </w:instrText>
      </w:r>
      <w:r w:rsidR="002F6ABA">
        <w:fldChar w:fldCharType="separate"/>
      </w:r>
      <w:r w:rsidR="002F6ABA">
        <w:rPr>
          <w:noProof/>
        </w:rPr>
        <w:t>3</w:t>
      </w:r>
      <w:r w:rsidR="002F6ABA">
        <w:fldChar w:fldCharType="end"/>
      </w:r>
      <w:r>
        <w:t xml:space="preserve">: Schaltplan </w:t>
      </w:r>
      <w:r w:rsidR="00B0341A">
        <w:t>VDrive2</w:t>
      </w:r>
      <w:bookmarkEnd w:id="2258"/>
      <w:bookmarkEnd w:id="2259"/>
      <w:bookmarkEnd w:id="2260"/>
    </w:p>
    <w:p w14:paraId="30685C2D" w14:textId="14853BDA" w:rsidR="00101F0B" w:rsidRDefault="00656B87" w:rsidP="00101F0B">
      <w:pPr>
        <w:pStyle w:val="berschrift3"/>
      </w:pPr>
      <w:r>
        <w:br w:type="page"/>
      </w:r>
      <w:bookmarkStart w:id="2261" w:name="_Toc196041291"/>
      <w:r w:rsidR="00A55AC0">
        <w:rPr>
          <w:noProof/>
          <w:lang w:eastAsia="de-DE"/>
        </w:rPr>
        <w:drawing>
          <wp:anchor distT="0" distB="0" distL="114300" distR="114300" simplePos="0" relativeHeight="251705344" behindDoc="0" locked="0" layoutInCell="1" allowOverlap="1" wp14:anchorId="01B255DA" wp14:editId="025AFE0E">
            <wp:simplePos x="0" y="0"/>
            <wp:positionH relativeFrom="column">
              <wp:posOffset>-1178560</wp:posOffset>
            </wp:positionH>
            <wp:positionV relativeFrom="paragraph">
              <wp:posOffset>1687195</wp:posOffset>
            </wp:positionV>
            <wp:extent cx="8644890" cy="5828030"/>
            <wp:effectExtent l="11430" t="0" r="2540" b="2540"/>
            <wp:wrapTopAndBottom/>
            <wp:docPr id="171" name="Bild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png"/>
                    <pic:cNvPicPr/>
                  </pic:nvPicPr>
                  <pic:blipFill>
                    <a:blip r:embed="rId39">
                      <a:extLst>
                        <a:ext uri="{28A0092B-C50C-407E-A947-70E740481C1C}">
                          <a14:useLocalDpi xmlns:a14="http://schemas.microsoft.com/office/drawing/2010/main" val="0"/>
                        </a:ext>
                      </a:extLst>
                    </a:blip>
                    <a:stretch>
                      <a:fillRect/>
                    </a:stretch>
                  </pic:blipFill>
                  <pic:spPr>
                    <a:xfrm rot="16200000">
                      <a:off x="0" y="0"/>
                      <a:ext cx="8644890" cy="5828030"/>
                    </a:xfrm>
                    <a:prstGeom prst="rect">
                      <a:avLst/>
                    </a:prstGeom>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sidR="00AC2D76">
        <w:t>B</w:t>
      </w:r>
      <w:r w:rsidR="00101F0B">
        <w:t>oard</w:t>
      </w:r>
      <w:r w:rsidR="009F5704">
        <w:t>-L</w:t>
      </w:r>
      <w:r w:rsidR="00AC2D76">
        <w:t>ayout</w:t>
      </w:r>
      <w:bookmarkEnd w:id="2261"/>
    </w:p>
    <w:p w14:paraId="656F7443" w14:textId="54DDB64A" w:rsidR="009F5704" w:rsidRDefault="0029234E" w:rsidP="009F5704">
      <w:pPr>
        <w:pStyle w:val="Beschriftung"/>
        <w:ind w:hanging="152"/>
      </w:pPr>
      <w:r>
        <w:t>Abbildung 9.2.4: Layoutplan</w:t>
      </w:r>
    </w:p>
    <w:p w14:paraId="6C5A5496" w14:textId="262E7CF5" w:rsidR="009F5704" w:rsidRDefault="009F5704" w:rsidP="009F5704">
      <w:pPr>
        <w:pStyle w:val="berschrift3"/>
      </w:pPr>
      <w:bookmarkStart w:id="2262" w:name="_Toc196041292"/>
      <w:r>
        <w:t>Gehäuse</w:t>
      </w:r>
      <w:bookmarkEnd w:id="2262"/>
    </w:p>
    <w:p w14:paraId="4FAF4723" w14:textId="77777777" w:rsidR="009F5704" w:rsidRPr="009F5704" w:rsidRDefault="009F5704" w:rsidP="009F5704"/>
    <w:p w14:paraId="5D57257C" w14:textId="77777777" w:rsidR="009F5704" w:rsidRDefault="009F5704" w:rsidP="009F5704">
      <w:pPr>
        <w:keepNext/>
      </w:pPr>
      <w:r>
        <w:rPr>
          <w:noProof/>
          <w:lang w:eastAsia="de-DE"/>
        </w:rPr>
        <w:drawing>
          <wp:inline distT="0" distB="0" distL="0" distR="0" wp14:anchorId="057ED461" wp14:editId="7CAE8EF5">
            <wp:extent cx="6120765" cy="3873500"/>
            <wp:effectExtent l="0" t="0" r="635" b="12700"/>
            <wp:docPr id="2140" name="Bild 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häuse.png"/>
                    <pic:cNvPicPr/>
                  </pic:nvPicPr>
                  <pic:blipFill>
                    <a:blip r:embed="rId40">
                      <a:extLst>
                        <a:ext uri="{28A0092B-C50C-407E-A947-70E740481C1C}">
                          <a14:useLocalDpi xmlns:a14="http://schemas.microsoft.com/office/drawing/2010/main" val="0"/>
                        </a:ext>
                      </a:extLst>
                    </a:blip>
                    <a:stretch>
                      <a:fillRect/>
                    </a:stretch>
                  </pic:blipFill>
                  <pic:spPr>
                    <a:xfrm>
                      <a:off x="0" y="0"/>
                      <a:ext cx="6120765" cy="3873500"/>
                    </a:xfrm>
                    <a:prstGeom prst="rect">
                      <a:avLst/>
                    </a:prstGeom>
                  </pic:spPr>
                </pic:pic>
              </a:graphicData>
            </a:graphic>
          </wp:inline>
        </w:drawing>
      </w:r>
    </w:p>
    <w:p w14:paraId="606BE49E" w14:textId="125541E1" w:rsidR="009F5704" w:rsidRDefault="009F5704" w:rsidP="009F5704">
      <w:pPr>
        <w:pStyle w:val="Beschriftung"/>
      </w:pPr>
      <w:bookmarkStart w:id="2263" w:name="_Toc196045764"/>
      <w:r>
        <w:t xml:space="preserve">Abbildung </w:t>
      </w:r>
      <w:r w:rsidR="002F6ABA">
        <w:fldChar w:fldCharType="begin"/>
      </w:r>
      <w:r w:rsidR="002F6ABA">
        <w:instrText xml:space="preserve"> STYLEREF 2 \s </w:instrText>
      </w:r>
      <w:r w:rsidR="002F6ABA">
        <w:fldChar w:fldCharType="separate"/>
      </w:r>
      <w:r w:rsidR="002F6ABA">
        <w:rPr>
          <w:noProof/>
        </w:rPr>
        <w:t>9.1</w:t>
      </w:r>
      <w:r w:rsidR="002F6ABA">
        <w:fldChar w:fldCharType="end"/>
      </w:r>
      <w:r w:rsidR="002F6ABA">
        <w:t>.</w:t>
      </w:r>
      <w:r w:rsidR="002F6ABA">
        <w:fldChar w:fldCharType="begin"/>
      </w:r>
      <w:r w:rsidR="002F6ABA">
        <w:instrText xml:space="preserve"> SEQ Abbildung \* ARABIC \s 2 </w:instrText>
      </w:r>
      <w:r w:rsidR="002F6ABA">
        <w:fldChar w:fldCharType="separate"/>
      </w:r>
      <w:r w:rsidR="002F6ABA">
        <w:rPr>
          <w:noProof/>
        </w:rPr>
        <w:t>4</w:t>
      </w:r>
      <w:r w:rsidR="002F6ABA">
        <w:fldChar w:fldCharType="end"/>
      </w:r>
      <w:r>
        <w:t>: Gehäuse-Oberseite</w:t>
      </w:r>
      <w:bookmarkEnd w:id="2263"/>
    </w:p>
    <w:p w14:paraId="24DF5B92" w14:textId="612EC5B1" w:rsidR="00167780" w:rsidRDefault="00167780" w:rsidP="009F5704"/>
    <w:p w14:paraId="2626E74F" w14:textId="22081D8D" w:rsidR="007F70E7" w:rsidRDefault="007F70E7" w:rsidP="008B14C0">
      <w:pPr>
        <w:pStyle w:val="Textkrper"/>
        <w:pPrChange w:id="2264" w:author="Dennis Hohmann" w:date="2012-04-15T00:39:00Z">
          <w:pPr>
            <w:pStyle w:val="Textkrper"/>
          </w:pPr>
        </w:pPrChange>
      </w:pPr>
      <w:r>
        <w:t>Weitere Bilder zum Gehäuse befinden sich auf der Beigefügten Dokumentations-CD im Verzeichnis Bilder.</w:t>
      </w:r>
    </w:p>
    <w:p w14:paraId="289E6FAB" w14:textId="4740FE11" w:rsidR="009F5704" w:rsidRDefault="00167780" w:rsidP="00167780">
      <w:pPr>
        <w:pStyle w:val="berschrift3"/>
      </w:pPr>
      <w:r>
        <w:br w:type="page"/>
      </w:r>
      <w:bookmarkStart w:id="2265" w:name="_Toc196041293"/>
      <w:r>
        <w:t>Fertige Platine</w:t>
      </w:r>
      <w:bookmarkEnd w:id="2265"/>
    </w:p>
    <w:p w14:paraId="21C0F8A1" w14:textId="77777777" w:rsidR="00167780" w:rsidRDefault="00167780" w:rsidP="00167780"/>
    <w:p w14:paraId="744B4FE2" w14:textId="77777777" w:rsidR="00167780" w:rsidRDefault="00167780" w:rsidP="00167780">
      <w:pPr>
        <w:keepNext/>
        <w:jc w:val="center"/>
      </w:pPr>
      <w:r>
        <w:rPr>
          <w:noProof/>
          <w:lang w:eastAsia="de-DE"/>
        </w:rPr>
        <w:drawing>
          <wp:inline distT="0" distB="0" distL="0" distR="0" wp14:anchorId="3788DA58" wp14:editId="1CE660D1">
            <wp:extent cx="5374640" cy="4030841"/>
            <wp:effectExtent l="0" t="0" r="10160" b="8255"/>
            <wp:docPr id="21"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I0048.JPG"/>
                    <pic:cNvPicPr/>
                  </pic:nvPicPr>
                  <pic:blipFill>
                    <a:blip r:embed="rId41">
                      <a:extLst>
                        <a:ext uri="{28A0092B-C50C-407E-A947-70E740481C1C}">
                          <a14:useLocalDpi xmlns:a14="http://schemas.microsoft.com/office/drawing/2010/main" val="0"/>
                        </a:ext>
                      </a:extLst>
                    </a:blip>
                    <a:stretch>
                      <a:fillRect/>
                    </a:stretch>
                  </pic:blipFill>
                  <pic:spPr>
                    <a:xfrm>
                      <a:off x="0" y="0"/>
                      <a:ext cx="5374640" cy="4030841"/>
                    </a:xfrm>
                    <a:prstGeom prst="rect">
                      <a:avLst/>
                    </a:prstGeom>
                  </pic:spPr>
                </pic:pic>
              </a:graphicData>
            </a:graphic>
          </wp:inline>
        </w:drawing>
      </w:r>
    </w:p>
    <w:p w14:paraId="72CF02BD" w14:textId="3CE29714" w:rsidR="00167780" w:rsidRDefault="00167780" w:rsidP="00167780">
      <w:pPr>
        <w:pStyle w:val="Beschriftung"/>
        <w:ind w:hanging="11"/>
      </w:pPr>
      <w:bookmarkStart w:id="2266" w:name="_Toc196045765"/>
      <w:r>
        <w:t xml:space="preserve">Abbildung </w:t>
      </w:r>
      <w:r w:rsidR="002F6ABA">
        <w:fldChar w:fldCharType="begin"/>
      </w:r>
      <w:r w:rsidR="002F6ABA">
        <w:instrText xml:space="preserve"> STYLEREF 2 \s </w:instrText>
      </w:r>
      <w:r w:rsidR="002F6ABA">
        <w:fldChar w:fldCharType="separate"/>
      </w:r>
      <w:r w:rsidR="002F6ABA">
        <w:rPr>
          <w:noProof/>
        </w:rPr>
        <w:t>9.1</w:t>
      </w:r>
      <w:r w:rsidR="002F6ABA">
        <w:fldChar w:fldCharType="end"/>
      </w:r>
      <w:r w:rsidR="002F6ABA">
        <w:t>.</w:t>
      </w:r>
      <w:r w:rsidR="002F6ABA">
        <w:fldChar w:fldCharType="begin"/>
      </w:r>
      <w:r w:rsidR="002F6ABA">
        <w:instrText xml:space="preserve"> SEQ Abbildung \* ARABIC \s 2 </w:instrText>
      </w:r>
      <w:r w:rsidR="002F6ABA">
        <w:fldChar w:fldCharType="separate"/>
      </w:r>
      <w:r w:rsidR="002F6ABA">
        <w:rPr>
          <w:noProof/>
        </w:rPr>
        <w:t>5</w:t>
      </w:r>
      <w:r w:rsidR="002F6ABA">
        <w:fldChar w:fldCharType="end"/>
      </w:r>
      <w:r>
        <w:t>: Fertige Platine</w:t>
      </w:r>
      <w:bookmarkEnd w:id="2266"/>
    </w:p>
    <w:p w14:paraId="7148B142" w14:textId="77777777" w:rsidR="009B6399" w:rsidRDefault="009B6399" w:rsidP="009B6399"/>
    <w:p w14:paraId="02BD71BE" w14:textId="67465AFE" w:rsidR="009B6399" w:rsidRDefault="009B6399" w:rsidP="008B14C0">
      <w:pPr>
        <w:pStyle w:val="Textkrper"/>
        <w:pPrChange w:id="2267" w:author="Dennis Hohmann" w:date="2012-04-15T00:39:00Z">
          <w:pPr>
            <w:pStyle w:val="Textkrper"/>
          </w:pPr>
        </w:pPrChange>
      </w:pPr>
      <w:r>
        <w:t>Weitere Bilder zum Platine befinden sich auf der Beigefügten Dokumentations-CD im Ve</w:t>
      </w:r>
      <w:r>
        <w:t>r</w:t>
      </w:r>
      <w:r>
        <w:t>zeichnis Bilder.</w:t>
      </w:r>
    </w:p>
    <w:p w14:paraId="0CC528DE" w14:textId="77777777" w:rsidR="009B6399" w:rsidRPr="009B6399" w:rsidRDefault="009B6399" w:rsidP="009B6399"/>
    <w:p w14:paraId="1582A2AE" w14:textId="1FE0735C" w:rsidR="00656B87" w:rsidRDefault="00101F0B" w:rsidP="00E46278">
      <w:pPr>
        <w:pStyle w:val="berschrift2"/>
      </w:pPr>
      <w:r>
        <w:br w:type="page"/>
      </w:r>
      <w:bookmarkStart w:id="2268" w:name="_Toc196041294"/>
      <w:r w:rsidR="00656B87" w:rsidRPr="00CB7D2E">
        <w:t>Datenblätter</w:t>
      </w:r>
      <w:bookmarkEnd w:id="2252"/>
      <w:bookmarkEnd w:id="2268"/>
    </w:p>
    <w:p w14:paraId="241F07D4" w14:textId="77777777" w:rsidR="00333CE3" w:rsidRPr="00CB7D2E" w:rsidRDefault="00333CE3" w:rsidP="00333CE3">
      <w:pPr>
        <w:pStyle w:val="berschrift3"/>
      </w:pPr>
      <w:bookmarkStart w:id="2269" w:name="_Toc320217342"/>
      <w:bookmarkStart w:id="2270" w:name="_Toc196041295"/>
      <w:r w:rsidRPr="00CB7D2E">
        <w:t>EA eDIP240B-7LWTP</w:t>
      </w:r>
      <w:bookmarkEnd w:id="2269"/>
      <w:bookmarkEnd w:id="2270"/>
    </w:p>
    <w:p w14:paraId="5FD1E37C" w14:textId="11677EE1" w:rsidR="00A3022D" w:rsidRDefault="00A3022D" w:rsidP="00E46278">
      <w:pPr>
        <w:ind w:left="0" w:firstLine="0"/>
      </w:pPr>
      <w:r>
        <w:br w:type="page"/>
      </w:r>
    </w:p>
    <w:p w14:paraId="05726A5F" w14:textId="050D006C" w:rsidR="00A3022D" w:rsidRDefault="00A3022D" w:rsidP="00E46278">
      <w:pPr>
        <w:ind w:left="0" w:firstLine="0"/>
      </w:pPr>
      <w:r>
        <w:br w:type="page"/>
      </w:r>
    </w:p>
    <w:p w14:paraId="7346FAB6" w14:textId="71ECD484" w:rsidR="00A3022D" w:rsidRDefault="00A3022D" w:rsidP="00E46278">
      <w:pPr>
        <w:ind w:left="0" w:firstLine="0"/>
      </w:pPr>
      <w:r>
        <w:br w:type="page"/>
      </w:r>
    </w:p>
    <w:p w14:paraId="4D813C22" w14:textId="699B96FB" w:rsidR="00A3022D" w:rsidRDefault="00A3022D" w:rsidP="00E46278">
      <w:pPr>
        <w:ind w:left="0" w:firstLine="0"/>
      </w:pPr>
      <w:r>
        <w:br w:type="page"/>
      </w:r>
    </w:p>
    <w:p w14:paraId="4AA651C4" w14:textId="4816190F" w:rsidR="00A3022D" w:rsidRDefault="00A3022D" w:rsidP="00E46278">
      <w:pPr>
        <w:ind w:left="0" w:firstLine="0"/>
      </w:pPr>
      <w:r>
        <w:br w:type="page"/>
      </w:r>
    </w:p>
    <w:p w14:paraId="2E8BE67D" w14:textId="575B5046" w:rsidR="00A3022D" w:rsidRDefault="00A3022D" w:rsidP="00E46278">
      <w:pPr>
        <w:ind w:left="0" w:firstLine="0"/>
      </w:pPr>
      <w:r>
        <w:br w:type="page"/>
      </w:r>
    </w:p>
    <w:p w14:paraId="3E9438FE" w14:textId="1FDA647E" w:rsidR="00A3022D" w:rsidRDefault="00A3022D" w:rsidP="00E46278">
      <w:pPr>
        <w:ind w:left="0" w:firstLine="0"/>
      </w:pPr>
      <w:r>
        <w:br w:type="page"/>
      </w:r>
    </w:p>
    <w:p w14:paraId="1AEA0BFB" w14:textId="2CD6EA45" w:rsidR="00A3022D" w:rsidRDefault="00A3022D" w:rsidP="00E46278">
      <w:pPr>
        <w:ind w:left="0" w:firstLine="0"/>
      </w:pPr>
      <w:r>
        <w:br w:type="page"/>
      </w:r>
    </w:p>
    <w:p w14:paraId="019ADB2C" w14:textId="61ED06CC" w:rsidR="00A3022D" w:rsidRDefault="00A3022D" w:rsidP="00E46278">
      <w:pPr>
        <w:ind w:left="0" w:firstLine="0"/>
      </w:pPr>
      <w:r>
        <w:br w:type="page"/>
      </w:r>
    </w:p>
    <w:p w14:paraId="59E283F4" w14:textId="4F819966" w:rsidR="00A3022D" w:rsidRDefault="00A3022D" w:rsidP="00E46278">
      <w:pPr>
        <w:ind w:left="0" w:firstLine="0"/>
      </w:pPr>
      <w:r>
        <w:br w:type="page"/>
      </w:r>
    </w:p>
    <w:p w14:paraId="4A4EE3AF" w14:textId="38D46839" w:rsidR="00A3022D" w:rsidRDefault="00A3022D" w:rsidP="00E46278">
      <w:pPr>
        <w:ind w:left="0" w:firstLine="0"/>
      </w:pPr>
      <w:r>
        <w:br w:type="page"/>
      </w:r>
    </w:p>
    <w:p w14:paraId="63D3363B" w14:textId="3937CB7D" w:rsidR="00A3022D" w:rsidRDefault="00A3022D" w:rsidP="00E46278">
      <w:pPr>
        <w:ind w:left="0" w:firstLine="0"/>
      </w:pPr>
      <w:r>
        <w:br w:type="page"/>
      </w:r>
    </w:p>
    <w:p w14:paraId="27DF366D" w14:textId="4A539984" w:rsidR="00A3022D" w:rsidRDefault="00A3022D" w:rsidP="00E46278">
      <w:pPr>
        <w:ind w:left="0" w:firstLine="0"/>
      </w:pPr>
      <w:r>
        <w:br w:type="page"/>
      </w:r>
    </w:p>
    <w:p w14:paraId="38B9C8A8" w14:textId="1445942C" w:rsidR="00A3022D" w:rsidRDefault="00A3022D" w:rsidP="00E46278">
      <w:pPr>
        <w:ind w:left="0" w:firstLine="0"/>
      </w:pPr>
      <w:r>
        <w:br w:type="page"/>
      </w:r>
    </w:p>
    <w:p w14:paraId="08A09A21" w14:textId="73D56000" w:rsidR="00A3022D" w:rsidRDefault="00A3022D" w:rsidP="00E46278">
      <w:pPr>
        <w:ind w:left="0" w:firstLine="0"/>
      </w:pPr>
      <w:r>
        <w:br w:type="page"/>
      </w:r>
    </w:p>
    <w:p w14:paraId="01FA211F" w14:textId="1263F45F" w:rsidR="00A3022D" w:rsidRDefault="00A3022D" w:rsidP="00E46278">
      <w:pPr>
        <w:ind w:left="0" w:firstLine="0"/>
      </w:pPr>
      <w:r>
        <w:br w:type="page"/>
      </w:r>
    </w:p>
    <w:p w14:paraId="7553294A" w14:textId="49801325" w:rsidR="00A3022D" w:rsidRDefault="00A3022D" w:rsidP="00E46278">
      <w:pPr>
        <w:ind w:left="0" w:firstLine="0"/>
      </w:pPr>
      <w:r>
        <w:br w:type="page"/>
      </w:r>
    </w:p>
    <w:p w14:paraId="3B871D69" w14:textId="2E7D367C" w:rsidR="00A3022D" w:rsidRDefault="00A3022D" w:rsidP="00E46278">
      <w:pPr>
        <w:ind w:left="0" w:firstLine="0"/>
      </w:pPr>
      <w:r>
        <w:br w:type="page"/>
      </w:r>
    </w:p>
    <w:p w14:paraId="1CDB9203" w14:textId="64A03673" w:rsidR="00A3022D" w:rsidRDefault="00A3022D" w:rsidP="00E46278">
      <w:pPr>
        <w:ind w:left="0" w:firstLine="0"/>
      </w:pPr>
      <w:r>
        <w:br w:type="page"/>
      </w:r>
    </w:p>
    <w:p w14:paraId="5BE46915" w14:textId="7BCDA84E" w:rsidR="00A3022D" w:rsidRDefault="00A3022D" w:rsidP="00E46278">
      <w:pPr>
        <w:ind w:left="0" w:firstLine="0"/>
      </w:pPr>
      <w:r>
        <w:br w:type="page"/>
      </w:r>
    </w:p>
    <w:p w14:paraId="694197DE" w14:textId="557C1B18" w:rsidR="00A3022D" w:rsidRDefault="00A3022D" w:rsidP="00A3022D">
      <w:pPr>
        <w:pStyle w:val="berschrift3"/>
      </w:pPr>
      <w:r>
        <w:br w:type="page"/>
      </w:r>
      <w:bookmarkStart w:id="2271" w:name="_Toc196041296"/>
      <w:r w:rsidR="00333CE3">
        <w:lastRenderedPageBreak/>
        <w:t xml:space="preserve">Vinculum </w:t>
      </w:r>
      <w:r>
        <w:t>VDrive2</w:t>
      </w:r>
      <w:bookmarkEnd w:id="2271"/>
    </w:p>
    <w:p w14:paraId="4C5DC6F5" w14:textId="77777777" w:rsidR="00A3022D" w:rsidRDefault="00A3022D" w:rsidP="00E46278">
      <w:pPr>
        <w:ind w:left="0" w:firstLine="0"/>
      </w:pPr>
      <w:r>
        <w:br w:type="page"/>
      </w:r>
    </w:p>
    <w:p w14:paraId="1E1DE457" w14:textId="014BB971" w:rsidR="00A3022D" w:rsidRDefault="00A3022D" w:rsidP="00E46278">
      <w:pPr>
        <w:ind w:left="0" w:firstLine="0"/>
      </w:pPr>
      <w:r>
        <w:br w:type="page"/>
      </w:r>
    </w:p>
    <w:p w14:paraId="15EB5C97" w14:textId="5D8C9E11" w:rsidR="00A3022D" w:rsidRDefault="00A3022D" w:rsidP="00E46278">
      <w:pPr>
        <w:ind w:left="0" w:firstLine="0"/>
      </w:pPr>
      <w:r>
        <w:br w:type="page"/>
      </w:r>
    </w:p>
    <w:p w14:paraId="4E6A42AC" w14:textId="3DCDC16F" w:rsidR="00A3022D" w:rsidRDefault="00A3022D" w:rsidP="00E46278">
      <w:pPr>
        <w:ind w:left="0" w:firstLine="0"/>
      </w:pPr>
      <w:r>
        <w:br w:type="page"/>
      </w:r>
    </w:p>
    <w:p w14:paraId="63D6AD93" w14:textId="6A6A6246" w:rsidR="00A3022D" w:rsidRDefault="00A3022D" w:rsidP="00E46278">
      <w:pPr>
        <w:ind w:left="0" w:firstLine="0"/>
      </w:pPr>
      <w:r>
        <w:br w:type="page"/>
      </w:r>
    </w:p>
    <w:p w14:paraId="4385430F" w14:textId="2E3AA721" w:rsidR="00A3022D" w:rsidRDefault="00A3022D" w:rsidP="00E46278">
      <w:pPr>
        <w:ind w:left="0" w:firstLine="0"/>
      </w:pPr>
      <w:r>
        <w:br w:type="page"/>
      </w:r>
    </w:p>
    <w:p w14:paraId="2413FF6C" w14:textId="71BDC296" w:rsidR="00A3022D" w:rsidRDefault="00A3022D" w:rsidP="00E46278">
      <w:pPr>
        <w:ind w:left="0" w:firstLine="0"/>
      </w:pPr>
      <w:r>
        <w:br w:type="page"/>
      </w:r>
    </w:p>
    <w:p w14:paraId="45F56202" w14:textId="0CF6C1F3" w:rsidR="009729E5" w:rsidRDefault="00A3022D" w:rsidP="009729E5">
      <w:pPr>
        <w:pStyle w:val="berschrift3"/>
      </w:pPr>
      <w:r>
        <w:br w:type="page"/>
      </w:r>
      <w:bookmarkStart w:id="2272" w:name="_Toc196041297"/>
      <w:r>
        <w:lastRenderedPageBreak/>
        <w:t>Gehäuse</w:t>
      </w:r>
      <w:bookmarkEnd w:id="2272"/>
    </w:p>
    <w:p w14:paraId="602ADAD3" w14:textId="3E64D772" w:rsidR="00A3022D" w:rsidRDefault="009729E5" w:rsidP="009729E5">
      <w:pPr>
        <w:pStyle w:val="berschrift3"/>
      </w:pPr>
      <w:r>
        <w:br w:type="page"/>
      </w:r>
      <w:bookmarkStart w:id="2273" w:name="_Toc196041298"/>
      <w:r>
        <w:lastRenderedPageBreak/>
        <w:t>Gleichrichter</w:t>
      </w:r>
      <w:bookmarkEnd w:id="2273"/>
    </w:p>
    <w:p w14:paraId="158C9595" w14:textId="5702006D" w:rsidR="009729E5" w:rsidRDefault="009729E5" w:rsidP="009729E5"/>
    <w:p w14:paraId="0CDEB63D" w14:textId="05647CFD" w:rsidR="009729E5" w:rsidRDefault="009729E5" w:rsidP="009729E5">
      <w:r>
        <w:br w:type="page"/>
      </w:r>
    </w:p>
    <w:p w14:paraId="13F0511D" w14:textId="77777777" w:rsidR="009729E5" w:rsidRPr="009729E5" w:rsidRDefault="009729E5" w:rsidP="009729E5">
      <w:r>
        <w:br w:type="page"/>
      </w:r>
    </w:p>
    <w:p w14:paraId="50DB021B" w14:textId="02090CDB" w:rsidR="002C6B46" w:rsidRDefault="00A3022D" w:rsidP="00A3022D">
      <w:pPr>
        <w:pStyle w:val="berschrift2"/>
      </w:pPr>
      <w:r>
        <w:br w:type="page"/>
      </w:r>
      <w:bookmarkStart w:id="2274" w:name="_Toc320217346"/>
      <w:bookmarkStart w:id="2275" w:name="_Toc196041299"/>
      <w:r w:rsidR="00656B87">
        <w:lastRenderedPageBreak/>
        <w:t>Dokumentations-CD</w:t>
      </w:r>
      <w:bookmarkEnd w:id="2274"/>
      <w:bookmarkEnd w:id="2275"/>
    </w:p>
    <w:sectPr w:rsidR="002C6B46" w:rsidSect="004124CD">
      <w:headerReference w:type="even" r:id="rId42"/>
      <w:headerReference w:type="default" r:id="rId43"/>
      <w:footerReference w:type="even" r:id="rId44"/>
      <w:footerReference w:type="default" r:id="rId45"/>
      <w:headerReference w:type="first" r:id="rId46"/>
      <w:footerReference w:type="first" r:id="rId47"/>
      <w:pgSz w:w="11907" w:h="16840" w:code="9"/>
      <w:pgMar w:top="1134" w:right="964" w:bottom="1021" w:left="1304" w:header="680" w:footer="680" w:gutter="0"/>
      <w:cols w:space="720"/>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29" w:author="Dennis Hohmann" w:date="2012-04-14T18:29:00Z" w:initials="DH">
    <w:p w14:paraId="1A521FB4" w14:textId="4BE10243" w:rsidR="00A658D7" w:rsidRDefault="00A658D7">
      <w:pPr>
        <w:pStyle w:val="Kommentartext"/>
      </w:pPr>
      <w:r>
        <w:rPr>
          <w:rStyle w:val="Kommentarzeichen"/>
        </w:rPr>
        <w:annotationRef/>
      </w:r>
      <w:r>
        <w:t>Geschäftsform??</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1E63C8" w14:textId="77777777" w:rsidR="00A658D7" w:rsidRDefault="00A658D7" w:rsidP="002A4398">
      <w:pPr>
        <w:spacing w:line="240" w:lineRule="auto"/>
      </w:pPr>
      <w:r>
        <w:separator/>
      </w:r>
    </w:p>
  </w:endnote>
  <w:endnote w:type="continuationSeparator" w:id="0">
    <w:p w14:paraId="1EA4CC22" w14:textId="77777777" w:rsidR="00A658D7" w:rsidRDefault="00A658D7" w:rsidP="002A43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Menlo Regular">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14B7C6" w14:textId="77777777" w:rsidR="00A658D7" w:rsidRDefault="00A658D7" w:rsidP="008A72E5">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4B207225" w14:textId="77777777" w:rsidR="00A658D7" w:rsidRDefault="00A658D7" w:rsidP="008A72E5">
    <w:pPr>
      <w:pStyle w:val="Fuzeil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DB0F62" w14:textId="77777777" w:rsidR="00A658D7" w:rsidRDefault="00A658D7" w:rsidP="008A72E5">
    <w:pPr>
      <w:pStyle w:val="Fuzeile"/>
      <w:framePr w:wrap="around" w:vAnchor="text" w:hAnchor="page" w:x="10845" w:y="5"/>
      <w:rPr>
        <w:rStyle w:val="Seitenzahl"/>
      </w:rPr>
    </w:pPr>
    <w:r>
      <w:rPr>
        <w:rStyle w:val="Seitenzahl"/>
      </w:rPr>
      <w:fldChar w:fldCharType="begin"/>
    </w:r>
    <w:r>
      <w:rPr>
        <w:rStyle w:val="Seitenzahl"/>
      </w:rPr>
      <w:instrText xml:space="preserve">PAGE  </w:instrText>
    </w:r>
    <w:r>
      <w:rPr>
        <w:rStyle w:val="Seitenzahl"/>
      </w:rPr>
      <w:fldChar w:fldCharType="separate"/>
    </w:r>
    <w:r w:rsidR="00F175F1">
      <w:rPr>
        <w:rStyle w:val="Seitenzahl"/>
        <w:noProof/>
      </w:rPr>
      <w:t>9</w:t>
    </w:r>
    <w:r>
      <w:rPr>
        <w:rStyle w:val="Seitenzahl"/>
      </w:rPr>
      <w:fldChar w:fldCharType="end"/>
    </w:r>
  </w:p>
  <w:p w14:paraId="1DD8B8B2" w14:textId="0885364B" w:rsidR="00A658D7" w:rsidRPr="00CC3104" w:rsidRDefault="00A658D7" w:rsidP="008A72E5">
    <w:pPr>
      <w:pStyle w:val="Fuzeile"/>
      <w:ind w:right="360"/>
      <w:rPr>
        <w:rFonts w:cs="Arial"/>
      </w:rPr>
    </w:pPr>
    <w:r>
      <w:rPr>
        <w:rFonts w:cs="Arial"/>
      </w:rPr>
      <w:t>_____________________________________________________________________</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7D65C5" w14:textId="77777777" w:rsidR="00A658D7" w:rsidRPr="0054544A" w:rsidRDefault="00A658D7" w:rsidP="004124CD">
    <w:pPr>
      <w:pStyle w:val="Fuzeile"/>
      <w:ind w:left="0" w:firstLine="0"/>
      <w:rPr>
        <w:rFonts w:cs="Arial"/>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AC23605" w14:textId="77777777" w:rsidR="00A658D7" w:rsidRDefault="00A658D7" w:rsidP="002A4398">
      <w:pPr>
        <w:spacing w:line="240" w:lineRule="auto"/>
      </w:pPr>
      <w:r>
        <w:separator/>
      </w:r>
    </w:p>
  </w:footnote>
  <w:footnote w:type="continuationSeparator" w:id="0">
    <w:p w14:paraId="65CD2FAC" w14:textId="77777777" w:rsidR="00A658D7" w:rsidRDefault="00A658D7" w:rsidP="002A4398">
      <w:pPr>
        <w:spacing w:line="240" w:lineRule="auto"/>
      </w:pPr>
      <w:r>
        <w:continuationSeparator/>
      </w:r>
    </w:p>
  </w:footnote>
  <w:footnote w:id="1">
    <w:p w14:paraId="30186982" w14:textId="166C4810" w:rsidR="00A658D7" w:rsidRPr="006F7153" w:rsidRDefault="00A658D7">
      <w:pPr>
        <w:pStyle w:val="Funotentext"/>
        <w:rPr>
          <w:highlight w:val="yellow"/>
        </w:rPr>
      </w:pPr>
      <w:r w:rsidRPr="006F7153">
        <w:rPr>
          <w:rStyle w:val="Funotenzeichen"/>
          <w:highlight w:val="yellow"/>
        </w:rPr>
        <w:footnoteRef/>
      </w:r>
      <w:r w:rsidRPr="006F7153">
        <w:rPr>
          <w:highlight w:val="yellow"/>
        </w:rPr>
        <w:t xml:space="preserve"> </w:t>
      </w:r>
      <w:ins w:id="24" w:author="Dennis Hohmann" w:date="2012-04-14T18:44:00Z">
        <w:r w:rsidRPr="003B2EAC">
          <w:rPr>
            <w:rFonts w:ascii="Times New Roman" w:hAnsi="Times New Roman"/>
            <w:noProof/>
            <w:highlight w:val="yellow"/>
            <w:rPrChange w:id="25" w:author="Dennis Hohmann" w:date="2012-04-14T18:44:00Z">
              <w:rPr/>
            </w:rPrChange>
          </w:rPr>
          <w:t>(ELECTRONIC ASSEMBLY GmbH, 1)</w:t>
        </w:r>
      </w:ins>
      <w:del w:id="26" w:author="Dennis Hohmann" w:date="2012-04-14T18:44:00Z">
        <w:r w:rsidRPr="006F7153" w:rsidDel="003B2EAC">
          <w:rPr>
            <w:rFonts w:ascii="Times New Roman" w:hAnsi="Times New Roman"/>
            <w:noProof/>
            <w:highlight w:val="yellow"/>
          </w:rPr>
          <w:delText>(Electronic Assembly, 1)</w:delText>
        </w:r>
      </w:del>
    </w:p>
  </w:footnote>
  <w:footnote w:id="2">
    <w:p w14:paraId="790DA09B" w14:textId="45BB7452" w:rsidR="00A658D7" w:rsidRPr="006F7153" w:rsidRDefault="00A658D7">
      <w:pPr>
        <w:pStyle w:val="Funotentext"/>
        <w:rPr>
          <w:highlight w:val="yellow"/>
        </w:rPr>
      </w:pPr>
      <w:r w:rsidRPr="006F7153">
        <w:rPr>
          <w:rStyle w:val="Funotenzeichen"/>
          <w:highlight w:val="yellow"/>
        </w:rPr>
        <w:footnoteRef/>
      </w:r>
      <w:r w:rsidRPr="006F7153">
        <w:rPr>
          <w:highlight w:val="yellow"/>
        </w:rPr>
        <w:t xml:space="preserve"> </w:t>
      </w:r>
      <w:ins w:id="30" w:author="Dennis Hohmann" w:date="2012-04-14T18:47:00Z">
        <w:r w:rsidRPr="004A6044">
          <w:rPr>
            <w:rFonts w:ascii="Times New Roman" w:hAnsi="Times New Roman"/>
            <w:noProof/>
            <w:highlight w:val="yellow"/>
            <w:rPrChange w:id="31" w:author="Dennis Hohmann" w:date="2012-04-14T18:47:00Z">
              <w:rPr/>
            </w:rPrChange>
          </w:rPr>
          <w:t>(Atmel Corporation, 1)</w:t>
        </w:r>
      </w:ins>
      <w:del w:id="32" w:author="Dennis Hohmann" w:date="2012-04-14T18:47:00Z">
        <w:r w:rsidRPr="006F7153" w:rsidDel="004A6044">
          <w:rPr>
            <w:rFonts w:ascii="Times New Roman" w:hAnsi="Times New Roman"/>
            <w:noProof/>
            <w:highlight w:val="yellow"/>
          </w:rPr>
          <w:delText>(Atmel, 1)</w:delText>
        </w:r>
      </w:del>
    </w:p>
  </w:footnote>
  <w:footnote w:id="3">
    <w:p w14:paraId="7EC97305" w14:textId="6BE3CCC2" w:rsidR="00A658D7" w:rsidRPr="006F7153" w:rsidRDefault="00A658D7" w:rsidP="00856CE5">
      <w:pPr>
        <w:pStyle w:val="Funotentext"/>
        <w:rPr>
          <w:rFonts w:ascii="Times New Roman" w:hAnsi="Times New Roman"/>
          <w:noProof/>
          <w:highlight w:val="yellow"/>
        </w:rPr>
      </w:pPr>
      <w:r w:rsidRPr="006F7153">
        <w:rPr>
          <w:rStyle w:val="Funotenzeichen"/>
          <w:highlight w:val="yellow"/>
        </w:rPr>
        <w:footnoteRef/>
      </w:r>
      <w:r w:rsidRPr="006F7153">
        <w:rPr>
          <w:rFonts w:ascii="Times New Roman" w:hAnsi="Times New Roman"/>
          <w:noProof/>
          <w:highlight w:val="yellow"/>
        </w:rPr>
        <w:t xml:space="preserve"> </w:t>
      </w:r>
      <w:ins w:id="35" w:author="Dennis Hohmann" w:date="2012-04-14T18:47:00Z">
        <w:r w:rsidRPr="004A6044">
          <w:rPr>
            <w:rFonts w:ascii="Times New Roman" w:hAnsi="Times New Roman"/>
            <w:noProof/>
            <w:highlight w:val="yellow"/>
            <w:rPrChange w:id="36" w:author="Dennis Hohmann" w:date="2012-04-14T18:47:00Z">
              <w:rPr/>
            </w:rPrChange>
          </w:rPr>
          <w:t>(Atmel Corporation, 2</w:t>
        </w:r>
        <w:r>
          <w:rPr>
            <w:rFonts w:ascii="Times New Roman" w:hAnsi="Times New Roman"/>
            <w:noProof/>
            <w:highlight w:val="yellow"/>
          </w:rPr>
          <w:t>)</w:t>
        </w:r>
        <w:r w:rsidRPr="006F7153" w:rsidDel="004A6044">
          <w:rPr>
            <w:rFonts w:ascii="Times New Roman" w:hAnsi="Times New Roman"/>
            <w:noProof/>
            <w:highlight w:val="yellow"/>
          </w:rPr>
          <w:t xml:space="preserve"> </w:t>
        </w:r>
      </w:ins>
      <w:del w:id="37" w:author="Dennis Hohmann" w:date="2012-04-14T18:47:00Z">
        <w:r w:rsidRPr="006F7153" w:rsidDel="004A6044">
          <w:rPr>
            <w:rFonts w:ascii="Times New Roman" w:hAnsi="Times New Roman"/>
            <w:noProof/>
            <w:highlight w:val="yellow"/>
          </w:rPr>
          <w:delText>(Atmel, 2)</w:delText>
        </w:r>
      </w:del>
    </w:p>
  </w:footnote>
  <w:footnote w:id="4">
    <w:p w14:paraId="7FAC15FD" w14:textId="0CCABB9D" w:rsidR="00A658D7" w:rsidRPr="006F7153" w:rsidRDefault="00A658D7">
      <w:pPr>
        <w:pStyle w:val="Funotentext"/>
        <w:rPr>
          <w:highlight w:val="yellow"/>
        </w:rPr>
      </w:pPr>
      <w:r w:rsidRPr="006F7153">
        <w:rPr>
          <w:rStyle w:val="Funotenzeichen"/>
          <w:highlight w:val="yellow"/>
        </w:rPr>
        <w:footnoteRef/>
      </w:r>
      <w:r w:rsidRPr="006F7153">
        <w:rPr>
          <w:highlight w:val="yellow"/>
        </w:rPr>
        <w:t xml:space="preserve"> </w:t>
      </w:r>
      <w:ins w:id="40" w:author="Dennis Hohmann" w:date="2012-04-14T18:47:00Z">
        <w:r w:rsidRPr="004A6044">
          <w:rPr>
            <w:rFonts w:ascii="Times New Roman" w:hAnsi="Times New Roman"/>
            <w:noProof/>
            <w:highlight w:val="yellow"/>
            <w:rPrChange w:id="41" w:author="Dennis Hohmann" w:date="2012-04-14T18:47:00Z">
              <w:rPr/>
            </w:rPrChange>
          </w:rPr>
          <w:t>(CadSoft Computer GmbH, 1)</w:t>
        </w:r>
      </w:ins>
      <w:del w:id="42" w:author="Dennis Hohmann" w:date="2012-04-14T18:47:00Z">
        <w:r w:rsidRPr="006F7153" w:rsidDel="004A6044">
          <w:rPr>
            <w:rFonts w:ascii="Times New Roman" w:hAnsi="Times New Roman"/>
            <w:noProof/>
            <w:highlight w:val="yellow"/>
          </w:rPr>
          <w:delText>(CadSoft, 1)</w:delText>
        </w:r>
      </w:del>
    </w:p>
  </w:footnote>
  <w:footnote w:id="5">
    <w:p w14:paraId="3A287172" w14:textId="4BAABB7A" w:rsidR="00A658D7" w:rsidRPr="006105FD" w:rsidRDefault="00A658D7">
      <w:pPr>
        <w:pStyle w:val="Funotentext"/>
      </w:pPr>
      <w:r w:rsidRPr="006F7153">
        <w:rPr>
          <w:rStyle w:val="Funotenzeichen"/>
          <w:highlight w:val="yellow"/>
        </w:rPr>
        <w:footnoteRef/>
      </w:r>
      <w:r w:rsidRPr="006F7153">
        <w:rPr>
          <w:highlight w:val="yellow"/>
        </w:rPr>
        <w:t xml:space="preserve"> </w:t>
      </w:r>
      <w:ins w:id="44" w:author="Dennis Hohmann" w:date="2012-04-14T18:48:00Z">
        <w:r w:rsidRPr="004A6044">
          <w:rPr>
            <w:rFonts w:ascii="Times New Roman" w:hAnsi="Times New Roman"/>
            <w:noProof/>
            <w:highlight w:val="yellow"/>
            <w:rPrChange w:id="45" w:author="Dennis Hohmann" w:date="2012-04-14T18:48:00Z">
              <w:rPr/>
            </w:rPrChange>
          </w:rPr>
          <w:t>(CadSoft Computer GmbH, 2)</w:t>
        </w:r>
      </w:ins>
      <w:del w:id="46" w:author="Dennis Hohmann" w:date="2012-04-14T18:48:00Z">
        <w:r w:rsidRPr="006F7153" w:rsidDel="004A6044">
          <w:rPr>
            <w:rFonts w:ascii="Times New Roman" w:hAnsi="Times New Roman"/>
            <w:noProof/>
            <w:highlight w:val="yellow"/>
          </w:rPr>
          <w:delText>(CadSoft, 2)</w:delText>
        </w:r>
      </w:del>
    </w:p>
  </w:footnote>
  <w:footnote w:id="6">
    <w:p w14:paraId="03026A25" w14:textId="3ACDC39D" w:rsidR="00A658D7" w:rsidRPr="007849D5" w:rsidRDefault="00A658D7" w:rsidP="007849D5">
      <w:pPr>
        <w:pStyle w:val="Funotentext"/>
        <w:rPr>
          <w:rFonts w:ascii="Times New Roman" w:hAnsi="Times New Roman"/>
          <w:noProof/>
        </w:rPr>
      </w:pPr>
      <w:r>
        <w:rPr>
          <w:rStyle w:val="Funotenzeichen"/>
        </w:rPr>
        <w:footnoteRef/>
      </w:r>
      <w:r>
        <w:rPr>
          <w:rFonts w:ascii="Times New Roman" w:hAnsi="Times New Roman"/>
          <w:noProof/>
        </w:rPr>
        <w:t xml:space="preserve"> </w:t>
      </w:r>
      <w:r w:rsidRPr="007C7800">
        <w:rPr>
          <w:rFonts w:ascii="Times New Roman" w:hAnsi="Times New Roman"/>
          <w:noProof/>
        </w:rPr>
        <w:t>(CADSoft, 2)</w:t>
      </w:r>
    </w:p>
  </w:footnote>
  <w:footnote w:id="7">
    <w:p w14:paraId="56422288" w14:textId="4476FE8B" w:rsidR="00A658D7" w:rsidRPr="00FA6F7D" w:rsidRDefault="00A658D7">
      <w:pPr>
        <w:pStyle w:val="Funotentext"/>
      </w:pPr>
      <w:r>
        <w:rPr>
          <w:rStyle w:val="Funotenzeichen"/>
        </w:rPr>
        <w:footnoteRef/>
      </w:r>
      <w:r>
        <w:t xml:space="preserve"> </w:t>
      </w:r>
      <w:r w:rsidRPr="00FA6F7D">
        <w:rPr>
          <w:rFonts w:ascii="Times New Roman" w:hAnsi="Times New Roman"/>
          <w:noProof/>
        </w:rPr>
        <w:t>(</w:t>
      </w:r>
      <w:r w:rsidRPr="000F5DF6">
        <w:rPr>
          <w:rFonts w:ascii="Times New Roman" w:hAnsi="Times New Roman"/>
          <w:noProof/>
          <w:highlight w:val="red"/>
        </w:rPr>
        <w:t>Pollin, 2007)</w:t>
      </w:r>
    </w:p>
  </w:footnote>
  <w:footnote w:id="8">
    <w:p w14:paraId="58FBEFC0" w14:textId="53B91956" w:rsidR="00A658D7" w:rsidRDefault="00A658D7">
      <w:pPr>
        <w:pStyle w:val="Funotentext"/>
      </w:pPr>
      <w:r>
        <w:rPr>
          <w:rStyle w:val="Funotenzeichen"/>
        </w:rPr>
        <w:footnoteRef/>
      </w:r>
      <w:r>
        <w:t xml:space="preserve"> </w:t>
      </w:r>
      <w:r w:rsidRPr="007F3858">
        <w:rPr>
          <w:rFonts w:ascii="Times New Roman" w:hAnsi="Times New Roman"/>
          <w:noProof/>
        </w:rPr>
        <w:t>(Pollin, 2007)</w:t>
      </w:r>
    </w:p>
  </w:footnote>
  <w:footnote w:id="9">
    <w:p w14:paraId="2AE4021A" w14:textId="7C4555F8" w:rsidR="00A658D7" w:rsidRPr="00EF1B20" w:rsidRDefault="00A658D7">
      <w:pPr>
        <w:pStyle w:val="Funotentext"/>
      </w:pPr>
      <w:r>
        <w:rPr>
          <w:rStyle w:val="Funotenzeichen"/>
        </w:rPr>
        <w:footnoteRef/>
      </w:r>
      <w:r>
        <w:t xml:space="preserve"> </w:t>
      </w:r>
      <w:r w:rsidRPr="00EF1B20">
        <w:rPr>
          <w:rFonts w:ascii="Times New Roman" w:hAnsi="Times New Roman"/>
          <w:noProof/>
        </w:rPr>
        <w:t>(The SD Association, 1)</w:t>
      </w:r>
    </w:p>
  </w:footnote>
  <w:footnote w:id="10">
    <w:p w14:paraId="36D072C2" w14:textId="61B98BFE" w:rsidR="00A658D7" w:rsidRPr="00385BF6" w:rsidRDefault="00A658D7">
      <w:pPr>
        <w:pStyle w:val="Funotentext"/>
      </w:pPr>
      <w:r>
        <w:rPr>
          <w:rStyle w:val="Funotenzeichen"/>
        </w:rPr>
        <w:footnoteRef/>
      </w:r>
      <w:r>
        <w:t xml:space="preserve"> </w:t>
      </w:r>
      <w:r w:rsidRPr="00385BF6">
        <w:rPr>
          <w:rFonts w:ascii="Times New Roman" w:hAnsi="Times New Roman"/>
          <w:noProof/>
        </w:rPr>
        <w:t>(FTDI Chip, 1)</w:t>
      </w:r>
    </w:p>
  </w:footnote>
  <w:footnote w:id="11">
    <w:p w14:paraId="179BC681" w14:textId="0F25D501" w:rsidR="00A658D7" w:rsidRPr="00410725" w:rsidRDefault="00A658D7">
      <w:pPr>
        <w:pStyle w:val="Funotentext"/>
      </w:pPr>
      <w:r>
        <w:rPr>
          <w:rStyle w:val="Funotenzeichen"/>
        </w:rPr>
        <w:footnoteRef/>
      </w:r>
      <w:r>
        <w:t xml:space="preserve"> </w:t>
      </w:r>
      <w:r w:rsidRPr="00410725">
        <w:rPr>
          <w:rFonts w:ascii="Times New Roman" w:hAnsi="Times New Roman"/>
          <w:noProof/>
        </w:rPr>
        <w:t>(goCNC, 1)</w:t>
      </w:r>
    </w:p>
  </w:footnote>
  <w:footnote w:id="12">
    <w:p w14:paraId="6DEEC25A" w14:textId="7717C828" w:rsidR="00A658D7" w:rsidRPr="00A74077" w:rsidRDefault="00A658D7">
      <w:pPr>
        <w:pStyle w:val="Funotentext"/>
      </w:pPr>
      <w:r>
        <w:rPr>
          <w:rStyle w:val="Funotenzeichen"/>
        </w:rPr>
        <w:footnoteRef/>
      </w:r>
      <w:r>
        <w:t xml:space="preserve"> </w:t>
      </w:r>
      <w:r w:rsidRPr="00A74077">
        <w:rPr>
          <w:rFonts w:ascii="Times New Roman" w:hAnsi="Times New Roman"/>
          <w:noProof/>
        </w:rPr>
        <w:t>(MAXIM, 2003)</w:t>
      </w:r>
    </w:p>
  </w:footnote>
  <w:footnote w:id="13">
    <w:p w14:paraId="70D0191D" w14:textId="514685A5" w:rsidR="00A658D7" w:rsidRDefault="00A658D7">
      <w:pPr>
        <w:pStyle w:val="Funotentext"/>
      </w:pPr>
      <w:ins w:id="1107" w:author="Dennis Hohmann" w:date="2012-04-14T20:34:00Z">
        <w:r>
          <w:rPr>
            <w:rStyle w:val="Funotenzeichen"/>
          </w:rPr>
          <w:footnoteRef/>
        </w:r>
        <w:r>
          <w:t xml:space="preserve"> </w:t>
        </w:r>
      </w:ins>
      <w:ins w:id="1108" w:author="Dennis Hohmann" w:date="2012-04-14T20:35:00Z">
        <w:r w:rsidRPr="00111BFC">
          <w:rPr>
            <w:highlight w:val="red"/>
            <w:rPrChange w:id="1109" w:author="Dennis Hohmann" w:date="2012-04-14T20:35:00Z">
              <w:rPr/>
            </w:rPrChange>
          </w:rPr>
          <w:t>sgdgfdsgfsd</w:t>
        </w:r>
      </w:ins>
    </w:p>
  </w:footnote>
  <w:footnote w:id="14">
    <w:p w14:paraId="1BAC9180" w14:textId="19DE3042" w:rsidR="00A658D7" w:rsidRPr="00FB0910" w:rsidRDefault="00A658D7">
      <w:pPr>
        <w:pStyle w:val="Funotentext"/>
      </w:pPr>
      <w:r>
        <w:rPr>
          <w:rStyle w:val="Funotenzeichen"/>
        </w:rPr>
        <w:footnoteRef/>
      </w:r>
      <w:r>
        <w:t xml:space="preserve"> </w:t>
      </w:r>
      <w:r w:rsidRPr="00FB0910">
        <w:rPr>
          <w:rFonts w:ascii="Times New Roman" w:hAnsi="Times New Roman"/>
          <w:noProof/>
        </w:rPr>
        <w:t>(Wikipedia, 2012)</w:t>
      </w:r>
    </w:p>
  </w:footnote>
  <w:footnote w:id="15">
    <w:p w14:paraId="1049CFEE" w14:textId="09B762CB" w:rsidR="00A658D7" w:rsidRPr="002971E4" w:rsidRDefault="00A658D7">
      <w:pPr>
        <w:pStyle w:val="Funotentext"/>
      </w:pPr>
      <w:r>
        <w:rPr>
          <w:rStyle w:val="Funotenzeichen"/>
        </w:rPr>
        <w:footnoteRef/>
      </w:r>
      <w:r>
        <w:t xml:space="preserve"> </w:t>
      </w:r>
      <w:r w:rsidRPr="002971E4">
        <w:rPr>
          <w:rFonts w:ascii="Times New Roman" w:hAnsi="Times New Roman"/>
          <w:noProof/>
        </w:rPr>
        <w:t>(Johnson, 2009)</w:t>
      </w:r>
    </w:p>
  </w:footnote>
  <w:footnote w:id="16">
    <w:p w14:paraId="66EAFEB0" w14:textId="1B5BE95D" w:rsidR="00A658D7" w:rsidRPr="002971E4" w:rsidRDefault="00A658D7">
      <w:pPr>
        <w:pStyle w:val="Funotentext"/>
      </w:pPr>
      <w:r w:rsidRPr="00AE1ADB">
        <w:rPr>
          <w:rStyle w:val="Funotenzeichen"/>
          <w:highlight w:val="red"/>
          <w:rPrChange w:id="1233" w:author="Dennis Hohmann" w:date="2012-04-14T21:02:00Z">
            <w:rPr>
              <w:rStyle w:val="Funotenzeichen"/>
            </w:rPr>
          </w:rPrChange>
        </w:rPr>
        <w:footnoteRef/>
      </w:r>
      <w:r w:rsidRPr="00AE1ADB">
        <w:rPr>
          <w:highlight w:val="red"/>
          <w:rPrChange w:id="1234" w:author="Dennis Hohmann" w:date="2012-04-14T21:02:00Z">
            <w:rPr/>
          </w:rPrChange>
        </w:rPr>
        <w:t xml:space="preserve"> </w:t>
      </w:r>
      <w:r w:rsidRPr="00AE1ADB">
        <w:rPr>
          <w:rFonts w:ascii="Times New Roman" w:hAnsi="Times New Roman"/>
          <w:noProof/>
          <w:highlight w:val="red"/>
          <w:rPrChange w:id="1235" w:author="Dennis Hohmann" w:date="2012-04-14T21:02:00Z">
            <w:rPr>
              <w:rFonts w:ascii="Times New Roman" w:hAnsi="Times New Roman"/>
              <w:noProof/>
            </w:rPr>
          </w:rPrChange>
        </w:rPr>
        <w:t>(Pollin, 2007)</w:t>
      </w:r>
    </w:p>
  </w:footnote>
  <w:footnote w:id="17">
    <w:p w14:paraId="05ED5C00" w14:textId="682106BD" w:rsidR="00A658D7" w:rsidRDefault="00A658D7">
      <w:pPr>
        <w:pStyle w:val="Funotentext"/>
      </w:pPr>
      <w:ins w:id="1632" w:author="Dennis Hohmann" w:date="2012-04-14T23:31:00Z">
        <w:r>
          <w:rPr>
            <w:rStyle w:val="Funotenzeichen"/>
          </w:rPr>
          <w:footnoteRef/>
        </w:r>
        <w:r>
          <w:t xml:space="preserve"> </w:t>
        </w:r>
        <w:r w:rsidRPr="00A357F6">
          <w:rPr>
            <w:rFonts w:ascii="Times New Roman" w:hAnsi="Times New Roman"/>
            <w:noProof/>
          </w:rPr>
          <w:t>(Fleury, Peter Fleury UART Library, 2006)</w:t>
        </w:r>
      </w:ins>
    </w:p>
  </w:footnote>
  <w:footnote w:id="18">
    <w:p w14:paraId="0CD137BB" w14:textId="3009957A" w:rsidR="00A658D7" w:rsidDel="005D05D6" w:rsidRDefault="00A658D7">
      <w:pPr>
        <w:pStyle w:val="Funotentext"/>
        <w:rPr>
          <w:del w:id="1697" w:author="Dennis Hohmann" w:date="2012-04-14T23:30:00Z"/>
        </w:rPr>
      </w:pPr>
      <w:r>
        <w:rPr>
          <w:rStyle w:val="Funotenzeichen"/>
        </w:rPr>
        <w:footnoteRef/>
      </w:r>
      <w:r>
        <w:t xml:space="preserve"> </w:t>
      </w:r>
      <w:del w:id="1698" w:author="Dennis Hohmann" w:date="2012-04-14T23:30:00Z">
        <w:r w:rsidRPr="00A357F6" w:rsidDel="005D05D6">
          <w:rPr>
            <w:rFonts w:ascii="Times New Roman" w:hAnsi="Times New Roman"/>
            <w:noProof/>
          </w:rPr>
          <w:delText>(Fleury, Peter Fleury UART Library, 2006)</w:delText>
        </w:r>
      </w:del>
    </w:p>
    <w:p w14:paraId="49F4ECAB" w14:textId="5153C14C" w:rsidR="00A658D7" w:rsidRDefault="00A658D7">
      <w:pPr>
        <w:pStyle w:val="Funotentext"/>
        <w:rPr>
          <w:rFonts w:ascii="Times New Roman" w:hAnsi="Times New Roman"/>
          <w:noProof/>
        </w:rPr>
      </w:pPr>
      <w:r w:rsidRPr="001C34DD">
        <w:rPr>
          <w:rFonts w:ascii="Times New Roman" w:hAnsi="Times New Roman"/>
          <w:noProof/>
        </w:rPr>
        <w:t>(Fleury, Peter Fleury I2C Master library, 2006)</w:t>
      </w:r>
    </w:p>
    <w:p w14:paraId="5AEDA173" w14:textId="77777777" w:rsidR="00A658D7" w:rsidRDefault="00A658D7">
      <w:pPr>
        <w:pStyle w:val="Funotentext"/>
      </w:pPr>
    </w:p>
  </w:footnote>
  <w:footnote w:id="19">
    <w:p w14:paraId="521C05DC" w14:textId="5D042D3F" w:rsidR="00A658D7" w:rsidRPr="00463336" w:rsidRDefault="00A658D7">
      <w:pPr>
        <w:pStyle w:val="Funotentext"/>
      </w:pPr>
      <w:r>
        <w:rPr>
          <w:rStyle w:val="Funotenzeichen"/>
        </w:rPr>
        <w:footnoteRef/>
      </w:r>
      <w:r>
        <w:rPr>
          <w:rFonts w:ascii="Times New Roman" w:hAnsi="Times New Roman"/>
          <w:noProof/>
        </w:rPr>
        <w:t xml:space="preserve"> </w:t>
      </w:r>
      <w:r w:rsidRPr="00463336">
        <w:rPr>
          <w:rFonts w:ascii="Times New Roman" w:hAnsi="Times New Roman"/>
          <w:noProof/>
        </w:rPr>
        <w:t>(Deutsches Institut für Normung e.V., 1)</w:t>
      </w:r>
    </w:p>
  </w:footnote>
  <w:footnote w:id="20">
    <w:p w14:paraId="4F4C42FB" w14:textId="25A86823" w:rsidR="00A658D7" w:rsidRPr="0077167F" w:rsidRDefault="00A658D7">
      <w:pPr>
        <w:pStyle w:val="Funotentext"/>
      </w:pPr>
      <w:r>
        <w:rPr>
          <w:rStyle w:val="Funotenzeichen"/>
        </w:rPr>
        <w:footnoteRef/>
      </w:r>
      <w:r>
        <w:t xml:space="preserve"> </w:t>
      </w:r>
      <w:r w:rsidRPr="00AE70E4">
        <w:rPr>
          <w:rFonts w:ascii="Times New Roman" w:hAnsi="Times New Roman"/>
          <w:noProof/>
        </w:rPr>
        <w:t>(Universität Karlsruhe, 1)</w:t>
      </w:r>
    </w:p>
  </w:footnote>
  <w:footnote w:id="21">
    <w:p w14:paraId="5FD78235" w14:textId="3ED77530" w:rsidR="00A658D7" w:rsidRPr="00F270EA" w:rsidRDefault="00A658D7">
      <w:pPr>
        <w:pStyle w:val="Funotentext"/>
      </w:pPr>
      <w:r>
        <w:rPr>
          <w:rStyle w:val="Funotenzeichen"/>
        </w:rPr>
        <w:footnoteRef/>
      </w:r>
      <w:r>
        <w:t xml:space="preserve"> </w:t>
      </w:r>
      <w:r w:rsidRPr="00F270EA">
        <w:rPr>
          <w:rFonts w:ascii="Times New Roman" w:hAnsi="Times New Roman"/>
          <w:noProof/>
        </w:rPr>
        <w:t>(www.goBlack.de, 1)</w:t>
      </w:r>
    </w:p>
  </w:footnote>
  <w:footnote w:id="22">
    <w:p w14:paraId="28C8E2F6" w14:textId="27E632B9" w:rsidR="00A658D7" w:rsidRPr="008B1248" w:rsidRDefault="00A658D7">
      <w:pPr>
        <w:pStyle w:val="Funotentext"/>
      </w:pPr>
      <w:r>
        <w:rPr>
          <w:rStyle w:val="Funotenzeichen"/>
        </w:rPr>
        <w:footnoteRef/>
      </w:r>
      <w:r>
        <w:t xml:space="preserve"> </w:t>
      </w:r>
      <w:r w:rsidRPr="008B1248">
        <w:rPr>
          <w:rFonts w:ascii="Times New Roman" w:hAnsi="Times New Roman"/>
          <w:noProof/>
        </w:rPr>
        <w:t>(www.goBlack.de, 1)</w:t>
      </w:r>
    </w:p>
  </w:footnote>
  <w:footnote w:id="23">
    <w:p w14:paraId="07D66718" w14:textId="28655C31" w:rsidR="00A658D7" w:rsidRPr="004A1BD2" w:rsidRDefault="00A658D7">
      <w:pPr>
        <w:pStyle w:val="Funotentext"/>
      </w:pPr>
      <w:r>
        <w:rPr>
          <w:rStyle w:val="Funotenzeichen"/>
        </w:rPr>
        <w:footnoteRef/>
      </w:r>
      <w:r>
        <w:t xml:space="preserve"> </w:t>
      </w:r>
      <w:r w:rsidRPr="004A1BD2">
        <w:rPr>
          <w:rFonts w:ascii="Times New Roman" w:hAnsi="Times New Roman"/>
          <w:noProof/>
        </w:rPr>
        <w:t>(LeitOn, 1)</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832F1A" w14:textId="77777777" w:rsidR="00A658D7" w:rsidRDefault="00A658D7">
    <w:pPr>
      <w:pStyle w:val="Kopfzeil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F90E9A" w14:textId="6846BB8F" w:rsidR="00A658D7" w:rsidRPr="00066A27" w:rsidRDefault="00A658D7" w:rsidP="00FC1A5F">
    <w:pPr>
      <w:pStyle w:val="Kopfzeile"/>
      <w:tabs>
        <w:tab w:val="clear" w:pos="4680"/>
        <w:tab w:val="clear" w:pos="9360"/>
      </w:tabs>
      <w:ind w:left="0" w:firstLine="0"/>
      <w:rPr>
        <w:rFonts w:cs="Arial"/>
      </w:rPr>
    </w:pPr>
    <w:r w:rsidRPr="00066A27">
      <w:rPr>
        <w:rFonts w:cs="Arial"/>
      </w:rPr>
      <w:t>Technikerarbeit 2012</w:t>
    </w:r>
    <w:r w:rsidRPr="00066A27">
      <w:rPr>
        <w:rFonts w:cs="Arial"/>
      </w:rPr>
      <w:tab/>
    </w:r>
    <w:r w:rsidRPr="00066A27">
      <w:rPr>
        <w:rFonts w:cs="Arial"/>
      </w:rPr>
      <w:tab/>
    </w:r>
    <w:r w:rsidRPr="00066A27">
      <w:rPr>
        <w:rFonts w:cs="Arial"/>
      </w:rPr>
      <w:tab/>
    </w:r>
    <w:r w:rsidRPr="00066A27">
      <w:rPr>
        <w:rFonts w:cs="Arial"/>
      </w:rPr>
      <w:tab/>
    </w:r>
    <w:r w:rsidRPr="00066A27">
      <w:rPr>
        <w:rFonts w:cs="Arial"/>
      </w:rPr>
      <w:tab/>
    </w:r>
    <w:r w:rsidRPr="00066A27">
      <w:rPr>
        <w:rFonts w:cs="Arial"/>
      </w:rPr>
      <w:tab/>
    </w:r>
    <w:r w:rsidRPr="00066A27">
      <w:rPr>
        <w:rFonts w:cs="Arial"/>
      </w:rPr>
      <w:tab/>
    </w:r>
    <w:r w:rsidRPr="00066A27">
      <w:rPr>
        <w:rFonts w:cs="Arial"/>
      </w:rPr>
      <w:tab/>
      <w:t>CNC-Steuerung</w:t>
    </w:r>
  </w:p>
  <w:p w14:paraId="641B0DCB" w14:textId="0DEC1B04" w:rsidR="00A658D7" w:rsidRPr="007D102A" w:rsidRDefault="00A658D7" w:rsidP="00574DDF">
    <w:pPr>
      <w:pStyle w:val="Kopfzeile"/>
      <w:tabs>
        <w:tab w:val="left" w:pos="3720"/>
      </w:tabs>
      <w:rPr>
        <w:rFonts w:cs="Arial"/>
      </w:rPr>
    </w:pPr>
    <w:r>
      <w:rPr>
        <w:rFonts w:cs="Arial"/>
      </w:rPr>
      <w:t>________________________________________________________________________</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F47572" w14:textId="22BE8A33" w:rsidR="00A658D7" w:rsidRPr="004124CD" w:rsidRDefault="00A658D7" w:rsidP="004124CD">
    <w:pPr>
      <w:pStyle w:val="Kopfzeile"/>
      <w:tabs>
        <w:tab w:val="left" w:pos="3720"/>
      </w:tabs>
      <w:ind w:left="0" w:firstLine="0"/>
      <w:rPr>
        <w:rFonts w:cs="Arial"/>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E3E04FF"/>
    <w:multiLevelType w:val="hybridMultilevel"/>
    <w:tmpl w:val="90188AAC"/>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136E2259"/>
    <w:multiLevelType w:val="hybridMultilevel"/>
    <w:tmpl w:val="D952D404"/>
    <w:lvl w:ilvl="0" w:tplc="04070017">
      <w:start w:val="1"/>
      <w:numFmt w:val="lowerLetter"/>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
    <w:nsid w:val="1A8E7873"/>
    <w:multiLevelType w:val="hybridMultilevel"/>
    <w:tmpl w:val="6DA858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1C906F0F"/>
    <w:multiLevelType w:val="hybridMultilevel"/>
    <w:tmpl w:val="BBDC86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8EF221C"/>
    <w:multiLevelType w:val="multilevel"/>
    <w:tmpl w:val="D44880E8"/>
    <w:lvl w:ilvl="0">
      <w:start w:val="1"/>
      <w:numFmt w:val="decimal"/>
      <w:pStyle w:val="Verzeichnis1"/>
      <w:lvlText w:val="%1"/>
      <w:lvlJc w:val="left"/>
      <w:pPr>
        <w:ind w:left="432" w:hanging="432"/>
      </w:pPr>
      <w:rPr>
        <w:rFonts w:hint="default"/>
      </w:rPr>
    </w:lvl>
    <w:lvl w:ilvl="1">
      <w:start w:val="1"/>
      <w:numFmt w:val="decimal"/>
      <w:pStyle w:val="Verzeichnis2"/>
      <w:lvlText w:val="%1.%2"/>
      <w:lvlJc w:val="left"/>
      <w:pPr>
        <w:ind w:left="576" w:hanging="576"/>
      </w:pPr>
      <w:rPr>
        <w:rFonts w:hint="default"/>
      </w:rPr>
    </w:lvl>
    <w:lvl w:ilvl="2">
      <w:start w:val="1"/>
      <w:numFmt w:val="decimal"/>
      <w:pStyle w:val="Link"/>
      <w:lvlText w:val="%1.%2.%3"/>
      <w:lvlJc w:val="left"/>
      <w:pPr>
        <w:ind w:left="720" w:hanging="720"/>
      </w:pPr>
      <w:rPr>
        <w:rFonts w:hint="default"/>
      </w:rPr>
    </w:lvl>
    <w:lvl w:ilvl="3">
      <w:start w:val="1"/>
      <w:numFmt w:val="decimal"/>
      <w:pStyle w:val="Sprechblasentext"/>
      <w:lvlText w:val="%1.%2.%3.%4"/>
      <w:lvlJc w:val="left"/>
      <w:pPr>
        <w:ind w:left="864" w:hanging="864"/>
      </w:pPr>
      <w:rPr>
        <w:rFonts w:hint="default"/>
      </w:rPr>
    </w:lvl>
    <w:lvl w:ilvl="4">
      <w:start w:val="1"/>
      <w:numFmt w:val="decimal"/>
      <w:pStyle w:val="SprechblasentextZeichen"/>
      <w:lvlText w:val="%1.%2.%3.%4.%5"/>
      <w:lvlJc w:val="left"/>
      <w:pPr>
        <w:ind w:left="1008" w:hanging="1008"/>
      </w:pPr>
      <w:rPr>
        <w:rFonts w:hint="default"/>
      </w:rPr>
    </w:lvl>
    <w:lvl w:ilvl="5">
      <w:start w:val="1"/>
      <w:numFmt w:val="decimal"/>
      <w:pStyle w:val="Verzeichnis3"/>
      <w:lvlText w:val="%1.%2.%3.%4.%5.%6"/>
      <w:lvlJc w:val="left"/>
      <w:pPr>
        <w:ind w:left="1152" w:hanging="1152"/>
      </w:pPr>
      <w:rPr>
        <w:rFonts w:hint="default"/>
      </w:rPr>
    </w:lvl>
    <w:lvl w:ilvl="6">
      <w:start w:val="1"/>
      <w:numFmt w:val="decimal"/>
      <w:pStyle w:val="berschrift11"/>
      <w:lvlText w:val="%1.%2.%3.%4.%5.%6.%7"/>
      <w:lvlJc w:val="left"/>
      <w:pPr>
        <w:ind w:left="1296" w:hanging="1296"/>
      </w:pPr>
      <w:rPr>
        <w:rFonts w:hint="default"/>
      </w:rPr>
    </w:lvl>
    <w:lvl w:ilvl="7">
      <w:start w:val="1"/>
      <w:numFmt w:val="decimal"/>
      <w:pStyle w:val="berschrift21"/>
      <w:lvlText w:val="%1.%2.%3.%4.%5.%6.%7.%8"/>
      <w:lvlJc w:val="left"/>
      <w:pPr>
        <w:ind w:left="1440" w:hanging="1440"/>
      </w:pPr>
      <w:rPr>
        <w:rFonts w:hint="default"/>
      </w:rPr>
    </w:lvl>
    <w:lvl w:ilvl="8">
      <w:start w:val="1"/>
      <w:numFmt w:val="decimal"/>
      <w:pStyle w:val="berschrift31"/>
      <w:lvlText w:val="%1.%2.%3.%4.%5.%6.%7.%8.%9"/>
      <w:lvlJc w:val="left"/>
      <w:pPr>
        <w:ind w:left="1584" w:hanging="1584"/>
      </w:pPr>
      <w:rPr>
        <w:rFonts w:hint="default"/>
      </w:rPr>
    </w:lvl>
  </w:abstractNum>
  <w:abstractNum w:abstractNumId="6">
    <w:nsid w:val="2E344B69"/>
    <w:multiLevelType w:val="hybridMultilevel"/>
    <w:tmpl w:val="8CBA5DEA"/>
    <w:lvl w:ilvl="0" w:tplc="0407000B">
      <w:start w:val="1"/>
      <w:numFmt w:val="bullet"/>
      <w:lvlText w:val=""/>
      <w:lvlJc w:val="left"/>
      <w:pPr>
        <w:ind w:left="1080" w:hanging="360"/>
      </w:pPr>
      <w:rPr>
        <w:rFonts w:ascii="Wingdings" w:hAnsi="Wingdings" w:hint="default"/>
      </w:rPr>
    </w:lvl>
    <w:lvl w:ilvl="1" w:tplc="04070003" w:tentative="1">
      <w:start w:val="1"/>
      <w:numFmt w:val="bullet"/>
      <w:lvlText w:val="o"/>
      <w:lvlJc w:val="left"/>
      <w:pPr>
        <w:ind w:left="1800" w:hanging="360"/>
      </w:pPr>
      <w:rPr>
        <w:rFonts w:ascii="Courier New" w:hAnsi="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7">
    <w:nsid w:val="343F0EB2"/>
    <w:multiLevelType w:val="hybridMultilevel"/>
    <w:tmpl w:val="F9EEB320"/>
    <w:lvl w:ilvl="0" w:tplc="0409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39721536"/>
    <w:multiLevelType w:val="multilevel"/>
    <w:tmpl w:val="B7F6EFD2"/>
    <w:lvl w:ilvl="0">
      <w:start w:val="1"/>
      <w:numFmt w:val="decimal"/>
      <w:pStyle w:val="berschrift1"/>
      <w:lvlText w:val="%1"/>
      <w:lvlJc w:val="left"/>
      <w:pPr>
        <w:ind w:left="432" w:hanging="432"/>
      </w:pPr>
      <w:rPr>
        <w:rFonts w:hint="default"/>
        <w:sz w:val="32"/>
        <w:szCs w:val="32"/>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9">
    <w:nsid w:val="3F224C04"/>
    <w:multiLevelType w:val="hybridMultilevel"/>
    <w:tmpl w:val="033A37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3F2C32E8"/>
    <w:multiLevelType w:val="hybridMultilevel"/>
    <w:tmpl w:val="3AD20D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44BC32D4"/>
    <w:multiLevelType w:val="hybridMultilevel"/>
    <w:tmpl w:val="7E76D3F6"/>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4A555CF7"/>
    <w:multiLevelType w:val="hybridMultilevel"/>
    <w:tmpl w:val="5BE0F94E"/>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4CC84AEA"/>
    <w:multiLevelType w:val="hybridMultilevel"/>
    <w:tmpl w:val="5FD870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54A510B3"/>
    <w:multiLevelType w:val="hybridMultilevel"/>
    <w:tmpl w:val="B95224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58835BA0"/>
    <w:multiLevelType w:val="hybridMultilevel"/>
    <w:tmpl w:val="7AC4428E"/>
    <w:lvl w:ilvl="0" w:tplc="0407000B">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64350DAE"/>
    <w:multiLevelType w:val="hybridMultilevel"/>
    <w:tmpl w:val="22E4E56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677F3598"/>
    <w:multiLevelType w:val="hybridMultilevel"/>
    <w:tmpl w:val="7A66FC82"/>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71CF69AB"/>
    <w:multiLevelType w:val="hybridMultilevel"/>
    <w:tmpl w:val="125A83A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5"/>
  </w:num>
  <w:num w:numId="2">
    <w:abstractNumId w:val="8"/>
  </w:num>
  <w:num w:numId="3">
    <w:abstractNumId w:val="7"/>
  </w:num>
  <w:num w:numId="4">
    <w:abstractNumId w:val="13"/>
  </w:num>
  <w:num w:numId="5">
    <w:abstractNumId w:val="9"/>
  </w:num>
  <w:num w:numId="6">
    <w:abstractNumId w:val="14"/>
  </w:num>
  <w:num w:numId="7">
    <w:abstractNumId w:val="4"/>
  </w:num>
  <w:num w:numId="8">
    <w:abstractNumId w:val="15"/>
  </w:num>
  <w:num w:numId="9">
    <w:abstractNumId w:val="17"/>
  </w:num>
  <w:num w:numId="10">
    <w:abstractNumId w:val="6"/>
  </w:num>
  <w:num w:numId="11">
    <w:abstractNumId w:val="18"/>
  </w:num>
  <w:num w:numId="12">
    <w:abstractNumId w:val="12"/>
  </w:num>
  <w:num w:numId="13">
    <w:abstractNumId w:val="0"/>
  </w:num>
  <w:num w:numId="14">
    <w:abstractNumId w:val="16"/>
  </w:num>
  <w:num w:numId="15">
    <w:abstractNumId w:val="2"/>
  </w:num>
  <w:num w:numId="16">
    <w:abstractNumId w:val="11"/>
  </w:num>
  <w:num w:numId="17">
    <w:abstractNumId w:val="1"/>
  </w:num>
  <w:num w:numId="18">
    <w:abstractNumId w:val="10"/>
  </w:num>
  <w:num w:numId="19">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activeWritingStyle w:appName="MSWord" w:lang="en-US" w:vendorID="64" w:dllVersion="131078" w:nlCheck="1" w:checkStyle="1"/>
  <w:activeWritingStyle w:appName="MSWord" w:lang="de-DE" w:vendorID="64" w:dllVersion="131078" w:nlCheck="1" w:checkStyle="1"/>
  <w:revisionView w:markup="0" w:comments="0"/>
  <w:trackRevisions/>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doNotAutofitConstrainedTables/>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0F9B"/>
    <w:rsid w:val="00003CD3"/>
    <w:rsid w:val="0000652C"/>
    <w:rsid w:val="00013F7F"/>
    <w:rsid w:val="00014E07"/>
    <w:rsid w:val="00020671"/>
    <w:rsid w:val="00021F9D"/>
    <w:rsid w:val="0002332D"/>
    <w:rsid w:val="00023DC7"/>
    <w:rsid w:val="000250F7"/>
    <w:rsid w:val="000335E2"/>
    <w:rsid w:val="00034325"/>
    <w:rsid w:val="00034AFC"/>
    <w:rsid w:val="00034CB5"/>
    <w:rsid w:val="0003747B"/>
    <w:rsid w:val="00041215"/>
    <w:rsid w:val="00041EE7"/>
    <w:rsid w:val="00042064"/>
    <w:rsid w:val="00042A42"/>
    <w:rsid w:val="000444AB"/>
    <w:rsid w:val="000444C5"/>
    <w:rsid w:val="00044C9C"/>
    <w:rsid w:val="0004597F"/>
    <w:rsid w:val="0005139B"/>
    <w:rsid w:val="00051757"/>
    <w:rsid w:val="00052DB1"/>
    <w:rsid w:val="00053D80"/>
    <w:rsid w:val="00056B5E"/>
    <w:rsid w:val="0006108A"/>
    <w:rsid w:val="0006214E"/>
    <w:rsid w:val="00062B92"/>
    <w:rsid w:val="000650A3"/>
    <w:rsid w:val="00065A42"/>
    <w:rsid w:val="0006699B"/>
    <w:rsid w:val="00066A27"/>
    <w:rsid w:val="00066D30"/>
    <w:rsid w:val="00067199"/>
    <w:rsid w:val="00070057"/>
    <w:rsid w:val="0007481A"/>
    <w:rsid w:val="00074875"/>
    <w:rsid w:val="00076837"/>
    <w:rsid w:val="0007744D"/>
    <w:rsid w:val="000821AA"/>
    <w:rsid w:val="000861DD"/>
    <w:rsid w:val="00087295"/>
    <w:rsid w:val="0008746E"/>
    <w:rsid w:val="00090E8A"/>
    <w:rsid w:val="00092845"/>
    <w:rsid w:val="00093C32"/>
    <w:rsid w:val="000A11BB"/>
    <w:rsid w:val="000A35EC"/>
    <w:rsid w:val="000A6A9F"/>
    <w:rsid w:val="000A77CE"/>
    <w:rsid w:val="000B237D"/>
    <w:rsid w:val="000B3080"/>
    <w:rsid w:val="000C1C73"/>
    <w:rsid w:val="000C2078"/>
    <w:rsid w:val="000C2306"/>
    <w:rsid w:val="000C3E5A"/>
    <w:rsid w:val="000C420A"/>
    <w:rsid w:val="000D0CA2"/>
    <w:rsid w:val="000D15F4"/>
    <w:rsid w:val="000D2CFE"/>
    <w:rsid w:val="000D4189"/>
    <w:rsid w:val="000D6B34"/>
    <w:rsid w:val="000D72C9"/>
    <w:rsid w:val="000E051B"/>
    <w:rsid w:val="000E44A8"/>
    <w:rsid w:val="000E52F2"/>
    <w:rsid w:val="000E5803"/>
    <w:rsid w:val="000F055F"/>
    <w:rsid w:val="000F13D5"/>
    <w:rsid w:val="000F3B52"/>
    <w:rsid w:val="000F5DF6"/>
    <w:rsid w:val="000F796A"/>
    <w:rsid w:val="00101E41"/>
    <w:rsid w:val="00101F0B"/>
    <w:rsid w:val="00102969"/>
    <w:rsid w:val="00102D1B"/>
    <w:rsid w:val="001052CA"/>
    <w:rsid w:val="00106829"/>
    <w:rsid w:val="00106D15"/>
    <w:rsid w:val="00107DA5"/>
    <w:rsid w:val="00110B03"/>
    <w:rsid w:val="001112C4"/>
    <w:rsid w:val="00111BFC"/>
    <w:rsid w:val="00116330"/>
    <w:rsid w:val="00120112"/>
    <w:rsid w:val="00122D20"/>
    <w:rsid w:val="0012352C"/>
    <w:rsid w:val="001238FB"/>
    <w:rsid w:val="001247E4"/>
    <w:rsid w:val="0012553B"/>
    <w:rsid w:val="001305A9"/>
    <w:rsid w:val="00130B08"/>
    <w:rsid w:val="00130BBD"/>
    <w:rsid w:val="001340AD"/>
    <w:rsid w:val="00134580"/>
    <w:rsid w:val="00135EFD"/>
    <w:rsid w:val="001374B6"/>
    <w:rsid w:val="001376A2"/>
    <w:rsid w:val="00137968"/>
    <w:rsid w:val="001379FB"/>
    <w:rsid w:val="0014197A"/>
    <w:rsid w:val="0014465C"/>
    <w:rsid w:val="00144F22"/>
    <w:rsid w:val="00146EA2"/>
    <w:rsid w:val="00147560"/>
    <w:rsid w:val="00150092"/>
    <w:rsid w:val="00150204"/>
    <w:rsid w:val="00150F00"/>
    <w:rsid w:val="00154842"/>
    <w:rsid w:val="00154C82"/>
    <w:rsid w:val="00155C1B"/>
    <w:rsid w:val="001568CA"/>
    <w:rsid w:val="001600AF"/>
    <w:rsid w:val="00161B7F"/>
    <w:rsid w:val="00161DA1"/>
    <w:rsid w:val="001653DB"/>
    <w:rsid w:val="00167780"/>
    <w:rsid w:val="001678CC"/>
    <w:rsid w:val="00167BE6"/>
    <w:rsid w:val="00170312"/>
    <w:rsid w:val="0017190F"/>
    <w:rsid w:val="00172589"/>
    <w:rsid w:val="00176AB6"/>
    <w:rsid w:val="00177E31"/>
    <w:rsid w:val="00180C65"/>
    <w:rsid w:val="001815DE"/>
    <w:rsid w:val="001829D9"/>
    <w:rsid w:val="00182D48"/>
    <w:rsid w:val="0018310D"/>
    <w:rsid w:val="00185677"/>
    <w:rsid w:val="00186C9B"/>
    <w:rsid w:val="00186E1B"/>
    <w:rsid w:val="0018724B"/>
    <w:rsid w:val="00187B56"/>
    <w:rsid w:val="00187D6C"/>
    <w:rsid w:val="001922BF"/>
    <w:rsid w:val="00193016"/>
    <w:rsid w:val="0019446F"/>
    <w:rsid w:val="001944FC"/>
    <w:rsid w:val="00196139"/>
    <w:rsid w:val="001A4946"/>
    <w:rsid w:val="001B077E"/>
    <w:rsid w:val="001B0D83"/>
    <w:rsid w:val="001B2A11"/>
    <w:rsid w:val="001B3A7C"/>
    <w:rsid w:val="001B6DB5"/>
    <w:rsid w:val="001B7DAE"/>
    <w:rsid w:val="001C34DD"/>
    <w:rsid w:val="001C39CB"/>
    <w:rsid w:val="001C3BFB"/>
    <w:rsid w:val="001C5157"/>
    <w:rsid w:val="001C5318"/>
    <w:rsid w:val="001C5DD9"/>
    <w:rsid w:val="001C6B1A"/>
    <w:rsid w:val="001D0536"/>
    <w:rsid w:val="001D1240"/>
    <w:rsid w:val="001D6F03"/>
    <w:rsid w:val="001E0A31"/>
    <w:rsid w:val="001E2FFB"/>
    <w:rsid w:val="001E4B95"/>
    <w:rsid w:val="001E4F4D"/>
    <w:rsid w:val="001E513D"/>
    <w:rsid w:val="001E53DD"/>
    <w:rsid w:val="001E56AB"/>
    <w:rsid w:val="001F0157"/>
    <w:rsid w:val="001F0E04"/>
    <w:rsid w:val="001F2EED"/>
    <w:rsid w:val="001F2FC4"/>
    <w:rsid w:val="001F3349"/>
    <w:rsid w:val="001F5996"/>
    <w:rsid w:val="001F6E7F"/>
    <w:rsid w:val="00206EFB"/>
    <w:rsid w:val="00210452"/>
    <w:rsid w:val="00211596"/>
    <w:rsid w:val="00212538"/>
    <w:rsid w:val="0021405B"/>
    <w:rsid w:val="0021746A"/>
    <w:rsid w:val="00220105"/>
    <w:rsid w:val="002205FF"/>
    <w:rsid w:val="00226207"/>
    <w:rsid w:val="00230237"/>
    <w:rsid w:val="002362E4"/>
    <w:rsid w:val="002447F1"/>
    <w:rsid w:val="00247F38"/>
    <w:rsid w:val="00250369"/>
    <w:rsid w:val="00250C46"/>
    <w:rsid w:val="002521F2"/>
    <w:rsid w:val="002522C4"/>
    <w:rsid w:val="002526D3"/>
    <w:rsid w:val="002544C8"/>
    <w:rsid w:val="00255A43"/>
    <w:rsid w:val="002563C6"/>
    <w:rsid w:val="0025673E"/>
    <w:rsid w:val="002614B0"/>
    <w:rsid w:val="00261818"/>
    <w:rsid w:val="00263DB1"/>
    <w:rsid w:val="00264051"/>
    <w:rsid w:val="00266947"/>
    <w:rsid w:val="00270F1E"/>
    <w:rsid w:val="0028679A"/>
    <w:rsid w:val="0029078E"/>
    <w:rsid w:val="00290B6A"/>
    <w:rsid w:val="00291F4A"/>
    <w:rsid w:val="0029234E"/>
    <w:rsid w:val="002946CD"/>
    <w:rsid w:val="00295158"/>
    <w:rsid w:val="002971E4"/>
    <w:rsid w:val="0029775E"/>
    <w:rsid w:val="002979C2"/>
    <w:rsid w:val="00297BA0"/>
    <w:rsid w:val="00297ED2"/>
    <w:rsid w:val="002A2FFF"/>
    <w:rsid w:val="002A4398"/>
    <w:rsid w:val="002A48AC"/>
    <w:rsid w:val="002A6CAD"/>
    <w:rsid w:val="002B0371"/>
    <w:rsid w:val="002B0CE3"/>
    <w:rsid w:val="002B79AF"/>
    <w:rsid w:val="002C531A"/>
    <w:rsid w:val="002C6526"/>
    <w:rsid w:val="002C6B46"/>
    <w:rsid w:val="002C757E"/>
    <w:rsid w:val="002D78E5"/>
    <w:rsid w:val="002D7BEC"/>
    <w:rsid w:val="002E039A"/>
    <w:rsid w:val="002E3BC3"/>
    <w:rsid w:val="002E5018"/>
    <w:rsid w:val="002E58D4"/>
    <w:rsid w:val="002F124F"/>
    <w:rsid w:val="002F151B"/>
    <w:rsid w:val="002F2E07"/>
    <w:rsid w:val="002F4D60"/>
    <w:rsid w:val="002F655F"/>
    <w:rsid w:val="002F6ABA"/>
    <w:rsid w:val="002F7C3D"/>
    <w:rsid w:val="00300001"/>
    <w:rsid w:val="00300235"/>
    <w:rsid w:val="00301AFF"/>
    <w:rsid w:val="00301CC8"/>
    <w:rsid w:val="00302908"/>
    <w:rsid w:val="00304D2C"/>
    <w:rsid w:val="00305BE8"/>
    <w:rsid w:val="00305F31"/>
    <w:rsid w:val="003062FB"/>
    <w:rsid w:val="00306F8E"/>
    <w:rsid w:val="00307797"/>
    <w:rsid w:val="003136A1"/>
    <w:rsid w:val="003141A0"/>
    <w:rsid w:val="003149B4"/>
    <w:rsid w:val="00315859"/>
    <w:rsid w:val="003171EA"/>
    <w:rsid w:val="00322295"/>
    <w:rsid w:val="00325EBB"/>
    <w:rsid w:val="00325FBD"/>
    <w:rsid w:val="003309AD"/>
    <w:rsid w:val="003328F7"/>
    <w:rsid w:val="00332DAE"/>
    <w:rsid w:val="00333123"/>
    <w:rsid w:val="00333CE3"/>
    <w:rsid w:val="0033407D"/>
    <w:rsid w:val="00340B42"/>
    <w:rsid w:val="00342261"/>
    <w:rsid w:val="00342A94"/>
    <w:rsid w:val="00343AD9"/>
    <w:rsid w:val="00346F1C"/>
    <w:rsid w:val="00354597"/>
    <w:rsid w:val="00354A7F"/>
    <w:rsid w:val="00356418"/>
    <w:rsid w:val="0035734C"/>
    <w:rsid w:val="00362A71"/>
    <w:rsid w:val="003642CE"/>
    <w:rsid w:val="00364A11"/>
    <w:rsid w:val="0036508D"/>
    <w:rsid w:val="0036565B"/>
    <w:rsid w:val="0036687E"/>
    <w:rsid w:val="003745CD"/>
    <w:rsid w:val="003753CD"/>
    <w:rsid w:val="003769A1"/>
    <w:rsid w:val="00377D74"/>
    <w:rsid w:val="00381EEB"/>
    <w:rsid w:val="00382C7D"/>
    <w:rsid w:val="0038494C"/>
    <w:rsid w:val="00385BF6"/>
    <w:rsid w:val="00386A7B"/>
    <w:rsid w:val="00387885"/>
    <w:rsid w:val="00391E63"/>
    <w:rsid w:val="00392C86"/>
    <w:rsid w:val="0039603E"/>
    <w:rsid w:val="003A2474"/>
    <w:rsid w:val="003A2BEE"/>
    <w:rsid w:val="003A7D38"/>
    <w:rsid w:val="003B1AFF"/>
    <w:rsid w:val="003B1EA2"/>
    <w:rsid w:val="003B2EAC"/>
    <w:rsid w:val="003B599B"/>
    <w:rsid w:val="003B7EC8"/>
    <w:rsid w:val="003C086E"/>
    <w:rsid w:val="003C15BB"/>
    <w:rsid w:val="003C729F"/>
    <w:rsid w:val="003C79C3"/>
    <w:rsid w:val="003D339D"/>
    <w:rsid w:val="003D512B"/>
    <w:rsid w:val="003D51A7"/>
    <w:rsid w:val="003D61FB"/>
    <w:rsid w:val="003E3CAC"/>
    <w:rsid w:val="003E57C2"/>
    <w:rsid w:val="003F0587"/>
    <w:rsid w:val="003F3BA3"/>
    <w:rsid w:val="00400FB8"/>
    <w:rsid w:val="0040293A"/>
    <w:rsid w:val="00403705"/>
    <w:rsid w:val="004047A4"/>
    <w:rsid w:val="00406360"/>
    <w:rsid w:val="004067CE"/>
    <w:rsid w:val="00410725"/>
    <w:rsid w:val="00411545"/>
    <w:rsid w:val="004116C8"/>
    <w:rsid w:val="004124CD"/>
    <w:rsid w:val="004136B6"/>
    <w:rsid w:val="00413B28"/>
    <w:rsid w:val="00414BA6"/>
    <w:rsid w:val="004156F6"/>
    <w:rsid w:val="0042395B"/>
    <w:rsid w:val="0042480E"/>
    <w:rsid w:val="00425388"/>
    <w:rsid w:val="004255AE"/>
    <w:rsid w:val="00430022"/>
    <w:rsid w:val="0043066E"/>
    <w:rsid w:val="00433CA4"/>
    <w:rsid w:val="00436544"/>
    <w:rsid w:val="00436F50"/>
    <w:rsid w:val="0044034B"/>
    <w:rsid w:val="0044114C"/>
    <w:rsid w:val="00443BEB"/>
    <w:rsid w:val="004449C3"/>
    <w:rsid w:val="00446678"/>
    <w:rsid w:val="0044751F"/>
    <w:rsid w:val="00447E1C"/>
    <w:rsid w:val="004502BB"/>
    <w:rsid w:val="00454E94"/>
    <w:rsid w:val="00454FE7"/>
    <w:rsid w:val="00455A4D"/>
    <w:rsid w:val="004562F7"/>
    <w:rsid w:val="00456F49"/>
    <w:rsid w:val="00461F22"/>
    <w:rsid w:val="00462E08"/>
    <w:rsid w:val="00463336"/>
    <w:rsid w:val="00467652"/>
    <w:rsid w:val="00473CA9"/>
    <w:rsid w:val="00474C3B"/>
    <w:rsid w:val="00480DFB"/>
    <w:rsid w:val="00482993"/>
    <w:rsid w:val="00486BE8"/>
    <w:rsid w:val="0048794C"/>
    <w:rsid w:val="00490625"/>
    <w:rsid w:val="00491E7B"/>
    <w:rsid w:val="00494FE4"/>
    <w:rsid w:val="00496571"/>
    <w:rsid w:val="00496B91"/>
    <w:rsid w:val="004A0744"/>
    <w:rsid w:val="004A0BA9"/>
    <w:rsid w:val="004A1BD2"/>
    <w:rsid w:val="004A6044"/>
    <w:rsid w:val="004B0284"/>
    <w:rsid w:val="004B1866"/>
    <w:rsid w:val="004B207B"/>
    <w:rsid w:val="004B3DD0"/>
    <w:rsid w:val="004B5754"/>
    <w:rsid w:val="004B6261"/>
    <w:rsid w:val="004B7A81"/>
    <w:rsid w:val="004C264A"/>
    <w:rsid w:val="004C499F"/>
    <w:rsid w:val="004C54E6"/>
    <w:rsid w:val="004D3FA2"/>
    <w:rsid w:val="004D5D47"/>
    <w:rsid w:val="004D680C"/>
    <w:rsid w:val="004D786D"/>
    <w:rsid w:val="004E0FD6"/>
    <w:rsid w:val="004E2C5C"/>
    <w:rsid w:val="004E61CD"/>
    <w:rsid w:val="004E7764"/>
    <w:rsid w:val="004F02AC"/>
    <w:rsid w:val="004F25D7"/>
    <w:rsid w:val="004F28CF"/>
    <w:rsid w:val="004F76CB"/>
    <w:rsid w:val="005003A1"/>
    <w:rsid w:val="00501DAE"/>
    <w:rsid w:val="005029D7"/>
    <w:rsid w:val="0050430F"/>
    <w:rsid w:val="005049D4"/>
    <w:rsid w:val="00504E53"/>
    <w:rsid w:val="0050587C"/>
    <w:rsid w:val="00507EBE"/>
    <w:rsid w:val="005109C0"/>
    <w:rsid w:val="005125C2"/>
    <w:rsid w:val="00521051"/>
    <w:rsid w:val="005256FE"/>
    <w:rsid w:val="00527914"/>
    <w:rsid w:val="005329AE"/>
    <w:rsid w:val="00533A4F"/>
    <w:rsid w:val="0053771E"/>
    <w:rsid w:val="00537786"/>
    <w:rsid w:val="00537F24"/>
    <w:rsid w:val="00540939"/>
    <w:rsid w:val="00543ECA"/>
    <w:rsid w:val="0054544A"/>
    <w:rsid w:val="00546407"/>
    <w:rsid w:val="00547AC8"/>
    <w:rsid w:val="0055198A"/>
    <w:rsid w:val="005537A6"/>
    <w:rsid w:val="00556691"/>
    <w:rsid w:val="00566E91"/>
    <w:rsid w:val="00567676"/>
    <w:rsid w:val="00567D68"/>
    <w:rsid w:val="00573D98"/>
    <w:rsid w:val="005743A8"/>
    <w:rsid w:val="00574674"/>
    <w:rsid w:val="00574B9C"/>
    <w:rsid w:val="00574DDF"/>
    <w:rsid w:val="0057683A"/>
    <w:rsid w:val="005874CB"/>
    <w:rsid w:val="00587625"/>
    <w:rsid w:val="00587DDE"/>
    <w:rsid w:val="00591098"/>
    <w:rsid w:val="00593631"/>
    <w:rsid w:val="00594ED1"/>
    <w:rsid w:val="00595975"/>
    <w:rsid w:val="005A1626"/>
    <w:rsid w:val="005A1EDE"/>
    <w:rsid w:val="005A3F5E"/>
    <w:rsid w:val="005B030F"/>
    <w:rsid w:val="005B5635"/>
    <w:rsid w:val="005B5707"/>
    <w:rsid w:val="005B7C91"/>
    <w:rsid w:val="005C3529"/>
    <w:rsid w:val="005C3DE3"/>
    <w:rsid w:val="005C5170"/>
    <w:rsid w:val="005C7386"/>
    <w:rsid w:val="005D05D6"/>
    <w:rsid w:val="005D14EF"/>
    <w:rsid w:val="005D5BEA"/>
    <w:rsid w:val="005D6783"/>
    <w:rsid w:val="005D6B08"/>
    <w:rsid w:val="005D73CB"/>
    <w:rsid w:val="005D765B"/>
    <w:rsid w:val="005E05E6"/>
    <w:rsid w:val="005E2362"/>
    <w:rsid w:val="005E318E"/>
    <w:rsid w:val="005E36AA"/>
    <w:rsid w:val="005E464E"/>
    <w:rsid w:val="005E46A0"/>
    <w:rsid w:val="005E4896"/>
    <w:rsid w:val="005F2685"/>
    <w:rsid w:val="005F29E6"/>
    <w:rsid w:val="005F3005"/>
    <w:rsid w:val="005F3B95"/>
    <w:rsid w:val="005F4E67"/>
    <w:rsid w:val="005F5925"/>
    <w:rsid w:val="005F5EF4"/>
    <w:rsid w:val="005F6B9C"/>
    <w:rsid w:val="006012D9"/>
    <w:rsid w:val="00602A92"/>
    <w:rsid w:val="00603D26"/>
    <w:rsid w:val="006058CA"/>
    <w:rsid w:val="00610358"/>
    <w:rsid w:val="006105FD"/>
    <w:rsid w:val="00611606"/>
    <w:rsid w:val="00611E02"/>
    <w:rsid w:val="00612136"/>
    <w:rsid w:val="00614121"/>
    <w:rsid w:val="006151D4"/>
    <w:rsid w:val="00620BF4"/>
    <w:rsid w:val="00621D26"/>
    <w:rsid w:val="006227A3"/>
    <w:rsid w:val="00622ED0"/>
    <w:rsid w:val="00623BCF"/>
    <w:rsid w:val="00623BEB"/>
    <w:rsid w:val="00625029"/>
    <w:rsid w:val="00627488"/>
    <w:rsid w:val="00632C98"/>
    <w:rsid w:val="006341E1"/>
    <w:rsid w:val="00637F5E"/>
    <w:rsid w:val="006419EA"/>
    <w:rsid w:val="00641DB7"/>
    <w:rsid w:val="006431BE"/>
    <w:rsid w:val="00644F84"/>
    <w:rsid w:val="00645E91"/>
    <w:rsid w:val="00651FB9"/>
    <w:rsid w:val="00652640"/>
    <w:rsid w:val="006526D7"/>
    <w:rsid w:val="006540FF"/>
    <w:rsid w:val="00654401"/>
    <w:rsid w:val="006557EE"/>
    <w:rsid w:val="006562DC"/>
    <w:rsid w:val="00656B87"/>
    <w:rsid w:val="00657FB4"/>
    <w:rsid w:val="006604DC"/>
    <w:rsid w:val="0066365A"/>
    <w:rsid w:val="00663A0B"/>
    <w:rsid w:val="006668D0"/>
    <w:rsid w:val="00666A1E"/>
    <w:rsid w:val="00671849"/>
    <w:rsid w:val="00674137"/>
    <w:rsid w:val="00675A1A"/>
    <w:rsid w:val="00681123"/>
    <w:rsid w:val="00682562"/>
    <w:rsid w:val="006839A2"/>
    <w:rsid w:val="006863DD"/>
    <w:rsid w:val="0068789A"/>
    <w:rsid w:val="00694E94"/>
    <w:rsid w:val="00695E8A"/>
    <w:rsid w:val="006967C0"/>
    <w:rsid w:val="006B17E3"/>
    <w:rsid w:val="006B18F7"/>
    <w:rsid w:val="006B3422"/>
    <w:rsid w:val="006B396F"/>
    <w:rsid w:val="006B3AAE"/>
    <w:rsid w:val="006B7393"/>
    <w:rsid w:val="006C1F0D"/>
    <w:rsid w:val="006C3601"/>
    <w:rsid w:val="006C57FF"/>
    <w:rsid w:val="006C69DB"/>
    <w:rsid w:val="006C69EB"/>
    <w:rsid w:val="006C72E6"/>
    <w:rsid w:val="006D5355"/>
    <w:rsid w:val="006D7295"/>
    <w:rsid w:val="006D756C"/>
    <w:rsid w:val="006D76B8"/>
    <w:rsid w:val="006E092B"/>
    <w:rsid w:val="006E1B6A"/>
    <w:rsid w:val="006E2628"/>
    <w:rsid w:val="006E26AE"/>
    <w:rsid w:val="006E35BF"/>
    <w:rsid w:val="006E62ED"/>
    <w:rsid w:val="006E76B7"/>
    <w:rsid w:val="006E7A6C"/>
    <w:rsid w:val="006F0B53"/>
    <w:rsid w:val="006F0F9B"/>
    <w:rsid w:val="006F2105"/>
    <w:rsid w:val="006F235F"/>
    <w:rsid w:val="006F3140"/>
    <w:rsid w:val="006F65A7"/>
    <w:rsid w:val="006F7153"/>
    <w:rsid w:val="006F78DA"/>
    <w:rsid w:val="00700143"/>
    <w:rsid w:val="00703947"/>
    <w:rsid w:val="00707140"/>
    <w:rsid w:val="00707CB4"/>
    <w:rsid w:val="007160C3"/>
    <w:rsid w:val="00716B66"/>
    <w:rsid w:val="00717F02"/>
    <w:rsid w:val="007207AA"/>
    <w:rsid w:val="00720944"/>
    <w:rsid w:val="00720967"/>
    <w:rsid w:val="00722450"/>
    <w:rsid w:val="00722856"/>
    <w:rsid w:val="00723F69"/>
    <w:rsid w:val="007256A5"/>
    <w:rsid w:val="007260DF"/>
    <w:rsid w:val="007315AE"/>
    <w:rsid w:val="00737BA6"/>
    <w:rsid w:val="0074053F"/>
    <w:rsid w:val="007418E2"/>
    <w:rsid w:val="00741B74"/>
    <w:rsid w:val="00742579"/>
    <w:rsid w:val="0074273A"/>
    <w:rsid w:val="007449E2"/>
    <w:rsid w:val="007451B0"/>
    <w:rsid w:val="00745CA2"/>
    <w:rsid w:val="00747633"/>
    <w:rsid w:val="007503EC"/>
    <w:rsid w:val="00753EC7"/>
    <w:rsid w:val="00754682"/>
    <w:rsid w:val="007551E0"/>
    <w:rsid w:val="007624D2"/>
    <w:rsid w:val="00764EED"/>
    <w:rsid w:val="00765137"/>
    <w:rsid w:val="00765151"/>
    <w:rsid w:val="00765490"/>
    <w:rsid w:val="0076722C"/>
    <w:rsid w:val="00767DEC"/>
    <w:rsid w:val="0077167F"/>
    <w:rsid w:val="0077394B"/>
    <w:rsid w:val="00775EB6"/>
    <w:rsid w:val="00776078"/>
    <w:rsid w:val="007771A4"/>
    <w:rsid w:val="007773B9"/>
    <w:rsid w:val="007803F9"/>
    <w:rsid w:val="00783203"/>
    <w:rsid w:val="00783C47"/>
    <w:rsid w:val="007849D5"/>
    <w:rsid w:val="00790989"/>
    <w:rsid w:val="007A0C86"/>
    <w:rsid w:val="007A1B20"/>
    <w:rsid w:val="007A4619"/>
    <w:rsid w:val="007A59AA"/>
    <w:rsid w:val="007B35FA"/>
    <w:rsid w:val="007B5A90"/>
    <w:rsid w:val="007B7417"/>
    <w:rsid w:val="007C03C6"/>
    <w:rsid w:val="007C1313"/>
    <w:rsid w:val="007C4213"/>
    <w:rsid w:val="007C478F"/>
    <w:rsid w:val="007C52B9"/>
    <w:rsid w:val="007C7800"/>
    <w:rsid w:val="007D102A"/>
    <w:rsid w:val="007D11E1"/>
    <w:rsid w:val="007D2B6B"/>
    <w:rsid w:val="007D3198"/>
    <w:rsid w:val="007D3BF2"/>
    <w:rsid w:val="007D576A"/>
    <w:rsid w:val="007D6076"/>
    <w:rsid w:val="007D665E"/>
    <w:rsid w:val="007D6AC3"/>
    <w:rsid w:val="007E17F5"/>
    <w:rsid w:val="007E26A7"/>
    <w:rsid w:val="007E35AF"/>
    <w:rsid w:val="007E431C"/>
    <w:rsid w:val="007E49A3"/>
    <w:rsid w:val="007E4A58"/>
    <w:rsid w:val="007E6BF1"/>
    <w:rsid w:val="007F00C9"/>
    <w:rsid w:val="007F1CAA"/>
    <w:rsid w:val="007F3858"/>
    <w:rsid w:val="007F3D5A"/>
    <w:rsid w:val="007F487F"/>
    <w:rsid w:val="007F7087"/>
    <w:rsid w:val="007F70E7"/>
    <w:rsid w:val="00800761"/>
    <w:rsid w:val="00800DC5"/>
    <w:rsid w:val="00801B41"/>
    <w:rsid w:val="00802D96"/>
    <w:rsid w:val="008042E3"/>
    <w:rsid w:val="008052E9"/>
    <w:rsid w:val="0080632D"/>
    <w:rsid w:val="00807E37"/>
    <w:rsid w:val="00810D22"/>
    <w:rsid w:val="00814363"/>
    <w:rsid w:val="008148F3"/>
    <w:rsid w:val="00817B5B"/>
    <w:rsid w:val="008227CD"/>
    <w:rsid w:val="0082447F"/>
    <w:rsid w:val="00825287"/>
    <w:rsid w:val="00826D94"/>
    <w:rsid w:val="0082719B"/>
    <w:rsid w:val="008278AB"/>
    <w:rsid w:val="008314AD"/>
    <w:rsid w:val="00831CE8"/>
    <w:rsid w:val="00833559"/>
    <w:rsid w:val="008366F7"/>
    <w:rsid w:val="0084144D"/>
    <w:rsid w:val="00842CE3"/>
    <w:rsid w:val="008500CE"/>
    <w:rsid w:val="008501B6"/>
    <w:rsid w:val="00856758"/>
    <w:rsid w:val="00856CE5"/>
    <w:rsid w:val="008577F3"/>
    <w:rsid w:val="0086464D"/>
    <w:rsid w:val="008674E4"/>
    <w:rsid w:val="0086750C"/>
    <w:rsid w:val="008701F4"/>
    <w:rsid w:val="008732A1"/>
    <w:rsid w:val="008741AE"/>
    <w:rsid w:val="00874A5D"/>
    <w:rsid w:val="00876967"/>
    <w:rsid w:val="00877990"/>
    <w:rsid w:val="00877D84"/>
    <w:rsid w:val="008800F5"/>
    <w:rsid w:val="0088043D"/>
    <w:rsid w:val="00882041"/>
    <w:rsid w:val="00884EED"/>
    <w:rsid w:val="00885309"/>
    <w:rsid w:val="008917E7"/>
    <w:rsid w:val="00892A95"/>
    <w:rsid w:val="00892B37"/>
    <w:rsid w:val="008938D3"/>
    <w:rsid w:val="008952BE"/>
    <w:rsid w:val="00897192"/>
    <w:rsid w:val="0089719D"/>
    <w:rsid w:val="00897EC1"/>
    <w:rsid w:val="008A09D9"/>
    <w:rsid w:val="008A189D"/>
    <w:rsid w:val="008A32E8"/>
    <w:rsid w:val="008A3732"/>
    <w:rsid w:val="008A47EC"/>
    <w:rsid w:val="008A6DF7"/>
    <w:rsid w:val="008A72E5"/>
    <w:rsid w:val="008B1248"/>
    <w:rsid w:val="008B14C0"/>
    <w:rsid w:val="008B1BA8"/>
    <w:rsid w:val="008C544C"/>
    <w:rsid w:val="008C602B"/>
    <w:rsid w:val="008C7027"/>
    <w:rsid w:val="008D1390"/>
    <w:rsid w:val="008D1FA3"/>
    <w:rsid w:val="008D416B"/>
    <w:rsid w:val="008D664A"/>
    <w:rsid w:val="008D698C"/>
    <w:rsid w:val="008E0ADA"/>
    <w:rsid w:val="008E0D12"/>
    <w:rsid w:val="008E13B6"/>
    <w:rsid w:val="008E43E5"/>
    <w:rsid w:val="008E4C05"/>
    <w:rsid w:val="008E4FC5"/>
    <w:rsid w:val="008E5C32"/>
    <w:rsid w:val="008F17CB"/>
    <w:rsid w:val="008F3C04"/>
    <w:rsid w:val="00901456"/>
    <w:rsid w:val="009016A2"/>
    <w:rsid w:val="0090349D"/>
    <w:rsid w:val="00903CEF"/>
    <w:rsid w:val="009041D8"/>
    <w:rsid w:val="00904594"/>
    <w:rsid w:val="0090532E"/>
    <w:rsid w:val="009127BF"/>
    <w:rsid w:val="00912CCD"/>
    <w:rsid w:val="00914D90"/>
    <w:rsid w:val="009164B9"/>
    <w:rsid w:val="0091761D"/>
    <w:rsid w:val="00917A79"/>
    <w:rsid w:val="00920846"/>
    <w:rsid w:val="00921C92"/>
    <w:rsid w:val="009244DF"/>
    <w:rsid w:val="0092568C"/>
    <w:rsid w:val="00926E16"/>
    <w:rsid w:val="00931371"/>
    <w:rsid w:val="00932D68"/>
    <w:rsid w:val="00936074"/>
    <w:rsid w:val="00936406"/>
    <w:rsid w:val="0093707B"/>
    <w:rsid w:val="00940155"/>
    <w:rsid w:val="00940F36"/>
    <w:rsid w:val="00945900"/>
    <w:rsid w:val="00945EDA"/>
    <w:rsid w:val="0094717F"/>
    <w:rsid w:val="00947754"/>
    <w:rsid w:val="00947A41"/>
    <w:rsid w:val="00950D27"/>
    <w:rsid w:val="00955ADA"/>
    <w:rsid w:val="00956CA9"/>
    <w:rsid w:val="00961586"/>
    <w:rsid w:val="00961B58"/>
    <w:rsid w:val="00962240"/>
    <w:rsid w:val="00963F21"/>
    <w:rsid w:val="009648A6"/>
    <w:rsid w:val="00965012"/>
    <w:rsid w:val="00965517"/>
    <w:rsid w:val="00965896"/>
    <w:rsid w:val="00970C5C"/>
    <w:rsid w:val="009728A4"/>
    <w:rsid w:val="009729E5"/>
    <w:rsid w:val="00973636"/>
    <w:rsid w:val="00976B09"/>
    <w:rsid w:val="00977B34"/>
    <w:rsid w:val="00981C1E"/>
    <w:rsid w:val="00982584"/>
    <w:rsid w:val="009874F5"/>
    <w:rsid w:val="00987644"/>
    <w:rsid w:val="009916F7"/>
    <w:rsid w:val="00993BD1"/>
    <w:rsid w:val="009941AD"/>
    <w:rsid w:val="0099577F"/>
    <w:rsid w:val="00995C64"/>
    <w:rsid w:val="0099608D"/>
    <w:rsid w:val="009962FF"/>
    <w:rsid w:val="009A071D"/>
    <w:rsid w:val="009A51AF"/>
    <w:rsid w:val="009A5250"/>
    <w:rsid w:val="009A5DF0"/>
    <w:rsid w:val="009A7150"/>
    <w:rsid w:val="009A7E94"/>
    <w:rsid w:val="009B3158"/>
    <w:rsid w:val="009B3D74"/>
    <w:rsid w:val="009B472A"/>
    <w:rsid w:val="009B5A8E"/>
    <w:rsid w:val="009B6127"/>
    <w:rsid w:val="009B6399"/>
    <w:rsid w:val="009B68AE"/>
    <w:rsid w:val="009B68CC"/>
    <w:rsid w:val="009C1059"/>
    <w:rsid w:val="009C17B2"/>
    <w:rsid w:val="009C36AA"/>
    <w:rsid w:val="009C3BB2"/>
    <w:rsid w:val="009C4488"/>
    <w:rsid w:val="009C5174"/>
    <w:rsid w:val="009C551C"/>
    <w:rsid w:val="009D406F"/>
    <w:rsid w:val="009D53FD"/>
    <w:rsid w:val="009D618A"/>
    <w:rsid w:val="009E080E"/>
    <w:rsid w:val="009E14B5"/>
    <w:rsid w:val="009E36E4"/>
    <w:rsid w:val="009E766A"/>
    <w:rsid w:val="009F0CA2"/>
    <w:rsid w:val="009F5704"/>
    <w:rsid w:val="009F7D89"/>
    <w:rsid w:val="00A01EA8"/>
    <w:rsid w:val="00A03EA3"/>
    <w:rsid w:val="00A04642"/>
    <w:rsid w:val="00A0493D"/>
    <w:rsid w:val="00A05A26"/>
    <w:rsid w:val="00A05FE3"/>
    <w:rsid w:val="00A06373"/>
    <w:rsid w:val="00A07189"/>
    <w:rsid w:val="00A129A9"/>
    <w:rsid w:val="00A13180"/>
    <w:rsid w:val="00A17D31"/>
    <w:rsid w:val="00A23143"/>
    <w:rsid w:val="00A2354B"/>
    <w:rsid w:val="00A3022D"/>
    <w:rsid w:val="00A323C7"/>
    <w:rsid w:val="00A32599"/>
    <w:rsid w:val="00A33F80"/>
    <w:rsid w:val="00A357F6"/>
    <w:rsid w:val="00A36053"/>
    <w:rsid w:val="00A402A1"/>
    <w:rsid w:val="00A41433"/>
    <w:rsid w:val="00A43764"/>
    <w:rsid w:val="00A44650"/>
    <w:rsid w:val="00A4528D"/>
    <w:rsid w:val="00A454EB"/>
    <w:rsid w:val="00A4568C"/>
    <w:rsid w:val="00A46542"/>
    <w:rsid w:val="00A472F1"/>
    <w:rsid w:val="00A50672"/>
    <w:rsid w:val="00A543DD"/>
    <w:rsid w:val="00A5522B"/>
    <w:rsid w:val="00A55AC0"/>
    <w:rsid w:val="00A5692B"/>
    <w:rsid w:val="00A57B15"/>
    <w:rsid w:val="00A614D1"/>
    <w:rsid w:val="00A614F8"/>
    <w:rsid w:val="00A658D7"/>
    <w:rsid w:val="00A66618"/>
    <w:rsid w:val="00A67464"/>
    <w:rsid w:val="00A67590"/>
    <w:rsid w:val="00A711E3"/>
    <w:rsid w:val="00A714FE"/>
    <w:rsid w:val="00A72559"/>
    <w:rsid w:val="00A72F5A"/>
    <w:rsid w:val="00A74077"/>
    <w:rsid w:val="00A76124"/>
    <w:rsid w:val="00A76AE1"/>
    <w:rsid w:val="00A77232"/>
    <w:rsid w:val="00A776FC"/>
    <w:rsid w:val="00A7790E"/>
    <w:rsid w:val="00A77A44"/>
    <w:rsid w:val="00A83570"/>
    <w:rsid w:val="00A8438A"/>
    <w:rsid w:val="00A86078"/>
    <w:rsid w:val="00A87034"/>
    <w:rsid w:val="00A8758F"/>
    <w:rsid w:val="00A9466E"/>
    <w:rsid w:val="00AA3E98"/>
    <w:rsid w:val="00AA4A97"/>
    <w:rsid w:val="00AA4EE2"/>
    <w:rsid w:val="00AA56E1"/>
    <w:rsid w:val="00AA60ED"/>
    <w:rsid w:val="00AA6259"/>
    <w:rsid w:val="00AA6639"/>
    <w:rsid w:val="00AA735C"/>
    <w:rsid w:val="00AA785E"/>
    <w:rsid w:val="00AB021B"/>
    <w:rsid w:val="00AB12FD"/>
    <w:rsid w:val="00AC01B9"/>
    <w:rsid w:val="00AC0638"/>
    <w:rsid w:val="00AC2D76"/>
    <w:rsid w:val="00AC3564"/>
    <w:rsid w:val="00AC515A"/>
    <w:rsid w:val="00AC6C27"/>
    <w:rsid w:val="00AD0DD6"/>
    <w:rsid w:val="00AD2F49"/>
    <w:rsid w:val="00AD7882"/>
    <w:rsid w:val="00AE021C"/>
    <w:rsid w:val="00AE1258"/>
    <w:rsid w:val="00AE1ADB"/>
    <w:rsid w:val="00AE2E77"/>
    <w:rsid w:val="00AE2EC3"/>
    <w:rsid w:val="00AE70E4"/>
    <w:rsid w:val="00AF0643"/>
    <w:rsid w:val="00AF14FC"/>
    <w:rsid w:val="00AF270C"/>
    <w:rsid w:val="00AF39C1"/>
    <w:rsid w:val="00AF4C67"/>
    <w:rsid w:val="00AF7399"/>
    <w:rsid w:val="00B0341A"/>
    <w:rsid w:val="00B039A9"/>
    <w:rsid w:val="00B12F55"/>
    <w:rsid w:val="00B142EC"/>
    <w:rsid w:val="00B15BDF"/>
    <w:rsid w:val="00B16E5D"/>
    <w:rsid w:val="00B21475"/>
    <w:rsid w:val="00B221BF"/>
    <w:rsid w:val="00B232C3"/>
    <w:rsid w:val="00B232E0"/>
    <w:rsid w:val="00B26706"/>
    <w:rsid w:val="00B26E88"/>
    <w:rsid w:val="00B30EC3"/>
    <w:rsid w:val="00B31770"/>
    <w:rsid w:val="00B319B7"/>
    <w:rsid w:val="00B32C54"/>
    <w:rsid w:val="00B338A1"/>
    <w:rsid w:val="00B34E40"/>
    <w:rsid w:val="00B358C6"/>
    <w:rsid w:val="00B37AB9"/>
    <w:rsid w:val="00B41BAE"/>
    <w:rsid w:val="00B41F1E"/>
    <w:rsid w:val="00B476AE"/>
    <w:rsid w:val="00B5232A"/>
    <w:rsid w:val="00B52CDB"/>
    <w:rsid w:val="00B5302A"/>
    <w:rsid w:val="00B53F17"/>
    <w:rsid w:val="00B552D6"/>
    <w:rsid w:val="00B609D8"/>
    <w:rsid w:val="00B610C8"/>
    <w:rsid w:val="00B6203E"/>
    <w:rsid w:val="00B628D3"/>
    <w:rsid w:val="00B655A5"/>
    <w:rsid w:val="00B71D14"/>
    <w:rsid w:val="00B720D9"/>
    <w:rsid w:val="00B74F4A"/>
    <w:rsid w:val="00B76388"/>
    <w:rsid w:val="00B77118"/>
    <w:rsid w:val="00B806A6"/>
    <w:rsid w:val="00B83C05"/>
    <w:rsid w:val="00B843E9"/>
    <w:rsid w:val="00B85342"/>
    <w:rsid w:val="00B853A9"/>
    <w:rsid w:val="00B857CB"/>
    <w:rsid w:val="00B86084"/>
    <w:rsid w:val="00B87483"/>
    <w:rsid w:val="00B94DE8"/>
    <w:rsid w:val="00B974A0"/>
    <w:rsid w:val="00BA0D18"/>
    <w:rsid w:val="00BA2143"/>
    <w:rsid w:val="00BA493A"/>
    <w:rsid w:val="00BA6B55"/>
    <w:rsid w:val="00BB236E"/>
    <w:rsid w:val="00BB3B52"/>
    <w:rsid w:val="00BB506F"/>
    <w:rsid w:val="00BB62C6"/>
    <w:rsid w:val="00BB669C"/>
    <w:rsid w:val="00BB7854"/>
    <w:rsid w:val="00BB7C55"/>
    <w:rsid w:val="00BB7DB6"/>
    <w:rsid w:val="00BC3FD6"/>
    <w:rsid w:val="00BD4938"/>
    <w:rsid w:val="00BD5684"/>
    <w:rsid w:val="00BD6BAB"/>
    <w:rsid w:val="00BE0140"/>
    <w:rsid w:val="00BE0580"/>
    <w:rsid w:val="00BE10E4"/>
    <w:rsid w:val="00BE2CBC"/>
    <w:rsid w:val="00BE4774"/>
    <w:rsid w:val="00BE4B47"/>
    <w:rsid w:val="00BF294B"/>
    <w:rsid w:val="00BF34A5"/>
    <w:rsid w:val="00BF5942"/>
    <w:rsid w:val="00BF6391"/>
    <w:rsid w:val="00BF779B"/>
    <w:rsid w:val="00C00317"/>
    <w:rsid w:val="00C020AB"/>
    <w:rsid w:val="00C020D8"/>
    <w:rsid w:val="00C02A8F"/>
    <w:rsid w:val="00C04D74"/>
    <w:rsid w:val="00C04F51"/>
    <w:rsid w:val="00C13E0A"/>
    <w:rsid w:val="00C21107"/>
    <w:rsid w:val="00C21669"/>
    <w:rsid w:val="00C23AB9"/>
    <w:rsid w:val="00C252C3"/>
    <w:rsid w:val="00C2549F"/>
    <w:rsid w:val="00C30502"/>
    <w:rsid w:val="00C31DFB"/>
    <w:rsid w:val="00C4158F"/>
    <w:rsid w:val="00C42D2F"/>
    <w:rsid w:val="00C43950"/>
    <w:rsid w:val="00C45C90"/>
    <w:rsid w:val="00C4662C"/>
    <w:rsid w:val="00C50726"/>
    <w:rsid w:val="00C531D4"/>
    <w:rsid w:val="00C56B39"/>
    <w:rsid w:val="00C57085"/>
    <w:rsid w:val="00C70A5F"/>
    <w:rsid w:val="00C735BE"/>
    <w:rsid w:val="00C74FC8"/>
    <w:rsid w:val="00C7553F"/>
    <w:rsid w:val="00C77F17"/>
    <w:rsid w:val="00C80643"/>
    <w:rsid w:val="00C808A6"/>
    <w:rsid w:val="00C8248F"/>
    <w:rsid w:val="00C837E0"/>
    <w:rsid w:val="00C83C32"/>
    <w:rsid w:val="00C83F62"/>
    <w:rsid w:val="00C84CD5"/>
    <w:rsid w:val="00C85008"/>
    <w:rsid w:val="00C851F4"/>
    <w:rsid w:val="00C855DD"/>
    <w:rsid w:val="00C91453"/>
    <w:rsid w:val="00C923BB"/>
    <w:rsid w:val="00C93F56"/>
    <w:rsid w:val="00C946EC"/>
    <w:rsid w:val="00C94741"/>
    <w:rsid w:val="00C95F01"/>
    <w:rsid w:val="00C960B6"/>
    <w:rsid w:val="00C971D8"/>
    <w:rsid w:val="00CA189D"/>
    <w:rsid w:val="00CA3318"/>
    <w:rsid w:val="00CA6972"/>
    <w:rsid w:val="00CB0D99"/>
    <w:rsid w:val="00CB1140"/>
    <w:rsid w:val="00CB1631"/>
    <w:rsid w:val="00CB545F"/>
    <w:rsid w:val="00CB7D07"/>
    <w:rsid w:val="00CB7D2E"/>
    <w:rsid w:val="00CC02C7"/>
    <w:rsid w:val="00CC1D9C"/>
    <w:rsid w:val="00CC284E"/>
    <w:rsid w:val="00CC3104"/>
    <w:rsid w:val="00CC422B"/>
    <w:rsid w:val="00CC6F73"/>
    <w:rsid w:val="00CC78E8"/>
    <w:rsid w:val="00CD21F0"/>
    <w:rsid w:val="00CD3691"/>
    <w:rsid w:val="00CD4341"/>
    <w:rsid w:val="00CD4A19"/>
    <w:rsid w:val="00CD4C76"/>
    <w:rsid w:val="00CD58EF"/>
    <w:rsid w:val="00CD77EA"/>
    <w:rsid w:val="00CE4766"/>
    <w:rsid w:val="00CF30AE"/>
    <w:rsid w:val="00CF6A4D"/>
    <w:rsid w:val="00CF6BCA"/>
    <w:rsid w:val="00D03397"/>
    <w:rsid w:val="00D041E2"/>
    <w:rsid w:val="00D06296"/>
    <w:rsid w:val="00D07D8C"/>
    <w:rsid w:val="00D10886"/>
    <w:rsid w:val="00D139C0"/>
    <w:rsid w:val="00D13DF1"/>
    <w:rsid w:val="00D15B9D"/>
    <w:rsid w:val="00D16F6F"/>
    <w:rsid w:val="00D17A2D"/>
    <w:rsid w:val="00D23037"/>
    <w:rsid w:val="00D24904"/>
    <w:rsid w:val="00D25ECA"/>
    <w:rsid w:val="00D30894"/>
    <w:rsid w:val="00D32AD1"/>
    <w:rsid w:val="00D351D6"/>
    <w:rsid w:val="00D36428"/>
    <w:rsid w:val="00D36857"/>
    <w:rsid w:val="00D42EB8"/>
    <w:rsid w:val="00D439BD"/>
    <w:rsid w:val="00D4597C"/>
    <w:rsid w:val="00D468DD"/>
    <w:rsid w:val="00D55A63"/>
    <w:rsid w:val="00D56B2E"/>
    <w:rsid w:val="00D60999"/>
    <w:rsid w:val="00D61077"/>
    <w:rsid w:val="00D64FBC"/>
    <w:rsid w:val="00D67301"/>
    <w:rsid w:val="00D701B5"/>
    <w:rsid w:val="00D704DC"/>
    <w:rsid w:val="00D70E8A"/>
    <w:rsid w:val="00D70ED5"/>
    <w:rsid w:val="00D7103C"/>
    <w:rsid w:val="00D71A68"/>
    <w:rsid w:val="00D73583"/>
    <w:rsid w:val="00D75FF9"/>
    <w:rsid w:val="00D76815"/>
    <w:rsid w:val="00D77D4C"/>
    <w:rsid w:val="00D8045A"/>
    <w:rsid w:val="00D83010"/>
    <w:rsid w:val="00D837DB"/>
    <w:rsid w:val="00D83822"/>
    <w:rsid w:val="00D866A4"/>
    <w:rsid w:val="00D8685C"/>
    <w:rsid w:val="00D9028E"/>
    <w:rsid w:val="00D9082F"/>
    <w:rsid w:val="00D90A7C"/>
    <w:rsid w:val="00D94B1E"/>
    <w:rsid w:val="00D970C4"/>
    <w:rsid w:val="00D976AA"/>
    <w:rsid w:val="00DA05B0"/>
    <w:rsid w:val="00DA1BCF"/>
    <w:rsid w:val="00DA7E95"/>
    <w:rsid w:val="00DB4318"/>
    <w:rsid w:val="00DB5F33"/>
    <w:rsid w:val="00DB734F"/>
    <w:rsid w:val="00DB7A08"/>
    <w:rsid w:val="00DC0324"/>
    <w:rsid w:val="00DC07E0"/>
    <w:rsid w:val="00DC1FEC"/>
    <w:rsid w:val="00DC254C"/>
    <w:rsid w:val="00DC2BE5"/>
    <w:rsid w:val="00DC49DC"/>
    <w:rsid w:val="00DC543F"/>
    <w:rsid w:val="00DC5FEE"/>
    <w:rsid w:val="00DC6474"/>
    <w:rsid w:val="00DD0BBC"/>
    <w:rsid w:val="00DD2E4F"/>
    <w:rsid w:val="00DD37D4"/>
    <w:rsid w:val="00DD5F72"/>
    <w:rsid w:val="00DD6041"/>
    <w:rsid w:val="00DE1140"/>
    <w:rsid w:val="00DE3408"/>
    <w:rsid w:val="00DE3B2F"/>
    <w:rsid w:val="00DE3E72"/>
    <w:rsid w:val="00DE64F1"/>
    <w:rsid w:val="00DF1230"/>
    <w:rsid w:val="00DF1FF1"/>
    <w:rsid w:val="00DF38BE"/>
    <w:rsid w:val="00DF40A3"/>
    <w:rsid w:val="00DF46F0"/>
    <w:rsid w:val="00DF6F1C"/>
    <w:rsid w:val="00E0049F"/>
    <w:rsid w:val="00E035E4"/>
    <w:rsid w:val="00E03D2D"/>
    <w:rsid w:val="00E0672C"/>
    <w:rsid w:val="00E0768A"/>
    <w:rsid w:val="00E13D26"/>
    <w:rsid w:val="00E20CD4"/>
    <w:rsid w:val="00E23524"/>
    <w:rsid w:val="00E245E6"/>
    <w:rsid w:val="00E249BA"/>
    <w:rsid w:val="00E255D6"/>
    <w:rsid w:val="00E260B6"/>
    <w:rsid w:val="00E275BD"/>
    <w:rsid w:val="00E3045D"/>
    <w:rsid w:val="00E37829"/>
    <w:rsid w:val="00E422D3"/>
    <w:rsid w:val="00E45C0E"/>
    <w:rsid w:val="00E45F88"/>
    <w:rsid w:val="00E46278"/>
    <w:rsid w:val="00E50662"/>
    <w:rsid w:val="00E52285"/>
    <w:rsid w:val="00E55A8B"/>
    <w:rsid w:val="00E57D93"/>
    <w:rsid w:val="00E603EB"/>
    <w:rsid w:val="00E6339E"/>
    <w:rsid w:val="00E6480D"/>
    <w:rsid w:val="00E6576B"/>
    <w:rsid w:val="00E71314"/>
    <w:rsid w:val="00E72342"/>
    <w:rsid w:val="00E72FA7"/>
    <w:rsid w:val="00E746A9"/>
    <w:rsid w:val="00E837A0"/>
    <w:rsid w:val="00E847B7"/>
    <w:rsid w:val="00E87719"/>
    <w:rsid w:val="00E87801"/>
    <w:rsid w:val="00E913FC"/>
    <w:rsid w:val="00E9311C"/>
    <w:rsid w:val="00E93A46"/>
    <w:rsid w:val="00E94781"/>
    <w:rsid w:val="00E959EC"/>
    <w:rsid w:val="00E966EF"/>
    <w:rsid w:val="00E975E5"/>
    <w:rsid w:val="00E97D5D"/>
    <w:rsid w:val="00EA0BAB"/>
    <w:rsid w:val="00EA2272"/>
    <w:rsid w:val="00EA3842"/>
    <w:rsid w:val="00EA3A9C"/>
    <w:rsid w:val="00EA4485"/>
    <w:rsid w:val="00EA4518"/>
    <w:rsid w:val="00EA4C69"/>
    <w:rsid w:val="00EA5702"/>
    <w:rsid w:val="00EA729E"/>
    <w:rsid w:val="00EA7645"/>
    <w:rsid w:val="00EA7AA0"/>
    <w:rsid w:val="00EB1FB9"/>
    <w:rsid w:val="00EB5CEC"/>
    <w:rsid w:val="00EB773F"/>
    <w:rsid w:val="00EB779A"/>
    <w:rsid w:val="00EC054E"/>
    <w:rsid w:val="00EC0EA9"/>
    <w:rsid w:val="00EC245E"/>
    <w:rsid w:val="00EC2B45"/>
    <w:rsid w:val="00EC3E06"/>
    <w:rsid w:val="00EC469E"/>
    <w:rsid w:val="00EC543C"/>
    <w:rsid w:val="00EC5B24"/>
    <w:rsid w:val="00EC5C04"/>
    <w:rsid w:val="00EC68C5"/>
    <w:rsid w:val="00ED3A8E"/>
    <w:rsid w:val="00ED434A"/>
    <w:rsid w:val="00ED675E"/>
    <w:rsid w:val="00ED69FF"/>
    <w:rsid w:val="00ED6DBB"/>
    <w:rsid w:val="00ED7B85"/>
    <w:rsid w:val="00EE0479"/>
    <w:rsid w:val="00EE2DEE"/>
    <w:rsid w:val="00EE5492"/>
    <w:rsid w:val="00EE601B"/>
    <w:rsid w:val="00EE6A10"/>
    <w:rsid w:val="00EE76CF"/>
    <w:rsid w:val="00EF0165"/>
    <w:rsid w:val="00EF0DC6"/>
    <w:rsid w:val="00EF1163"/>
    <w:rsid w:val="00EF1B20"/>
    <w:rsid w:val="00EF2697"/>
    <w:rsid w:val="00EF2E36"/>
    <w:rsid w:val="00EF4BC1"/>
    <w:rsid w:val="00EF5B9D"/>
    <w:rsid w:val="00EF6CA3"/>
    <w:rsid w:val="00EF6CB0"/>
    <w:rsid w:val="00EF731E"/>
    <w:rsid w:val="00EF782F"/>
    <w:rsid w:val="00EF798F"/>
    <w:rsid w:val="00F00412"/>
    <w:rsid w:val="00F0678B"/>
    <w:rsid w:val="00F10943"/>
    <w:rsid w:val="00F11613"/>
    <w:rsid w:val="00F11E09"/>
    <w:rsid w:val="00F13E8F"/>
    <w:rsid w:val="00F1436B"/>
    <w:rsid w:val="00F15367"/>
    <w:rsid w:val="00F1723B"/>
    <w:rsid w:val="00F175F1"/>
    <w:rsid w:val="00F20E3F"/>
    <w:rsid w:val="00F222CB"/>
    <w:rsid w:val="00F26A03"/>
    <w:rsid w:val="00F270EA"/>
    <w:rsid w:val="00F3128E"/>
    <w:rsid w:val="00F35A96"/>
    <w:rsid w:val="00F41314"/>
    <w:rsid w:val="00F43647"/>
    <w:rsid w:val="00F46940"/>
    <w:rsid w:val="00F52E9F"/>
    <w:rsid w:val="00F530C1"/>
    <w:rsid w:val="00F548C3"/>
    <w:rsid w:val="00F54E59"/>
    <w:rsid w:val="00F551CB"/>
    <w:rsid w:val="00F565B9"/>
    <w:rsid w:val="00F62AB8"/>
    <w:rsid w:val="00F63468"/>
    <w:rsid w:val="00F676F6"/>
    <w:rsid w:val="00F70C80"/>
    <w:rsid w:val="00F72F08"/>
    <w:rsid w:val="00F73A72"/>
    <w:rsid w:val="00F747F3"/>
    <w:rsid w:val="00F76326"/>
    <w:rsid w:val="00F85D90"/>
    <w:rsid w:val="00F876EC"/>
    <w:rsid w:val="00F90645"/>
    <w:rsid w:val="00F92122"/>
    <w:rsid w:val="00F95EF4"/>
    <w:rsid w:val="00FA3B7C"/>
    <w:rsid w:val="00FA54DF"/>
    <w:rsid w:val="00FA6F7D"/>
    <w:rsid w:val="00FA78E9"/>
    <w:rsid w:val="00FB0910"/>
    <w:rsid w:val="00FB133F"/>
    <w:rsid w:val="00FB3679"/>
    <w:rsid w:val="00FB3ACC"/>
    <w:rsid w:val="00FB61D3"/>
    <w:rsid w:val="00FB6F1F"/>
    <w:rsid w:val="00FB74AB"/>
    <w:rsid w:val="00FC0CA4"/>
    <w:rsid w:val="00FC1A5F"/>
    <w:rsid w:val="00FC5BB0"/>
    <w:rsid w:val="00FD0AFE"/>
    <w:rsid w:val="00FD1266"/>
    <w:rsid w:val="00FD1706"/>
    <w:rsid w:val="00FD6EBF"/>
    <w:rsid w:val="00FE0BA6"/>
    <w:rsid w:val="00FE1307"/>
    <w:rsid w:val="00FE3786"/>
    <w:rsid w:val="00FE6049"/>
    <w:rsid w:val="00FE782F"/>
    <w:rsid w:val="00FF1605"/>
    <w:rsid w:val="00FF76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46807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theme="minorBidi"/>
        <w:sz w:val="24"/>
        <w:szCs w:val="24"/>
        <w:lang w:val="en-US" w:eastAsia="en-US" w:bidi="ar-SA"/>
      </w:rPr>
    </w:rPrDefault>
    <w:pPrDefault>
      <w:pPr>
        <w:spacing w:line="276" w:lineRule="auto"/>
        <w:ind w:left="578" w:hanging="578"/>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4F25D7"/>
    <w:rPr>
      <w:lang w:val="de-DE"/>
    </w:rPr>
  </w:style>
  <w:style w:type="paragraph" w:styleId="berschrift1">
    <w:name w:val="heading 1"/>
    <w:basedOn w:val="Standard"/>
    <w:next w:val="Standard"/>
    <w:link w:val="berschrift1Zeichen"/>
    <w:uiPriority w:val="9"/>
    <w:qFormat/>
    <w:rsid w:val="005109C0"/>
    <w:pPr>
      <w:keepNext/>
      <w:keepLines/>
      <w:numPr>
        <w:numId w:val="2"/>
      </w:numPr>
      <w:spacing w:before="240" w:after="120"/>
      <w:outlineLvl w:val="0"/>
    </w:pPr>
    <w:rPr>
      <w:rFonts w:eastAsiaTheme="majorEastAsia" w:cstheme="majorBidi"/>
      <w:b/>
      <w:bCs/>
      <w:color w:val="000000" w:themeColor="text1"/>
      <w:sz w:val="32"/>
      <w:szCs w:val="28"/>
    </w:rPr>
  </w:style>
  <w:style w:type="paragraph" w:styleId="berschrift2">
    <w:name w:val="heading 2"/>
    <w:basedOn w:val="Standard"/>
    <w:next w:val="Standard"/>
    <w:link w:val="berschrift2Zeichen"/>
    <w:autoRedefine/>
    <w:uiPriority w:val="9"/>
    <w:unhideWhenUsed/>
    <w:qFormat/>
    <w:rsid w:val="001B7DAE"/>
    <w:pPr>
      <w:keepNext/>
      <w:keepLines/>
      <w:numPr>
        <w:ilvl w:val="1"/>
        <w:numId w:val="2"/>
      </w:numPr>
      <w:spacing w:before="320" w:after="120" w:line="360" w:lineRule="auto"/>
      <w:outlineLvl w:val="1"/>
    </w:pPr>
    <w:rPr>
      <w:rFonts w:eastAsiaTheme="majorEastAsia" w:cstheme="majorBidi"/>
      <w:b/>
      <w:bCs/>
      <w:color w:val="000000" w:themeColor="text1"/>
      <w:sz w:val="28"/>
      <w:szCs w:val="26"/>
    </w:rPr>
  </w:style>
  <w:style w:type="paragraph" w:styleId="berschrift3">
    <w:name w:val="heading 3"/>
    <w:basedOn w:val="Standard"/>
    <w:next w:val="Standard"/>
    <w:link w:val="berschrift3Zeichen"/>
    <w:uiPriority w:val="9"/>
    <w:unhideWhenUsed/>
    <w:qFormat/>
    <w:rsid w:val="00885309"/>
    <w:pPr>
      <w:keepNext/>
      <w:keepLines/>
      <w:numPr>
        <w:ilvl w:val="2"/>
        <w:numId w:val="2"/>
      </w:numPr>
      <w:spacing w:before="200"/>
      <w:outlineLvl w:val="2"/>
    </w:pPr>
    <w:rPr>
      <w:rFonts w:eastAsiaTheme="majorEastAsia" w:cstheme="majorBidi"/>
      <w:b/>
      <w:bCs/>
      <w:color w:val="000000" w:themeColor="text1"/>
    </w:rPr>
  </w:style>
  <w:style w:type="paragraph" w:styleId="berschrift4">
    <w:name w:val="heading 4"/>
    <w:basedOn w:val="Standard"/>
    <w:next w:val="Standard"/>
    <w:link w:val="berschrift4Zeichen"/>
    <w:uiPriority w:val="9"/>
    <w:unhideWhenUsed/>
    <w:qFormat/>
    <w:rsid w:val="00885309"/>
    <w:pPr>
      <w:keepNext/>
      <w:keepLines/>
      <w:numPr>
        <w:ilvl w:val="3"/>
        <w:numId w:val="2"/>
      </w:numPr>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semiHidden/>
    <w:unhideWhenUsed/>
    <w:qFormat/>
    <w:rsid w:val="000E44A8"/>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eichen"/>
    <w:uiPriority w:val="9"/>
    <w:semiHidden/>
    <w:unhideWhenUsed/>
    <w:qFormat/>
    <w:rsid w:val="000E44A8"/>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eichen"/>
    <w:uiPriority w:val="9"/>
    <w:semiHidden/>
    <w:unhideWhenUsed/>
    <w:qFormat/>
    <w:rsid w:val="004C264A"/>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eichen"/>
    <w:uiPriority w:val="9"/>
    <w:semiHidden/>
    <w:unhideWhenUsed/>
    <w:qFormat/>
    <w:rsid w:val="000E44A8"/>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eichen"/>
    <w:uiPriority w:val="9"/>
    <w:semiHidden/>
    <w:unhideWhenUsed/>
    <w:qFormat/>
    <w:rsid w:val="000E44A8"/>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5109C0"/>
    <w:rPr>
      <w:rFonts w:eastAsiaTheme="majorEastAsia" w:cstheme="majorBidi"/>
      <w:b/>
      <w:bCs/>
      <w:color w:val="000000" w:themeColor="text1"/>
      <w:sz w:val="32"/>
      <w:szCs w:val="28"/>
      <w:lang w:val="de-DE"/>
    </w:rPr>
  </w:style>
  <w:style w:type="character" w:customStyle="1" w:styleId="berschrift2Zeichen">
    <w:name w:val="Überschrift 2 Zeichen"/>
    <w:basedOn w:val="Absatzstandardschriftart"/>
    <w:link w:val="berschrift2"/>
    <w:uiPriority w:val="9"/>
    <w:rsid w:val="001B7DAE"/>
    <w:rPr>
      <w:rFonts w:eastAsiaTheme="majorEastAsia" w:cstheme="majorBidi"/>
      <w:b/>
      <w:bCs/>
      <w:color w:val="000000" w:themeColor="text1"/>
      <w:sz w:val="28"/>
      <w:szCs w:val="26"/>
    </w:rPr>
  </w:style>
  <w:style w:type="character" w:customStyle="1" w:styleId="berschrift3Zeichen">
    <w:name w:val="Überschrift 3 Zeichen"/>
    <w:basedOn w:val="Absatzstandardschriftart"/>
    <w:link w:val="berschrift3"/>
    <w:uiPriority w:val="9"/>
    <w:rsid w:val="00885309"/>
    <w:rPr>
      <w:rFonts w:eastAsiaTheme="majorEastAsia" w:cstheme="majorBidi"/>
      <w:b/>
      <w:bCs/>
      <w:color w:val="000000" w:themeColor="text1"/>
    </w:rPr>
  </w:style>
  <w:style w:type="character" w:customStyle="1" w:styleId="berschrift4Zeichen">
    <w:name w:val="Überschrift 4 Zeichen"/>
    <w:basedOn w:val="Absatzstandardschriftart"/>
    <w:link w:val="berschrift4"/>
    <w:uiPriority w:val="9"/>
    <w:rsid w:val="00885309"/>
    <w:rPr>
      <w:rFonts w:asciiTheme="majorHAnsi" w:eastAsiaTheme="majorEastAsia" w:hAnsiTheme="majorHAnsi" w:cstheme="majorBidi"/>
      <w:b/>
      <w:bCs/>
      <w:i/>
      <w:iCs/>
      <w:color w:val="4F81BD" w:themeColor="accent1"/>
    </w:rPr>
  </w:style>
  <w:style w:type="character" w:customStyle="1" w:styleId="berschrift5Zeichen">
    <w:name w:val="Überschrift 5 Zeichen"/>
    <w:basedOn w:val="Absatzstandardschriftart"/>
    <w:link w:val="berschrift5"/>
    <w:uiPriority w:val="9"/>
    <w:semiHidden/>
    <w:rsid w:val="000E44A8"/>
    <w:rPr>
      <w:rFonts w:asciiTheme="majorHAnsi" w:eastAsiaTheme="majorEastAsia" w:hAnsiTheme="majorHAnsi" w:cstheme="majorBidi"/>
      <w:color w:val="243F60" w:themeColor="accent1" w:themeShade="7F"/>
    </w:rPr>
  </w:style>
  <w:style w:type="character" w:customStyle="1" w:styleId="berschrift6Zeichen">
    <w:name w:val="Überschrift 6 Zeichen"/>
    <w:basedOn w:val="Absatzstandardschriftart"/>
    <w:link w:val="berschrift6"/>
    <w:uiPriority w:val="9"/>
    <w:semiHidden/>
    <w:rsid w:val="000E44A8"/>
    <w:rPr>
      <w:rFonts w:asciiTheme="majorHAnsi" w:eastAsiaTheme="majorEastAsia" w:hAnsiTheme="majorHAnsi" w:cstheme="majorBidi"/>
      <w:i/>
      <w:iCs/>
      <w:color w:val="243F60" w:themeColor="accent1" w:themeShade="7F"/>
    </w:rPr>
  </w:style>
  <w:style w:type="character" w:customStyle="1" w:styleId="berschrift7Zeichen">
    <w:name w:val="Überschrift 7 Zeichen"/>
    <w:basedOn w:val="Absatzstandardschriftart"/>
    <w:link w:val="berschrift7"/>
    <w:uiPriority w:val="9"/>
    <w:semiHidden/>
    <w:rsid w:val="004C264A"/>
    <w:rPr>
      <w:rFonts w:asciiTheme="majorHAnsi" w:eastAsiaTheme="majorEastAsia" w:hAnsiTheme="majorHAnsi" w:cstheme="majorBidi"/>
      <w:i/>
      <w:iCs/>
      <w:color w:val="404040" w:themeColor="text1" w:themeTint="BF"/>
    </w:rPr>
  </w:style>
  <w:style w:type="character" w:customStyle="1" w:styleId="berschrift8Zeichen">
    <w:name w:val="Überschrift 8 Zeichen"/>
    <w:basedOn w:val="Absatzstandardschriftart"/>
    <w:link w:val="berschrift8"/>
    <w:uiPriority w:val="9"/>
    <w:semiHidden/>
    <w:rsid w:val="000E44A8"/>
    <w:rPr>
      <w:rFonts w:asciiTheme="majorHAnsi" w:eastAsiaTheme="majorEastAsia" w:hAnsiTheme="majorHAnsi" w:cstheme="majorBidi"/>
      <w:color w:val="404040" w:themeColor="text1" w:themeTint="BF"/>
      <w:sz w:val="20"/>
      <w:szCs w:val="20"/>
    </w:rPr>
  </w:style>
  <w:style w:type="character" w:customStyle="1" w:styleId="berschrift9Zeichen">
    <w:name w:val="Überschrift 9 Zeichen"/>
    <w:basedOn w:val="Absatzstandardschriftart"/>
    <w:link w:val="berschrift9"/>
    <w:uiPriority w:val="9"/>
    <w:semiHidden/>
    <w:rsid w:val="000E44A8"/>
    <w:rPr>
      <w:rFonts w:asciiTheme="majorHAnsi" w:eastAsiaTheme="majorEastAsia" w:hAnsiTheme="majorHAnsi" w:cstheme="majorBidi"/>
      <w:i/>
      <w:iCs/>
      <w:color w:val="404040" w:themeColor="text1" w:themeTint="BF"/>
      <w:sz w:val="20"/>
      <w:szCs w:val="20"/>
    </w:rPr>
  </w:style>
  <w:style w:type="paragraph" w:styleId="Kopfzeile">
    <w:name w:val="header"/>
    <w:basedOn w:val="Standard"/>
    <w:link w:val="KopfzeileZeichen"/>
    <w:uiPriority w:val="99"/>
    <w:unhideWhenUsed/>
    <w:rsid w:val="002A4398"/>
    <w:pPr>
      <w:tabs>
        <w:tab w:val="center" w:pos="4680"/>
        <w:tab w:val="right" w:pos="9360"/>
      </w:tabs>
      <w:spacing w:line="240" w:lineRule="auto"/>
    </w:pPr>
  </w:style>
  <w:style w:type="character" w:customStyle="1" w:styleId="KopfzeileZeichen">
    <w:name w:val="Kopfzeile Zeichen"/>
    <w:basedOn w:val="Absatzstandardschriftart"/>
    <w:link w:val="Kopfzeile"/>
    <w:uiPriority w:val="99"/>
    <w:rsid w:val="002A4398"/>
  </w:style>
  <w:style w:type="paragraph" w:styleId="Fuzeile">
    <w:name w:val="footer"/>
    <w:basedOn w:val="Standard"/>
    <w:link w:val="FuzeileZeichen"/>
    <w:uiPriority w:val="99"/>
    <w:unhideWhenUsed/>
    <w:rsid w:val="00CC3104"/>
    <w:pPr>
      <w:tabs>
        <w:tab w:val="center" w:pos="4680"/>
        <w:tab w:val="right" w:pos="9360"/>
      </w:tabs>
      <w:spacing w:line="240" w:lineRule="auto"/>
    </w:pPr>
  </w:style>
  <w:style w:type="character" w:customStyle="1" w:styleId="FuzeileZeichen">
    <w:name w:val="Fußzeile Zeichen"/>
    <w:basedOn w:val="Absatzstandardschriftart"/>
    <w:link w:val="Fuzeile"/>
    <w:uiPriority w:val="99"/>
    <w:rsid w:val="00CC3104"/>
  </w:style>
  <w:style w:type="paragraph" w:styleId="KeinLeerraum">
    <w:name w:val="No Spacing"/>
    <w:link w:val="KeinLeerraumZeichen"/>
    <w:uiPriority w:val="1"/>
    <w:qFormat/>
    <w:rsid w:val="00885309"/>
    <w:pPr>
      <w:spacing w:line="240" w:lineRule="auto"/>
    </w:pPr>
  </w:style>
  <w:style w:type="paragraph" w:styleId="Inhaltsverzeichnisberschrift">
    <w:name w:val="TOC Heading"/>
    <w:basedOn w:val="Titel"/>
    <w:next w:val="Standard"/>
    <w:uiPriority w:val="39"/>
    <w:unhideWhenUsed/>
    <w:qFormat/>
    <w:rsid w:val="00AC01B9"/>
    <w:pPr>
      <w:pBdr>
        <w:bottom w:val="none" w:sz="0" w:space="0" w:color="auto"/>
      </w:pBdr>
    </w:pPr>
    <w:rPr>
      <w:rFonts w:ascii="Arial" w:hAnsi="Arial"/>
      <w:b/>
      <w:color w:val="000000" w:themeColor="text1"/>
      <w:sz w:val="28"/>
      <w:lang w:eastAsia="de-DE"/>
    </w:rPr>
  </w:style>
  <w:style w:type="paragraph" w:styleId="Titel">
    <w:name w:val="Title"/>
    <w:basedOn w:val="Standard"/>
    <w:next w:val="Standard"/>
    <w:link w:val="TitelZeichen"/>
    <w:uiPriority w:val="10"/>
    <w:qFormat/>
    <w:rsid w:val="002362E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2362E4"/>
    <w:rPr>
      <w:rFonts w:asciiTheme="majorHAnsi" w:eastAsiaTheme="majorEastAsia" w:hAnsiTheme="majorHAnsi" w:cstheme="majorBidi"/>
      <w:color w:val="17365D" w:themeColor="text2" w:themeShade="BF"/>
      <w:spacing w:val="5"/>
      <w:kern w:val="28"/>
      <w:sz w:val="52"/>
      <w:szCs w:val="52"/>
      <w:lang w:val="de-DE"/>
    </w:rPr>
  </w:style>
  <w:style w:type="paragraph" w:styleId="Verzeichnis1">
    <w:name w:val="toc 1"/>
    <w:basedOn w:val="Standard"/>
    <w:next w:val="Standard"/>
    <w:autoRedefine/>
    <w:uiPriority w:val="39"/>
    <w:unhideWhenUsed/>
    <w:qFormat/>
    <w:rsid w:val="0033407D"/>
    <w:pPr>
      <w:tabs>
        <w:tab w:val="right" w:leader="dot" w:pos="9629"/>
      </w:tabs>
      <w:spacing w:before="120"/>
      <w:ind w:left="0" w:firstLine="0"/>
    </w:pPr>
    <w:rPr>
      <w:b/>
    </w:rPr>
  </w:style>
  <w:style w:type="paragraph" w:styleId="Verzeichnis2">
    <w:name w:val="toc 2"/>
    <w:basedOn w:val="Standard"/>
    <w:next w:val="Standard"/>
    <w:autoRedefine/>
    <w:uiPriority w:val="39"/>
    <w:unhideWhenUsed/>
    <w:qFormat/>
    <w:rsid w:val="0033407D"/>
    <w:pPr>
      <w:tabs>
        <w:tab w:val="left" w:pos="960"/>
        <w:tab w:val="right" w:leader="dot" w:pos="9629"/>
      </w:tabs>
      <w:ind w:left="240" w:firstLine="186"/>
    </w:pPr>
  </w:style>
  <w:style w:type="character" w:styleId="Link">
    <w:name w:val="Hyperlink"/>
    <w:basedOn w:val="Absatzstandardschriftart"/>
    <w:uiPriority w:val="99"/>
    <w:unhideWhenUsed/>
    <w:rsid w:val="00FA78E9"/>
    <w:rPr>
      <w:color w:val="0000FF" w:themeColor="hyperlink"/>
      <w:u w:val="single"/>
    </w:rPr>
  </w:style>
  <w:style w:type="paragraph" w:styleId="Sprechblasentext">
    <w:name w:val="Balloon Text"/>
    <w:basedOn w:val="Standard"/>
    <w:link w:val="SprechblasentextZeichen"/>
    <w:uiPriority w:val="99"/>
    <w:semiHidden/>
    <w:unhideWhenUsed/>
    <w:rsid w:val="00FA78E9"/>
    <w:pPr>
      <w:spacing w:line="240" w:lineRule="auto"/>
    </w:pPr>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FA78E9"/>
    <w:rPr>
      <w:rFonts w:ascii="Tahoma" w:hAnsi="Tahoma" w:cs="Tahoma"/>
      <w:sz w:val="16"/>
      <w:szCs w:val="16"/>
    </w:rPr>
  </w:style>
  <w:style w:type="paragraph" w:styleId="Verzeichnis3">
    <w:name w:val="toc 3"/>
    <w:basedOn w:val="Standard"/>
    <w:next w:val="Standard"/>
    <w:autoRedefine/>
    <w:uiPriority w:val="39"/>
    <w:unhideWhenUsed/>
    <w:qFormat/>
    <w:rsid w:val="0033407D"/>
    <w:pPr>
      <w:tabs>
        <w:tab w:val="right" w:leader="dot" w:pos="9629"/>
      </w:tabs>
      <w:ind w:left="480" w:firstLine="371"/>
    </w:pPr>
  </w:style>
  <w:style w:type="paragraph" w:customStyle="1" w:styleId="berschrift11">
    <w:name w:val="Überschrift 11"/>
    <w:basedOn w:val="berschrift1"/>
    <w:rsid w:val="00BE10E4"/>
    <w:pPr>
      <w:numPr>
        <w:numId w:val="1"/>
      </w:numPr>
    </w:pPr>
  </w:style>
  <w:style w:type="paragraph" w:customStyle="1" w:styleId="berschrift21">
    <w:name w:val="Überschrift 21"/>
    <w:basedOn w:val="berschrift2"/>
    <w:rsid w:val="00CD58EF"/>
    <w:pPr>
      <w:numPr>
        <w:numId w:val="1"/>
      </w:numPr>
    </w:pPr>
  </w:style>
  <w:style w:type="paragraph" w:customStyle="1" w:styleId="berschrift31">
    <w:name w:val="Überschrift 31"/>
    <w:basedOn w:val="berschrift3"/>
    <w:rsid w:val="00E913FC"/>
    <w:pPr>
      <w:numPr>
        <w:numId w:val="1"/>
      </w:numPr>
    </w:pPr>
    <w:rPr>
      <w:b w:val="0"/>
    </w:rPr>
  </w:style>
  <w:style w:type="paragraph" w:customStyle="1" w:styleId="berschrift41">
    <w:name w:val="Überschrift 41"/>
    <w:basedOn w:val="Standard"/>
    <w:rsid w:val="00E913FC"/>
    <w:pPr>
      <w:numPr>
        <w:ilvl w:val="3"/>
        <w:numId w:val="1"/>
      </w:numPr>
    </w:pPr>
    <w:rPr>
      <w:b/>
    </w:rPr>
  </w:style>
  <w:style w:type="paragraph" w:customStyle="1" w:styleId="berschrift51">
    <w:name w:val="Überschrift 51"/>
    <w:basedOn w:val="Standard"/>
    <w:rsid w:val="00BE10E4"/>
    <w:pPr>
      <w:numPr>
        <w:ilvl w:val="4"/>
        <w:numId w:val="1"/>
      </w:numPr>
    </w:pPr>
  </w:style>
  <w:style w:type="paragraph" w:customStyle="1" w:styleId="berschrift61">
    <w:name w:val="Überschrift 61"/>
    <w:basedOn w:val="Standard"/>
    <w:rsid w:val="00BE10E4"/>
    <w:pPr>
      <w:numPr>
        <w:ilvl w:val="5"/>
        <w:numId w:val="1"/>
      </w:numPr>
    </w:pPr>
  </w:style>
  <w:style w:type="paragraph" w:customStyle="1" w:styleId="berschrift71">
    <w:name w:val="Überschrift 71"/>
    <w:basedOn w:val="Standard"/>
    <w:rsid w:val="00BE10E4"/>
    <w:pPr>
      <w:numPr>
        <w:ilvl w:val="6"/>
        <w:numId w:val="1"/>
      </w:numPr>
    </w:pPr>
  </w:style>
  <w:style w:type="paragraph" w:customStyle="1" w:styleId="berschrift81">
    <w:name w:val="Überschrift 81"/>
    <w:basedOn w:val="Standard"/>
    <w:rsid w:val="00BE10E4"/>
    <w:pPr>
      <w:numPr>
        <w:ilvl w:val="7"/>
        <w:numId w:val="1"/>
      </w:numPr>
    </w:pPr>
  </w:style>
  <w:style w:type="paragraph" w:customStyle="1" w:styleId="berschrift91">
    <w:name w:val="Überschrift 91"/>
    <w:basedOn w:val="Standard"/>
    <w:rsid w:val="00BE10E4"/>
    <w:pPr>
      <w:numPr>
        <w:ilvl w:val="8"/>
        <w:numId w:val="1"/>
      </w:numPr>
    </w:pPr>
  </w:style>
  <w:style w:type="paragraph" w:styleId="Listenabsatz">
    <w:name w:val="List Paragraph"/>
    <w:basedOn w:val="Standard"/>
    <w:uiPriority w:val="34"/>
    <w:qFormat/>
    <w:rsid w:val="00E913FC"/>
    <w:pPr>
      <w:ind w:left="720"/>
      <w:contextualSpacing/>
    </w:pPr>
  </w:style>
  <w:style w:type="paragraph" w:styleId="Beschriftung">
    <w:name w:val="caption"/>
    <w:basedOn w:val="Standard"/>
    <w:next w:val="Standard"/>
    <w:uiPriority w:val="35"/>
    <w:unhideWhenUsed/>
    <w:qFormat/>
    <w:rsid w:val="00AD0DD6"/>
    <w:pPr>
      <w:spacing w:after="200" w:line="240" w:lineRule="auto"/>
    </w:pPr>
    <w:rPr>
      <w:b/>
      <w:bCs/>
      <w:color w:val="000000" w:themeColor="text1"/>
      <w:sz w:val="18"/>
      <w:szCs w:val="18"/>
    </w:rPr>
  </w:style>
  <w:style w:type="paragraph" w:styleId="Abbildungsverzeichnis">
    <w:name w:val="table of figures"/>
    <w:basedOn w:val="Textkrper"/>
    <w:next w:val="Textkrper"/>
    <w:uiPriority w:val="99"/>
    <w:unhideWhenUsed/>
    <w:rsid w:val="008501B6"/>
  </w:style>
  <w:style w:type="paragraph" w:styleId="Textkrper">
    <w:name w:val="Body Text"/>
    <w:basedOn w:val="Standard"/>
    <w:link w:val="TextkrperZeichen"/>
    <w:uiPriority w:val="99"/>
    <w:unhideWhenUsed/>
    <w:qFormat/>
    <w:rsid w:val="008B14C0"/>
    <w:pPr>
      <w:spacing w:line="360" w:lineRule="auto"/>
      <w:ind w:left="0" w:firstLine="0"/>
      <w:jc w:val="both"/>
    </w:pPr>
    <w:rPr>
      <w:bCs/>
      <w:color w:val="000000" w:themeColor="text1"/>
    </w:rPr>
  </w:style>
  <w:style w:type="character" w:customStyle="1" w:styleId="TextkrperZeichen">
    <w:name w:val="Textkörper Zeichen"/>
    <w:basedOn w:val="Absatzstandardschriftart"/>
    <w:link w:val="Textkrper"/>
    <w:uiPriority w:val="99"/>
    <w:rsid w:val="008B14C0"/>
    <w:rPr>
      <w:bCs/>
      <w:color w:val="000000" w:themeColor="text1"/>
      <w:lang w:val="de-DE"/>
    </w:rPr>
  </w:style>
  <w:style w:type="character" w:customStyle="1" w:styleId="lang">
    <w:name w:val="lang"/>
    <w:basedOn w:val="Absatzstandardschriftart"/>
    <w:rsid w:val="00E847B7"/>
  </w:style>
  <w:style w:type="table" w:styleId="Tabellenraster">
    <w:name w:val="Table Grid"/>
    <w:basedOn w:val="NormaleTabelle"/>
    <w:uiPriority w:val="59"/>
    <w:rsid w:val="00B12F55"/>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Verzeichnis4">
    <w:name w:val="toc 4"/>
    <w:basedOn w:val="Standard"/>
    <w:next w:val="Standard"/>
    <w:autoRedefine/>
    <w:uiPriority w:val="39"/>
    <w:semiHidden/>
    <w:unhideWhenUsed/>
    <w:rsid w:val="00720944"/>
    <w:pPr>
      <w:ind w:left="720"/>
    </w:pPr>
    <w:rPr>
      <w:rFonts w:asciiTheme="minorHAnsi" w:hAnsiTheme="minorHAnsi"/>
      <w:sz w:val="20"/>
      <w:szCs w:val="20"/>
    </w:rPr>
  </w:style>
  <w:style w:type="paragraph" w:styleId="Verzeichnis5">
    <w:name w:val="toc 5"/>
    <w:basedOn w:val="Standard"/>
    <w:next w:val="Standard"/>
    <w:autoRedefine/>
    <w:uiPriority w:val="39"/>
    <w:semiHidden/>
    <w:unhideWhenUsed/>
    <w:rsid w:val="00720944"/>
    <w:pPr>
      <w:ind w:left="960"/>
    </w:pPr>
    <w:rPr>
      <w:rFonts w:asciiTheme="minorHAnsi" w:hAnsiTheme="minorHAnsi"/>
      <w:sz w:val="20"/>
      <w:szCs w:val="20"/>
    </w:rPr>
  </w:style>
  <w:style w:type="paragraph" w:styleId="Verzeichnis6">
    <w:name w:val="toc 6"/>
    <w:basedOn w:val="Standard"/>
    <w:next w:val="Standard"/>
    <w:autoRedefine/>
    <w:uiPriority w:val="39"/>
    <w:semiHidden/>
    <w:unhideWhenUsed/>
    <w:rsid w:val="00720944"/>
    <w:pPr>
      <w:ind w:left="1200"/>
    </w:pPr>
    <w:rPr>
      <w:rFonts w:asciiTheme="minorHAnsi" w:hAnsiTheme="minorHAnsi"/>
      <w:sz w:val="20"/>
      <w:szCs w:val="20"/>
    </w:rPr>
  </w:style>
  <w:style w:type="paragraph" w:styleId="Verzeichnis7">
    <w:name w:val="toc 7"/>
    <w:basedOn w:val="Standard"/>
    <w:next w:val="Standard"/>
    <w:autoRedefine/>
    <w:uiPriority w:val="39"/>
    <w:semiHidden/>
    <w:unhideWhenUsed/>
    <w:rsid w:val="00720944"/>
    <w:pPr>
      <w:ind w:left="1440"/>
    </w:pPr>
    <w:rPr>
      <w:rFonts w:asciiTheme="minorHAnsi" w:hAnsiTheme="minorHAnsi"/>
      <w:sz w:val="20"/>
      <w:szCs w:val="20"/>
    </w:rPr>
  </w:style>
  <w:style w:type="paragraph" w:styleId="Verzeichnis8">
    <w:name w:val="toc 8"/>
    <w:basedOn w:val="Standard"/>
    <w:next w:val="Standard"/>
    <w:autoRedefine/>
    <w:uiPriority w:val="39"/>
    <w:semiHidden/>
    <w:unhideWhenUsed/>
    <w:rsid w:val="00720944"/>
    <w:pPr>
      <w:ind w:left="1680"/>
    </w:pPr>
    <w:rPr>
      <w:rFonts w:asciiTheme="minorHAnsi" w:hAnsiTheme="minorHAnsi"/>
      <w:sz w:val="20"/>
      <w:szCs w:val="20"/>
    </w:rPr>
  </w:style>
  <w:style w:type="paragraph" w:styleId="Verzeichnis9">
    <w:name w:val="toc 9"/>
    <w:basedOn w:val="Standard"/>
    <w:next w:val="Standard"/>
    <w:autoRedefine/>
    <w:uiPriority w:val="39"/>
    <w:semiHidden/>
    <w:unhideWhenUsed/>
    <w:rsid w:val="00720944"/>
    <w:pPr>
      <w:ind w:left="1920"/>
    </w:pPr>
    <w:rPr>
      <w:rFonts w:asciiTheme="minorHAnsi" w:hAnsiTheme="minorHAnsi"/>
      <w:sz w:val="20"/>
      <w:szCs w:val="20"/>
    </w:rPr>
  </w:style>
  <w:style w:type="character" w:styleId="Herausstellen">
    <w:name w:val="Emphasis"/>
    <w:basedOn w:val="Absatzstandardschriftart"/>
    <w:uiPriority w:val="20"/>
    <w:qFormat/>
    <w:rsid w:val="00720944"/>
    <w:rPr>
      <w:i/>
      <w:iCs/>
    </w:rPr>
  </w:style>
  <w:style w:type="paragraph" w:styleId="Untertitel">
    <w:name w:val="Subtitle"/>
    <w:basedOn w:val="Standard"/>
    <w:next w:val="Standard"/>
    <w:link w:val="UntertitelZeichen"/>
    <w:uiPriority w:val="11"/>
    <w:qFormat/>
    <w:rsid w:val="007E4A58"/>
    <w:pPr>
      <w:numPr>
        <w:ilvl w:val="1"/>
      </w:numPr>
      <w:ind w:left="578" w:hanging="578"/>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7E4A58"/>
    <w:rPr>
      <w:rFonts w:asciiTheme="majorHAnsi" w:eastAsiaTheme="majorEastAsia" w:hAnsiTheme="majorHAnsi" w:cstheme="majorBidi"/>
      <w:i/>
      <w:iCs/>
      <w:color w:val="4F81BD" w:themeColor="accent1"/>
      <w:spacing w:val="15"/>
    </w:rPr>
  </w:style>
  <w:style w:type="paragraph" w:styleId="Literaturverzeichnis">
    <w:name w:val="Bibliography"/>
    <w:basedOn w:val="Standard"/>
    <w:next w:val="Standard"/>
    <w:uiPriority w:val="37"/>
    <w:unhideWhenUsed/>
    <w:rsid w:val="007207AA"/>
  </w:style>
  <w:style w:type="paragraph" w:styleId="Funotentext">
    <w:name w:val="footnote text"/>
    <w:basedOn w:val="Standard"/>
    <w:link w:val="FunotentextZeichen"/>
    <w:uiPriority w:val="99"/>
    <w:unhideWhenUsed/>
    <w:rsid w:val="007207AA"/>
    <w:pPr>
      <w:spacing w:line="240" w:lineRule="auto"/>
    </w:pPr>
    <w:rPr>
      <w:sz w:val="20"/>
      <w:szCs w:val="20"/>
    </w:rPr>
  </w:style>
  <w:style w:type="character" w:customStyle="1" w:styleId="FunotentextZeichen">
    <w:name w:val="Fußnotentext Zeichen"/>
    <w:basedOn w:val="Absatzstandardschriftart"/>
    <w:link w:val="Funotentext"/>
    <w:uiPriority w:val="99"/>
    <w:rsid w:val="007207AA"/>
    <w:rPr>
      <w:sz w:val="20"/>
      <w:szCs w:val="20"/>
    </w:rPr>
  </w:style>
  <w:style w:type="character" w:styleId="Funotenzeichen">
    <w:name w:val="footnote reference"/>
    <w:basedOn w:val="Absatzstandardschriftart"/>
    <w:uiPriority w:val="99"/>
    <w:unhideWhenUsed/>
    <w:rsid w:val="007207AA"/>
    <w:rPr>
      <w:vertAlign w:val="superscript"/>
    </w:rPr>
  </w:style>
  <w:style w:type="paragraph" w:styleId="Endnotentext">
    <w:name w:val="endnote text"/>
    <w:basedOn w:val="Standard"/>
    <w:link w:val="EndnotentextZeichen"/>
    <w:uiPriority w:val="99"/>
    <w:unhideWhenUsed/>
    <w:rsid w:val="007207AA"/>
    <w:pPr>
      <w:spacing w:line="240" w:lineRule="auto"/>
    </w:pPr>
    <w:rPr>
      <w:sz w:val="20"/>
      <w:szCs w:val="20"/>
    </w:rPr>
  </w:style>
  <w:style w:type="character" w:customStyle="1" w:styleId="EndnotentextZeichen">
    <w:name w:val="Endnotentext Zeichen"/>
    <w:basedOn w:val="Absatzstandardschriftart"/>
    <w:link w:val="Endnotentext"/>
    <w:uiPriority w:val="99"/>
    <w:rsid w:val="007207AA"/>
    <w:rPr>
      <w:sz w:val="20"/>
      <w:szCs w:val="20"/>
    </w:rPr>
  </w:style>
  <w:style w:type="character" w:styleId="Endnotenzeichen">
    <w:name w:val="endnote reference"/>
    <w:basedOn w:val="Absatzstandardschriftart"/>
    <w:uiPriority w:val="99"/>
    <w:unhideWhenUsed/>
    <w:rsid w:val="007207AA"/>
    <w:rPr>
      <w:vertAlign w:val="superscript"/>
    </w:rPr>
  </w:style>
  <w:style w:type="paragraph" w:styleId="Bearbeitung">
    <w:name w:val="Revision"/>
    <w:hidden/>
    <w:uiPriority w:val="99"/>
    <w:semiHidden/>
    <w:rsid w:val="0089719D"/>
    <w:pPr>
      <w:spacing w:line="240" w:lineRule="auto"/>
      <w:ind w:left="0" w:firstLine="0"/>
    </w:pPr>
  </w:style>
  <w:style w:type="paragraph" w:styleId="Dokumentstruktur">
    <w:name w:val="Document Map"/>
    <w:basedOn w:val="Standard"/>
    <w:link w:val="DokumentstrukturZeichen"/>
    <w:uiPriority w:val="99"/>
    <w:semiHidden/>
    <w:unhideWhenUsed/>
    <w:rsid w:val="0089719D"/>
    <w:pPr>
      <w:spacing w:line="240" w:lineRule="auto"/>
    </w:pPr>
    <w:rPr>
      <w:rFonts w:ascii="Lucida Grande" w:hAnsi="Lucida Grande"/>
    </w:rPr>
  </w:style>
  <w:style w:type="character" w:customStyle="1" w:styleId="DokumentstrukturZeichen">
    <w:name w:val="Dokumentstruktur Zeichen"/>
    <w:basedOn w:val="Absatzstandardschriftart"/>
    <w:link w:val="Dokumentstruktur"/>
    <w:uiPriority w:val="99"/>
    <w:semiHidden/>
    <w:rsid w:val="0089719D"/>
    <w:rPr>
      <w:rFonts w:ascii="Lucida Grande" w:hAnsi="Lucida Grande"/>
    </w:rPr>
  </w:style>
  <w:style w:type="character" w:styleId="GesichteterLink">
    <w:name w:val="FollowedHyperlink"/>
    <w:basedOn w:val="Absatzstandardschriftart"/>
    <w:uiPriority w:val="99"/>
    <w:semiHidden/>
    <w:unhideWhenUsed/>
    <w:rsid w:val="00E837A0"/>
    <w:rPr>
      <w:color w:val="800080" w:themeColor="followedHyperlink"/>
      <w:u w:val="single"/>
    </w:rPr>
  </w:style>
  <w:style w:type="character" w:customStyle="1" w:styleId="KeinLeerraumZeichen">
    <w:name w:val="Kein Leerraum Zeichen"/>
    <w:basedOn w:val="Absatzstandardschriftart"/>
    <w:link w:val="KeinLeerraum"/>
    <w:rsid w:val="0054544A"/>
  </w:style>
  <w:style w:type="character" w:styleId="Seitenzahl">
    <w:name w:val="page number"/>
    <w:basedOn w:val="Absatzstandardschriftart"/>
    <w:uiPriority w:val="99"/>
    <w:semiHidden/>
    <w:unhideWhenUsed/>
    <w:rsid w:val="00AA4A97"/>
  </w:style>
  <w:style w:type="character" w:styleId="Betont">
    <w:name w:val="Strong"/>
    <w:basedOn w:val="Absatzstandardschriftart"/>
    <w:uiPriority w:val="22"/>
    <w:qFormat/>
    <w:rsid w:val="00FC1A5F"/>
    <w:rPr>
      <w:b/>
      <w:bCs/>
    </w:rPr>
  </w:style>
  <w:style w:type="character" w:styleId="Platzhaltertext">
    <w:name w:val="Placeholder Text"/>
    <w:basedOn w:val="Absatzstandardschriftart"/>
    <w:uiPriority w:val="99"/>
    <w:semiHidden/>
    <w:rsid w:val="00182D48"/>
    <w:rPr>
      <w:color w:val="808080"/>
    </w:rPr>
  </w:style>
  <w:style w:type="character" w:styleId="Kommentarzeichen">
    <w:name w:val="annotation reference"/>
    <w:basedOn w:val="Absatzstandardschriftart"/>
    <w:uiPriority w:val="99"/>
    <w:semiHidden/>
    <w:unhideWhenUsed/>
    <w:rsid w:val="003062FB"/>
    <w:rPr>
      <w:sz w:val="18"/>
      <w:szCs w:val="18"/>
    </w:rPr>
  </w:style>
  <w:style w:type="paragraph" w:styleId="Kommentartext">
    <w:name w:val="annotation text"/>
    <w:basedOn w:val="Standard"/>
    <w:link w:val="KommentartextZeichen"/>
    <w:uiPriority w:val="99"/>
    <w:semiHidden/>
    <w:unhideWhenUsed/>
    <w:rsid w:val="003062FB"/>
    <w:pPr>
      <w:spacing w:line="240" w:lineRule="auto"/>
    </w:pPr>
  </w:style>
  <w:style w:type="character" w:customStyle="1" w:styleId="KommentartextZeichen">
    <w:name w:val="Kommentartext Zeichen"/>
    <w:basedOn w:val="Absatzstandardschriftart"/>
    <w:link w:val="Kommentartext"/>
    <w:uiPriority w:val="99"/>
    <w:semiHidden/>
    <w:rsid w:val="003062FB"/>
  </w:style>
  <w:style w:type="paragraph" w:styleId="Kommentarthema">
    <w:name w:val="annotation subject"/>
    <w:basedOn w:val="Kommentartext"/>
    <w:next w:val="Kommentartext"/>
    <w:link w:val="KommentarthemaZeichen"/>
    <w:uiPriority w:val="99"/>
    <w:semiHidden/>
    <w:unhideWhenUsed/>
    <w:rsid w:val="003062FB"/>
    <w:rPr>
      <w:b/>
      <w:bCs/>
      <w:sz w:val="20"/>
      <w:szCs w:val="20"/>
    </w:rPr>
  </w:style>
  <w:style w:type="character" w:customStyle="1" w:styleId="KommentarthemaZeichen">
    <w:name w:val="Kommentarthema Zeichen"/>
    <w:basedOn w:val="KommentartextZeichen"/>
    <w:link w:val="Kommentarthema"/>
    <w:uiPriority w:val="99"/>
    <w:semiHidden/>
    <w:rsid w:val="003062FB"/>
    <w:rPr>
      <w:b/>
      <w:bCs/>
      <w:sz w:val="20"/>
      <w:szCs w:val="20"/>
    </w:rPr>
  </w:style>
  <w:style w:type="paragraph" w:styleId="StandardWeb">
    <w:name w:val="Normal (Web)"/>
    <w:basedOn w:val="Standard"/>
    <w:uiPriority w:val="99"/>
    <w:semiHidden/>
    <w:unhideWhenUsed/>
    <w:rsid w:val="0086750C"/>
    <w:pPr>
      <w:spacing w:before="100" w:beforeAutospacing="1" w:after="100" w:afterAutospacing="1" w:line="240" w:lineRule="auto"/>
      <w:ind w:left="0" w:firstLine="0"/>
    </w:pPr>
    <w:rPr>
      <w:rFonts w:ascii="Times" w:eastAsiaTheme="minorEastAsia" w:hAnsi="Times" w:cs="Times New Roman"/>
      <w:sz w:val="20"/>
      <w:szCs w:val="20"/>
      <w:lang w:eastAsia="de-DE"/>
    </w:rPr>
  </w:style>
  <w:style w:type="paragraph" w:styleId="NurText">
    <w:name w:val="Plain Text"/>
    <w:basedOn w:val="Standard"/>
    <w:link w:val="NurTextZeichen"/>
    <w:uiPriority w:val="99"/>
    <w:unhideWhenUsed/>
    <w:rsid w:val="00FE782F"/>
    <w:pPr>
      <w:spacing w:line="240" w:lineRule="auto"/>
      <w:ind w:left="0" w:firstLine="0"/>
    </w:pPr>
    <w:rPr>
      <w:rFonts w:ascii="Courier" w:eastAsiaTheme="minorEastAsia" w:hAnsi="Courier"/>
      <w:sz w:val="21"/>
      <w:szCs w:val="21"/>
      <w:lang w:eastAsia="de-DE"/>
    </w:rPr>
  </w:style>
  <w:style w:type="character" w:customStyle="1" w:styleId="NurTextZeichen">
    <w:name w:val="Nur Text Zeichen"/>
    <w:basedOn w:val="Absatzstandardschriftart"/>
    <w:link w:val="NurText"/>
    <w:uiPriority w:val="99"/>
    <w:rsid w:val="00FE782F"/>
    <w:rPr>
      <w:rFonts w:ascii="Courier" w:eastAsiaTheme="minorEastAsia" w:hAnsi="Courier"/>
      <w:sz w:val="21"/>
      <w:szCs w:val="21"/>
      <w:lang w:val="de-DE" w:eastAsia="de-D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theme="minorBidi"/>
        <w:sz w:val="24"/>
        <w:szCs w:val="24"/>
        <w:lang w:val="en-US" w:eastAsia="en-US" w:bidi="ar-SA"/>
      </w:rPr>
    </w:rPrDefault>
    <w:pPrDefault>
      <w:pPr>
        <w:spacing w:line="276" w:lineRule="auto"/>
        <w:ind w:left="578" w:hanging="578"/>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4F25D7"/>
    <w:rPr>
      <w:lang w:val="de-DE"/>
    </w:rPr>
  </w:style>
  <w:style w:type="paragraph" w:styleId="berschrift1">
    <w:name w:val="heading 1"/>
    <w:basedOn w:val="Standard"/>
    <w:next w:val="Standard"/>
    <w:link w:val="berschrift1Zeichen"/>
    <w:uiPriority w:val="9"/>
    <w:qFormat/>
    <w:rsid w:val="005109C0"/>
    <w:pPr>
      <w:keepNext/>
      <w:keepLines/>
      <w:numPr>
        <w:numId w:val="2"/>
      </w:numPr>
      <w:spacing w:before="240" w:after="120"/>
      <w:outlineLvl w:val="0"/>
    </w:pPr>
    <w:rPr>
      <w:rFonts w:eastAsiaTheme="majorEastAsia" w:cstheme="majorBidi"/>
      <w:b/>
      <w:bCs/>
      <w:color w:val="000000" w:themeColor="text1"/>
      <w:sz w:val="32"/>
      <w:szCs w:val="28"/>
    </w:rPr>
  </w:style>
  <w:style w:type="paragraph" w:styleId="berschrift2">
    <w:name w:val="heading 2"/>
    <w:basedOn w:val="Standard"/>
    <w:next w:val="Standard"/>
    <w:link w:val="berschrift2Zeichen"/>
    <w:autoRedefine/>
    <w:uiPriority w:val="9"/>
    <w:unhideWhenUsed/>
    <w:qFormat/>
    <w:rsid w:val="001B7DAE"/>
    <w:pPr>
      <w:keepNext/>
      <w:keepLines/>
      <w:numPr>
        <w:ilvl w:val="1"/>
        <w:numId w:val="2"/>
      </w:numPr>
      <w:spacing w:before="320" w:after="120" w:line="360" w:lineRule="auto"/>
      <w:outlineLvl w:val="1"/>
    </w:pPr>
    <w:rPr>
      <w:rFonts w:eastAsiaTheme="majorEastAsia" w:cstheme="majorBidi"/>
      <w:b/>
      <w:bCs/>
      <w:color w:val="000000" w:themeColor="text1"/>
      <w:sz w:val="28"/>
      <w:szCs w:val="26"/>
    </w:rPr>
  </w:style>
  <w:style w:type="paragraph" w:styleId="berschrift3">
    <w:name w:val="heading 3"/>
    <w:basedOn w:val="Standard"/>
    <w:next w:val="Standard"/>
    <w:link w:val="berschrift3Zeichen"/>
    <w:uiPriority w:val="9"/>
    <w:unhideWhenUsed/>
    <w:qFormat/>
    <w:rsid w:val="00885309"/>
    <w:pPr>
      <w:keepNext/>
      <w:keepLines/>
      <w:numPr>
        <w:ilvl w:val="2"/>
        <w:numId w:val="2"/>
      </w:numPr>
      <w:spacing w:before="200"/>
      <w:outlineLvl w:val="2"/>
    </w:pPr>
    <w:rPr>
      <w:rFonts w:eastAsiaTheme="majorEastAsia" w:cstheme="majorBidi"/>
      <w:b/>
      <w:bCs/>
      <w:color w:val="000000" w:themeColor="text1"/>
    </w:rPr>
  </w:style>
  <w:style w:type="paragraph" w:styleId="berschrift4">
    <w:name w:val="heading 4"/>
    <w:basedOn w:val="Standard"/>
    <w:next w:val="Standard"/>
    <w:link w:val="berschrift4Zeichen"/>
    <w:uiPriority w:val="9"/>
    <w:unhideWhenUsed/>
    <w:qFormat/>
    <w:rsid w:val="00885309"/>
    <w:pPr>
      <w:keepNext/>
      <w:keepLines/>
      <w:numPr>
        <w:ilvl w:val="3"/>
        <w:numId w:val="2"/>
      </w:numPr>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semiHidden/>
    <w:unhideWhenUsed/>
    <w:qFormat/>
    <w:rsid w:val="000E44A8"/>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eichen"/>
    <w:uiPriority w:val="9"/>
    <w:semiHidden/>
    <w:unhideWhenUsed/>
    <w:qFormat/>
    <w:rsid w:val="000E44A8"/>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eichen"/>
    <w:uiPriority w:val="9"/>
    <w:semiHidden/>
    <w:unhideWhenUsed/>
    <w:qFormat/>
    <w:rsid w:val="004C264A"/>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eichen"/>
    <w:uiPriority w:val="9"/>
    <w:semiHidden/>
    <w:unhideWhenUsed/>
    <w:qFormat/>
    <w:rsid w:val="000E44A8"/>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eichen"/>
    <w:uiPriority w:val="9"/>
    <w:semiHidden/>
    <w:unhideWhenUsed/>
    <w:qFormat/>
    <w:rsid w:val="000E44A8"/>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5109C0"/>
    <w:rPr>
      <w:rFonts w:eastAsiaTheme="majorEastAsia" w:cstheme="majorBidi"/>
      <w:b/>
      <w:bCs/>
      <w:color w:val="000000" w:themeColor="text1"/>
      <w:sz w:val="32"/>
      <w:szCs w:val="28"/>
      <w:lang w:val="de-DE"/>
    </w:rPr>
  </w:style>
  <w:style w:type="character" w:customStyle="1" w:styleId="berschrift2Zeichen">
    <w:name w:val="Überschrift 2 Zeichen"/>
    <w:basedOn w:val="Absatzstandardschriftart"/>
    <w:link w:val="berschrift2"/>
    <w:uiPriority w:val="9"/>
    <w:rsid w:val="001B7DAE"/>
    <w:rPr>
      <w:rFonts w:eastAsiaTheme="majorEastAsia" w:cstheme="majorBidi"/>
      <w:b/>
      <w:bCs/>
      <w:color w:val="000000" w:themeColor="text1"/>
      <w:sz w:val="28"/>
      <w:szCs w:val="26"/>
    </w:rPr>
  </w:style>
  <w:style w:type="character" w:customStyle="1" w:styleId="berschrift3Zeichen">
    <w:name w:val="Überschrift 3 Zeichen"/>
    <w:basedOn w:val="Absatzstandardschriftart"/>
    <w:link w:val="berschrift3"/>
    <w:uiPriority w:val="9"/>
    <w:rsid w:val="00885309"/>
    <w:rPr>
      <w:rFonts w:eastAsiaTheme="majorEastAsia" w:cstheme="majorBidi"/>
      <w:b/>
      <w:bCs/>
      <w:color w:val="000000" w:themeColor="text1"/>
    </w:rPr>
  </w:style>
  <w:style w:type="character" w:customStyle="1" w:styleId="berschrift4Zeichen">
    <w:name w:val="Überschrift 4 Zeichen"/>
    <w:basedOn w:val="Absatzstandardschriftart"/>
    <w:link w:val="berschrift4"/>
    <w:uiPriority w:val="9"/>
    <w:rsid w:val="00885309"/>
    <w:rPr>
      <w:rFonts w:asciiTheme="majorHAnsi" w:eastAsiaTheme="majorEastAsia" w:hAnsiTheme="majorHAnsi" w:cstheme="majorBidi"/>
      <w:b/>
      <w:bCs/>
      <w:i/>
      <w:iCs/>
      <w:color w:val="4F81BD" w:themeColor="accent1"/>
    </w:rPr>
  </w:style>
  <w:style w:type="character" w:customStyle="1" w:styleId="berschrift5Zeichen">
    <w:name w:val="Überschrift 5 Zeichen"/>
    <w:basedOn w:val="Absatzstandardschriftart"/>
    <w:link w:val="berschrift5"/>
    <w:uiPriority w:val="9"/>
    <w:semiHidden/>
    <w:rsid w:val="000E44A8"/>
    <w:rPr>
      <w:rFonts w:asciiTheme="majorHAnsi" w:eastAsiaTheme="majorEastAsia" w:hAnsiTheme="majorHAnsi" w:cstheme="majorBidi"/>
      <w:color w:val="243F60" w:themeColor="accent1" w:themeShade="7F"/>
    </w:rPr>
  </w:style>
  <w:style w:type="character" w:customStyle="1" w:styleId="berschrift6Zeichen">
    <w:name w:val="Überschrift 6 Zeichen"/>
    <w:basedOn w:val="Absatzstandardschriftart"/>
    <w:link w:val="berschrift6"/>
    <w:uiPriority w:val="9"/>
    <w:semiHidden/>
    <w:rsid w:val="000E44A8"/>
    <w:rPr>
      <w:rFonts w:asciiTheme="majorHAnsi" w:eastAsiaTheme="majorEastAsia" w:hAnsiTheme="majorHAnsi" w:cstheme="majorBidi"/>
      <w:i/>
      <w:iCs/>
      <w:color w:val="243F60" w:themeColor="accent1" w:themeShade="7F"/>
    </w:rPr>
  </w:style>
  <w:style w:type="character" w:customStyle="1" w:styleId="berschrift7Zeichen">
    <w:name w:val="Überschrift 7 Zeichen"/>
    <w:basedOn w:val="Absatzstandardschriftart"/>
    <w:link w:val="berschrift7"/>
    <w:uiPriority w:val="9"/>
    <w:semiHidden/>
    <w:rsid w:val="004C264A"/>
    <w:rPr>
      <w:rFonts w:asciiTheme="majorHAnsi" w:eastAsiaTheme="majorEastAsia" w:hAnsiTheme="majorHAnsi" w:cstheme="majorBidi"/>
      <w:i/>
      <w:iCs/>
      <w:color w:val="404040" w:themeColor="text1" w:themeTint="BF"/>
    </w:rPr>
  </w:style>
  <w:style w:type="character" w:customStyle="1" w:styleId="berschrift8Zeichen">
    <w:name w:val="Überschrift 8 Zeichen"/>
    <w:basedOn w:val="Absatzstandardschriftart"/>
    <w:link w:val="berschrift8"/>
    <w:uiPriority w:val="9"/>
    <w:semiHidden/>
    <w:rsid w:val="000E44A8"/>
    <w:rPr>
      <w:rFonts w:asciiTheme="majorHAnsi" w:eastAsiaTheme="majorEastAsia" w:hAnsiTheme="majorHAnsi" w:cstheme="majorBidi"/>
      <w:color w:val="404040" w:themeColor="text1" w:themeTint="BF"/>
      <w:sz w:val="20"/>
      <w:szCs w:val="20"/>
    </w:rPr>
  </w:style>
  <w:style w:type="character" w:customStyle="1" w:styleId="berschrift9Zeichen">
    <w:name w:val="Überschrift 9 Zeichen"/>
    <w:basedOn w:val="Absatzstandardschriftart"/>
    <w:link w:val="berschrift9"/>
    <w:uiPriority w:val="9"/>
    <w:semiHidden/>
    <w:rsid w:val="000E44A8"/>
    <w:rPr>
      <w:rFonts w:asciiTheme="majorHAnsi" w:eastAsiaTheme="majorEastAsia" w:hAnsiTheme="majorHAnsi" w:cstheme="majorBidi"/>
      <w:i/>
      <w:iCs/>
      <w:color w:val="404040" w:themeColor="text1" w:themeTint="BF"/>
      <w:sz w:val="20"/>
      <w:szCs w:val="20"/>
    </w:rPr>
  </w:style>
  <w:style w:type="paragraph" w:styleId="Kopfzeile">
    <w:name w:val="header"/>
    <w:basedOn w:val="Standard"/>
    <w:link w:val="KopfzeileZeichen"/>
    <w:uiPriority w:val="99"/>
    <w:unhideWhenUsed/>
    <w:rsid w:val="002A4398"/>
    <w:pPr>
      <w:tabs>
        <w:tab w:val="center" w:pos="4680"/>
        <w:tab w:val="right" w:pos="9360"/>
      </w:tabs>
      <w:spacing w:line="240" w:lineRule="auto"/>
    </w:pPr>
  </w:style>
  <w:style w:type="character" w:customStyle="1" w:styleId="KopfzeileZeichen">
    <w:name w:val="Kopfzeile Zeichen"/>
    <w:basedOn w:val="Absatzstandardschriftart"/>
    <w:link w:val="Kopfzeile"/>
    <w:uiPriority w:val="99"/>
    <w:rsid w:val="002A4398"/>
  </w:style>
  <w:style w:type="paragraph" w:styleId="Fuzeile">
    <w:name w:val="footer"/>
    <w:basedOn w:val="Standard"/>
    <w:link w:val="FuzeileZeichen"/>
    <w:uiPriority w:val="99"/>
    <w:unhideWhenUsed/>
    <w:rsid w:val="00CC3104"/>
    <w:pPr>
      <w:tabs>
        <w:tab w:val="center" w:pos="4680"/>
        <w:tab w:val="right" w:pos="9360"/>
      </w:tabs>
      <w:spacing w:line="240" w:lineRule="auto"/>
    </w:pPr>
  </w:style>
  <w:style w:type="character" w:customStyle="1" w:styleId="FuzeileZeichen">
    <w:name w:val="Fußzeile Zeichen"/>
    <w:basedOn w:val="Absatzstandardschriftart"/>
    <w:link w:val="Fuzeile"/>
    <w:uiPriority w:val="99"/>
    <w:rsid w:val="00CC3104"/>
  </w:style>
  <w:style w:type="paragraph" w:styleId="KeinLeerraum">
    <w:name w:val="No Spacing"/>
    <w:link w:val="KeinLeerraumZeichen"/>
    <w:uiPriority w:val="1"/>
    <w:qFormat/>
    <w:rsid w:val="00885309"/>
    <w:pPr>
      <w:spacing w:line="240" w:lineRule="auto"/>
    </w:pPr>
  </w:style>
  <w:style w:type="paragraph" w:styleId="Inhaltsverzeichnisberschrift">
    <w:name w:val="TOC Heading"/>
    <w:basedOn w:val="Titel"/>
    <w:next w:val="Standard"/>
    <w:uiPriority w:val="39"/>
    <w:unhideWhenUsed/>
    <w:qFormat/>
    <w:rsid w:val="00AC01B9"/>
    <w:pPr>
      <w:pBdr>
        <w:bottom w:val="none" w:sz="0" w:space="0" w:color="auto"/>
      </w:pBdr>
    </w:pPr>
    <w:rPr>
      <w:rFonts w:ascii="Arial" w:hAnsi="Arial"/>
      <w:b/>
      <w:color w:val="000000" w:themeColor="text1"/>
      <w:sz w:val="28"/>
      <w:lang w:eastAsia="de-DE"/>
    </w:rPr>
  </w:style>
  <w:style w:type="paragraph" w:styleId="Titel">
    <w:name w:val="Title"/>
    <w:basedOn w:val="Standard"/>
    <w:next w:val="Standard"/>
    <w:link w:val="TitelZeichen"/>
    <w:uiPriority w:val="10"/>
    <w:qFormat/>
    <w:rsid w:val="002362E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2362E4"/>
    <w:rPr>
      <w:rFonts w:asciiTheme="majorHAnsi" w:eastAsiaTheme="majorEastAsia" w:hAnsiTheme="majorHAnsi" w:cstheme="majorBidi"/>
      <w:color w:val="17365D" w:themeColor="text2" w:themeShade="BF"/>
      <w:spacing w:val="5"/>
      <w:kern w:val="28"/>
      <w:sz w:val="52"/>
      <w:szCs w:val="52"/>
      <w:lang w:val="de-DE"/>
    </w:rPr>
  </w:style>
  <w:style w:type="paragraph" w:styleId="Verzeichnis1">
    <w:name w:val="toc 1"/>
    <w:basedOn w:val="Standard"/>
    <w:next w:val="Standard"/>
    <w:autoRedefine/>
    <w:uiPriority w:val="39"/>
    <w:unhideWhenUsed/>
    <w:qFormat/>
    <w:rsid w:val="0033407D"/>
    <w:pPr>
      <w:tabs>
        <w:tab w:val="right" w:leader="dot" w:pos="9629"/>
      </w:tabs>
      <w:spacing w:before="120"/>
      <w:ind w:left="0" w:firstLine="0"/>
    </w:pPr>
    <w:rPr>
      <w:b/>
    </w:rPr>
  </w:style>
  <w:style w:type="paragraph" w:styleId="Verzeichnis2">
    <w:name w:val="toc 2"/>
    <w:basedOn w:val="Standard"/>
    <w:next w:val="Standard"/>
    <w:autoRedefine/>
    <w:uiPriority w:val="39"/>
    <w:unhideWhenUsed/>
    <w:qFormat/>
    <w:rsid w:val="0033407D"/>
    <w:pPr>
      <w:tabs>
        <w:tab w:val="left" w:pos="960"/>
        <w:tab w:val="right" w:leader="dot" w:pos="9629"/>
      </w:tabs>
      <w:ind w:left="240" w:firstLine="186"/>
    </w:pPr>
  </w:style>
  <w:style w:type="character" w:styleId="Link">
    <w:name w:val="Hyperlink"/>
    <w:basedOn w:val="Absatzstandardschriftart"/>
    <w:uiPriority w:val="99"/>
    <w:unhideWhenUsed/>
    <w:rsid w:val="00FA78E9"/>
    <w:rPr>
      <w:color w:val="0000FF" w:themeColor="hyperlink"/>
      <w:u w:val="single"/>
    </w:rPr>
  </w:style>
  <w:style w:type="paragraph" w:styleId="Sprechblasentext">
    <w:name w:val="Balloon Text"/>
    <w:basedOn w:val="Standard"/>
    <w:link w:val="SprechblasentextZeichen"/>
    <w:uiPriority w:val="99"/>
    <w:semiHidden/>
    <w:unhideWhenUsed/>
    <w:rsid w:val="00FA78E9"/>
    <w:pPr>
      <w:spacing w:line="240" w:lineRule="auto"/>
    </w:pPr>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FA78E9"/>
    <w:rPr>
      <w:rFonts w:ascii="Tahoma" w:hAnsi="Tahoma" w:cs="Tahoma"/>
      <w:sz w:val="16"/>
      <w:szCs w:val="16"/>
    </w:rPr>
  </w:style>
  <w:style w:type="paragraph" w:styleId="Verzeichnis3">
    <w:name w:val="toc 3"/>
    <w:basedOn w:val="Standard"/>
    <w:next w:val="Standard"/>
    <w:autoRedefine/>
    <w:uiPriority w:val="39"/>
    <w:unhideWhenUsed/>
    <w:qFormat/>
    <w:rsid w:val="0033407D"/>
    <w:pPr>
      <w:tabs>
        <w:tab w:val="right" w:leader="dot" w:pos="9629"/>
      </w:tabs>
      <w:ind w:left="480" w:firstLine="371"/>
    </w:pPr>
  </w:style>
  <w:style w:type="paragraph" w:customStyle="1" w:styleId="berschrift11">
    <w:name w:val="Überschrift 11"/>
    <w:basedOn w:val="berschrift1"/>
    <w:rsid w:val="00BE10E4"/>
    <w:pPr>
      <w:numPr>
        <w:numId w:val="1"/>
      </w:numPr>
    </w:pPr>
  </w:style>
  <w:style w:type="paragraph" w:customStyle="1" w:styleId="berschrift21">
    <w:name w:val="Überschrift 21"/>
    <w:basedOn w:val="berschrift2"/>
    <w:rsid w:val="00CD58EF"/>
    <w:pPr>
      <w:numPr>
        <w:numId w:val="1"/>
      </w:numPr>
    </w:pPr>
  </w:style>
  <w:style w:type="paragraph" w:customStyle="1" w:styleId="berschrift31">
    <w:name w:val="Überschrift 31"/>
    <w:basedOn w:val="berschrift3"/>
    <w:rsid w:val="00E913FC"/>
    <w:pPr>
      <w:numPr>
        <w:numId w:val="1"/>
      </w:numPr>
    </w:pPr>
    <w:rPr>
      <w:b w:val="0"/>
    </w:rPr>
  </w:style>
  <w:style w:type="paragraph" w:customStyle="1" w:styleId="berschrift41">
    <w:name w:val="Überschrift 41"/>
    <w:basedOn w:val="Standard"/>
    <w:rsid w:val="00E913FC"/>
    <w:pPr>
      <w:numPr>
        <w:ilvl w:val="3"/>
        <w:numId w:val="1"/>
      </w:numPr>
    </w:pPr>
    <w:rPr>
      <w:b/>
    </w:rPr>
  </w:style>
  <w:style w:type="paragraph" w:customStyle="1" w:styleId="berschrift51">
    <w:name w:val="Überschrift 51"/>
    <w:basedOn w:val="Standard"/>
    <w:rsid w:val="00BE10E4"/>
    <w:pPr>
      <w:numPr>
        <w:ilvl w:val="4"/>
        <w:numId w:val="1"/>
      </w:numPr>
    </w:pPr>
  </w:style>
  <w:style w:type="paragraph" w:customStyle="1" w:styleId="berschrift61">
    <w:name w:val="Überschrift 61"/>
    <w:basedOn w:val="Standard"/>
    <w:rsid w:val="00BE10E4"/>
    <w:pPr>
      <w:numPr>
        <w:ilvl w:val="5"/>
        <w:numId w:val="1"/>
      </w:numPr>
    </w:pPr>
  </w:style>
  <w:style w:type="paragraph" w:customStyle="1" w:styleId="berschrift71">
    <w:name w:val="Überschrift 71"/>
    <w:basedOn w:val="Standard"/>
    <w:rsid w:val="00BE10E4"/>
    <w:pPr>
      <w:numPr>
        <w:ilvl w:val="6"/>
        <w:numId w:val="1"/>
      </w:numPr>
    </w:pPr>
  </w:style>
  <w:style w:type="paragraph" w:customStyle="1" w:styleId="berschrift81">
    <w:name w:val="Überschrift 81"/>
    <w:basedOn w:val="Standard"/>
    <w:rsid w:val="00BE10E4"/>
    <w:pPr>
      <w:numPr>
        <w:ilvl w:val="7"/>
        <w:numId w:val="1"/>
      </w:numPr>
    </w:pPr>
  </w:style>
  <w:style w:type="paragraph" w:customStyle="1" w:styleId="berschrift91">
    <w:name w:val="Überschrift 91"/>
    <w:basedOn w:val="Standard"/>
    <w:rsid w:val="00BE10E4"/>
    <w:pPr>
      <w:numPr>
        <w:ilvl w:val="8"/>
        <w:numId w:val="1"/>
      </w:numPr>
    </w:pPr>
  </w:style>
  <w:style w:type="paragraph" w:styleId="Listenabsatz">
    <w:name w:val="List Paragraph"/>
    <w:basedOn w:val="Standard"/>
    <w:uiPriority w:val="34"/>
    <w:qFormat/>
    <w:rsid w:val="00E913FC"/>
    <w:pPr>
      <w:ind w:left="720"/>
      <w:contextualSpacing/>
    </w:pPr>
  </w:style>
  <w:style w:type="paragraph" w:styleId="Beschriftung">
    <w:name w:val="caption"/>
    <w:basedOn w:val="Standard"/>
    <w:next w:val="Standard"/>
    <w:uiPriority w:val="35"/>
    <w:unhideWhenUsed/>
    <w:qFormat/>
    <w:rsid w:val="00AD0DD6"/>
    <w:pPr>
      <w:spacing w:after="200" w:line="240" w:lineRule="auto"/>
    </w:pPr>
    <w:rPr>
      <w:b/>
      <w:bCs/>
      <w:color w:val="000000" w:themeColor="text1"/>
      <w:sz w:val="18"/>
      <w:szCs w:val="18"/>
    </w:rPr>
  </w:style>
  <w:style w:type="paragraph" w:styleId="Abbildungsverzeichnis">
    <w:name w:val="table of figures"/>
    <w:basedOn w:val="Textkrper"/>
    <w:next w:val="Textkrper"/>
    <w:uiPriority w:val="99"/>
    <w:unhideWhenUsed/>
    <w:rsid w:val="008501B6"/>
  </w:style>
  <w:style w:type="paragraph" w:styleId="Textkrper">
    <w:name w:val="Body Text"/>
    <w:basedOn w:val="Standard"/>
    <w:link w:val="TextkrperZeichen"/>
    <w:uiPriority w:val="99"/>
    <w:unhideWhenUsed/>
    <w:qFormat/>
    <w:rsid w:val="008B14C0"/>
    <w:pPr>
      <w:spacing w:line="360" w:lineRule="auto"/>
      <w:ind w:left="0" w:firstLine="0"/>
      <w:jc w:val="both"/>
    </w:pPr>
    <w:rPr>
      <w:bCs/>
      <w:color w:val="000000" w:themeColor="text1"/>
    </w:rPr>
  </w:style>
  <w:style w:type="character" w:customStyle="1" w:styleId="TextkrperZeichen">
    <w:name w:val="Textkörper Zeichen"/>
    <w:basedOn w:val="Absatzstandardschriftart"/>
    <w:link w:val="Textkrper"/>
    <w:uiPriority w:val="99"/>
    <w:rsid w:val="008B14C0"/>
    <w:rPr>
      <w:bCs/>
      <w:color w:val="000000" w:themeColor="text1"/>
      <w:lang w:val="de-DE"/>
    </w:rPr>
  </w:style>
  <w:style w:type="character" w:customStyle="1" w:styleId="lang">
    <w:name w:val="lang"/>
    <w:basedOn w:val="Absatzstandardschriftart"/>
    <w:rsid w:val="00E847B7"/>
  </w:style>
  <w:style w:type="table" w:styleId="Tabellenraster">
    <w:name w:val="Table Grid"/>
    <w:basedOn w:val="NormaleTabelle"/>
    <w:uiPriority w:val="59"/>
    <w:rsid w:val="00B12F55"/>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Verzeichnis4">
    <w:name w:val="toc 4"/>
    <w:basedOn w:val="Standard"/>
    <w:next w:val="Standard"/>
    <w:autoRedefine/>
    <w:uiPriority w:val="39"/>
    <w:semiHidden/>
    <w:unhideWhenUsed/>
    <w:rsid w:val="00720944"/>
    <w:pPr>
      <w:ind w:left="720"/>
    </w:pPr>
    <w:rPr>
      <w:rFonts w:asciiTheme="minorHAnsi" w:hAnsiTheme="minorHAnsi"/>
      <w:sz w:val="20"/>
      <w:szCs w:val="20"/>
    </w:rPr>
  </w:style>
  <w:style w:type="paragraph" w:styleId="Verzeichnis5">
    <w:name w:val="toc 5"/>
    <w:basedOn w:val="Standard"/>
    <w:next w:val="Standard"/>
    <w:autoRedefine/>
    <w:uiPriority w:val="39"/>
    <w:semiHidden/>
    <w:unhideWhenUsed/>
    <w:rsid w:val="00720944"/>
    <w:pPr>
      <w:ind w:left="960"/>
    </w:pPr>
    <w:rPr>
      <w:rFonts w:asciiTheme="minorHAnsi" w:hAnsiTheme="minorHAnsi"/>
      <w:sz w:val="20"/>
      <w:szCs w:val="20"/>
    </w:rPr>
  </w:style>
  <w:style w:type="paragraph" w:styleId="Verzeichnis6">
    <w:name w:val="toc 6"/>
    <w:basedOn w:val="Standard"/>
    <w:next w:val="Standard"/>
    <w:autoRedefine/>
    <w:uiPriority w:val="39"/>
    <w:semiHidden/>
    <w:unhideWhenUsed/>
    <w:rsid w:val="00720944"/>
    <w:pPr>
      <w:ind w:left="1200"/>
    </w:pPr>
    <w:rPr>
      <w:rFonts w:asciiTheme="minorHAnsi" w:hAnsiTheme="minorHAnsi"/>
      <w:sz w:val="20"/>
      <w:szCs w:val="20"/>
    </w:rPr>
  </w:style>
  <w:style w:type="paragraph" w:styleId="Verzeichnis7">
    <w:name w:val="toc 7"/>
    <w:basedOn w:val="Standard"/>
    <w:next w:val="Standard"/>
    <w:autoRedefine/>
    <w:uiPriority w:val="39"/>
    <w:semiHidden/>
    <w:unhideWhenUsed/>
    <w:rsid w:val="00720944"/>
    <w:pPr>
      <w:ind w:left="1440"/>
    </w:pPr>
    <w:rPr>
      <w:rFonts w:asciiTheme="minorHAnsi" w:hAnsiTheme="minorHAnsi"/>
      <w:sz w:val="20"/>
      <w:szCs w:val="20"/>
    </w:rPr>
  </w:style>
  <w:style w:type="paragraph" w:styleId="Verzeichnis8">
    <w:name w:val="toc 8"/>
    <w:basedOn w:val="Standard"/>
    <w:next w:val="Standard"/>
    <w:autoRedefine/>
    <w:uiPriority w:val="39"/>
    <w:semiHidden/>
    <w:unhideWhenUsed/>
    <w:rsid w:val="00720944"/>
    <w:pPr>
      <w:ind w:left="1680"/>
    </w:pPr>
    <w:rPr>
      <w:rFonts w:asciiTheme="minorHAnsi" w:hAnsiTheme="minorHAnsi"/>
      <w:sz w:val="20"/>
      <w:szCs w:val="20"/>
    </w:rPr>
  </w:style>
  <w:style w:type="paragraph" w:styleId="Verzeichnis9">
    <w:name w:val="toc 9"/>
    <w:basedOn w:val="Standard"/>
    <w:next w:val="Standard"/>
    <w:autoRedefine/>
    <w:uiPriority w:val="39"/>
    <w:semiHidden/>
    <w:unhideWhenUsed/>
    <w:rsid w:val="00720944"/>
    <w:pPr>
      <w:ind w:left="1920"/>
    </w:pPr>
    <w:rPr>
      <w:rFonts w:asciiTheme="minorHAnsi" w:hAnsiTheme="minorHAnsi"/>
      <w:sz w:val="20"/>
      <w:szCs w:val="20"/>
    </w:rPr>
  </w:style>
  <w:style w:type="character" w:styleId="Herausstellen">
    <w:name w:val="Emphasis"/>
    <w:basedOn w:val="Absatzstandardschriftart"/>
    <w:uiPriority w:val="20"/>
    <w:qFormat/>
    <w:rsid w:val="00720944"/>
    <w:rPr>
      <w:i/>
      <w:iCs/>
    </w:rPr>
  </w:style>
  <w:style w:type="paragraph" w:styleId="Untertitel">
    <w:name w:val="Subtitle"/>
    <w:basedOn w:val="Standard"/>
    <w:next w:val="Standard"/>
    <w:link w:val="UntertitelZeichen"/>
    <w:uiPriority w:val="11"/>
    <w:qFormat/>
    <w:rsid w:val="007E4A58"/>
    <w:pPr>
      <w:numPr>
        <w:ilvl w:val="1"/>
      </w:numPr>
      <w:ind w:left="578" w:hanging="578"/>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7E4A58"/>
    <w:rPr>
      <w:rFonts w:asciiTheme="majorHAnsi" w:eastAsiaTheme="majorEastAsia" w:hAnsiTheme="majorHAnsi" w:cstheme="majorBidi"/>
      <w:i/>
      <w:iCs/>
      <w:color w:val="4F81BD" w:themeColor="accent1"/>
      <w:spacing w:val="15"/>
    </w:rPr>
  </w:style>
  <w:style w:type="paragraph" w:styleId="Literaturverzeichnis">
    <w:name w:val="Bibliography"/>
    <w:basedOn w:val="Standard"/>
    <w:next w:val="Standard"/>
    <w:uiPriority w:val="37"/>
    <w:unhideWhenUsed/>
    <w:rsid w:val="007207AA"/>
  </w:style>
  <w:style w:type="paragraph" w:styleId="Funotentext">
    <w:name w:val="footnote text"/>
    <w:basedOn w:val="Standard"/>
    <w:link w:val="FunotentextZeichen"/>
    <w:uiPriority w:val="99"/>
    <w:unhideWhenUsed/>
    <w:rsid w:val="007207AA"/>
    <w:pPr>
      <w:spacing w:line="240" w:lineRule="auto"/>
    </w:pPr>
    <w:rPr>
      <w:sz w:val="20"/>
      <w:szCs w:val="20"/>
    </w:rPr>
  </w:style>
  <w:style w:type="character" w:customStyle="1" w:styleId="FunotentextZeichen">
    <w:name w:val="Fußnotentext Zeichen"/>
    <w:basedOn w:val="Absatzstandardschriftart"/>
    <w:link w:val="Funotentext"/>
    <w:uiPriority w:val="99"/>
    <w:rsid w:val="007207AA"/>
    <w:rPr>
      <w:sz w:val="20"/>
      <w:szCs w:val="20"/>
    </w:rPr>
  </w:style>
  <w:style w:type="character" w:styleId="Funotenzeichen">
    <w:name w:val="footnote reference"/>
    <w:basedOn w:val="Absatzstandardschriftart"/>
    <w:uiPriority w:val="99"/>
    <w:unhideWhenUsed/>
    <w:rsid w:val="007207AA"/>
    <w:rPr>
      <w:vertAlign w:val="superscript"/>
    </w:rPr>
  </w:style>
  <w:style w:type="paragraph" w:styleId="Endnotentext">
    <w:name w:val="endnote text"/>
    <w:basedOn w:val="Standard"/>
    <w:link w:val="EndnotentextZeichen"/>
    <w:uiPriority w:val="99"/>
    <w:unhideWhenUsed/>
    <w:rsid w:val="007207AA"/>
    <w:pPr>
      <w:spacing w:line="240" w:lineRule="auto"/>
    </w:pPr>
    <w:rPr>
      <w:sz w:val="20"/>
      <w:szCs w:val="20"/>
    </w:rPr>
  </w:style>
  <w:style w:type="character" w:customStyle="1" w:styleId="EndnotentextZeichen">
    <w:name w:val="Endnotentext Zeichen"/>
    <w:basedOn w:val="Absatzstandardschriftart"/>
    <w:link w:val="Endnotentext"/>
    <w:uiPriority w:val="99"/>
    <w:rsid w:val="007207AA"/>
    <w:rPr>
      <w:sz w:val="20"/>
      <w:szCs w:val="20"/>
    </w:rPr>
  </w:style>
  <w:style w:type="character" w:styleId="Endnotenzeichen">
    <w:name w:val="endnote reference"/>
    <w:basedOn w:val="Absatzstandardschriftart"/>
    <w:uiPriority w:val="99"/>
    <w:unhideWhenUsed/>
    <w:rsid w:val="007207AA"/>
    <w:rPr>
      <w:vertAlign w:val="superscript"/>
    </w:rPr>
  </w:style>
  <w:style w:type="paragraph" w:styleId="Bearbeitung">
    <w:name w:val="Revision"/>
    <w:hidden/>
    <w:uiPriority w:val="99"/>
    <w:semiHidden/>
    <w:rsid w:val="0089719D"/>
    <w:pPr>
      <w:spacing w:line="240" w:lineRule="auto"/>
      <w:ind w:left="0" w:firstLine="0"/>
    </w:pPr>
  </w:style>
  <w:style w:type="paragraph" w:styleId="Dokumentstruktur">
    <w:name w:val="Document Map"/>
    <w:basedOn w:val="Standard"/>
    <w:link w:val="DokumentstrukturZeichen"/>
    <w:uiPriority w:val="99"/>
    <w:semiHidden/>
    <w:unhideWhenUsed/>
    <w:rsid w:val="0089719D"/>
    <w:pPr>
      <w:spacing w:line="240" w:lineRule="auto"/>
    </w:pPr>
    <w:rPr>
      <w:rFonts w:ascii="Lucida Grande" w:hAnsi="Lucida Grande"/>
    </w:rPr>
  </w:style>
  <w:style w:type="character" w:customStyle="1" w:styleId="DokumentstrukturZeichen">
    <w:name w:val="Dokumentstruktur Zeichen"/>
    <w:basedOn w:val="Absatzstandardschriftart"/>
    <w:link w:val="Dokumentstruktur"/>
    <w:uiPriority w:val="99"/>
    <w:semiHidden/>
    <w:rsid w:val="0089719D"/>
    <w:rPr>
      <w:rFonts w:ascii="Lucida Grande" w:hAnsi="Lucida Grande"/>
    </w:rPr>
  </w:style>
  <w:style w:type="character" w:styleId="GesichteterLink">
    <w:name w:val="FollowedHyperlink"/>
    <w:basedOn w:val="Absatzstandardschriftart"/>
    <w:uiPriority w:val="99"/>
    <w:semiHidden/>
    <w:unhideWhenUsed/>
    <w:rsid w:val="00E837A0"/>
    <w:rPr>
      <w:color w:val="800080" w:themeColor="followedHyperlink"/>
      <w:u w:val="single"/>
    </w:rPr>
  </w:style>
  <w:style w:type="character" w:customStyle="1" w:styleId="KeinLeerraumZeichen">
    <w:name w:val="Kein Leerraum Zeichen"/>
    <w:basedOn w:val="Absatzstandardschriftart"/>
    <w:link w:val="KeinLeerraum"/>
    <w:rsid w:val="0054544A"/>
  </w:style>
  <w:style w:type="character" w:styleId="Seitenzahl">
    <w:name w:val="page number"/>
    <w:basedOn w:val="Absatzstandardschriftart"/>
    <w:uiPriority w:val="99"/>
    <w:semiHidden/>
    <w:unhideWhenUsed/>
    <w:rsid w:val="00AA4A97"/>
  </w:style>
  <w:style w:type="character" w:styleId="Betont">
    <w:name w:val="Strong"/>
    <w:basedOn w:val="Absatzstandardschriftart"/>
    <w:uiPriority w:val="22"/>
    <w:qFormat/>
    <w:rsid w:val="00FC1A5F"/>
    <w:rPr>
      <w:b/>
      <w:bCs/>
    </w:rPr>
  </w:style>
  <w:style w:type="character" w:styleId="Platzhaltertext">
    <w:name w:val="Placeholder Text"/>
    <w:basedOn w:val="Absatzstandardschriftart"/>
    <w:uiPriority w:val="99"/>
    <w:semiHidden/>
    <w:rsid w:val="00182D48"/>
    <w:rPr>
      <w:color w:val="808080"/>
    </w:rPr>
  </w:style>
  <w:style w:type="character" w:styleId="Kommentarzeichen">
    <w:name w:val="annotation reference"/>
    <w:basedOn w:val="Absatzstandardschriftart"/>
    <w:uiPriority w:val="99"/>
    <w:semiHidden/>
    <w:unhideWhenUsed/>
    <w:rsid w:val="003062FB"/>
    <w:rPr>
      <w:sz w:val="18"/>
      <w:szCs w:val="18"/>
    </w:rPr>
  </w:style>
  <w:style w:type="paragraph" w:styleId="Kommentartext">
    <w:name w:val="annotation text"/>
    <w:basedOn w:val="Standard"/>
    <w:link w:val="KommentartextZeichen"/>
    <w:uiPriority w:val="99"/>
    <w:semiHidden/>
    <w:unhideWhenUsed/>
    <w:rsid w:val="003062FB"/>
    <w:pPr>
      <w:spacing w:line="240" w:lineRule="auto"/>
    </w:pPr>
  </w:style>
  <w:style w:type="character" w:customStyle="1" w:styleId="KommentartextZeichen">
    <w:name w:val="Kommentartext Zeichen"/>
    <w:basedOn w:val="Absatzstandardschriftart"/>
    <w:link w:val="Kommentartext"/>
    <w:uiPriority w:val="99"/>
    <w:semiHidden/>
    <w:rsid w:val="003062FB"/>
  </w:style>
  <w:style w:type="paragraph" w:styleId="Kommentarthema">
    <w:name w:val="annotation subject"/>
    <w:basedOn w:val="Kommentartext"/>
    <w:next w:val="Kommentartext"/>
    <w:link w:val="KommentarthemaZeichen"/>
    <w:uiPriority w:val="99"/>
    <w:semiHidden/>
    <w:unhideWhenUsed/>
    <w:rsid w:val="003062FB"/>
    <w:rPr>
      <w:b/>
      <w:bCs/>
      <w:sz w:val="20"/>
      <w:szCs w:val="20"/>
    </w:rPr>
  </w:style>
  <w:style w:type="character" w:customStyle="1" w:styleId="KommentarthemaZeichen">
    <w:name w:val="Kommentarthema Zeichen"/>
    <w:basedOn w:val="KommentartextZeichen"/>
    <w:link w:val="Kommentarthema"/>
    <w:uiPriority w:val="99"/>
    <w:semiHidden/>
    <w:rsid w:val="003062FB"/>
    <w:rPr>
      <w:b/>
      <w:bCs/>
      <w:sz w:val="20"/>
      <w:szCs w:val="20"/>
    </w:rPr>
  </w:style>
  <w:style w:type="paragraph" w:styleId="StandardWeb">
    <w:name w:val="Normal (Web)"/>
    <w:basedOn w:val="Standard"/>
    <w:uiPriority w:val="99"/>
    <w:semiHidden/>
    <w:unhideWhenUsed/>
    <w:rsid w:val="0086750C"/>
    <w:pPr>
      <w:spacing w:before="100" w:beforeAutospacing="1" w:after="100" w:afterAutospacing="1" w:line="240" w:lineRule="auto"/>
      <w:ind w:left="0" w:firstLine="0"/>
    </w:pPr>
    <w:rPr>
      <w:rFonts w:ascii="Times" w:eastAsiaTheme="minorEastAsia" w:hAnsi="Times" w:cs="Times New Roman"/>
      <w:sz w:val="20"/>
      <w:szCs w:val="20"/>
      <w:lang w:eastAsia="de-DE"/>
    </w:rPr>
  </w:style>
  <w:style w:type="paragraph" w:styleId="NurText">
    <w:name w:val="Plain Text"/>
    <w:basedOn w:val="Standard"/>
    <w:link w:val="NurTextZeichen"/>
    <w:uiPriority w:val="99"/>
    <w:unhideWhenUsed/>
    <w:rsid w:val="00FE782F"/>
    <w:pPr>
      <w:spacing w:line="240" w:lineRule="auto"/>
      <w:ind w:left="0" w:firstLine="0"/>
    </w:pPr>
    <w:rPr>
      <w:rFonts w:ascii="Courier" w:eastAsiaTheme="minorEastAsia" w:hAnsi="Courier"/>
      <w:sz w:val="21"/>
      <w:szCs w:val="21"/>
      <w:lang w:eastAsia="de-DE"/>
    </w:rPr>
  </w:style>
  <w:style w:type="character" w:customStyle="1" w:styleId="NurTextZeichen">
    <w:name w:val="Nur Text Zeichen"/>
    <w:basedOn w:val="Absatzstandardschriftart"/>
    <w:link w:val="NurText"/>
    <w:uiPriority w:val="99"/>
    <w:rsid w:val="00FE782F"/>
    <w:rPr>
      <w:rFonts w:ascii="Courier" w:eastAsiaTheme="minorEastAsia" w:hAnsi="Courier"/>
      <w:sz w:val="21"/>
      <w:szCs w:val="21"/>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218932">
      <w:bodyDiv w:val="1"/>
      <w:marLeft w:val="0"/>
      <w:marRight w:val="0"/>
      <w:marTop w:val="0"/>
      <w:marBottom w:val="0"/>
      <w:divBdr>
        <w:top w:val="none" w:sz="0" w:space="0" w:color="auto"/>
        <w:left w:val="none" w:sz="0" w:space="0" w:color="auto"/>
        <w:bottom w:val="none" w:sz="0" w:space="0" w:color="auto"/>
        <w:right w:val="none" w:sz="0" w:space="0" w:color="auto"/>
      </w:divBdr>
    </w:div>
    <w:div w:id="218824942">
      <w:bodyDiv w:val="1"/>
      <w:marLeft w:val="0"/>
      <w:marRight w:val="0"/>
      <w:marTop w:val="0"/>
      <w:marBottom w:val="0"/>
      <w:divBdr>
        <w:top w:val="none" w:sz="0" w:space="0" w:color="auto"/>
        <w:left w:val="none" w:sz="0" w:space="0" w:color="auto"/>
        <w:bottom w:val="none" w:sz="0" w:space="0" w:color="auto"/>
        <w:right w:val="none" w:sz="0" w:space="0" w:color="auto"/>
      </w:divBdr>
    </w:div>
    <w:div w:id="1104422328">
      <w:bodyDiv w:val="1"/>
      <w:marLeft w:val="0"/>
      <w:marRight w:val="0"/>
      <w:marTop w:val="0"/>
      <w:marBottom w:val="0"/>
      <w:divBdr>
        <w:top w:val="none" w:sz="0" w:space="0" w:color="auto"/>
        <w:left w:val="none" w:sz="0" w:space="0" w:color="auto"/>
        <w:bottom w:val="none" w:sz="0" w:space="0" w:color="auto"/>
        <w:right w:val="none" w:sz="0" w:space="0" w:color="auto"/>
      </w:divBdr>
    </w:div>
    <w:div w:id="1211040723">
      <w:bodyDiv w:val="1"/>
      <w:marLeft w:val="0"/>
      <w:marRight w:val="0"/>
      <w:marTop w:val="0"/>
      <w:marBottom w:val="0"/>
      <w:divBdr>
        <w:top w:val="none" w:sz="0" w:space="0" w:color="auto"/>
        <w:left w:val="none" w:sz="0" w:space="0" w:color="auto"/>
        <w:bottom w:val="none" w:sz="0" w:space="0" w:color="auto"/>
        <w:right w:val="none" w:sz="0" w:space="0" w:color="auto"/>
      </w:divBdr>
    </w:div>
    <w:div w:id="2130274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header" Target="header3.xml"/><Relationship Id="rId47" Type="http://schemas.openxmlformats.org/officeDocument/2006/relationships/footer" Target="footer3.xm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11.png"/><Relationship Id="rId21" Type="http://schemas.openxmlformats.org/officeDocument/2006/relationships/image" Target="media/image12.emf"/><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jpe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1.png"/><Relationship Id="rId31" Type="http://schemas.openxmlformats.org/officeDocument/2006/relationships/image" Target="media/image22.gif"/><Relationship Id="rId32" Type="http://schemas.openxmlformats.org/officeDocument/2006/relationships/image" Target="media/image23.gif"/><Relationship Id="rId9" Type="http://schemas.openxmlformats.org/officeDocument/2006/relationships/image" Target="media/image1.JP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10" Type="http://schemas.openxmlformats.org/officeDocument/2006/relationships/image" Target="media/image2.pn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comments" Target="comments.xml"/><Relationship Id="rId14" Type="http://schemas.openxmlformats.org/officeDocument/2006/relationships/image" Target="media/image5.jpg"/><Relationship Id="rId15" Type="http://schemas.openxmlformats.org/officeDocument/2006/relationships/image" Target="media/image6.jpg"/><Relationship Id="rId16" Type="http://schemas.openxmlformats.org/officeDocument/2006/relationships/image" Target="media/image7.jpg"/><Relationship Id="rId17" Type="http://schemas.openxmlformats.org/officeDocument/2006/relationships/image" Target="media/image8.jp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image" Target="media/image28.emf"/><Relationship Id="rId38" Type="http://schemas.openxmlformats.org/officeDocument/2006/relationships/image" Target="media/image29.emf"/><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JPG"/><Relationship Id="rId42" Type="http://schemas.openxmlformats.org/officeDocument/2006/relationships/header" Target="header1.xml"/><Relationship Id="rId43" Type="http://schemas.openxmlformats.org/officeDocument/2006/relationships/header" Target="header2.xml"/><Relationship Id="rId44" Type="http://schemas.openxmlformats.org/officeDocument/2006/relationships/footer" Target="footer1.xml"/><Relationship Id="rId45"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extLst>
          <a:ext uri="{C572A759-6A51-4108-AA02-DFA0A04FC94B}">
            <ma14:wrappingTextBoxFlag xmlns:ma14="http://schemas.microsoft.com/office/mac/drawingml/2011/main"/>
          </a:ext>
        </a:ex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Deu1</b:Tag>
    <b:SourceType>InternetSite</b:SourceType>
    <b:Guid>{E39E3910-814B-9345-81DA-FD807EBB44AC}</b:Guid>
    <b:Author>
      <b:Author>
        <b:Corporate>Deutsches Institut für Normung e.V.</b:Corporate>
      </b:Author>
    </b:Author>
    <b:Title>DIN66025-1</b:Title>
    <b:URL>http://www.nwm.din.de/cmd?artid=1012276&amp;contextid=nwm&amp;bcrumblevel=1&amp;subcommitteeid=79267823&amp;level=tpl-art-detailansicht&amp;committeeid=54739075&amp;languageid=de</b:URL>
    <b:Year>1</b:Year>
    <b:YearAccessed>2012</b:YearAccessed>
    <b:MonthAccessed>04</b:MonthAccessed>
    <b:DayAccessed>04</b:DayAccessed>
    <b:RefOrder>2</b:RefOrder>
  </b:Source>
  <b:Source>
    <b:Tag>Uni1</b:Tag>
    <b:SourceType>InternetSite</b:SourceType>
    <b:Guid>{E03EB8AA-8B05-9248-B443-C619826DC19F}</b:Guid>
    <b:Author>
      <b:Author>
        <b:Corporate>Universität Karlsruhe</b:Corporate>
      </b:Author>
      <b:ProducerName>
        <b:NameList>
          <b:Person>
            <b:Last>Schönwald</b:Last>
            <b:First>Theodor</b:First>
          </b:Person>
        </b:NameList>
      </b:ProducerName>
    </b:Author>
    <b:Title>CNC-Programmierung</b:Title>
    <b:Year>1</b:Year>
    <b:URL>http://www.lehrer.uni-karlsruhe.de/~za685/cnc/programmierung.htm</b:URL>
    <b:YearAccessed>2012</b:YearAccessed>
    <b:MonthAccessed>03</b:MonthAccessed>
    <b:DayAccessed>12</b:DayAccessed>
    <b:RefOrder>3</b:RefOrder>
  </b:Source>
  <b:Source>
    <b:Tag>The1</b:Tag>
    <b:SourceType>InternetSite</b:SourceType>
    <b:Guid>{1A5D9DCD-2E97-FE49-B3E7-C2F322312962}</b:Guid>
    <b:Author>
      <b:Author>
        <b:Corporate>The SD Association</b:Corporate>
      </b:Author>
    </b:Author>
    <b:Title>The SD Association SD Standards</b:Title>
    <b:URL>https://www.sdcard.org/home/</b:URL>
    <b:Year>1</b:Year>
    <b:YearAccessed>2012</b:YearAccessed>
    <b:MonthAccessed>04</b:MonthAccessed>
    <b:DayAccessed>02</b:DayAccessed>
    <b:RefOrder>4</b:RefOrder>
  </b:Source>
  <b:Source>
    <b:Tag>FTD1</b:Tag>
    <b:SourceType>InternetSite</b:SourceType>
    <b:Guid>{EBE0FEC5-BDDB-A741-8084-B1B5B308221A}</b:Guid>
    <b:Author>
      <b:Author>
        <b:Corporate>FTDI Chip</b:Corporate>
      </b:Author>
    </b:Author>
    <b:Title>FTDI Chip Home Page</b:Title>
    <b:URL>http://www.ftdichip.com/</b:URL>
    <b:Year>1</b:Year>
    <b:YearAccessed>2012</b:YearAccessed>
    <b:MonthAccessed>02</b:MonthAccessed>
    <b:DayAccessed>15</b:DayAccessed>
    <b:RefOrder>5</b:RefOrder>
  </b:Source>
  <b:Source>
    <b:Tag>goC1</b:Tag>
    <b:SourceType>InternetSite</b:SourceType>
    <b:Guid>{2188CD23-A792-2F41-B5E7-E184DCB0BE18}</b:Guid>
    <b:Author>
      <b:Author>
        <b:Corporate>goCNC</b:Corporate>
      </b:Author>
    </b:Author>
    <b:Title>CNC Technik für den Hobby- Bereich</b:Title>
    <b:URL>http://gocnc.de/</b:URL>
    <b:Year>1</b:Year>
    <b:YearAccessed>2011</b:YearAccessed>
    <b:MonthAccessed>10</b:MonthAccessed>
    <b:DayAccessed>16</b:DayAccessed>
    <b:RefOrder>6</b:RefOrder>
  </b:Source>
  <b:Source>
    <b:Tag>Joh09</b:Tag>
    <b:SourceType>InternetSite</b:SourceType>
    <b:Guid>{B75B5EEC-73AD-EC4F-BAF5-922881FA2461}</b:Guid>
    <b:Author>
      <b:Author>
        <b:NameList>
          <b:Person>
            <b:Last>Johnson</b:Last>
            <b:First>John</b:First>
          </b:Person>
        </b:NameList>
      </b:Author>
      <b:ProducerName>
        <b:NameList>
          <b:Person>
            <b:Last>Johnson</b:Last>
            <b:First>John</b:First>
          </b:Person>
        </b:NameList>
      </b:ProducerName>
    </b:Author>
    <b:Title>Phorum PCB gCode</b:Title>
    <b:URL>http://pcbgcode.org/read.php?12,361</b:URL>
    <b:Year>2009</b:Year>
    <b:Month>11</b:Month>
    <b:Day>29</b:Day>
    <b:YearAccessed>2011</b:YearAccessed>
    <b:MonthAccessed>12</b:MonthAccessed>
    <b:DayAccessed>16</b:DayAccessed>
    <b:RefOrder>7</b:RefOrder>
  </b:Source>
  <b:Source>
    <b:Tag>Pol07</b:Tag>
    <b:SourceType>ElectronicSource</b:SourceType>
    <b:Guid>{92DCC9AB-605E-D84A-96ED-F303201104D5}</b:Guid>
    <b:Title>Atmel Evaluation Board Version 2.0.1</b:Title>
    <b:Year>2007</b:Year>
    <b:Month>11</b:Month>
    <b:Day>30</b:Day>
    <b:Author>
      <b:Author>
        <b:NameList>
          <b:Person>
            <b:Last>Pollin</b:Last>
          </b:Person>
        </b:NameList>
      </b:Author>
    </b:Author>
    <b:Medium>Datei</b:Medium>
    <b:RefOrder>8</b:RefOrder>
  </b:Source>
  <b:Source>
    <b:Tag>Pet06</b:Tag>
    <b:SourceType>InternetSite</b:SourceType>
    <b:Guid>{DE278AD8-57CE-E344-BA83-433F2FF361A7}</b:Guid>
    <b:Title>Peter Fleury UART Library</b:Title>
    <b:Year>2006</b:Year>
    <b:Author>
      <b:Author>
        <b:NameList>
          <b:Person>
            <b:Last>Fleury</b:Last>
            <b:First>Peter</b:First>
          </b:Person>
        </b:NameList>
      </b:Author>
    </b:Author>
    <b:URL>http://homepage.hispeed.ch/peterfleury/group__pfleury__uart.html</b:URL>
    <b:YearAccessed>2011</b:YearAccessed>
    <b:MonthAccessed>11</b:MonthAccessed>
    <b:DayAccessed>29</b:DayAccessed>
    <b:RefOrder>9</b:RefOrder>
  </b:Source>
  <b:Source>
    <b:Tag>Pet061</b:Tag>
    <b:SourceType>InternetSite</b:SourceType>
    <b:Guid>{FCD87132-1A90-D549-8163-4AACECA47251}</b:Guid>
    <b:Author>
      <b:Author>
        <b:NameList>
          <b:Person>
            <b:Last>Fleury</b:Last>
            <b:First>Peter</b:First>
          </b:Person>
        </b:NameList>
      </b:Author>
    </b:Author>
    <b:Title>Peter Fleury I2C Master library</b:Title>
    <b:URL>http://homepage.hispeed.ch/peterfleury/group__pfleury__ic2master.html</b:URL>
    <b:Year>2006</b:Year>
    <b:YearAccessed>2012</b:YearAccessed>
    <b:MonthAccessed>02</b:MonthAccessed>
    <b:DayAccessed>06</b:DayAccessed>
    <b:RefOrder>10</b:RefOrder>
  </b:Source>
  <b:Source>
    <b:Tag>Ste09</b:Tag>
    <b:SourceType>Book</b:SourceType>
    <b:Guid>{0DCB3FCC-9407-3748-B9C4-61AAC9D1BF57}</b:Guid>
    <b:Title>Embedded System Design with the Atmel Avr Microcontroller</b:Title>
    <b:Year>2009</b:Year>
    <b:Author>
      <b:Author>
        <b:NameList>
          <b:Person>
            <b:Last>Barrett</b:Last>
            <b:First>Steven</b:First>
            <b:Middle>F.</b:Middle>
          </b:Person>
        </b:NameList>
      </b:Author>
    </b:Author>
    <b:City>California</b:City>
    <b:CountryRegion>USA</b:CountryRegion>
    <b:Publisher>Morgan &amp; Claypool</b:Publisher>
    <b:Pages>302</b:Pages>
    <b:RefOrder>11</b:RefOrder>
  </b:Source>
  <b:Source>
    <b:Tag>www07</b:Tag>
    <b:SourceType>InternetSite</b:SourceType>
    <b:Guid>{B27C2372-1F44-7A42-BE18-EBB9AF5375B1}</b:Guid>
    <b:Title>AVR-GCC-Tutorial/Der UART</b:Title>
    <b:Year>2007</b:Year>
    <b:Author>
      <b:Author>
        <b:Corporate>www.mikrocontroller.net</b:Corporate>
      </b:Author>
    </b:Author>
    <b:URL>http://www.mikrocontroller.net/articles/AVR-GCC-Tutorial/Der_UART</b:URL>
    <b:YearAccessed>2011</b:YearAccessed>
    <b:MonthAccessed>10</b:MonthAccessed>
    <b:DayAccessed>20</b:DayAccessed>
    <b:RefOrder>12</b:RefOrder>
  </b:Source>
  <b:Source>
    <b:Tag>MAX03</b:Tag>
    <b:SourceType>InternetSite</b:SourceType>
    <b:Guid>{22A367BC-3210-3F4E-B933-67DC9CC8BEF1}</b:Guid>
    <b:Author>
      <b:Author>
        <b:Corporate>MAXIM</b:Corporate>
      </b:Author>
    </b:Author>
    <b:Title>Determining Clock Accuracy Requirements for UART Communications</b:Title>
    <b:URL>http://www.maxim-ic.com/app-notes/index.mvp/id/2141</b:URL>
    <b:Year>2003</b:Year>
    <b:Month>08</b:Month>
    <b:Day>07</b:Day>
    <b:YearAccessed>2011</b:YearAccessed>
    <b:MonthAccessed>10</b:MonthAccessed>
    <b:DayAccessed>20</b:DayAccessed>
    <b:RefOrder>13</b:RefOrder>
  </b:Source>
  <b:Source>
    <b:Tag>Lei1</b:Tag>
    <b:SourceType>InternetSite</b:SourceType>
    <b:Guid>{DD377A34-FCF8-BA43-842D-79297033F6A5}</b:Guid>
    <b:Author>
      <b:Author>
        <b:Corporate>LeitOn</b:Corporate>
      </b:Author>
    </b:Author>
    <b:Title>Leiterplattenentwicklung</b:Title>
    <b:URL>http://www.leiton.de/leiterplatten-toolbox-iphone.html</b:URL>
    <b:Year>1</b:Year>
    <b:YearAccessed>2011</b:YearAccessed>
    <b:MonthAccessed>12</b:MonthAccessed>
    <b:DayAccessed>02</b:DayAccessed>
    <b:RefOrder>14</b:RefOrder>
  </b:Source>
  <b:Source>
    <b:Tag>www1</b:Tag>
    <b:SourceType>InternetSite</b:SourceType>
    <b:Guid>{D40A8831-1941-9348-813C-5D10D12F4268}</b:Guid>
    <b:Author>
      <b:Author>
        <b:Corporate>www.goBlack.de</b:Corporate>
      </b:Author>
    </b:Author>
    <b:Title> Grafik-TouchDisplay EA eDIP240 Datenblätter Protokollrahmen   </b:Title>
    <b:URL>http://www.goblack.de/desy/digitalt/aktoren/touchdisp-edip240/ea240protokoll.html</b:URL>
    <b:Year>1</b:Year>
    <b:YearAccessed>2012</b:YearAccessed>
    <b:MonthAccessed>04</b:MonthAccessed>
    <b:DayAccessed>12</b:DayAccessed>
    <b:RefOrder>15</b:RefOrder>
  </b:Source>
  <b:Source>
    <b:Tag>Wik12</b:Tag>
    <b:SourceType>InternetSite</b:SourceType>
    <b:Guid>{19ED1F81-166A-B64F-B7CA-A23293567235}</b:Guid>
    <b:Author>
      <b:Author>
        <b:Corporate>Wikipedia</b:Corporate>
      </b:Author>
    </b:Author>
    <b:Title>EAGLE</b:Title>
    <b:URL>http://de.wikipedia.org/wiki/Eagle</b:URL>
    <b:Year>2012</b:Year>
    <b:YearAccessed>2011</b:YearAccessed>
    <b:MonthAccessed>12</b:MonthAccessed>
    <b:DayAccessed>15</b:DayAccessed>
    <b:RefOrder>16</b:RefOrder>
  </b:Source>
  <b:Source>
    <b:Tag>Cra06</b:Tag>
    <b:SourceType>Book</b:SourceType>
    <b:Guid>{6BE67F77-36A6-FB4B-84DE-08D270062069}</b:Guid>
    <b:Author>
      <b:Author>
        <b:NameList>
          <b:Person>
            <b:Last>Crawford &amp; Prinz</b:Last>
            <b:First>Tony</b:First>
            <b:Middle>&amp; Peter</b:Middle>
          </b:Person>
        </b:NameList>
      </b:Author>
      <b:Translator>
        <b:NameList>
          <b:Person>
            <b:Last>Printz</b:Last>
            <b:First>Peter</b:First>
          </b:Person>
        </b:NameList>
      </b:Translator>
    </b:Author>
    <b:Title>C in a Nutshell</b:Title>
    <b:Year>2006</b:Year>
    <b:Comments>ISBN 978-3-89721-344-9</b:Comments>
    <b:City>Deutschland</b:City>
    <b:Publisher>O'Reilly</b:Publisher>
    <b:Volume>1</b:Volume>
    <b:NumberVolumes>1</b:NumberVolumes>
    <b:Pages>624</b:Pages>
    <b:RefOrder>17</b:RefOrder>
  </b:Source>
  <b:Source>
    <b:Tag>Wik1</b:Tag>
    <b:SourceType>InternetSite</b:SourceType>
    <b:Guid>{EFDBBE16-DF6D-324D-9E95-2DB2F979B2B5}</b:Guid>
    <b:Author>
      <b:Author>
        <b:Corporate>Wikipedia</b:Corporate>
      </b:Author>
    </b:Author>
    <b:Title>Bresenham-Algorithmus</b:Title>
    <b:Year>2012</b:Year>
    <b:URL>http://de.wikipedia.org/wiki/Bresenham-Algorithmus</b:URL>
    <b:YearAccessed>2011</b:YearAccessed>
    <b:MonthAccessed>11</b:MonthAccessed>
    <b:DayAccessed>10</b:DayAccessed>
    <b:RefOrder>1</b:RefOrder>
  </b:Source>
  <b:Source>
    <b:Tag>Ele1</b:Tag>
    <b:SourceType>InternetSite</b:SourceType>
    <b:Guid>{7334D3DB-AD0E-B44D-943B-004F9F12EB56}</b:Guid>
    <b:Author>
      <b:Author>
        <b:Corporate>ELECTRONIC ASSEMBLY GmbH</b:Corporate>
      </b:Author>
    </b:Author>
    <b:Title>LCD-Module</b:Title>
    <b:URL>http://www.lcd-module.de/</b:URL>
    <b:Year>1</b:Year>
    <b:YearAccessed>2011</b:YearAccessed>
    <b:MonthAccessed>11</b:MonthAccessed>
    <b:DayAccessed>17</b:DayAccessed>
    <b:RefOrder>18</b:RefOrder>
  </b:Source>
  <b:Source>
    <b:Tag>Atm12</b:Tag>
    <b:SourceType>InternetSite</b:SourceType>
    <b:Guid>{163BEC5D-4A9C-4645-925C-01CCFE1EA440}</b:Guid>
    <b:LCID>de-DE</b:LCID>
    <b:Author>
      <b:Author>
        <b:Corporate>Atmel Corporation</b:Corporate>
      </b:Author>
    </b:Author>
    <b:YearAccessed>2012</b:YearAccessed>
    <b:MonthAccessed>03</b:MonthAccessed>
    <b:DayAccessed>12</b:DayAccessed>
    <b:URL>http://www.atmel.com/tools/ATMELAVRSTUDIO.aspx</b:URL>
    <b:Year>3</b:Year>
    <b:Title>Atmel AVR Studio 5.1</b:Title>
    <b:RefOrder>19</b:RefOrder>
  </b:Source>
  <b:Source>
    <b:Tag>Atm</b:Tag>
    <b:SourceType>InternetSite</b:SourceType>
    <b:Guid>{DAD41DE1-BAF0-8245-8C3D-B3D558AEC05C}</b:Guid>
    <b:Author>
      <b:Author>
        <b:Corporate>Atmel Corporation</b:Corporate>
      </b:Author>
    </b:Author>
    <b:Title>Atmel</b:Title>
    <b:URL>http://www.atmel.com/</b:URL>
    <b:Year>1</b:Year>
    <b:YearAccessed>2011</b:YearAccessed>
    <b:MonthAccessed>11</b:MonthAccessed>
    <b:DayAccessed>01</b:DayAccessed>
    <b:RefOrder>20</b:RefOrder>
  </b:Source>
  <b:Source>
    <b:Tag>Atm121</b:Tag>
    <b:SourceType>InternetSite</b:SourceType>
    <b:Guid>{0DD6BCE3-1BE8-AF44-9E97-BF6BD591A7F4}</b:Guid>
    <b:Author>
      <b:Author>
        <b:Corporate>Atmel Corporation</b:Corporate>
      </b:Author>
    </b:Author>
    <b:Title>JTAGICE3 - Atmel</b:Title>
    <b:Year>2</b:Year>
    <b:URL>http://www.atmel.com/tools/JTAGICE3.aspx</b:URL>
    <b:YearAccessed>2012</b:YearAccessed>
    <b:MonthAccessed>04</b:MonthAccessed>
    <b:DayAccessed>02</b:DayAccessed>
    <b:RefOrder>21</b:RefOrder>
  </b:Source>
  <b:Source>
    <b:Tag>CAD2</b:Tag>
    <b:SourceType>InternetSite</b:SourceType>
    <b:Guid>{4B104A39-626B-194F-AFA6-9830CF6608FE}</b:Guid>
    <b:Author>
      <b:Author>
        <b:Corporate>CadSoft Computer GmbH</b:Corporate>
      </b:Author>
    </b:Author>
    <b:Title>CadSoft EAGLE</b:Title>
    <b:Year>2</b:Year>
    <b:URL>http://www.cadsoft.de/eagle-pcb-design-software/product-overview/?language=de</b:URL>
    <b:YearAccessed>2012</b:YearAccessed>
    <b:MonthAccessed>01</b:MonthAccessed>
    <b:DayAccessed>12</b:DayAccessed>
    <b:RefOrder>22</b:RefOrder>
  </b:Source>
  <b:Source>
    <b:Tag>CAD12</b:Tag>
    <b:SourceType>InternetSite</b:SourceType>
    <b:Guid>{A8CEE282-F474-D44A-9B4C-5B1E8FE817F1}</b:Guid>
    <b:Author>
      <b:Author>
        <b:Corporate>CadSoft Computer GmbH</b:Corporate>
      </b:Author>
    </b:Author>
    <b:Title>CadSoft</b:Title>
    <b:YearAccessed>2012</b:YearAccessed>
    <b:MonthAccessed>04</b:MonthAccessed>
    <b:DayAccessed>03</b:DayAccessed>
    <b:URL>http://www.cadsoft.de/eagle-pcb-design-software/?language=de</b:URL>
    <b:LCID>de-DE</b:LCID>
    <b:Year>1</b:Year>
    <b:RefOrder>23</b:RefOrder>
  </b:Source>
</b:Sources>
</file>

<file path=customXml/itemProps1.xml><?xml version="1.0" encoding="utf-8"?>
<ds:datastoreItem xmlns:ds="http://schemas.openxmlformats.org/officeDocument/2006/customXml" ds:itemID="{C77A2A06-FB3F-4B44-AECC-5A6A5F46C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94</Pages>
  <Words>9487</Words>
  <Characters>59772</Characters>
  <Application>Microsoft Macintosh Word</Application>
  <DocSecurity>0</DocSecurity>
  <Lines>498</Lines>
  <Paragraphs>138</Paragraphs>
  <ScaleCrop>false</ScaleCrop>
  <HeadingPairs>
    <vt:vector size="2" baseType="variant">
      <vt:variant>
        <vt:lpstr>Titel</vt:lpstr>
      </vt:variant>
      <vt:variant>
        <vt:i4>1</vt:i4>
      </vt:variant>
    </vt:vector>
  </HeadingPairs>
  <TitlesOfParts>
    <vt:vector size="1" baseType="lpstr">
      <vt:lpstr>CNC-Steuerung</vt:lpstr>
    </vt:vector>
  </TitlesOfParts>
  <Manager/>
  <Company/>
  <LinksUpToDate>false</LinksUpToDate>
  <CharactersWithSpaces>69121</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CNC-Steuerung</dc:title>
  <dc:subject>Dokumentation der Technikerarbeit 2012</dc:subject>
  <dc:creator>Hohmann, Dennis</dc:creator>
  <cp:keywords/>
  <dc:description/>
  <cp:lastModifiedBy>Dennis Hohmann</cp:lastModifiedBy>
  <cp:revision>751</cp:revision>
  <cp:lastPrinted>2012-04-14T10:56:00Z</cp:lastPrinted>
  <dcterms:created xsi:type="dcterms:W3CDTF">2012-03-22T22:30:00Z</dcterms:created>
  <dcterms:modified xsi:type="dcterms:W3CDTF">2012-04-14T23:12:00Z</dcterms:modified>
  <cp:category/>
</cp:coreProperties>
</file>