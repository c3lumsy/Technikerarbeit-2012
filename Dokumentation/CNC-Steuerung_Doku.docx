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9.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15A7DA18"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6CEF340F">
            <wp:extent cx="4144110" cy="3108083"/>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110"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1031B228" w14:textId="77777777" w:rsidR="0019650E" w:rsidRDefault="00F10943">
          <w:pPr>
            <w:pStyle w:val="Verzeichnis1"/>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bookmarkStart w:id="1" w:name="_GoBack"/>
          <w:bookmarkEnd w:id="1"/>
          <w:r w:rsidR="0019650E">
            <w:rPr>
              <w:noProof/>
            </w:rPr>
            <w:t>1</w:t>
          </w:r>
          <w:r w:rsidR="0019650E">
            <w:rPr>
              <w:rFonts w:asciiTheme="minorHAnsi" w:eastAsiaTheme="minorEastAsia" w:hAnsiTheme="minorHAnsi"/>
              <w:b w:val="0"/>
              <w:noProof/>
              <w:lang w:eastAsia="ja-JP"/>
            </w:rPr>
            <w:tab/>
          </w:r>
          <w:r w:rsidR="0019650E">
            <w:rPr>
              <w:noProof/>
            </w:rPr>
            <w:t>Vorwort</w:t>
          </w:r>
          <w:r w:rsidR="0019650E">
            <w:rPr>
              <w:noProof/>
            </w:rPr>
            <w:tab/>
          </w:r>
          <w:r w:rsidR="0019650E">
            <w:rPr>
              <w:noProof/>
            </w:rPr>
            <w:fldChar w:fldCharType="begin"/>
          </w:r>
          <w:r w:rsidR="0019650E">
            <w:rPr>
              <w:noProof/>
            </w:rPr>
            <w:instrText xml:space="preserve"> PAGEREF _Toc196193373 \h </w:instrText>
          </w:r>
          <w:r w:rsidR="0019650E">
            <w:rPr>
              <w:noProof/>
            </w:rPr>
          </w:r>
          <w:r w:rsidR="0019650E">
            <w:rPr>
              <w:noProof/>
            </w:rPr>
            <w:fldChar w:fldCharType="separate"/>
          </w:r>
          <w:r w:rsidR="0019650E">
            <w:rPr>
              <w:noProof/>
            </w:rPr>
            <w:t>5</w:t>
          </w:r>
          <w:r w:rsidR="0019650E">
            <w:rPr>
              <w:noProof/>
            </w:rPr>
            <w:fldChar w:fldCharType="end"/>
          </w:r>
        </w:p>
        <w:p w14:paraId="5D8C6F30" w14:textId="77777777" w:rsidR="0019650E" w:rsidRDefault="0019650E">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_Toc196193374 \h </w:instrText>
          </w:r>
          <w:r>
            <w:rPr>
              <w:noProof/>
            </w:rPr>
          </w:r>
          <w:r>
            <w:rPr>
              <w:noProof/>
            </w:rPr>
            <w:fldChar w:fldCharType="separate"/>
          </w:r>
          <w:r>
            <w:rPr>
              <w:noProof/>
            </w:rPr>
            <w:t>5</w:t>
          </w:r>
          <w:r>
            <w:rPr>
              <w:noProof/>
            </w:rPr>
            <w:fldChar w:fldCharType="end"/>
          </w:r>
        </w:p>
        <w:p w14:paraId="6F92694A" w14:textId="77777777" w:rsidR="0019650E" w:rsidRDefault="0019650E">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_Toc196193375 \h </w:instrText>
          </w:r>
          <w:r>
            <w:rPr>
              <w:noProof/>
            </w:rPr>
          </w:r>
          <w:r>
            <w:rPr>
              <w:noProof/>
            </w:rPr>
            <w:fldChar w:fldCharType="separate"/>
          </w:r>
          <w:r>
            <w:rPr>
              <w:noProof/>
            </w:rPr>
            <w:t>5</w:t>
          </w:r>
          <w:r>
            <w:rPr>
              <w:noProof/>
            </w:rPr>
            <w:fldChar w:fldCharType="end"/>
          </w:r>
        </w:p>
        <w:p w14:paraId="5EDE2874" w14:textId="77777777" w:rsidR="0019650E" w:rsidRDefault="0019650E">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_Toc196193376 \h </w:instrText>
          </w:r>
          <w:r>
            <w:rPr>
              <w:noProof/>
            </w:rPr>
          </w:r>
          <w:r>
            <w:rPr>
              <w:noProof/>
            </w:rPr>
            <w:fldChar w:fldCharType="separate"/>
          </w:r>
          <w:r>
            <w:rPr>
              <w:noProof/>
            </w:rPr>
            <w:t>6</w:t>
          </w:r>
          <w:r>
            <w:rPr>
              <w:noProof/>
            </w:rPr>
            <w:fldChar w:fldCharType="end"/>
          </w:r>
        </w:p>
        <w:p w14:paraId="0BC2CBA0" w14:textId="77777777" w:rsidR="0019650E" w:rsidRDefault="0019650E">
          <w:pPr>
            <w:pStyle w:val="Verzeichnis1"/>
            <w:rPr>
              <w:rFonts w:asciiTheme="minorHAnsi" w:eastAsiaTheme="minorEastAsia" w:hAnsiTheme="minorHAnsi"/>
              <w:b w:val="0"/>
              <w:noProof/>
              <w:lang w:eastAsia="ja-JP"/>
            </w:rPr>
          </w:pPr>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_Toc196193377 \h </w:instrText>
          </w:r>
          <w:r>
            <w:rPr>
              <w:noProof/>
            </w:rPr>
          </w:r>
          <w:r>
            <w:rPr>
              <w:noProof/>
            </w:rPr>
            <w:fldChar w:fldCharType="separate"/>
          </w:r>
          <w:r>
            <w:rPr>
              <w:noProof/>
            </w:rPr>
            <w:t>7</w:t>
          </w:r>
          <w:r>
            <w:rPr>
              <w:noProof/>
            </w:rPr>
            <w:fldChar w:fldCharType="end"/>
          </w:r>
        </w:p>
        <w:p w14:paraId="4B0A78AA" w14:textId="77777777" w:rsidR="0019650E" w:rsidRDefault="0019650E">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_Toc196193378 \h </w:instrText>
          </w:r>
          <w:r>
            <w:rPr>
              <w:noProof/>
            </w:rPr>
          </w:r>
          <w:r>
            <w:rPr>
              <w:noProof/>
            </w:rPr>
            <w:fldChar w:fldCharType="separate"/>
          </w:r>
          <w:r>
            <w:rPr>
              <w:noProof/>
            </w:rPr>
            <w:t>7</w:t>
          </w:r>
          <w:r>
            <w:rPr>
              <w:noProof/>
            </w:rPr>
            <w:fldChar w:fldCharType="end"/>
          </w:r>
        </w:p>
        <w:p w14:paraId="6BC3ECCB" w14:textId="77777777" w:rsidR="0019650E" w:rsidRDefault="0019650E">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_Toc196193379 \h </w:instrText>
          </w:r>
          <w:r>
            <w:rPr>
              <w:noProof/>
            </w:rPr>
          </w:r>
          <w:r>
            <w:rPr>
              <w:noProof/>
            </w:rPr>
            <w:fldChar w:fldCharType="separate"/>
          </w:r>
          <w:r>
            <w:rPr>
              <w:noProof/>
            </w:rPr>
            <w:t>8</w:t>
          </w:r>
          <w:r>
            <w:rPr>
              <w:noProof/>
            </w:rPr>
            <w:fldChar w:fldCharType="end"/>
          </w:r>
        </w:p>
        <w:p w14:paraId="56601C2F" w14:textId="77777777" w:rsidR="0019650E" w:rsidRDefault="0019650E">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_Toc196193380 \h </w:instrText>
          </w:r>
          <w:r>
            <w:rPr>
              <w:noProof/>
            </w:rPr>
          </w:r>
          <w:r>
            <w:rPr>
              <w:noProof/>
            </w:rPr>
            <w:fldChar w:fldCharType="separate"/>
          </w:r>
          <w:r>
            <w:rPr>
              <w:noProof/>
            </w:rPr>
            <w:t>9</w:t>
          </w:r>
          <w:r>
            <w:rPr>
              <w:noProof/>
            </w:rPr>
            <w:fldChar w:fldCharType="end"/>
          </w:r>
        </w:p>
        <w:p w14:paraId="40261B67" w14:textId="77777777" w:rsidR="0019650E" w:rsidRDefault="0019650E">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_Toc196193381 \h </w:instrText>
          </w:r>
          <w:r>
            <w:rPr>
              <w:noProof/>
            </w:rPr>
          </w:r>
          <w:r>
            <w:rPr>
              <w:noProof/>
            </w:rPr>
            <w:fldChar w:fldCharType="separate"/>
          </w:r>
          <w:r>
            <w:rPr>
              <w:noProof/>
            </w:rPr>
            <w:t>10</w:t>
          </w:r>
          <w:r>
            <w:rPr>
              <w:noProof/>
            </w:rPr>
            <w:fldChar w:fldCharType="end"/>
          </w:r>
        </w:p>
        <w:p w14:paraId="10F62094" w14:textId="77777777" w:rsidR="0019650E" w:rsidRDefault="0019650E">
          <w:pPr>
            <w:pStyle w:val="Verzeichnis1"/>
            <w:rPr>
              <w:rFonts w:asciiTheme="minorHAnsi" w:eastAsiaTheme="minorEastAsia" w:hAnsiTheme="minorHAnsi"/>
              <w:b w:val="0"/>
              <w:noProof/>
              <w:lang w:eastAsia="ja-JP"/>
            </w:rPr>
          </w:pPr>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_Toc196193382 \h </w:instrText>
          </w:r>
          <w:r>
            <w:rPr>
              <w:noProof/>
            </w:rPr>
          </w:r>
          <w:r>
            <w:rPr>
              <w:noProof/>
            </w:rPr>
            <w:fldChar w:fldCharType="separate"/>
          </w:r>
          <w:r>
            <w:rPr>
              <w:noProof/>
            </w:rPr>
            <w:t>11</w:t>
          </w:r>
          <w:r>
            <w:rPr>
              <w:noProof/>
            </w:rPr>
            <w:fldChar w:fldCharType="end"/>
          </w:r>
        </w:p>
        <w:p w14:paraId="4D4C7F4B" w14:textId="77777777" w:rsidR="0019650E" w:rsidRDefault="0019650E">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_Toc196193383 \h </w:instrText>
          </w:r>
          <w:r>
            <w:rPr>
              <w:noProof/>
            </w:rPr>
          </w:r>
          <w:r>
            <w:rPr>
              <w:noProof/>
            </w:rPr>
            <w:fldChar w:fldCharType="separate"/>
          </w:r>
          <w:r>
            <w:rPr>
              <w:noProof/>
            </w:rPr>
            <w:t>11</w:t>
          </w:r>
          <w:r>
            <w:rPr>
              <w:noProof/>
            </w:rPr>
            <w:fldChar w:fldCharType="end"/>
          </w:r>
        </w:p>
        <w:p w14:paraId="0ABC3C90" w14:textId="77777777" w:rsidR="0019650E" w:rsidRDefault="0019650E">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_Toc196193384 \h </w:instrText>
          </w:r>
          <w:r>
            <w:rPr>
              <w:noProof/>
            </w:rPr>
          </w:r>
          <w:r>
            <w:rPr>
              <w:noProof/>
            </w:rPr>
            <w:fldChar w:fldCharType="separate"/>
          </w:r>
          <w:r>
            <w:rPr>
              <w:noProof/>
            </w:rPr>
            <w:t>12</w:t>
          </w:r>
          <w:r>
            <w:rPr>
              <w:noProof/>
            </w:rPr>
            <w:fldChar w:fldCharType="end"/>
          </w:r>
        </w:p>
        <w:p w14:paraId="726C0B65" w14:textId="77777777" w:rsidR="0019650E" w:rsidRDefault="0019650E">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_Toc196193385 \h </w:instrText>
          </w:r>
          <w:r>
            <w:rPr>
              <w:noProof/>
            </w:rPr>
          </w:r>
          <w:r>
            <w:rPr>
              <w:noProof/>
            </w:rPr>
            <w:fldChar w:fldCharType="separate"/>
          </w:r>
          <w:r>
            <w:rPr>
              <w:noProof/>
            </w:rPr>
            <w:t>13</w:t>
          </w:r>
          <w:r>
            <w:rPr>
              <w:noProof/>
            </w:rPr>
            <w:fldChar w:fldCharType="end"/>
          </w:r>
        </w:p>
        <w:p w14:paraId="35FE0C8A" w14:textId="77777777" w:rsidR="0019650E" w:rsidRDefault="0019650E">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_Toc196193386 \h </w:instrText>
          </w:r>
          <w:r>
            <w:rPr>
              <w:noProof/>
            </w:rPr>
          </w:r>
          <w:r>
            <w:rPr>
              <w:noProof/>
            </w:rPr>
            <w:fldChar w:fldCharType="separate"/>
          </w:r>
          <w:r>
            <w:rPr>
              <w:noProof/>
            </w:rPr>
            <w:t>14</w:t>
          </w:r>
          <w:r>
            <w:rPr>
              <w:noProof/>
            </w:rPr>
            <w:fldChar w:fldCharType="end"/>
          </w:r>
        </w:p>
        <w:p w14:paraId="6E33E4DE" w14:textId="77777777" w:rsidR="0019650E" w:rsidRDefault="0019650E">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_Toc196193387 \h </w:instrText>
          </w:r>
          <w:r>
            <w:rPr>
              <w:noProof/>
            </w:rPr>
          </w:r>
          <w:r>
            <w:rPr>
              <w:noProof/>
            </w:rPr>
            <w:fldChar w:fldCharType="separate"/>
          </w:r>
          <w:r>
            <w:rPr>
              <w:noProof/>
            </w:rPr>
            <w:t>15</w:t>
          </w:r>
          <w:r>
            <w:rPr>
              <w:noProof/>
            </w:rPr>
            <w:fldChar w:fldCharType="end"/>
          </w:r>
        </w:p>
        <w:p w14:paraId="57E01793" w14:textId="77777777" w:rsidR="0019650E" w:rsidRDefault="0019650E">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_Toc196193388 \h </w:instrText>
          </w:r>
          <w:r>
            <w:rPr>
              <w:noProof/>
            </w:rPr>
          </w:r>
          <w:r>
            <w:rPr>
              <w:noProof/>
            </w:rPr>
            <w:fldChar w:fldCharType="separate"/>
          </w:r>
          <w:r>
            <w:rPr>
              <w:noProof/>
            </w:rPr>
            <w:t>16</w:t>
          </w:r>
          <w:r>
            <w:rPr>
              <w:noProof/>
            </w:rPr>
            <w:fldChar w:fldCharType="end"/>
          </w:r>
        </w:p>
        <w:p w14:paraId="4AF55737" w14:textId="77777777" w:rsidR="0019650E" w:rsidRDefault="0019650E">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X- und Y-Achsen</w:t>
          </w:r>
          <w:r>
            <w:rPr>
              <w:noProof/>
            </w:rPr>
            <w:tab/>
          </w:r>
          <w:r>
            <w:rPr>
              <w:noProof/>
            </w:rPr>
            <w:fldChar w:fldCharType="begin"/>
          </w:r>
          <w:r>
            <w:rPr>
              <w:noProof/>
            </w:rPr>
            <w:instrText xml:space="preserve"> PAGEREF _Toc196193389 \h </w:instrText>
          </w:r>
          <w:r>
            <w:rPr>
              <w:noProof/>
            </w:rPr>
          </w:r>
          <w:r>
            <w:rPr>
              <w:noProof/>
            </w:rPr>
            <w:fldChar w:fldCharType="separate"/>
          </w:r>
          <w:r>
            <w:rPr>
              <w:noProof/>
            </w:rPr>
            <w:t>18</w:t>
          </w:r>
          <w:r>
            <w:rPr>
              <w:noProof/>
            </w:rPr>
            <w:fldChar w:fldCharType="end"/>
          </w:r>
        </w:p>
        <w:p w14:paraId="411FB9A3" w14:textId="77777777" w:rsidR="0019650E" w:rsidRDefault="0019650E">
          <w:pPr>
            <w:pStyle w:val="Verzeichnis3"/>
            <w:tabs>
              <w:tab w:val="left" w:pos="1625"/>
            </w:tabs>
            <w:rPr>
              <w:rFonts w:asciiTheme="minorHAnsi" w:eastAsiaTheme="minorEastAsia" w:hAnsiTheme="minorHAnsi"/>
              <w:noProof/>
              <w:lang w:eastAsia="ja-JP"/>
            </w:rPr>
          </w:pPr>
          <w:r>
            <w:rPr>
              <w:noProof/>
            </w:rPr>
            <w:t>3.7.1</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_Toc196193390 \h </w:instrText>
          </w:r>
          <w:r>
            <w:rPr>
              <w:noProof/>
            </w:rPr>
          </w:r>
          <w:r>
            <w:rPr>
              <w:noProof/>
            </w:rPr>
            <w:fldChar w:fldCharType="separate"/>
          </w:r>
          <w:r>
            <w:rPr>
              <w:noProof/>
            </w:rPr>
            <w:t>21</w:t>
          </w:r>
          <w:r>
            <w:rPr>
              <w:noProof/>
            </w:rPr>
            <w:fldChar w:fldCharType="end"/>
          </w:r>
        </w:p>
        <w:p w14:paraId="79218830" w14:textId="77777777" w:rsidR="0019650E" w:rsidRDefault="0019650E">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_Toc196193391 \h </w:instrText>
          </w:r>
          <w:r>
            <w:rPr>
              <w:noProof/>
            </w:rPr>
          </w:r>
          <w:r>
            <w:rPr>
              <w:noProof/>
            </w:rPr>
            <w:fldChar w:fldCharType="separate"/>
          </w:r>
          <w:r>
            <w:rPr>
              <w:noProof/>
            </w:rPr>
            <w:t>21</w:t>
          </w:r>
          <w:r>
            <w:rPr>
              <w:noProof/>
            </w:rPr>
            <w:fldChar w:fldCharType="end"/>
          </w:r>
        </w:p>
        <w:p w14:paraId="1672A1CF" w14:textId="77777777" w:rsidR="0019650E" w:rsidRDefault="0019650E">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_Toc196193392 \h </w:instrText>
          </w:r>
          <w:r>
            <w:rPr>
              <w:noProof/>
            </w:rPr>
          </w:r>
          <w:r>
            <w:rPr>
              <w:noProof/>
            </w:rPr>
            <w:fldChar w:fldCharType="separate"/>
          </w:r>
          <w:r>
            <w:rPr>
              <w:noProof/>
            </w:rPr>
            <w:t>22</w:t>
          </w:r>
          <w:r>
            <w:rPr>
              <w:noProof/>
            </w:rPr>
            <w:fldChar w:fldCharType="end"/>
          </w:r>
        </w:p>
        <w:p w14:paraId="46B64C27" w14:textId="77777777" w:rsidR="0019650E" w:rsidRDefault="0019650E">
          <w:pPr>
            <w:pStyle w:val="Verzeichnis2"/>
            <w:tabs>
              <w:tab w:val="left" w:pos="1133"/>
            </w:tabs>
            <w:rPr>
              <w:rFonts w:asciiTheme="minorHAnsi" w:eastAsiaTheme="minorEastAsia" w:hAnsiTheme="minorHAnsi"/>
              <w:noProof/>
              <w:lang w:eastAsia="ja-JP"/>
            </w:rPr>
          </w:pPr>
          <w:r>
            <w:rPr>
              <w:noProof/>
            </w:rPr>
            <w:t>3.10</w:t>
          </w:r>
          <w:r>
            <w:rPr>
              <w:rFonts w:asciiTheme="minorHAnsi" w:eastAsiaTheme="minorEastAsia" w:hAnsiTheme="minorHAnsi"/>
              <w:noProof/>
              <w:lang w:eastAsia="ja-JP"/>
            </w:rPr>
            <w:tab/>
          </w:r>
          <w:r>
            <w:rPr>
              <w:noProof/>
            </w:rPr>
            <w:t>Hardware- und Softwarekonfiguration</w:t>
          </w:r>
          <w:r>
            <w:rPr>
              <w:noProof/>
            </w:rPr>
            <w:tab/>
          </w:r>
          <w:r>
            <w:rPr>
              <w:noProof/>
            </w:rPr>
            <w:fldChar w:fldCharType="begin"/>
          </w:r>
          <w:r>
            <w:rPr>
              <w:noProof/>
            </w:rPr>
            <w:instrText xml:space="preserve"> PAGEREF _Toc196193393 \h </w:instrText>
          </w:r>
          <w:r>
            <w:rPr>
              <w:noProof/>
            </w:rPr>
          </w:r>
          <w:r>
            <w:rPr>
              <w:noProof/>
            </w:rPr>
            <w:fldChar w:fldCharType="separate"/>
          </w:r>
          <w:r>
            <w:rPr>
              <w:noProof/>
            </w:rPr>
            <w:t>23</w:t>
          </w:r>
          <w:r>
            <w:rPr>
              <w:noProof/>
            </w:rPr>
            <w:fldChar w:fldCharType="end"/>
          </w:r>
        </w:p>
        <w:p w14:paraId="5A9458B8" w14:textId="77777777" w:rsidR="0019650E" w:rsidRDefault="0019650E">
          <w:pPr>
            <w:pStyle w:val="Verzeichnis3"/>
            <w:tabs>
              <w:tab w:val="left" w:pos="1758"/>
            </w:tabs>
            <w:rPr>
              <w:rFonts w:asciiTheme="minorHAnsi" w:eastAsiaTheme="minorEastAsia" w:hAnsiTheme="minorHAnsi"/>
              <w:noProof/>
              <w:lang w:eastAsia="ja-JP"/>
            </w:rPr>
          </w:pPr>
          <w:r>
            <w:rPr>
              <w:noProof/>
            </w:rPr>
            <w:t>3.10.1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_Toc196193394 \h </w:instrText>
          </w:r>
          <w:r>
            <w:rPr>
              <w:noProof/>
            </w:rPr>
          </w:r>
          <w:r>
            <w:rPr>
              <w:noProof/>
            </w:rPr>
            <w:fldChar w:fldCharType="separate"/>
          </w:r>
          <w:r>
            <w:rPr>
              <w:noProof/>
            </w:rPr>
            <w:t>23</w:t>
          </w:r>
          <w:r>
            <w:rPr>
              <w:noProof/>
            </w:rPr>
            <w:fldChar w:fldCharType="end"/>
          </w:r>
        </w:p>
        <w:p w14:paraId="081C81E9" w14:textId="77777777" w:rsidR="0019650E" w:rsidRDefault="0019650E">
          <w:pPr>
            <w:pStyle w:val="Verzeichnis3"/>
            <w:tabs>
              <w:tab w:val="left" w:pos="1758"/>
            </w:tabs>
            <w:rPr>
              <w:rFonts w:asciiTheme="minorHAnsi" w:eastAsiaTheme="minorEastAsia" w:hAnsiTheme="minorHAnsi"/>
              <w:noProof/>
              <w:lang w:eastAsia="ja-JP"/>
            </w:rPr>
          </w:pPr>
          <w:r>
            <w:rPr>
              <w:noProof/>
            </w:rPr>
            <w:t>3.10.2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_Toc196193395 \h </w:instrText>
          </w:r>
          <w:r>
            <w:rPr>
              <w:noProof/>
            </w:rPr>
          </w:r>
          <w:r>
            <w:rPr>
              <w:noProof/>
            </w:rPr>
            <w:fldChar w:fldCharType="separate"/>
          </w:r>
          <w:r>
            <w:rPr>
              <w:noProof/>
            </w:rPr>
            <w:t>25</w:t>
          </w:r>
          <w:r>
            <w:rPr>
              <w:noProof/>
            </w:rPr>
            <w:fldChar w:fldCharType="end"/>
          </w:r>
        </w:p>
        <w:p w14:paraId="48B06CCF" w14:textId="77777777" w:rsidR="0019650E" w:rsidRDefault="0019650E">
          <w:pPr>
            <w:pStyle w:val="Verzeichnis3"/>
            <w:tabs>
              <w:tab w:val="left" w:pos="1758"/>
            </w:tabs>
            <w:rPr>
              <w:rFonts w:asciiTheme="minorHAnsi" w:eastAsiaTheme="minorEastAsia" w:hAnsiTheme="minorHAnsi"/>
              <w:noProof/>
              <w:lang w:eastAsia="ja-JP"/>
            </w:rPr>
          </w:pPr>
          <w:r>
            <w:rPr>
              <w:noProof/>
            </w:rPr>
            <w:t>3.10.3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_Toc196193396 \h </w:instrText>
          </w:r>
          <w:r>
            <w:rPr>
              <w:noProof/>
            </w:rPr>
          </w:r>
          <w:r>
            <w:rPr>
              <w:noProof/>
            </w:rPr>
            <w:fldChar w:fldCharType="separate"/>
          </w:r>
          <w:r>
            <w:rPr>
              <w:noProof/>
            </w:rPr>
            <w:t>25</w:t>
          </w:r>
          <w:r>
            <w:rPr>
              <w:noProof/>
            </w:rPr>
            <w:fldChar w:fldCharType="end"/>
          </w:r>
        </w:p>
        <w:p w14:paraId="334B1EA3" w14:textId="77777777" w:rsidR="0019650E" w:rsidRDefault="0019650E">
          <w:pPr>
            <w:pStyle w:val="Verzeichnis3"/>
            <w:tabs>
              <w:tab w:val="left" w:pos="1758"/>
            </w:tabs>
            <w:rPr>
              <w:rFonts w:asciiTheme="minorHAnsi" w:eastAsiaTheme="minorEastAsia" w:hAnsiTheme="minorHAnsi"/>
              <w:noProof/>
              <w:lang w:eastAsia="ja-JP"/>
            </w:rPr>
          </w:pPr>
          <w:r>
            <w:rPr>
              <w:noProof/>
            </w:rPr>
            <w:t>3.10.4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_Toc196193397 \h </w:instrText>
          </w:r>
          <w:r>
            <w:rPr>
              <w:noProof/>
            </w:rPr>
          </w:r>
          <w:r>
            <w:rPr>
              <w:noProof/>
            </w:rPr>
            <w:fldChar w:fldCharType="separate"/>
          </w:r>
          <w:r>
            <w:rPr>
              <w:noProof/>
            </w:rPr>
            <w:t>26</w:t>
          </w:r>
          <w:r>
            <w:rPr>
              <w:noProof/>
            </w:rPr>
            <w:fldChar w:fldCharType="end"/>
          </w:r>
        </w:p>
        <w:p w14:paraId="63E31A18" w14:textId="77777777" w:rsidR="0019650E" w:rsidRDefault="0019650E">
          <w:pPr>
            <w:pStyle w:val="Verzeichnis1"/>
            <w:rPr>
              <w:rFonts w:asciiTheme="minorHAnsi" w:eastAsiaTheme="minorEastAsia" w:hAnsiTheme="minorHAnsi"/>
              <w:b w:val="0"/>
              <w:noProof/>
              <w:lang w:eastAsia="ja-JP"/>
            </w:rPr>
          </w:pPr>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_Toc196193398 \h </w:instrText>
          </w:r>
          <w:r>
            <w:rPr>
              <w:noProof/>
            </w:rPr>
          </w:r>
          <w:r>
            <w:rPr>
              <w:noProof/>
            </w:rPr>
            <w:fldChar w:fldCharType="separate"/>
          </w:r>
          <w:r>
            <w:rPr>
              <w:noProof/>
            </w:rPr>
            <w:t>28</w:t>
          </w:r>
          <w:r>
            <w:rPr>
              <w:noProof/>
            </w:rPr>
            <w:fldChar w:fldCharType="end"/>
          </w:r>
        </w:p>
        <w:p w14:paraId="1A6D047B" w14:textId="77777777" w:rsidR="0019650E" w:rsidRDefault="0019650E">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_Toc196193399 \h </w:instrText>
          </w:r>
          <w:r>
            <w:rPr>
              <w:noProof/>
            </w:rPr>
          </w:r>
          <w:r>
            <w:rPr>
              <w:noProof/>
            </w:rPr>
            <w:fldChar w:fldCharType="separate"/>
          </w:r>
          <w:r>
            <w:rPr>
              <w:noProof/>
            </w:rPr>
            <w:t>28</w:t>
          </w:r>
          <w:r>
            <w:rPr>
              <w:noProof/>
            </w:rPr>
            <w:fldChar w:fldCharType="end"/>
          </w:r>
        </w:p>
        <w:p w14:paraId="63519C87" w14:textId="77777777" w:rsidR="0019650E" w:rsidRDefault="0019650E">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_Toc196193400 \h </w:instrText>
          </w:r>
          <w:r>
            <w:rPr>
              <w:noProof/>
            </w:rPr>
          </w:r>
          <w:r>
            <w:rPr>
              <w:noProof/>
            </w:rPr>
            <w:fldChar w:fldCharType="separate"/>
          </w:r>
          <w:r>
            <w:rPr>
              <w:noProof/>
            </w:rPr>
            <w:t>29</w:t>
          </w:r>
          <w:r>
            <w:rPr>
              <w:noProof/>
            </w:rPr>
            <w:fldChar w:fldCharType="end"/>
          </w:r>
        </w:p>
        <w:p w14:paraId="4CEEC993" w14:textId="77777777" w:rsidR="0019650E" w:rsidRDefault="0019650E">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_Toc196193401 \h </w:instrText>
          </w:r>
          <w:r>
            <w:rPr>
              <w:noProof/>
            </w:rPr>
          </w:r>
          <w:r>
            <w:rPr>
              <w:noProof/>
            </w:rPr>
            <w:fldChar w:fldCharType="separate"/>
          </w:r>
          <w:r>
            <w:rPr>
              <w:noProof/>
            </w:rPr>
            <w:t>31</w:t>
          </w:r>
          <w:r>
            <w:rPr>
              <w:noProof/>
            </w:rPr>
            <w:fldChar w:fldCharType="end"/>
          </w:r>
        </w:p>
        <w:p w14:paraId="7FB7E0C5" w14:textId="77777777" w:rsidR="0019650E" w:rsidRDefault="0019650E">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_Toc196193402 \h </w:instrText>
          </w:r>
          <w:r>
            <w:rPr>
              <w:noProof/>
            </w:rPr>
          </w:r>
          <w:r>
            <w:rPr>
              <w:noProof/>
            </w:rPr>
            <w:fldChar w:fldCharType="separate"/>
          </w:r>
          <w:r>
            <w:rPr>
              <w:noProof/>
            </w:rPr>
            <w:t>32</w:t>
          </w:r>
          <w:r>
            <w:rPr>
              <w:noProof/>
            </w:rPr>
            <w:fldChar w:fldCharType="end"/>
          </w:r>
        </w:p>
        <w:p w14:paraId="4C36D3A3" w14:textId="77777777" w:rsidR="0019650E" w:rsidRDefault="0019650E">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_Toc196193403 \h </w:instrText>
          </w:r>
          <w:r>
            <w:rPr>
              <w:noProof/>
            </w:rPr>
          </w:r>
          <w:r>
            <w:rPr>
              <w:noProof/>
            </w:rPr>
            <w:fldChar w:fldCharType="separate"/>
          </w:r>
          <w:r>
            <w:rPr>
              <w:noProof/>
            </w:rPr>
            <w:t>33</w:t>
          </w:r>
          <w:r>
            <w:rPr>
              <w:noProof/>
            </w:rPr>
            <w:fldChar w:fldCharType="end"/>
          </w:r>
        </w:p>
        <w:p w14:paraId="6E61E79C" w14:textId="77777777" w:rsidR="0019650E" w:rsidRDefault="0019650E">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_Toc196193404 \h </w:instrText>
          </w:r>
          <w:r>
            <w:rPr>
              <w:noProof/>
            </w:rPr>
          </w:r>
          <w:r>
            <w:rPr>
              <w:noProof/>
            </w:rPr>
            <w:fldChar w:fldCharType="separate"/>
          </w:r>
          <w:r>
            <w:rPr>
              <w:noProof/>
            </w:rPr>
            <w:t>35</w:t>
          </w:r>
          <w:r>
            <w:rPr>
              <w:noProof/>
            </w:rPr>
            <w:fldChar w:fldCharType="end"/>
          </w:r>
        </w:p>
        <w:p w14:paraId="3CFF2BE1" w14:textId="77777777" w:rsidR="0019650E" w:rsidRDefault="0019650E">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_Toc196193405 \h </w:instrText>
          </w:r>
          <w:r>
            <w:rPr>
              <w:noProof/>
            </w:rPr>
          </w:r>
          <w:r>
            <w:rPr>
              <w:noProof/>
            </w:rPr>
            <w:fldChar w:fldCharType="separate"/>
          </w:r>
          <w:r>
            <w:rPr>
              <w:noProof/>
            </w:rPr>
            <w:t>36</w:t>
          </w:r>
          <w:r>
            <w:rPr>
              <w:noProof/>
            </w:rPr>
            <w:fldChar w:fldCharType="end"/>
          </w:r>
        </w:p>
        <w:p w14:paraId="24433945" w14:textId="77777777" w:rsidR="0019650E" w:rsidRDefault="0019650E">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_Toc196193406 \h </w:instrText>
          </w:r>
          <w:r>
            <w:rPr>
              <w:noProof/>
            </w:rPr>
          </w:r>
          <w:r>
            <w:rPr>
              <w:noProof/>
            </w:rPr>
            <w:fldChar w:fldCharType="separate"/>
          </w:r>
          <w:r>
            <w:rPr>
              <w:noProof/>
            </w:rPr>
            <w:t>37</w:t>
          </w:r>
          <w:r>
            <w:rPr>
              <w:noProof/>
            </w:rPr>
            <w:fldChar w:fldCharType="end"/>
          </w:r>
        </w:p>
        <w:p w14:paraId="41F8E070" w14:textId="77777777" w:rsidR="0019650E" w:rsidRDefault="0019650E">
          <w:pPr>
            <w:pStyle w:val="Verzeichnis3"/>
            <w:tabs>
              <w:tab w:val="left" w:pos="1625"/>
            </w:tabs>
            <w:rPr>
              <w:rFonts w:asciiTheme="minorHAnsi" w:eastAsiaTheme="minorEastAsia" w:hAnsiTheme="minorHAnsi"/>
              <w:noProof/>
              <w:lang w:eastAsia="ja-JP"/>
            </w:rPr>
          </w:pPr>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_Toc196193407 \h </w:instrText>
          </w:r>
          <w:r>
            <w:rPr>
              <w:noProof/>
            </w:rPr>
          </w:r>
          <w:r>
            <w:rPr>
              <w:noProof/>
            </w:rPr>
            <w:fldChar w:fldCharType="separate"/>
          </w:r>
          <w:r>
            <w:rPr>
              <w:noProof/>
            </w:rPr>
            <w:t>38</w:t>
          </w:r>
          <w:r>
            <w:rPr>
              <w:noProof/>
            </w:rPr>
            <w:fldChar w:fldCharType="end"/>
          </w:r>
        </w:p>
        <w:p w14:paraId="03C6F066" w14:textId="77777777" w:rsidR="0019650E" w:rsidRDefault="0019650E">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_Toc196193408 \h </w:instrText>
          </w:r>
          <w:r>
            <w:rPr>
              <w:noProof/>
            </w:rPr>
          </w:r>
          <w:r>
            <w:rPr>
              <w:noProof/>
            </w:rPr>
            <w:fldChar w:fldCharType="separate"/>
          </w:r>
          <w:r>
            <w:rPr>
              <w:noProof/>
            </w:rPr>
            <w:t>40</w:t>
          </w:r>
          <w:r>
            <w:rPr>
              <w:noProof/>
            </w:rPr>
            <w:fldChar w:fldCharType="end"/>
          </w:r>
        </w:p>
        <w:p w14:paraId="02012604" w14:textId="77777777" w:rsidR="0019650E" w:rsidRDefault="0019650E">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SmallProtokoll</w:t>
          </w:r>
          <w:r>
            <w:rPr>
              <w:noProof/>
            </w:rPr>
            <w:tab/>
          </w:r>
          <w:r>
            <w:rPr>
              <w:noProof/>
            </w:rPr>
            <w:fldChar w:fldCharType="begin"/>
          </w:r>
          <w:r>
            <w:rPr>
              <w:noProof/>
            </w:rPr>
            <w:instrText xml:space="preserve"> PAGEREF _Toc196193409 \h </w:instrText>
          </w:r>
          <w:r>
            <w:rPr>
              <w:noProof/>
            </w:rPr>
          </w:r>
          <w:r>
            <w:rPr>
              <w:noProof/>
            </w:rPr>
            <w:fldChar w:fldCharType="separate"/>
          </w:r>
          <w:r>
            <w:rPr>
              <w:noProof/>
            </w:rPr>
            <w:t>44</w:t>
          </w:r>
          <w:r>
            <w:rPr>
              <w:noProof/>
            </w:rPr>
            <w:fldChar w:fldCharType="end"/>
          </w:r>
        </w:p>
        <w:p w14:paraId="011C1A55" w14:textId="77777777" w:rsidR="0019650E" w:rsidRDefault="0019650E">
          <w:pPr>
            <w:pStyle w:val="Verzeichnis1"/>
            <w:rPr>
              <w:rFonts w:asciiTheme="minorHAnsi" w:eastAsiaTheme="minorEastAsia" w:hAnsiTheme="minorHAnsi"/>
              <w:b w:val="0"/>
              <w:noProof/>
              <w:lang w:eastAsia="ja-JP"/>
            </w:rPr>
          </w:pPr>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_Toc196193410 \h </w:instrText>
          </w:r>
          <w:r>
            <w:rPr>
              <w:noProof/>
            </w:rPr>
          </w:r>
          <w:r>
            <w:rPr>
              <w:noProof/>
            </w:rPr>
            <w:fldChar w:fldCharType="separate"/>
          </w:r>
          <w:r>
            <w:rPr>
              <w:noProof/>
            </w:rPr>
            <w:t>46</w:t>
          </w:r>
          <w:r>
            <w:rPr>
              <w:noProof/>
            </w:rPr>
            <w:fldChar w:fldCharType="end"/>
          </w:r>
        </w:p>
        <w:p w14:paraId="2E2AEF2C" w14:textId="77777777" w:rsidR="0019650E" w:rsidRDefault="0019650E">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_Toc196193411 \h </w:instrText>
          </w:r>
          <w:r>
            <w:rPr>
              <w:noProof/>
            </w:rPr>
          </w:r>
          <w:r>
            <w:rPr>
              <w:noProof/>
            </w:rPr>
            <w:fldChar w:fldCharType="separate"/>
          </w:r>
          <w:r>
            <w:rPr>
              <w:noProof/>
            </w:rPr>
            <w:t>46</w:t>
          </w:r>
          <w:r>
            <w:rPr>
              <w:noProof/>
            </w:rPr>
            <w:fldChar w:fldCharType="end"/>
          </w:r>
        </w:p>
        <w:p w14:paraId="40262F9D" w14:textId="77777777" w:rsidR="0019650E" w:rsidRDefault="0019650E">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_Toc196193412 \h </w:instrText>
          </w:r>
          <w:r>
            <w:rPr>
              <w:noProof/>
            </w:rPr>
          </w:r>
          <w:r>
            <w:rPr>
              <w:noProof/>
            </w:rPr>
            <w:fldChar w:fldCharType="separate"/>
          </w:r>
          <w:r>
            <w:rPr>
              <w:noProof/>
            </w:rPr>
            <w:t>47</w:t>
          </w:r>
          <w:r>
            <w:rPr>
              <w:noProof/>
            </w:rPr>
            <w:fldChar w:fldCharType="end"/>
          </w:r>
        </w:p>
        <w:p w14:paraId="13FD6F6B" w14:textId="77777777" w:rsidR="0019650E" w:rsidRDefault="0019650E">
          <w:pPr>
            <w:pStyle w:val="Verzeichnis1"/>
            <w:rPr>
              <w:rFonts w:asciiTheme="minorHAnsi" w:eastAsiaTheme="minorEastAsia" w:hAnsiTheme="minorHAnsi"/>
              <w:b w:val="0"/>
              <w:noProof/>
              <w:lang w:eastAsia="ja-JP"/>
            </w:rPr>
          </w:pPr>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_Toc196193413 \h </w:instrText>
          </w:r>
          <w:r>
            <w:rPr>
              <w:noProof/>
            </w:rPr>
          </w:r>
          <w:r>
            <w:rPr>
              <w:noProof/>
            </w:rPr>
            <w:fldChar w:fldCharType="separate"/>
          </w:r>
          <w:r>
            <w:rPr>
              <w:noProof/>
            </w:rPr>
            <w:t>48</w:t>
          </w:r>
          <w:r>
            <w:rPr>
              <w:noProof/>
            </w:rPr>
            <w:fldChar w:fldCharType="end"/>
          </w:r>
        </w:p>
        <w:p w14:paraId="7CA821B3" w14:textId="77777777" w:rsidR="0019650E" w:rsidRDefault="0019650E">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_Toc196193414 \h </w:instrText>
          </w:r>
          <w:r>
            <w:rPr>
              <w:noProof/>
            </w:rPr>
          </w:r>
          <w:r>
            <w:rPr>
              <w:noProof/>
            </w:rPr>
            <w:fldChar w:fldCharType="separate"/>
          </w:r>
          <w:r>
            <w:rPr>
              <w:noProof/>
            </w:rPr>
            <w:t>48</w:t>
          </w:r>
          <w:r>
            <w:rPr>
              <w:noProof/>
            </w:rPr>
            <w:fldChar w:fldCharType="end"/>
          </w:r>
        </w:p>
        <w:p w14:paraId="5921DB51" w14:textId="77777777" w:rsidR="0019650E" w:rsidRDefault="0019650E">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_Toc196193415 \h </w:instrText>
          </w:r>
          <w:r>
            <w:rPr>
              <w:noProof/>
            </w:rPr>
          </w:r>
          <w:r>
            <w:rPr>
              <w:noProof/>
            </w:rPr>
            <w:fldChar w:fldCharType="separate"/>
          </w:r>
          <w:r>
            <w:rPr>
              <w:noProof/>
            </w:rPr>
            <w:t>48</w:t>
          </w:r>
          <w:r>
            <w:rPr>
              <w:noProof/>
            </w:rPr>
            <w:fldChar w:fldCharType="end"/>
          </w:r>
        </w:p>
        <w:p w14:paraId="02E7A60B" w14:textId="77777777" w:rsidR="0019650E" w:rsidRDefault="0019650E">
          <w:pPr>
            <w:pStyle w:val="Verzeichnis1"/>
            <w:rPr>
              <w:rFonts w:asciiTheme="minorHAnsi" w:eastAsiaTheme="minorEastAsia" w:hAnsiTheme="minorHAnsi"/>
              <w:b w:val="0"/>
              <w:noProof/>
              <w:lang w:eastAsia="ja-JP"/>
            </w:rPr>
          </w:pPr>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_Toc196193416 \h </w:instrText>
          </w:r>
          <w:r>
            <w:rPr>
              <w:noProof/>
            </w:rPr>
          </w:r>
          <w:r>
            <w:rPr>
              <w:noProof/>
            </w:rPr>
            <w:fldChar w:fldCharType="separate"/>
          </w:r>
          <w:r>
            <w:rPr>
              <w:noProof/>
            </w:rPr>
            <w:t>49</w:t>
          </w:r>
          <w:r>
            <w:rPr>
              <w:noProof/>
            </w:rPr>
            <w:fldChar w:fldCharType="end"/>
          </w:r>
        </w:p>
        <w:p w14:paraId="0BD9B1E4" w14:textId="77777777" w:rsidR="0019650E" w:rsidRDefault="0019650E">
          <w:pPr>
            <w:pStyle w:val="Verzeichnis2"/>
            <w:tabs>
              <w:tab w:val="left" w:pos="1000"/>
            </w:tabs>
            <w:rPr>
              <w:rFonts w:asciiTheme="minorHAnsi" w:eastAsiaTheme="minorEastAsia" w:hAnsiTheme="minorHAnsi"/>
              <w:noProof/>
              <w:lang w:eastAsia="ja-JP"/>
            </w:rPr>
          </w:pPr>
          <w:r>
            <w:rPr>
              <w:noProof/>
            </w:rPr>
            <w:t>7.1</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_Toc196193417 \h </w:instrText>
          </w:r>
          <w:r>
            <w:rPr>
              <w:noProof/>
            </w:rPr>
          </w:r>
          <w:r>
            <w:rPr>
              <w:noProof/>
            </w:rPr>
            <w:fldChar w:fldCharType="separate"/>
          </w:r>
          <w:r>
            <w:rPr>
              <w:noProof/>
            </w:rPr>
            <w:t>51</w:t>
          </w:r>
          <w:r>
            <w:rPr>
              <w:noProof/>
            </w:rPr>
            <w:fldChar w:fldCharType="end"/>
          </w:r>
        </w:p>
        <w:p w14:paraId="398A2CA8" w14:textId="77777777" w:rsidR="0019650E" w:rsidRDefault="0019650E">
          <w:pPr>
            <w:pStyle w:val="Verzeichnis2"/>
            <w:tabs>
              <w:tab w:val="left" w:pos="1000"/>
            </w:tabs>
            <w:rPr>
              <w:rFonts w:asciiTheme="minorHAnsi" w:eastAsiaTheme="minorEastAsia" w:hAnsiTheme="minorHAnsi"/>
              <w:noProof/>
              <w:lang w:eastAsia="ja-JP"/>
            </w:rPr>
          </w:pPr>
          <w:r>
            <w:rPr>
              <w:noProof/>
            </w:rPr>
            <w:t>7.2</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_Toc196193418 \h </w:instrText>
          </w:r>
          <w:r>
            <w:rPr>
              <w:noProof/>
            </w:rPr>
          </w:r>
          <w:r>
            <w:rPr>
              <w:noProof/>
            </w:rPr>
            <w:fldChar w:fldCharType="separate"/>
          </w:r>
          <w:r>
            <w:rPr>
              <w:noProof/>
            </w:rPr>
            <w:t>53</w:t>
          </w:r>
          <w:r>
            <w:rPr>
              <w:noProof/>
            </w:rPr>
            <w:fldChar w:fldCharType="end"/>
          </w:r>
        </w:p>
        <w:p w14:paraId="04DFF5AD" w14:textId="77777777" w:rsidR="0019650E" w:rsidRDefault="0019650E">
          <w:pPr>
            <w:pStyle w:val="Verzeichnis2"/>
            <w:tabs>
              <w:tab w:val="left" w:pos="1000"/>
            </w:tabs>
            <w:rPr>
              <w:rFonts w:asciiTheme="minorHAnsi" w:eastAsiaTheme="minorEastAsia" w:hAnsiTheme="minorHAnsi"/>
              <w:noProof/>
              <w:lang w:eastAsia="ja-JP"/>
            </w:rPr>
          </w:pPr>
          <w:r>
            <w:rPr>
              <w:noProof/>
            </w:rPr>
            <w:t>7.3</w:t>
          </w:r>
          <w:r>
            <w:rPr>
              <w:rFonts w:asciiTheme="minorHAnsi" w:eastAsiaTheme="minorEastAsia" w:hAnsiTheme="minorHAnsi"/>
              <w:noProof/>
              <w:lang w:eastAsia="ja-JP"/>
            </w:rPr>
            <w:tab/>
          </w:r>
          <w:r>
            <w:rPr>
              <w:noProof/>
            </w:rPr>
            <w:t>Softwareverzeichnis</w:t>
          </w:r>
          <w:r>
            <w:rPr>
              <w:noProof/>
            </w:rPr>
            <w:tab/>
          </w:r>
          <w:r>
            <w:rPr>
              <w:noProof/>
            </w:rPr>
            <w:fldChar w:fldCharType="begin"/>
          </w:r>
          <w:r>
            <w:rPr>
              <w:noProof/>
            </w:rPr>
            <w:instrText xml:space="preserve"> PAGEREF _Toc196193419 \h </w:instrText>
          </w:r>
          <w:r>
            <w:rPr>
              <w:noProof/>
            </w:rPr>
          </w:r>
          <w:r>
            <w:rPr>
              <w:noProof/>
            </w:rPr>
            <w:fldChar w:fldCharType="separate"/>
          </w:r>
          <w:r>
            <w:rPr>
              <w:noProof/>
            </w:rPr>
            <w:t>54</w:t>
          </w:r>
          <w:r>
            <w:rPr>
              <w:noProof/>
            </w:rPr>
            <w:fldChar w:fldCharType="end"/>
          </w:r>
        </w:p>
        <w:p w14:paraId="1EE0B16F" w14:textId="77777777" w:rsidR="0019650E" w:rsidRDefault="0019650E">
          <w:pPr>
            <w:pStyle w:val="Verzeichnis1"/>
            <w:rPr>
              <w:rFonts w:asciiTheme="minorHAnsi" w:eastAsiaTheme="minorEastAsia" w:hAnsiTheme="minorHAnsi"/>
              <w:b w:val="0"/>
              <w:noProof/>
              <w:lang w:eastAsia="ja-JP"/>
            </w:rPr>
          </w:pPr>
          <w:r>
            <w:rPr>
              <w:noProof/>
            </w:rPr>
            <w:t>8</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_Toc196193420 \h </w:instrText>
          </w:r>
          <w:r>
            <w:rPr>
              <w:noProof/>
            </w:rPr>
          </w:r>
          <w:r>
            <w:rPr>
              <w:noProof/>
            </w:rPr>
            <w:fldChar w:fldCharType="separate"/>
          </w:r>
          <w:r>
            <w:rPr>
              <w:noProof/>
            </w:rPr>
            <w:t>55</w:t>
          </w:r>
          <w:r>
            <w:rPr>
              <w:noProof/>
            </w:rPr>
            <w:fldChar w:fldCharType="end"/>
          </w:r>
        </w:p>
        <w:p w14:paraId="2D03C305" w14:textId="77777777" w:rsidR="0019650E" w:rsidRDefault="0019650E">
          <w:pPr>
            <w:pStyle w:val="Verzeichnis2"/>
            <w:tabs>
              <w:tab w:val="left" w:pos="1000"/>
            </w:tabs>
            <w:rPr>
              <w:rFonts w:asciiTheme="minorHAnsi" w:eastAsiaTheme="minorEastAsia" w:hAnsiTheme="minorHAnsi"/>
              <w:noProof/>
              <w:lang w:eastAsia="ja-JP"/>
            </w:rPr>
          </w:pPr>
          <w:r>
            <w:rPr>
              <w:noProof/>
            </w:rPr>
            <w:t>8.1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_Toc196193421 \h </w:instrText>
          </w:r>
          <w:r>
            <w:rPr>
              <w:noProof/>
            </w:rPr>
          </w:r>
          <w:r>
            <w:rPr>
              <w:noProof/>
            </w:rPr>
            <w:fldChar w:fldCharType="separate"/>
          </w:r>
          <w:r>
            <w:rPr>
              <w:noProof/>
            </w:rPr>
            <w:t>56</w:t>
          </w:r>
          <w:r>
            <w:rPr>
              <w:noProof/>
            </w:rPr>
            <w:fldChar w:fldCharType="end"/>
          </w:r>
        </w:p>
        <w:p w14:paraId="045D6C8A" w14:textId="77777777" w:rsidR="0019650E" w:rsidRDefault="0019650E">
          <w:pPr>
            <w:pStyle w:val="Verzeichnis3"/>
            <w:tabs>
              <w:tab w:val="left" w:pos="1625"/>
            </w:tabs>
            <w:rPr>
              <w:rFonts w:asciiTheme="minorHAnsi" w:eastAsiaTheme="minorEastAsia" w:hAnsiTheme="minorHAnsi"/>
              <w:noProof/>
              <w:lang w:eastAsia="ja-JP"/>
            </w:rPr>
          </w:pPr>
          <w:r>
            <w:rPr>
              <w:noProof/>
            </w:rPr>
            <w:t>8.1.1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_Toc196193422 \h </w:instrText>
          </w:r>
          <w:r>
            <w:rPr>
              <w:noProof/>
            </w:rPr>
          </w:r>
          <w:r>
            <w:rPr>
              <w:noProof/>
            </w:rPr>
            <w:fldChar w:fldCharType="separate"/>
          </w:r>
          <w:r>
            <w:rPr>
              <w:noProof/>
            </w:rPr>
            <w:t>56</w:t>
          </w:r>
          <w:r>
            <w:rPr>
              <w:noProof/>
            </w:rPr>
            <w:fldChar w:fldCharType="end"/>
          </w:r>
        </w:p>
        <w:p w14:paraId="0F1995D2" w14:textId="77777777" w:rsidR="0019650E" w:rsidRDefault="0019650E">
          <w:pPr>
            <w:pStyle w:val="Verzeichnis3"/>
            <w:tabs>
              <w:tab w:val="left" w:pos="1625"/>
            </w:tabs>
            <w:rPr>
              <w:rFonts w:asciiTheme="minorHAnsi" w:eastAsiaTheme="minorEastAsia" w:hAnsiTheme="minorHAnsi"/>
              <w:noProof/>
              <w:lang w:eastAsia="ja-JP"/>
            </w:rPr>
          </w:pPr>
          <w:r>
            <w:rPr>
              <w:noProof/>
            </w:rPr>
            <w:t>8.1.2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_Toc196193423 \h </w:instrText>
          </w:r>
          <w:r>
            <w:rPr>
              <w:noProof/>
            </w:rPr>
          </w:r>
          <w:r>
            <w:rPr>
              <w:noProof/>
            </w:rPr>
            <w:fldChar w:fldCharType="separate"/>
          </w:r>
          <w:r>
            <w:rPr>
              <w:noProof/>
            </w:rPr>
            <w:t>57</w:t>
          </w:r>
          <w:r>
            <w:rPr>
              <w:noProof/>
            </w:rPr>
            <w:fldChar w:fldCharType="end"/>
          </w:r>
        </w:p>
        <w:p w14:paraId="639548CB" w14:textId="77777777" w:rsidR="0019650E" w:rsidRDefault="0019650E">
          <w:pPr>
            <w:pStyle w:val="Verzeichnis3"/>
            <w:tabs>
              <w:tab w:val="left" w:pos="1625"/>
            </w:tabs>
            <w:rPr>
              <w:rFonts w:asciiTheme="minorHAnsi" w:eastAsiaTheme="minorEastAsia" w:hAnsiTheme="minorHAnsi"/>
              <w:noProof/>
              <w:lang w:eastAsia="ja-JP"/>
            </w:rPr>
          </w:pPr>
          <w:r>
            <w:rPr>
              <w:noProof/>
            </w:rPr>
            <w:t>8.1.3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_Toc196193424 \h </w:instrText>
          </w:r>
          <w:r>
            <w:rPr>
              <w:noProof/>
            </w:rPr>
          </w:r>
          <w:r>
            <w:rPr>
              <w:noProof/>
            </w:rPr>
            <w:fldChar w:fldCharType="separate"/>
          </w:r>
          <w:r>
            <w:rPr>
              <w:noProof/>
            </w:rPr>
            <w:t>58</w:t>
          </w:r>
          <w:r>
            <w:rPr>
              <w:noProof/>
            </w:rPr>
            <w:fldChar w:fldCharType="end"/>
          </w:r>
        </w:p>
        <w:p w14:paraId="711673BA" w14:textId="77777777" w:rsidR="0019650E" w:rsidRDefault="0019650E">
          <w:pPr>
            <w:pStyle w:val="Verzeichnis3"/>
            <w:tabs>
              <w:tab w:val="left" w:pos="1625"/>
            </w:tabs>
            <w:rPr>
              <w:rFonts w:asciiTheme="minorHAnsi" w:eastAsiaTheme="minorEastAsia" w:hAnsiTheme="minorHAnsi"/>
              <w:noProof/>
              <w:lang w:eastAsia="ja-JP"/>
            </w:rPr>
          </w:pPr>
          <w:r>
            <w:rPr>
              <w:noProof/>
            </w:rPr>
            <w:t>8.1.4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_Toc196193425 \h </w:instrText>
          </w:r>
          <w:r>
            <w:rPr>
              <w:noProof/>
            </w:rPr>
          </w:r>
          <w:r>
            <w:rPr>
              <w:noProof/>
            </w:rPr>
            <w:fldChar w:fldCharType="separate"/>
          </w:r>
          <w:r>
            <w:rPr>
              <w:noProof/>
            </w:rPr>
            <w:t>59</w:t>
          </w:r>
          <w:r>
            <w:rPr>
              <w:noProof/>
            </w:rPr>
            <w:fldChar w:fldCharType="end"/>
          </w:r>
        </w:p>
        <w:p w14:paraId="05629A90" w14:textId="77777777" w:rsidR="0019650E" w:rsidRDefault="0019650E">
          <w:pPr>
            <w:pStyle w:val="Verzeichnis3"/>
            <w:tabs>
              <w:tab w:val="left" w:pos="1625"/>
            </w:tabs>
            <w:rPr>
              <w:rFonts w:asciiTheme="minorHAnsi" w:eastAsiaTheme="minorEastAsia" w:hAnsiTheme="minorHAnsi"/>
              <w:noProof/>
              <w:lang w:eastAsia="ja-JP"/>
            </w:rPr>
          </w:pPr>
          <w:r>
            <w:rPr>
              <w:noProof/>
            </w:rPr>
            <w:t>8.1.5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_Toc196193426 \h </w:instrText>
          </w:r>
          <w:r>
            <w:rPr>
              <w:noProof/>
            </w:rPr>
          </w:r>
          <w:r>
            <w:rPr>
              <w:noProof/>
            </w:rPr>
            <w:fldChar w:fldCharType="separate"/>
          </w:r>
          <w:r>
            <w:rPr>
              <w:noProof/>
            </w:rPr>
            <w:t>60</w:t>
          </w:r>
          <w:r>
            <w:rPr>
              <w:noProof/>
            </w:rPr>
            <w:fldChar w:fldCharType="end"/>
          </w:r>
        </w:p>
        <w:p w14:paraId="32D040AF" w14:textId="77777777" w:rsidR="0019650E" w:rsidRDefault="0019650E">
          <w:pPr>
            <w:pStyle w:val="Verzeichnis3"/>
            <w:tabs>
              <w:tab w:val="left" w:pos="1625"/>
            </w:tabs>
            <w:rPr>
              <w:rFonts w:asciiTheme="minorHAnsi" w:eastAsiaTheme="minorEastAsia" w:hAnsiTheme="minorHAnsi"/>
              <w:noProof/>
              <w:lang w:eastAsia="ja-JP"/>
            </w:rPr>
          </w:pPr>
          <w:r>
            <w:rPr>
              <w:noProof/>
            </w:rPr>
            <w:t>8.1.6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_Toc196193427 \h </w:instrText>
          </w:r>
          <w:r>
            <w:rPr>
              <w:noProof/>
            </w:rPr>
          </w:r>
          <w:r>
            <w:rPr>
              <w:noProof/>
            </w:rPr>
            <w:fldChar w:fldCharType="separate"/>
          </w:r>
          <w:r>
            <w:rPr>
              <w:noProof/>
            </w:rPr>
            <w:t>61</w:t>
          </w:r>
          <w:r>
            <w:rPr>
              <w:noProof/>
            </w:rPr>
            <w:fldChar w:fldCharType="end"/>
          </w:r>
        </w:p>
        <w:p w14:paraId="7A4E4027" w14:textId="77777777" w:rsidR="0019650E" w:rsidRDefault="0019650E">
          <w:pPr>
            <w:pStyle w:val="Verzeichnis2"/>
            <w:tabs>
              <w:tab w:val="left" w:pos="1000"/>
            </w:tabs>
            <w:rPr>
              <w:rFonts w:asciiTheme="minorHAnsi" w:eastAsiaTheme="minorEastAsia" w:hAnsiTheme="minorHAnsi"/>
              <w:noProof/>
              <w:lang w:eastAsia="ja-JP"/>
            </w:rPr>
          </w:pPr>
          <w:r>
            <w:rPr>
              <w:noProof/>
            </w:rPr>
            <w:t>8.2</w:t>
          </w:r>
          <w:r>
            <w:rPr>
              <w:rFonts w:asciiTheme="minorHAnsi" w:eastAsiaTheme="minorEastAsia" w:hAnsiTheme="minorHAnsi"/>
              <w:noProof/>
              <w:lang w:eastAsia="ja-JP"/>
            </w:rPr>
            <w:tab/>
          </w:r>
          <w:r>
            <w:rPr>
              <w:noProof/>
            </w:rPr>
            <w:t>Struktogramme</w:t>
          </w:r>
          <w:r>
            <w:rPr>
              <w:noProof/>
            </w:rPr>
            <w:tab/>
          </w:r>
          <w:r>
            <w:rPr>
              <w:noProof/>
            </w:rPr>
            <w:fldChar w:fldCharType="begin"/>
          </w:r>
          <w:r>
            <w:rPr>
              <w:noProof/>
            </w:rPr>
            <w:instrText xml:space="preserve"> PAGEREF _Toc196193428 \h </w:instrText>
          </w:r>
          <w:r>
            <w:rPr>
              <w:noProof/>
            </w:rPr>
          </w:r>
          <w:r>
            <w:rPr>
              <w:noProof/>
            </w:rPr>
            <w:fldChar w:fldCharType="separate"/>
          </w:r>
          <w:r>
            <w:rPr>
              <w:noProof/>
            </w:rPr>
            <w:t>62</w:t>
          </w:r>
          <w:r>
            <w:rPr>
              <w:noProof/>
            </w:rPr>
            <w:fldChar w:fldCharType="end"/>
          </w:r>
        </w:p>
        <w:p w14:paraId="27001C6B" w14:textId="77777777" w:rsidR="0019650E" w:rsidRDefault="0019650E">
          <w:pPr>
            <w:pStyle w:val="Verzeichnis3"/>
            <w:tabs>
              <w:tab w:val="left" w:pos="1625"/>
            </w:tabs>
            <w:rPr>
              <w:rFonts w:asciiTheme="minorHAnsi" w:eastAsiaTheme="minorEastAsia" w:hAnsiTheme="minorHAnsi"/>
              <w:noProof/>
              <w:lang w:eastAsia="ja-JP"/>
            </w:rPr>
          </w:pPr>
          <w:r>
            <w:rPr>
              <w:noProof/>
            </w:rPr>
            <w:t>8.2.1</w:t>
          </w:r>
          <w:r>
            <w:rPr>
              <w:rFonts w:asciiTheme="minorHAnsi" w:eastAsiaTheme="minorEastAsia" w:hAnsiTheme="minorHAnsi"/>
              <w:noProof/>
              <w:lang w:eastAsia="ja-JP"/>
            </w:rPr>
            <w:tab/>
          </w:r>
          <w:r>
            <w:rPr>
              <w:noProof/>
            </w:rPr>
            <w:t>Main-Schleife</w:t>
          </w:r>
          <w:r>
            <w:rPr>
              <w:noProof/>
            </w:rPr>
            <w:tab/>
          </w:r>
          <w:r>
            <w:rPr>
              <w:noProof/>
            </w:rPr>
            <w:fldChar w:fldCharType="begin"/>
          </w:r>
          <w:r>
            <w:rPr>
              <w:noProof/>
            </w:rPr>
            <w:instrText xml:space="preserve"> PAGEREF _Toc196193429 \h </w:instrText>
          </w:r>
          <w:r>
            <w:rPr>
              <w:noProof/>
            </w:rPr>
          </w:r>
          <w:r>
            <w:rPr>
              <w:noProof/>
            </w:rPr>
            <w:fldChar w:fldCharType="separate"/>
          </w:r>
          <w:r>
            <w:rPr>
              <w:noProof/>
            </w:rPr>
            <w:t>62</w:t>
          </w:r>
          <w:r>
            <w:rPr>
              <w:noProof/>
            </w:rPr>
            <w:fldChar w:fldCharType="end"/>
          </w:r>
        </w:p>
        <w:p w14:paraId="4A4EFF46" w14:textId="77777777" w:rsidR="0019650E" w:rsidRDefault="0019650E">
          <w:pPr>
            <w:pStyle w:val="Verzeichnis3"/>
            <w:tabs>
              <w:tab w:val="left" w:pos="1625"/>
            </w:tabs>
            <w:rPr>
              <w:rFonts w:asciiTheme="minorHAnsi" w:eastAsiaTheme="minorEastAsia" w:hAnsiTheme="minorHAnsi"/>
              <w:noProof/>
              <w:lang w:eastAsia="ja-JP"/>
            </w:rPr>
          </w:pPr>
          <w:r>
            <w:rPr>
              <w:noProof/>
            </w:rPr>
            <w:t>8.2.2</w:t>
          </w:r>
          <w:r>
            <w:rPr>
              <w:rFonts w:asciiTheme="minorHAnsi" w:eastAsiaTheme="minorEastAsia" w:hAnsiTheme="minorHAnsi"/>
              <w:noProof/>
              <w:lang w:eastAsia="ja-JP"/>
            </w:rPr>
            <w:tab/>
          </w:r>
          <w:r>
            <w:rPr>
              <w:noProof/>
            </w:rPr>
            <w:t>USB-Sequenz</w:t>
          </w:r>
          <w:r>
            <w:rPr>
              <w:noProof/>
            </w:rPr>
            <w:tab/>
          </w:r>
          <w:r>
            <w:rPr>
              <w:noProof/>
            </w:rPr>
            <w:fldChar w:fldCharType="begin"/>
          </w:r>
          <w:r>
            <w:rPr>
              <w:noProof/>
            </w:rPr>
            <w:instrText xml:space="preserve"> PAGEREF _Toc196193430 \h </w:instrText>
          </w:r>
          <w:r>
            <w:rPr>
              <w:noProof/>
            </w:rPr>
          </w:r>
          <w:r>
            <w:rPr>
              <w:noProof/>
            </w:rPr>
            <w:fldChar w:fldCharType="separate"/>
          </w:r>
          <w:r>
            <w:rPr>
              <w:noProof/>
            </w:rPr>
            <w:t>62</w:t>
          </w:r>
          <w:r>
            <w:rPr>
              <w:noProof/>
            </w:rPr>
            <w:fldChar w:fldCharType="end"/>
          </w:r>
        </w:p>
        <w:p w14:paraId="53A4086E" w14:textId="77777777" w:rsidR="0019650E" w:rsidRDefault="0019650E">
          <w:pPr>
            <w:pStyle w:val="Verzeichnis3"/>
            <w:tabs>
              <w:tab w:val="left" w:pos="1625"/>
            </w:tabs>
            <w:rPr>
              <w:rFonts w:asciiTheme="minorHAnsi" w:eastAsiaTheme="minorEastAsia" w:hAnsiTheme="minorHAnsi"/>
              <w:noProof/>
              <w:lang w:eastAsia="ja-JP"/>
            </w:rPr>
          </w:pPr>
          <w:r>
            <w:rPr>
              <w:noProof/>
            </w:rPr>
            <w:t>8.2.3</w:t>
          </w:r>
          <w:r>
            <w:rPr>
              <w:rFonts w:asciiTheme="minorHAnsi" w:eastAsiaTheme="minorEastAsia" w:hAnsiTheme="minorHAnsi"/>
              <w:noProof/>
              <w:lang w:eastAsia="ja-JP"/>
            </w:rPr>
            <w:tab/>
          </w:r>
          <w:r>
            <w:rPr>
              <w:noProof/>
            </w:rPr>
            <w:t>G-Code G-Auswertung</w:t>
          </w:r>
          <w:r>
            <w:rPr>
              <w:noProof/>
            </w:rPr>
            <w:tab/>
          </w:r>
          <w:r>
            <w:rPr>
              <w:noProof/>
            </w:rPr>
            <w:fldChar w:fldCharType="begin"/>
          </w:r>
          <w:r>
            <w:rPr>
              <w:noProof/>
            </w:rPr>
            <w:instrText xml:space="preserve"> PAGEREF _Toc196193431 \h </w:instrText>
          </w:r>
          <w:r>
            <w:rPr>
              <w:noProof/>
            </w:rPr>
          </w:r>
          <w:r>
            <w:rPr>
              <w:noProof/>
            </w:rPr>
            <w:fldChar w:fldCharType="separate"/>
          </w:r>
          <w:r>
            <w:rPr>
              <w:noProof/>
            </w:rPr>
            <w:t>63</w:t>
          </w:r>
          <w:r>
            <w:rPr>
              <w:noProof/>
            </w:rPr>
            <w:fldChar w:fldCharType="end"/>
          </w:r>
        </w:p>
        <w:p w14:paraId="56E4424B" w14:textId="77777777" w:rsidR="0019650E" w:rsidRDefault="0019650E">
          <w:pPr>
            <w:pStyle w:val="Verzeichnis3"/>
            <w:tabs>
              <w:tab w:val="left" w:pos="1625"/>
            </w:tabs>
            <w:rPr>
              <w:rFonts w:asciiTheme="minorHAnsi" w:eastAsiaTheme="minorEastAsia" w:hAnsiTheme="minorHAnsi"/>
              <w:noProof/>
              <w:lang w:eastAsia="ja-JP"/>
            </w:rPr>
          </w:pPr>
          <w:r>
            <w:rPr>
              <w:noProof/>
            </w:rPr>
            <w:t>8.2.4</w:t>
          </w:r>
          <w:r>
            <w:rPr>
              <w:rFonts w:asciiTheme="minorHAnsi" w:eastAsiaTheme="minorEastAsia" w:hAnsiTheme="minorHAnsi"/>
              <w:noProof/>
              <w:lang w:eastAsia="ja-JP"/>
            </w:rPr>
            <w:tab/>
          </w:r>
          <w:r>
            <w:rPr>
              <w:noProof/>
            </w:rPr>
            <w:t>G-Code M-Auswertung</w:t>
          </w:r>
          <w:r>
            <w:rPr>
              <w:noProof/>
            </w:rPr>
            <w:tab/>
          </w:r>
          <w:r>
            <w:rPr>
              <w:noProof/>
            </w:rPr>
            <w:fldChar w:fldCharType="begin"/>
          </w:r>
          <w:r>
            <w:rPr>
              <w:noProof/>
            </w:rPr>
            <w:instrText xml:space="preserve"> PAGEREF _Toc196193432 \h </w:instrText>
          </w:r>
          <w:r>
            <w:rPr>
              <w:noProof/>
            </w:rPr>
          </w:r>
          <w:r>
            <w:rPr>
              <w:noProof/>
            </w:rPr>
            <w:fldChar w:fldCharType="separate"/>
          </w:r>
          <w:r>
            <w:rPr>
              <w:noProof/>
            </w:rPr>
            <w:t>63</w:t>
          </w:r>
          <w:r>
            <w:rPr>
              <w:noProof/>
            </w:rPr>
            <w:fldChar w:fldCharType="end"/>
          </w:r>
        </w:p>
        <w:p w14:paraId="0DD02B63" w14:textId="77777777" w:rsidR="0019650E" w:rsidRDefault="0019650E">
          <w:pPr>
            <w:pStyle w:val="Verzeichnis2"/>
            <w:tabs>
              <w:tab w:val="left" w:pos="1000"/>
            </w:tabs>
            <w:rPr>
              <w:rFonts w:asciiTheme="minorHAnsi" w:eastAsiaTheme="minorEastAsia" w:hAnsiTheme="minorHAnsi"/>
              <w:noProof/>
              <w:lang w:eastAsia="ja-JP"/>
            </w:rPr>
          </w:pPr>
          <w:r>
            <w:rPr>
              <w:noProof/>
            </w:rPr>
            <w:t>8.3</w:t>
          </w:r>
          <w:r>
            <w:rPr>
              <w:rFonts w:asciiTheme="minorHAnsi" w:eastAsiaTheme="minorEastAsia" w:hAnsiTheme="minorHAnsi"/>
              <w:noProof/>
              <w:lang w:eastAsia="ja-JP"/>
            </w:rPr>
            <w:tab/>
          </w:r>
          <w:r>
            <w:rPr>
              <w:noProof/>
            </w:rPr>
            <w:t>Grafische Benutzeroberfläche</w:t>
          </w:r>
          <w:r>
            <w:rPr>
              <w:noProof/>
            </w:rPr>
            <w:tab/>
          </w:r>
          <w:r>
            <w:rPr>
              <w:noProof/>
            </w:rPr>
            <w:fldChar w:fldCharType="begin"/>
          </w:r>
          <w:r>
            <w:rPr>
              <w:noProof/>
            </w:rPr>
            <w:instrText xml:space="preserve"> PAGEREF _Toc196193433 \h </w:instrText>
          </w:r>
          <w:r>
            <w:rPr>
              <w:noProof/>
            </w:rPr>
          </w:r>
          <w:r>
            <w:rPr>
              <w:noProof/>
            </w:rPr>
            <w:fldChar w:fldCharType="separate"/>
          </w:r>
          <w:r>
            <w:rPr>
              <w:noProof/>
            </w:rPr>
            <w:t>64</w:t>
          </w:r>
          <w:r>
            <w:rPr>
              <w:noProof/>
            </w:rPr>
            <w:fldChar w:fldCharType="end"/>
          </w:r>
        </w:p>
        <w:p w14:paraId="061D3D46" w14:textId="77777777" w:rsidR="0019650E" w:rsidRDefault="0019650E">
          <w:pPr>
            <w:pStyle w:val="Verzeichnis2"/>
            <w:tabs>
              <w:tab w:val="left" w:pos="1000"/>
            </w:tabs>
            <w:rPr>
              <w:rFonts w:asciiTheme="minorHAnsi" w:eastAsiaTheme="minorEastAsia" w:hAnsiTheme="minorHAnsi"/>
              <w:noProof/>
              <w:lang w:eastAsia="ja-JP"/>
            </w:rPr>
          </w:pPr>
          <w:r>
            <w:rPr>
              <w:noProof/>
            </w:rPr>
            <w:t>8.4</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_Toc196193434 \h </w:instrText>
          </w:r>
          <w:r>
            <w:rPr>
              <w:noProof/>
            </w:rPr>
          </w:r>
          <w:r>
            <w:rPr>
              <w:noProof/>
            </w:rPr>
            <w:fldChar w:fldCharType="separate"/>
          </w:r>
          <w:r>
            <w:rPr>
              <w:noProof/>
            </w:rPr>
            <w:t>65</w:t>
          </w:r>
          <w:r>
            <w:rPr>
              <w:noProof/>
            </w:rPr>
            <w:fldChar w:fldCharType="end"/>
          </w:r>
        </w:p>
        <w:p w14:paraId="2AC464C6" w14:textId="77777777" w:rsidR="0019650E" w:rsidRDefault="0019650E">
          <w:pPr>
            <w:pStyle w:val="Verzeichnis3"/>
            <w:tabs>
              <w:tab w:val="left" w:pos="1625"/>
            </w:tabs>
            <w:rPr>
              <w:rFonts w:asciiTheme="minorHAnsi" w:eastAsiaTheme="minorEastAsia" w:hAnsiTheme="minorHAnsi"/>
              <w:noProof/>
              <w:lang w:eastAsia="ja-JP"/>
            </w:rPr>
          </w:pPr>
          <w:r>
            <w:rPr>
              <w:noProof/>
            </w:rPr>
            <w:t>8.4.1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_Toc196193435 \h </w:instrText>
          </w:r>
          <w:r>
            <w:rPr>
              <w:noProof/>
            </w:rPr>
          </w:r>
          <w:r>
            <w:rPr>
              <w:noProof/>
            </w:rPr>
            <w:fldChar w:fldCharType="separate"/>
          </w:r>
          <w:r>
            <w:rPr>
              <w:noProof/>
            </w:rPr>
            <w:t>65</w:t>
          </w:r>
          <w:r>
            <w:rPr>
              <w:noProof/>
            </w:rPr>
            <w:fldChar w:fldCharType="end"/>
          </w:r>
        </w:p>
        <w:p w14:paraId="4B5AB833" w14:textId="77777777" w:rsidR="0019650E" w:rsidRDefault="0019650E">
          <w:pPr>
            <w:pStyle w:val="Verzeichnis3"/>
            <w:tabs>
              <w:tab w:val="left" w:pos="1625"/>
            </w:tabs>
            <w:rPr>
              <w:rFonts w:asciiTheme="minorHAnsi" w:eastAsiaTheme="minorEastAsia" w:hAnsiTheme="minorHAnsi"/>
              <w:noProof/>
              <w:lang w:eastAsia="ja-JP"/>
            </w:rPr>
          </w:pPr>
          <w:r>
            <w:rPr>
              <w:noProof/>
            </w:rPr>
            <w:t>8.4.2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_Toc196193436 \h </w:instrText>
          </w:r>
          <w:r>
            <w:rPr>
              <w:noProof/>
            </w:rPr>
          </w:r>
          <w:r>
            <w:rPr>
              <w:noProof/>
            </w:rPr>
            <w:fldChar w:fldCharType="separate"/>
          </w:r>
          <w:r>
            <w:rPr>
              <w:noProof/>
            </w:rPr>
            <w:t>86</w:t>
          </w:r>
          <w:r>
            <w:rPr>
              <w:noProof/>
            </w:rPr>
            <w:fldChar w:fldCharType="end"/>
          </w:r>
        </w:p>
        <w:p w14:paraId="7259662C" w14:textId="77777777" w:rsidR="0019650E" w:rsidRDefault="0019650E">
          <w:pPr>
            <w:pStyle w:val="Verzeichnis3"/>
            <w:tabs>
              <w:tab w:val="left" w:pos="1625"/>
            </w:tabs>
            <w:rPr>
              <w:rFonts w:asciiTheme="minorHAnsi" w:eastAsiaTheme="minorEastAsia" w:hAnsiTheme="minorHAnsi"/>
              <w:noProof/>
              <w:lang w:eastAsia="ja-JP"/>
            </w:rPr>
          </w:pPr>
          <w:r>
            <w:rPr>
              <w:noProof/>
            </w:rPr>
            <w:t>8.4.3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_Toc196193437 \h </w:instrText>
          </w:r>
          <w:r>
            <w:rPr>
              <w:noProof/>
            </w:rPr>
          </w:r>
          <w:r>
            <w:rPr>
              <w:noProof/>
            </w:rPr>
            <w:fldChar w:fldCharType="separate"/>
          </w:r>
          <w:r>
            <w:rPr>
              <w:noProof/>
            </w:rPr>
            <w:t>94</w:t>
          </w:r>
          <w:r>
            <w:rPr>
              <w:noProof/>
            </w:rPr>
            <w:fldChar w:fldCharType="end"/>
          </w:r>
        </w:p>
        <w:p w14:paraId="6AB1AA88" w14:textId="77777777" w:rsidR="0019650E" w:rsidRDefault="0019650E">
          <w:pPr>
            <w:pStyle w:val="Verzeichnis3"/>
            <w:tabs>
              <w:tab w:val="left" w:pos="1625"/>
            </w:tabs>
            <w:rPr>
              <w:rFonts w:asciiTheme="minorHAnsi" w:eastAsiaTheme="minorEastAsia" w:hAnsiTheme="minorHAnsi"/>
              <w:noProof/>
              <w:lang w:eastAsia="ja-JP"/>
            </w:rPr>
          </w:pPr>
          <w:r>
            <w:rPr>
              <w:noProof/>
            </w:rPr>
            <w:t>8.4.4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_Toc196193438 \h </w:instrText>
          </w:r>
          <w:r>
            <w:rPr>
              <w:noProof/>
            </w:rPr>
          </w:r>
          <w:r>
            <w:rPr>
              <w:noProof/>
            </w:rPr>
            <w:fldChar w:fldCharType="separate"/>
          </w:r>
          <w:r>
            <w:rPr>
              <w:noProof/>
            </w:rPr>
            <w:t>95</w:t>
          </w:r>
          <w:r>
            <w:rPr>
              <w:noProof/>
            </w:rPr>
            <w:fldChar w:fldCharType="end"/>
          </w:r>
        </w:p>
        <w:p w14:paraId="3CE809AF" w14:textId="77777777" w:rsidR="0019650E" w:rsidRDefault="0019650E">
          <w:pPr>
            <w:pStyle w:val="Verzeichnis2"/>
            <w:tabs>
              <w:tab w:val="left" w:pos="1000"/>
            </w:tabs>
            <w:rPr>
              <w:rFonts w:asciiTheme="minorHAnsi" w:eastAsiaTheme="minorEastAsia" w:hAnsiTheme="minorHAnsi"/>
              <w:noProof/>
              <w:lang w:eastAsia="ja-JP"/>
            </w:rPr>
          </w:pPr>
          <w:r>
            <w:rPr>
              <w:noProof/>
            </w:rPr>
            <w:t>8.5</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_Toc196193439 \h </w:instrText>
          </w:r>
          <w:r>
            <w:rPr>
              <w:noProof/>
            </w:rPr>
          </w:r>
          <w:r>
            <w:rPr>
              <w:noProof/>
            </w:rPr>
            <w:fldChar w:fldCharType="separate"/>
          </w:r>
          <w:r>
            <w:rPr>
              <w:noProof/>
            </w:rPr>
            <w:t>98</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2" w:name="_Toc196193373"/>
      <w:r w:rsidR="000E44A8">
        <w:t>Vorwort</w:t>
      </w:r>
      <w:bookmarkEnd w:id="2"/>
    </w:p>
    <w:p w14:paraId="0195C519" w14:textId="77777777" w:rsidR="00F10943" w:rsidRPr="001F7CE0" w:rsidRDefault="00EF6CB0" w:rsidP="00E60F49">
      <w:pPr>
        <w:pStyle w:val="berschrift2"/>
      </w:pPr>
      <w:bookmarkStart w:id="3" w:name="_Toc196193374"/>
      <w:r w:rsidRPr="001F7CE0">
        <w:t>Einleitung</w:t>
      </w:r>
      <w:bookmarkEnd w:id="3"/>
    </w:p>
    <w:p w14:paraId="2AC5F102" w14:textId="77777777" w:rsidR="00F10943" w:rsidRPr="00F10943" w:rsidRDefault="00F10943" w:rsidP="00F10943"/>
    <w:p w14:paraId="654CE83D" w14:textId="504500BB" w:rsidR="00F10943" w:rsidRPr="00FA65CE" w:rsidRDefault="004D5D47" w:rsidP="00F175F1">
      <w:pPr>
        <w:pStyle w:val="Textkrper"/>
      </w:pPr>
      <w:r w:rsidRPr="00FA65CE">
        <w:t>Die Weiterbildung zum s</w:t>
      </w:r>
      <w:r w:rsidR="007551E0" w:rsidRPr="00FA65CE">
        <w:t>taatlich gepr</w:t>
      </w:r>
      <w:r w:rsidR="006F0B53" w:rsidRPr="00FA65CE">
        <w:t xml:space="preserve">üften Techniker Elektrotechnik beinhaltet </w:t>
      </w:r>
      <w:r w:rsidR="007551E0" w:rsidRPr="00FA65CE">
        <w:t>be</w:t>
      </w:r>
      <w:r w:rsidR="005109C0" w:rsidRPr="00FA65CE">
        <w:t>gleitend zu den</w:t>
      </w:r>
      <w:r w:rsidR="009B3158" w:rsidRPr="00FA65CE">
        <w:t xml:space="preserve"> Theorieinhalt</w:t>
      </w:r>
      <w:r w:rsidR="005109C0" w:rsidRPr="00FA65CE">
        <w:t>en</w:t>
      </w:r>
      <w:r w:rsidR="00A776FC" w:rsidRPr="00FA65CE">
        <w:t xml:space="preserve"> </w:t>
      </w:r>
      <w:r w:rsidR="006F0B53" w:rsidRPr="00FA65CE">
        <w:t>der Fachstufe</w:t>
      </w:r>
      <w:r w:rsidR="007F1CAA" w:rsidRPr="00FA65CE">
        <w:t>n</w:t>
      </w:r>
      <w:r w:rsidR="00A66618" w:rsidRPr="00FA65CE">
        <w:t xml:space="preserve"> </w:t>
      </w:r>
      <w:r w:rsidR="007551E0" w:rsidRPr="00FA65CE">
        <w:t xml:space="preserve">die </w:t>
      </w:r>
      <w:r w:rsidR="007F1CAA" w:rsidRPr="00FA65CE">
        <w:t>Umsetzung</w:t>
      </w:r>
      <w:r w:rsidR="007551E0" w:rsidRPr="00FA65CE">
        <w:t xml:space="preserve"> einer praktischen Abschlussarbeit. </w:t>
      </w:r>
      <w:r w:rsidR="007F1CAA" w:rsidRPr="00FA65CE">
        <w:t>Die</w:t>
      </w:r>
      <w:r w:rsidR="007551E0" w:rsidRPr="00FA65CE">
        <w:t xml:space="preserve"> Technikerarbeit soll </w:t>
      </w:r>
      <w:r w:rsidR="00BE2CBC" w:rsidRPr="00FA65CE">
        <w:t xml:space="preserve">zeigen, dass </w:t>
      </w:r>
      <w:r w:rsidR="007551E0" w:rsidRPr="00FA65CE">
        <w:t xml:space="preserve">erlerntes Wissen über die vermittelten Theorieinhalte hinaus angewandt und komplexe </w:t>
      </w:r>
      <w:r w:rsidR="00BE2CBC" w:rsidRPr="00FA65CE">
        <w:t>Aufgaben</w:t>
      </w:r>
      <w:r w:rsidR="007551E0" w:rsidRPr="00FA65CE">
        <w:t>stellungen erarbeitet und gelöst werden</w:t>
      </w:r>
      <w:r w:rsidR="0084144D" w:rsidRPr="00FA65CE">
        <w:t xml:space="preserve"> kö</w:t>
      </w:r>
      <w:r w:rsidR="0084144D" w:rsidRPr="00FA65CE">
        <w:t>n</w:t>
      </w:r>
      <w:r w:rsidR="0084144D" w:rsidRPr="00FA65CE">
        <w:t>nen</w:t>
      </w:r>
      <w:r w:rsidR="00BE2CBC" w:rsidRPr="00FA65CE">
        <w:t xml:space="preserve">. Der Aufbau einer </w:t>
      </w:r>
      <w:r w:rsidR="007551E0" w:rsidRPr="00FA65CE">
        <w:t>Technikerarbeit ist unter</w:t>
      </w:r>
      <w:r w:rsidR="00C00317" w:rsidRPr="00FA65CE">
        <w:t>teilt in die Ausarbeitung eines</w:t>
      </w:r>
      <w:r w:rsidR="007551E0" w:rsidRPr="00FA65CE">
        <w:t xml:space="preserve"> Themas, d</w:t>
      </w:r>
      <w:r w:rsidR="00C00317" w:rsidRPr="00FA65CE">
        <w:t xml:space="preserve">ie Planung des Projektes, die </w:t>
      </w:r>
      <w:r w:rsidR="007551E0" w:rsidRPr="00FA65CE">
        <w:t>praktische Umsetzung</w:t>
      </w:r>
      <w:r w:rsidR="00C00317" w:rsidRPr="00FA65CE">
        <w:t xml:space="preserve"> und </w:t>
      </w:r>
      <w:r w:rsidR="007551E0" w:rsidRPr="00FA65CE">
        <w:t>die Erstellung einer schriftlichen Dokument</w:t>
      </w:r>
      <w:r w:rsidR="00BE2CBC" w:rsidRPr="00FA65CE">
        <w:t xml:space="preserve">ation. Ebenso ist die abschließende </w:t>
      </w:r>
      <w:r w:rsidR="007551E0" w:rsidRPr="00FA65CE">
        <w:t>Präsentation</w:t>
      </w:r>
      <w:r w:rsidR="007F1CAA" w:rsidRPr="00FA65CE">
        <w:t xml:space="preserve"> </w:t>
      </w:r>
      <w:r w:rsidR="001D0536" w:rsidRPr="00FA65CE">
        <w:t>Bestandteil</w:t>
      </w:r>
      <w:r w:rsidR="007551E0" w:rsidRPr="00FA65CE">
        <w:t>.</w:t>
      </w:r>
    </w:p>
    <w:p w14:paraId="08C8C6F7" w14:textId="1AF0D0B1" w:rsidR="00ED3A8E" w:rsidRPr="00062B92" w:rsidRDefault="00ED3A8E" w:rsidP="00E60F49">
      <w:pPr>
        <w:pStyle w:val="berschrift2"/>
        <w:rPr>
          <w:rPrChange w:id="4" w:author="Dennis Hohmann" w:date="2012-04-14T18:51:00Z">
            <w:rPr>
              <w:highlight w:val="yellow"/>
            </w:rPr>
          </w:rPrChange>
        </w:rPr>
      </w:pPr>
      <w:bookmarkStart w:id="5" w:name="_Toc196193375"/>
      <w:r w:rsidRPr="00062B92">
        <w:rPr>
          <w:rPrChange w:id="6" w:author="Dennis Hohmann" w:date="2012-04-14T18:51:00Z">
            <w:rPr>
              <w:highlight w:val="yellow"/>
            </w:rPr>
          </w:rPrChange>
        </w:rPr>
        <w:t>Copyright</w:t>
      </w:r>
      <w:bookmarkEnd w:id="5"/>
    </w:p>
    <w:p w14:paraId="6E32AA0E" w14:textId="77777777" w:rsidR="00ED3A8E" w:rsidRDefault="00ED3A8E">
      <w:pPr>
        <w:pStyle w:val="Textkrper"/>
        <w:rPr>
          <w:ins w:id="7" w:author="Dennis Hohmann" w:date="2012-04-14T18:50:00Z"/>
          <w:highlight w:val="yellow"/>
        </w:rPr>
        <w:pPrChange w:id="8" w:author="Dennis Hohmann" w:date="2012-04-15T00:39:00Z">
          <w:pPr>
            <w:pStyle w:val="Beschriftung"/>
            <w:ind w:firstLine="2399"/>
          </w:pPr>
        </w:pPrChange>
      </w:pPr>
    </w:p>
    <w:p w14:paraId="02CCA3A5" w14:textId="6D00B11A" w:rsidR="00185677" w:rsidRPr="005109C0" w:rsidRDefault="00185677">
      <w:pPr>
        <w:pStyle w:val="Textkrper"/>
        <w:rPr>
          <w:highlight w:val="yellow"/>
        </w:rPr>
        <w:pPrChange w:id="9" w:author="Dennis Hohmann" w:date="2012-04-15T00:39:00Z">
          <w:pPr>
            <w:pStyle w:val="Beschriftung"/>
            <w:ind w:firstLine="2399"/>
          </w:pPr>
        </w:pPrChange>
      </w:pPr>
      <w:ins w:id="10" w:author="Dennis Hohmann" w:date="2012-04-14T18:50:00Z">
        <w:r>
          <w:t>Die Veröffentlichung dieser Dokumentation,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11" w:author="Dennis Hohmann" w:date="2012-04-14T18:50:00Z"/>
        </w:rPr>
      </w:pPr>
      <w:del w:id="12"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w:delText>
        </w:r>
        <w:r w:rsidRPr="005109C0" w:rsidDel="00185677">
          <w:rPr>
            <w:highlight w:val="yellow"/>
          </w:rPr>
          <w:delText>u</w:delText>
        </w:r>
        <w:r w:rsidRPr="005109C0" w:rsidDel="00185677">
          <w:rPr>
            <w:highlight w:val="yellow"/>
          </w:rPr>
          <w:delText>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E60F49">
      <w:pPr>
        <w:pStyle w:val="berschrift2"/>
        <w:rPr>
          <w:del w:id="13" w:author="Dennis Hohmann" w:date="2012-04-14T18:48:00Z"/>
        </w:rPr>
      </w:pPr>
      <w:del w:id="14" w:author="Dennis Hohmann" w:date="2012-04-14T18:48:00Z">
        <w:r w:rsidRPr="002F6ABA" w:rsidDel="00185677">
          <w:rPr>
            <w:highlight w:val="yellow"/>
          </w:rPr>
          <w:delText xml:space="preserve">Abbildung </w:delText>
        </w:r>
        <w:r w:rsidRPr="002F6ABA" w:rsidDel="00185677">
          <w:rPr>
            <w:b w:val="0"/>
            <w:bCs w:val="0"/>
            <w:highlight w:val="yellow"/>
          </w:rPr>
          <w:fldChar w:fldCharType="begin"/>
        </w:r>
        <w:r w:rsidRPr="002F6ABA" w:rsidDel="00185677">
          <w:rPr>
            <w:highlight w:val="yellow"/>
          </w:rPr>
          <w:delInstrText xml:space="preserve"> STYLEREF 2 \s </w:delInstrText>
        </w:r>
        <w:r w:rsidRPr="002F6ABA" w:rsidDel="00185677">
          <w:rPr>
            <w:b w:val="0"/>
            <w:bCs w:val="0"/>
            <w:highlight w:val="yellow"/>
          </w:rPr>
          <w:fldChar w:fldCharType="separate"/>
        </w:r>
        <w:r w:rsidRPr="002F6ABA" w:rsidDel="00185677">
          <w:rPr>
            <w:noProof/>
            <w:highlight w:val="yellow"/>
          </w:rPr>
          <w:delText>1.2</w:delText>
        </w:r>
        <w:r w:rsidRPr="002F6ABA" w:rsidDel="00185677">
          <w:rPr>
            <w:b w:val="0"/>
            <w:bCs w:val="0"/>
            <w:highlight w:val="yellow"/>
          </w:rPr>
          <w:fldChar w:fldCharType="end"/>
        </w:r>
        <w:r w:rsidRPr="002F6ABA" w:rsidDel="00185677">
          <w:rPr>
            <w:highlight w:val="yellow"/>
          </w:rPr>
          <w:delText>.</w:delText>
        </w:r>
        <w:r w:rsidRPr="002F6ABA" w:rsidDel="00185677">
          <w:rPr>
            <w:b w:val="0"/>
            <w:bCs w:val="0"/>
            <w:highlight w:val="yellow"/>
          </w:rPr>
          <w:fldChar w:fldCharType="begin"/>
        </w:r>
        <w:r w:rsidRPr="002F6ABA" w:rsidDel="00185677">
          <w:rPr>
            <w:highlight w:val="yellow"/>
          </w:rPr>
          <w:delInstrText xml:space="preserve"> SEQ Abbildung \* ARABIC \s 2 </w:delInstrText>
        </w:r>
        <w:r w:rsidRPr="002F6ABA" w:rsidDel="00185677">
          <w:rPr>
            <w:b w:val="0"/>
            <w:bCs w:val="0"/>
            <w:highlight w:val="yellow"/>
          </w:rPr>
          <w:fldChar w:fldCharType="separate"/>
        </w:r>
        <w:r w:rsidRPr="002F6ABA" w:rsidDel="00185677">
          <w:rPr>
            <w:noProof/>
            <w:highlight w:val="yellow"/>
          </w:rPr>
          <w:delText>1</w:delText>
        </w:r>
        <w:r w:rsidRPr="002F6ABA" w:rsidDel="00185677">
          <w:rPr>
            <w:b w:val="0"/>
            <w:bCs w:val="0"/>
            <w:highlight w:val="yellow"/>
          </w:rPr>
          <w:fldChar w:fldCharType="end"/>
        </w:r>
        <w:r w:rsidRPr="002F6ABA" w:rsidDel="00185677">
          <w:rPr>
            <w:highlight w:val="yellow"/>
          </w:rPr>
          <w:delText xml:space="preserve">: </w:delText>
        </w:r>
        <w:r w:rsidRPr="002F6ABA" w:rsidDel="00185677">
          <w:rPr>
            <w:highlight w:val="yellow"/>
          </w:rPr>
          <w:delText>O</w:delText>
        </w:r>
        <w:r w:rsidRPr="002F6ABA" w:rsidDel="00185677">
          <w:rPr>
            <w:highlight w:val="yellow"/>
          </w:rPr>
          <w:delText>penSource</w:delText>
        </w:r>
      </w:del>
    </w:p>
    <w:p w14:paraId="53F879EC" w14:textId="3277511A" w:rsidR="00C57085" w:rsidRPr="001F2EED" w:rsidRDefault="00E37829" w:rsidP="00E60F49">
      <w:pPr>
        <w:pStyle w:val="berschrift2"/>
      </w:pPr>
      <w:r>
        <w:br w:type="page"/>
      </w:r>
      <w:bookmarkStart w:id="15" w:name="_Toc196193376"/>
      <w:r w:rsidR="00ED3A8E" w:rsidRPr="001F2EED">
        <w:t>Danksagung</w:t>
      </w:r>
      <w:bookmarkEnd w:id="15"/>
    </w:p>
    <w:p w14:paraId="26AF9592" w14:textId="77777777" w:rsidR="007451B0" w:rsidRDefault="007451B0">
      <w:pPr>
        <w:pStyle w:val="Textkrper"/>
        <w:pPrChange w:id="16" w:author="Dennis Hohmann" w:date="2012-04-15T00:39:00Z">
          <w:pPr>
            <w:pStyle w:val="Beschriftung"/>
            <w:ind w:firstLine="2399"/>
          </w:pPr>
        </w:pPrChange>
      </w:pPr>
    </w:p>
    <w:p w14:paraId="7DDB0C74" w14:textId="461C782E" w:rsidR="007451B0" w:rsidRPr="00343AD9" w:rsidRDefault="00425388">
      <w:pPr>
        <w:pStyle w:val="Textkrper"/>
        <w:pPrChange w:id="17" w:author="Dennis Hohmann" w:date="2012-04-15T00:39:00Z">
          <w:pPr>
            <w:pStyle w:val="Beschriftung"/>
            <w:ind w:firstLine="2399"/>
          </w:pPr>
        </w:pPrChange>
      </w:pPr>
      <w:r>
        <w:t xml:space="preserve">An dieser Stelle möchte ich mich bei </w:t>
      </w:r>
      <w:r w:rsidR="000E051B">
        <w:t>allen</w:t>
      </w:r>
      <w:r>
        <w:t xml:space="preserve"> bedanken, die mich bei der Realisierung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Firme</w:t>
      </w:r>
      <w:r w:rsidR="000E051B">
        <w:t>n</w:t>
      </w:r>
      <w:r w:rsidR="007451B0" w:rsidRPr="00343AD9">
        <w:t>:</w:t>
      </w:r>
    </w:p>
    <w:p w14:paraId="66F123F3" w14:textId="77777777" w:rsidR="00425388" w:rsidRPr="00343AD9" w:rsidRDefault="00425388">
      <w:pPr>
        <w:pStyle w:val="Textkrper"/>
        <w:pPrChange w:id="18" w:author="Dennis Hohmann" w:date="2012-04-15T00:39:00Z">
          <w:pPr>
            <w:pStyle w:val="Beschriftung"/>
            <w:ind w:firstLine="2399"/>
          </w:pPr>
        </w:pPrChange>
      </w:pPr>
    </w:p>
    <w:p w14:paraId="5245B6C0" w14:textId="1812CF80" w:rsidR="007451B0" w:rsidRPr="00343AD9" w:rsidRDefault="00C83C32">
      <w:pPr>
        <w:pStyle w:val="Textkrper"/>
        <w:pPrChange w:id="19" w:author="Dennis Hohmann" w:date="2012-04-15T00:39:00Z">
          <w:pPr>
            <w:pStyle w:val="Beschriftung"/>
            <w:ind w:firstLine="2399"/>
          </w:pPr>
        </w:pPrChange>
      </w:pPr>
      <w:r>
        <w:t xml:space="preserve">Dr. </w:t>
      </w:r>
      <w:r w:rsidR="007451B0" w:rsidRPr="00343AD9">
        <w:t>Bernhard Spitzer</w:t>
      </w:r>
    </w:p>
    <w:p w14:paraId="5780B7E5" w14:textId="72895B59" w:rsidR="007451B0" w:rsidRPr="00343AD9" w:rsidRDefault="007451B0">
      <w:pPr>
        <w:pStyle w:val="Textkrper"/>
        <w:pPrChange w:id="20" w:author="Dennis Hohmann" w:date="2012-04-15T00:39:00Z">
          <w:pPr>
            <w:pStyle w:val="Beschriftung"/>
            <w:ind w:firstLine="2399"/>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pPr>
        <w:pStyle w:val="Textkrper"/>
        <w:pPrChange w:id="21" w:author="Dennis Hohmann" w:date="2012-04-15T00:39:00Z">
          <w:pPr>
            <w:pStyle w:val="Beschriftung"/>
            <w:ind w:firstLine="2399"/>
          </w:pPr>
        </w:pPrChange>
      </w:pPr>
    </w:p>
    <w:p w14:paraId="5486F19D" w14:textId="19F3C816" w:rsidR="00FB74AB" w:rsidRPr="00343AD9" w:rsidRDefault="00FB74AB">
      <w:pPr>
        <w:pStyle w:val="Textkrper"/>
        <w:pPrChange w:id="22" w:author="Dennis Hohmann" w:date="2012-04-15T00:39:00Z">
          <w:pPr>
            <w:pStyle w:val="Beschriftung"/>
            <w:ind w:firstLine="2399"/>
          </w:pPr>
        </w:pPrChange>
      </w:pPr>
      <w:r w:rsidRPr="000030DF">
        <w:rPr>
          <w:rPrChange w:id="23" w:author="Dennis Hohmann" w:date="2012-04-15T03:14:00Z">
            <w:rPr>
              <w:b w:val="0"/>
              <w:highlight w:val="yellow"/>
            </w:rPr>
          </w:rPrChange>
        </w:rPr>
        <w:t>ELECTRONIC ASSEMBLY</w:t>
      </w:r>
      <w:r w:rsidR="006105FD" w:rsidRPr="006D50EA">
        <w:rPr>
          <w:rStyle w:val="Funotenzeichen"/>
        </w:rPr>
        <w:footnoteReference w:id="1"/>
      </w:r>
    </w:p>
    <w:p w14:paraId="4F8C7B21" w14:textId="582C6B30" w:rsidR="007451B0" w:rsidRPr="00343AD9" w:rsidRDefault="007451B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r w:rsidR="00EA5702">
        <w:t>s.</w:t>
      </w:r>
    </w:p>
    <w:p w14:paraId="4E77F625" w14:textId="77777777" w:rsidR="007451B0" w:rsidRPr="00343AD9" w:rsidRDefault="007451B0">
      <w:pPr>
        <w:pStyle w:val="Textkrper"/>
      </w:pPr>
    </w:p>
    <w:p w14:paraId="17B0CFEF" w14:textId="768F7879" w:rsidR="007451B0" w:rsidRPr="00343AD9" w:rsidRDefault="007451B0">
      <w:pPr>
        <w:pStyle w:val="Textkrper"/>
      </w:pPr>
      <w:r w:rsidRPr="00343AD9">
        <w:t>Atmel</w:t>
      </w:r>
      <w:r w:rsidR="006105FD">
        <w:rPr>
          <w:rStyle w:val="Funotenzeichen"/>
        </w:rPr>
        <w:footnoteReference w:id="2"/>
      </w:r>
    </w:p>
    <w:p w14:paraId="65786815" w14:textId="77777777" w:rsidR="0066365A" w:rsidRDefault="00290B6A">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pPr>
        <w:pStyle w:val="Textkrper"/>
      </w:pPr>
    </w:p>
    <w:p w14:paraId="4AAA999E" w14:textId="12EBFA22" w:rsidR="0040293A" w:rsidRPr="00343AD9" w:rsidRDefault="0040293A">
      <w:pPr>
        <w:pStyle w:val="Textkrper"/>
      </w:pPr>
      <w:r w:rsidRPr="00343AD9">
        <w:t>CadS</w:t>
      </w:r>
      <w:r w:rsidR="00255A43">
        <w:t>oft</w:t>
      </w:r>
      <w:r w:rsidR="006105FD">
        <w:rPr>
          <w:rStyle w:val="Funotenzeichen"/>
        </w:rPr>
        <w:footnoteReference w:id="4"/>
      </w:r>
    </w:p>
    <w:p w14:paraId="2A4EBDB1" w14:textId="44C3E445" w:rsidR="00C57085" w:rsidRDefault="0040293A">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4D772E9F" w14:textId="7DCBE793" w:rsidR="00F876EC" w:rsidRPr="00A472F1" w:rsidRDefault="00664B21" w:rsidP="00664B21">
      <w:pPr>
        <w:pStyle w:val="berschrift1"/>
      </w:pPr>
      <w:r>
        <w:br w:type="page"/>
      </w:r>
      <w:bookmarkStart w:id="58" w:name="_Toc196193377"/>
      <w:r w:rsidR="0014465C">
        <w:t>Projekt</w:t>
      </w:r>
      <w:r w:rsidR="00CB1140">
        <w:t>beschreibung</w:t>
      </w:r>
      <w:bookmarkEnd w:id="58"/>
    </w:p>
    <w:p w14:paraId="7FC57DE4" w14:textId="4B21CA08" w:rsidR="007451B0" w:rsidRPr="00660612" w:rsidRDefault="00187B56" w:rsidP="00E60F49">
      <w:pPr>
        <w:pStyle w:val="berschrift2"/>
      </w:pPr>
      <w:bookmarkStart w:id="59" w:name="_Toc196193378"/>
      <w:r w:rsidRPr="00660612">
        <w:t>Motivation</w:t>
      </w:r>
      <w:bookmarkEnd w:id="59"/>
    </w:p>
    <w:p w14:paraId="68427B59" w14:textId="77777777" w:rsidR="007451B0" w:rsidRPr="00660612" w:rsidRDefault="007451B0">
      <w:pPr>
        <w:pStyle w:val="Textkrper"/>
        <w:pPrChange w:id="60" w:author="Dennis Hohmann" w:date="2012-04-15T00:39:00Z">
          <w:pPr/>
        </w:pPrChange>
      </w:pPr>
    </w:p>
    <w:p w14:paraId="10ACAFB5" w14:textId="74A854D2" w:rsidR="00660612" w:rsidRPr="00660612" w:rsidRDefault="00EF1163">
      <w:pPr>
        <w:pStyle w:val="Textkrper"/>
        <w:pPrChange w:id="61" w:author="Dennis Hohmann" w:date="2012-04-15T00:39:00Z">
          <w:pPr/>
        </w:pPrChange>
      </w:pPr>
      <w:r w:rsidRPr="00660612">
        <w:t xml:space="preserve">Für die Herstellung </w:t>
      </w:r>
      <w:r w:rsidR="00C50726" w:rsidRPr="00660612">
        <w:t xml:space="preserve">einer Platine </w:t>
      </w:r>
      <w:r w:rsidRPr="00660612">
        <w:t xml:space="preserve">gibt es verschiedene Methoden. </w:t>
      </w:r>
      <w:r w:rsidR="00196139" w:rsidRPr="00660612">
        <w:t>Das Ausdrucken auf Transfer</w:t>
      </w:r>
      <w:r w:rsidR="00B81BA9">
        <w:t>folie, auf Belichtungsfolie und</w:t>
      </w:r>
      <w:r w:rsidR="00196139" w:rsidRPr="00660612">
        <w:t xml:space="preserve"> die Ausgabe der </w:t>
      </w:r>
      <w:r w:rsidR="00A35D20" w:rsidRPr="00660612">
        <w:t xml:space="preserve">digitalen </w:t>
      </w:r>
      <w:r w:rsidR="002E5C5D" w:rsidRPr="00660612">
        <w:t>Bohr- und Fräsdaten</w:t>
      </w:r>
      <w:r w:rsidR="00196139" w:rsidRPr="00660612">
        <w:t xml:space="preserve"> </w:t>
      </w:r>
      <w:r w:rsidR="00A35D20" w:rsidRPr="00660612">
        <w:t>für</w:t>
      </w:r>
      <w:r w:rsidR="00196139" w:rsidRPr="00660612">
        <w:t xml:space="preserve"> eine Iso</w:t>
      </w:r>
      <w:r w:rsidR="00660612" w:rsidRPr="00660612">
        <w:t>lationsfräse.</w:t>
      </w:r>
    </w:p>
    <w:p w14:paraId="0876ADCC" w14:textId="77777777" w:rsidR="00660612" w:rsidRPr="00660612" w:rsidRDefault="00660612" w:rsidP="00660612">
      <w:pPr>
        <w:pStyle w:val="Textkrper"/>
      </w:pPr>
    </w:p>
    <w:p w14:paraId="56ABD26B" w14:textId="71C5B417" w:rsidR="00F530C1" w:rsidRPr="00660612" w:rsidRDefault="002A6CAD">
      <w:pPr>
        <w:pStyle w:val="Textkrper"/>
        <w:pPrChange w:id="62" w:author="Dennis Hohmann" w:date="2012-04-15T00:39:00Z">
          <w:pPr/>
        </w:pPrChange>
      </w:pPr>
      <w:r w:rsidRPr="00660612">
        <w:t>Als erstes muss</w:t>
      </w:r>
      <w:r w:rsidR="006B7393" w:rsidRPr="00660612">
        <w:t xml:space="preserve"> </w:t>
      </w:r>
      <w:r w:rsidR="003136A1" w:rsidRPr="00660612">
        <w:t>d</w:t>
      </w:r>
      <w:r w:rsidR="0084144D" w:rsidRPr="00660612">
        <w:t xml:space="preserve">er Schaltplan erstellt werden. </w:t>
      </w:r>
      <w:r w:rsidR="00EF1163" w:rsidRPr="00660612">
        <w:t>Ist dieser erstellt, folgt als nächster Schritt das Erstellen des</w:t>
      </w:r>
      <w:r w:rsidR="006B7393" w:rsidRPr="00660612">
        <w:t xml:space="preserve"> </w:t>
      </w:r>
      <w:r w:rsidR="00EF1163" w:rsidRPr="00660612">
        <w:t>Layouts.</w:t>
      </w:r>
      <w:r w:rsidR="00C04F51" w:rsidRPr="00660612">
        <w:t xml:space="preserve"> </w:t>
      </w:r>
      <w:r w:rsidR="00EF1163" w:rsidRPr="00660612">
        <w:t>Je nach verwendeter Elektro-CAD-Software kann dies auf ve</w:t>
      </w:r>
      <w:r w:rsidR="00EF1163" w:rsidRPr="00660612">
        <w:t>r</w:t>
      </w:r>
      <w:r w:rsidR="00EF1163" w:rsidRPr="00660612">
        <w:t>schiedene Weise erfolgen.</w:t>
      </w:r>
      <w:r w:rsidR="006B7393" w:rsidRPr="00660612">
        <w:t xml:space="preserve"> </w:t>
      </w:r>
      <w:r w:rsidR="00EF1163" w:rsidRPr="00660612">
        <w:t xml:space="preserve">Die hier verwendete Software </w:t>
      </w:r>
      <w:r w:rsidR="00B2342C">
        <w:t>EAGLE (</w:t>
      </w:r>
      <w:r w:rsidR="00B2342C">
        <w:sym w:font="Wingdings" w:char="F0E0"/>
      </w:r>
      <w:r w:rsidR="00B2342C">
        <w:t xml:space="preserve"> </w:t>
      </w:r>
      <w:r w:rsidR="009943EF">
        <w:t xml:space="preserve">Kap. </w:t>
      </w:r>
      <w:r w:rsidR="00B2342C">
        <w:t>3.10.3)</w:t>
      </w:r>
      <w:r w:rsidR="00504E53" w:rsidRPr="00660612">
        <w:t>,</w:t>
      </w:r>
      <w:r w:rsidR="00DC6474" w:rsidRPr="00660612">
        <w:t xml:space="preserve"> </w:t>
      </w:r>
      <w:r w:rsidR="00EF1163" w:rsidRPr="00660612">
        <w:t>der Firma</w:t>
      </w:r>
      <w:r w:rsidR="00672CFC">
        <w:t xml:space="preserve"> Cad</w:t>
      </w:r>
      <w:r w:rsidR="007849D5" w:rsidRPr="00660612">
        <w:t>Soft</w:t>
      </w:r>
      <w:r w:rsidR="007849D5" w:rsidRPr="00660612">
        <w:rPr>
          <w:rStyle w:val="Funotenzeichen"/>
        </w:rPr>
        <w:footnoteReference w:id="6"/>
      </w:r>
      <w:r w:rsidR="007849D5" w:rsidRPr="00660612">
        <w:t xml:space="preserve">, </w:t>
      </w:r>
      <w:r w:rsidR="003136A1" w:rsidRPr="00660612">
        <w:t xml:space="preserve">bietet hier </w:t>
      </w:r>
      <w:r w:rsidR="00660612" w:rsidRPr="00660612">
        <w:t xml:space="preserve">den </w:t>
      </w:r>
      <w:r w:rsidR="00672CFC" w:rsidRPr="00660612">
        <w:t>sogenannten</w:t>
      </w:r>
      <w:r w:rsidR="00660612" w:rsidRPr="00660612">
        <w:t xml:space="preserve"> Layout-Editor. Ist das Layout erstellt ist die Herstellmethode zu wählen:</w:t>
      </w:r>
    </w:p>
    <w:p w14:paraId="3FB8C127" w14:textId="77777777" w:rsidR="00430022" w:rsidRPr="00660612" w:rsidRDefault="00430022">
      <w:pPr>
        <w:pStyle w:val="Textkrper"/>
        <w:pPrChange w:id="66" w:author="Dennis Hohmann" w:date="2012-04-15T00:39:00Z">
          <w:pPr/>
        </w:pPrChange>
      </w:pPr>
    </w:p>
    <w:p w14:paraId="30F9848A" w14:textId="73390200" w:rsidR="000444AB" w:rsidRPr="00660612" w:rsidRDefault="003136A1">
      <w:pPr>
        <w:pStyle w:val="Textkrper"/>
        <w:rPr>
          <w:rStyle w:val="Betont"/>
        </w:rPr>
        <w:pPrChange w:id="67" w:author="Dennis Hohmann" w:date="2012-04-15T00:39:00Z">
          <w:pPr/>
        </w:pPrChange>
      </w:pPr>
      <w:r w:rsidRPr="00660612">
        <w:rPr>
          <w:rStyle w:val="Betont"/>
        </w:rPr>
        <w:t xml:space="preserve">Das Ausdrucken des </w:t>
      </w:r>
      <w:r w:rsidR="000444AB" w:rsidRPr="00660612">
        <w:rPr>
          <w:rStyle w:val="Betont"/>
        </w:rPr>
        <w:t>Layouts auf eine Transferfolie</w:t>
      </w:r>
    </w:p>
    <w:p w14:paraId="3DCAD8A1" w14:textId="4D2CED63" w:rsidR="00C83C32" w:rsidRDefault="00EC0EA9">
      <w:pPr>
        <w:pStyle w:val="Textkrper"/>
      </w:pPr>
      <w:r w:rsidRPr="00660612">
        <w:t>Diese Methode funktioniert nur mit einem Laserdrucker. Hierbei wird das</w:t>
      </w:r>
      <w:r w:rsidR="006B7393" w:rsidRPr="00660612">
        <w:t xml:space="preserve"> </w:t>
      </w:r>
      <w:r w:rsidRPr="00660612">
        <w:t>Layout in der</w:t>
      </w:r>
      <w:r w:rsidRPr="00343AD9">
        <w:t xml:space="preserve">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pPr>
        <w:pStyle w:val="Textkrper"/>
      </w:pPr>
    </w:p>
    <w:p w14:paraId="7CB1BE65" w14:textId="29E579BF" w:rsidR="00EC0EA9" w:rsidRPr="00FC1A5F" w:rsidRDefault="00EC0EA9">
      <w:pPr>
        <w:pStyle w:val="Textkrper"/>
        <w:rPr>
          <w:rStyle w:val="Betont"/>
        </w:rPr>
      </w:pPr>
      <w:r w:rsidRPr="00FC1A5F">
        <w:rPr>
          <w:rStyle w:val="Betont"/>
        </w:rPr>
        <w:t>Das Ausdrucken des Layouts auf eine Belichtungsfolie</w:t>
      </w:r>
    </w:p>
    <w:p w14:paraId="27AE4387" w14:textId="65377A15" w:rsidR="00EC0EA9" w:rsidRDefault="00651FB9">
      <w:pPr>
        <w:pStyle w:val="Textkrper"/>
      </w:pPr>
      <w:r>
        <w:t xml:space="preserve">Im </w:t>
      </w:r>
      <w:r w:rsidRPr="00660612">
        <w:t>Gegensatz zur vorherigen</w:t>
      </w:r>
      <w:r w:rsidR="00F530C1" w:rsidRPr="00660612">
        <w:t xml:space="preserve"> Methode</w:t>
      </w:r>
      <w:r w:rsidR="00EC0EA9" w:rsidRPr="00660612">
        <w:t xml:space="preserve"> kann hier auch ein geeigneter </w:t>
      </w:r>
      <w:r w:rsidR="00F530C1" w:rsidRPr="00660612">
        <w:t>Tintenstrahldrucker</w:t>
      </w:r>
      <w:r w:rsidR="00FA65CE">
        <w:t xml:space="preserve"> zum bedrucken der Folien</w:t>
      </w:r>
      <w:r w:rsidR="003E3CAC" w:rsidRPr="00660612">
        <w:t xml:space="preserve"> </w:t>
      </w:r>
      <w:r w:rsidR="00EC0EA9" w:rsidRPr="00660612">
        <w:t xml:space="preserve">verwendet werden. Die bedruckte Folie wird </w:t>
      </w:r>
      <w:r w:rsidR="0084144D" w:rsidRPr="00660612">
        <w:t xml:space="preserve">auf einer </w:t>
      </w:r>
      <w:r w:rsidR="006B7393" w:rsidRPr="00660612">
        <w:t xml:space="preserve">Platine </w:t>
      </w:r>
      <w:r w:rsidR="0084144D" w:rsidRPr="00660612">
        <w:t xml:space="preserve">mit </w:t>
      </w:r>
      <w:r w:rsidR="001C5DD9" w:rsidRPr="00660612">
        <w:t xml:space="preserve">Fotobeschichtung </w:t>
      </w:r>
      <w:r w:rsidR="003C79C3" w:rsidRPr="00660612">
        <w:t>ausge</w:t>
      </w:r>
      <w:r w:rsidR="00660612" w:rsidRPr="00660612">
        <w:t xml:space="preserve">richtet und mit </w:t>
      </w:r>
      <w:r w:rsidR="003C79C3" w:rsidRPr="00660612">
        <w:t xml:space="preserve">UV-Licht auf </w:t>
      </w:r>
      <w:r w:rsidR="001C5DD9" w:rsidRPr="00660612">
        <w:t>das Basismaterial</w:t>
      </w:r>
      <w:r w:rsidR="003C79C3" w:rsidRPr="00660612">
        <w:t xml:space="preserve"> </w:t>
      </w:r>
      <w:r w:rsidR="00F530C1" w:rsidRPr="00660612">
        <w:t>belichtet</w:t>
      </w:r>
      <w:r w:rsidR="003C79C3" w:rsidRPr="00660612">
        <w:t>.</w:t>
      </w:r>
      <w:r w:rsidR="006B7393" w:rsidRPr="00660612">
        <w:t xml:space="preserve"> </w:t>
      </w:r>
      <w:r w:rsidR="003C79C3" w:rsidRPr="00660612">
        <w:t>Im Anschluss an das Belich</w:t>
      </w:r>
      <w:r w:rsidR="00F530C1" w:rsidRPr="00660612">
        <w:t>ten</w:t>
      </w:r>
      <w:r w:rsidR="003C79C3" w:rsidRPr="00660612">
        <w:t xml:space="preserve"> er</w:t>
      </w:r>
      <w:r w:rsidR="00F530C1" w:rsidRPr="00660612">
        <w:t>folgt das chemische Fixieren und E</w:t>
      </w:r>
      <w:r w:rsidR="003C79C3" w:rsidRPr="00660612">
        <w:t>ntwickeln.</w:t>
      </w:r>
      <w:r w:rsidR="006B7393" w:rsidRPr="00660612">
        <w:t xml:space="preserve"> </w:t>
      </w:r>
      <w:r w:rsidR="00614121" w:rsidRPr="00660612">
        <w:t>In diesem Schritt wird die</w:t>
      </w:r>
      <w:r w:rsidR="003C79C3" w:rsidRPr="00660612">
        <w:t xml:space="preserve"> überschüssige </w:t>
      </w:r>
      <w:r w:rsidR="001C5DD9" w:rsidRPr="00660612">
        <w:t>Fotobeschichtung</w:t>
      </w:r>
      <w:r w:rsidR="003C79C3" w:rsidRPr="00660612">
        <w:t xml:space="preserve"> entfernt.</w:t>
      </w:r>
      <w:r w:rsidR="006B7393" w:rsidRPr="00660612">
        <w:t xml:space="preserve"> </w:t>
      </w:r>
      <w:r w:rsidR="003C79C3" w:rsidRPr="00660612">
        <w:t>Ab jetzt ist diese Platine ebe</w:t>
      </w:r>
      <w:r w:rsidR="003C79C3" w:rsidRPr="00660612">
        <w:t>n</w:t>
      </w:r>
      <w:r w:rsidR="003C79C3" w:rsidRPr="00660612">
        <w:t>falls be</w:t>
      </w:r>
      <w:r w:rsidR="00F530C1" w:rsidRPr="00660612">
        <w:t>reit zum Ä</w:t>
      </w:r>
      <w:r w:rsidR="003C79C3" w:rsidRPr="00660612">
        <w:t>tzen.</w:t>
      </w:r>
    </w:p>
    <w:p w14:paraId="0CE1863A" w14:textId="77777777" w:rsidR="00660612" w:rsidRDefault="00660612" w:rsidP="00660612">
      <w:pPr>
        <w:pStyle w:val="Textkrper"/>
      </w:pPr>
    </w:p>
    <w:p w14:paraId="5134B54C" w14:textId="2E35DBD5" w:rsidR="00660612" w:rsidRPr="00614121" w:rsidRDefault="00660612" w:rsidP="00660612">
      <w:pPr>
        <w:pStyle w:val="Textkrper"/>
      </w:pPr>
      <w:r>
        <w:t>Diese zwei Varianten gehören zu den fotochemischen Herstellmethoden. Die nun folgend</w:t>
      </w:r>
      <w:r w:rsidR="00384A28">
        <w:t>e Methode liegt im Bereich der s</w:t>
      </w:r>
      <w:r>
        <w:t>panabtragenden Verfahren:</w:t>
      </w:r>
    </w:p>
    <w:p w14:paraId="32D74DB2" w14:textId="77777777" w:rsidR="00660612" w:rsidRDefault="00660612">
      <w:pPr>
        <w:pStyle w:val="Textkrper"/>
        <w:rPr>
          <w:rStyle w:val="Betont"/>
        </w:rPr>
        <w:pPrChange w:id="68" w:author="Dennis Hohmann" w:date="2012-04-15T00:39:00Z">
          <w:pPr>
            <w:pStyle w:val="Beschriftung"/>
            <w:ind w:left="0" w:firstLine="851"/>
          </w:pPr>
        </w:pPrChange>
      </w:pPr>
      <w:r>
        <w:rPr>
          <w:rStyle w:val="Betont"/>
        </w:rPr>
        <w:br w:type="page"/>
      </w:r>
    </w:p>
    <w:p w14:paraId="22779AD1" w14:textId="08CC7CBC" w:rsidR="00430022" w:rsidRPr="00FC1A5F" w:rsidRDefault="00EC0EA9" w:rsidP="00660612">
      <w:pPr>
        <w:pStyle w:val="Textkrper"/>
        <w:rPr>
          <w:rStyle w:val="Betont"/>
        </w:rPr>
      </w:pPr>
      <w:r w:rsidRPr="00FC1A5F">
        <w:rPr>
          <w:rStyle w:val="Betont"/>
        </w:rPr>
        <w:t>Die Ausgabe der Daten für eine Isolationsfräse</w:t>
      </w:r>
    </w:p>
    <w:p w14:paraId="1984CB87" w14:textId="3838A849" w:rsidR="00315859" w:rsidRDefault="003C79C3">
      <w:pPr>
        <w:pStyle w:val="Textkrper"/>
        <w:pPrChange w:id="69" w:author="Dennis Hohmann" w:date="2012-04-15T00:39:00Z">
          <w:pPr>
            <w:pStyle w:val="Beschriftung"/>
            <w:ind w:left="0" w:firstLine="851"/>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Einstellungen und der Isolationsbreite, kann der Fräsvorgang </w:t>
      </w:r>
      <w:r w:rsidR="00B76388" w:rsidRPr="00343AD9">
        <w:t>me</w:t>
      </w:r>
      <w:r w:rsidR="00B76388">
        <w:t xml:space="preserve">hrere Stunden in Anspruch nehmen. </w:t>
      </w:r>
      <w:r w:rsidR="008E0D12" w:rsidRPr="00343AD9">
        <w:t>Auch der dabei ent</w:t>
      </w:r>
      <w:r w:rsidR="002A6CAD" w:rsidRPr="00343AD9">
        <w:t>stehende</w:t>
      </w:r>
      <w:r w:rsidR="006B7393" w:rsidRPr="00343AD9">
        <w:t xml:space="preserve"> </w:t>
      </w:r>
      <w:r w:rsidR="007849D5">
        <w:t xml:space="preserve">Bohr- und </w:t>
      </w:r>
      <w:r w:rsidR="007849D5" w:rsidRPr="00672CFC">
        <w:t>Frässtaub</w:t>
      </w:r>
      <w:r w:rsidR="00547AC8" w:rsidRPr="00672CFC">
        <w:t xml:space="preserve"> </w:t>
      </w:r>
      <w:r w:rsidR="001C5DD9" w:rsidRPr="00672CFC">
        <w:t>muss</w:t>
      </w:r>
      <w:r w:rsidR="00547AC8" w:rsidRPr="00672CFC">
        <w:t xml:space="preserve"> abgeführt werden. Der entsche</w:t>
      </w:r>
      <w:r w:rsidR="00547AC8" w:rsidRPr="00672CFC">
        <w:t>i</w:t>
      </w:r>
      <w:r w:rsidR="00547AC8" w:rsidRPr="00672CFC">
        <w:t xml:space="preserve">dende Vorteil dieser </w:t>
      </w:r>
      <w:r w:rsidR="00A7790E" w:rsidRPr="00672CFC">
        <w:t>Methode ist die hohe Genauigkeit</w:t>
      </w:r>
      <w:r w:rsidR="00547AC8" w:rsidRPr="00672CFC">
        <w:t xml:space="preserve">. </w:t>
      </w:r>
      <w:r w:rsidR="00437D04">
        <w:t xml:space="preserve">Ein weiterer Vorteil ist, dass im gleichen Arbeitsgang die Bohrungen für VIAs und Bauteile gebohrt werden können. </w:t>
      </w:r>
      <w:r w:rsidR="00547AC8" w:rsidRPr="00672CFC">
        <w:t>Ein</w:t>
      </w:r>
      <w:r w:rsidR="00CA3318" w:rsidRPr="00672CFC">
        <w:t xml:space="preserve">e Platine </w:t>
      </w:r>
      <w:r w:rsidR="00B76388" w:rsidRPr="00672CFC">
        <w:t xml:space="preserve">mit beispielsweise </w:t>
      </w:r>
      <w:r w:rsidR="00CA3318" w:rsidRPr="00672CFC">
        <w:t xml:space="preserve">40 Bauteilen und </w:t>
      </w:r>
      <w:r w:rsidR="00B76388" w:rsidRPr="00672CFC">
        <w:t xml:space="preserve">einigen </w:t>
      </w:r>
      <w:r w:rsidR="00672CFC" w:rsidRPr="00672CFC">
        <w:t>VIAs</w:t>
      </w:r>
      <w:r w:rsidR="00547AC8" w:rsidRPr="00672CFC">
        <w:t xml:space="preserve"> </w:t>
      </w:r>
      <w:r w:rsidR="00CA3318" w:rsidRPr="00672CFC">
        <w:t>kann leicht auf über 200 Bohru</w:t>
      </w:r>
      <w:r w:rsidR="00CA3318" w:rsidRPr="00672CFC">
        <w:t>n</w:t>
      </w:r>
      <w:r w:rsidR="00CA3318" w:rsidRPr="00672CFC">
        <w:t>gen kommen. Diese mit der Hand auszuführen erfordert eine hohe Konzentration sowie eine ruhige</w:t>
      </w:r>
      <w:r w:rsidR="00CA3318">
        <w:t xml:space="preserve"> Hand.</w:t>
      </w:r>
    </w:p>
    <w:p w14:paraId="423BD9BB" w14:textId="77777777" w:rsidR="00CA3318" w:rsidRDefault="00CA3318">
      <w:pPr>
        <w:pStyle w:val="Textkrper"/>
        <w:pPrChange w:id="70" w:author="Dennis Hohmann" w:date="2012-04-15T00:39:00Z">
          <w:pPr>
            <w:pStyle w:val="Beschriftung"/>
            <w:ind w:left="0" w:firstLine="851"/>
          </w:pPr>
        </w:pPrChange>
      </w:pPr>
    </w:p>
    <w:p w14:paraId="14482EFB" w14:textId="0DE65473" w:rsidR="007207AA" w:rsidRPr="00122D20" w:rsidRDefault="008E0D12">
      <w:pPr>
        <w:pStyle w:val="Textkrper"/>
        <w:pPrChange w:id="71" w:author="Dennis Hohmann" w:date="2012-04-15T00:39:00Z">
          <w:pPr>
            <w:pStyle w:val="Beschriftung"/>
            <w:ind w:left="0" w:firstLine="851"/>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E60F49">
      <w:pPr>
        <w:pStyle w:val="berschrift2"/>
      </w:pPr>
      <w:bookmarkStart w:id="72" w:name="_Toc196193379"/>
      <w:r>
        <w:t>Aufgabenstellung</w:t>
      </w:r>
      <w:bookmarkEnd w:id="72"/>
    </w:p>
    <w:p w14:paraId="2C2EB955" w14:textId="77777777" w:rsidR="00E9311C" w:rsidRDefault="00E9311C">
      <w:pPr>
        <w:pStyle w:val="Textkrper"/>
        <w:pPrChange w:id="73" w:author="Dennis Hohmann" w:date="2012-04-15T00:39:00Z">
          <w:pPr>
            <w:pStyle w:val="Beschriftung"/>
            <w:ind w:left="0" w:firstLine="851"/>
          </w:pPr>
        </w:pPrChange>
      </w:pPr>
    </w:p>
    <w:p w14:paraId="6F55C59C" w14:textId="5FA9E363" w:rsidR="00E9311C" w:rsidRDefault="00BC3FD6">
      <w:pPr>
        <w:pStyle w:val="Textkrper"/>
        <w:pPrChange w:id="74" w:author="Dennis Hohmann" w:date="2012-04-15T00:39:00Z">
          <w:pPr>
            <w:pStyle w:val="Beschriftung"/>
            <w:ind w:left="0" w:firstLine="851"/>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verschiedenen Formaten vorliegen, wie z.B. HPGL</w:t>
      </w:r>
      <w:r w:rsidR="00F52439">
        <w:t>, Gerber, oder G-</w:t>
      </w:r>
      <w:r w:rsidR="00E9311C" w:rsidRPr="00E9311C">
        <w:t xml:space="preserve">Code. </w:t>
      </w:r>
      <w:r w:rsidR="00610358">
        <w:t>Da die</w:t>
      </w:r>
      <w:r w:rsidR="00F04C30">
        <w:t xml:space="preserve">, </w:t>
      </w:r>
      <w:r w:rsidR="00672CFC">
        <w:t>von</w:t>
      </w:r>
      <w:r w:rsidR="00E9311C" w:rsidRPr="00E9311C">
        <w:t xml:space="preserve"> EAGLE erzeugten D</w:t>
      </w:r>
      <w:r w:rsidR="00E9311C">
        <w:t>aten</w:t>
      </w:r>
      <w:r w:rsidR="00660612">
        <w:t>,</w:t>
      </w:r>
      <w:r w:rsidR="00E9311C">
        <w:t xml:space="preserve"> meist</w:t>
      </w:r>
      <w:r w:rsidR="00672CFC">
        <w:t>ens</w:t>
      </w:r>
      <w:r w:rsidR="00E9311C">
        <w:t xml:space="preserve"> in </w:t>
      </w:r>
      <w:r w:rsidR="00610358">
        <w:t>dem Fo</w:t>
      </w:r>
      <w:r w:rsidR="00610358">
        <w:t>r</w:t>
      </w:r>
      <w:r w:rsidR="00610358">
        <w:t xml:space="preserve">mat </w:t>
      </w:r>
      <w:r w:rsidR="00F52439">
        <w:t>G-Code</w:t>
      </w:r>
      <w:r w:rsidR="00E9311C">
        <w:t xml:space="preserve"> vor</w:t>
      </w:r>
      <w:r w:rsidR="00672CFC">
        <w:t xml:space="preserve"> liegen</w:t>
      </w:r>
      <w:r w:rsidR="00610358">
        <w:t xml:space="preserve"> </w:t>
      </w:r>
      <w:r w:rsidR="00E9311C">
        <w:t>konzentriert sich dieses Projekt auf dieses Format.</w:t>
      </w:r>
    </w:p>
    <w:p w14:paraId="6C2555B4" w14:textId="77777777" w:rsidR="00E9311C" w:rsidRPr="00E9311C" w:rsidRDefault="00E9311C">
      <w:pPr>
        <w:pStyle w:val="Textkrper"/>
      </w:pPr>
    </w:p>
    <w:p w14:paraId="6F6AC9CD" w14:textId="5121FF60" w:rsidR="000C1C73" w:rsidRDefault="005F5925">
      <w:pPr>
        <w:pStyle w:val="Textkrper"/>
        <w:rPr>
          <w:b/>
          <w:u w:val="single"/>
        </w:rPr>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23C76674" w:rsidR="008500CE" w:rsidDel="00801587" w:rsidRDefault="008500CE" w:rsidP="00E60F49">
      <w:pPr>
        <w:pStyle w:val="berschrift2"/>
        <w:rPr>
          <w:del w:id="75" w:author="Dennis Hohmann" w:date="2012-04-15T01:46:00Z"/>
        </w:rPr>
      </w:pPr>
    </w:p>
    <w:p w14:paraId="7664AC18" w14:textId="2D73352A" w:rsidR="00E71314" w:rsidRDefault="008500CE" w:rsidP="00E60F49">
      <w:pPr>
        <w:pStyle w:val="berschrift2"/>
      </w:pPr>
      <w:r>
        <w:br w:type="page"/>
      </w:r>
      <w:bookmarkStart w:id="76" w:name="_Toc196193380"/>
      <w:ins w:id="77" w:author="Dennis Hohmann" w:date="2012-04-15T01:33:00Z">
        <w:r w:rsidR="0016499C" w:rsidRPr="001D6AB0">
          <w:rPr>
            <w:noProof/>
            <w:lang w:eastAsia="de-DE"/>
          </w:rPr>
          <w:drawing>
            <wp:anchor distT="0" distB="0" distL="114300" distR="114300" simplePos="0" relativeHeight="251706368" behindDoc="0" locked="0" layoutInCell="1" allowOverlap="1" wp14:anchorId="097BF5D6" wp14:editId="02CEA3F6">
              <wp:simplePos x="0" y="0"/>
              <wp:positionH relativeFrom="column">
                <wp:posOffset>-1188720</wp:posOffset>
              </wp:positionH>
              <wp:positionV relativeFrom="page">
                <wp:posOffset>3051810</wp:posOffset>
              </wp:positionV>
              <wp:extent cx="8229600" cy="4937760"/>
              <wp:effectExtent l="0" t="5080" r="0" b="0"/>
              <wp:wrapTopAndBottom/>
              <wp:docPr id="2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22960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30B08">
        <w:t>Zeitpla</w:t>
      </w:r>
      <w:r w:rsidR="002C757E">
        <w:t>n</w:t>
      </w:r>
      <w:bookmarkEnd w:id="76"/>
    </w:p>
    <w:p w14:paraId="143551FF" w14:textId="5D02FC74" w:rsidR="00DB4318" w:rsidDel="0016499C" w:rsidRDefault="00DB4318" w:rsidP="0016499C">
      <w:pPr>
        <w:ind w:firstLine="131"/>
        <w:rPr>
          <w:del w:id="78" w:author="Dennis Hohmann" w:date="2012-04-15T01:36:00Z"/>
        </w:rPr>
      </w:pPr>
    </w:p>
    <w:p w14:paraId="36B910E7" w14:textId="46C882C5" w:rsidR="00DB4318" w:rsidDel="0016499C" w:rsidRDefault="00DB4318">
      <w:pPr>
        <w:ind w:left="0" w:firstLine="131"/>
        <w:rPr>
          <w:del w:id="79" w:author="Dennis Hohmann" w:date="2012-04-15T01:36:00Z"/>
        </w:rPr>
        <w:pPrChange w:id="80" w:author="Dennis Hohmann" w:date="2012-04-15T01:36:00Z">
          <w:pPr/>
        </w:pPrChange>
      </w:pPr>
    </w:p>
    <w:p w14:paraId="5C9762E0" w14:textId="154D9969" w:rsidR="00DB4318" w:rsidRPr="00DB4318" w:rsidDel="0016499C" w:rsidRDefault="00DB4318" w:rsidP="0016499C">
      <w:pPr>
        <w:ind w:firstLine="131"/>
        <w:rPr>
          <w:del w:id="81" w:author="Dennis Hohmann" w:date="2012-04-15T01:36:00Z"/>
        </w:rPr>
      </w:pPr>
    </w:p>
    <w:p w14:paraId="3ED55C7B" w14:textId="30CA25EB" w:rsidR="00102969" w:rsidRDefault="00155C1B">
      <w:pPr>
        <w:pStyle w:val="Beschriftung"/>
        <w:ind w:firstLine="131"/>
        <w:pPrChange w:id="82" w:author="Dennis Hohmann" w:date="2012-04-15T01:36:00Z">
          <w:pPr>
            <w:pStyle w:val="Beschriftung"/>
            <w:ind w:left="0" w:firstLine="851"/>
          </w:pPr>
        </w:pPrChange>
      </w:pPr>
      <w:bookmarkStart w:id="83" w:name="_Toc195118413"/>
      <w:bookmarkStart w:id="84" w:name="_Toc195150482"/>
      <w:bookmarkStart w:id="85" w:name="_Toc196185417"/>
      <w:r>
        <w:t xml:space="preserve">Abbildung </w:t>
      </w:r>
      <w:r w:rsidR="00E74341">
        <w:fldChar w:fldCharType="begin"/>
      </w:r>
      <w:r w:rsidR="00E74341">
        <w:instrText xml:space="preserve"> STYLEREF 2 \s </w:instrText>
      </w:r>
      <w:r w:rsidR="00E74341">
        <w:fldChar w:fldCharType="separate"/>
      </w:r>
      <w:r w:rsidR="007C4FC9">
        <w:rPr>
          <w:noProof/>
        </w:rPr>
        <w:t>2.3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8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2.3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Projektzeitplan</w:t>
      </w:r>
      <w:bookmarkEnd w:id="83"/>
      <w:bookmarkEnd w:id="84"/>
      <w:bookmarkEnd w:id="85"/>
    </w:p>
    <w:p w14:paraId="14B67128" w14:textId="3ECB49D8" w:rsidR="0093707B" w:rsidRDefault="0093707B" w:rsidP="009C7921">
      <w:pPr>
        <w:pStyle w:val="berschrift2"/>
      </w:pPr>
      <w:r>
        <w:br w:type="page"/>
      </w:r>
      <w:bookmarkStart w:id="87" w:name="_Toc196193381"/>
      <w:r w:rsidR="00877D84">
        <w:t>Planung</w:t>
      </w:r>
      <w:bookmarkEnd w:id="87"/>
    </w:p>
    <w:p w14:paraId="7133BD9C" w14:textId="77777777" w:rsidR="00AB7FC1" w:rsidRPr="00AB7FC1" w:rsidRDefault="00AB7FC1" w:rsidP="00AB7FC1"/>
    <w:p w14:paraId="0E5B022F" w14:textId="02C6FF2D" w:rsidR="00D7103C" w:rsidRDefault="00B232E0">
      <w:pPr>
        <w:pStyle w:val="Textkrper"/>
        <w:pPrChange w:id="88" w:author="Dennis Hohmann" w:date="2012-04-15T00:39:00Z">
          <w:pPr>
            <w:pStyle w:val="Beschriftung"/>
            <w:ind w:left="0" w:firstLine="851"/>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gegliedert</w:t>
      </w:r>
      <w:r w:rsidR="00764EED">
        <w:t>:</w:t>
      </w:r>
    </w:p>
    <w:p w14:paraId="3849A1F7" w14:textId="77777777" w:rsidR="00BD6BAB" w:rsidRDefault="00BD6BAB">
      <w:pPr>
        <w:pStyle w:val="Textkrper"/>
        <w:pPrChange w:id="89" w:author="Dennis Hohmann" w:date="2012-04-15T00:39:00Z">
          <w:pPr>
            <w:pStyle w:val="Beschriftung"/>
            <w:ind w:left="0" w:firstLine="851"/>
          </w:pPr>
        </w:pPrChange>
      </w:pPr>
    </w:p>
    <w:p w14:paraId="66A97784" w14:textId="74A372FD" w:rsidR="00D7103C" w:rsidRPr="00961B58" w:rsidRDefault="00D7103C">
      <w:pPr>
        <w:pStyle w:val="Textkrper"/>
        <w:numPr>
          <w:ilvl w:val="0"/>
          <w:numId w:val="17"/>
        </w:numPr>
        <w:pPrChange w:id="90" w:author="Dennis Hohmann" w:date="2012-04-15T00:39:00Z">
          <w:pPr>
            <w:pStyle w:val="Beschriftung"/>
            <w:ind w:left="0" w:firstLine="851"/>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 xml:space="preserve">geeigneten </w:t>
      </w:r>
      <w:r w:rsidRPr="00961B58">
        <w:t>Entwicklungssystems</w:t>
      </w:r>
    </w:p>
    <w:p w14:paraId="519294B4" w14:textId="77777777" w:rsidR="00BD6BAB" w:rsidRPr="00961B58" w:rsidRDefault="00BD6BAB">
      <w:pPr>
        <w:pStyle w:val="Textkrper"/>
        <w:pPrChange w:id="91" w:author="Dennis Hohmann" w:date="2012-04-15T00:39:00Z">
          <w:pPr>
            <w:pStyle w:val="Beschriftung"/>
            <w:ind w:left="0" w:firstLine="851"/>
          </w:pPr>
        </w:pPrChange>
      </w:pPr>
    </w:p>
    <w:p w14:paraId="0579A305" w14:textId="1582CCB1" w:rsidR="00BD6BAB" w:rsidRPr="00961B58" w:rsidRDefault="00917A79">
      <w:pPr>
        <w:pStyle w:val="Textkrper"/>
        <w:numPr>
          <w:ilvl w:val="0"/>
          <w:numId w:val="17"/>
        </w:numPr>
        <w:pPrChange w:id="92" w:author="Dennis Hohmann" w:date="2012-04-15T00:39:00Z">
          <w:pPr>
            <w:pStyle w:val="Beschriftung"/>
            <w:ind w:left="0" w:firstLine="851"/>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usge</w:t>
      </w:r>
      <w:r w:rsidR="00D7103C" w:rsidRPr="00961B58">
        <w:t>be</w:t>
      </w:r>
      <w:r w:rsidR="00BD6BAB" w:rsidRPr="00961B58">
        <w:t>n</w:t>
      </w:r>
      <w:r w:rsidR="00D7103C" w:rsidRPr="00961B58">
        <w:t xml:space="preserve"> von Meldungen</w:t>
      </w:r>
    </w:p>
    <w:p w14:paraId="56447E2D" w14:textId="77777777" w:rsidR="00BD6BAB" w:rsidRPr="00961B58" w:rsidRDefault="00BD6BAB">
      <w:pPr>
        <w:pStyle w:val="Textkrper"/>
        <w:pPrChange w:id="93" w:author="Dennis Hohmann" w:date="2012-04-15T00:39:00Z">
          <w:pPr>
            <w:pStyle w:val="Beschriftung"/>
            <w:ind w:left="0" w:firstLine="851"/>
          </w:pPr>
        </w:pPrChange>
      </w:pPr>
    </w:p>
    <w:p w14:paraId="55E32EB3" w14:textId="7996F1CF" w:rsidR="00D7103C" w:rsidRPr="001A4946" w:rsidRDefault="00BD6BAB">
      <w:pPr>
        <w:pStyle w:val="Textkrper"/>
        <w:numPr>
          <w:ilvl w:val="0"/>
          <w:numId w:val="17"/>
        </w:numPr>
        <w:pPrChange w:id="94" w:author="Dennis Hohmann" w:date="2012-04-15T00:39:00Z">
          <w:pPr>
            <w:pStyle w:val="Beschriftung"/>
            <w:ind w:left="0" w:firstLine="851"/>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0821F9">
        <w:t xml:space="preserve"> im Folgenden</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pPr>
        <w:pStyle w:val="Textkrper"/>
        <w:pPrChange w:id="95" w:author="Dennis Hohmann" w:date="2012-04-15T00:39:00Z">
          <w:pPr>
            <w:pStyle w:val="Textkrper"/>
            <w:numPr>
              <w:numId w:val="17"/>
            </w:numPr>
            <w:ind w:left="720" w:hanging="360"/>
          </w:pPr>
        </w:pPrChange>
      </w:pPr>
    </w:p>
    <w:p w14:paraId="5B7BCF50" w14:textId="01EA0BBE" w:rsidR="00BD6BAB" w:rsidRPr="001A4946" w:rsidRDefault="00917A79">
      <w:pPr>
        <w:pStyle w:val="Textkrper"/>
        <w:numPr>
          <w:ilvl w:val="0"/>
          <w:numId w:val="17"/>
        </w:numPr>
        <w:pPrChange w:id="96"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pPr>
        <w:pStyle w:val="Textkrper"/>
        <w:pPrChange w:id="97" w:author="Dennis Hohmann" w:date="2012-04-15T00:39:00Z">
          <w:pPr>
            <w:pStyle w:val="Textkrper"/>
            <w:numPr>
              <w:numId w:val="17"/>
            </w:numPr>
            <w:ind w:left="720" w:hanging="360"/>
          </w:pPr>
        </w:pPrChange>
      </w:pPr>
    </w:p>
    <w:p w14:paraId="59BC0A8E" w14:textId="79B7F5C4" w:rsidR="00D7103C" w:rsidRPr="001A4946" w:rsidRDefault="00917A79">
      <w:pPr>
        <w:pStyle w:val="Textkrper"/>
        <w:numPr>
          <w:ilvl w:val="0"/>
          <w:numId w:val="17"/>
        </w:numPr>
        <w:pPrChange w:id="98" w:author="Dennis Hohmann" w:date="2012-04-15T00:39:00Z">
          <w:pPr>
            <w:pStyle w:val="Textkrper"/>
          </w:pPr>
        </w:pPrChange>
      </w:pPr>
      <w:r w:rsidRPr="001A4946">
        <w:t xml:space="preserve">Auswertung </w:t>
      </w:r>
      <w:r w:rsidR="00507EBE" w:rsidRPr="001A4946">
        <w:t xml:space="preserve">der </w:t>
      </w:r>
      <w:r w:rsidR="00F04C30">
        <w:t>G-</w:t>
      </w:r>
      <w:r w:rsidR="00D7103C" w:rsidRPr="001A4946">
        <w:t>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pPr>
        <w:pStyle w:val="Textkrper"/>
        <w:pPrChange w:id="99" w:author="Dennis Hohmann" w:date="2012-04-15T00:39:00Z">
          <w:pPr>
            <w:pStyle w:val="Textkrper"/>
            <w:numPr>
              <w:numId w:val="17"/>
            </w:numPr>
            <w:ind w:left="720" w:hanging="360"/>
          </w:pPr>
        </w:pPrChange>
      </w:pPr>
    </w:p>
    <w:p w14:paraId="1DEDDB41" w14:textId="4302BFAE" w:rsidR="00D7103C" w:rsidRPr="00294DA0" w:rsidRDefault="00294DA0">
      <w:pPr>
        <w:pStyle w:val="Textkrper"/>
        <w:numPr>
          <w:ilvl w:val="0"/>
          <w:numId w:val="17"/>
        </w:numPr>
        <w:rPr>
          <w:rPrChange w:id="100" w:author="Dennis Hohmann" w:date="2012-04-15T01:44:00Z">
            <w:rPr>
              <w:highlight w:val="yellow"/>
            </w:rPr>
          </w:rPrChange>
        </w:rPr>
        <w:pPrChange w:id="101" w:author="Dennis Hohmann" w:date="2012-04-15T00:39:00Z">
          <w:pPr>
            <w:pStyle w:val="Textkrper"/>
          </w:pPr>
        </w:pPrChange>
      </w:pPr>
      <w:ins w:id="102" w:author="Dennis Hohmann" w:date="2012-04-15T01:44:00Z">
        <w:r>
          <w:t xml:space="preserve">Anbindung und Programmierung des </w:t>
        </w:r>
      </w:ins>
      <w:del w:id="103" w:author="Dennis Hohmann" w:date="2012-04-15T01:44:00Z">
        <w:r w:rsidR="00917A79" w:rsidRPr="00294DA0" w:rsidDel="00294DA0">
          <w:rPr>
            <w:rPrChange w:id="104" w:author="Dennis Hohmann" w:date="2012-04-15T01:44:00Z">
              <w:rPr>
                <w:highlight w:val="yellow"/>
              </w:rPr>
            </w:rPrChange>
          </w:rPr>
          <w:delText>Displaya</w:delText>
        </w:r>
        <w:r w:rsidR="00D7103C" w:rsidRPr="00294DA0" w:rsidDel="00294DA0">
          <w:rPr>
            <w:rPrChange w:id="105" w:author="Dennis Hohmann" w:date="2012-04-15T01:44:00Z">
              <w:rPr>
                <w:highlight w:val="yellow"/>
              </w:rPr>
            </w:rPrChange>
          </w:rPr>
          <w:delText>nbindung</w:delText>
        </w:r>
        <w:r w:rsidR="00917A79" w:rsidRPr="00294DA0" w:rsidDel="00294DA0">
          <w:rPr>
            <w:rPrChange w:id="106" w:author="Dennis Hohmann" w:date="2012-04-15T01:44:00Z">
              <w:rPr>
                <w:highlight w:val="yellow"/>
              </w:rPr>
            </w:rPrChange>
          </w:rPr>
          <w:delText xml:space="preserve">, </w:delText>
        </w:r>
      </w:del>
      <w:r w:rsidR="00917A79" w:rsidRPr="00294DA0">
        <w:rPr>
          <w:rPrChange w:id="107" w:author="Dennis Hohmann" w:date="2012-04-15T01:44:00Z">
            <w:rPr>
              <w:highlight w:val="yellow"/>
            </w:rPr>
          </w:rPrChange>
        </w:rPr>
        <w:t>Display</w:t>
      </w:r>
      <w:ins w:id="108" w:author="Dennis Hohmann" w:date="2012-04-15T01:44:00Z">
        <w:r>
          <w:t>s, Erstellen der Oberflächen</w:t>
        </w:r>
      </w:ins>
      <w:del w:id="109" w:author="Dennis Hohmann" w:date="2012-04-15T01:44:00Z">
        <w:r w:rsidR="00917A79" w:rsidRPr="00294DA0" w:rsidDel="00294DA0">
          <w:rPr>
            <w:rPrChange w:id="110" w:author="Dennis Hohmann" w:date="2012-04-15T01:44:00Z">
              <w:rPr>
                <w:highlight w:val="yellow"/>
              </w:rPr>
            </w:rPrChange>
          </w:rPr>
          <w:delText>p</w:delText>
        </w:r>
        <w:r w:rsidR="00BD6BAB" w:rsidRPr="00294DA0" w:rsidDel="00294DA0">
          <w:rPr>
            <w:rPrChange w:id="111" w:author="Dennis Hohmann" w:date="2012-04-15T01:44:00Z">
              <w:rPr>
                <w:highlight w:val="yellow"/>
              </w:rPr>
            </w:rPrChange>
          </w:rPr>
          <w:delText>rogrammierung</w:delText>
        </w:r>
      </w:del>
    </w:p>
    <w:p w14:paraId="012DD34F" w14:textId="77777777" w:rsidR="00BD6BAB" w:rsidRPr="00961B58" w:rsidRDefault="00BD6BAB">
      <w:pPr>
        <w:pStyle w:val="Textkrper"/>
        <w:pPrChange w:id="112" w:author="Dennis Hohmann" w:date="2012-04-15T00:39:00Z">
          <w:pPr>
            <w:pStyle w:val="Textkrper"/>
            <w:numPr>
              <w:numId w:val="17"/>
            </w:numPr>
            <w:ind w:left="720" w:hanging="360"/>
          </w:pPr>
        </w:pPrChange>
      </w:pPr>
    </w:p>
    <w:p w14:paraId="2AC69D3F" w14:textId="2B952C9E" w:rsidR="00D7103C" w:rsidRPr="00961B58" w:rsidRDefault="00507EBE">
      <w:pPr>
        <w:pStyle w:val="Textkrper"/>
        <w:numPr>
          <w:ilvl w:val="0"/>
          <w:numId w:val="17"/>
        </w:numPr>
        <w:pPrChange w:id="113"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pPr>
        <w:pStyle w:val="Textkrper"/>
        <w:pPrChange w:id="114" w:author="Dennis Hohmann" w:date="2012-04-15T00:39:00Z">
          <w:pPr>
            <w:pStyle w:val="Textkrper"/>
            <w:numPr>
              <w:numId w:val="17"/>
            </w:numPr>
            <w:ind w:left="720" w:hanging="360"/>
          </w:pPr>
        </w:pPrChange>
      </w:pPr>
    </w:p>
    <w:p w14:paraId="1075AD79" w14:textId="12738035" w:rsidR="00BD6BAB" w:rsidRDefault="00BD6BAB">
      <w:pPr>
        <w:pStyle w:val="Textkrper"/>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115" w:name="_Toc196193382"/>
      <w:r w:rsidR="00B26706">
        <w:t>Hardware</w:t>
      </w:r>
      <w:bookmarkEnd w:id="115"/>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tblGrid>
      <w:tr w:rsidR="00DB734F" w14:paraId="5508A1B2" w14:textId="77777777" w:rsidTr="00AB7FC1">
        <w:trPr>
          <w:trHeight w:val="1984"/>
        </w:trPr>
        <w:tc>
          <w:tcPr>
            <w:tcW w:w="4503" w:type="dxa"/>
          </w:tcPr>
          <w:p w14:paraId="16C1E653" w14:textId="77777777" w:rsidR="003C14D1" w:rsidRDefault="00DB734F">
            <w:pPr>
              <w:keepNext/>
              <w:ind w:left="0" w:firstLine="0"/>
              <w:rPr>
                <w:ins w:id="116" w:author="Dennis Hohmann" w:date="2012-04-15T03:12:00Z"/>
                <w:rFonts w:asciiTheme="majorHAnsi" w:eastAsiaTheme="majorEastAsia" w:hAnsiTheme="majorHAnsi" w:cstheme="majorBidi"/>
                <w:b/>
                <w:bCs/>
                <w:i/>
                <w:iCs/>
                <w:color w:val="4F81BD" w:themeColor="accent1"/>
              </w:rPr>
              <w:pPrChange w:id="117" w:author="Dennis Hohmann" w:date="2012-04-15T03:12:00Z">
                <w:pPr>
                  <w:keepNext/>
                  <w:keepLines/>
                  <w:framePr w:hSpace="142" w:wrap="around" w:vAnchor="text" w:hAnchor="page" w:x="1413" w:y="1071"/>
                  <w:numPr>
                    <w:ilvl w:val="3"/>
                    <w:numId w:val="2"/>
                  </w:numPr>
                  <w:spacing w:before="200" w:line="276" w:lineRule="auto"/>
                  <w:ind w:left="0" w:firstLine="0"/>
                  <w:suppressOverlap/>
                  <w:outlineLvl w:val="3"/>
                </w:pPr>
              </w:pPrChange>
            </w:pPr>
            <w:r w:rsidRPr="00AF39C1">
              <w:rPr>
                <w:noProof/>
                <w:lang w:eastAsia="de-DE"/>
              </w:rPr>
              <w:drawing>
                <wp:inline distT="0" distB="0" distL="0" distR="0" wp14:anchorId="473010B1" wp14:editId="16E8C46C">
                  <wp:extent cx="2619587" cy="196469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19587" cy="1964690"/>
                          </a:xfrm>
                          <a:prstGeom prst="rect">
                            <a:avLst/>
                          </a:prstGeom>
                          <a:extLst>
                            <a:ext uri="{FAA26D3D-D897-4be2-8F04-BA451C77F1D7}">
                              <ma14:placeholderFlag xmlns:ma14="http://schemas.microsoft.com/office/mac/drawingml/2011/main"/>
                            </a:ext>
                          </a:extLst>
                        </pic:spPr>
                      </pic:pic>
                    </a:graphicData>
                  </a:graphic>
                </wp:inline>
              </w:drawing>
            </w:r>
          </w:p>
          <w:p w14:paraId="06DB5723" w14:textId="11DE9354" w:rsidR="00DB734F" w:rsidDel="003C14D1" w:rsidRDefault="003C14D1" w:rsidP="00DB734F">
            <w:pPr>
              <w:keepNext/>
              <w:ind w:left="0" w:firstLine="0"/>
              <w:rPr>
                <w:del w:id="118" w:author="Dennis Hohmann" w:date="2012-04-15T03:12:00Z"/>
              </w:rPr>
            </w:pPr>
            <w:bookmarkStart w:id="119" w:name="_Toc196185418"/>
            <w:ins w:id="120" w:author="Dennis Hohmann" w:date="2012-04-15T03:12:00Z">
              <w:r>
                <w:t xml:space="preserve">Abbildung </w:t>
              </w:r>
            </w:ins>
            <w:r w:rsidR="00E74341">
              <w:fldChar w:fldCharType="begin"/>
            </w:r>
            <w:r w:rsidR="00E74341">
              <w:instrText xml:space="preserve"> STYLEREF 2 \s </w:instrText>
            </w:r>
            <w:r w:rsidR="00E74341">
              <w:fldChar w:fldCharType="separate"/>
            </w:r>
            <w:r w:rsidR="007C4FC9">
              <w:rPr>
                <w:noProof/>
              </w:rPr>
              <w:t>2.4</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ins w:id="121" w:author="Dennis Hohmann" w:date="2012-04-15T03:12:00Z">
              <w:r>
                <w:t>: Atmel ATmega1284P-PU</w:t>
              </w:r>
            </w:ins>
            <w:bookmarkEnd w:id="119"/>
          </w:p>
          <w:p w14:paraId="27AA8DA4" w14:textId="2C93B6AB" w:rsidR="00DB734F" w:rsidRDefault="00DB734F" w:rsidP="0044751F">
            <w:pPr>
              <w:pStyle w:val="Beschriftung"/>
            </w:pPr>
            <w:del w:id="122" w:author="Dennis Hohmann" w:date="2012-04-15T03:12:00Z">
              <w:r w:rsidDel="003C14D1">
                <w:delText xml:space="preserve">Abbildung </w:delText>
              </w:r>
              <w:r w:rsidR="0044751F" w:rsidDel="003C14D1">
                <w:delText>3.1</w:delText>
              </w:r>
              <w:r w:rsidR="002F6ABA" w:rsidDel="003C14D1">
                <w:delText>.</w:delText>
              </w:r>
            </w:del>
            <w:del w:id="123" w:author="Dennis Hohmann" w:date="2012-04-15T03:04:00Z">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del w:id="124" w:author="Dennis Hohmann" w:date="2012-04-15T03:12:00Z">
              <w:r w:rsidDel="003C14D1">
                <w:delText>: Atmel ATmega1284P-PU</w:delText>
              </w:r>
            </w:del>
          </w:p>
        </w:tc>
      </w:tr>
    </w:tbl>
    <w:p w14:paraId="53C6D0B2" w14:textId="0D465472" w:rsidR="00DD6041" w:rsidRDefault="00B26706" w:rsidP="00E60F49">
      <w:pPr>
        <w:pStyle w:val="berschrift2"/>
      </w:pPr>
      <w:bookmarkStart w:id="125" w:name="_Toc196193383"/>
      <w:r w:rsidRPr="00B26706">
        <w:t>Controller</w:t>
      </w:r>
      <w:bookmarkEnd w:id="125"/>
    </w:p>
    <w:p w14:paraId="20BA5E4E" w14:textId="290FECB1" w:rsidR="005E46A0" w:rsidRDefault="009B6127">
      <w:pPr>
        <w:pStyle w:val="Textkrper"/>
        <w:rPr>
          <w:ins w:id="126" w:author="Dennis Hohmann" w:date="2012-04-15T01:38:00Z"/>
        </w:rPr>
        <w:pPrChange w:id="127" w:author="Dennis Hohmann" w:date="2012-04-15T00:39:00Z">
          <w:pPr>
            <w:pStyle w:val="Beschriftung"/>
            <w:ind w:left="0" w:firstLine="851"/>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 xml:space="preserve">verschiedenen Faktoren </w:t>
      </w:r>
      <w:r w:rsidR="00987644" w:rsidRPr="00247CB7">
        <w:t>a</w:t>
      </w:r>
      <w:r w:rsidR="00987644" w:rsidRPr="00247CB7">
        <w:t>b</w:t>
      </w:r>
      <w:r w:rsidR="00987644" w:rsidRPr="00247CB7">
        <w:t>hängi</w:t>
      </w:r>
      <w:r w:rsidR="005E46A0" w:rsidRPr="00247CB7">
        <w:t>g. Als</w:t>
      </w:r>
      <w:r w:rsidR="001E513D" w:rsidRPr="00247CB7">
        <w:t xml:space="preserve"> wichtigstes Auswahlkriterium gi</w:t>
      </w:r>
      <w:r w:rsidR="005E46A0" w:rsidRPr="00247CB7">
        <w:t>lt</w:t>
      </w:r>
      <w:r w:rsidR="00987644" w:rsidRPr="00247CB7">
        <w:t xml:space="preserve"> es</w:t>
      </w:r>
      <w:r w:rsidR="005E46A0" w:rsidRPr="00247CB7">
        <w:t>,</w:t>
      </w:r>
      <w:r w:rsidR="00987644" w:rsidRPr="00247CB7">
        <w:t xml:space="preserve"> ein </w:t>
      </w:r>
      <w:r w:rsidR="00092845" w:rsidRPr="00247CB7">
        <w:t>8bit-</w:t>
      </w:r>
      <w:r w:rsidR="00987644" w:rsidRPr="00247CB7">
        <w:t>Controller</w:t>
      </w:r>
      <w:r w:rsidR="00281F67">
        <w:t xml:space="preserve"> zu finden.</w:t>
      </w:r>
      <w:r w:rsidR="005E46A0" w:rsidRPr="00247CB7">
        <w:t xml:space="preserve"> </w:t>
      </w:r>
      <w:r w:rsidR="00281F67">
        <w:t>D</w:t>
      </w:r>
      <w:r w:rsidR="00987644" w:rsidRPr="00247CB7">
        <w:t>er zu</w:t>
      </w:r>
      <w:r w:rsidR="00092845" w:rsidRPr="00247CB7">
        <w:t>m</w:t>
      </w:r>
      <w:r w:rsidR="00987644" w:rsidRPr="00247CB7">
        <w:t xml:space="preserve"> e</w:t>
      </w:r>
      <w:r w:rsidR="00987644" w:rsidRPr="00247CB7">
        <w:t>i</w:t>
      </w:r>
      <w:r w:rsidR="00987644" w:rsidRPr="00247CB7">
        <w:t>nen weit verbreitet</w:t>
      </w:r>
      <w:r w:rsidR="00092845" w:rsidRPr="00247CB7">
        <w:t xml:space="preserve"> und günstig ist, </w:t>
      </w:r>
      <w:r w:rsidR="001E513D" w:rsidRPr="00247CB7">
        <w:t>zum and</w:t>
      </w:r>
      <w:r w:rsidR="001E513D" w:rsidRPr="00247CB7">
        <w:t>e</w:t>
      </w:r>
      <w:r w:rsidR="001E513D" w:rsidRPr="00247CB7">
        <w:t>ren</w:t>
      </w:r>
      <w:r w:rsidR="00092845" w:rsidRPr="00247CB7">
        <w:t xml:space="preserve"> einfach </w:t>
      </w:r>
      <w:r w:rsidR="004E7764" w:rsidRPr="00247CB7">
        <w:t xml:space="preserve">und unkompliziert </w:t>
      </w:r>
      <w:r w:rsidR="00092845" w:rsidRPr="00247CB7">
        <w:t>m</w:t>
      </w:r>
      <w:r w:rsidR="00987644" w:rsidRPr="00247CB7">
        <w:t>it dem AVR-Studio der Firma Atmel projektiert werden kann.</w:t>
      </w:r>
      <w:r w:rsidR="00414BA6" w:rsidRPr="00247CB7">
        <w:t xml:space="preserve"> </w:t>
      </w:r>
      <w:r w:rsidR="001E513D" w:rsidRPr="00247CB7">
        <w:t>Außerdem</w:t>
      </w:r>
      <w:r w:rsidR="00A67464" w:rsidRPr="00247CB7">
        <w:t xml:space="preserve"> </w:t>
      </w:r>
      <w:r w:rsidR="00092845" w:rsidRPr="00247CB7">
        <w:t>kamen</w:t>
      </w:r>
      <w:r w:rsidR="00333123" w:rsidRPr="00247CB7">
        <w:t xml:space="preserve"> die Rahmenbedi</w:t>
      </w:r>
      <w:r w:rsidR="00333123" w:rsidRPr="00247CB7">
        <w:t>n</w:t>
      </w:r>
      <w:r w:rsidR="00333123" w:rsidRPr="00247CB7">
        <w:t>gungen wie</w:t>
      </w:r>
      <w:r w:rsidR="00333123">
        <w:t xml:space="preserve"> zum Beispiel </w:t>
      </w:r>
      <w:r w:rsidR="001E513D">
        <w:t>eine Versorgung</w:t>
      </w:r>
      <w:r w:rsidR="001E513D">
        <w:t>s</w:t>
      </w:r>
      <w:r w:rsidR="001E513D">
        <w:t xml:space="preserve">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w:t>
      </w:r>
      <w:r w:rsidR="00FA6F7D" w:rsidRPr="00247CB7">
        <w:t>UART,</w:t>
      </w:r>
      <w:r w:rsidR="0076722C" w:rsidRPr="00247CB7">
        <w:t xml:space="preserve"> </w:t>
      </w:r>
      <w:r w:rsidR="00FE70DF">
        <w:t>als weitere</w:t>
      </w:r>
      <w:r w:rsidR="00333123" w:rsidRPr="00247CB7">
        <w:t xml:space="preserve"> Hauptkriterien </w:t>
      </w:r>
      <w:r w:rsidR="00092845" w:rsidRPr="00247CB7">
        <w:t>hinzu.</w:t>
      </w:r>
      <w:r w:rsidR="00414BA6" w:rsidRPr="00247CB7">
        <w:t xml:space="preserve"> </w:t>
      </w:r>
      <w:r w:rsidR="00092845" w:rsidRPr="00247CB7">
        <w:t>Ebenso</w:t>
      </w:r>
      <w:r w:rsidR="00FE70DF">
        <w:t xml:space="preserve"> sollte der Controller mind. 16 </w:t>
      </w:r>
      <w:r w:rsidR="00092845" w:rsidRPr="00247CB7">
        <w:t>I/Os zur Verfügung stellen.</w:t>
      </w:r>
      <w:r w:rsidR="0004597F" w:rsidRPr="00247CB7">
        <w:t xml:space="preserve"> </w:t>
      </w:r>
      <w:r w:rsidR="006668D0" w:rsidRPr="00247CB7">
        <w:t xml:space="preserve">Aufgrund </w:t>
      </w:r>
      <w:r w:rsidR="00247CB7" w:rsidRPr="00247CB7">
        <w:t xml:space="preserve">bisheriger </w:t>
      </w:r>
      <w:r w:rsidR="00092845" w:rsidRPr="00247CB7">
        <w:t>Erfahrung</w:t>
      </w:r>
      <w:r w:rsidR="00247CB7" w:rsidRPr="00247CB7">
        <w:t>en des Autors</w:t>
      </w:r>
      <w:r w:rsidR="00FA6F7D" w:rsidRPr="00247CB7">
        <w:t>, aus an</w:t>
      </w:r>
      <w:r w:rsidR="00247CB7" w:rsidRPr="00247CB7">
        <w:t xml:space="preserve">deren Projekten </w:t>
      </w:r>
      <w:r w:rsidR="00092845" w:rsidRPr="00247CB7">
        <w:t xml:space="preserve">mit der </w:t>
      </w:r>
      <w:r w:rsidR="006C69DB" w:rsidRPr="00247CB7">
        <w:t>AT</w:t>
      </w:r>
      <w:r w:rsidR="00247CB7" w:rsidRPr="00247CB7">
        <w:t>mega-Serie, fällt</w:t>
      </w:r>
      <w:r w:rsidR="00092845" w:rsidRPr="00247CB7">
        <w:t xml:space="preserve"> die Entscheidung auf den Atmel </w:t>
      </w:r>
      <w:r w:rsidR="00F222CB" w:rsidRPr="00247CB7">
        <w:t>AT</w:t>
      </w:r>
      <w:r w:rsidR="00092845" w:rsidRPr="00247CB7">
        <w:t>mega1284P-PU.</w:t>
      </w:r>
      <w:r w:rsidR="0076722C" w:rsidRPr="00247CB7">
        <w:t xml:space="preserve"> </w:t>
      </w:r>
      <w:r w:rsidR="00A5522B" w:rsidRPr="00247CB7">
        <w:t>Die Merkmale dieses M</w:t>
      </w:r>
      <w:r w:rsidR="00A5522B" w:rsidRPr="00247CB7">
        <w:t>o</w:t>
      </w:r>
      <w:r w:rsidR="00A5522B" w:rsidRPr="00247CB7">
        <w:t>dells</w:t>
      </w:r>
      <w:r w:rsidR="005E46A0" w:rsidRPr="00247CB7">
        <w:t xml:space="preserve"> sind:</w:t>
      </w:r>
    </w:p>
    <w:p w14:paraId="1A1489B7" w14:textId="77777777" w:rsidR="00C741EB" w:rsidRPr="00343AD9" w:rsidRDefault="00C741EB">
      <w:pPr>
        <w:pStyle w:val="Textkrper"/>
        <w:pPrChange w:id="128" w:author="Dennis Hohmann" w:date="2012-04-15T00:39:00Z">
          <w:pPr>
            <w:pStyle w:val="Beschriftung"/>
            <w:ind w:left="0" w:firstLine="851"/>
          </w:pPr>
        </w:pPrChange>
      </w:pPr>
    </w:p>
    <w:p w14:paraId="6F65EF46" w14:textId="77777777" w:rsidR="00DC1FEC" w:rsidRPr="00DC1FEC" w:rsidRDefault="00092845">
      <w:pPr>
        <w:pStyle w:val="Textkrper"/>
        <w:numPr>
          <w:ilvl w:val="0"/>
          <w:numId w:val="5"/>
        </w:numPr>
        <w:pPrChange w:id="129" w:author="Dennis Hohmann" w:date="2012-04-15T00:39:00Z">
          <w:pPr>
            <w:pStyle w:val="Beschriftung"/>
            <w:ind w:left="0" w:firstLine="851"/>
          </w:pPr>
        </w:pPrChange>
      </w:pPr>
      <w:r w:rsidRPr="00DC1FEC">
        <w:t>8bit-Controller</w:t>
      </w:r>
    </w:p>
    <w:p w14:paraId="1B82DC68" w14:textId="77777777" w:rsidR="00DC1FEC" w:rsidRPr="00DC1FEC" w:rsidRDefault="00C04F51">
      <w:pPr>
        <w:pStyle w:val="Textkrper"/>
        <w:numPr>
          <w:ilvl w:val="0"/>
          <w:numId w:val="5"/>
        </w:numPr>
        <w:pPrChange w:id="130" w:author="Dennis Hohmann" w:date="2012-04-15T00:39:00Z">
          <w:pPr>
            <w:pStyle w:val="Beschriftung"/>
            <w:ind w:left="0" w:firstLine="851"/>
          </w:pPr>
        </w:pPrChange>
      </w:pPr>
      <w:r w:rsidRPr="00DC1FEC">
        <w:t>40 Pin DIL-Gehäuse</w:t>
      </w:r>
    </w:p>
    <w:p w14:paraId="0CFF9C79" w14:textId="6A7B7D33" w:rsidR="00DC1FEC" w:rsidRPr="00DC1FEC" w:rsidRDefault="00D20050">
      <w:pPr>
        <w:pStyle w:val="Textkrper"/>
        <w:numPr>
          <w:ilvl w:val="0"/>
          <w:numId w:val="5"/>
        </w:numPr>
        <w:pPrChange w:id="131" w:author="Dennis Hohmann" w:date="2012-04-15T00:39:00Z">
          <w:pPr>
            <w:pStyle w:val="Beschriftung"/>
            <w:ind w:left="0" w:firstLine="851"/>
          </w:pPr>
        </w:pPrChange>
      </w:pPr>
      <w:r>
        <w:t>bis zu 20 </w:t>
      </w:r>
      <w:r w:rsidR="0044751F">
        <w:t>MHz</w:t>
      </w:r>
      <w:r w:rsidR="00DC1FEC" w:rsidRPr="00DC1FEC">
        <w:t xml:space="preserve"> </w:t>
      </w:r>
      <w:r w:rsidR="00A5522B">
        <w:t xml:space="preserve">CPU-Takt </w:t>
      </w:r>
      <w:r w:rsidR="00DC1FEC" w:rsidRPr="00DC1FEC">
        <w:t>mit externem Quarz</w:t>
      </w:r>
    </w:p>
    <w:p w14:paraId="5A2EFEAF" w14:textId="77777777" w:rsidR="00DC1FEC" w:rsidRPr="00DC1FEC" w:rsidRDefault="00DC1FEC">
      <w:pPr>
        <w:pStyle w:val="Textkrper"/>
        <w:numPr>
          <w:ilvl w:val="0"/>
          <w:numId w:val="5"/>
        </w:numPr>
        <w:pPrChange w:id="132" w:author="Dennis Hohmann" w:date="2012-04-15T00:39:00Z">
          <w:pPr>
            <w:pStyle w:val="Beschriftung"/>
            <w:ind w:left="0" w:firstLine="851"/>
          </w:pPr>
        </w:pPrChange>
      </w:pPr>
      <w:r w:rsidRPr="00DC1FEC">
        <w:t>32 I/Os</w:t>
      </w:r>
    </w:p>
    <w:p w14:paraId="787C9FBD" w14:textId="3190304A" w:rsidR="00DC1FEC" w:rsidRPr="00DC1FEC" w:rsidRDefault="00DC1FEC">
      <w:pPr>
        <w:pStyle w:val="Textkrper"/>
        <w:numPr>
          <w:ilvl w:val="0"/>
          <w:numId w:val="5"/>
        </w:numPr>
        <w:pPrChange w:id="133" w:author="Dennis Hohmann" w:date="2012-04-15T00:39:00Z">
          <w:pPr>
            <w:pStyle w:val="Beschriftung"/>
            <w:ind w:left="0" w:firstLine="851"/>
          </w:pPr>
        </w:pPrChange>
      </w:pPr>
      <w:r w:rsidRPr="00DC1FEC">
        <w:t>128</w:t>
      </w:r>
      <w:r w:rsidR="00D20050">
        <w:t> </w:t>
      </w:r>
      <w:r w:rsidRPr="00DC1FEC">
        <w:t>kB Flash</w:t>
      </w:r>
    </w:p>
    <w:p w14:paraId="52881C2E" w14:textId="03994D8C" w:rsidR="00DC1FEC" w:rsidRPr="00DC1FEC" w:rsidRDefault="00DC1FEC">
      <w:pPr>
        <w:pStyle w:val="Textkrper"/>
        <w:numPr>
          <w:ilvl w:val="0"/>
          <w:numId w:val="5"/>
        </w:numPr>
        <w:pPrChange w:id="134" w:author="Dennis Hohmann" w:date="2012-04-15T00:39:00Z">
          <w:pPr>
            <w:pStyle w:val="Beschriftung"/>
            <w:ind w:left="0" w:firstLine="851"/>
          </w:pPr>
        </w:pPrChange>
      </w:pPr>
      <w:r w:rsidRPr="00DC1FEC">
        <w:t>16</w:t>
      </w:r>
      <w:r w:rsidR="00D20050">
        <w:t> </w:t>
      </w:r>
      <w:r w:rsidRPr="00DC1FEC">
        <w:t>kB SRAM</w:t>
      </w:r>
    </w:p>
    <w:p w14:paraId="762C2E9A" w14:textId="2B409A60" w:rsidR="00DC1FEC" w:rsidRPr="00DC1FEC" w:rsidRDefault="00DC1FEC">
      <w:pPr>
        <w:pStyle w:val="Textkrper"/>
        <w:numPr>
          <w:ilvl w:val="0"/>
          <w:numId w:val="5"/>
        </w:numPr>
      </w:pPr>
      <w:r w:rsidRPr="00DC1FEC">
        <w:t>4</w:t>
      </w:r>
      <w:r w:rsidR="00D20050">
        <w:t> </w:t>
      </w:r>
      <w:r w:rsidRPr="00DC1FEC">
        <w:t>kB EEPROM</w:t>
      </w:r>
    </w:p>
    <w:p w14:paraId="444F24BD" w14:textId="6F561BCD" w:rsidR="00DC1FEC" w:rsidRPr="00DC1FEC" w:rsidRDefault="00C50726">
      <w:pPr>
        <w:pStyle w:val="Textkrper"/>
        <w:numPr>
          <w:ilvl w:val="0"/>
          <w:numId w:val="5"/>
        </w:numPr>
      </w:pPr>
      <w:r>
        <w:t>2x U</w:t>
      </w:r>
      <w:r w:rsidR="00DC1FEC" w:rsidRPr="00DC1FEC">
        <w:t>ART</w:t>
      </w:r>
    </w:p>
    <w:p w14:paraId="1E2197C8" w14:textId="77777777" w:rsidR="00DC1FEC" w:rsidRPr="00DC1FEC" w:rsidRDefault="00720967">
      <w:pPr>
        <w:pStyle w:val="Textkrper"/>
        <w:numPr>
          <w:ilvl w:val="0"/>
          <w:numId w:val="5"/>
        </w:numPr>
      </w:pPr>
      <w:r w:rsidRPr="00DC1FEC">
        <w:t>1x SPI</w:t>
      </w:r>
    </w:p>
    <w:p w14:paraId="4DCA303D" w14:textId="635EEAD5" w:rsidR="00DC1FEC" w:rsidRDefault="005E46A0">
      <w:pPr>
        <w:pStyle w:val="Textkrper"/>
        <w:numPr>
          <w:ilvl w:val="0"/>
          <w:numId w:val="5"/>
        </w:numPr>
        <w:rPr>
          <w:ins w:id="135" w:author="Dennis Hohmann" w:date="2012-04-15T01:38:00Z"/>
        </w:rPr>
        <w:pPrChange w:id="136" w:author="Dennis Hohmann" w:date="2012-04-15T01:38:00Z">
          <w:pPr>
            <w:pStyle w:val="Beschriftung"/>
            <w:ind w:left="0" w:firstLine="851"/>
          </w:pPr>
        </w:pPrChange>
      </w:pPr>
      <w:r w:rsidRPr="00DC1FEC">
        <w:t>1x TWI</w:t>
      </w:r>
    </w:p>
    <w:p w14:paraId="4B63DD2C" w14:textId="77777777" w:rsidR="00C741EB" w:rsidRDefault="00C741EB">
      <w:pPr>
        <w:pStyle w:val="Textkrper"/>
        <w:pPrChange w:id="137" w:author="Dennis Hohmann" w:date="2012-04-15T01:38:00Z">
          <w:pPr>
            <w:pStyle w:val="Beschriftung"/>
            <w:ind w:left="0" w:firstLine="851"/>
          </w:pPr>
        </w:pPrChange>
      </w:pPr>
    </w:p>
    <w:p w14:paraId="7A7403FB" w14:textId="114995C4" w:rsidR="00BD4AB3" w:rsidRDefault="00A5522B">
      <w:pPr>
        <w:pStyle w:val="Textkrper"/>
        <w:rPr>
          <w:ins w:id="138" w:author="Dennis Hohmann" w:date="2012-04-15T01:45:00Z"/>
        </w:rPr>
        <w:pPrChange w:id="139" w:author="Dennis Hohmann" w:date="2012-04-15T00:39:00Z">
          <w:pPr>
            <w:pStyle w:val="Beschriftung"/>
            <w:ind w:left="0" w:firstLine="851"/>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D20050">
        <w:t xml:space="preserve"> werden.</w:t>
      </w:r>
    </w:p>
    <w:p w14:paraId="049EF3CE" w14:textId="77777777" w:rsidR="00BD4AB3" w:rsidRDefault="00BD4AB3">
      <w:pPr>
        <w:pStyle w:val="Textkrper"/>
        <w:rPr>
          <w:ins w:id="143" w:author="Dennis Hohmann" w:date="2012-04-15T01:45:00Z"/>
        </w:rPr>
        <w:pPrChange w:id="144" w:author="Dennis Hohmann" w:date="2012-04-15T00:39:00Z">
          <w:pPr>
            <w:pStyle w:val="Beschriftung"/>
            <w:ind w:left="0" w:firstLine="851"/>
          </w:pPr>
        </w:pPrChange>
      </w:pPr>
    </w:p>
    <w:p w14:paraId="34EA07F0" w14:textId="4FC99D28" w:rsidR="00897EC1" w:rsidRDefault="004C54E6">
      <w:pPr>
        <w:pStyle w:val="Textkrper"/>
        <w:pPrChange w:id="145" w:author="Dennis Hohmann" w:date="2012-04-15T00:39:00Z">
          <w:pPr>
            <w:pStyle w:val="Beschriftung"/>
            <w:ind w:left="0" w:firstLine="851"/>
          </w:pPr>
        </w:pPrChange>
      </w:pPr>
      <w:del w:id="146" w:author="Dennis Hohmann" w:date="2012-04-15T01:45:00Z">
        <w:r w:rsidDel="00BD4AB3">
          <w:delText xml:space="preserve"> </w:delText>
        </w:r>
      </w:del>
      <w:r>
        <w:t>Alle wichtigen Komponenten zum Betrieb des Controllers sind auf der Platine vorhanden und können über Steckbrücken</w:t>
      </w:r>
      <w:r w:rsidR="00897EC1">
        <w:t xml:space="preserve"> zugeschaltet</w:t>
      </w:r>
      <w:r w:rsidR="00FA6F7D">
        <w:t xml:space="preserve"> werden. Alle</w:t>
      </w:r>
      <w:r>
        <w:t xml:space="preserve"> Pins sind über einen Wanne</w:t>
      </w:r>
      <w:r>
        <w:t>n</w:t>
      </w:r>
      <w:r>
        <w:t>stecker her</w:t>
      </w:r>
      <w:r w:rsidR="007F3858">
        <w:t>aus</w:t>
      </w:r>
      <w:r>
        <w:t>geführt</w:t>
      </w:r>
      <w:r w:rsidR="00FA6F7D">
        <w:t xml:space="preserve"> und können nach</w:t>
      </w:r>
      <w:r w:rsidR="00897EC1">
        <w:t xml:space="preserve"> Bedarf </w:t>
      </w:r>
      <w:r w:rsidR="00FA6F7D">
        <w:t>beschaltet werden</w:t>
      </w:r>
      <w:r>
        <w:t>.</w:t>
      </w:r>
    </w:p>
    <w:p w14:paraId="43CEEBD7" w14:textId="77777777" w:rsidR="00897EC1" w:rsidRDefault="00897EC1">
      <w:pPr>
        <w:pStyle w:val="Textkrper"/>
        <w:pPrChange w:id="147" w:author="Dennis Hohmann" w:date="2012-04-15T00:39:00Z">
          <w:pPr>
            <w:pStyle w:val="Beschriftung"/>
            <w:ind w:left="0" w:firstLine="851"/>
          </w:pPr>
        </w:pPrChange>
      </w:pPr>
    </w:p>
    <w:p w14:paraId="66E4673B" w14:textId="593B74C8" w:rsidR="00C50726" w:rsidRDefault="00720967">
      <w:pPr>
        <w:pStyle w:val="Textkrper"/>
        <w:pPrChange w:id="148" w:author="Dennis Hohmann" w:date="2012-04-15T00:39:00Z">
          <w:pPr>
            <w:pStyle w:val="Beschriftung"/>
            <w:ind w:left="0" w:firstLine="851"/>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pPr>
        <w:pStyle w:val="Textkrper"/>
        <w:pPrChange w:id="152" w:author="Dennis Hohmann" w:date="2012-04-15T00:39:00Z">
          <w:pPr>
            <w:pStyle w:val="Beschriftung"/>
            <w:ind w:left="0" w:firstLine="851"/>
          </w:pPr>
        </w:pPrChange>
      </w:pPr>
    </w:p>
    <w:p w14:paraId="1146B98F" w14:textId="4EAF101C" w:rsidR="00903CEF" w:rsidRDefault="00720967" w:rsidP="00E60F49">
      <w:pPr>
        <w:pStyle w:val="berschrift2"/>
      </w:pPr>
      <w:bookmarkStart w:id="153" w:name="_Toc196193384"/>
      <w:r>
        <w:t>Speichermedium</w:t>
      </w:r>
      <w:bookmarkEnd w:id="153"/>
    </w:p>
    <w:p w14:paraId="00735A57" w14:textId="77777777" w:rsidR="00AB7FC1" w:rsidRPr="00AB7FC1" w:rsidRDefault="00AB7FC1" w:rsidP="00AB7FC1"/>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065DB954" w:rsidR="003A7D38" w:rsidRDefault="003A7D38" w:rsidP="003A7D38">
            <w:pPr>
              <w:pStyle w:val="Beschriftung"/>
            </w:pPr>
            <w:bookmarkStart w:id="154" w:name="_Toc196185419"/>
            <w:r>
              <w:t xml:space="preserve">Abbildung </w:t>
            </w:r>
            <w:r w:rsidR="00E74341">
              <w:fldChar w:fldCharType="begin"/>
            </w:r>
            <w:r w:rsidR="00E74341">
              <w:instrText xml:space="preserve"> STYLEREF 2 \s </w:instrText>
            </w:r>
            <w:r w:rsidR="00E74341">
              <w:fldChar w:fldCharType="separate"/>
            </w:r>
            <w:r w:rsidR="007C4FC9">
              <w:rPr>
                <w:noProof/>
              </w:rPr>
              <w:t>3.2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5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FTDI </w:t>
            </w:r>
            <w:r w:rsidR="00B0341A">
              <w:t>VDrive2</w:t>
            </w:r>
            <w:r>
              <w:t xml:space="preserve"> USB</w:t>
            </w:r>
            <w:bookmarkEnd w:id="154"/>
          </w:p>
        </w:tc>
      </w:tr>
    </w:tbl>
    <w:p w14:paraId="118DE228" w14:textId="4D1AD158" w:rsidR="00C04F51" w:rsidRPr="00247CB7" w:rsidRDefault="00D73583">
      <w:pPr>
        <w:pStyle w:val="Textkrper"/>
        <w:pPrChange w:id="156" w:author="Dennis Hohmann" w:date="2012-04-15T00:39:00Z">
          <w:pPr>
            <w:pStyle w:val="Beschriftung"/>
            <w:ind w:left="0" w:firstLine="851"/>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w:t>
      </w:r>
      <w:r w:rsidR="00D507FE">
        <w:rPr>
          <w:rStyle w:val="TextkrperZeichen"/>
        </w:rPr>
        <w:t xml:space="preserve"> das SPI</w:t>
      </w:r>
      <w:r w:rsidR="00720967" w:rsidRPr="00343AD9">
        <w:rPr>
          <w:rStyle w:val="TextkrperZeichen"/>
        </w:rPr>
        <w:t xml:space="preserve"> e</w:t>
      </w:r>
      <w:r w:rsidR="00720967" w:rsidRPr="00343AD9">
        <w:rPr>
          <w:rStyle w:val="TextkrperZeichen"/>
        </w:rPr>
        <w:t>i</w:t>
      </w:r>
      <w:r w:rsidR="00720967" w:rsidRPr="00343AD9">
        <w:rPr>
          <w:rStyle w:val="TextkrperZeichen"/>
        </w:rPr>
        <w:t>nen Controller angebunden werden kann.</w:t>
      </w:r>
      <w:r w:rsidR="00D507FE">
        <w:rPr>
          <w:rStyle w:val="TextkrperZeichen"/>
        </w:rPr>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w:t>
      </w:r>
      <w:ins w:id="157" w:author="Dennis Hohmann" w:date="2012-04-15T01:55:00Z">
        <w:r w:rsidR="00C24B2D">
          <w:t> </w:t>
        </w:r>
      </w:ins>
      <w:del w:id="158" w:author="Dennis Hohmann" w:date="2012-04-15T01:55:00Z">
        <w:r w:rsidR="00206EFB" w:rsidRPr="00903CEF" w:rsidDel="00C24B2D">
          <w:delText xml:space="preserve"> </w:delText>
        </w:r>
      </w:del>
      <w:r w:rsidR="00206EFB" w:rsidRPr="00903CEF">
        <w:t>V</w:t>
      </w:r>
      <w:del w:id="159" w:author="Dennis Hohmann" w:date="2012-04-15T01:55:00Z">
        <w:r w:rsidR="00206EFB" w:rsidRPr="00903CEF" w:rsidDel="00C24B2D">
          <w:delText>olt</w:delText>
        </w:r>
      </w:del>
      <w:r w:rsidR="00206EFB" w:rsidRPr="00903CEF">
        <w: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5</w:t>
      </w:r>
      <w:ins w:id="160" w:author="Dennis Hohmann" w:date="2012-04-15T01:55:00Z">
        <w:r w:rsidR="00C24B2D">
          <w:t> </w:t>
        </w:r>
      </w:ins>
      <w:del w:id="161" w:author="Dennis Hohmann" w:date="2012-04-15T01:55:00Z">
        <w:r w:rsidR="009C5174" w:rsidRPr="00343AD9" w:rsidDel="00C24B2D">
          <w:delText xml:space="preserve"> </w:delText>
        </w:r>
      </w:del>
      <w:r w:rsidR="00206EFB" w:rsidRPr="00343AD9">
        <w:t>V</w:t>
      </w:r>
      <w:del w:id="162" w:author="Dennis Hohmann" w:date="2012-04-15T01:55:00Z">
        <w:r w:rsidR="00206EFB" w:rsidRPr="00343AD9" w:rsidDel="00C24B2D">
          <w:delText>olt</w:delText>
        </w:r>
      </w:del>
      <w:r w:rsidR="00206EFB" w:rsidRPr="00343AD9">
        <w:t xml:space="preserve">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 xml:space="preserve">zur Pegelwandlung </w:t>
      </w:r>
      <w:r w:rsidR="00206EFB" w:rsidRPr="00343AD9">
        <w:t>n</w:t>
      </w:r>
      <w:r w:rsidR="00206EFB" w:rsidRPr="00343AD9">
        <w:t>ö</w:t>
      </w:r>
      <w:r w:rsidR="00206EFB" w:rsidRPr="00343AD9">
        <w:t>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w:t>
      </w:r>
      <w:r w:rsidR="00473CA9">
        <w:t>,</w:t>
      </w:r>
      <w:r w:rsidR="00385BF6">
        <w:t xml:space="preserve"> da</w:t>
      </w:r>
      <w:r w:rsidR="00473CA9">
        <w:t>s</w:t>
      </w:r>
      <w:r w:rsidR="00385BF6">
        <w:t>s auch PCs bzw. Notebook</w:t>
      </w:r>
      <w:r w:rsidR="00473CA9">
        <w:t>s</w:t>
      </w:r>
      <w:r w:rsidR="00385BF6">
        <w:t xml:space="preserve"> über USB-Ports, jedoch nicht zwangsläufig auch SD-Kartenleser, verfügen. Der USB-Stick hat sich im Bereich der Datenmobilität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Schnittstellenkomponenten anbieten</w:t>
      </w:r>
      <w:r w:rsidR="00E603EB" w:rsidRPr="00343AD9">
        <w:t xml:space="preserve">. Der führende Hersteller in diesem Sektor ist die </w:t>
      </w:r>
      <w:r w:rsidR="00E603EB" w:rsidRPr="006D50EA">
        <w:t>Firma FTDI</w:t>
      </w:r>
      <w:r w:rsidR="00385BF6" w:rsidRPr="00E02A84">
        <w:rPr>
          <w:rStyle w:val="Funotenzeichen"/>
        </w:rPr>
        <w:footnoteReference w:id="10"/>
      </w:r>
      <w:r w:rsidR="00E603EB" w:rsidRPr="006C23FA">
        <w:t xml:space="preserve">. </w:t>
      </w:r>
      <w:r w:rsidR="00D07D8C" w:rsidRPr="00780A2C">
        <w:t>Das hier verwendete Modul</w:t>
      </w:r>
      <w:r w:rsidR="00E603EB" w:rsidRPr="00384A28">
        <w:t xml:space="preserve"> </w:t>
      </w:r>
      <w:r w:rsidR="00473CA9" w:rsidRPr="009943EF">
        <w:t>V</w:t>
      </w:r>
      <w:r w:rsidR="00723F69" w:rsidRPr="00240CD2">
        <w:t xml:space="preserve">inculum </w:t>
      </w:r>
      <w:r w:rsidR="00B0341A" w:rsidRPr="00240CD2">
        <w:t>VDrive2</w:t>
      </w:r>
      <w:r w:rsidR="00E603EB" w:rsidRPr="00240CD2">
        <w:t xml:space="preserve"> basiert auf dem USB-Kom</w:t>
      </w:r>
      <w:r w:rsidR="006B3AAE" w:rsidRPr="00240CD2">
        <w:t xml:space="preserve">munikationschip VNC1L von </w:t>
      </w:r>
      <w:commentRangeStart w:id="166"/>
      <w:r w:rsidR="006B3AAE" w:rsidRPr="00247CB7">
        <w:rPr>
          <w:rPrChange w:id="167" w:author="Dennis Hohmann" w:date="2012-04-15T01:43:00Z">
            <w:rPr>
              <w:b w:val="0"/>
              <w:highlight w:val="yellow"/>
            </w:rPr>
          </w:rPrChange>
        </w:rPr>
        <w:t>FTDI</w:t>
      </w:r>
      <w:commentRangeEnd w:id="166"/>
      <w:r w:rsidR="00473CA9" w:rsidRPr="00247CB7">
        <w:rPr>
          <w:rStyle w:val="Kommentarzeichen"/>
          <w:bCs w:val="0"/>
          <w:color w:val="auto"/>
        </w:rPr>
        <w:commentReference w:id="166"/>
      </w:r>
      <w:r w:rsidR="006B3AAE" w:rsidRPr="00247CB7">
        <w:rPr>
          <w:rPrChange w:id="168" w:author="Dennis Hohmann" w:date="2012-04-15T01:43:00Z">
            <w:rPr>
              <w:b w:val="0"/>
              <w:highlight w:val="yellow"/>
            </w:rPr>
          </w:rPrChange>
        </w:rPr>
        <w:t>.</w:t>
      </w:r>
    </w:p>
    <w:p w14:paraId="42649E06" w14:textId="07729AC0" w:rsidR="00C24B2D" w:rsidRDefault="006B18F7">
      <w:pPr>
        <w:pStyle w:val="Textkrper"/>
        <w:rPr>
          <w:ins w:id="169" w:author="Dennis Hohmann" w:date="2012-04-15T01:53:00Z"/>
        </w:rPr>
        <w:pPrChange w:id="170" w:author="Dennis Hohmann" w:date="2012-04-15T00:39:00Z">
          <w:pPr>
            <w:pStyle w:val="Beschriftung"/>
            <w:ind w:left="0" w:firstLine="851"/>
          </w:pPr>
        </w:pPrChange>
      </w:pPr>
      <w:r w:rsidRPr="00247CB7">
        <w:t xml:space="preserve">Das </w:t>
      </w:r>
      <w:r w:rsidR="00B0341A" w:rsidRPr="00247CB7">
        <w:t>VDrive2</w:t>
      </w:r>
      <w:r w:rsidR="00D07D8C" w:rsidRPr="00247CB7">
        <w:t xml:space="preserve">-Modul wird mit der </w:t>
      </w:r>
      <w:r w:rsidR="00BA493A" w:rsidRPr="00247CB7">
        <w:t>entsprechenden</w:t>
      </w:r>
      <w:r w:rsidR="00D07D8C" w:rsidRPr="00247CB7">
        <w:t xml:space="preserve"> Firmware und der dazugehörigen Sof</w:t>
      </w:r>
      <w:r w:rsidR="00D07D8C" w:rsidRPr="00247CB7">
        <w:t>t</w:t>
      </w:r>
      <w:r w:rsidR="00D07D8C" w:rsidRPr="00247CB7">
        <w:t xml:space="preserve">ware </w:t>
      </w:r>
      <w:r w:rsidR="00D07D8C" w:rsidRPr="006C23FA">
        <w:t>„</w:t>
      </w:r>
      <w:r w:rsidR="00D07D8C" w:rsidRPr="00780A2C">
        <w:rPr>
          <w:rFonts w:cs="Arial"/>
        </w:rPr>
        <w:t>Vinculum Firmware Customiser</w:t>
      </w:r>
      <w:r w:rsidR="00C04F51" w:rsidRPr="00247CB7">
        <w:t>“ konfiguriert.</w:t>
      </w:r>
      <w:r w:rsidRPr="00247CB7">
        <w:t xml:space="preserve"> </w:t>
      </w:r>
      <w:ins w:id="171" w:author="Dennis Hohmann" w:date="2012-04-14T18:31:00Z">
        <w:r w:rsidR="008E4FC5" w:rsidRPr="00247CB7">
          <w:t>(</w:t>
        </w:r>
      </w:ins>
      <w:del w:id="172" w:author="Dennis Hohmann" w:date="2012-04-15T01:43:00Z">
        <w:r w:rsidRPr="00247CB7" w:rsidDel="00A50C85">
          <w:delText xml:space="preserve">Siehe </w:delText>
        </w:r>
      </w:del>
      <w:ins w:id="173" w:author="Dennis Hohmann" w:date="2012-04-15T01:43:00Z">
        <w:r w:rsidR="00A50C85" w:rsidRPr="00247CB7">
          <w:sym w:font="Wingdings" w:char="F0E0"/>
        </w:r>
        <w:r w:rsidR="00A50C85" w:rsidRPr="00247CB7">
          <w:t xml:space="preserve"> </w:t>
        </w:r>
      </w:ins>
      <w:r w:rsidR="00240CD2">
        <w:t xml:space="preserve">Kap. </w:t>
      </w:r>
      <w:ins w:id="174" w:author="Dennis Hohmann" w:date="2012-04-14T18:30:00Z">
        <w:r w:rsidR="008E4FC5" w:rsidRPr="00247CB7">
          <w:t>3.</w:t>
        </w:r>
      </w:ins>
      <w:r w:rsidR="00C523CD">
        <w:t>10.2</w:t>
      </w:r>
      <w:ins w:id="175" w:author="Dennis Hohmann" w:date="2012-04-14T18:30:00Z">
        <w:r w:rsidR="008E4FC5" w:rsidRPr="00247CB7">
          <w:t>.</w:t>
        </w:r>
      </w:ins>
      <w:r w:rsidR="00240CD2">
        <w:t>)</w:t>
      </w:r>
      <w:r w:rsidR="00333123" w:rsidRPr="00247CB7">
        <w:t xml:space="preserve"> Er</w:t>
      </w:r>
      <w:r w:rsidR="00385BF6" w:rsidRPr="00247CB7">
        <w:t xml:space="preserve"> bietet </w:t>
      </w:r>
      <w:ins w:id="176" w:author="Dennis Hohmann" w:date="2012-04-14T18:29:00Z">
        <w:r w:rsidR="008E4FC5" w:rsidRPr="00247CB7">
          <w:t>zwei</w:t>
        </w:r>
      </w:ins>
      <w:del w:id="177" w:author="Dennis Hohmann" w:date="2012-04-14T18:29:00Z">
        <w:r w:rsidR="00385BF6" w:rsidRPr="00247CB7" w:rsidDel="008E4FC5">
          <w:delText>2</w:delText>
        </w:r>
      </w:del>
      <w:r w:rsidR="00385BF6" w:rsidRPr="00247CB7">
        <w:t xml:space="preserve"> Schnittstellen auf </w:t>
      </w:r>
      <w:r w:rsidR="00333123" w:rsidRPr="00247CB7">
        <w:t xml:space="preserve">der </w:t>
      </w:r>
      <w:r w:rsidR="00385BF6" w:rsidRPr="00247CB7">
        <w:t>Hardw</w:t>
      </w:r>
      <w:r w:rsidR="00385BF6">
        <w:t>areebene</w:t>
      </w:r>
      <w:ins w:id="178" w:author="Dennis Hohmann" w:date="2012-04-14T18:33:00Z">
        <w:r w:rsidR="0036565B">
          <w:t>, SPI und UART</w:t>
        </w:r>
      </w:ins>
      <w:r w:rsidR="00385BF6">
        <w:t xml:space="preserve">. </w:t>
      </w:r>
      <w:r w:rsidR="00965896" w:rsidRPr="00343AD9">
        <w:t xml:space="preserve">Zunächst war geplant den </w:t>
      </w:r>
      <w:r w:rsidR="00B0341A">
        <w:t>VDrive2</w:t>
      </w:r>
      <w:r w:rsidR="00965896" w:rsidRPr="00343AD9">
        <w:t xml:space="preserve"> über SPI einzubinden.</w:t>
      </w:r>
    </w:p>
    <w:p w14:paraId="434115DD" w14:textId="77777777" w:rsidR="00C24B2D" w:rsidRDefault="00C24B2D">
      <w:pPr>
        <w:pStyle w:val="Textkrper"/>
        <w:rPr>
          <w:ins w:id="179" w:author="Dennis Hohmann" w:date="2012-04-15T01:53:00Z"/>
        </w:rPr>
        <w:pPrChange w:id="180" w:author="Dennis Hohmann" w:date="2012-04-15T00:39:00Z">
          <w:pPr>
            <w:pStyle w:val="Beschriftung"/>
            <w:ind w:left="0" w:firstLine="851"/>
          </w:pPr>
        </w:pPrChange>
      </w:pPr>
    </w:p>
    <w:p w14:paraId="2050633E" w14:textId="506EAC5A" w:rsidR="00965896" w:rsidRDefault="00965896">
      <w:pPr>
        <w:pStyle w:val="Textkrper"/>
        <w:pPrChange w:id="181" w:author="Dennis Hohmann" w:date="2012-04-15T00:39:00Z">
          <w:pPr>
            <w:pStyle w:val="Beschriftung"/>
            <w:ind w:left="0" w:firstLine="851"/>
          </w:pPr>
        </w:pPrChange>
      </w:pPr>
      <w:del w:id="182" w:author="Dennis Hohmann" w:date="2012-04-15T01:53:00Z">
        <w:r w:rsidRPr="00343AD9" w:rsidDel="00C24B2D">
          <w:delText xml:space="preserve"> </w:delText>
        </w:r>
      </w:del>
      <w:r w:rsidR="006B18F7">
        <w:t>Abweichend vom</w:t>
      </w:r>
      <w:r w:rsidRPr="00343AD9">
        <w:t xml:space="preserve"> Standard</w:t>
      </w:r>
      <w:r w:rsidR="006B18F7">
        <w:t xml:space="preserve"> arbeitet das</w:t>
      </w:r>
      <w:r w:rsidRPr="00343AD9">
        <w:t xml:space="preserve"> integrierte SPI mit </w:t>
      </w:r>
      <w:del w:id="183" w:author="Dennis Hohmann" w:date="2012-04-14T18:32:00Z">
        <w:r w:rsidRPr="00343AD9" w:rsidDel="0036565B">
          <w:delText xml:space="preserve">9 </w:delText>
        </w:r>
      </w:del>
      <w:ins w:id="184" w:author="Dennis Hohmann" w:date="2012-04-14T18:32:00Z">
        <w:r w:rsidR="0036565B">
          <w:t>neun</w:t>
        </w:r>
        <w:r w:rsidR="0036565B" w:rsidRPr="00343AD9">
          <w:t xml:space="preserve"> </w:t>
        </w:r>
      </w:ins>
      <w:r w:rsidRPr="00343AD9">
        <w:t xml:space="preserve">statt mit </w:t>
      </w:r>
      <w:ins w:id="185" w:author="Dennis Hohmann" w:date="2012-04-14T18:32:00Z">
        <w:r w:rsidR="0036565B">
          <w:t>acht</w:t>
        </w:r>
      </w:ins>
      <w:del w:id="186" w:author="Dennis Hohmann" w:date="2012-04-14T18:32:00Z">
        <w:r w:rsidRPr="00343AD9" w:rsidDel="0036565B">
          <w:delText>8</w:delText>
        </w:r>
      </w:del>
      <w:r w:rsidRPr="00343AD9">
        <w:t xml:space="preserve"> Datenbi</w:t>
      </w:r>
      <w:r w:rsidR="00247CB7">
        <w:t>ts. Dies hätte zur Folge gehabt da</w:t>
      </w:r>
      <w:r w:rsidRPr="00343AD9">
        <w:t xml:space="preserve">s die Kommunikation zwischen </w:t>
      </w:r>
      <w:r w:rsidR="00B0341A">
        <w:t>VDrive2</w:t>
      </w:r>
      <w:r w:rsidRPr="00343AD9">
        <w:t xml:space="preserve"> und Controller nicht über das Hardware-SPI des Controllers</w:t>
      </w:r>
      <w:r w:rsidR="00385BF6">
        <w:t xml:space="preserve"> sondern </w:t>
      </w:r>
      <w:r w:rsidR="00333123">
        <w:t xml:space="preserve">nur über </w:t>
      </w:r>
      <w:r w:rsidR="00385BF6">
        <w:t>ein</w:t>
      </w:r>
      <w:del w:id="187" w:author="Dennis Hohmann" w:date="2012-04-14T18:34:00Z">
        <w:r w:rsidR="00385BF6" w:rsidDel="0036565B">
          <w:delText>e</w:delText>
        </w:r>
      </w:del>
      <w:r w:rsidR="00385BF6">
        <w:t xml:space="preserve"> bereit</w:t>
      </w:r>
      <w:del w:id="188" w:author="Dennis Hohmann" w:date="2012-04-14T18:34:00Z">
        <w:r w:rsidR="00385BF6" w:rsidDel="0036565B">
          <w:delText xml:space="preserve"> </w:delText>
        </w:r>
      </w:del>
      <w:r w:rsidR="00385BF6">
        <w:t>zustellende</w:t>
      </w:r>
      <w:ins w:id="189" w:author="Dennis Hohmann" w:date="2012-04-14T18:34:00Z">
        <w:r w:rsidR="0036565B">
          <w:t>s</w:t>
        </w:r>
      </w:ins>
      <w:r w:rsidR="00385BF6">
        <w:t xml:space="preserve"> Soft-SPI</w:t>
      </w:r>
      <w:r w:rsidRPr="00343AD9">
        <w:t xml:space="preserve"> funktioniert hätte. </w:t>
      </w:r>
      <w:r w:rsidRPr="00E746A9">
        <w:t>Da zu diesem Zeitpunkt die genaue Auslastung des Controlle</w:t>
      </w:r>
      <w:r w:rsidR="006B18F7">
        <w:t>rs noch nicht abzusehen war, wurde</w:t>
      </w:r>
      <w:r w:rsidRPr="00E746A9">
        <w:t xml:space="preserve"> der</w:t>
      </w:r>
      <w:r w:rsidR="00E746A9" w:rsidRPr="00E746A9">
        <w:t xml:space="preserve"> </w:t>
      </w:r>
      <w:r w:rsidR="00B0341A">
        <w:t>VDrive2</w:t>
      </w:r>
      <w:r w:rsidR="00E746A9" w:rsidRPr="00E746A9">
        <w:t xml:space="preserve"> über UART ange</w:t>
      </w:r>
      <w:r w:rsidR="006B18F7">
        <w:t>bunden</w:t>
      </w:r>
      <w:r w:rsidR="00E746A9" w:rsidRPr="00E746A9">
        <w:t>.</w:t>
      </w:r>
    </w:p>
    <w:p w14:paraId="3222BF36" w14:textId="77777777" w:rsidR="00356418" w:rsidRDefault="00356418">
      <w:pPr>
        <w:pStyle w:val="Textkrper"/>
        <w:pPrChange w:id="190" w:author="Dennis Hohmann" w:date="2012-04-15T00:39:00Z">
          <w:pPr>
            <w:pStyle w:val="Beschriftung"/>
            <w:ind w:left="0" w:firstLine="851"/>
          </w:pPr>
        </w:pPrChange>
      </w:pPr>
    </w:p>
    <w:p w14:paraId="5FF290D6" w14:textId="2D09D472" w:rsidR="00E746A9" w:rsidRDefault="00723F69" w:rsidP="00E60F49">
      <w:pPr>
        <w:pStyle w:val="berschrift2"/>
      </w:pPr>
      <w:bookmarkStart w:id="191" w:name="_Toc196193385"/>
      <w:r>
        <w:t>Display</w:t>
      </w:r>
      <w:bookmarkEnd w:id="191"/>
    </w:p>
    <w:p w14:paraId="317C1661" w14:textId="77777777" w:rsidR="00AB7FC1" w:rsidRPr="00AB7FC1" w:rsidRDefault="00AB7FC1" w:rsidP="00AB7FC1"/>
    <w:p w14:paraId="00F9EECF" w14:textId="77777777" w:rsidR="000D6B34" w:rsidRDefault="00965896" w:rsidP="00E46247">
      <w:pPr>
        <w:pStyle w:val="KeinLeerraum"/>
        <w:jc w:val="center"/>
      </w:pPr>
      <w:r>
        <w:rPr>
          <w:noProof/>
          <w:lang w:val="de-DE" w:eastAsia="de-DE"/>
        </w:rPr>
        <w:drawing>
          <wp:inline distT="0" distB="0" distL="0" distR="0" wp14:anchorId="37CD7B1C" wp14:editId="611B3144">
            <wp:extent cx="4663440" cy="2210470"/>
            <wp:effectExtent l="0" t="0" r="1016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4664442" cy="2210945"/>
                    </a:xfrm>
                    <a:prstGeom prst="rect">
                      <a:avLst/>
                    </a:prstGeom>
                  </pic:spPr>
                </pic:pic>
              </a:graphicData>
            </a:graphic>
          </wp:inline>
        </w:drawing>
      </w:r>
    </w:p>
    <w:p w14:paraId="4F03AD5E" w14:textId="4B33C0BC" w:rsidR="000D6B34" w:rsidRDefault="000D6B34" w:rsidP="00736857">
      <w:pPr>
        <w:pStyle w:val="Beschriftung"/>
        <w:ind w:firstLine="556"/>
      </w:pPr>
      <w:bookmarkStart w:id="192" w:name="_Toc195011695"/>
      <w:bookmarkStart w:id="193" w:name="_Toc195068823"/>
      <w:bookmarkStart w:id="194" w:name="_Toc195068902"/>
      <w:bookmarkStart w:id="195" w:name="_Toc195069034"/>
      <w:bookmarkStart w:id="196" w:name="_Toc195069336"/>
      <w:bookmarkStart w:id="197" w:name="_Toc195118415"/>
      <w:bookmarkStart w:id="198" w:name="_Toc195150484"/>
      <w:bookmarkStart w:id="199" w:name="_Toc196185420"/>
      <w:r w:rsidRPr="00343AD9">
        <w:t xml:space="preserve">Abbildung </w:t>
      </w:r>
      <w:r w:rsidR="00E74341">
        <w:fldChar w:fldCharType="begin"/>
      </w:r>
      <w:r w:rsidR="00E74341">
        <w:instrText xml:space="preserve"> STYLEREF 2 \s </w:instrText>
      </w:r>
      <w:r w:rsidR="00E74341">
        <w:fldChar w:fldCharType="separate"/>
      </w:r>
      <w:r w:rsidR="007C4FC9">
        <w:rPr>
          <w:noProof/>
        </w:rPr>
        <w:t>3.3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20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343AD9">
        <w:t xml:space="preserve">: </w:t>
      </w:r>
      <w:ins w:id="201" w:author="Dennis Hohmann" w:date="2012-04-14T18:57:00Z">
        <w:r w:rsidR="00B52CDB" w:rsidRPr="00343AD9">
          <w:t>ELECTRONIC ASSEMBLY</w:t>
        </w:r>
        <w:r w:rsidR="00B52CDB">
          <w:t xml:space="preserve"> </w:t>
        </w:r>
      </w:ins>
      <w:del w:id="202" w:author="Dennis Hohmann" w:date="2012-04-14T18:57:00Z">
        <w:r w:rsidRPr="00343AD9" w:rsidDel="00B52CDB">
          <w:delText xml:space="preserve">Electronic Assembly </w:delText>
        </w:r>
      </w:del>
      <w:r w:rsidRPr="00343AD9">
        <w:t>eDIP240-7</w:t>
      </w:r>
      <w:bookmarkEnd w:id="192"/>
      <w:bookmarkEnd w:id="193"/>
      <w:bookmarkEnd w:id="194"/>
      <w:bookmarkEnd w:id="195"/>
      <w:bookmarkEnd w:id="196"/>
      <w:bookmarkEnd w:id="197"/>
      <w:bookmarkEnd w:id="198"/>
      <w:bookmarkEnd w:id="199"/>
    </w:p>
    <w:p w14:paraId="126E997C" w14:textId="77777777" w:rsidR="00736857" w:rsidRPr="00736857" w:rsidRDefault="00736857" w:rsidP="00736857"/>
    <w:p w14:paraId="5F8EFFA5" w14:textId="77777777" w:rsidR="00736857" w:rsidRDefault="00B52CDB">
      <w:pPr>
        <w:pStyle w:val="Textkrper"/>
        <w:pPrChange w:id="203" w:author="Dennis Hohmann" w:date="2012-04-15T00:39:00Z">
          <w:pPr>
            <w:pStyle w:val="Beschriftung"/>
            <w:ind w:left="0" w:firstLine="851"/>
          </w:pPr>
        </w:pPrChange>
      </w:pPr>
      <w:ins w:id="204" w:author="Dennis Hohmann" w:date="2012-04-14T18:58:00Z">
        <w:r>
          <w:t xml:space="preserve">Schon </w:t>
        </w:r>
      </w:ins>
      <w:del w:id="205" w:author="Dennis Hohmann" w:date="2012-04-14T18:58:00Z">
        <w:r w:rsidR="00333123" w:rsidDel="00B52CDB">
          <w:delText>Schon zu</w:delText>
        </w:r>
      </w:del>
      <w:ins w:id="206" w:author="Dennis Hohmann" w:date="2012-04-14T18:58:00Z">
        <w:r>
          <w:t>zu</w:t>
        </w:r>
      </w:ins>
      <w:r w:rsidR="00333123">
        <w:t xml:space="preserve"> Beginn des Projektes</w:t>
      </w:r>
      <w:r w:rsidR="00F0678B" w:rsidRPr="00903CEF">
        <w:t xml:space="preserve"> </w:t>
      </w:r>
      <w:del w:id="207" w:author="Dennis Hohmann" w:date="2012-04-14T18:58:00Z">
        <w:r w:rsidR="00F0678B" w:rsidRPr="00903CEF" w:rsidDel="00B52CDB">
          <w:delText>s</w:delText>
        </w:r>
        <w:r w:rsidR="00E249BA" w:rsidRPr="00903CEF" w:rsidDel="00B52CDB">
          <w:delText>tand</w:delText>
        </w:r>
      </w:del>
      <w:ins w:id="208" w:author="Dennis Hohmann" w:date="2012-04-14T18:58:00Z">
        <w:r w:rsidRPr="00903CEF">
          <w:t>st</w:t>
        </w:r>
        <w:r>
          <w:t xml:space="preserve">eht </w:t>
        </w:r>
      </w:ins>
      <w:del w:id="209" w:author="Dennis Hohmann" w:date="2012-04-14T18:58:00Z">
        <w:r w:rsidR="00E249BA" w:rsidRPr="00903CEF" w:rsidDel="00B52CDB">
          <w:delText xml:space="preserve"> </w:delText>
        </w:r>
        <w:r w:rsidR="009C551C" w:rsidDel="00B52CDB">
          <w:delText xml:space="preserve">bereits </w:delText>
        </w:r>
      </w:del>
      <w:r w:rsidR="00E249BA" w:rsidRPr="00903CEF">
        <w:t>fest</w:t>
      </w:r>
      <w:ins w:id="210"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211"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212" w:author="Dennis Hohmann" w:date="2012-04-14T19:00:00Z">
        <w:r w:rsidR="00E249BA" w:rsidRPr="00343AD9" w:rsidDel="00B52CDB">
          <w:delText>Der genaue Funktio</w:delText>
        </w:r>
        <w:r w:rsidR="00333123" w:rsidDel="00B52CDB">
          <w:delText xml:space="preserve">nsumfang und </w:delText>
        </w:r>
      </w:del>
      <w:ins w:id="213" w:author="Dennis Hohmann" w:date="2012-04-14T19:00:00Z">
        <w:r>
          <w:t>D</w:t>
        </w:r>
      </w:ins>
      <w:del w:id="214" w:author="Dennis Hohmann" w:date="2012-04-14T19:00:00Z">
        <w:r w:rsidR="00333123" w:rsidDel="00B52CDB">
          <w:delText>d</w:delText>
        </w:r>
      </w:del>
      <w:r w:rsidR="00333123">
        <w:t>ie Möglichkeit zur</w:t>
      </w:r>
      <w:r w:rsidR="00E249BA" w:rsidRPr="00343AD9">
        <w:t xml:space="preserve"> Steuerung der Maschine über ein Touch-Display ist der Firma E</w:t>
      </w:r>
      <w:r w:rsidR="00FB74AB" w:rsidRPr="00343AD9">
        <w:t>LECTRONIC ASSEMBLY</w:t>
      </w:r>
      <w:ins w:id="215" w:author="Dennis Hohmann" w:date="2012-04-14T18:57:00Z">
        <w:r>
          <w:t xml:space="preserve"> GmbH</w:t>
        </w:r>
      </w:ins>
      <w:r w:rsidR="00E249BA" w:rsidRPr="00343AD9">
        <w:t xml:space="preserve"> zu verdanken. Dank der </w:t>
      </w:r>
      <w:r w:rsidR="00333123">
        <w:t>kostenfreien Überlassung</w:t>
      </w:r>
      <w:r w:rsidR="00E249BA" w:rsidRPr="00343AD9">
        <w:t xml:space="preserve"> eines </w:t>
      </w:r>
      <w:del w:id="216" w:author="Dennis Hohmann" w:date="2012-04-14T18:57:00Z">
        <w:r w:rsidR="00EB773F" w:rsidRPr="00343AD9" w:rsidDel="00B52CDB">
          <w:delText>„</w:delText>
        </w:r>
      </w:del>
      <w:r w:rsidR="00EE0479" w:rsidRPr="00343AD9">
        <w:t>eDIP240B-7LWTP</w:t>
      </w:r>
      <w:del w:id="217" w:author="Dennis Hohmann" w:date="2012-04-14T18:57:00Z">
        <w:r w:rsidR="00EB773F" w:rsidRPr="00343AD9" w:rsidDel="00B52CDB">
          <w:delText>“</w:delText>
        </w:r>
      </w:del>
      <w:r w:rsidR="00965896" w:rsidRPr="00343AD9">
        <w:t xml:space="preserve"> </w:t>
      </w:r>
      <w:del w:id="218" w:author="Dennis Hohmann" w:date="2012-04-14T19:00:00Z">
        <w:r w:rsidR="00965896" w:rsidRPr="00343AD9" w:rsidDel="00B52CDB">
          <w:delText xml:space="preserve">konnte </w:delText>
        </w:r>
      </w:del>
      <w:ins w:id="219" w:author="Dennis Hohmann" w:date="2012-04-14T19:00:00Z">
        <w:r w:rsidRPr="00343AD9">
          <w:t>k</w:t>
        </w:r>
        <w:r>
          <w:t>ann</w:t>
        </w:r>
        <w:r w:rsidRPr="00343AD9">
          <w:t xml:space="preserve"> </w:t>
        </w:r>
      </w:ins>
      <w:r w:rsidR="00E249BA" w:rsidRPr="00343AD9">
        <w:t xml:space="preserve">dieses </w:t>
      </w:r>
      <w:del w:id="220" w:author="Dennis Hohmann" w:date="2012-04-14T19:01:00Z">
        <w:r w:rsidR="004C54E6" w:rsidDel="00B52CDB">
          <w:delText xml:space="preserve">mit seinem vollen Funktionsumfangs </w:delText>
        </w:r>
      </w:del>
      <w:r w:rsidR="00E249BA" w:rsidRPr="00343AD9">
        <w:t xml:space="preserve">in das </w:t>
      </w:r>
      <w:r w:rsidR="009C551C">
        <w:t xml:space="preserve">Projekt </w:t>
      </w:r>
      <w:r w:rsidR="00E249BA" w:rsidRPr="00343AD9">
        <w:t>i</w:t>
      </w:r>
      <w:ins w:id="221" w:author="Dennis Hohmann" w:date="2012-04-14T19:01:00Z">
        <w:r>
          <w:t>ntegriert werden</w:t>
        </w:r>
      </w:ins>
      <w:del w:id="222"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223" w:author="Dennis Hohmann" w:date="2012-04-14T19:03:00Z">
        <w:r w:rsidR="00FB74AB" w:rsidRPr="00343AD9" w:rsidDel="002B0CE3">
          <w:delText>integriert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224" w:author="Dennis Hohmann" w:date="2012-04-14T19:03:00Z">
        <w:r w:rsidR="002B0CE3">
          <w:t xml:space="preserve"> </w:t>
        </w:r>
        <w:r w:rsidR="002B0CE3" w:rsidRPr="00343AD9">
          <w:t>integriert</w:t>
        </w:r>
      </w:ins>
      <w:r w:rsidR="00247CB7">
        <w:t>. Diese wird</w:t>
      </w:r>
      <w:r w:rsidR="00E249BA" w:rsidRPr="00343AD9">
        <w:t xml:space="preserv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w:t>
      </w:r>
      <w:ins w:id="225" w:author="Dennis Hohmann" w:date="2012-04-14T19:02:00Z">
        <w:r w:rsidR="002B0CE3">
          <w:t>s</w:t>
        </w:r>
      </w:ins>
      <w:r w:rsidR="00E0768A">
        <w:t xml:space="preserve"> bereit</w:t>
      </w:r>
      <w:del w:id="226" w:author="Dennis Hohmann" w:date="2012-04-14T19:02:00Z">
        <w:r w:rsidR="00E0768A" w:rsidDel="002B0CE3">
          <w:delText xml:space="preserve"> </w:delText>
        </w:r>
      </w:del>
      <w:r w:rsidR="00736857">
        <w:t>gestellt.</w:t>
      </w:r>
    </w:p>
    <w:p w14:paraId="1ACEE8C9" w14:textId="0BF24ADD" w:rsidR="00F1436B" w:rsidRDefault="00E0768A" w:rsidP="00736857">
      <w:pPr>
        <w:pStyle w:val="Textkrper"/>
      </w:pPr>
      <w:r>
        <w:t>Es stehen</w:t>
      </w:r>
      <w:r w:rsidR="00FB3ACC" w:rsidRPr="00343AD9">
        <w:t xml:space="preserve"> </w:t>
      </w:r>
      <w:del w:id="227" w:author="Dennis Hohmann" w:date="2012-04-14T19:03:00Z">
        <w:r w:rsidR="00FB3ACC" w:rsidRPr="00343AD9" w:rsidDel="002B0CE3">
          <w:delText>4</w:delText>
        </w:r>
      </w:del>
      <w:del w:id="228" w:author="Dennis Hohmann" w:date="2012-04-14T19:06:00Z">
        <w:r w:rsidR="00FB3ACC" w:rsidRPr="00343AD9" w:rsidDel="00993BD1">
          <w:delText xml:space="preserve"> unabhängige </w:delText>
        </w:r>
        <w:r w:rsidDel="00993BD1">
          <w:delText>Schnittstellen</w:delText>
        </w:r>
      </w:del>
      <w:del w:id="229" w:author="Dennis Hohmann" w:date="2012-04-14T19:05:00Z">
        <w:r w:rsidDel="00993BD1">
          <w:delText>,</w:delText>
        </w:r>
      </w:del>
      <w:del w:id="230" w:author="Dennis Hohmann" w:date="2012-04-14T19:06:00Z">
        <w:r w:rsidDel="00993BD1">
          <w:delText xml:space="preserve"> sowie </w:delText>
        </w:r>
      </w:del>
      <w:del w:id="231" w:author="Dennis Hohmann" w:date="2012-04-14T19:03:00Z">
        <w:r w:rsidDel="002B0CE3">
          <w:delText xml:space="preserve">8 </w:delText>
        </w:r>
      </w:del>
      <w:ins w:id="232" w:author="Dennis Hohmann" w:date="2012-04-14T19:03:00Z">
        <w:r w:rsidR="002B0CE3">
          <w:t xml:space="preserve">acht </w:t>
        </w:r>
      </w:ins>
      <w:r w:rsidR="00CD2BDE">
        <w:t>I/O-Pin</w:t>
      </w:r>
      <w:r>
        <w:t xml:space="preserve">s </w:t>
      </w:r>
      <w:ins w:id="233" w:author="Dennis Hohmann" w:date="2012-04-14T19:06:00Z">
        <w:r w:rsidR="00993BD1">
          <w:t>zur Verfügung sowie folgende vier</w:t>
        </w:r>
        <w:r w:rsidR="00993BD1" w:rsidRPr="00343AD9">
          <w:t xml:space="preserve"> unabhängige </w:t>
        </w:r>
        <w:r w:rsidR="00993BD1">
          <w:t>Schnittstellen</w:t>
        </w:r>
      </w:ins>
      <w:del w:id="234" w:author="Dennis Hohmann" w:date="2012-04-14T19:05:00Z">
        <w:r w:rsidDel="00993BD1">
          <w:delText xml:space="preserve"> </w:delText>
        </w:r>
      </w:del>
      <w:del w:id="235" w:author="Dennis Hohmann" w:date="2012-04-14T19:07:00Z">
        <w:r w:rsidR="00FB3ACC" w:rsidRPr="00343AD9" w:rsidDel="00993BD1">
          <w:delText>zur Verfügung</w:delText>
        </w:r>
      </w:del>
      <w:r w:rsidR="00FB3ACC" w:rsidRPr="00343AD9">
        <w:t>:</w:t>
      </w:r>
    </w:p>
    <w:p w14:paraId="1D61CC0D" w14:textId="77777777" w:rsidR="00736857" w:rsidRPr="00343AD9" w:rsidRDefault="00736857" w:rsidP="00736857">
      <w:pPr>
        <w:pStyle w:val="Textkrper"/>
      </w:pPr>
    </w:p>
    <w:p w14:paraId="6B3DE27B" w14:textId="77777777" w:rsidR="00736857" w:rsidRDefault="00C04F51">
      <w:pPr>
        <w:pStyle w:val="Textkrper"/>
        <w:numPr>
          <w:ilvl w:val="0"/>
          <w:numId w:val="4"/>
        </w:numPr>
        <w:pPrChange w:id="236" w:author="Dennis Hohmann" w:date="2012-04-15T00:39:00Z">
          <w:pPr>
            <w:pStyle w:val="Beschriftung"/>
            <w:ind w:left="0" w:firstLine="851"/>
          </w:pPr>
        </w:pPrChange>
      </w:pPr>
      <w:r w:rsidRPr="00965896">
        <w:t>1x RS-232</w:t>
      </w:r>
    </w:p>
    <w:p w14:paraId="5C43A06C" w14:textId="40266E49" w:rsidR="00DC1FEC" w:rsidRDefault="00DC1FEC" w:rsidP="00736857">
      <w:pPr>
        <w:pStyle w:val="Textkrper"/>
        <w:numPr>
          <w:ilvl w:val="0"/>
          <w:numId w:val="4"/>
        </w:numPr>
      </w:pPr>
      <w:r>
        <w:t>1x RS-485</w:t>
      </w:r>
    </w:p>
    <w:p w14:paraId="4CC9E51E" w14:textId="77777777" w:rsidR="00DC1FEC" w:rsidDel="00C24B2D" w:rsidRDefault="00DC1FEC">
      <w:pPr>
        <w:pStyle w:val="Textkrper"/>
        <w:numPr>
          <w:ilvl w:val="0"/>
          <w:numId w:val="4"/>
        </w:numPr>
        <w:rPr>
          <w:del w:id="237" w:author="Dennis Hohmann" w:date="2012-04-15T01:54:00Z"/>
        </w:rPr>
        <w:pPrChange w:id="238" w:author="Dennis Hohmann" w:date="2012-04-15T01:54:00Z">
          <w:pPr>
            <w:pStyle w:val="Beschriftung"/>
            <w:ind w:left="0" w:firstLine="851"/>
          </w:pPr>
        </w:pPrChange>
      </w:pPr>
      <w:r>
        <w:t>1x SPI</w:t>
      </w:r>
    </w:p>
    <w:p w14:paraId="7AD4DAFD" w14:textId="77777777" w:rsidR="00C24B2D" w:rsidRDefault="00C24B2D">
      <w:pPr>
        <w:pStyle w:val="Textkrper"/>
        <w:numPr>
          <w:ilvl w:val="0"/>
          <w:numId w:val="4"/>
        </w:numPr>
        <w:rPr>
          <w:ins w:id="239" w:author="Dennis Hohmann" w:date="2012-04-15T01:54:00Z"/>
        </w:rPr>
      </w:pPr>
    </w:p>
    <w:p w14:paraId="28BD6518" w14:textId="371AA953" w:rsidR="00DC1FEC" w:rsidDel="00F1436B" w:rsidRDefault="0074273A">
      <w:pPr>
        <w:pStyle w:val="Textkrper"/>
        <w:numPr>
          <w:ilvl w:val="0"/>
          <w:numId w:val="4"/>
        </w:numPr>
        <w:rPr>
          <w:del w:id="240" w:author="Dennis Hohmann" w:date="2012-04-14T19:04:00Z"/>
        </w:rPr>
      </w:pPr>
      <w:r w:rsidRPr="00965896">
        <w:t>1x TWI</w:t>
      </w:r>
    </w:p>
    <w:p w14:paraId="2EE98E23" w14:textId="77777777" w:rsidR="00F1436B" w:rsidRDefault="00F1436B">
      <w:pPr>
        <w:pStyle w:val="Textkrper"/>
        <w:numPr>
          <w:ilvl w:val="0"/>
          <w:numId w:val="4"/>
        </w:numPr>
        <w:rPr>
          <w:ins w:id="241" w:author="Dennis Hohmann" w:date="2012-04-14T19:04:00Z"/>
        </w:rPr>
      </w:pPr>
    </w:p>
    <w:p w14:paraId="1FA5CF01" w14:textId="64DC4F21" w:rsidR="00DC1FEC" w:rsidRDefault="00965896">
      <w:pPr>
        <w:pStyle w:val="Textkrper"/>
        <w:pPrChange w:id="242" w:author="Dennis Hohmann" w:date="2012-04-15T00:39:00Z">
          <w:pPr>
            <w:pStyle w:val="Textkrper"/>
            <w:numPr>
              <w:numId w:val="4"/>
            </w:numPr>
            <w:ind w:left="720" w:hanging="360"/>
          </w:pPr>
        </w:pPrChange>
      </w:pPr>
      <w:del w:id="243" w:author="Dennis Hohmann" w:date="2012-04-14T19:04:00Z">
        <w:r w:rsidRPr="00965896" w:rsidDel="00F1436B">
          <w:delText>8x I/O</w:delText>
        </w:r>
      </w:del>
    </w:p>
    <w:p w14:paraId="50334EAF" w14:textId="5D09B87C" w:rsidR="00EB773F" w:rsidRDefault="004E7764">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368B797F" w:rsidR="00E45C0E" w:rsidRDefault="00E45C0E">
      <w:pPr>
        <w:pStyle w:val="Textkrper"/>
      </w:pPr>
      <w:r>
        <w:t xml:space="preserve">Die </w:t>
      </w:r>
      <w:r w:rsidRPr="00247CB7">
        <w:t xml:space="preserve">Kommunikation mit dem Controller </w:t>
      </w:r>
      <w:del w:id="244" w:author="Dennis Hohmann" w:date="2012-04-14T19:08:00Z">
        <w:r w:rsidRPr="00247CB7" w:rsidDel="00623BCF">
          <w:delText xml:space="preserve">läuft </w:delText>
        </w:r>
      </w:del>
      <w:ins w:id="245" w:author="Dennis Hohmann" w:date="2012-04-14T19:08:00Z">
        <w:r w:rsidR="00623BCF" w:rsidRPr="00247CB7">
          <w:t xml:space="preserve">erfolgt </w:t>
        </w:r>
      </w:ins>
      <w:r w:rsidRPr="00247CB7">
        <w:t xml:space="preserve">über I2C mit dem </w:t>
      </w:r>
      <w:r w:rsidR="005B5635" w:rsidRPr="00247CB7">
        <w:t>Small</w:t>
      </w:r>
      <w:r w:rsidR="00600C8B">
        <w:t>Protok</w:t>
      </w:r>
      <w:r w:rsidRPr="00247CB7">
        <w:t>ol</w:t>
      </w:r>
      <w:r w:rsidR="00600C8B">
        <w:t>l</w:t>
      </w:r>
      <w:r w:rsidRPr="00247CB7">
        <w:t>.</w:t>
      </w:r>
      <w:r w:rsidR="004C54E6" w:rsidRPr="005B5635">
        <w:t xml:space="preserve"> Auf dieses</w:t>
      </w:r>
      <w:r w:rsidR="004C54E6">
        <w:t xml:space="preserve"> </w:t>
      </w:r>
      <w:r w:rsidR="00AA56E1">
        <w:t>Protokoll</w:t>
      </w:r>
      <w:r w:rsidR="004C54E6">
        <w:t xml:space="preserve"> wird im Kapitel </w:t>
      </w:r>
      <w:r w:rsidR="00AC0638">
        <w:t xml:space="preserve">4.5 </w:t>
      </w:r>
      <w:r w:rsidR="00600C8B">
        <w:t>SmallProtok</w:t>
      </w:r>
      <w:r w:rsidR="00AC0638" w:rsidRPr="005B5635">
        <w:t>o</w:t>
      </w:r>
      <w:r w:rsidR="00600C8B">
        <w:t>l</w:t>
      </w:r>
      <w:r w:rsidR="00AC0638" w:rsidRPr="005B5635">
        <w:t>l</w:t>
      </w:r>
      <w:r w:rsidR="00AC0638">
        <w:t xml:space="preserve"> </w:t>
      </w:r>
      <w:r w:rsidR="004C54E6">
        <w:t>näher eingegangen.</w:t>
      </w:r>
    </w:p>
    <w:p w14:paraId="7A0E40BF" w14:textId="77777777" w:rsidR="00356418" w:rsidRPr="00DC1FEC" w:rsidRDefault="00356418">
      <w:pPr>
        <w:pStyle w:val="Textkrper"/>
      </w:pPr>
    </w:p>
    <w:p w14:paraId="6C2D4C76" w14:textId="6D27DDD2" w:rsidR="007E4A58" w:rsidRDefault="00723F69" w:rsidP="00E60F49">
      <w:pPr>
        <w:pStyle w:val="berschrift2"/>
      </w:pPr>
      <w:bookmarkStart w:id="246" w:name="_Toc196193386"/>
      <w:r>
        <w:t>Portalfräse</w:t>
      </w:r>
      <w:bookmarkEnd w:id="246"/>
    </w:p>
    <w:p w14:paraId="74B10057" w14:textId="77777777" w:rsidR="00AB7FC1" w:rsidRPr="00AB7FC1" w:rsidRDefault="00AB7FC1" w:rsidP="00AB7FC1"/>
    <w:p w14:paraId="6D761E5A" w14:textId="31782916" w:rsidR="00940F36" w:rsidRPr="00343AD9" w:rsidRDefault="004E7764">
      <w:pPr>
        <w:pStyle w:val="Textkrper"/>
      </w:pPr>
      <w:r w:rsidRPr="00343AD9">
        <w:t>Die eigentliche Portal</w:t>
      </w:r>
      <w:r w:rsidR="00FB74AB" w:rsidRPr="00343AD9">
        <w:t>f</w:t>
      </w:r>
      <w:r w:rsidRPr="00343AD9">
        <w:t xml:space="preserve">räse </w:t>
      </w:r>
      <w:del w:id="247" w:author="Dennis Hohmann" w:date="2012-04-14T19:11:00Z">
        <w:r w:rsidRPr="00343AD9" w:rsidDel="00623BCF">
          <w:delText xml:space="preserve">als dezentrale Komponente </w:delText>
        </w:r>
      </w:del>
      <w:r w:rsidRPr="00343AD9">
        <w:t>ist nicht Bestandteil des Projekts und w</w:t>
      </w:r>
      <w:r w:rsidR="007E4A58" w:rsidRPr="00343AD9">
        <w:t xml:space="preserve">ird daher nur kurz </w:t>
      </w:r>
      <w:r w:rsidR="007E4A58" w:rsidRPr="00781E99">
        <w:t>b</w:t>
      </w:r>
      <w:r w:rsidR="007E4A58" w:rsidRPr="00781E99">
        <w:t>e</w:t>
      </w:r>
      <w:r w:rsidR="007E4A58" w:rsidRPr="00781E99">
        <w:t xml:space="preserve">schrieben. </w:t>
      </w:r>
      <w:r w:rsidRPr="00781E99">
        <w:t>D</w:t>
      </w:r>
      <w:del w:id="248" w:author="Dennis Hohmann" w:date="2012-04-14T19:11:00Z">
        <w:r w:rsidRPr="00781E99" w:rsidDel="00623BCF">
          <w:delText>ie Portalfräs</w:delText>
        </w:r>
      </w:del>
      <w:ins w:id="249" w:author="Dennis Hohmann" w:date="2012-04-14T19:11:00Z">
        <w:r w:rsidR="00623BCF" w:rsidRPr="00781E99">
          <w:t xml:space="preserve">as </w:t>
        </w:r>
      </w:ins>
      <w:del w:id="250" w:author="Dennis Hohmann" w:date="2012-04-14T19:11:00Z">
        <w:r w:rsidRPr="00781E99" w:rsidDel="00623BCF">
          <w:delText>e</w:delText>
        </w:r>
      </w:del>
      <w:ins w:id="251" w:author="Dennis Hohmann" w:date="2012-04-14T19:11:00Z">
        <w:r w:rsidR="00623BCF" w:rsidRPr="00781E99">
          <w:t>Gerät</w:t>
        </w:r>
      </w:ins>
      <w:r w:rsidRPr="00781E99">
        <w:t xml:space="preserve"> mit der Bezeichnung </w:t>
      </w:r>
      <w:del w:id="252" w:author="Dennis Hohmann" w:date="2012-04-14T19:11:00Z">
        <w:r w:rsidRPr="00781E99" w:rsidDel="00623BCF">
          <w:delText>„</w:delText>
        </w:r>
      </w:del>
      <w:r w:rsidRPr="00781E99">
        <w:t>HOBBY A4</w:t>
      </w:r>
      <w:del w:id="253" w:author="Dennis Hohmann" w:date="2012-04-14T19:11:00Z">
        <w:r w:rsidRPr="00781E99" w:rsidDel="00623BCF">
          <w:delText>“</w:delText>
        </w:r>
      </w:del>
      <w:r w:rsidRPr="00781E99">
        <w:t xml:space="preserve"> wurde als Bausatz der Firma </w:t>
      </w:r>
      <w:del w:id="254" w:author="Dennis Hohmann" w:date="2012-04-14T19:10:00Z">
        <w:r w:rsidRPr="00781E99" w:rsidDel="00623BCF">
          <w:delText>„</w:delText>
        </w:r>
      </w:del>
      <w:r w:rsidRPr="00781E99">
        <w:t>GO!CNC.de</w:t>
      </w:r>
      <w:r w:rsidR="00410725" w:rsidRPr="00781E99">
        <w:rPr>
          <w:rStyle w:val="Funotenzeichen"/>
        </w:rPr>
        <w:footnoteReference w:id="11"/>
      </w:r>
      <w:del w:id="255" w:author="Dennis Hohmann" w:date="2012-04-14T19:10:00Z">
        <w:r w:rsidRPr="00781E99" w:rsidDel="00623BCF">
          <w:delText>“</w:delText>
        </w:r>
      </w:del>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4781856E" w:rsidR="00EB773F" w:rsidRDefault="009C5174" w:rsidP="009C5174">
      <w:pPr>
        <w:pStyle w:val="Beschriftung"/>
      </w:pPr>
      <w:bookmarkStart w:id="256" w:name="_Toc195011696"/>
      <w:bookmarkStart w:id="257" w:name="_Toc195068824"/>
      <w:bookmarkStart w:id="258" w:name="_Toc195068903"/>
      <w:bookmarkStart w:id="259" w:name="_Toc195069035"/>
      <w:bookmarkStart w:id="260" w:name="_Toc195069337"/>
      <w:bookmarkStart w:id="261" w:name="_Toc195118416"/>
      <w:bookmarkStart w:id="262" w:name="_Toc195150485"/>
      <w:r w:rsidRPr="009C5174">
        <w:t xml:space="preserve">Abbildung </w:t>
      </w:r>
      <w:r w:rsidR="00E74341">
        <w:fldChar w:fldCharType="begin"/>
      </w:r>
      <w:r w:rsidR="00E74341">
        <w:instrText xml:space="preserve"> STYLEREF 2 \s </w:instrText>
      </w:r>
      <w:r w:rsidR="00E74341">
        <w:fldChar w:fldCharType="separate"/>
      </w:r>
      <w:r w:rsidR="007C4FC9">
        <w:rPr>
          <w:noProof/>
        </w:rPr>
        <w:t>3.4</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26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006F7153">
        <w:t xml:space="preserve">: CNC-Bausatz </w:t>
      </w:r>
      <w:r w:rsidRPr="009C5174">
        <w:t>HOBBY A4</w:t>
      </w:r>
      <w:bookmarkEnd w:id="256"/>
      <w:bookmarkEnd w:id="257"/>
      <w:bookmarkEnd w:id="258"/>
      <w:bookmarkEnd w:id="259"/>
      <w:bookmarkEnd w:id="260"/>
      <w:bookmarkEnd w:id="261"/>
      <w:bookmarkEnd w:id="262"/>
    </w:p>
    <w:p w14:paraId="28413012" w14:textId="51C214E9" w:rsidR="005E4A93" w:rsidRPr="005E4A93" w:rsidRDefault="005E4A93" w:rsidP="005E4A93"/>
    <w:p w14:paraId="139BA130" w14:textId="6818101B" w:rsidR="00F311B2" w:rsidRDefault="00EB773F">
      <w:pPr>
        <w:pStyle w:val="Textkrper"/>
        <w:rPr>
          <w:ins w:id="264" w:author="Dennis Hohmann" w:date="2012-04-15T03:00:00Z"/>
        </w:rPr>
        <w:pPrChange w:id="265" w:author="Dennis Hohmann" w:date="2012-04-15T00:39:00Z">
          <w:pPr>
            <w:pStyle w:val="Beschriftung"/>
            <w:ind w:firstLine="2683"/>
          </w:pPr>
        </w:pPrChange>
      </w:pPr>
      <w:r w:rsidRPr="00343AD9">
        <w:t xml:space="preserve">Nach einer Lieferzeit von </w:t>
      </w:r>
      <w:r w:rsidR="00D71A68" w:rsidRPr="00343AD9">
        <w:t>über</w:t>
      </w:r>
      <w:r w:rsidRPr="00343AD9">
        <w:t xml:space="preserve"> </w:t>
      </w:r>
      <w:ins w:id="266" w:author="Dennis Hohmann" w:date="2012-04-14T19:12:00Z">
        <w:r w:rsidR="00CC78E8">
          <w:t>sechs</w:t>
        </w:r>
      </w:ins>
      <w:del w:id="267" w:author="Dennis Hohmann" w:date="2012-04-14T19:12:00Z">
        <w:r w:rsidRPr="00343AD9" w:rsidDel="00CC78E8">
          <w:delText>6</w:delText>
        </w:r>
      </w:del>
      <w:r w:rsidRPr="00343AD9">
        <w:t xml:space="preserve"> Wochen</w:t>
      </w:r>
      <w:ins w:id="268" w:author="Dennis Hohmann" w:date="2012-04-14T19:13:00Z">
        <w:r w:rsidR="00CC78E8">
          <w:t xml:space="preserve"> ist </w:t>
        </w:r>
      </w:ins>
      <w:del w:id="269"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270" w:author="Dennis Hohmann" w:date="2012-04-14T19:13:00Z">
        <w:r w:rsidR="00CC78E8">
          <w:t>m Autor</w:t>
        </w:r>
      </w:ins>
      <w:del w:id="271" w:author="Dennis Hohmann" w:date="2012-04-14T19:13:00Z">
        <w:r w:rsidRPr="00343AD9" w:rsidDel="00CC78E8">
          <w:delText>n</w:delText>
        </w:r>
      </w:del>
      <w:r w:rsidRPr="00343AD9">
        <w:t xml:space="preserve"> </w:t>
      </w:r>
      <w:del w:id="272" w:author="Dennis Hohmann" w:date="2012-04-14T19:14:00Z">
        <w:r w:rsidRPr="00343AD9" w:rsidDel="00CC78E8">
          <w:delText xml:space="preserve">mir </w:delText>
        </w:r>
      </w:del>
      <w:r w:rsidRPr="00343AD9">
        <w:t>aufgebaut und in Betrieb genommen</w:t>
      </w:r>
      <w:ins w:id="273" w:author="Dennis Hohmann" w:date="2012-04-14T19:14:00Z">
        <w:r w:rsidR="00CC78E8">
          <w:t xml:space="preserve"> worden</w:t>
        </w:r>
      </w:ins>
      <w:r w:rsidRPr="00343AD9">
        <w:t xml:space="preserve">. </w:t>
      </w:r>
      <w:del w:id="274" w:author="Dennis Hohmann" w:date="2012-04-14T19:16:00Z">
        <w:r w:rsidRPr="00343AD9" w:rsidDel="00CC78E8">
          <w:delText>E</w:delText>
        </w:r>
        <w:r w:rsidR="00D71A68" w:rsidRPr="00343AD9" w:rsidDel="00CC78E8">
          <w:delText xml:space="preserve">s </w:delText>
        </w:r>
      </w:del>
      <w:del w:id="275" w:author="Dennis Hohmann" w:date="2012-04-14T19:14:00Z">
        <w:r w:rsidR="00D71A68" w:rsidRPr="00343AD9" w:rsidDel="00CC78E8">
          <w:delText>wu</w:delText>
        </w:r>
        <w:r w:rsidR="00B5232A" w:rsidDel="00CC78E8">
          <w:delText xml:space="preserve">rden </w:delText>
        </w:r>
      </w:del>
      <w:del w:id="276" w:author="Dennis Hohmann" w:date="2012-04-14T19:16:00Z">
        <w:r w:rsidRPr="00343AD9" w:rsidDel="00CC78E8">
          <w:delText>Modifikationen an dem Bausat</w:delText>
        </w:r>
        <w:r w:rsidR="004E61CD" w:rsidDel="00CC78E8">
          <w:delText>z vorgenommen</w:delText>
        </w:r>
      </w:del>
      <w:ins w:id="277" w:author="Dennis Hohmann" w:date="2012-04-14T19:14:00Z">
        <w:r w:rsidR="00CC78E8">
          <w:t xml:space="preserve">Der Bausatz </w:t>
        </w:r>
      </w:ins>
      <w:ins w:id="278" w:author="Dennis Hohmann" w:date="2012-04-14T19:15:00Z">
        <w:r w:rsidR="00CC78E8">
          <w:t>ist</w:t>
        </w:r>
      </w:ins>
      <w:ins w:id="279" w:author="Dennis Hohmann" w:date="2012-04-14T19:14:00Z">
        <w:r w:rsidR="00CC78E8">
          <w:t xml:space="preserve"> durch den Einbau von</w:t>
        </w:r>
      </w:ins>
      <w:r w:rsidR="004E61CD">
        <w:t xml:space="preserve"> </w:t>
      </w:r>
      <w:ins w:id="280" w:author="Dennis Hohmann" w:date="2012-04-14T19:15:00Z">
        <w:r w:rsidR="00CC78E8">
          <w:t>drei Endschalter</w:t>
        </w:r>
      </w:ins>
      <w:r w:rsidR="006773C1">
        <w:t>n</w:t>
      </w:r>
      <w:ins w:id="281" w:author="Dennis Hohmann" w:date="2012-04-14T19:15:00Z">
        <w:r w:rsidR="00CC78E8">
          <w:t xml:space="preserve"> s</w:t>
        </w:r>
        <w:r w:rsidR="00CC78E8">
          <w:t>o</w:t>
        </w:r>
        <w:r w:rsidR="00CC78E8">
          <w:t>wie eines Werkzeuglängensensors modifiziert worden</w:t>
        </w:r>
      </w:ins>
      <w:del w:id="282"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w:delText>
        </w:r>
        <w:r w:rsidRPr="00343AD9" w:rsidDel="00CC78E8">
          <w:delText>k</w:delText>
        </w:r>
        <w:r w:rsidRPr="00343AD9" w:rsidDel="00CC78E8">
          <w:delText>zeuglängentasters</w:delText>
        </w:r>
      </w:del>
      <w:r w:rsidRPr="00343AD9">
        <w:t>.</w:t>
      </w:r>
      <w:r w:rsidR="007E4A58" w:rsidRPr="00343AD9">
        <w:t xml:space="preserve"> </w:t>
      </w:r>
      <w:r w:rsidRPr="00343AD9">
        <w:t xml:space="preserve">Die mitgelieferte </w:t>
      </w:r>
      <w:r w:rsidR="00D71A68" w:rsidRPr="00343AD9">
        <w:t>Schrittmotor-</w:t>
      </w:r>
    </w:p>
    <w:p w14:paraId="45670324" w14:textId="77777777" w:rsidR="00AB7FC1" w:rsidRDefault="00AB7FC1">
      <w:pPr>
        <w:pStyle w:val="Textkrper"/>
        <w:rPr>
          <w:ins w:id="283" w:author="Dennis Hohmann" w:date="2012-04-15T03:00:00Z"/>
        </w:rPr>
        <w:pPrChange w:id="284" w:author="Dennis Hohmann" w:date="2012-04-15T00:39:00Z">
          <w:pPr>
            <w:pStyle w:val="Beschriftung"/>
            <w:ind w:firstLine="2683"/>
          </w:pPr>
        </w:pPrChange>
      </w:pPr>
    </w:p>
    <w:p w14:paraId="4342A322" w14:textId="54835AF2" w:rsidR="00EB773F" w:rsidRPr="00343AD9" w:rsidRDefault="00EB773F">
      <w:pPr>
        <w:pStyle w:val="Textkrper"/>
        <w:pPrChange w:id="285" w:author="Dennis Hohmann" w:date="2012-04-15T00:39:00Z">
          <w:pPr>
            <w:pStyle w:val="Beschriftung"/>
            <w:ind w:firstLine="2683"/>
          </w:pPr>
        </w:pPrChange>
      </w:pPr>
      <w:r w:rsidRPr="00343AD9">
        <w:t xml:space="preserve">Treiberplatine </w:t>
      </w:r>
      <w:del w:id="286" w:author="Dennis Hohmann" w:date="2012-04-15T01:56:00Z">
        <w:r w:rsidRPr="00343AD9" w:rsidDel="005E42C5">
          <w:delText>„</w:delText>
        </w:r>
      </w:del>
      <w:r w:rsidRPr="00343AD9">
        <w:t>UNI1500</w:t>
      </w:r>
      <w:del w:id="287" w:author="Dennis Hohmann" w:date="2012-04-15T01:56:00Z">
        <w:r w:rsidRPr="00343AD9" w:rsidDel="005E42C5">
          <w:delText>“</w:delText>
        </w:r>
      </w:del>
      <w:r w:rsidRPr="00343AD9">
        <w:t xml:space="preserve"> der Firma USOVO </w:t>
      </w:r>
      <w:del w:id="288" w:author="Dennis Hohmann" w:date="2012-04-14T19:16:00Z">
        <w:r w:rsidRPr="00343AD9" w:rsidDel="00CC78E8">
          <w:delText>wurde</w:delText>
        </w:r>
        <w:r w:rsidR="007E4A58" w:rsidRPr="00343AD9" w:rsidDel="00CC78E8">
          <w:delText xml:space="preserve"> </w:delText>
        </w:r>
      </w:del>
      <w:ins w:id="289" w:author="Dennis Hohmann" w:date="2012-04-14T19:16:00Z">
        <w:r w:rsidR="00CC78E8">
          <w:t>ist</w:t>
        </w:r>
        <w:r w:rsidR="00CC78E8" w:rsidRPr="00343AD9">
          <w:t xml:space="preserve"> </w:t>
        </w:r>
      </w:ins>
      <w:r w:rsidR="007E4A58" w:rsidRPr="00343AD9">
        <w:t>im Originalzustand übernommen</w:t>
      </w:r>
      <w:ins w:id="290"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eingegangen.</w:t>
      </w:r>
    </w:p>
    <w:p w14:paraId="334D1CFF" w14:textId="5D040F32" w:rsidR="00C94741" w:rsidRDefault="00410725">
      <w:pPr>
        <w:pStyle w:val="Textkrper"/>
      </w:pPr>
      <w:r>
        <w:t>Die mitgelieferte 5</w:t>
      </w:r>
      <w:ins w:id="291" w:author="Dennis Hohmann" w:date="2012-04-15T01:56:00Z">
        <w:r w:rsidR="005E42C5">
          <w:t> </w:t>
        </w:r>
      </w:ins>
      <w:r>
        <w:t xml:space="preserve">mm-Holzplatte </w:t>
      </w:r>
      <w:del w:id="292" w:author="Dennis Hohmann" w:date="2012-04-14T19:16:00Z">
        <w:r w:rsidDel="00CC78E8">
          <w:delText xml:space="preserve">wurde </w:delText>
        </w:r>
      </w:del>
      <w:ins w:id="293" w:author="Dennis Hohmann" w:date="2012-04-14T19:16:00Z">
        <w:r w:rsidR="00CC78E8">
          <w:t xml:space="preserve">ist </w:t>
        </w:r>
      </w:ins>
      <w:r>
        <w:t>durch eine 8</w:t>
      </w:r>
      <w:ins w:id="294" w:author="Dennis Hohmann" w:date="2012-04-15T01:56:00Z">
        <w:r w:rsidR="005E42C5">
          <w:t> </w:t>
        </w:r>
      </w:ins>
      <w:r>
        <w:t>mm-</w:t>
      </w:r>
      <w:r w:rsidR="00903CEF" w:rsidRPr="00903CEF">
        <w:t xml:space="preserve">Aluminiumplatte ersetzt. </w:t>
      </w:r>
      <w:r w:rsidR="00903CEF" w:rsidRPr="005E42C5">
        <w:t>Dies ve</w:t>
      </w:r>
      <w:r w:rsidR="00903CEF" w:rsidRPr="005E42C5">
        <w:t>r</w:t>
      </w:r>
      <w:r w:rsidR="00903CEF" w:rsidRPr="005E42C5">
        <w:t>leiht der gesamten Mechanik mehr Stabilität.</w:t>
      </w:r>
    </w:p>
    <w:p w14:paraId="4153AAF4" w14:textId="77777777" w:rsidR="004C462A" w:rsidRDefault="004C462A">
      <w:pPr>
        <w:pStyle w:val="Textkrper"/>
      </w:pPr>
    </w:p>
    <w:p w14:paraId="360939D8" w14:textId="18DBBFA4" w:rsidR="00C94741" w:rsidRDefault="00C94741" w:rsidP="00E60F49">
      <w:pPr>
        <w:pStyle w:val="berschrift2"/>
      </w:pPr>
      <w:bookmarkStart w:id="295" w:name="_Toc196193387"/>
      <w:r>
        <w:t>UNI1500</w:t>
      </w:r>
      <w:bookmarkEnd w:id="295"/>
    </w:p>
    <w:p w14:paraId="6BF502DF" w14:textId="77777777" w:rsidR="00AB7FC1" w:rsidRPr="00AB7FC1" w:rsidRDefault="00AB7FC1" w:rsidP="00AB7FC1"/>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21383458" w:rsidR="00C94741" w:rsidRDefault="00C94741" w:rsidP="007D3198">
      <w:pPr>
        <w:pStyle w:val="Beschriftung"/>
        <w:ind w:firstLine="0"/>
        <w:rPr>
          <w:noProof/>
        </w:rPr>
      </w:pPr>
      <w:bookmarkStart w:id="296" w:name="_Toc195011697"/>
      <w:bookmarkStart w:id="297" w:name="_Toc195068825"/>
      <w:bookmarkStart w:id="298" w:name="_Toc195068904"/>
      <w:bookmarkStart w:id="299" w:name="_Toc195069036"/>
      <w:bookmarkStart w:id="300" w:name="_Toc195069338"/>
      <w:bookmarkStart w:id="301" w:name="_Toc195118417"/>
      <w:bookmarkStart w:id="302" w:name="_Toc195150486"/>
      <w:bookmarkStart w:id="303" w:name="_Toc196185421"/>
      <w:r w:rsidRPr="00F551CB">
        <w:t xml:space="preserve">Abbildung </w:t>
      </w:r>
      <w:r w:rsidR="00E74341">
        <w:fldChar w:fldCharType="begin"/>
      </w:r>
      <w:r w:rsidR="00E74341">
        <w:instrText xml:space="preserve"> STYLEREF 2 \s </w:instrText>
      </w:r>
      <w:r w:rsidR="00E74341">
        <w:fldChar w:fldCharType="separate"/>
      </w:r>
      <w:r w:rsidR="007C4FC9">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30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F551CB">
        <w:t>: USOVO UNI1500</w:t>
      </w:r>
      <w:r w:rsidRPr="00F551CB">
        <w:rPr>
          <w:noProof/>
        </w:rPr>
        <w:t xml:space="preserve"> Steuerplatine</w:t>
      </w:r>
      <w:bookmarkEnd w:id="296"/>
      <w:bookmarkEnd w:id="297"/>
      <w:bookmarkEnd w:id="298"/>
      <w:bookmarkEnd w:id="299"/>
      <w:bookmarkEnd w:id="300"/>
      <w:bookmarkEnd w:id="301"/>
      <w:bookmarkEnd w:id="302"/>
      <w:bookmarkEnd w:id="303"/>
    </w:p>
    <w:p w14:paraId="43F0B286" w14:textId="77777777" w:rsidR="00DA2BA4" w:rsidRPr="00DA2BA4" w:rsidRDefault="00DA2BA4" w:rsidP="00DA2BA4"/>
    <w:p w14:paraId="5101CEEB" w14:textId="2B7DC38F" w:rsidR="004C462A" w:rsidRDefault="00DA2BA4" w:rsidP="00DA2BA4">
      <w:pPr>
        <w:pStyle w:val="Textkrper"/>
      </w:pPr>
      <w:r>
        <w:t>Es wird die Steuerplatine der Portalfräse verwendet. Bei der hier verwendeten Maschine ist keine anderen Steuerplatine verfügbar.</w:t>
      </w:r>
    </w:p>
    <w:p w14:paraId="4D6BE556" w14:textId="6CF91A95" w:rsidR="004C462A" w:rsidRPr="00EA7AA0" w:rsidRDefault="004913A9" w:rsidP="00DA2BA4">
      <w:pPr>
        <w:pStyle w:val="Textkrper"/>
      </w:pPr>
      <w:r>
        <w:br w:type="page"/>
      </w:r>
    </w:p>
    <w:p w14:paraId="7B522192" w14:textId="33038237" w:rsidR="00C94741" w:rsidRDefault="00C94741" w:rsidP="00DA2BA4">
      <w:pPr>
        <w:pStyle w:val="Textkrper"/>
      </w:pPr>
      <w:r w:rsidRPr="00DA2BA4">
        <w:t>Die Steuerkarte ist auf Takt- / Richtungssignal eingestellt. Daraus ergibt sich folgende</w:t>
      </w:r>
      <w:del w:id="305" w:author="Dennis Hohmann" w:date="2012-04-14T19:17:00Z">
        <w:r w:rsidRPr="00DA2BA4" w:rsidDel="00765137">
          <w:delText>s</w:delText>
        </w:r>
      </w:del>
      <w:r w:rsidRPr="00DA2BA4">
        <w:t xml:space="preserve"> </w:t>
      </w:r>
      <w:r w:rsidR="004C54E6" w:rsidRPr="00DA2BA4">
        <w:t>Pi</w:t>
      </w:r>
      <w:r w:rsidR="004C54E6" w:rsidRPr="00DA2BA4">
        <w:t>n</w:t>
      </w:r>
      <w:r w:rsidR="004C54E6" w:rsidRPr="00DA2BA4">
        <w:t>belegung</w:t>
      </w:r>
      <w:r w:rsidRPr="00DA2BA4">
        <w:t xml:space="preserve"> am </w:t>
      </w:r>
      <w:r w:rsidR="00DA2BA4" w:rsidRPr="00DA2BA4">
        <w:t>Parallel Port</w:t>
      </w:r>
      <w:r w:rsidR="004C54E6" w:rsidRPr="00DA2BA4">
        <w:t xml:space="preserve"> der Karte</w:t>
      </w:r>
      <w:r w:rsidRPr="00DA2BA4">
        <w:t>:</w:t>
      </w:r>
    </w:p>
    <w:p w14:paraId="4DAA7092" w14:textId="77777777" w:rsidR="00AA56E1" w:rsidRDefault="00AA56E1">
      <w:pPr>
        <w:pStyle w:val="Textkrper"/>
      </w:pPr>
    </w:p>
    <w:tbl>
      <w:tblPr>
        <w:tblW w:w="0" w:type="auto"/>
        <w:jc w:val="center"/>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6" w:author="Dennis Hohmann" w:date="2012-04-15T01:58: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83"/>
        <w:gridCol w:w="2444"/>
        <w:gridCol w:w="1511"/>
        <w:gridCol w:w="2831"/>
        <w:tblGridChange w:id="307">
          <w:tblGrid>
            <w:gridCol w:w="897"/>
            <w:gridCol w:w="2231"/>
            <w:gridCol w:w="1511"/>
            <w:gridCol w:w="2831"/>
          </w:tblGrid>
        </w:tblGridChange>
      </w:tblGrid>
      <w:tr w:rsidR="00C94741" w14:paraId="07735A58" w14:textId="77777777" w:rsidTr="004A106F">
        <w:trPr>
          <w:trHeight w:val="296"/>
          <w:jc w:val="center"/>
          <w:trPrChange w:id="308" w:author="Dennis Hohmann" w:date="2012-04-15T01:58:00Z">
            <w:trPr>
              <w:trHeight w:val="296"/>
              <w:jc w:val="center"/>
            </w:trPr>
          </w:trPrChange>
        </w:trPr>
        <w:tc>
          <w:tcPr>
            <w:tcW w:w="1117" w:type="dxa"/>
            <w:vAlign w:val="center"/>
            <w:tcPrChange w:id="309" w:author="Dennis Hohmann" w:date="2012-04-15T01:58:00Z">
              <w:tcPr>
                <w:tcW w:w="897" w:type="dxa"/>
              </w:tcPr>
            </w:tcPrChange>
          </w:tcPr>
          <w:p w14:paraId="18DED1CE" w14:textId="77777777" w:rsidR="00C94741" w:rsidRDefault="00C94741">
            <w:pPr>
              <w:pStyle w:val="Textkrper"/>
              <w:jc w:val="left"/>
              <w:rPr>
                <w:rFonts w:asciiTheme="majorHAnsi" w:eastAsiaTheme="majorEastAsia" w:hAnsiTheme="majorHAnsi" w:cstheme="majorBidi"/>
                <w:b/>
                <w:bCs w:val="0"/>
                <w:i/>
                <w:iCs/>
              </w:rPr>
              <w:pPrChange w:id="310" w:author="Dennis Hohmann" w:date="2012-04-15T01:58:00Z">
                <w:pPr>
                  <w:pStyle w:val="Textkrper"/>
                  <w:keepNext/>
                  <w:keepLines/>
                  <w:numPr>
                    <w:ilvl w:val="3"/>
                    <w:numId w:val="2"/>
                  </w:numPr>
                  <w:spacing w:before="200"/>
                  <w:ind w:left="864" w:hanging="864"/>
                  <w:outlineLvl w:val="3"/>
                </w:pPr>
              </w:pPrChange>
            </w:pPr>
            <w:r>
              <w:t>Pin 1</w:t>
            </w:r>
          </w:p>
        </w:tc>
        <w:tc>
          <w:tcPr>
            <w:tcW w:w="2444" w:type="dxa"/>
            <w:vAlign w:val="center"/>
            <w:tcPrChange w:id="311" w:author="Dennis Hohmann" w:date="2012-04-15T01:58:00Z">
              <w:tcPr>
                <w:tcW w:w="2231" w:type="dxa"/>
              </w:tcPr>
            </w:tcPrChange>
          </w:tcPr>
          <w:p w14:paraId="372397BD" w14:textId="77777777" w:rsidR="00C94741" w:rsidRDefault="00C94741">
            <w:pPr>
              <w:pStyle w:val="Textkrper"/>
              <w:jc w:val="left"/>
              <w:rPr>
                <w:rFonts w:asciiTheme="majorHAnsi" w:eastAsiaTheme="majorEastAsia" w:hAnsiTheme="majorHAnsi" w:cstheme="majorBidi"/>
                <w:b/>
                <w:bCs w:val="0"/>
                <w:i/>
                <w:iCs/>
              </w:rPr>
              <w:pPrChange w:id="312" w:author="Dennis Hohmann" w:date="2012-04-15T01:58:00Z">
                <w:pPr>
                  <w:pStyle w:val="Textkrper"/>
                  <w:keepNext/>
                  <w:keepLines/>
                  <w:numPr>
                    <w:ilvl w:val="3"/>
                    <w:numId w:val="2"/>
                  </w:numPr>
                  <w:spacing w:before="200"/>
                  <w:ind w:left="864" w:hanging="864"/>
                  <w:jc w:val="left"/>
                  <w:outlineLvl w:val="3"/>
                </w:pPr>
              </w:pPrChange>
            </w:pPr>
            <w:r>
              <w:t>nicht verbunden</w:t>
            </w:r>
          </w:p>
        </w:tc>
        <w:tc>
          <w:tcPr>
            <w:tcW w:w="1511" w:type="dxa"/>
            <w:vAlign w:val="center"/>
            <w:tcPrChange w:id="313" w:author="Dennis Hohmann" w:date="2012-04-15T01:58:00Z">
              <w:tcPr>
                <w:tcW w:w="1511" w:type="dxa"/>
              </w:tcPr>
            </w:tcPrChange>
          </w:tcPr>
          <w:p w14:paraId="6B810792" w14:textId="77777777" w:rsidR="00C94741" w:rsidRDefault="00C94741">
            <w:pPr>
              <w:pStyle w:val="Textkrper"/>
              <w:jc w:val="left"/>
              <w:rPr>
                <w:rFonts w:asciiTheme="majorHAnsi" w:eastAsiaTheme="majorEastAsia" w:hAnsiTheme="majorHAnsi" w:cstheme="majorBidi"/>
                <w:b/>
                <w:bCs w:val="0"/>
                <w:i/>
                <w:iCs/>
              </w:rPr>
              <w:pPrChange w:id="314" w:author="Dennis Hohmann" w:date="2012-04-15T01:58:00Z">
                <w:pPr>
                  <w:pStyle w:val="Textkrper"/>
                  <w:keepNext/>
                  <w:keepLines/>
                  <w:numPr>
                    <w:ilvl w:val="3"/>
                    <w:numId w:val="2"/>
                  </w:numPr>
                  <w:spacing w:before="200"/>
                  <w:ind w:left="864" w:hanging="864"/>
                  <w:jc w:val="left"/>
                  <w:outlineLvl w:val="3"/>
                </w:pPr>
              </w:pPrChange>
            </w:pPr>
            <w:r>
              <w:t>Pin 10</w:t>
            </w:r>
          </w:p>
        </w:tc>
        <w:tc>
          <w:tcPr>
            <w:tcW w:w="2831" w:type="dxa"/>
            <w:vAlign w:val="center"/>
            <w:tcPrChange w:id="315" w:author="Dennis Hohmann" w:date="2012-04-15T01:58:00Z">
              <w:tcPr>
                <w:tcW w:w="2831" w:type="dxa"/>
              </w:tcPr>
            </w:tcPrChange>
          </w:tcPr>
          <w:p w14:paraId="500C6B0B" w14:textId="77777777" w:rsidR="00C94741" w:rsidRDefault="00C94741">
            <w:pPr>
              <w:pStyle w:val="Textkrper"/>
              <w:jc w:val="left"/>
              <w:rPr>
                <w:rFonts w:asciiTheme="majorHAnsi" w:eastAsiaTheme="majorEastAsia" w:hAnsiTheme="majorHAnsi" w:cstheme="majorBidi"/>
                <w:b/>
                <w:bCs w:val="0"/>
                <w:i/>
                <w:iCs/>
              </w:rPr>
              <w:pPrChange w:id="316" w:author="Dennis Hohmann" w:date="2012-04-15T01:58:00Z">
                <w:pPr>
                  <w:pStyle w:val="Textkrper"/>
                  <w:keepNext/>
                  <w:keepLines/>
                  <w:numPr>
                    <w:ilvl w:val="3"/>
                    <w:numId w:val="2"/>
                  </w:numPr>
                  <w:spacing w:before="200"/>
                  <w:ind w:left="864" w:hanging="864"/>
                  <w:jc w:val="left"/>
                  <w:outlineLvl w:val="3"/>
                </w:pPr>
              </w:pPrChange>
            </w:pPr>
            <w:r>
              <w:t>nicht verbunden</w:t>
            </w:r>
          </w:p>
        </w:tc>
      </w:tr>
      <w:tr w:rsidR="00C94741" w14:paraId="3E95847F" w14:textId="77777777" w:rsidTr="004A106F">
        <w:trPr>
          <w:trHeight w:val="318"/>
          <w:jc w:val="center"/>
          <w:trPrChange w:id="317" w:author="Dennis Hohmann" w:date="2012-04-15T01:58:00Z">
            <w:trPr>
              <w:trHeight w:val="318"/>
              <w:jc w:val="center"/>
            </w:trPr>
          </w:trPrChange>
        </w:trPr>
        <w:tc>
          <w:tcPr>
            <w:tcW w:w="1117" w:type="dxa"/>
            <w:vAlign w:val="center"/>
            <w:tcPrChange w:id="318" w:author="Dennis Hohmann" w:date="2012-04-15T01:58:00Z">
              <w:tcPr>
                <w:tcW w:w="897" w:type="dxa"/>
              </w:tcPr>
            </w:tcPrChange>
          </w:tcPr>
          <w:p w14:paraId="6F5D912C" w14:textId="77777777" w:rsidR="00C94741" w:rsidRDefault="00C94741">
            <w:pPr>
              <w:pStyle w:val="Textkrper"/>
              <w:jc w:val="left"/>
              <w:pPrChange w:id="319" w:author="Dennis Hohmann" w:date="2012-04-15T01:58:00Z">
                <w:pPr/>
              </w:pPrChange>
            </w:pPr>
            <w:r>
              <w:t>Pin 2</w:t>
            </w:r>
          </w:p>
        </w:tc>
        <w:tc>
          <w:tcPr>
            <w:tcW w:w="2444" w:type="dxa"/>
            <w:vAlign w:val="center"/>
            <w:tcPrChange w:id="320" w:author="Dennis Hohmann" w:date="2012-04-15T01:58:00Z">
              <w:tcPr>
                <w:tcW w:w="2231" w:type="dxa"/>
              </w:tcPr>
            </w:tcPrChange>
          </w:tcPr>
          <w:p w14:paraId="73972F74" w14:textId="77777777" w:rsidR="00C94741" w:rsidRDefault="00C94741">
            <w:pPr>
              <w:pStyle w:val="Textkrper"/>
              <w:jc w:val="left"/>
              <w:pPrChange w:id="321" w:author="Dennis Hohmann" w:date="2012-04-15T01:58:00Z">
                <w:pPr/>
              </w:pPrChange>
            </w:pPr>
            <w:r>
              <w:t>Richtung X</w:t>
            </w:r>
          </w:p>
        </w:tc>
        <w:tc>
          <w:tcPr>
            <w:tcW w:w="1511" w:type="dxa"/>
            <w:vAlign w:val="center"/>
            <w:tcPrChange w:id="322" w:author="Dennis Hohmann" w:date="2012-04-15T01:58:00Z">
              <w:tcPr>
                <w:tcW w:w="1511" w:type="dxa"/>
              </w:tcPr>
            </w:tcPrChange>
          </w:tcPr>
          <w:p w14:paraId="0A0479B1" w14:textId="77777777" w:rsidR="00C94741" w:rsidRDefault="00C94741">
            <w:pPr>
              <w:pStyle w:val="Textkrper"/>
              <w:jc w:val="left"/>
              <w:pPrChange w:id="323" w:author="Dennis Hohmann" w:date="2012-04-15T01:58:00Z">
                <w:pPr/>
              </w:pPrChange>
            </w:pPr>
            <w:r>
              <w:t>Pin 11</w:t>
            </w:r>
          </w:p>
        </w:tc>
        <w:tc>
          <w:tcPr>
            <w:tcW w:w="2831" w:type="dxa"/>
            <w:vAlign w:val="center"/>
            <w:tcPrChange w:id="324" w:author="Dennis Hohmann" w:date="2012-04-15T01:58:00Z">
              <w:tcPr>
                <w:tcW w:w="2831" w:type="dxa"/>
              </w:tcPr>
            </w:tcPrChange>
          </w:tcPr>
          <w:p w14:paraId="68BD3B36" w14:textId="77777777" w:rsidR="00C94741" w:rsidRDefault="00C94741">
            <w:pPr>
              <w:pStyle w:val="Textkrper"/>
              <w:jc w:val="left"/>
              <w:pPrChange w:id="325" w:author="Dennis Hohmann" w:date="2012-04-15T01:58:00Z">
                <w:pPr/>
              </w:pPrChange>
            </w:pPr>
            <w:r>
              <w:t>Referenzschalter X Y Z</w:t>
            </w:r>
          </w:p>
        </w:tc>
      </w:tr>
      <w:tr w:rsidR="00C94741" w14:paraId="4D25E352" w14:textId="77777777" w:rsidTr="004A106F">
        <w:trPr>
          <w:jc w:val="center"/>
          <w:trPrChange w:id="326" w:author="Dennis Hohmann" w:date="2012-04-15T01:58:00Z">
            <w:trPr>
              <w:jc w:val="center"/>
            </w:trPr>
          </w:trPrChange>
        </w:trPr>
        <w:tc>
          <w:tcPr>
            <w:tcW w:w="1117" w:type="dxa"/>
            <w:vAlign w:val="center"/>
            <w:tcPrChange w:id="327" w:author="Dennis Hohmann" w:date="2012-04-15T01:58:00Z">
              <w:tcPr>
                <w:tcW w:w="897" w:type="dxa"/>
              </w:tcPr>
            </w:tcPrChange>
          </w:tcPr>
          <w:p w14:paraId="0908DBF9" w14:textId="77777777" w:rsidR="00C94741" w:rsidRDefault="00C94741">
            <w:pPr>
              <w:pStyle w:val="Textkrper"/>
              <w:jc w:val="left"/>
              <w:pPrChange w:id="328" w:author="Dennis Hohmann" w:date="2012-04-15T01:58:00Z">
                <w:pPr/>
              </w:pPrChange>
            </w:pPr>
            <w:r>
              <w:t>Pin 3</w:t>
            </w:r>
          </w:p>
        </w:tc>
        <w:tc>
          <w:tcPr>
            <w:tcW w:w="2444" w:type="dxa"/>
            <w:vAlign w:val="center"/>
            <w:tcPrChange w:id="329" w:author="Dennis Hohmann" w:date="2012-04-15T01:58:00Z">
              <w:tcPr>
                <w:tcW w:w="2231" w:type="dxa"/>
              </w:tcPr>
            </w:tcPrChange>
          </w:tcPr>
          <w:p w14:paraId="33EB9F26" w14:textId="77777777" w:rsidR="00C94741" w:rsidRDefault="00C94741">
            <w:pPr>
              <w:pStyle w:val="Textkrper"/>
              <w:jc w:val="left"/>
              <w:pPrChange w:id="330" w:author="Dennis Hohmann" w:date="2012-04-15T01:58:00Z">
                <w:pPr/>
              </w:pPrChange>
            </w:pPr>
            <w:r>
              <w:t>Takt X</w:t>
            </w:r>
          </w:p>
        </w:tc>
        <w:tc>
          <w:tcPr>
            <w:tcW w:w="1511" w:type="dxa"/>
            <w:vAlign w:val="center"/>
            <w:tcPrChange w:id="331" w:author="Dennis Hohmann" w:date="2012-04-15T01:58:00Z">
              <w:tcPr>
                <w:tcW w:w="1511" w:type="dxa"/>
              </w:tcPr>
            </w:tcPrChange>
          </w:tcPr>
          <w:p w14:paraId="7145376A" w14:textId="77777777" w:rsidR="00C94741" w:rsidRDefault="00C94741">
            <w:pPr>
              <w:pStyle w:val="Textkrper"/>
              <w:jc w:val="left"/>
              <w:pPrChange w:id="332" w:author="Dennis Hohmann" w:date="2012-04-15T01:58:00Z">
                <w:pPr/>
              </w:pPrChange>
            </w:pPr>
            <w:r>
              <w:t>Pin 12</w:t>
            </w:r>
          </w:p>
        </w:tc>
        <w:tc>
          <w:tcPr>
            <w:tcW w:w="2831" w:type="dxa"/>
            <w:vAlign w:val="center"/>
            <w:tcPrChange w:id="333" w:author="Dennis Hohmann" w:date="2012-04-15T01:58:00Z">
              <w:tcPr>
                <w:tcW w:w="2831" w:type="dxa"/>
              </w:tcPr>
            </w:tcPrChange>
          </w:tcPr>
          <w:p w14:paraId="076BC9B5" w14:textId="77777777" w:rsidR="00C94741" w:rsidRDefault="00C94741">
            <w:pPr>
              <w:pStyle w:val="Textkrper"/>
              <w:jc w:val="left"/>
              <w:pPrChange w:id="334" w:author="Dennis Hohmann" w:date="2012-04-15T01:58:00Z">
                <w:pPr/>
              </w:pPrChange>
            </w:pPr>
            <w:r>
              <w:t>Referenz Achse 4</w:t>
            </w:r>
          </w:p>
        </w:tc>
      </w:tr>
      <w:tr w:rsidR="00C94741" w14:paraId="626925C7" w14:textId="77777777" w:rsidTr="004A106F">
        <w:trPr>
          <w:jc w:val="center"/>
          <w:trPrChange w:id="335" w:author="Dennis Hohmann" w:date="2012-04-15T01:58:00Z">
            <w:trPr>
              <w:jc w:val="center"/>
            </w:trPr>
          </w:trPrChange>
        </w:trPr>
        <w:tc>
          <w:tcPr>
            <w:tcW w:w="1117" w:type="dxa"/>
            <w:vAlign w:val="center"/>
            <w:tcPrChange w:id="336" w:author="Dennis Hohmann" w:date="2012-04-15T01:58:00Z">
              <w:tcPr>
                <w:tcW w:w="897" w:type="dxa"/>
              </w:tcPr>
            </w:tcPrChange>
          </w:tcPr>
          <w:p w14:paraId="418E8DF7" w14:textId="77777777" w:rsidR="00C94741" w:rsidRDefault="00C94741">
            <w:pPr>
              <w:pStyle w:val="Textkrper"/>
              <w:jc w:val="left"/>
              <w:pPrChange w:id="337" w:author="Dennis Hohmann" w:date="2012-04-15T01:58:00Z">
                <w:pPr/>
              </w:pPrChange>
            </w:pPr>
            <w:r>
              <w:t>Pin 4</w:t>
            </w:r>
          </w:p>
        </w:tc>
        <w:tc>
          <w:tcPr>
            <w:tcW w:w="2444" w:type="dxa"/>
            <w:vAlign w:val="center"/>
            <w:tcPrChange w:id="338" w:author="Dennis Hohmann" w:date="2012-04-15T01:58:00Z">
              <w:tcPr>
                <w:tcW w:w="2231" w:type="dxa"/>
              </w:tcPr>
            </w:tcPrChange>
          </w:tcPr>
          <w:p w14:paraId="14E91A05" w14:textId="77777777" w:rsidR="00C94741" w:rsidRDefault="00C94741">
            <w:pPr>
              <w:pStyle w:val="Textkrper"/>
              <w:jc w:val="left"/>
              <w:pPrChange w:id="339" w:author="Dennis Hohmann" w:date="2012-04-15T01:58:00Z">
                <w:pPr/>
              </w:pPrChange>
            </w:pPr>
            <w:r>
              <w:t>Richtung Y</w:t>
            </w:r>
          </w:p>
        </w:tc>
        <w:tc>
          <w:tcPr>
            <w:tcW w:w="1511" w:type="dxa"/>
            <w:vAlign w:val="center"/>
            <w:tcPrChange w:id="340" w:author="Dennis Hohmann" w:date="2012-04-15T01:58:00Z">
              <w:tcPr>
                <w:tcW w:w="1511" w:type="dxa"/>
              </w:tcPr>
            </w:tcPrChange>
          </w:tcPr>
          <w:p w14:paraId="4D97EAC3" w14:textId="77777777" w:rsidR="00C94741" w:rsidRDefault="00C94741">
            <w:pPr>
              <w:pStyle w:val="Textkrper"/>
              <w:jc w:val="left"/>
              <w:pPrChange w:id="341" w:author="Dennis Hohmann" w:date="2012-04-15T01:58:00Z">
                <w:pPr/>
              </w:pPrChange>
            </w:pPr>
            <w:r>
              <w:t>Pin 13</w:t>
            </w:r>
          </w:p>
        </w:tc>
        <w:tc>
          <w:tcPr>
            <w:tcW w:w="2831" w:type="dxa"/>
            <w:vAlign w:val="center"/>
            <w:tcPrChange w:id="342" w:author="Dennis Hohmann" w:date="2012-04-15T01:58:00Z">
              <w:tcPr>
                <w:tcW w:w="2831" w:type="dxa"/>
              </w:tcPr>
            </w:tcPrChange>
          </w:tcPr>
          <w:p w14:paraId="5816167A" w14:textId="77777777" w:rsidR="00C94741" w:rsidRDefault="00C94741">
            <w:pPr>
              <w:pStyle w:val="Textkrper"/>
              <w:jc w:val="left"/>
              <w:pPrChange w:id="343" w:author="Dennis Hohmann" w:date="2012-04-15T01:58:00Z">
                <w:pPr/>
              </w:pPrChange>
            </w:pPr>
            <w:r>
              <w:t>nicht verbunden</w:t>
            </w:r>
          </w:p>
        </w:tc>
      </w:tr>
      <w:tr w:rsidR="00C94741" w14:paraId="272070F2" w14:textId="77777777" w:rsidTr="004A106F">
        <w:trPr>
          <w:jc w:val="center"/>
          <w:trPrChange w:id="344" w:author="Dennis Hohmann" w:date="2012-04-15T01:58:00Z">
            <w:trPr>
              <w:jc w:val="center"/>
            </w:trPr>
          </w:trPrChange>
        </w:trPr>
        <w:tc>
          <w:tcPr>
            <w:tcW w:w="1117" w:type="dxa"/>
            <w:vAlign w:val="center"/>
            <w:tcPrChange w:id="345" w:author="Dennis Hohmann" w:date="2012-04-15T01:58:00Z">
              <w:tcPr>
                <w:tcW w:w="897" w:type="dxa"/>
              </w:tcPr>
            </w:tcPrChange>
          </w:tcPr>
          <w:p w14:paraId="76DB2CDD" w14:textId="77777777" w:rsidR="00C94741" w:rsidRDefault="00C94741">
            <w:pPr>
              <w:pStyle w:val="Textkrper"/>
              <w:jc w:val="left"/>
              <w:pPrChange w:id="346" w:author="Dennis Hohmann" w:date="2012-04-15T01:58:00Z">
                <w:pPr/>
              </w:pPrChange>
            </w:pPr>
            <w:r>
              <w:t>Pin 5</w:t>
            </w:r>
          </w:p>
        </w:tc>
        <w:tc>
          <w:tcPr>
            <w:tcW w:w="2444" w:type="dxa"/>
            <w:vAlign w:val="center"/>
            <w:tcPrChange w:id="347" w:author="Dennis Hohmann" w:date="2012-04-15T01:58:00Z">
              <w:tcPr>
                <w:tcW w:w="2231" w:type="dxa"/>
              </w:tcPr>
            </w:tcPrChange>
          </w:tcPr>
          <w:p w14:paraId="515517DD" w14:textId="77777777" w:rsidR="00C94741" w:rsidRDefault="00C94741">
            <w:pPr>
              <w:pStyle w:val="Textkrper"/>
              <w:jc w:val="left"/>
              <w:pPrChange w:id="348" w:author="Dennis Hohmann" w:date="2012-04-15T01:58:00Z">
                <w:pPr/>
              </w:pPrChange>
            </w:pPr>
            <w:r>
              <w:t>Takt Y</w:t>
            </w:r>
          </w:p>
        </w:tc>
        <w:tc>
          <w:tcPr>
            <w:tcW w:w="1511" w:type="dxa"/>
            <w:vAlign w:val="center"/>
            <w:tcPrChange w:id="349" w:author="Dennis Hohmann" w:date="2012-04-15T01:58:00Z">
              <w:tcPr>
                <w:tcW w:w="1511" w:type="dxa"/>
              </w:tcPr>
            </w:tcPrChange>
          </w:tcPr>
          <w:p w14:paraId="4881639C" w14:textId="77777777" w:rsidR="00C94741" w:rsidRDefault="00C94741">
            <w:pPr>
              <w:pStyle w:val="Textkrper"/>
              <w:jc w:val="left"/>
              <w:pPrChange w:id="350" w:author="Dennis Hohmann" w:date="2012-04-15T01:58:00Z">
                <w:pPr/>
              </w:pPrChange>
            </w:pPr>
            <w:r>
              <w:t>Pin 14</w:t>
            </w:r>
          </w:p>
        </w:tc>
        <w:tc>
          <w:tcPr>
            <w:tcW w:w="2831" w:type="dxa"/>
            <w:vAlign w:val="center"/>
            <w:tcPrChange w:id="351" w:author="Dennis Hohmann" w:date="2012-04-15T01:58:00Z">
              <w:tcPr>
                <w:tcW w:w="2831" w:type="dxa"/>
              </w:tcPr>
            </w:tcPrChange>
          </w:tcPr>
          <w:p w14:paraId="26D727D9" w14:textId="77777777" w:rsidR="00C94741" w:rsidRDefault="00C94741">
            <w:pPr>
              <w:pStyle w:val="Textkrper"/>
              <w:jc w:val="left"/>
              <w:pPrChange w:id="352" w:author="Dennis Hohmann" w:date="2012-04-15T01:58:00Z">
                <w:pPr/>
              </w:pPrChange>
            </w:pPr>
            <w:r>
              <w:t>Spindel Relais</w:t>
            </w:r>
          </w:p>
        </w:tc>
      </w:tr>
      <w:tr w:rsidR="00C94741" w14:paraId="66AB8593" w14:textId="77777777" w:rsidTr="004A106F">
        <w:trPr>
          <w:jc w:val="center"/>
          <w:trPrChange w:id="353" w:author="Dennis Hohmann" w:date="2012-04-15T01:58:00Z">
            <w:trPr>
              <w:jc w:val="center"/>
            </w:trPr>
          </w:trPrChange>
        </w:trPr>
        <w:tc>
          <w:tcPr>
            <w:tcW w:w="1117" w:type="dxa"/>
            <w:vAlign w:val="center"/>
            <w:tcPrChange w:id="354" w:author="Dennis Hohmann" w:date="2012-04-15T01:58:00Z">
              <w:tcPr>
                <w:tcW w:w="897" w:type="dxa"/>
              </w:tcPr>
            </w:tcPrChange>
          </w:tcPr>
          <w:p w14:paraId="2299C7D6" w14:textId="77777777" w:rsidR="00C94741" w:rsidRDefault="00C94741">
            <w:pPr>
              <w:pStyle w:val="Textkrper"/>
              <w:jc w:val="left"/>
              <w:pPrChange w:id="355" w:author="Dennis Hohmann" w:date="2012-04-15T01:58:00Z">
                <w:pPr/>
              </w:pPrChange>
            </w:pPr>
            <w:r>
              <w:t>Pin 6</w:t>
            </w:r>
          </w:p>
        </w:tc>
        <w:tc>
          <w:tcPr>
            <w:tcW w:w="2444" w:type="dxa"/>
            <w:vAlign w:val="center"/>
            <w:tcPrChange w:id="356" w:author="Dennis Hohmann" w:date="2012-04-15T01:58:00Z">
              <w:tcPr>
                <w:tcW w:w="2231" w:type="dxa"/>
              </w:tcPr>
            </w:tcPrChange>
          </w:tcPr>
          <w:p w14:paraId="00942102" w14:textId="77777777" w:rsidR="00C94741" w:rsidRDefault="00C94741">
            <w:pPr>
              <w:pStyle w:val="Textkrper"/>
              <w:jc w:val="left"/>
              <w:pPrChange w:id="357" w:author="Dennis Hohmann" w:date="2012-04-15T01:58:00Z">
                <w:pPr/>
              </w:pPrChange>
            </w:pPr>
            <w:r>
              <w:t>Richtung Z</w:t>
            </w:r>
          </w:p>
        </w:tc>
        <w:tc>
          <w:tcPr>
            <w:tcW w:w="1511" w:type="dxa"/>
            <w:vAlign w:val="center"/>
            <w:tcPrChange w:id="358" w:author="Dennis Hohmann" w:date="2012-04-15T01:58:00Z">
              <w:tcPr>
                <w:tcW w:w="1511" w:type="dxa"/>
              </w:tcPr>
            </w:tcPrChange>
          </w:tcPr>
          <w:p w14:paraId="4DC2E90C" w14:textId="77777777" w:rsidR="00C94741" w:rsidRDefault="00C94741">
            <w:pPr>
              <w:pStyle w:val="Textkrper"/>
              <w:jc w:val="left"/>
              <w:pPrChange w:id="359" w:author="Dennis Hohmann" w:date="2012-04-15T01:58:00Z">
                <w:pPr/>
              </w:pPrChange>
            </w:pPr>
            <w:r>
              <w:t>Pin 15</w:t>
            </w:r>
          </w:p>
        </w:tc>
        <w:tc>
          <w:tcPr>
            <w:tcW w:w="2831" w:type="dxa"/>
            <w:vAlign w:val="center"/>
            <w:tcPrChange w:id="360" w:author="Dennis Hohmann" w:date="2012-04-15T01:58:00Z">
              <w:tcPr>
                <w:tcW w:w="2831" w:type="dxa"/>
              </w:tcPr>
            </w:tcPrChange>
          </w:tcPr>
          <w:p w14:paraId="4973485A" w14:textId="77777777" w:rsidR="00C94741" w:rsidRDefault="00C94741">
            <w:pPr>
              <w:pStyle w:val="Textkrper"/>
              <w:jc w:val="left"/>
              <w:pPrChange w:id="361" w:author="Dennis Hohmann" w:date="2012-04-15T01:58:00Z">
                <w:pPr/>
              </w:pPrChange>
            </w:pPr>
            <w:r>
              <w:t>nicht verbunden</w:t>
            </w:r>
          </w:p>
        </w:tc>
      </w:tr>
      <w:tr w:rsidR="00C94741" w14:paraId="3AB7470B" w14:textId="77777777" w:rsidTr="004A106F">
        <w:trPr>
          <w:jc w:val="center"/>
          <w:trPrChange w:id="362" w:author="Dennis Hohmann" w:date="2012-04-15T01:58:00Z">
            <w:trPr>
              <w:jc w:val="center"/>
            </w:trPr>
          </w:trPrChange>
        </w:trPr>
        <w:tc>
          <w:tcPr>
            <w:tcW w:w="1117" w:type="dxa"/>
            <w:vAlign w:val="center"/>
            <w:tcPrChange w:id="363" w:author="Dennis Hohmann" w:date="2012-04-15T01:58:00Z">
              <w:tcPr>
                <w:tcW w:w="897" w:type="dxa"/>
              </w:tcPr>
            </w:tcPrChange>
          </w:tcPr>
          <w:p w14:paraId="5D305349" w14:textId="77777777" w:rsidR="00C94741" w:rsidRDefault="00C94741">
            <w:pPr>
              <w:pStyle w:val="Textkrper"/>
              <w:jc w:val="left"/>
              <w:pPrChange w:id="364" w:author="Dennis Hohmann" w:date="2012-04-15T01:58:00Z">
                <w:pPr/>
              </w:pPrChange>
            </w:pPr>
            <w:r>
              <w:t>Pin 7</w:t>
            </w:r>
          </w:p>
        </w:tc>
        <w:tc>
          <w:tcPr>
            <w:tcW w:w="2444" w:type="dxa"/>
            <w:vAlign w:val="center"/>
            <w:tcPrChange w:id="365" w:author="Dennis Hohmann" w:date="2012-04-15T01:58:00Z">
              <w:tcPr>
                <w:tcW w:w="2231" w:type="dxa"/>
              </w:tcPr>
            </w:tcPrChange>
          </w:tcPr>
          <w:p w14:paraId="21F7ED2A" w14:textId="77777777" w:rsidR="00C94741" w:rsidRDefault="00C94741">
            <w:pPr>
              <w:pStyle w:val="Textkrper"/>
              <w:jc w:val="left"/>
              <w:pPrChange w:id="366" w:author="Dennis Hohmann" w:date="2012-04-15T01:58:00Z">
                <w:pPr/>
              </w:pPrChange>
            </w:pPr>
            <w:r>
              <w:t>Takt Z</w:t>
            </w:r>
          </w:p>
        </w:tc>
        <w:tc>
          <w:tcPr>
            <w:tcW w:w="1511" w:type="dxa"/>
            <w:vAlign w:val="center"/>
            <w:tcPrChange w:id="367" w:author="Dennis Hohmann" w:date="2012-04-15T01:58:00Z">
              <w:tcPr>
                <w:tcW w:w="1511" w:type="dxa"/>
              </w:tcPr>
            </w:tcPrChange>
          </w:tcPr>
          <w:p w14:paraId="3F522F56" w14:textId="77777777" w:rsidR="00C94741" w:rsidRDefault="00C94741">
            <w:pPr>
              <w:pStyle w:val="Textkrper"/>
              <w:jc w:val="left"/>
              <w:pPrChange w:id="368" w:author="Dennis Hohmann" w:date="2012-04-15T01:58:00Z">
                <w:pPr/>
              </w:pPrChange>
            </w:pPr>
            <w:r>
              <w:t>Pin 16</w:t>
            </w:r>
          </w:p>
        </w:tc>
        <w:tc>
          <w:tcPr>
            <w:tcW w:w="2831" w:type="dxa"/>
            <w:vAlign w:val="center"/>
            <w:tcPrChange w:id="369" w:author="Dennis Hohmann" w:date="2012-04-15T01:58:00Z">
              <w:tcPr>
                <w:tcW w:w="2831" w:type="dxa"/>
              </w:tcPr>
            </w:tcPrChange>
          </w:tcPr>
          <w:p w14:paraId="4EEED03B" w14:textId="77777777" w:rsidR="00C94741" w:rsidRDefault="00C94741">
            <w:pPr>
              <w:pStyle w:val="Textkrper"/>
              <w:jc w:val="left"/>
              <w:pPrChange w:id="370" w:author="Dennis Hohmann" w:date="2012-04-15T01:58:00Z">
                <w:pPr/>
              </w:pPrChange>
            </w:pPr>
            <w:r>
              <w:t>nicht verbunden</w:t>
            </w:r>
          </w:p>
        </w:tc>
      </w:tr>
      <w:tr w:rsidR="00C94741" w14:paraId="374BCA7A" w14:textId="77777777" w:rsidTr="004A106F">
        <w:trPr>
          <w:jc w:val="center"/>
          <w:trPrChange w:id="371" w:author="Dennis Hohmann" w:date="2012-04-15T01:58:00Z">
            <w:trPr>
              <w:jc w:val="center"/>
            </w:trPr>
          </w:trPrChange>
        </w:trPr>
        <w:tc>
          <w:tcPr>
            <w:tcW w:w="1117" w:type="dxa"/>
            <w:vAlign w:val="center"/>
            <w:tcPrChange w:id="372" w:author="Dennis Hohmann" w:date="2012-04-15T01:58:00Z">
              <w:tcPr>
                <w:tcW w:w="897" w:type="dxa"/>
              </w:tcPr>
            </w:tcPrChange>
          </w:tcPr>
          <w:p w14:paraId="242D4225" w14:textId="77777777" w:rsidR="00C94741" w:rsidRDefault="00C94741">
            <w:pPr>
              <w:pStyle w:val="Textkrper"/>
              <w:jc w:val="left"/>
              <w:pPrChange w:id="373" w:author="Dennis Hohmann" w:date="2012-04-15T01:58:00Z">
                <w:pPr/>
              </w:pPrChange>
            </w:pPr>
            <w:r>
              <w:t>Pin 8</w:t>
            </w:r>
          </w:p>
        </w:tc>
        <w:tc>
          <w:tcPr>
            <w:tcW w:w="2444" w:type="dxa"/>
            <w:vAlign w:val="center"/>
            <w:tcPrChange w:id="374" w:author="Dennis Hohmann" w:date="2012-04-15T01:58:00Z">
              <w:tcPr>
                <w:tcW w:w="2231" w:type="dxa"/>
              </w:tcPr>
            </w:tcPrChange>
          </w:tcPr>
          <w:p w14:paraId="774F546A" w14:textId="77777777" w:rsidR="00C94741" w:rsidRDefault="00C94741">
            <w:pPr>
              <w:pStyle w:val="Textkrper"/>
              <w:jc w:val="left"/>
              <w:pPrChange w:id="375" w:author="Dennis Hohmann" w:date="2012-04-15T01:58:00Z">
                <w:pPr/>
              </w:pPrChange>
            </w:pPr>
            <w:r>
              <w:t>Richtung Achse 4</w:t>
            </w:r>
          </w:p>
        </w:tc>
        <w:tc>
          <w:tcPr>
            <w:tcW w:w="1511" w:type="dxa"/>
            <w:vAlign w:val="center"/>
            <w:tcPrChange w:id="376" w:author="Dennis Hohmann" w:date="2012-04-15T01:58:00Z">
              <w:tcPr>
                <w:tcW w:w="1511" w:type="dxa"/>
              </w:tcPr>
            </w:tcPrChange>
          </w:tcPr>
          <w:p w14:paraId="39665195" w14:textId="77777777" w:rsidR="00C94741" w:rsidRDefault="00C94741">
            <w:pPr>
              <w:pStyle w:val="Textkrper"/>
              <w:jc w:val="left"/>
              <w:pPrChange w:id="377" w:author="Dennis Hohmann" w:date="2012-04-15T01:58:00Z">
                <w:pPr/>
              </w:pPrChange>
            </w:pPr>
            <w:r>
              <w:t>Pin 17</w:t>
            </w:r>
          </w:p>
        </w:tc>
        <w:tc>
          <w:tcPr>
            <w:tcW w:w="2831" w:type="dxa"/>
            <w:vAlign w:val="center"/>
            <w:tcPrChange w:id="378" w:author="Dennis Hohmann" w:date="2012-04-15T01:58:00Z">
              <w:tcPr>
                <w:tcW w:w="2831" w:type="dxa"/>
              </w:tcPr>
            </w:tcPrChange>
          </w:tcPr>
          <w:p w14:paraId="25548A56" w14:textId="77777777" w:rsidR="00C94741" w:rsidRDefault="00C94741">
            <w:pPr>
              <w:pStyle w:val="Textkrper"/>
              <w:jc w:val="left"/>
              <w:pPrChange w:id="379" w:author="Dennis Hohmann" w:date="2012-04-15T01:58:00Z">
                <w:pPr/>
              </w:pPrChange>
            </w:pPr>
            <w:r>
              <w:t>nicht verbunden</w:t>
            </w:r>
          </w:p>
        </w:tc>
      </w:tr>
      <w:tr w:rsidR="00C94741" w14:paraId="5265DBF5" w14:textId="77777777" w:rsidTr="004A106F">
        <w:trPr>
          <w:jc w:val="center"/>
          <w:trPrChange w:id="380" w:author="Dennis Hohmann" w:date="2012-04-15T01:58:00Z">
            <w:trPr>
              <w:jc w:val="center"/>
            </w:trPr>
          </w:trPrChange>
        </w:trPr>
        <w:tc>
          <w:tcPr>
            <w:tcW w:w="1117" w:type="dxa"/>
            <w:vAlign w:val="center"/>
            <w:tcPrChange w:id="381" w:author="Dennis Hohmann" w:date="2012-04-15T01:58:00Z">
              <w:tcPr>
                <w:tcW w:w="897" w:type="dxa"/>
              </w:tcPr>
            </w:tcPrChange>
          </w:tcPr>
          <w:p w14:paraId="71A37DDD" w14:textId="77777777" w:rsidR="00C94741" w:rsidRDefault="00C94741">
            <w:pPr>
              <w:pStyle w:val="Textkrper"/>
              <w:jc w:val="left"/>
              <w:pPrChange w:id="382" w:author="Dennis Hohmann" w:date="2012-04-15T01:58:00Z">
                <w:pPr/>
              </w:pPrChange>
            </w:pPr>
            <w:r>
              <w:t>Pin 9</w:t>
            </w:r>
          </w:p>
        </w:tc>
        <w:tc>
          <w:tcPr>
            <w:tcW w:w="2444" w:type="dxa"/>
            <w:vAlign w:val="center"/>
            <w:tcPrChange w:id="383" w:author="Dennis Hohmann" w:date="2012-04-15T01:58:00Z">
              <w:tcPr>
                <w:tcW w:w="2231" w:type="dxa"/>
              </w:tcPr>
            </w:tcPrChange>
          </w:tcPr>
          <w:p w14:paraId="2820756E" w14:textId="77777777" w:rsidR="00C94741" w:rsidRDefault="00C94741">
            <w:pPr>
              <w:pStyle w:val="Textkrper"/>
              <w:jc w:val="left"/>
              <w:pPrChange w:id="384" w:author="Dennis Hohmann" w:date="2012-04-15T01:58:00Z">
                <w:pPr/>
              </w:pPrChange>
            </w:pPr>
            <w:r>
              <w:t>Takt Achse 4</w:t>
            </w:r>
          </w:p>
        </w:tc>
        <w:tc>
          <w:tcPr>
            <w:tcW w:w="1511" w:type="dxa"/>
            <w:vAlign w:val="center"/>
            <w:tcPrChange w:id="385" w:author="Dennis Hohmann" w:date="2012-04-15T01:58:00Z">
              <w:tcPr>
                <w:tcW w:w="1511" w:type="dxa"/>
              </w:tcPr>
            </w:tcPrChange>
          </w:tcPr>
          <w:p w14:paraId="0045D767" w14:textId="77777777" w:rsidR="00C94741" w:rsidRDefault="00C94741">
            <w:pPr>
              <w:pStyle w:val="Textkrper"/>
              <w:jc w:val="left"/>
              <w:pPrChange w:id="386" w:author="Dennis Hohmann" w:date="2012-04-15T01:58:00Z">
                <w:pPr/>
              </w:pPrChange>
            </w:pPr>
            <w:r>
              <w:t>Pin 18 - 25</w:t>
            </w:r>
          </w:p>
        </w:tc>
        <w:tc>
          <w:tcPr>
            <w:tcW w:w="2831" w:type="dxa"/>
            <w:vAlign w:val="center"/>
            <w:tcPrChange w:id="387" w:author="Dennis Hohmann" w:date="2012-04-15T01:58:00Z">
              <w:tcPr>
                <w:tcW w:w="2831" w:type="dxa"/>
              </w:tcPr>
            </w:tcPrChange>
          </w:tcPr>
          <w:p w14:paraId="1265471D" w14:textId="77777777" w:rsidR="00C94741" w:rsidRDefault="00C94741">
            <w:pPr>
              <w:pStyle w:val="Textkrper"/>
              <w:jc w:val="left"/>
              <w:pPrChange w:id="388" w:author="Dennis Hohmann" w:date="2012-04-15T01:58:00Z">
                <w:pPr/>
              </w:pPrChange>
            </w:pPr>
            <w:r>
              <w:t>Masse</w:t>
            </w:r>
          </w:p>
        </w:tc>
      </w:tr>
    </w:tbl>
    <w:p w14:paraId="28B42598" w14:textId="1871B476" w:rsidR="00C94741" w:rsidRDefault="00C94741" w:rsidP="004A106F">
      <w:pPr>
        <w:pStyle w:val="Beschriftung"/>
        <w:ind w:firstLine="273"/>
      </w:pPr>
      <w:bookmarkStart w:id="389" w:name="_Toc195011698"/>
      <w:bookmarkStart w:id="390" w:name="_Toc195068826"/>
      <w:bookmarkStart w:id="391" w:name="_Toc195068905"/>
      <w:bookmarkStart w:id="392" w:name="_Toc195069037"/>
      <w:bookmarkStart w:id="393" w:name="_Toc195069339"/>
      <w:bookmarkStart w:id="394" w:name="_Toc195118418"/>
      <w:bookmarkStart w:id="395" w:name="_Toc195150487"/>
      <w:bookmarkStart w:id="396" w:name="_Toc196185422"/>
      <w:r>
        <w:t xml:space="preserve">Abbildung </w:t>
      </w:r>
      <w:r w:rsidR="00E74341">
        <w:fldChar w:fldCharType="begin"/>
      </w:r>
      <w:r w:rsidR="00E74341">
        <w:instrText xml:space="preserve"> STYLEREF 2 \s </w:instrText>
      </w:r>
      <w:r w:rsidR="00E74341">
        <w:fldChar w:fldCharType="separate"/>
      </w:r>
      <w:r w:rsidR="007C4FC9">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39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USOVO UNI1500 Pinbelegung</w:t>
      </w:r>
      <w:bookmarkEnd w:id="389"/>
      <w:bookmarkEnd w:id="390"/>
      <w:bookmarkEnd w:id="391"/>
      <w:bookmarkEnd w:id="392"/>
      <w:bookmarkEnd w:id="393"/>
      <w:bookmarkEnd w:id="394"/>
      <w:bookmarkEnd w:id="395"/>
      <w:bookmarkEnd w:id="396"/>
    </w:p>
    <w:p w14:paraId="1EAD7286" w14:textId="77777777" w:rsidR="00AA56E1" w:rsidRPr="00AA56E1" w:rsidRDefault="00AA56E1" w:rsidP="00AA56E1"/>
    <w:p w14:paraId="72E0574D" w14:textId="77777777" w:rsidR="001E6330" w:rsidRDefault="00C94741" w:rsidP="001E6330">
      <w:pPr>
        <w:pStyle w:val="Textkrper"/>
      </w:pPr>
      <w:r>
        <w:t>Die Pot</w:t>
      </w:r>
      <w:ins w:id="398" w:author="Dennis Hohmann" w:date="2012-04-15T01:58:00Z">
        <w:r w:rsidR="00B77670">
          <w:t>entiometer</w:t>
        </w:r>
      </w:ins>
      <w:del w:id="399" w:author="Dennis Hohmann" w:date="2012-04-15T01:58:00Z">
        <w:r w:rsidR="00D439BD" w:rsidDel="00B77670">
          <w:delText>i</w:delText>
        </w:r>
        <w:r w:rsidDel="00B77670">
          <w:delText>s</w:delText>
        </w:r>
      </w:del>
      <w:ins w:id="400" w:author="Dennis Hohmann" w:date="2012-04-14T19:20:00Z">
        <w:r w:rsidR="00B77670">
          <w:t xml:space="preserve"> </w:t>
        </w:r>
      </w:ins>
      <w:del w:id="401" w:author="Dennis Hohmann" w:date="2012-04-15T01:58:00Z">
        <w:r w:rsidDel="00B77670">
          <w:delText xml:space="preserve"> </w:delText>
        </w:r>
      </w:del>
      <w:r>
        <w:t>der Motorstrombegrenzung sind auf 1</w:t>
      </w:r>
      <w:ins w:id="402" w:author="Dennis Hohmann" w:date="2012-04-15T01:58:00Z">
        <w:r w:rsidR="00B77670">
          <w:t> </w:t>
        </w:r>
      </w:ins>
      <w:r>
        <w:t xml:space="preserve">A eingestellt. Der Relaisausgang </w:t>
      </w:r>
      <w:ins w:id="403" w:author="Dennis Hohmann" w:date="2012-04-15T01:59:00Z">
        <w:r w:rsidR="00B77670">
          <w:t xml:space="preserve">zur Ansteuerung des Fräsmotors </w:t>
        </w:r>
      </w:ins>
      <w:del w:id="404" w:author="Dennis Hohmann" w:date="2012-04-15T01:59:00Z">
        <w:r w:rsidDel="00B77670">
          <w:delText xml:space="preserve">für </w:delText>
        </w:r>
      </w:del>
      <w:del w:id="405" w:author="Dennis Hohmann" w:date="2012-04-15T01:58:00Z">
        <w:r w:rsidDel="00B77670">
          <w:delText xml:space="preserve">die </w:delText>
        </w:r>
        <w:r w:rsidRPr="00765137" w:rsidDel="00B77670">
          <w:rPr>
            <w:highlight w:val="yellow"/>
            <w:rPrChange w:id="406" w:author="Dennis Hohmann" w:date="2012-04-14T19:20:00Z">
              <w:rPr/>
            </w:rPrChange>
          </w:rPr>
          <w:delText>Spindelansteuerung</w:delText>
        </w:r>
        <w:r w:rsidDel="00B77670">
          <w:delText xml:space="preserve"> </w:delText>
        </w:r>
      </w:del>
      <w:r>
        <w:t>ist aktuell nicht belegt, im Programm jedoch zur späteren Integration vorbereitet.</w:t>
      </w:r>
    </w:p>
    <w:p w14:paraId="527D053B" w14:textId="77777777" w:rsidR="001E6330" w:rsidRDefault="001E6330" w:rsidP="001E6330">
      <w:pPr>
        <w:pStyle w:val="Textkrper"/>
      </w:pPr>
    </w:p>
    <w:p w14:paraId="7BFECCEE" w14:textId="238222C8" w:rsidR="00DC07E0" w:rsidRDefault="00DC07E0" w:rsidP="00E60F49">
      <w:pPr>
        <w:pStyle w:val="berschrift2"/>
      </w:pPr>
      <w:bookmarkStart w:id="407" w:name="_Toc196193388"/>
      <w:r>
        <w:t>Genauigkeit</w:t>
      </w:r>
      <w:bookmarkEnd w:id="407"/>
    </w:p>
    <w:p w14:paraId="1BF04789" w14:textId="77777777" w:rsidR="00AB7FC1" w:rsidRPr="00AB7FC1" w:rsidRDefault="00AB7FC1" w:rsidP="00AB7FC1"/>
    <w:p w14:paraId="7908B367" w14:textId="4B0ED717" w:rsidR="00DC07E0" w:rsidRDefault="00DC07E0">
      <w:pPr>
        <w:pStyle w:val="Textkrper"/>
      </w:pPr>
      <w:r>
        <w:t xml:space="preserve">Die Genauigkeit </w:t>
      </w:r>
      <w:del w:id="408" w:author="Dennis Hohmann" w:date="2012-04-14T19:23:00Z">
        <w:r w:rsidDel="006B3422">
          <w:delText xml:space="preserve">und Präzision </w:delText>
        </w:r>
      </w:del>
      <w:r>
        <w:t>einer CNC-Maschine ist abhängig von einer Vielzahl von Faktoren wie z</w:t>
      </w:r>
      <w:ins w:id="409" w:author="Dennis Hohmann" w:date="2012-04-14T19:20:00Z">
        <w:r w:rsidR="00765137">
          <w:t xml:space="preserve">um </w:t>
        </w:r>
      </w:ins>
      <w:del w:id="410" w:author="Dennis Hohmann" w:date="2012-04-14T19:20:00Z">
        <w:r w:rsidDel="00765137">
          <w:delText>.</w:delText>
        </w:r>
      </w:del>
      <w:r>
        <w:t>B</w:t>
      </w:r>
      <w:ins w:id="411" w:author="Dennis Hohmann" w:date="2012-04-14T19:20:00Z">
        <w:r w:rsidR="00765137">
          <w:t>eispiel</w:t>
        </w:r>
      </w:ins>
      <w:del w:id="412" w:author="Dennis Hohmann" w:date="2012-04-14T19:20:00Z">
        <w:r w:rsidDel="00765137">
          <w:delText>.</w:delText>
        </w:r>
      </w:del>
      <w:r>
        <w:t xml:space="preserve"> de</w:t>
      </w:r>
      <w:ins w:id="413" w:author="Dennis Hohmann" w:date="2012-04-14T19:21:00Z">
        <w:r w:rsidR="00765137">
          <w:t>m</w:t>
        </w:r>
      </w:ins>
      <w:del w:id="414" w:author="Dennis Hohmann" w:date="2012-04-14T19:21:00Z">
        <w:r w:rsidDel="00765137">
          <w:delText>r</w:delText>
        </w:r>
      </w:del>
      <w:r>
        <w:t xml:space="preserve"> mechanische Aufbau, </w:t>
      </w:r>
      <w:del w:id="415" w:author="Dennis Hohmann" w:date="2012-04-14T19:21:00Z">
        <w:r w:rsidDel="00765137">
          <w:delText xml:space="preserve">die </w:delText>
        </w:r>
      </w:del>
      <w:ins w:id="416" w:author="Dennis Hohmann" w:date="2012-04-14T19:21:00Z">
        <w:r w:rsidR="00765137">
          <w:t xml:space="preserve">der </w:t>
        </w:r>
      </w:ins>
      <w:r>
        <w:t xml:space="preserve">Steifigkeit der Konstruktion, </w:t>
      </w:r>
      <w:del w:id="417" w:author="Dennis Hohmann" w:date="2012-04-14T19:21:00Z">
        <w:r w:rsidDel="00765137">
          <w:delText xml:space="preserve">das </w:delText>
        </w:r>
      </w:del>
      <w:ins w:id="418" w:author="Dennis Hohmann" w:date="2012-04-14T19:21:00Z">
        <w:r w:rsidR="00765137">
          <w:t xml:space="preserve">des </w:t>
        </w:r>
      </w:ins>
      <w:r>
        <w:t>Lagerspiel</w:t>
      </w:r>
      <w:ins w:id="419" w:author="Dennis Hohmann" w:date="2012-04-14T19:21:00Z">
        <w:r w:rsidR="00765137">
          <w:t>s</w:t>
        </w:r>
      </w:ins>
      <w:r>
        <w:t xml:space="preserve">, </w:t>
      </w:r>
      <w:ins w:id="420" w:author="Dennis Hohmann" w:date="2012-04-14T19:21:00Z">
        <w:r w:rsidR="00765137">
          <w:t>dem</w:t>
        </w:r>
      </w:ins>
      <w:del w:id="421" w:author="Dennis Hohmann" w:date="2012-04-14T19:21:00Z">
        <w:r w:rsidDel="00765137">
          <w:delText>das</w:delText>
        </w:r>
      </w:del>
      <w:r>
        <w:t xml:space="preserve"> Führungsspiel, Toleranzen des Spindelsystems, </w:t>
      </w:r>
      <w:del w:id="422" w:author="Dennis Hohmann" w:date="2012-04-14T19:22:00Z">
        <w:r w:rsidDel="006B3422">
          <w:delText xml:space="preserve">die </w:delText>
        </w:r>
      </w:del>
      <w:ins w:id="423" w:author="Dennis Hohmann" w:date="2012-04-14T19:22:00Z">
        <w:r w:rsidR="006B3422">
          <w:t xml:space="preserve">der </w:t>
        </w:r>
      </w:ins>
      <w:r>
        <w:t>Hysterese der Referenzschalter, d</w:t>
      </w:r>
      <w:ins w:id="424" w:author="Dennis Hohmann" w:date="2012-04-14T19:22:00Z">
        <w:r w:rsidR="006B3422">
          <w:t>en</w:t>
        </w:r>
      </w:ins>
      <w:del w:id="425" w:author="Dennis Hohmann" w:date="2012-04-14T19:22:00Z">
        <w:r w:rsidDel="006B3422">
          <w:delText>ie</w:delText>
        </w:r>
      </w:del>
      <w:r>
        <w:t xml:space="preserve"> verwendeten Motoren und nicht zu</w:t>
      </w:r>
      <w:ins w:id="426" w:author="Dennis Hohmann" w:date="2012-04-14T19:21:00Z">
        <w:r w:rsidR="00765137">
          <w:t>l</w:t>
        </w:r>
      </w:ins>
      <w:del w:id="427" w:author="Dennis Hohmann" w:date="2012-04-14T19:21:00Z">
        <w:r w:rsidDel="00765137">
          <w:delText xml:space="preserve"> L</w:delText>
        </w:r>
      </w:del>
      <w:r>
        <w:t xml:space="preserve">etzt von der eingesetzten Steuerung. In der CNC-Technik wird die Genauigkeit </w:t>
      </w:r>
      <w:del w:id="428" w:author="Dennis Hohmann" w:date="2012-04-14T19:23:00Z">
        <w:r w:rsidDel="006B3422">
          <w:delText xml:space="preserve">und Präzision </w:delText>
        </w:r>
      </w:del>
      <w:r>
        <w:t xml:space="preserve">in zwei Gruppen </w:t>
      </w:r>
      <w:del w:id="429" w:author="Dennis Hohmann" w:date="2012-04-14T19:24:00Z">
        <w:r w:rsidDel="006B3422">
          <w:delText>unterschieden</w:delText>
        </w:r>
      </w:del>
      <w:ins w:id="430" w:author="Dennis Hohmann" w:date="2012-04-14T19:24:00Z">
        <w:r w:rsidR="006B3422">
          <w:t>unterteilt:</w:t>
        </w:r>
      </w:ins>
      <w:del w:id="431" w:author="Dennis Hohmann" w:date="2012-04-14T19:24:00Z">
        <w:r w:rsidDel="006B3422">
          <w:delText>.</w:delText>
        </w:r>
      </w:del>
      <w:r>
        <w:t xml:space="preserve"> </w:t>
      </w:r>
      <w:del w:id="432" w:author="Dennis Hohmann" w:date="2012-04-14T19:24:00Z">
        <w:r w:rsidDel="006B3422">
          <w:delText xml:space="preserve">Die </w:delText>
        </w:r>
      </w:del>
      <w:r>
        <w:t xml:space="preserve">Positionier- und </w:t>
      </w:r>
      <w:del w:id="433" w:author="Dennis Hohmann" w:date="2012-04-14T19:24:00Z">
        <w:r w:rsidDel="006B3422">
          <w:delText xml:space="preserve">die </w:delText>
        </w:r>
      </w:del>
      <w:r>
        <w:t>Wiederholgena</w:t>
      </w:r>
      <w:r>
        <w:t>u</w:t>
      </w:r>
      <w:r>
        <w:t>igkeit. Unter der Positioniergenauigkeit versteht man das genaue Anfahren der Zielkoord</w:t>
      </w:r>
      <w:r>
        <w:t>i</w:t>
      </w:r>
      <w:r>
        <w:t xml:space="preserve">naten. Bei der Wiederholgenauigkeit geht es darum, mit möglichst geringer Abweichung, </w:t>
      </w:r>
      <w:del w:id="434" w:author="Dennis Hohmann" w:date="2012-04-14T19:23:00Z">
        <w:r w:rsidDel="006B3422">
          <w:delText>ein und denselben</w:delText>
        </w:r>
      </w:del>
      <w:ins w:id="435" w:author="Dennis Hohmann" w:date="2012-04-14T19:23:00Z">
        <w:r w:rsidR="006B3422">
          <w:t>den selben</w:t>
        </w:r>
      </w:ins>
      <w:r>
        <w:t xml:space="preserve"> Punkt mehrmals auf der selben Bahn anzufahren.</w:t>
      </w:r>
    </w:p>
    <w:p w14:paraId="5DD77AD1" w14:textId="12C4217D" w:rsidR="00DC07E0" w:rsidRDefault="004913A9">
      <w:pPr>
        <w:pStyle w:val="Textkrper"/>
      </w:pPr>
      <w:r>
        <w:br w:type="page"/>
      </w:r>
    </w:p>
    <w:p w14:paraId="2E8F7C45" w14:textId="007184CC" w:rsidR="00DC07E0" w:rsidRDefault="00DC07E0">
      <w:pPr>
        <w:pStyle w:val="Textkrper"/>
      </w:pPr>
      <w:r>
        <w:t xml:space="preserve">Die hier entwickelte CNC-Steuerung arbeitet intern nur mit </w:t>
      </w:r>
      <w:r w:rsidR="00814DEC">
        <w:t>Schritte</w:t>
      </w:r>
      <w:r>
        <w:t>, d</w:t>
      </w:r>
      <w:ins w:id="436" w:author="Dennis Hohmann" w:date="2012-04-14T19:22:00Z">
        <w:r w:rsidR="006B3422">
          <w:t xml:space="preserve">ass </w:t>
        </w:r>
      </w:ins>
      <w:del w:id="437" w:author="Dennis Hohmann" w:date="2012-04-14T19:22:00Z">
        <w:r w:rsidDel="006B3422">
          <w:delText>.</w:delText>
        </w:r>
      </w:del>
      <w:r w:rsidR="006773C1">
        <w:t>heißt</w:t>
      </w:r>
      <w:del w:id="438" w:author="Dennis Hohmann" w:date="2012-04-14T19:22:00Z">
        <w:r w:rsidDel="006B3422">
          <w:delText>.</w:delText>
        </w:r>
      </w:del>
      <w:r>
        <w:t xml:space="preserve"> die eing</w:t>
      </w:r>
      <w:r>
        <w:t>e</w:t>
      </w:r>
      <w:r>
        <w:t xml:space="preserve">lesenen Koordinaten werden zunächst in </w:t>
      </w:r>
      <w:r w:rsidR="00814DEC">
        <w:t>Schritte</w:t>
      </w:r>
      <w:r>
        <w:t xml:space="preserve"> entsprechend der Spindelauflösung wie folgt umgerechnet: </w:t>
      </w:r>
    </w:p>
    <w:p w14:paraId="519F1C76" w14:textId="77777777" w:rsidR="00DC07E0" w:rsidRDefault="00DC07E0">
      <w:pPr>
        <w:pStyle w:val="Textkrper"/>
      </w:pPr>
    </w:p>
    <w:p w14:paraId="6013B9F3" w14:textId="6D85E63F" w:rsidR="00DC07E0" w:rsidRPr="00304D2C" w:rsidRDefault="00DC07E0">
      <w:pPr>
        <w:pStyle w:val="Textkrper"/>
        <w:rPr>
          <w:rFonts w:eastAsiaTheme="minorEastAsia"/>
        </w:rPr>
      </w:pPr>
      <m:oMathPara>
        <m:oMath>
          <m:r>
            <w:rPr>
              <w:rFonts w:ascii="Cambria Math" w:hAnsi="Cambria Math"/>
            </w:rPr>
            <m:t>Schritte</m:t>
          </m:r>
          <w:ins w:id="439"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440"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441" w:author="Dennis Hohmann" w:date="2012-04-14T19:25:00Z">
                      <w:rPr>
                        <w:rFonts w:ascii="Cambria Math" w:hAnsi="Cambria Math"/>
                      </w:rPr>
                    </w:del>
                  </m:ctrlPr>
                </m:fPr>
                <m:num>
                  <w:del w:id="442"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w:del>
                </m:num>
                <m:den>
                  <w:del w:id="443" w:author="Dennis Hohmann" w:date="2012-04-14T19:25:00Z">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w:del>
                </m:den>
              </m:f>
              <w:ins w:id="444"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w:ins>
            </m:den>
          </m:f>
        </m:oMath>
      </m:oMathPara>
    </w:p>
    <w:p w14:paraId="6FD18C5F" w14:textId="77777777" w:rsidR="00DC07E0" w:rsidRDefault="00DC07E0">
      <w:pPr>
        <w:pStyle w:val="Textkrper"/>
      </w:pPr>
    </w:p>
    <w:p w14:paraId="55030455" w14:textId="76D8F817" w:rsidR="00DC07E0" w:rsidRDefault="00DC07E0">
      <w:pPr>
        <w:pStyle w:val="Textkrper"/>
      </w:pPr>
      <w:r>
        <w:t>Die Steigung der hier verwendeten Gewindespindeln beträgt 1,5</w:t>
      </w:r>
      <w:ins w:id="445" w:author="Dennis Hohmann" w:date="2012-04-15T01:59:00Z">
        <w:r w:rsidR="00C12753">
          <w:t> </w:t>
        </w:r>
      </w:ins>
      <w:r>
        <w:t xml:space="preserve">mm pro Umdrehung. Die Schrittauflösung der Schrittmotoren beträgt 144 </w:t>
      </w:r>
      <w:r w:rsidR="00814DEC">
        <w:t>Schritte</w:t>
      </w:r>
      <w:r>
        <w:t xml:space="preserve"> pro Umdrehung. Für eine Zielk</w:t>
      </w:r>
      <w:r>
        <w:t>o</w:t>
      </w:r>
      <w:r>
        <w:t>ordinate von X</w:t>
      </w:r>
      <w:r w:rsidR="00774003">
        <w:t>:</w:t>
      </w:r>
      <w:del w:id="446" w:author="Dennis Hohmann" w:date="2012-04-14T19:55:00Z">
        <w:r w:rsidDel="001305A9">
          <w:delText xml:space="preserve"> </w:delText>
        </w:r>
      </w:del>
      <w:r>
        <w:t>10</w:t>
      </w:r>
      <w:ins w:id="447" w:author="Dennis Hohmann" w:date="2012-04-14T19:56:00Z">
        <w:r w:rsidR="001305A9">
          <w:t xml:space="preserve"> </w:t>
        </w:r>
      </w:ins>
      <w:del w:id="448" w:author="Dennis Hohmann" w:date="2012-04-14T19:56:00Z">
        <w:r w:rsidDel="001305A9">
          <w:delText xml:space="preserve">,000 </w:delText>
        </w:r>
      </w:del>
      <w:r>
        <w:t xml:space="preserve">ergeben sich 960 </w:t>
      </w:r>
      <w:r w:rsidR="00814DEC">
        <w:t>Schritte</w:t>
      </w:r>
      <w:r>
        <w:t xml:space="preserve"> für diese Achse.</w:t>
      </w:r>
      <w:r w:rsidR="007277DD">
        <w:t xml:space="preserve"> Hieraus geht auch hervor, dass die kleinste Recheneinheit für eine</w:t>
      </w:r>
      <w:del w:id="449" w:author="Dennis Hohmann" w:date="2012-04-15T02:01:00Z">
        <w:r w:rsidR="007277DD" w:rsidDel="00C12753">
          <w:delText>n</w:delText>
        </w:r>
      </w:del>
      <w:r w:rsidR="007277DD">
        <w:t xml:space="preserve"> Position</w:t>
      </w:r>
      <w:del w:id="450" w:author="Dennis Hohmann" w:date="2012-04-15T02:01:00Z">
        <w:r w:rsidR="007277DD" w:rsidDel="00C12753">
          <w:delText>,</w:delText>
        </w:r>
      </w:del>
      <w:r w:rsidR="007277DD">
        <w:t xml:space="preserve"> ein Schritt ist.</w:t>
      </w:r>
      <w:r>
        <w:t xml:space="preserve"> Für die Berechnung der tatsächlich zu bewegenden </w:t>
      </w:r>
      <w:r w:rsidR="00814DEC">
        <w:t>Schritte</w:t>
      </w:r>
      <w:r>
        <w:t xml:space="preserve"> gilt es dann natürlich zu beachten, ob es sich um </w:t>
      </w:r>
      <w:ins w:id="451" w:author="Dennis Hohmann" w:date="2012-04-15T02:00:00Z">
        <w:r w:rsidR="00C12753">
          <w:t>a</w:t>
        </w:r>
      </w:ins>
      <w:del w:id="452" w:author="Dennis Hohmann" w:date="2012-04-15T02:00:00Z">
        <w:r w:rsidDel="00C12753">
          <w:delText>A</w:delText>
        </w:r>
      </w:del>
      <w:r>
        <w:t>b</w:t>
      </w:r>
      <w:r>
        <w:t xml:space="preserve">solute oder </w:t>
      </w:r>
      <w:ins w:id="453" w:author="Dennis Hohmann" w:date="2012-04-15T02:00:00Z">
        <w:r w:rsidR="00C12753">
          <w:t>r</w:t>
        </w:r>
      </w:ins>
      <w:del w:id="454" w:author="Dennis Hohmann" w:date="2012-04-15T02:00:00Z">
        <w:r w:rsidDel="00C12753">
          <w:delText>R</w:delText>
        </w:r>
      </w:del>
      <w:r>
        <w:t>elative Koordinaten handelt. Dies bedeutet wiederum</w:t>
      </w:r>
      <w:ins w:id="455" w:author="Dennis Hohmann" w:date="2012-04-14T19:58:00Z">
        <w:r w:rsidR="001305A9">
          <w:t xml:space="preserve">, </w:t>
        </w:r>
      </w:ins>
      <w:del w:id="456" w:author="Dennis Hohmann" w:date="2012-04-14T19:58:00Z">
        <w:r w:rsidDel="001305A9">
          <w:delText xml:space="preserve"> </w:delText>
        </w:r>
      </w:del>
      <w:r>
        <w:t>da</w:t>
      </w:r>
      <w:ins w:id="457" w:author="Dennis Hohmann" w:date="2012-04-14T19:58:00Z">
        <w:r w:rsidR="001305A9">
          <w:t>s</w:t>
        </w:r>
      </w:ins>
      <w:r>
        <w:t xml:space="preserve">s die Genauigkeit der Berechnung von der Spindelsteigung und der Schrittauflösung der Motoren abhängt. </w:t>
      </w:r>
      <w:ins w:id="458" w:author="Dennis Hohmann" w:date="2012-04-14T20:00:00Z">
        <w:r w:rsidR="001305A9">
          <w:t xml:space="preserve">Für </w:t>
        </w:r>
      </w:ins>
      <w:del w:id="459" w:author="Dennis Hohmann" w:date="2012-04-14T20:00:00Z">
        <w:r w:rsidDel="001305A9">
          <w:delText xml:space="preserve">Mit </w:delText>
        </w:r>
      </w:del>
      <w:r>
        <w:t>d</w:t>
      </w:r>
      <w:ins w:id="460" w:author="Dennis Hohmann" w:date="2012-04-14T20:00:00Z">
        <w:r w:rsidR="001305A9">
          <w:t>ie</w:t>
        </w:r>
      </w:ins>
      <w:del w:id="461" w:author="Dennis Hohmann" w:date="2012-04-14T20:00:00Z">
        <w:r w:rsidDel="001305A9">
          <w:delText>er</w:delText>
        </w:r>
      </w:del>
      <w:r>
        <w:t xml:space="preserve"> hier eingesetz</w:t>
      </w:r>
      <w:ins w:id="462" w:author="Dennis Hohmann" w:date="2012-04-14T20:00:00Z">
        <w:r w:rsidR="001305A9">
          <w:t>te</w:t>
        </w:r>
      </w:ins>
      <w:del w:id="463" w:author="Dennis Hohmann" w:date="2012-04-14T20:00:00Z">
        <w:r w:rsidDel="001305A9">
          <w:delText>ten</w:delText>
        </w:r>
      </w:del>
      <w:r>
        <w:t xml:space="preserve"> Portalfräse </w:t>
      </w:r>
      <w:ins w:id="464" w:author="Dennis Hohmann" w:date="2012-04-14T19:59:00Z">
        <w:r w:rsidR="001305A9">
          <w:t xml:space="preserve">lässt sich </w:t>
        </w:r>
      </w:ins>
      <w:del w:id="465" w:author="Dennis Hohmann" w:date="2012-04-14T19:59:00Z">
        <w:r w:rsidDel="001305A9">
          <w:delText xml:space="preserve">errechnet sich </w:delText>
        </w:r>
      </w:del>
      <w:r>
        <w:t xml:space="preserve">eine theoretische Positioniergenauigkeit </w:t>
      </w:r>
      <w:ins w:id="466" w:author="Dennis Hohmann" w:date="2012-04-14T19:56:00Z">
        <w:r w:rsidR="001305A9">
          <w:t xml:space="preserve">von </w:t>
        </w:r>
      </w:ins>
      <w:del w:id="467" w:author="Dennis Hohmann" w:date="2012-04-14T19:56:00Z">
        <w:r w:rsidRPr="00B338A1" w:rsidDel="001305A9">
          <w:rPr>
            <w:b/>
          </w:rPr>
          <w:delText>0,0</w:delText>
        </w:r>
      </w:del>
      <w:r w:rsidRPr="00B338A1">
        <w:rPr>
          <w:b/>
        </w:rPr>
        <w:t>10</w:t>
      </w:r>
      <w:ins w:id="468" w:author="Dennis Hohmann" w:date="2012-04-14T19:56:00Z">
        <w:r w:rsidR="001305A9">
          <w:rPr>
            <w:b/>
          </w:rPr>
          <w:t>,</w:t>
        </w:r>
      </w:ins>
      <w:r w:rsidRPr="00B338A1">
        <w:rPr>
          <w:b/>
        </w:rPr>
        <w:t>42</w:t>
      </w:r>
      <w:ins w:id="469" w:author="Dennis Hohmann" w:date="2012-04-15T02:00:00Z">
        <w:r w:rsidR="00C12753">
          <w:rPr>
            <w:b/>
          </w:rPr>
          <w:t> </w:t>
        </w:r>
      </w:ins>
      <w:ins w:id="470" w:author="Dennis Hohmann" w:date="2012-04-14T19:57:00Z">
        <w:r w:rsidR="00C12753">
          <w:rPr>
            <w:b/>
          </w:rPr>
          <w:t>µ</w:t>
        </w:r>
      </w:ins>
      <w:del w:id="471" w:author="Dennis Hohmann" w:date="2012-04-14T19:56:00Z">
        <w:r w:rsidRPr="00B338A1" w:rsidDel="001305A9">
          <w:rPr>
            <w:b/>
          </w:rPr>
          <w:delText>m</w:delText>
        </w:r>
      </w:del>
      <w:r w:rsidRPr="00B338A1">
        <w:rPr>
          <w:b/>
        </w:rPr>
        <w:t>m</w:t>
      </w:r>
      <w:ins w:id="472" w:author="Dennis Hohmann" w:date="2012-04-14T19:59:00Z">
        <w:r w:rsidR="001305A9">
          <w:rPr>
            <w:b/>
          </w:rPr>
          <w:t xml:space="preserve"> </w:t>
        </w:r>
        <w:r w:rsidR="001305A9">
          <w:t>errechnen.</w:t>
        </w:r>
      </w:ins>
      <w:del w:id="473" w:author="Dennis Hohmann" w:date="2012-04-14T19:59:00Z">
        <w:r w:rsidDel="001305A9">
          <w:delText>.</w:delText>
        </w:r>
      </w:del>
    </w:p>
    <w:p w14:paraId="6FCA1967" w14:textId="77777777" w:rsidR="00DC07E0" w:rsidRDefault="00DC07E0">
      <w:pPr>
        <w:pStyle w:val="Textkrper"/>
      </w:pPr>
    </w:p>
    <w:p w14:paraId="1DDB27D5" w14:textId="77777777" w:rsidR="001E6330" w:rsidRDefault="00DC07E0" w:rsidP="001E6330">
      <w:pPr>
        <w:pStyle w:val="Textkrper"/>
      </w:pPr>
      <w:r>
        <w:t>Ein weiterer Punkt</w:t>
      </w:r>
      <w:ins w:id="474" w:author="Dennis Hohmann" w:date="2012-04-14T19:58:00Z">
        <w:r w:rsidR="001305A9">
          <w:t xml:space="preserve">, </w:t>
        </w:r>
      </w:ins>
      <w:del w:id="475" w:author="Dennis Hohmann" w:date="2012-04-14T19:58:00Z">
        <w:r w:rsidDel="001305A9">
          <w:delText xml:space="preserve"> </w:delText>
        </w:r>
      </w:del>
      <w:r>
        <w:t>der Einfluss auf die Positionier- und Wiederholgenauigkeit nimmt, ist das sog</w:t>
      </w:r>
      <w:ins w:id="476" w:author="Dennis Hohmann" w:date="2012-04-14T19:57:00Z">
        <w:r w:rsidR="001305A9">
          <w:t>enannte</w:t>
        </w:r>
      </w:ins>
      <w:del w:id="477" w:author="Dennis Hohmann" w:date="2012-04-14T19:57:00Z">
        <w:r w:rsidDel="001305A9">
          <w:delText>.</w:delText>
        </w:r>
      </w:del>
      <w:r>
        <w:t xml:space="preserve"> Lagerumkehrspiel. Dies bezeichnet das Spiel zwischen Spindel und Mu</w:t>
      </w:r>
      <w:r>
        <w:t>t</w:t>
      </w:r>
      <w:r>
        <w:t>ter bei Richtungsumkehr bis die Umdrehungen der Spindel in ein</w:t>
      </w:r>
      <w:ins w:id="478" w:author="Dennis Hohmann" w:date="2012-04-14T20:01:00Z">
        <w:r w:rsidR="001305A9">
          <w:t>e</w:t>
        </w:r>
      </w:ins>
      <w:r>
        <w:t xml:space="preserve"> Bewegung de</w:t>
      </w:r>
      <w:ins w:id="479" w:author="Dennis Hohmann" w:date="2012-04-14T19:58:00Z">
        <w:r w:rsidR="001305A9">
          <w:t>r</w:t>
        </w:r>
      </w:ins>
      <w:del w:id="480" w:author="Dennis Hohmann" w:date="2012-04-14T19:58:00Z">
        <w:r w:rsidDel="001305A9">
          <w:delText>s</w:delText>
        </w:r>
      </w:del>
      <w:r>
        <w:t xml:space="preserve"> Achse umgesetzt w</w:t>
      </w:r>
      <w:ins w:id="481" w:author="Dennis Hohmann" w:date="2012-04-14T20:01:00Z">
        <w:r w:rsidR="001305A9">
          <w:t>erden</w:t>
        </w:r>
      </w:ins>
      <w:del w:id="482" w:author="Dennis Hohmann" w:date="2012-04-14T20:01:00Z">
        <w:r w:rsidDel="001305A9">
          <w:delText>ird</w:delText>
        </w:r>
      </w:del>
      <w:r>
        <w:t>. Die</w:t>
      </w:r>
      <w:ins w:id="483" w:author="Dennis Hohmann" w:date="2012-04-14T20:01:00Z">
        <w:r w:rsidR="001305A9">
          <w:t>se</w:t>
        </w:r>
      </w:ins>
      <w:del w:id="484" w:author="Dennis Hohmann" w:date="2012-04-14T20:01:00Z">
        <w:r w:rsidDel="001305A9">
          <w:delText xml:space="preserve"> Anzahl dieser</w:delText>
        </w:r>
      </w:del>
      <w:r>
        <w:t xml:space="preserve"> Schritte nennt man Leerschritte.</w:t>
      </w:r>
    </w:p>
    <w:p w14:paraId="73EC779A" w14:textId="77777777" w:rsidR="001E6330" w:rsidRDefault="001E6330" w:rsidP="001E6330">
      <w:pPr>
        <w:pStyle w:val="Textkrper"/>
      </w:pPr>
    </w:p>
    <w:p w14:paraId="4A91E210" w14:textId="06670CF6" w:rsidR="00DC07E0" w:rsidRDefault="002866E5" w:rsidP="00E60F49">
      <w:pPr>
        <w:pStyle w:val="berschrift2"/>
      </w:pPr>
      <w:r>
        <w:br w:type="page"/>
      </w:r>
      <w:bookmarkStart w:id="485" w:name="_Toc196193389"/>
      <w:r w:rsidR="00DC07E0" w:rsidRPr="007F00C9">
        <w:t xml:space="preserve">X- </w:t>
      </w:r>
      <w:ins w:id="486" w:author="Dennis Hohmann" w:date="2012-04-14T20:01:00Z">
        <w:r w:rsidR="001305A9">
          <w:t>und</w:t>
        </w:r>
      </w:ins>
      <w:del w:id="487" w:author="Dennis Hohmann" w:date="2012-04-14T20:01:00Z">
        <w:r w:rsidR="00DC07E0" w:rsidRPr="007F00C9" w:rsidDel="001305A9">
          <w:delText>&amp;</w:delText>
        </w:r>
      </w:del>
      <w:r w:rsidR="00DC07E0" w:rsidRPr="007F00C9">
        <w:t xml:space="preserve"> Y-</w:t>
      </w:r>
      <w:del w:id="488" w:author="Dennis Hohmann" w:date="2012-04-14T20:01:00Z">
        <w:r w:rsidR="00DC07E0" w:rsidRPr="007F00C9" w:rsidDel="001305A9">
          <w:delText xml:space="preserve"> </w:delText>
        </w:r>
      </w:del>
      <w:r w:rsidR="00DC07E0" w:rsidRPr="007F00C9">
        <w:t>Achsen</w:t>
      </w:r>
      <w:bookmarkEnd w:id="485"/>
    </w:p>
    <w:p w14:paraId="599A58AD" w14:textId="77777777" w:rsidR="00DC07E0" w:rsidRPr="00EA2272" w:rsidRDefault="00DC07E0" w:rsidP="00DC07E0">
      <w:pPr>
        <w:ind w:left="0" w:firstLine="0"/>
      </w:pPr>
    </w:p>
    <w:p w14:paraId="1148CF06" w14:textId="07FE41D4" w:rsidR="00DC07E0" w:rsidRDefault="00DC07E0">
      <w:pPr>
        <w:pStyle w:val="Textkrper"/>
      </w:pPr>
      <w:r>
        <w:t xml:space="preserve">Zur Messung der Parallelität der Achsen zum Werkstücktisch </w:t>
      </w:r>
      <w:del w:id="489" w:author="Dennis Hohmann" w:date="2012-04-14T20:03:00Z">
        <w:r w:rsidDel="007D665E">
          <w:delText xml:space="preserve">wurde </w:delText>
        </w:r>
      </w:del>
      <w:ins w:id="490" w:author="Dennis Hohmann" w:date="2012-04-14T20:03:00Z">
        <w:r w:rsidR="007D665E">
          <w:t xml:space="preserve">wird </w:t>
        </w:r>
      </w:ins>
      <w:r>
        <w:t xml:space="preserve">eine Messuhr mit einer Auflösung von </w:t>
      </w:r>
      <w:del w:id="491" w:author="Dennis Hohmann" w:date="2012-04-14T20:02:00Z">
        <w:r w:rsidDel="007D665E">
          <w:delText>0,01mm</w:delText>
        </w:r>
      </w:del>
      <w:ins w:id="492" w:author="Dennis Hohmann" w:date="2012-04-14T20:02:00Z">
        <w:r w:rsidR="007D665E">
          <w:t>10um</w:t>
        </w:r>
      </w:ins>
      <w:r>
        <w:t xml:space="preserve"> verwendet. Beim Überfahren des Tisches erg</w:t>
      </w:r>
      <w:ins w:id="493" w:author="Dennis Hohmann" w:date="2012-04-14T20:03:00Z">
        <w:r w:rsidR="007D665E">
          <w:t>e</w:t>
        </w:r>
      </w:ins>
      <w:del w:id="494" w:author="Dennis Hohmann" w:date="2012-04-14T20:03:00Z">
        <w:r w:rsidDel="007D665E">
          <w:delText>a</w:delText>
        </w:r>
      </w:del>
      <w:r>
        <w:t>b</w:t>
      </w:r>
      <w:ins w:id="495" w:author="Dennis Hohmann" w:date="2012-04-14T20:03:00Z">
        <w:r w:rsidR="007D665E">
          <w:t>en</w:t>
        </w:r>
      </w:ins>
      <w:r>
        <w:t xml:space="preserve"> sich </w:t>
      </w:r>
      <w:del w:id="496" w:author="Dennis Hohmann" w:date="2012-04-14T20:03:00Z">
        <w:r w:rsidDel="007D665E">
          <w:delText xml:space="preserve">hier </w:delText>
        </w:r>
      </w:del>
      <w:r>
        <w:t>folgende A</w:t>
      </w:r>
      <w:r>
        <w:t>b</w:t>
      </w:r>
      <w:r>
        <w:t>weichungen:</w:t>
      </w:r>
    </w:p>
    <w:p w14:paraId="313ADB6B" w14:textId="77777777" w:rsidR="00DC07E0" w:rsidRDefault="00DC07E0">
      <w:pPr>
        <w:pStyle w:val="Textkrper"/>
      </w:pPr>
    </w:p>
    <w:tbl>
      <w:tblPr>
        <w:tblStyle w:val="Tabellenraster"/>
        <w:tblW w:w="0" w:type="auto"/>
        <w:jc w:val="center"/>
        <w:tblInd w:w="1213" w:type="dxa"/>
        <w:tblLook w:val="04A0" w:firstRow="1" w:lastRow="0" w:firstColumn="1" w:lastColumn="0" w:noHBand="0" w:noVBand="1"/>
        <w:tblPrChange w:id="497" w:author="Dennis Hohmann" w:date="2012-04-15T02:48:00Z">
          <w:tblPr>
            <w:tblStyle w:val="Tabellenraster"/>
            <w:tblW w:w="0" w:type="auto"/>
            <w:jc w:val="center"/>
            <w:tblInd w:w="1668" w:type="dxa"/>
            <w:tblLook w:val="04A0" w:firstRow="1" w:lastRow="0" w:firstColumn="1" w:lastColumn="0" w:noHBand="0" w:noVBand="1"/>
          </w:tblPr>
        </w:tblPrChange>
      </w:tblPr>
      <w:tblGrid>
        <w:gridCol w:w="4349"/>
        <w:gridCol w:w="2150"/>
        <w:tblGridChange w:id="498">
          <w:tblGrid>
            <w:gridCol w:w="2825"/>
            <w:gridCol w:w="2491"/>
          </w:tblGrid>
        </w:tblGridChange>
      </w:tblGrid>
      <w:tr w:rsidR="00DC07E0" w14:paraId="546832D3" w14:textId="77777777" w:rsidTr="00360705">
        <w:trPr>
          <w:jc w:val="center"/>
          <w:trPrChange w:id="499" w:author="Dennis Hohmann" w:date="2012-04-15T02:48:00Z">
            <w:trPr>
              <w:jc w:val="center"/>
            </w:trPr>
          </w:trPrChange>
        </w:trPr>
        <w:tc>
          <w:tcPr>
            <w:tcW w:w="4349" w:type="dxa"/>
            <w:vAlign w:val="center"/>
            <w:tcPrChange w:id="500" w:author="Dennis Hohmann" w:date="2012-04-15T02:48:00Z">
              <w:tcPr>
                <w:tcW w:w="2825" w:type="dxa"/>
                <w:vAlign w:val="center"/>
              </w:tcPr>
            </w:tcPrChange>
          </w:tcPr>
          <w:p w14:paraId="3A00613A" w14:textId="77777777" w:rsidR="00DC07E0" w:rsidRPr="00953598" w:rsidRDefault="00DC07E0">
            <w:pPr>
              <w:pStyle w:val="Textkrper"/>
              <w:rPr>
                <w:b/>
                <w:rPrChange w:id="501" w:author="Dennis Hohmann" w:date="2012-04-15T02:02:00Z">
                  <w:rPr>
                    <w:rFonts w:asciiTheme="majorHAnsi" w:eastAsiaTheme="majorEastAsia" w:hAnsiTheme="majorHAnsi" w:cstheme="majorBidi"/>
                    <w:b/>
                    <w:bCs w:val="0"/>
                    <w:i/>
                    <w:iCs/>
                  </w:rPr>
                </w:rPrChange>
              </w:rPr>
              <w:pPrChange w:id="502" w:author="Dennis Hohmann" w:date="2012-04-15T00:39:00Z">
                <w:pPr>
                  <w:pStyle w:val="Textkrper"/>
                  <w:keepNext/>
                  <w:keepLines/>
                  <w:numPr>
                    <w:ilvl w:val="3"/>
                    <w:numId w:val="2"/>
                  </w:numPr>
                  <w:spacing w:before="200"/>
                  <w:ind w:left="864" w:hanging="864"/>
                  <w:outlineLvl w:val="3"/>
                </w:pPr>
              </w:pPrChange>
            </w:pPr>
            <w:r w:rsidRPr="00953598">
              <w:rPr>
                <w:b/>
                <w:rPrChange w:id="503" w:author="Dennis Hohmann" w:date="2012-04-15T02:02:00Z">
                  <w:rPr/>
                </w:rPrChange>
              </w:rPr>
              <w:t>Fahrweg</w:t>
            </w:r>
          </w:p>
        </w:tc>
        <w:tc>
          <w:tcPr>
            <w:tcW w:w="1724" w:type="dxa"/>
            <w:vAlign w:val="center"/>
            <w:tcPrChange w:id="504" w:author="Dennis Hohmann" w:date="2012-04-15T02:48:00Z">
              <w:tcPr>
                <w:tcW w:w="2491" w:type="dxa"/>
                <w:vAlign w:val="center"/>
              </w:tcPr>
            </w:tcPrChange>
          </w:tcPr>
          <w:p w14:paraId="3B9EC13E" w14:textId="77777777" w:rsidR="00DC07E0" w:rsidRPr="00953598" w:rsidRDefault="00DC07E0">
            <w:pPr>
              <w:pStyle w:val="Textkrper"/>
              <w:rPr>
                <w:b/>
                <w:rPrChange w:id="505" w:author="Dennis Hohmann" w:date="2012-04-15T02:02:00Z">
                  <w:rPr>
                    <w:rFonts w:asciiTheme="majorHAnsi" w:eastAsiaTheme="majorEastAsia" w:hAnsiTheme="majorHAnsi" w:cstheme="majorBidi"/>
                    <w:b/>
                    <w:bCs w:val="0"/>
                    <w:i/>
                    <w:iCs/>
                  </w:rPr>
                </w:rPrChange>
              </w:rPr>
              <w:pPrChange w:id="506" w:author="Dennis Hohmann" w:date="2012-04-15T00:39:00Z">
                <w:pPr>
                  <w:pStyle w:val="Textkrper"/>
                  <w:keepNext/>
                  <w:keepLines/>
                  <w:numPr>
                    <w:ilvl w:val="3"/>
                    <w:numId w:val="2"/>
                  </w:numPr>
                  <w:spacing w:before="200"/>
                  <w:ind w:left="864" w:hanging="864"/>
                  <w:outlineLvl w:val="3"/>
                </w:pPr>
              </w:pPrChange>
            </w:pPr>
            <w:r w:rsidRPr="00953598">
              <w:rPr>
                <w:b/>
                <w:rPrChange w:id="507" w:author="Dennis Hohmann" w:date="2012-04-15T02:02:00Z">
                  <w:rPr/>
                </w:rPrChange>
              </w:rPr>
              <w:t>Ausschlag Messuhr</w:t>
            </w:r>
          </w:p>
        </w:tc>
      </w:tr>
      <w:tr w:rsidR="00DC07E0" w14:paraId="07FAE10B" w14:textId="77777777" w:rsidTr="00360705">
        <w:trPr>
          <w:jc w:val="center"/>
          <w:trPrChange w:id="508" w:author="Dennis Hohmann" w:date="2012-04-15T02:48:00Z">
            <w:trPr>
              <w:jc w:val="center"/>
            </w:trPr>
          </w:trPrChange>
        </w:trPr>
        <w:tc>
          <w:tcPr>
            <w:tcW w:w="4349" w:type="dxa"/>
            <w:vAlign w:val="center"/>
            <w:tcPrChange w:id="509" w:author="Dennis Hohmann" w:date="2012-04-15T02:48:00Z">
              <w:tcPr>
                <w:tcW w:w="2825" w:type="dxa"/>
                <w:vAlign w:val="center"/>
              </w:tcPr>
            </w:tcPrChange>
          </w:tcPr>
          <w:p w14:paraId="3C72B78C" w14:textId="66ABCDFF" w:rsidR="00DC07E0" w:rsidRPr="00953598" w:rsidRDefault="00DC07E0">
            <w:pPr>
              <w:pStyle w:val="Textkrper"/>
              <w:jc w:val="left"/>
              <w:rPr>
                <w:rPrChange w:id="510" w:author="Dennis Hohmann" w:date="2012-04-15T02:05:00Z">
                  <w:rPr>
                    <w:rFonts w:asciiTheme="majorHAnsi" w:eastAsiaTheme="majorEastAsia" w:hAnsiTheme="majorHAnsi" w:cstheme="majorBidi"/>
                    <w:b/>
                    <w:bCs w:val="0"/>
                    <w:i/>
                    <w:iCs/>
                  </w:rPr>
                </w:rPrChange>
              </w:rPr>
              <w:pPrChange w:id="511" w:author="Dennis Hohmann" w:date="2012-04-15T02:02:00Z">
                <w:pPr>
                  <w:pStyle w:val="Textkrper"/>
                  <w:keepNext/>
                  <w:keepLines/>
                  <w:numPr>
                    <w:ilvl w:val="3"/>
                    <w:numId w:val="2"/>
                  </w:numPr>
                  <w:spacing w:before="200"/>
                  <w:ind w:left="864" w:hanging="864"/>
                  <w:outlineLvl w:val="3"/>
                </w:pPr>
              </w:pPrChange>
            </w:pPr>
            <w:r w:rsidRPr="00953598">
              <w:t>X:0</w:t>
            </w:r>
            <w:ins w:id="512" w:author="Dennis Hohmann" w:date="2012-04-15T02:05:00Z">
              <w:r w:rsidR="00953598">
                <w:t> </w:t>
              </w:r>
            </w:ins>
            <w:r w:rsidRPr="00953598">
              <w:t>mm – X:160</w:t>
            </w:r>
            <w:ins w:id="513" w:author="Dennis Hohmann" w:date="2012-04-15T02:05:00Z">
              <w:r w:rsidR="00953598">
                <w:t> </w:t>
              </w:r>
            </w:ins>
            <w:r w:rsidRPr="00953598">
              <w:t>mm</w:t>
            </w:r>
          </w:p>
          <w:p w14:paraId="17F8491C" w14:textId="7B81AE5D" w:rsidR="00DC07E0" w:rsidRPr="00953598" w:rsidRDefault="00DC07E0">
            <w:pPr>
              <w:pStyle w:val="Textkrper"/>
              <w:jc w:val="left"/>
              <w:rPr>
                <w:rPrChange w:id="514" w:author="Dennis Hohmann" w:date="2012-04-15T02:05:00Z">
                  <w:rPr>
                    <w:rFonts w:asciiTheme="majorHAnsi" w:eastAsiaTheme="majorEastAsia" w:hAnsiTheme="majorHAnsi" w:cstheme="majorBidi"/>
                    <w:b/>
                    <w:bCs w:val="0"/>
                    <w:i/>
                    <w:iCs/>
                  </w:rPr>
                </w:rPrChange>
              </w:rPr>
              <w:pPrChange w:id="515" w:author="Dennis Hohmann" w:date="2012-04-15T02:02:00Z">
                <w:pPr>
                  <w:pStyle w:val="Textkrper"/>
                  <w:keepNext/>
                  <w:keepLines/>
                  <w:numPr>
                    <w:ilvl w:val="3"/>
                    <w:numId w:val="2"/>
                  </w:numPr>
                  <w:spacing w:before="200"/>
                  <w:ind w:left="864" w:hanging="864"/>
                  <w:outlineLvl w:val="3"/>
                </w:pPr>
              </w:pPrChange>
            </w:pPr>
            <w:r w:rsidRPr="00953598">
              <w:t>bei Y:0</w:t>
            </w:r>
            <w:ins w:id="516" w:author="Dennis Hohmann" w:date="2012-04-15T02:05:00Z">
              <w:r w:rsidR="00953598">
                <w:t> </w:t>
              </w:r>
            </w:ins>
            <w:r w:rsidRPr="00953598">
              <w:t xml:space="preserve">mm </w:t>
            </w:r>
            <w:ins w:id="517" w:author="Dennis Hohmann" w:date="2012-04-15T02:01:00Z">
              <w:r w:rsidR="00953598" w:rsidRPr="00953598">
                <w:t xml:space="preserve">und </w:t>
              </w:r>
            </w:ins>
            <w:r w:rsidRPr="00953598">
              <w:t>Z:</w:t>
            </w:r>
            <w:del w:id="518" w:author="Dennis Hohmann" w:date="2012-04-15T02:06:00Z">
              <w:r w:rsidRPr="00953598" w:rsidDel="00B744A3">
                <w:delText xml:space="preserve"> </w:delText>
              </w:r>
            </w:del>
            <w:r w:rsidRPr="00953598">
              <w:t>20</w:t>
            </w:r>
            <w:ins w:id="519" w:author="Dennis Hohmann" w:date="2012-04-15T02:05:00Z">
              <w:r w:rsidR="00953598">
                <w:t> </w:t>
              </w:r>
            </w:ins>
            <w:r w:rsidRPr="00953598">
              <w:t>mm</w:t>
            </w:r>
          </w:p>
        </w:tc>
        <w:tc>
          <w:tcPr>
            <w:tcW w:w="1724" w:type="dxa"/>
            <w:vAlign w:val="center"/>
            <w:tcPrChange w:id="520" w:author="Dennis Hohmann" w:date="2012-04-15T02:48:00Z">
              <w:tcPr>
                <w:tcW w:w="2491" w:type="dxa"/>
                <w:vAlign w:val="center"/>
              </w:tcPr>
            </w:tcPrChange>
          </w:tcPr>
          <w:p w14:paraId="2B196315" w14:textId="6923A36D" w:rsidR="007D665E" w:rsidRPr="00953598" w:rsidRDefault="00953598">
            <w:pPr>
              <w:pStyle w:val="Textkrper"/>
              <w:jc w:val="center"/>
              <w:pPrChange w:id="521" w:author="Dennis Hohmann" w:date="2012-04-15T02:02:00Z">
                <w:pPr>
                  <w:pStyle w:val="Textkrper"/>
                </w:pPr>
              </w:pPrChange>
            </w:pPr>
            <w:ins w:id="522" w:author="Dennis Hohmann" w:date="2012-04-15T02:03:00Z">
              <w:r w:rsidRPr="00953598">
                <w:rPr>
                  <w:rFonts w:cs="Arial"/>
                  <w:rPrChange w:id="523" w:author="Dennis Hohmann" w:date="2012-04-15T02:05:00Z">
                    <w:rPr>
                      <w:rFonts w:ascii="Abadi MT Condensed Light" w:hAnsi="Abadi MT Condensed Light" w:cs="Abadi MT Condensed Light"/>
                      <w:sz w:val="40"/>
                      <w:szCs w:val="40"/>
                    </w:rPr>
                  </w:rPrChange>
                </w:rPr>
                <w:t>±</w:t>
              </w:r>
            </w:ins>
            <w:ins w:id="524" w:author="Dennis Hohmann" w:date="2012-04-15T02:05:00Z">
              <w:r w:rsidRPr="00953598">
                <w:rPr>
                  <w:rFonts w:ascii="Abadi MT Condensed Light" w:hAnsi="Abadi MT Condensed Light" w:cs="Abadi MT Condensed Light"/>
                  <w:sz w:val="40"/>
                  <w:szCs w:val="40"/>
                </w:rPr>
                <w:t> </w:t>
              </w:r>
            </w:ins>
            <w:del w:id="525" w:author="Dennis Hohmann" w:date="2012-04-15T02:02:00Z">
              <w:r w:rsidR="00DC07E0" w:rsidRPr="00953598" w:rsidDel="00953598">
                <w:delText xml:space="preserve">+ / - </w:delText>
              </w:r>
            </w:del>
            <w:r w:rsidR="00DC07E0" w:rsidRPr="00953598">
              <w:t>0,02</w:t>
            </w:r>
            <w:ins w:id="526" w:author="Dennis Hohmann" w:date="2012-04-15T02:03:00Z">
              <w:r w:rsidRPr="00953598">
                <w:rPr>
                  <w:rPrChange w:id="527" w:author="Dennis Hohmann" w:date="2012-04-15T02:05:00Z">
                    <w:rPr>
                      <w:highlight w:val="yellow"/>
                    </w:rPr>
                  </w:rPrChange>
                </w:rPr>
                <w:t> </w:t>
              </w:r>
            </w:ins>
            <w:r w:rsidR="00DC07E0" w:rsidRPr="00953598">
              <w:t>mm</w:t>
            </w:r>
          </w:p>
        </w:tc>
      </w:tr>
      <w:tr w:rsidR="00DC07E0" w14:paraId="00B13323" w14:textId="77777777" w:rsidTr="00360705">
        <w:trPr>
          <w:jc w:val="center"/>
          <w:trPrChange w:id="528" w:author="Dennis Hohmann" w:date="2012-04-15T02:48:00Z">
            <w:trPr>
              <w:jc w:val="center"/>
            </w:trPr>
          </w:trPrChange>
        </w:trPr>
        <w:tc>
          <w:tcPr>
            <w:tcW w:w="4349" w:type="dxa"/>
            <w:vAlign w:val="center"/>
            <w:tcPrChange w:id="529" w:author="Dennis Hohmann" w:date="2012-04-15T02:48:00Z">
              <w:tcPr>
                <w:tcW w:w="2825" w:type="dxa"/>
                <w:vAlign w:val="center"/>
              </w:tcPr>
            </w:tcPrChange>
          </w:tcPr>
          <w:p w14:paraId="3E981041" w14:textId="796D074B" w:rsidR="00DC07E0" w:rsidRPr="00953598" w:rsidRDefault="00DC07E0">
            <w:pPr>
              <w:pStyle w:val="Textkrper"/>
              <w:jc w:val="left"/>
              <w:rPr>
                <w:rPrChange w:id="530" w:author="Dennis Hohmann" w:date="2012-04-15T02:05:00Z">
                  <w:rPr>
                    <w:rFonts w:asciiTheme="majorHAnsi" w:eastAsiaTheme="majorEastAsia" w:hAnsiTheme="majorHAnsi" w:cstheme="majorBidi"/>
                    <w:b/>
                    <w:bCs w:val="0"/>
                    <w:i/>
                    <w:iCs/>
                  </w:rPr>
                </w:rPrChange>
              </w:rPr>
              <w:pPrChange w:id="531" w:author="Dennis Hohmann" w:date="2012-04-15T02:02:00Z">
                <w:pPr>
                  <w:pStyle w:val="Textkrper"/>
                  <w:keepNext/>
                  <w:keepLines/>
                  <w:numPr>
                    <w:ilvl w:val="3"/>
                    <w:numId w:val="2"/>
                  </w:numPr>
                  <w:spacing w:before="200"/>
                  <w:ind w:left="864" w:hanging="864"/>
                  <w:outlineLvl w:val="3"/>
                </w:pPr>
              </w:pPrChange>
            </w:pPr>
            <w:r w:rsidRPr="00953598">
              <w:t>X</w:t>
            </w:r>
            <w:ins w:id="532" w:author="Dennis Hohmann" w:date="2012-04-14T20:03:00Z">
              <w:r w:rsidR="007D665E" w:rsidRPr="00953598">
                <w:t>:</w:t>
              </w:r>
            </w:ins>
            <w:del w:id="533" w:author="Dennis Hohmann" w:date="2012-04-14T20:03:00Z">
              <w:r w:rsidRPr="00953598" w:rsidDel="007D665E">
                <w:delText xml:space="preserve"> </w:delText>
              </w:r>
            </w:del>
            <w:r w:rsidRPr="00953598">
              <w:t>0</w:t>
            </w:r>
            <w:ins w:id="534" w:author="Dennis Hohmann" w:date="2012-04-15T02:05:00Z">
              <w:r w:rsidR="00953598">
                <w:t> </w:t>
              </w:r>
            </w:ins>
            <w:r w:rsidRPr="00953598">
              <w:t>mm – X 160</w:t>
            </w:r>
            <w:ins w:id="535" w:author="Dennis Hohmann" w:date="2012-04-15T02:05:00Z">
              <w:r w:rsidR="00953598">
                <w:t> </w:t>
              </w:r>
            </w:ins>
            <w:r w:rsidRPr="00953598">
              <w:t>mm</w:t>
            </w:r>
          </w:p>
          <w:p w14:paraId="6AB45C5C" w14:textId="7FAF9C7E" w:rsidR="00DC07E0" w:rsidRPr="00953598" w:rsidRDefault="00DC07E0">
            <w:pPr>
              <w:pStyle w:val="Textkrper"/>
              <w:jc w:val="left"/>
              <w:rPr>
                <w:rPrChange w:id="536" w:author="Dennis Hohmann" w:date="2012-04-15T02:05:00Z">
                  <w:rPr>
                    <w:rFonts w:asciiTheme="majorHAnsi" w:eastAsiaTheme="majorEastAsia" w:hAnsiTheme="majorHAnsi" w:cstheme="majorBidi"/>
                    <w:b/>
                    <w:bCs w:val="0"/>
                    <w:i/>
                    <w:iCs/>
                  </w:rPr>
                </w:rPrChange>
              </w:rPr>
              <w:pPrChange w:id="537" w:author="Dennis Hohmann" w:date="2012-04-15T02:48:00Z">
                <w:pPr>
                  <w:pStyle w:val="Textkrper"/>
                  <w:keepNext/>
                  <w:keepLines/>
                  <w:numPr>
                    <w:ilvl w:val="3"/>
                    <w:numId w:val="2"/>
                  </w:numPr>
                  <w:spacing w:before="200"/>
                  <w:ind w:left="864" w:hanging="864"/>
                  <w:outlineLvl w:val="3"/>
                </w:pPr>
              </w:pPrChange>
            </w:pPr>
            <w:r w:rsidRPr="00953598">
              <w:t>bei Y:200</w:t>
            </w:r>
            <w:ins w:id="538" w:author="Dennis Hohmann" w:date="2012-04-15T02:05:00Z">
              <w:r w:rsidR="00953598">
                <w:t> </w:t>
              </w:r>
            </w:ins>
            <w:r w:rsidRPr="00953598">
              <w:t xml:space="preserve">mm </w:t>
            </w:r>
            <w:ins w:id="539" w:author="Dennis Hohmann" w:date="2012-04-14T20:04:00Z">
              <w:r w:rsidR="007D665E" w:rsidRPr="00953598">
                <w:t>und</w:t>
              </w:r>
            </w:ins>
            <w:ins w:id="540" w:author="Dennis Hohmann" w:date="2012-04-15T02:48:00Z">
              <w:r w:rsidR="00360705">
                <w:t xml:space="preserve"> </w:t>
              </w:r>
            </w:ins>
            <w:r w:rsidRPr="00953598">
              <w:t>Z: 20</w:t>
            </w:r>
            <w:ins w:id="541" w:author="Dennis Hohmann" w:date="2012-04-15T02:05:00Z">
              <w:r w:rsidR="00953598">
                <w:t> </w:t>
              </w:r>
            </w:ins>
            <w:r w:rsidRPr="00953598">
              <w:t>mm</w:t>
            </w:r>
          </w:p>
        </w:tc>
        <w:tc>
          <w:tcPr>
            <w:tcW w:w="1724" w:type="dxa"/>
            <w:vAlign w:val="center"/>
            <w:tcPrChange w:id="542" w:author="Dennis Hohmann" w:date="2012-04-15T02:48:00Z">
              <w:tcPr>
                <w:tcW w:w="2491" w:type="dxa"/>
                <w:vAlign w:val="center"/>
              </w:tcPr>
            </w:tcPrChange>
          </w:tcPr>
          <w:p w14:paraId="244831F4" w14:textId="48D4A55E" w:rsidR="00DC07E0" w:rsidRPr="00953598" w:rsidRDefault="00953598">
            <w:pPr>
              <w:pStyle w:val="Textkrper"/>
              <w:jc w:val="center"/>
              <w:pPrChange w:id="543" w:author="Dennis Hohmann" w:date="2012-04-15T02:02:00Z">
                <w:pPr>
                  <w:pStyle w:val="Textkrper"/>
                </w:pPr>
              </w:pPrChange>
            </w:pPr>
            <w:ins w:id="544" w:author="Dennis Hohmann" w:date="2012-04-15T02:04:00Z">
              <w:r w:rsidRPr="00953598">
                <w:rPr>
                  <w:rFonts w:cs="Arial"/>
                </w:rPr>
                <w:t>±</w:t>
              </w:r>
            </w:ins>
            <w:ins w:id="545" w:author="Dennis Hohmann" w:date="2012-04-15T02:05:00Z">
              <w:r w:rsidRPr="00953598">
                <w:rPr>
                  <w:rFonts w:cs="Arial"/>
                </w:rPr>
                <w:t> </w:t>
              </w:r>
            </w:ins>
            <w:del w:id="546" w:author="Dennis Hohmann" w:date="2012-04-15T02:03:00Z">
              <w:r w:rsidR="00DC07E0" w:rsidRPr="00953598" w:rsidDel="00953598">
                <w:delText xml:space="preserve">+ / - </w:delText>
              </w:r>
            </w:del>
            <w:r w:rsidR="00DC07E0" w:rsidRPr="00953598">
              <w:t>0,01</w:t>
            </w:r>
            <w:ins w:id="547" w:author="Dennis Hohmann" w:date="2012-04-15T02:04:00Z">
              <w:r w:rsidRPr="00953598">
                <w:rPr>
                  <w:rPrChange w:id="548" w:author="Dennis Hohmann" w:date="2012-04-15T02:05:00Z">
                    <w:rPr>
                      <w:highlight w:val="yellow"/>
                    </w:rPr>
                  </w:rPrChange>
                </w:rPr>
                <w:t> </w:t>
              </w:r>
            </w:ins>
            <w:r w:rsidR="00DC07E0" w:rsidRPr="00953598">
              <w:t>mm</w:t>
            </w:r>
          </w:p>
        </w:tc>
      </w:tr>
      <w:tr w:rsidR="00DC07E0" w14:paraId="347D87DD" w14:textId="77777777" w:rsidTr="00360705">
        <w:trPr>
          <w:jc w:val="center"/>
          <w:trPrChange w:id="549" w:author="Dennis Hohmann" w:date="2012-04-15T02:48:00Z">
            <w:trPr>
              <w:jc w:val="center"/>
            </w:trPr>
          </w:trPrChange>
        </w:trPr>
        <w:tc>
          <w:tcPr>
            <w:tcW w:w="4349" w:type="dxa"/>
            <w:vAlign w:val="center"/>
            <w:tcPrChange w:id="550" w:author="Dennis Hohmann" w:date="2012-04-15T02:48:00Z">
              <w:tcPr>
                <w:tcW w:w="2825" w:type="dxa"/>
                <w:vAlign w:val="center"/>
              </w:tcPr>
            </w:tcPrChange>
          </w:tcPr>
          <w:p w14:paraId="290382DC" w14:textId="4490A6CF" w:rsidR="00DC07E0" w:rsidRPr="00953598" w:rsidRDefault="00DC07E0">
            <w:pPr>
              <w:pStyle w:val="Textkrper"/>
              <w:jc w:val="left"/>
              <w:rPr>
                <w:rPrChange w:id="551" w:author="Dennis Hohmann" w:date="2012-04-15T02:05:00Z">
                  <w:rPr>
                    <w:rFonts w:asciiTheme="majorHAnsi" w:eastAsiaTheme="majorEastAsia" w:hAnsiTheme="majorHAnsi" w:cstheme="majorBidi"/>
                    <w:b/>
                    <w:bCs w:val="0"/>
                    <w:i/>
                    <w:iCs/>
                  </w:rPr>
                </w:rPrChange>
              </w:rPr>
              <w:pPrChange w:id="552" w:author="Dennis Hohmann" w:date="2012-04-15T02:02:00Z">
                <w:pPr>
                  <w:pStyle w:val="Textkrper"/>
                  <w:keepNext/>
                  <w:keepLines/>
                  <w:numPr>
                    <w:ilvl w:val="3"/>
                    <w:numId w:val="2"/>
                  </w:numPr>
                  <w:spacing w:before="200"/>
                  <w:ind w:left="864" w:hanging="864"/>
                  <w:outlineLvl w:val="3"/>
                </w:pPr>
              </w:pPrChange>
            </w:pPr>
            <w:r w:rsidRPr="00953598">
              <w:t>Y</w:t>
            </w:r>
            <w:ins w:id="553" w:author="Dennis Hohmann" w:date="2012-04-15T02:05:00Z">
              <w:r w:rsidR="00953598">
                <w:t>:</w:t>
              </w:r>
            </w:ins>
            <w:del w:id="554" w:author="Dennis Hohmann" w:date="2012-04-15T02:05:00Z">
              <w:r w:rsidRPr="00953598" w:rsidDel="00953598">
                <w:delText xml:space="preserve"> </w:delText>
              </w:r>
            </w:del>
            <w:r w:rsidRPr="00953598">
              <w:t>0</w:t>
            </w:r>
            <w:ins w:id="555" w:author="Dennis Hohmann" w:date="2012-04-15T02:06:00Z">
              <w:r w:rsidR="00953598">
                <w:t> </w:t>
              </w:r>
            </w:ins>
            <w:r w:rsidRPr="00953598">
              <w:t>mm – Y</w:t>
            </w:r>
            <w:ins w:id="556" w:author="Dennis Hohmann" w:date="2012-04-15T02:06:00Z">
              <w:r w:rsidR="00953598">
                <w:t>:</w:t>
              </w:r>
            </w:ins>
            <w:del w:id="557" w:author="Dennis Hohmann" w:date="2012-04-15T02:06:00Z">
              <w:r w:rsidRPr="00953598" w:rsidDel="00953598">
                <w:delText xml:space="preserve"> </w:delText>
              </w:r>
            </w:del>
            <w:r w:rsidRPr="00953598">
              <w:t>200</w:t>
            </w:r>
            <w:ins w:id="558" w:author="Dennis Hohmann" w:date="2012-04-15T02:06:00Z">
              <w:r w:rsidR="00953598">
                <w:t> </w:t>
              </w:r>
            </w:ins>
            <w:r w:rsidRPr="00953598">
              <w:t>mm</w:t>
            </w:r>
          </w:p>
          <w:p w14:paraId="06BFEDCB" w14:textId="7BC1C6FF" w:rsidR="00DC07E0" w:rsidRPr="00953598" w:rsidRDefault="00DC07E0">
            <w:pPr>
              <w:pStyle w:val="Textkrper"/>
              <w:jc w:val="left"/>
              <w:rPr>
                <w:rPrChange w:id="559" w:author="Dennis Hohmann" w:date="2012-04-15T02:05:00Z">
                  <w:rPr>
                    <w:rFonts w:asciiTheme="majorHAnsi" w:eastAsiaTheme="majorEastAsia" w:hAnsiTheme="majorHAnsi" w:cstheme="majorBidi"/>
                    <w:b/>
                    <w:bCs w:val="0"/>
                    <w:i/>
                    <w:iCs/>
                  </w:rPr>
                </w:rPrChange>
              </w:rPr>
              <w:pPrChange w:id="560" w:author="Dennis Hohmann" w:date="2012-04-15T02:48:00Z">
                <w:pPr>
                  <w:pStyle w:val="Textkrper"/>
                  <w:keepNext/>
                  <w:keepLines/>
                  <w:numPr>
                    <w:ilvl w:val="3"/>
                    <w:numId w:val="2"/>
                  </w:numPr>
                  <w:spacing w:before="200"/>
                  <w:ind w:left="864" w:hanging="864"/>
                  <w:outlineLvl w:val="3"/>
                </w:pPr>
              </w:pPrChange>
            </w:pPr>
            <w:r w:rsidRPr="00953598">
              <w:t>bei X:0</w:t>
            </w:r>
            <w:ins w:id="561" w:author="Dennis Hohmann" w:date="2012-04-15T02:06:00Z">
              <w:r w:rsidR="00953598">
                <w:t> </w:t>
              </w:r>
            </w:ins>
            <w:r w:rsidRPr="00953598">
              <w:t xml:space="preserve">mm </w:t>
            </w:r>
            <w:ins w:id="562" w:author="Dennis Hohmann" w:date="2012-04-15T02:06:00Z">
              <w:r w:rsidR="00B744A3">
                <w:t>und</w:t>
              </w:r>
            </w:ins>
            <w:ins w:id="563" w:author="Dennis Hohmann" w:date="2012-04-15T02:48:00Z">
              <w:r w:rsidR="00360705">
                <w:t xml:space="preserve"> </w:t>
              </w:r>
            </w:ins>
            <w:r w:rsidRPr="00953598">
              <w:t>Z: 20</w:t>
            </w:r>
            <w:ins w:id="564" w:author="Dennis Hohmann" w:date="2012-04-15T02:05:00Z">
              <w:r w:rsidR="00953598">
                <w:t> </w:t>
              </w:r>
            </w:ins>
            <w:r w:rsidRPr="00953598">
              <w:t>mm</w:t>
            </w:r>
          </w:p>
        </w:tc>
        <w:tc>
          <w:tcPr>
            <w:tcW w:w="1724" w:type="dxa"/>
            <w:vAlign w:val="center"/>
            <w:tcPrChange w:id="565" w:author="Dennis Hohmann" w:date="2012-04-15T02:48:00Z">
              <w:tcPr>
                <w:tcW w:w="2491" w:type="dxa"/>
                <w:vAlign w:val="center"/>
              </w:tcPr>
            </w:tcPrChange>
          </w:tcPr>
          <w:p w14:paraId="0C1248BF" w14:textId="3D3604D2" w:rsidR="00DC07E0" w:rsidRPr="00953598" w:rsidRDefault="00953598">
            <w:pPr>
              <w:pStyle w:val="Textkrper"/>
              <w:jc w:val="center"/>
              <w:pPrChange w:id="566" w:author="Dennis Hohmann" w:date="2012-04-15T02:02:00Z">
                <w:pPr>
                  <w:pStyle w:val="Textkrper"/>
                </w:pPr>
              </w:pPrChange>
            </w:pPr>
            <w:ins w:id="567" w:author="Dennis Hohmann" w:date="2012-04-15T02:04:00Z">
              <w:r w:rsidRPr="00953598">
                <w:rPr>
                  <w:rFonts w:cs="Arial"/>
                </w:rPr>
                <w:t>±</w:t>
              </w:r>
            </w:ins>
            <w:del w:id="568" w:author="Dennis Hohmann" w:date="2012-04-15T02:04:00Z">
              <w:r w:rsidR="00DC07E0" w:rsidRPr="00953598" w:rsidDel="00953598">
                <w:delText xml:space="preserve">+/ - </w:delText>
              </w:r>
            </w:del>
            <w:ins w:id="569" w:author="Dennis Hohmann" w:date="2012-04-15T02:05:00Z">
              <w:r w:rsidRPr="00953598">
                <w:rPr>
                  <w:rPrChange w:id="570" w:author="Dennis Hohmann" w:date="2012-04-15T02:05:00Z">
                    <w:rPr>
                      <w:highlight w:val="yellow"/>
                    </w:rPr>
                  </w:rPrChange>
                </w:rPr>
                <w:t> </w:t>
              </w:r>
            </w:ins>
            <w:r w:rsidR="00DC07E0" w:rsidRPr="00953598">
              <w:t>0,03</w:t>
            </w:r>
            <w:ins w:id="571" w:author="Dennis Hohmann" w:date="2012-04-15T02:04:00Z">
              <w:r w:rsidRPr="00953598">
                <w:rPr>
                  <w:rPrChange w:id="572" w:author="Dennis Hohmann" w:date="2012-04-15T02:05:00Z">
                    <w:rPr>
                      <w:highlight w:val="yellow"/>
                    </w:rPr>
                  </w:rPrChange>
                </w:rPr>
                <w:t> </w:t>
              </w:r>
            </w:ins>
            <w:r w:rsidR="00DC07E0" w:rsidRPr="00953598">
              <w:t>mm</w:t>
            </w:r>
          </w:p>
        </w:tc>
      </w:tr>
      <w:tr w:rsidR="00DC07E0" w14:paraId="7757EE94" w14:textId="77777777" w:rsidTr="00360705">
        <w:trPr>
          <w:jc w:val="center"/>
          <w:trPrChange w:id="573" w:author="Dennis Hohmann" w:date="2012-04-15T02:48:00Z">
            <w:trPr>
              <w:jc w:val="center"/>
            </w:trPr>
          </w:trPrChange>
        </w:trPr>
        <w:tc>
          <w:tcPr>
            <w:tcW w:w="4349" w:type="dxa"/>
            <w:vAlign w:val="center"/>
            <w:tcPrChange w:id="574" w:author="Dennis Hohmann" w:date="2012-04-15T02:48:00Z">
              <w:tcPr>
                <w:tcW w:w="2825" w:type="dxa"/>
                <w:vAlign w:val="center"/>
              </w:tcPr>
            </w:tcPrChange>
          </w:tcPr>
          <w:p w14:paraId="4ED1FB85" w14:textId="51B67180" w:rsidR="00DC07E0" w:rsidRPr="00953598" w:rsidRDefault="00DC07E0">
            <w:pPr>
              <w:pStyle w:val="Textkrper"/>
              <w:jc w:val="left"/>
              <w:rPr>
                <w:rPrChange w:id="575" w:author="Dennis Hohmann" w:date="2012-04-15T02:05:00Z">
                  <w:rPr>
                    <w:rFonts w:asciiTheme="majorHAnsi" w:eastAsiaTheme="majorEastAsia" w:hAnsiTheme="majorHAnsi" w:cstheme="majorBidi"/>
                    <w:b/>
                    <w:bCs w:val="0"/>
                    <w:i/>
                    <w:iCs/>
                  </w:rPr>
                </w:rPrChange>
              </w:rPr>
              <w:pPrChange w:id="576" w:author="Dennis Hohmann" w:date="2012-04-15T02:02:00Z">
                <w:pPr>
                  <w:pStyle w:val="Textkrper"/>
                  <w:keepNext/>
                  <w:keepLines/>
                  <w:numPr>
                    <w:ilvl w:val="3"/>
                    <w:numId w:val="2"/>
                  </w:numPr>
                  <w:spacing w:before="200"/>
                  <w:ind w:left="864" w:hanging="864"/>
                  <w:outlineLvl w:val="3"/>
                </w:pPr>
              </w:pPrChange>
            </w:pPr>
            <w:r w:rsidRPr="00953598">
              <w:t>Y</w:t>
            </w:r>
            <w:ins w:id="577" w:author="Dennis Hohmann" w:date="2012-04-15T02:06:00Z">
              <w:r w:rsidR="00B744A3">
                <w:t>:</w:t>
              </w:r>
            </w:ins>
            <w:del w:id="578" w:author="Dennis Hohmann" w:date="2012-04-15T02:06:00Z">
              <w:r w:rsidRPr="00953598" w:rsidDel="00B744A3">
                <w:delText xml:space="preserve"> </w:delText>
              </w:r>
            </w:del>
            <w:r w:rsidRPr="00953598">
              <w:t>0</w:t>
            </w:r>
            <w:ins w:id="579" w:author="Dennis Hohmann" w:date="2012-04-15T02:06:00Z">
              <w:r w:rsidR="00B744A3">
                <w:t> </w:t>
              </w:r>
            </w:ins>
            <w:r w:rsidRPr="00953598">
              <w:t>mm – Y</w:t>
            </w:r>
            <w:ins w:id="580" w:author="Dennis Hohmann" w:date="2012-04-15T02:06:00Z">
              <w:r w:rsidR="00B744A3">
                <w:t>:</w:t>
              </w:r>
            </w:ins>
            <w:del w:id="581" w:author="Dennis Hohmann" w:date="2012-04-15T02:06:00Z">
              <w:r w:rsidRPr="00953598" w:rsidDel="00B744A3">
                <w:delText xml:space="preserve"> </w:delText>
              </w:r>
            </w:del>
            <w:r w:rsidRPr="00953598">
              <w:t>200</w:t>
            </w:r>
            <w:ins w:id="582" w:author="Dennis Hohmann" w:date="2012-04-15T02:06:00Z">
              <w:r w:rsidR="00B744A3">
                <w:t> </w:t>
              </w:r>
            </w:ins>
            <w:r w:rsidRPr="00953598">
              <w:t>mm</w:t>
            </w:r>
          </w:p>
          <w:p w14:paraId="68AAF16C" w14:textId="1C827194" w:rsidR="00DC07E0" w:rsidRPr="00953598" w:rsidRDefault="00DC07E0">
            <w:pPr>
              <w:pStyle w:val="Textkrper"/>
              <w:jc w:val="left"/>
              <w:rPr>
                <w:rPrChange w:id="583" w:author="Dennis Hohmann" w:date="2012-04-15T02:05:00Z">
                  <w:rPr>
                    <w:rFonts w:asciiTheme="majorHAnsi" w:eastAsiaTheme="majorEastAsia" w:hAnsiTheme="majorHAnsi" w:cstheme="majorBidi"/>
                    <w:b/>
                    <w:bCs w:val="0"/>
                    <w:i/>
                    <w:iCs/>
                  </w:rPr>
                </w:rPrChange>
              </w:rPr>
              <w:pPrChange w:id="584" w:author="Dennis Hohmann" w:date="2012-04-15T02:48:00Z">
                <w:pPr>
                  <w:pStyle w:val="Textkrper"/>
                  <w:keepNext/>
                  <w:keepLines/>
                  <w:numPr>
                    <w:ilvl w:val="3"/>
                    <w:numId w:val="2"/>
                  </w:numPr>
                  <w:spacing w:before="200"/>
                  <w:ind w:left="864" w:hanging="864"/>
                  <w:outlineLvl w:val="3"/>
                </w:pPr>
              </w:pPrChange>
            </w:pPr>
            <w:r w:rsidRPr="00953598">
              <w:t>bei X:160</w:t>
            </w:r>
            <w:ins w:id="585" w:author="Dennis Hohmann" w:date="2012-04-15T02:06:00Z">
              <w:r w:rsidR="00B744A3">
                <w:t> </w:t>
              </w:r>
            </w:ins>
            <w:r w:rsidRPr="00953598">
              <w:t xml:space="preserve">mm </w:t>
            </w:r>
            <w:ins w:id="586" w:author="Dennis Hohmann" w:date="2012-04-15T02:07:00Z">
              <w:r w:rsidR="00B744A3">
                <w:t>und</w:t>
              </w:r>
            </w:ins>
            <w:ins w:id="587" w:author="Dennis Hohmann" w:date="2012-04-15T02:48:00Z">
              <w:r w:rsidR="00360705">
                <w:t xml:space="preserve"> </w:t>
              </w:r>
            </w:ins>
            <w:r w:rsidRPr="00953598">
              <w:t>Z:</w:t>
            </w:r>
            <w:del w:id="588" w:author="Dennis Hohmann" w:date="2012-04-15T02:07:00Z">
              <w:r w:rsidRPr="00953598" w:rsidDel="00B744A3">
                <w:delText xml:space="preserve"> </w:delText>
              </w:r>
            </w:del>
            <w:r w:rsidRPr="00953598">
              <w:t>20</w:t>
            </w:r>
            <w:ins w:id="589" w:author="Dennis Hohmann" w:date="2012-04-15T02:07:00Z">
              <w:r w:rsidR="00B744A3">
                <w:t> </w:t>
              </w:r>
            </w:ins>
            <w:r w:rsidRPr="00953598">
              <w:t>mm</w:t>
            </w:r>
          </w:p>
        </w:tc>
        <w:tc>
          <w:tcPr>
            <w:tcW w:w="1724" w:type="dxa"/>
            <w:vAlign w:val="center"/>
            <w:tcPrChange w:id="590" w:author="Dennis Hohmann" w:date="2012-04-15T02:48:00Z">
              <w:tcPr>
                <w:tcW w:w="2491" w:type="dxa"/>
                <w:vAlign w:val="center"/>
              </w:tcPr>
            </w:tcPrChange>
          </w:tcPr>
          <w:p w14:paraId="00FCA523" w14:textId="7B2D6C3A" w:rsidR="00DC07E0" w:rsidRPr="00953598" w:rsidRDefault="00953598">
            <w:pPr>
              <w:pStyle w:val="Textkrper"/>
              <w:jc w:val="center"/>
              <w:pPrChange w:id="591" w:author="Dennis Hohmann" w:date="2012-04-15T02:02:00Z">
                <w:pPr>
                  <w:pStyle w:val="Textkrper"/>
                </w:pPr>
              </w:pPrChange>
            </w:pPr>
            <w:ins w:id="592" w:author="Dennis Hohmann" w:date="2012-04-15T02:04:00Z">
              <w:r w:rsidRPr="00953598">
                <w:rPr>
                  <w:rFonts w:cs="Arial"/>
                </w:rPr>
                <w:t>±</w:t>
              </w:r>
            </w:ins>
            <w:del w:id="593" w:author="Dennis Hohmann" w:date="2012-04-15T02:04:00Z">
              <w:r w:rsidR="00DC07E0" w:rsidRPr="00953598" w:rsidDel="00953598">
                <w:delText>+ / - 0</w:delText>
              </w:r>
            </w:del>
            <w:ins w:id="594" w:author="Dennis Hohmann" w:date="2012-04-15T02:05:00Z">
              <w:r w:rsidRPr="00953598">
                <w:rPr>
                  <w:rPrChange w:id="595" w:author="Dennis Hohmann" w:date="2012-04-15T02:05:00Z">
                    <w:rPr>
                      <w:highlight w:val="yellow"/>
                    </w:rPr>
                  </w:rPrChange>
                </w:rPr>
                <w:t> </w:t>
              </w:r>
            </w:ins>
            <w:ins w:id="596" w:author="Dennis Hohmann" w:date="2012-04-15T02:04:00Z">
              <w:r w:rsidRPr="00953598">
                <w:rPr>
                  <w:rPrChange w:id="597" w:author="Dennis Hohmann" w:date="2012-04-15T02:05:00Z">
                    <w:rPr>
                      <w:highlight w:val="yellow"/>
                    </w:rPr>
                  </w:rPrChange>
                </w:rPr>
                <w:t>0</w:t>
              </w:r>
            </w:ins>
            <w:r w:rsidR="00DC07E0" w:rsidRPr="00953598">
              <w:t>,02</w:t>
            </w:r>
            <w:ins w:id="598" w:author="Dennis Hohmann" w:date="2012-04-15T02:05:00Z">
              <w:r w:rsidRPr="00953598">
                <w:rPr>
                  <w:rPrChange w:id="599" w:author="Dennis Hohmann" w:date="2012-04-15T02:05:00Z">
                    <w:rPr>
                      <w:highlight w:val="yellow"/>
                    </w:rPr>
                  </w:rPrChange>
                </w:rPr>
                <w:t> </w:t>
              </w:r>
            </w:ins>
            <w:r w:rsidR="00DC07E0" w:rsidRPr="00953598">
              <w:t>mm</w:t>
            </w:r>
          </w:p>
        </w:tc>
      </w:tr>
      <w:tr w:rsidR="00DC07E0" w14:paraId="397F3E60" w14:textId="77777777" w:rsidTr="00360705">
        <w:trPr>
          <w:jc w:val="center"/>
          <w:trPrChange w:id="600" w:author="Dennis Hohmann" w:date="2012-04-15T02:48:00Z">
            <w:trPr>
              <w:jc w:val="center"/>
            </w:trPr>
          </w:trPrChange>
        </w:trPr>
        <w:tc>
          <w:tcPr>
            <w:tcW w:w="4349" w:type="dxa"/>
            <w:vAlign w:val="center"/>
            <w:tcPrChange w:id="601" w:author="Dennis Hohmann" w:date="2012-04-15T02:48:00Z">
              <w:tcPr>
                <w:tcW w:w="2825" w:type="dxa"/>
                <w:vAlign w:val="center"/>
              </w:tcPr>
            </w:tcPrChange>
          </w:tcPr>
          <w:p w14:paraId="03688CD2" w14:textId="60A98FFD" w:rsidR="00DC07E0" w:rsidRPr="00953598" w:rsidRDefault="00DC07E0">
            <w:pPr>
              <w:pStyle w:val="Textkrper"/>
              <w:jc w:val="left"/>
              <w:rPr>
                <w:rPrChange w:id="602" w:author="Dennis Hohmann" w:date="2012-04-15T02:05:00Z">
                  <w:rPr>
                    <w:rFonts w:asciiTheme="majorHAnsi" w:eastAsiaTheme="majorEastAsia" w:hAnsiTheme="majorHAnsi" w:cstheme="majorBidi"/>
                    <w:b/>
                    <w:bCs w:val="0"/>
                    <w:i/>
                    <w:iCs/>
                  </w:rPr>
                </w:rPrChange>
              </w:rPr>
              <w:pPrChange w:id="603" w:author="Dennis Hohmann" w:date="2012-04-15T02:02:00Z">
                <w:pPr>
                  <w:pStyle w:val="Textkrper"/>
                  <w:keepNext/>
                  <w:keepLines/>
                  <w:numPr>
                    <w:ilvl w:val="3"/>
                    <w:numId w:val="2"/>
                  </w:numPr>
                  <w:spacing w:before="200"/>
                  <w:ind w:left="864" w:hanging="864"/>
                  <w:outlineLvl w:val="3"/>
                </w:pPr>
              </w:pPrChange>
            </w:pPr>
            <w:r w:rsidRPr="00953598">
              <w:t>X:0</w:t>
            </w:r>
            <w:ins w:id="604" w:author="Dennis Hohmann" w:date="2012-04-15T02:07:00Z">
              <w:r w:rsidR="00B744A3">
                <w:t> </w:t>
              </w:r>
            </w:ins>
            <w:r w:rsidRPr="00953598">
              <w:t>mm – X:160</w:t>
            </w:r>
            <w:ins w:id="605" w:author="Dennis Hohmann" w:date="2012-04-15T02:07:00Z">
              <w:r w:rsidR="00B744A3">
                <w:t> </w:t>
              </w:r>
            </w:ins>
            <w:r w:rsidRPr="00953598">
              <w:t>mm</w:t>
            </w:r>
          </w:p>
          <w:p w14:paraId="5CEF0644" w14:textId="534C0698" w:rsidR="00DC07E0" w:rsidRPr="00953598" w:rsidDel="00360705" w:rsidRDefault="00DC07E0">
            <w:pPr>
              <w:pStyle w:val="Textkrper"/>
              <w:jc w:val="left"/>
              <w:rPr>
                <w:del w:id="606" w:author="Dennis Hohmann" w:date="2012-04-15T02:48:00Z"/>
                <w:rPrChange w:id="607" w:author="Dennis Hohmann" w:date="2012-04-15T02:05:00Z">
                  <w:rPr>
                    <w:del w:id="608" w:author="Dennis Hohmann" w:date="2012-04-15T02:48:00Z"/>
                    <w:rFonts w:asciiTheme="majorHAnsi" w:eastAsiaTheme="majorEastAsia" w:hAnsiTheme="majorHAnsi" w:cstheme="majorBidi"/>
                    <w:b/>
                    <w:bCs w:val="0"/>
                    <w:i/>
                    <w:iCs/>
                  </w:rPr>
                </w:rPrChange>
              </w:rPr>
              <w:pPrChange w:id="609" w:author="Dennis Hohmann" w:date="2012-04-15T02:48:00Z">
                <w:pPr>
                  <w:pStyle w:val="Textkrper"/>
                  <w:keepNext/>
                  <w:keepLines/>
                  <w:numPr>
                    <w:ilvl w:val="3"/>
                    <w:numId w:val="2"/>
                  </w:numPr>
                  <w:spacing w:before="200"/>
                  <w:ind w:left="864" w:hanging="864"/>
                  <w:outlineLvl w:val="3"/>
                </w:pPr>
              </w:pPrChange>
            </w:pPr>
            <w:r w:rsidRPr="00953598">
              <w:rPr>
                <w:bCs w:val="0"/>
              </w:rPr>
              <w:t>Y:0</w:t>
            </w:r>
            <w:ins w:id="610" w:author="Dennis Hohmann" w:date="2012-04-15T02:07:00Z">
              <w:r w:rsidR="00B744A3">
                <w:t> </w:t>
              </w:r>
            </w:ins>
            <w:r w:rsidRPr="00953598">
              <w:rPr>
                <w:bCs w:val="0"/>
              </w:rPr>
              <w:t>mm – Y:200</w:t>
            </w:r>
            <w:ins w:id="611" w:author="Dennis Hohmann" w:date="2012-04-15T02:07:00Z">
              <w:r w:rsidR="00B744A3">
                <w:t> </w:t>
              </w:r>
            </w:ins>
            <w:r w:rsidRPr="00953598">
              <w:rPr>
                <w:bCs w:val="0"/>
              </w:rPr>
              <w:t>mm</w:t>
            </w:r>
          </w:p>
          <w:p w14:paraId="58D03E76" w14:textId="26A5C82B" w:rsidR="00DC07E0" w:rsidRPr="00953598" w:rsidRDefault="00360705">
            <w:pPr>
              <w:pStyle w:val="Textkrper"/>
              <w:jc w:val="left"/>
              <w:pPrChange w:id="612" w:author="Dennis Hohmann" w:date="2012-04-15T02:48:00Z">
                <w:pPr>
                  <w:pStyle w:val="Textkrper"/>
                </w:pPr>
              </w:pPrChange>
            </w:pPr>
            <w:ins w:id="613" w:author="Dennis Hohmann" w:date="2012-04-15T02:48:00Z">
              <w:r>
                <w:t xml:space="preserve"> </w:t>
              </w:r>
            </w:ins>
            <w:r w:rsidR="00DC07E0" w:rsidRPr="00953598">
              <w:t>bei Z: 20</w:t>
            </w:r>
            <w:ins w:id="614" w:author="Dennis Hohmann" w:date="2012-04-15T02:07:00Z">
              <w:r w:rsidR="00B744A3">
                <w:t> </w:t>
              </w:r>
            </w:ins>
            <w:r w:rsidR="00DC07E0" w:rsidRPr="00953598">
              <w:t>mm</w:t>
            </w:r>
          </w:p>
        </w:tc>
        <w:tc>
          <w:tcPr>
            <w:tcW w:w="1724" w:type="dxa"/>
            <w:vAlign w:val="center"/>
            <w:tcPrChange w:id="615" w:author="Dennis Hohmann" w:date="2012-04-15T02:48:00Z">
              <w:tcPr>
                <w:tcW w:w="2491" w:type="dxa"/>
                <w:vAlign w:val="center"/>
              </w:tcPr>
            </w:tcPrChange>
          </w:tcPr>
          <w:p w14:paraId="47F913F3" w14:textId="7AA20AD5" w:rsidR="00DC07E0" w:rsidRPr="00953598" w:rsidRDefault="00953598">
            <w:pPr>
              <w:pStyle w:val="Textkrper"/>
              <w:jc w:val="center"/>
              <w:pPrChange w:id="616" w:author="Dennis Hohmann" w:date="2012-04-15T02:02:00Z">
                <w:pPr>
                  <w:pStyle w:val="Textkrper"/>
                </w:pPr>
              </w:pPrChange>
            </w:pPr>
            <w:ins w:id="617" w:author="Dennis Hohmann" w:date="2012-04-15T02:04:00Z">
              <w:r w:rsidRPr="00953598">
                <w:rPr>
                  <w:rFonts w:cs="Arial"/>
                </w:rPr>
                <w:t>±</w:t>
              </w:r>
            </w:ins>
            <w:del w:id="618" w:author="Dennis Hohmann" w:date="2012-04-15T02:04:00Z">
              <w:r w:rsidR="00DC07E0" w:rsidRPr="00953598" w:rsidDel="00953598">
                <w:delText xml:space="preserve">+ / - </w:delText>
              </w:r>
            </w:del>
            <w:ins w:id="619" w:author="Dennis Hohmann" w:date="2012-04-15T02:05:00Z">
              <w:r w:rsidRPr="00953598">
                <w:rPr>
                  <w:rPrChange w:id="620" w:author="Dennis Hohmann" w:date="2012-04-15T02:05:00Z">
                    <w:rPr>
                      <w:highlight w:val="yellow"/>
                    </w:rPr>
                  </w:rPrChange>
                </w:rPr>
                <w:t> </w:t>
              </w:r>
            </w:ins>
            <w:r w:rsidR="00DC07E0" w:rsidRPr="00953598">
              <w:t>0,03</w:t>
            </w:r>
            <w:ins w:id="621" w:author="Dennis Hohmann" w:date="2012-04-15T02:05:00Z">
              <w:r w:rsidRPr="00953598">
                <w:rPr>
                  <w:rPrChange w:id="622" w:author="Dennis Hohmann" w:date="2012-04-15T02:05:00Z">
                    <w:rPr>
                      <w:highlight w:val="yellow"/>
                    </w:rPr>
                  </w:rPrChange>
                </w:rPr>
                <w:t> </w:t>
              </w:r>
            </w:ins>
            <w:r w:rsidR="00DC07E0" w:rsidRPr="00953598">
              <w:t>mm</w:t>
            </w:r>
          </w:p>
        </w:tc>
      </w:tr>
      <w:tr w:rsidR="00DC07E0" w14:paraId="16CE12BC" w14:textId="77777777" w:rsidTr="00360705">
        <w:trPr>
          <w:jc w:val="center"/>
          <w:trPrChange w:id="623" w:author="Dennis Hohmann" w:date="2012-04-15T02:48:00Z">
            <w:trPr>
              <w:jc w:val="center"/>
            </w:trPr>
          </w:trPrChange>
        </w:trPr>
        <w:tc>
          <w:tcPr>
            <w:tcW w:w="4349" w:type="dxa"/>
            <w:vAlign w:val="center"/>
            <w:tcPrChange w:id="624" w:author="Dennis Hohmann" w:date="2012-04-15T02:48:00Z">
              <w:tcPr>
                <w:tcW w:w="2825" w:type="dxa"/>
                <w:vAlign w:val="center"/>
              </w:tcPr>
            </w:tcPrChange>
          </w:tcPr>
          <w:p w14:paraId="6188AE55" w14:textId="2F771C7E" w:rsidR="00DC07E0" w:rsidRPr="00953598" w:rsidRDefault="00DC07E0">
            <w:pPr>
              <w:pStyle w:val="Textkrper"/>
              <w:jc w:val="left"/>
              <w:rPr>
                <w:rPrChange w:id="625" w:author="Dennis Hohmann" w:date="2012-04-15T02:05:00Z">
                  <w:rPr>
                    <w:rFonts w:asciiTheme="majorHAnsi" w:eastAsiaTheme="majorEastAsia" w:hAnsiTheme="majorHAnsi" w:cstheme="majorBidi"/>
                    <w:b/>
                    <w:bCs w:val="0"/>
                    <w:i/>
                    <w:iCs/>
                  </w:rPr>
                </w:rPrChange>
              </w:rPr>
              <w:pPrChange w:id="626" w:author="Dennis Hohmann" w:date="2012-04-15T02:02:00Z">
                <w:pPr>
                  <w:pStyle w:val="Textkrper"/>
                  <w:keepNext/>
                  <w:keepLines/>
                  <w:numPr>
                    <w:ilvl w:val="3"/>
                    <w:numId w:val="2"/>
                  </w:numPr>
                  <w:spacing w:before="200"/>
                  <w:ind w:left="864" w:hanging="864"/>
                  <w:outlineLvl w:val="3"/>
                </w:pPr>
              </w:pPrChange>
            </w:pPr>
            <w:r w:rsidRPr="00953598">
              <w:t>X:0</w:t>
            </w:r>
            <w:ins w:id="627" w:author="Dennis Hohmann" w:date="2012-04-15T02:07:00Z">
              <w:r w:rsidR="00B744A3">
                <w:t> </w:t>
              </w:r>
            </w:ins>
            <w:r w:rsidRPr="00953598">
              <w:t>mm – X:160</w:t>
            </w:r>
            <w:ins w:id="628" w:author="Dennis Hohmann" w:date="2012-04-15T02:07:00Z">
              <w:r w:rsidR="00B744A3">
                <w:t> </w:t>
              </w:r>
            </w:ins>
            <w:r w:rsidRPr="00953598">
              <w:t>mm</w:t>
            </w:r>
          </w:p>
          <w:p w14:paraId="5394DB54" w14:textId="40FCD005" w:rsidR="00DC07E0" w:rsidRPr="00953598" w:rsidDel="00360705" w:rsidRDefault="00DC07E0">
            <w:pPr>
              <w:pStyle w:val="Textkrper"/>
              <w:jc w:val="left"/>
              <w:rPr>
                <w:del w:id="629" w:author="Dennis Hohmann" w:date="2012-04-15T02:48:00Z"/>
                <w:rPrChange w:id="630" w:author="Dennis Hohmann" w:date="2012-04-15T02:05:00Z">
                  <w:rPr>
                    <w:del w:id="631" w:author="Dennis Hohmann" w:date="2012-04-15T02:48:00Z"/>
                    <w:rFonts w:asciiTheme="majorHAnsi" w:eastAsiaTheme="majorEastAsia" w:hAnsiTheme="majorHAnsi" w:cstheme="majorBidi"/>
                    <w:b/>
                    <w:bCs w:val="0"/>
                    <w:i/>
                    <w:iCs/>
                  </w:rPr>
                </w:rPrChange>
              </w:rPr>
              <w:pPrChange w:id="632" w:author="Dennis Hohmann" w:date="2012-04-15T02:48:00Z">
                <w:pPr>
                  <w:pStyle w:val="Textkrper"/>
                  <w:keepNext/>
                  <w:keepLines/>
                  <w:numPr>
                    <w:ilvl w:val="3"/>
                    <w:numId w:val="2"/>
                  </w:numPr>
                  <w:spacing w:before="200"/>
                  <w:ind w:left="864" w:hanging="864"/>
                  <w:outlineLvl w:val="3"/>
                </w:pPr>
              </w:pPrChange>
            </w:pPr>
            <w:r w:rsidRPr="00953598">
              <w:rPr>
                <w:bCs w:val="0"/>
              </w:rPr>
              <w:t>Y:200</w:t>
            </w:r>
            <w:ins w:id="633" w:author="Dennis Hohmann" w:date="2012-04-15T02:07:00Z">
              <w:r w:rsidR="00B744A3">
                <w:t> </w:t>
              </w:r>
            </w:ins>
            <w:r w:rsidRPr="00953598">
              <w:rPr>
                <w:bCs w:val="0"/>
              </w:rPr>
              <w:t>mm – Y:0</w:t>
            </w:r>
            <w:ins w:id="634" w:author="Dennis Hohmann" w:date="2012-04-15T02:07:00Z">
              <w:r w:rsidR="00B744A3">
                <w:t> </w:t>
              </w:r>
            </w:ins>
            <w:r w:rsidRPr="00953598">
              <w:rPr>
                <w:bCs w:val="0"/>
              </w:rPr>
              <w:t>mm</w:t>
            </w:r>
          </w:p>
          <w:p w14:paraId="10AF074D" w14:textId="3DC524B6" w:rsidR="00DC07E0" w:rsidRPr="00953598" w:rsidRDefault="00360705">
            <w:pPr>
              <w:pStyle w:val="Textkrper"/>
              <w:jc w:val="left"/>
              <w:pPrChange w:id="635" w:author="Dennis Hohmann" w:date="2012-04-15T02:48:00Z">
                <w:pPr>
                  <w:pStyle w:val="Textkrper"/>
                </w:pPr>
              </w:pPrChange>
            </w:pPr>
            <w:ins w:id="636" w:author="Dennis Hohmann" w:date="2012-04-15T02:48:00Z">
              <w:r>
                <w:t xml:space="preserve"> </w:t>
              </w:r>
            </w:ins>
            <w:r w:rsidR="00DC07E0" w:rsidRPr="00953598">
              <w:t>bei Z:</w:t>
            </w:r>
            <w:del w:id="637" w:author="Dennis Hohmann" w:date="2012-04-15T02:07:00Z">
              <w:r w:rsidR="00DC07E0" w:rsidRPr="00953598" w:rsidDel="00B744A3">
                <w:delText xml:space="preserve"> </w:delText>
              </w:r>
            </w:del>
            <w:r w:rsidR="00DC07E0" w:rsidRPr="00953598">
              <w:t>20</w:t>
            </w:r>
            <w:ins w:id="638" w:author="Dennis Hohmann" w:date="2012-04-15T02:07:00Z">
              <w:r w:rsidR="00B744A3">
                <w:t> </w:t>
              </w:r>
            </w:ins>
            <w:r w:rsidR="00DC07E0" w:rsidRPr="00953598">
              <w:t>mm</w:t>
            </w:r>
          </w:p>
        </w:tc>
        <w:tc>
          <w:tcPr>
            <w:tcW w:w="1724" w:type="dxa"/>
            <w:vAlign w:val="center"/>
            <w:tcPrChange w:id="639" w:author="Dennis Hohmann" w:date="2012-04-15T02:48:00Z">
              <w:tcPr>
                <w:tcW w:w="2491" w:type="dxa"/>
                <w:vAlign w:val="center"/>
              </w:tcPr>
            </w:tcPrChange>
          </w:tcPr>
          <w:p w14:paraId="25B7CA06" w14:textId="05B601AC" w:rsidR="00DC07E0" w:rsidRPr="00953598" w:rsidRDefault="00953598">
            <w:pPr>
              <w:pStyle w:val="Textkrper"/>
              <w:jc w:val="center"/>
              <w:pPrChange w:id="640" w:author="Dennis Hohmann" w:date="2012-04-15T02:02:00Z">
                <w:pPr>
                  <w:pStyle w:val="Textkrper"/>
                </w:pPr>
              </w:pPrChange>
            </w:pPr>
            <w:ins w:id="641" w:author="Dennis Hohmann" w:date="2012-04-15T02:04:00Z">
              <w:r w:rsidRPr="00953598">
                <w:rPr>
                  <w:rFonts w:cs="Arial"/>
                </w:rPr>
                <w:t>±</w:t>
              </w:r>
            </w:ins>
            <w:del w:id="642" w:author="Dennis Hohmann" w:date="2012-04-15T02:04:00Z">
              <w:r w:rsidR="00DC07E0" w:rsidRPr="00953598" w:rsidDel="00953598">
                <w:delText xml:space="preserve">+ / - </w:delText>
              </w:r>
            </w:del>
            <w:ins w:id="643" w:author="Dennis Hohmann" w:date="2012-04-15T02:05:00Z">
              <w:r w:rsidRPr="00953598">
                <w:rPr>
                  <w:rPrChange w:id="644" w:author="Dennis Hohmann" w:date="2012-04-15T02:05:00Z">
                    <w:rPr>
                      <w:highlight w:val="yellow"/>
                    </w:rPr>
                  </w:rPrChange>
                </w:rPr>
                <w:t> </w:t>
              </w:r>
            </w:ins>
            <w:r w:rsidR="00DC07E0" w:rsidRPr="00953598">
              <w:t>0,03</w:t>
            </w:r>
            <w:ins w:id="645" w:author="Dennis Hohmann" w:date="2012-04-15T02:05:00Z">
              <w:r w:rsidRPr="00953598">
                <w:rPr>
                  <w:rPrChange w:id="646" w:author="Dennis Hohmann" w:date="2012-04-15T02:05:00Z">
                    <w:rPr>
                      <w:highlight w:val="yellow"/>
                    </w:rPr>
                  </w:rPrChange>
                </w:rPr>
                <w:t> </w:t>
              </w:r>
            </w:ins>
            <w:r w:rsidR="00DC07E0" w:rsidRPr="00953598">
              <w:t>mm</w:t>
            </w:r>
          </w:p>
        </w:tc>
      </w:tr>
    </w:tbl>
    <w:p w14:paraId="7AB185DE" w14:textId="63848BDC" w:rsidR="00DC07E0" w:rsidRDefault="00DC07E0" w:rsidP="0039156A">
      <w:pPr>
        <w:pStyle w:val="Beschriftung"/>
        <w:ind w:firstLine="1123"/>
      </w:pPr>
      <w:bookmarkStart w:id="647" w:name="_Toc196185423"/>
      <w:r>
        <w:t xml:space="preserve">Abbildung </w:t>
      </w:r>
      <w:r w:rsidR="00E74341">
        <w:fldChar w:fldCharType="begin"/>
      </w:r>
      <w:r w:rsidR="00E74341">
        <w:instrText xml:space="preserve"> STYLEREF 2 \s </w:instrText>
      </w:r>
      <w:r w:rsidR="00E74341">
        <w:fldChar w:fldCharType="separate"/>
      </w:r>
      <w:r w:rsidR="007C4FC9">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64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Parallelität der Achsen</w:t>
      </w:r>
      <w:bookmarkEnd w:id="647"/>
    </w:p>
    <w:p w14:paraId="0769921C" w14:textId="4B1DE93B" w:rsidR="00DC07E0" w:rsidRPr="000E5803" w:rsidRDefault="001E6330" w:rsidP="00DC07E0">
      <w:r>
        <w:br w:type="page"/>
      </w:r>
    </w:p>
    <w:p w14:paraId="7816E468" w14:textId="6F4464A4" w:rsidR="00DC07E0" w:rsidDel="00360705" w:rsidRDefault="003501E5">
      <w:pPr>
        <w:pStyle w:val="Textkrper"/>
        <w:rPr>
          <w:del w:id="649" w:author="Dennis Hohmann" w:date="2012-04-14T20:06:00Z"/>
        </w:rPr>
        <w:pPrChange w:id="650" w:author="Dennis Hohmann" w:date="2012-04-15T00:39:00Z">
          <w:pPr>
            <w:pStyle w:val="Textkrper"/>
            <w:jc w:val="left"/>
          </w:pPr>
        </w:pPrChange>
      </w:pPr>
      <w:r>
        <w:t>Das Lagerumkehrspiel der Y-</w:t>
      </w:r>
      <w:r w:rsidR="00DC07E0" w:rsidRPr="004E7BF7">
        <w:t>Achse</w:t>
      </w:r>
      <w:ins w:id="651" w:author="Dennis Hohmann" w:date="2012-04-14T20:05:00Z">
        <w:r w:rsidR="007D665E" w:rsidRPr="004E7BF7">
          <w:t xml:space="preserve"> </w:t>
        </w:r>
      </w:ins>
      <w:del w:id="652" w:author="Dennis Hohmann" w:date="2012-04-14T20:05:00Z">
        <w:r w:rsidR="00DC07E0" w:rsidRPr="004E7BF7" w:rsidDel="007D665E">
          <w:delText xml:space="preserve"> hingegen </w:delText>
        </w:r>
      </w:del>
      <w:r w:rsidR="00DC07E0" w:rsidRPr="004E7BF7">
        <w:t>liegt außerhalb eines akzeptablen Bereichs</w:t>
      </w:r>
      <w:r w:rsidR="004E7BF7">
        <w:rPr>
          <w:bCs w:val="0"/>
        </w:rPr>
        <w:t xml:space="preserve"> von m</w:t>
      </w:r>
      <w:r w:rsidR="004E7BF7">
        <w:rPr>
          <w:bCs w:val="0"/>
        </w:rPr>
        <w:t>a</w:t>
      </w:r>
      <w:r w:rsidR="004E7BF7">
        <w:rPr>
          <w:bCs w:val="0"/>
        </w:rPr>
        <w:t>ximal 10 Schritten</w:t>
      </w:r>
      <w:r w:rsidR="00DC07E0" w:rsidRPr="004E7BF7">
        <w:t xml:space="preserve">. Dieses Spiel </w:t>
      </w:r>
      <w:del w:id="653" w:author="Dennis Hohmann" w:date="2012-04-14T20:07:00Z">
        <w:r w:rsidR="00DC07E0" w:rsidRPr="004E7BF7" w:rsidDel="007D665E">
          <w:delText xml:space="preserve">wurde </w:delText>
        </w:r>
      </w:del>
      <w:ins w:id="654" w:author="Dennis Hohmann" w:date="2012-04-14T20:07:00Z">
        <w:r w:rsidR="007D665E" w:rsidRPr="004E7BF7">
          <w:t xml:space="preserve">wird </w:t>
        </w:r>
      </w:ins>
      <w:r w:rsidR="00DC07E0" w:rsidRPr="004E7BF7">
        <w:t>durch schrittweises Takten der Motoren ermittelt. D</w:t>
      </w:r>
      <w:r w:rsidR="00DC07E0" w:rsidRPr="004E7BF7">
        <w:t>a</w:t>
      </w:r>
      <w:r w:rsidR="00DC07E0" w:rsidRPr="004E7BF7">
        <w:t xml:space="preserve">zu </w:t>
      </w:r>
      <w:del w:id="655" w:author="Dennis Hohmann" w:date="2012-04-14T20:07:00Z">
        <w:r w:rsidR="00DC07E0" w:rsidRPr="004E7BF7" w:rsidDel="007D665E">
          <w:delText xml:space="preserve">wurde </w:delText>
        </w:r>
      </w:del>
      <w:ins w:id="656" w:author="Dennis Hohmann" w:date="2012-04-14T20:07:00Z">
        <w:r w:rsidR="007D665E" w:rsidRPr="004E7BF7">
          <w:t xml:space="preserve">wird </w:t>
        </w:r>
      </w:ins>
      <w:r w:rsidR="00DC07E0" w:rsidRPr="004E7BF7">
        <w:t>das Werkzeug auf</w:t>
      </w:r>
      <w:r w:rsidR="00DC07E0">
        <w:t xml:space="preserve"> die Werkstückoberseite gefahren, soweit abgesenkt, bis Mater</w:t>
      </w:r>
      <w:r w:rsidR="00DC07E0">
        <w:t>i</w:t>
      </w:r>
      <w:r w:rsidR="00DC07E0">
        <w:t xml:space="preserve">al abgetragen </w:t>
      </w:r>
      <w:del w:id="657" w:author="Dennis Hohmann" w:date="2012-04-14T20:07:00Z">
        <w:r w:rsidR="00DC07E0" w:rsidDel="007D665E">
          <w:delText>wurde</w:delText>
        </w:r>
      </w:del>
      <w:ins w:id="658" w:author="Dennis Hohmann" w:date="2012-04-14T20:07:00Z">
        <w:r w:rsidR="007D665E">
          <w:t>wird</w:t>
        </w:r>
      </w:ins>
      <w:r w:rsidR="00DC07E0">
        <w:t xml:space="preserve">. Von jetzt an </w:t>
      </w:r>
      <w:del w:id="659" w:author="Dennis Hohmann" w:date="2012-04-14T20:08:00Z">
        <w:r w:rsidR="00DC07E0" w:rsidDel="007D665E">
          <w:delText xml:space="preserve">wurde </w:delText>
        </w:r>
      </w:del>
      <w:ins w:id="660" w:author="Dennis Hohmann" w:date="2012-04-14T20:08:00Z">
        <w:r w:rsidR="007D665E">
          <w:t xml:space="preserve">wird </w:t>
        </w:r>
      </w:ins>
      <w:r w:rsidR="00DC07E0">
        <w:t xml:space="preserve">die zu </w:t>
      </w:r>
      <w:ins w:id="661" w:author="Dennis Hohmann" w:date="2012-04-14T20:08:00Z">
        <w:r w:rsidR="007D665E">
          <w:t>u</w:t>
        </w:r>
      </w:ins>
      <w:del w:id="662" w:author="Dennis Hohmann" w:date="2012-04-14T20:08:00Z">
        <w:r w:rsidR="00DC07E0" w:rsidDel="007D665E">
          <w:delText>U</w:delText>
        </w:r>
      </w:del>
      <w:r w:rsidR="00DC07E0">
        <w:t>ntersuchende Achse schrittweise, in entg</w:t>
      </w:r>
      <w:r w:rsidR="00DC07E0">
        <w:t>e</w:t>
      </w:r>
      <w:r w:rsidR="00DC07E0">
        <w:t>gengesetzter Richtung der letzten Fahrt</w:t>
      </w:r>
      <w:ins w:id="663" w:author="Dennis Hohmann" w:date="2012-04-14T20:08:00Z">
        <w:r w:rsidR="007D665E">
          <w:t>,</w:t>
        </w:r>
      </w:ins>
      <w:r w:rsidR="001E6330">
        <w:t xml:space="preserve"> getaktet. </w:t>
      </w:r>
      <w:r w:rsidR="00DC07E0">
        <w:t xml:space="preserve">Dabei </w:t>
      </w:r>
      <w:del w:id="664" w:author="Dennis Hohmann" w:date="2012-04-14T20:08:00Z">
        <w:r w:rsidR="00DC07E0" w:rsidDel="007D665E">
          <w:delText xml:space="preserve">wurden </w:delText>
        </w:r>
      </w:del>
      <w:ins w:id="665" w:author="Dennis Hohmann" w:date="2012-04-14T20:08:00Z">
        <w:r w:rsidR="007D665E">
          <w:t xml:space="preserve">werden </w:t>
        </w:r>
      </w:ins>
      <w:r w:rsidR="00DC07E0">
        <w:t>die Schritte gezählt</w:t>
      </w:r>
      <w:ins w:id="666" w:author="Dennis Hohmann" w:date="2012-04-14T20:08:00Z">
        <w:r w:rsidR="007D665E">
          <w:t>,</w:t>
        </w:r>
      </w:ins>
      <w:r w:rsidR="00DC07E0">
        <w:t xml:space="preserve"> bis wieder Material abgetragen wird. Hierbei zeigt</w:t>
      </w:r>
      <w:del w:id="667" w:author="Dennis Hohmann" w:date="2012-04-14T20:08:00Z">
        <w:r w:rsidR="00DC07E0" w:rsidDel="007D665E">
          <w:delText>e</w:delText>
        </w:r>
      </w:del>
      <w:r w:rsidR="00DC07E0">
        <w:t xml:space="preserve"> sich:</w:t>
      </w:r>
    </w:p>
    <w:p w14:paraId="4F1E2C3D" w14:textId="77777777" w:rsidR="00360705" w:rsidRDefault="00360705">
      <w:pPr>
        <w:pStyle w:val="Textkrper"/>
        <w:rPr>
          <w:ins w:id="668" w:author="Dennis Hohmann" w:date="2012-04-15T02:48:00Z"/>
        </w:rPr>
      </w:pPr>
    </w:p>
    <w:p w14:paraId="21455861" w14:textId="77777777" w:rsidR="00DC07E0" w:rsidRDefault="00DC07E0">
      <w:pPr>
        <w:pStyle w:val="Textkrper"/>
      </w:pPr>
    </w:p>
    <w:tbl>
      <w:tblPr>
        <w:tblStyle w:val="Tabellenraster"/>
        <w:tblW w:w="0" w:type="auto"/>
        <w:jc w:val="center"/>
        <w:tblInd w:w="-223" w:type="dxa"/>
        <w:tblLook w:val="04A0" w:firstRow="1" w:lastRow="0" w:firstColumn="1" w:lastColumn="0" w:noHBand="0" w:noVBand="1"/>
        <w:tblPrChange w:id="669" w:author="Dennis Hohmann" w:date="2012-04-15T02:08:00Z">
          <w:tblPr>
            <w:tblStyle w:val="Tabellenraster"/>
            <w:tblW w:w="0" w:type="auto"/>
            <w:jc w:val="center"/>
            <w:tblInd w:w="-223" w:type="dxa"/>
            <w:tblLook w:val="04A0" w:firstRow="1" w:lastRow="0" w:firstColumn="1" w:lastColumn="0" w:noHBand="0" w:noVBand="1"/>
          </w:tblPr>
        </w:tblPrChange>
      </w:tblPr>
      <w:tblGrid>
        <w:gridCol w:w="1657"/>
        <w:gridCol w:w="2310"/>
        <w:tblGridChange w:id="670">
          <w:tblGrid>
            <w:gridCol w:w="1527"/>
            <w:gridCol w:w="1650"/>
          </w:tblGrid>
        </w:tblGridChange>
      </w:tblGrid>
      <w:tr w:rsidR="00DC07E0" w14:paraId="5AFB8E05" w14:textId="77777777" w:rsidTr="00F55912">
        <w:trPr>
          <w:jc w:val="center"/>
          <w:trPrChange w:id="671" w:author="Dennis Hohmann" w:date="2012-04-15T02:08:00Z">
            <w:trPr>
              <w:jc w:val="center"/>
            </w:trPr>
          </w:trPrChange>
        </w:trPr>
        <w:tc>
          <w:tcPr>
            <w:tcW w:w="1527" w:type="dxa"/>
            <w:vAlign w:val="center"/>
            <w:tcPrChange w:id="672" w:author="Dennis Hohmann" w:date="2012-04-15T02:08:00Z">
              <w:tcPr>
                <w:tcW w:w="1527" w:type="dxa"/>
                <w:vAlign w:val="center"/>
              </w:tcPr>
            </w:tcPrChange>
          </w:tcPr>
          <w:p w14:paraId="7C5C389B" w14:textId="77777777" w:rsidR="00DC07E0" w:rsidRPr="00F55912" w:rsidRDefault="00DC07E0">
            <w:pPr>
              <w:pStyle w:val="Textkrper"/>
              <w:jc w:val="center"/>
              <w:rPr>
                <w:b/>
                <w:rPrChange w:id="673" w:author="Dennis Hohmann" w:date="2012-04-15T02:08:00Z">
                  <w:rPr>
                    <w:rFonts w:asciiTheme="majorHAnsi" w:eastAsiaTheme="majorEastAsia" w:hAnsiTheme="majorHAnsi" w:cstheme="majorBidi"/>
                    <w:b/>
                    <w:bCs w:val="0"/>
                    <w:i/>
                    <w:iCs/>
                  </w:rPr>
                </w:rPrChange>
              </w:rPr>
              <w:pPrChange w:id="674" w:author="Dennis Hohmann" w:date="2012-04-15T02:08:00Z">
                <w:pPr>
                  <w:pStyle w:val="Textkrper"/>
                  <w:keepNext/>
                  <w:keepLines/>
                  <w:numPr>
                    <w:ilvl w:val="3"/>
                    <w:numId w:val="2"/>
                  </w:numPr>
                  <w:spacing w:before="200"/>
                  <w:ind w:left="864" w:hanging="864"/>
                  <w:outlineLvl w:val="3"/>
                </w:pPr>
              </w:pPrChange>
            </w:pPr>
            <w:r w:rsidRPr="00F55912">
              <w:rPr>
                <w:b/>
                <w:rPrChange w:id="675" w:author="Dennis Hohmann" w:date="2012-04-15T02:08:00Z">
                  <w:rPr/>
                </w:rPrChange>
              </w:rPr>
              <w:t>Achse</w:t>
            </w:r>
          </w:p>
        </w:tc>
        <w:tc>
          <w:tcPr>
            <w:tcW w:w="1650" w:type="dxa"/>
            <w:vAlign w:val="center"/>
            <w:tcPrChange w:id="676" w:author="Dennis Hohmann" w:date="2012-04-15T02:08:00Z">
              <w:tcPr>
                <w:tcW w:w="1650" w:type="dxa"/>
                <w:vAlign w:val="center"/>
              </w:tcPr>
            </w:tcPrChange>
          </w:tcPr>
          <w:p w14:paraId="78F49B6D" w14:textId="77777777" w:rsidR="00DC07E0" w:rsidRPr="00F55912" w:rsidRDefault="00DC07E0">
            <w:pPr>
              <w:pStyle w:val="Textkrper"/>
              <w:jc w:val="center"/>
              <w:rPr>
                <w:b/>
                <w:rPrChange w:id="677" w:author="Dennis Hohmann" w:date="2012-04-15T02:08:00Z">
                  <w:rPr>
                    <w:rFonts w:asciiTheme="majorHAnsi" w:eastAsiaTheme="majorEastAsia" w:hAnsiTheme="majorHAnsi" w:cstheme="majorBidi"/>
                    <w:b/>
                    <w:bCs w:val="0"/>
                    <w:i/>
                    <w:iCs/>
                  </w:rPr>
                </w:rPrChange>
              </w:rPr>
              <w:pPrChange w:id="678" w:author="Dennis Hohmann" w:date="2012-04-15T02:08:00Z">
                <w:pPr>
                  <w:pStyle w:val="Textkrper"/>
                  <w:keepNext/>
                  <w:keepLines/>
                  <w:numPr>
                    <w:ilvl w:val="3"/>
                    <w:numId w:val="2"/>
                  </w:numPr>
                  <w:spacing w:before="200"/>
                  <w:ind w:left="864" w:hanging="864"/>
                  <w:outlineLvl w:val="3"/>
                </w:pPr>
              </w:pPrChange>
            </w:pPr>
            <w:r w:rsidRPr="00F55912">
              <w:rPr>
                <w:b/>
                <w:rPrChange w:id="679" w:author="Dennis Hohmann" w:date="2012-04-15T02:08:00Z">
                  <w:rPr/>
                </w:rPrChange>
              </w:rPr>
              <w:t>Leerschritte</w:t>
            </w:r>
          </w:p>
        </w:tc>
      </w:tr>
      <w:tr w:rsidR="00DC07E0" w14:paraId="2A75C801" w14:textId="77777777" w:rsidTr="00F55912">
        <w:trPr>
          <w:jc w:val="center"/>
          <w:trPrChange w:id="680" w:author="Dennis Hohmann" w:date="2012-04-15T02:08:00Z">
            <w:trPr>
              <w:jc w:val="center"/>
            </w:trPr>
          </w:trPrChange>
        </w:trPr>
        <w:tc>
          <w:tcPr>
            <w:tcW w:w="1527" w:type="dxa"/>
            <w:vAlign w:val="center"/>
            <w:tcPrChange w:id="681" w:author="Dennis Hohmann" w:date="2012-04-15T02:08:00Z">
              <w:tcPr>
                <w:tcW w:w="1527" w:type="dxa"/>
                <w:vAlign w:val="center"/>
              </w:tcPr>
            </w:tcPrChange>
          </w:tcPr>
          <w:p w14:paraId="7F844588" w14:textId="77777777" w:rsidR="00DC07E0" w:rsidRDefault="00DC07E0">
            <w:pPr>
              <w:pStyle w:val="Textkrper"/>
              <w:jc w:val="left"/>
              <w:rPr>
                <w:rFonts w:asciiTheme="majorHAnsi" w:eastAsiaTheme="majorEastAsia" w:hAnsiTheme="majorHAnsi" w:cstheme="majorBidi"/>
                <w:b/>
                <w:bCs w:val="0"/>
                <w:i/>
                <w:iCs/>
              </w:rPr>
              <w:pPrChange w:id="682" w:author="Dennis Hohmann" w:date="2012-04-15T02:08:00Z">
                <w:pPr>
                  <w:pStyle w:val="Textkrper"/>
                  <w:keepNext/>
                  <w:keepLines/>
                  <w:numPr>
                    <w:ilvl w:val="3"/>
                    <w:numId w:val="2"/>
                  </w:numPr>
                  <w:spacing w:before="200"/>
                  <w:ind w:left="864" w:hanging="864"/>
                  <w:outlineLvl w:val="3"/>
                </w:pPr>
              </w:pPrChange>
            </w:pPr>
            <w:r>
              <w:t>X-Achse</w:t>
            </w:r>
          </w:p>
        </w:tc>
        <w:tc>
          <w:tcPr>
            <w:tcW w:w="1650" w:type="dxa"/>
            <w:vAlign w:val="center"/>
            <w:tcPrChange w:id="683" w:author="Dennis Hohmann" w:date="2012-04-15T02:08:00Z">
              <w:tcPr>
                <w:tcW w:w="1650" w:type="dxa"/>
                <w:vAlign w:val="center"/>
              </w:tcPr>
            </w:tcPrChange>
          </w:tcPr>
          <w:p w14:paraId="106C6BF1" w14:textId="77777777" w:rsidR="00DC07E0" w:rsidRPr="005514FA" w:rsidRDefault="00DC07E0" w:rsidP="00620BF4">
            <w:pPr>
              <w:jc w:val="center"/>
              <w:rPr>
                <w:b/>
              </w:rPr>
            </w:pPr>
            <w:r w:rsidRPr="005514FA">
              <w:rPr>
                <w:b/>
              </w:rPr>
              <w:t>5</w:t>
            </w:r>
          </w:p>
        </w:tc>
      </w:tr>
      <w:tr w:rsidR="00DC07E0" w14:paraId="252864A0" w14:textId="77777777" w:rsidTr="00360705">
        <w:trPr>
          <w:trHeight w:val="275"/>
          <w:jc w:val="center"/>
          <w:trPrChange w:id="684" w:author="Dennis Hohmann" w:date="2012-04-15T02:47:00Z">
            <w:trPr>
              <w:jc w:val="center"/>
            </w:trPr>
          </w:trPrChange>
        </w:trPr>
        <w:tc>
          <w:tcPr>
            <w:tcW w:w="1527" w:type="dxa"/>
            <w:vAlign w:val="center"/>
            <w:tcPrChange w:id="685" w:author="Dennis Hohmann" w:date="2012-04-15T02:47:00Z">
              <w:tcPr>
                <w:tcW w:w="1527" w:type="dxa"/>
                <w:vAlign w:val="center"/>
              </w:tcPr>
            </w:tcPrChange>
          </w:tcPr>
          <w:p w14:paraId="0386A4D6" w14:textId="77777777" w:rsidR="00DC07E0" w:rsidRDefault="00DC07E0">
            <w:pPr>
              <w:pStyle w:val="Textkrper"/>
              <w:jc w:val="left"/>
              <w:rPr>
                <w:rFonts w:asciiTheme="majorHAnsi" w:eastAsiaTheme="majorEastAsia" w:hAnsiTheme="majorHAnsi" w:cstheme="majorBidi"/>
                <w:b/>
                <w:bCs w:val="0"/>
                <w:i/>
                <w:iCs/>
              </w:rPr>
              <w:pPrChange w:id="686" w:author="Dennis Hohmann" w:date="2012-04-15T02:08:00Z">
                <w:pPr>
                  <w:pStyle w:val="Textkrper"/>
                  <w:keepNext/>
                  <w:keepLines/>
                  <w:numPr>
                    <w:ilvl w:val="3"/>
                    <w:numId w:val="2"/>
                  </w:numPr>
                  <w:spacing w:before="200"/>
                  <w:ind w:left="864" w:hanging="864"/>
                  <w:outlineLvl w:val="3"/>
                </w:pPr>
              </w:pPrChange>
            </w:pPr>
            <w:r>
              <w:t>Y-Achse</w:t>
            </w:r>
          </w:p>
        </w:tc>
        <w:tc>
          <w:tcPr>
            <w:tcW w:w="1650" w:type="dxa"/>
            <w:vAlign w:val="center"/>
            <w:tcPrChange w:id="687" w:author="Dennis Hohmann" w:date="2012-04-15T02:47:00Z">
              <w:tcPr>
                <w:tcW w:w="1650" w:type="dxa"/>
                <w:vAlign w:val="center"/>
              </w:tcPr>
            </w:tcPrChange>
          </w:tcPr>
          <w:p w14:paraId="5F6E4A61" w14:textId="77777777" w:rsidR="00DC07E0" w:rsidRPr="00D701B5" w:rsidRDefault="00DC07E0">
            <w:pPr>
              <w:keepNext/>
              <w:jc w:val="center"/>
              <w:rPr>
                <w:rFonts w:asciiTheme="majorHAnsi" w:eastAsiaTheme="majorEastAsia" w:hAnsiTheme="majorHAnsi" w:cstheme="majorBidi"/>
                <w:b/>
                <w:bCs/>
                <w:i/>
                <w:iCs/>
                <w:color w:val="FF0000"/>
              </w:rPr>
              <w:pPrChange w:id="688" w:author="Dennis Hohmann" w:date="2012-04-15T03:04:00Z">
                <w:pPr>
                  <w:keepNext/>
                  <w:keepLines/>
                  <w:numPr>
                    <w:ilvl w:val="3"/>
                    <w:numId w:val="2"/>
                  </w:numPr>
                  <w:spacing w:before="200" w:line="276" w:lineRule="auto"/>
                  <w:ind w:left="864" w:hanging="864"/>
                  <w:jc w:val="center"/>
                  <w:outlineLvl w:val="3"/>
                </w:pPr>
              </w:pPrChange>
            </w:pPr>
            <w:r w:rsidRPr="00D701B5">
              <w:rPr>
                <w:b/>
                <w:color w:val="FF0000"/>
              </w:rPr>
              <w:t>42</w:t>
            </w:r>
          </w:p>
        </w:tc>
      </w:tr>
    </w:tbl>
    <w:p w14:paraId="704CDA31" w14:textId="78A1148A" w:rsidR="00FB78A1" w:rsidRDefault="00FB78A1" w:rsidP="009329F4">
      <w:pPr>
        <w:pStyle w:val="Beschriftung"/>
        <w:ind w:firstLine="2257"/>
        <w:rPr>
          <w:ins w:id="689" w:author="Dennis Hohmann" w:date="2012-04-15T03:04:00Z"/>
        </w:rPr>
      </w:pPr>
      <w:bookmarkStart w:id="690" w:name="_Toc196185424"/>
      <w:ins w:id="691" w:author="Dennis Hohmann" w:date="2012-04-15T03:04:00Z">
        <w:r>
          <w:t xml:space="preserve">Abbildung </w:t>
        </w:r>
      </w:ins>
      <w:r w:rsidR="00E74341">
        <w:fldChar w:fldCharType="begin"/>
      </w:r>
      <w:r w:rsidR="00E74341">
        <w:instrText xml:space="preserve"> STYLEREF 2 \s </w:instrText>
      </w:r>
      <w:r w:rsidR="00E74341">
        <w:fldChar w:fldCharType="separate"/>
      </w:r>
      <w:r w:rsidR="007C4FC9">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ins w:id="692" w:author="Dennis Hohmann" w:date="2012-04-15T03:04:00Z">
        <w:r>
          <w:t>: Leerschritte</w:t>
        </w:r>
        <w:bookmarkEnd w:id="690"/>
      </w:ins>
    </w:p>
    <w:p w14:paraId="69773CDD" w14:textId="0A2CE08E" w:rsidR="003C14D1" w:rsidRDefault="00DC07E0">
      <w:pPr>
        <w:rPr>
          <w:ins w:id="693" w:author="Dennis Hohmann" w:date="2012-04-15T03:10:00Z"/>
        </w:rPr>
        <w:pPrChange w:id="694" w:author="Dennis Hohmann" w:date="2012-04-15T03:05:00Z">
          <w:pPr>
            <w:pStyle w:val="Beschriftung"/>
            <w:ind w:firstLine="2683"/>
          </w:pPr>
        </w:pPrChange>
      </w:pPr>
      <w:del w:id="695" w:author="Dennis Hohmann" w:date="2012-04-15T03:02:00Z">
        <w:r w:rsidDel="00F311B2">
          <w:delText xml:space="preserve">Abbildung </w:delText>
        </w:r>
        <w:r w:rsidR="002F6ABA" w:rsidDel="00F311B2">
          <w:fldChar w:fldCharType="begin"/>
        </w:r>
        <w:r w:rsidR="002F6ABA" w:rsidDel="00F311B2">
          <w:delInstrText xml:space="preserve"> STYLEREF 2 \s </w:delInstrText>
        </w:r>
        <w:r w:rsidR="002F6ABA" w:rsidDel="00F311B2">
          <w:fldChar w:fldCharType="separate"/>
        </w:r>
        <w:r w:rsidR="00213233" w:rsidDel="00F311B2">
          <w:rPr>
            <w:noProof/>
          </w:rPr>
          <w:delText>3.6</w:delText>
        </w:r>
        <w:r w:rsidR="002F6ABA" w:rsidDel="00F311B2">
          <w:fldChar w:fldCharType="end"/>
        </w:r>
        <w:r w:rsidR="002F6ABA" w:rsidDel="00F311B2">
          <w:delText>.</w:delText>
        </w:r>
        <w:r w:rsidR="002F6ABA" w:rsidDel="00F311B2">
          <w:fldChar w:fldCharType="begin"/>
        </w:r>
        <w:r w:rsidR="002F6ABA" w:rsidDel="00F311B2">
          <w:delInstrText xml:space="preserve"> SEQ Abbildung \* ARABIC \s 2 </w:delInstrText>
        </w:r>
        <w:r w:rsidR="002F6ABA" w:rsidDel="00F311B2">
          <w:fldChar w:fldCharType="separate"/>
        </w:r>
        <w:r w:rsidR="00213233" w:rsidDel="00F311B2">
          <w:rPr>
            <w:noProof/>
          </w:rPr>
          <w:delText>2</w:delText>
        </w:r>
        <w:r w:rsidR="002F6ABA" w:rsidDel="00F311B2">
          <w:fldChar w:fldCharType="end"/>
        </w:r>
        <w:r w:rsidDel="00F311B2">
          <w:delText>: Leerschritt</w:delText>
        </w:r>
      </w:del>
      <w:bookmarkStart w:id="696" w:name="_Toc196078304"/>
    </w:p>
    <w:p w14:paraId="3AA615B4" w14:textId="0998FB54" w:rsidR="001E6330" w:rsidRDefault="00DC07E0" w:rsidP="001E6330">
      <w:pPr>
        <w:pStyle w:val="Textkrper"/>
      </w:pPr>
      <w:r w:rsidRPr="006D50EA">
        <w:t xml:space="preserve">Die X-Achse ist mit 5 </w:t>
      </w:r>
      <w:r w:rsidRPr="004E7BF7">
        <w:t>Leerschritten,</w:t>
      </w:r>
      <w:ins w:id="697" w:author="Dennis Hohmann" w:date="2012-04-14T20:09:00Z">
        <w:r w:rsidR="0007744D" w:rsidRPr="004E7BF7">
          <w:rPr>
            <w:rPrChange w:id="698" w:author="Dennis Hohmann" w:date="2012-04-15T03:08:00Z">
              <w:rPr>
                <w:highlight w:val="yellow"/>
              </w:rPr>
            </w:rPrChange>
          </w:rPr>
          <w:t xml:space="preserve"> mit</w:t>
        </w:r>
      </w:ins>
      <w:r w:rsidRPr="004E7BF7">
        <w:t xml:space="preserve"> </w:t>
      </w:r>
      <w:ins w:id="699" w:author="Dennis Hohmann" w:date="2012-04-15T02:08:00Z">
        <w:r w:rsidR="00F55912" w:rsidRPr="004E7BF7">
          <w:rPr>
            <w:rPrChange w:id="700" w:author="Dennis Hohmann" w:date="2012-04-15T03:08:00Z">
              <w:rPr>
                <w:highlight w:val="yellow"/>
              </w:rPr>
            </w:rPrChange>
          </w:rPr>
          <w:t>52 µm</w:t>
        </w:r>
      </w:ins>
      <w:del w:id="701" w:author="Dennis Hohmann" w:date="2012-04-15T02:09:00Z">
        <w:r w:rsidRPr="004E7BF7" w:rsidDel="00F55912">
          <w:delText>0,052mm</w:delText>
        </w:r>
      </w:del>
      <w:r w:rsidRPr="004E7BF7">
        <w:t>, noch in einem akzeptablen Bereich. Die Y-Achse dagegen liegt mit 42 Leerschritten außerhalb eines nutzbaren Bereichs. Das U</w:t>
      </w:r>
      <w:r w:rsidRPr="004E7BF7">
        <w:t>m</w:t>
      </w:r>
      <w:r w:rsidRPr="004E7BF7">
        <w:t>kehrspiel entspricht einer Distanz von 438</w:t>
      </w:r>
      <w:ins w:id="702" w:author="Dennis Hohmann" w:date="2012-04-15T02:09:00Z">
        <w:r w:rsidR="00F55912" w:rsidRPr="004E7BF7">
          <w:t> </w:t>
        </w:r>
      </w:ins>
      <w:r w:rsidR="004E7BF7">
        <w:t>µ</w:t>
      </w:r>
      <w:r w:rsidRPr="004E7BF7">
        <w:t>m. An dieser Stelle ist zu überlegen, ein</w:t>
      </w:r>
      <w:ins w:id="703" w:author="Dennis Hohmann" w:date="2012-04-14T20:10:00Z">
        <w:r w:rsidR="0007744D" w:rsidRPr="004E7BF7">
          <w:t>en</w:t>
        </w:r>
      </w:ins>
      <w:r w:rsidRPr="004E7BF7">
        <w:t xml:space="preserve"> Kompensationsfaktor </w:t>
      </w:r>
      <w:del w:id="704" w:author="Dennis Hohmann" w:date="2012-04-14T20:10:00Z">
        <w:r w:rsidRPr="004E7BF7" w:rsidDel="0007744D">
          <w:delText>Software</w:delText>
        </w:r>
      </w:del>
      <w:ins w:id="705" w:author="Dennis Hohmann" w:date="2012-04-14T20:10:00Z">
        <w:r w:rsidR="0007744D" w:rsidRPr="004E7BF7">
          <w:t>softwares</w:t>
        </w:r>
      </w:ins>
      <w:del w:id="706" w:author="Dennis Hohmann" w:date="2012-04-14T20:10:00Z">
        <w:r w:rsidRPr="004E7BF7" w:rsidDel="0007744D">
          <w:delText>-S</w:delText>
        </w:r>
      </w:del>
      <w:r w:rsidRPr="004E7BF7">
        <w:t>eitig einzubinden, da mit dieser</w:t>
      </w:r>
      <w:r w:rsidRPr="00386459">
        <w:t xml:space="preserve"> Abweichung das fräsen kleinster Leiterbahnen unmöglich ist. Dies wird besonders deutlich wenn</w:t>
      </w:r>
      <w:ins w:id="707" w:author="Dennis Hohmann" w:date="2012-04-14T20:11:00Z">
        <w:r w:rsidR="0007744D" w:rsidRPr="00386459">
          <w:t xml:space="preserve"> man</w:t>
        </w:r>
      </w:ins>
      <w:r w:rsidRPr="00386459">
        <w:t xml:space="preserve"> </w:t>
      </w:r>
      <w:del w:id="708" w:author="Dennis Hohmann" w:date="2012-04-14T20:11:00Z">
        <w:r w:rsidRPr="00386459" w:rsidDel="0007744D">
          <w:delText xml:space="preserve">sich </w:delText>
        </w:r>
      </w:del>
      <w:r w:rsidRPr="00386459">
        <w:t>ein am Stück gefrästes Quadrat mit einer Seitenlänge von 10</w:t>
      </w:r>
      <w:ins w:id="709" w:author="Dennis Hohmann" w:date="2012-04-15T02:09:00Z">
        <w:r w:rsidR="00F55912" w:rsidRPr="00386459">
          <w:t> </w:t>
        </w:r>
      </w:ins>
      <w:r w:rsidRPr="00386459">
        <w:t>mm genauer betrachtet.</w:t>
      </w:r>
      <w:ins w:id="710" w:author="Dennis Hohmann" w:date="2012-04-14T20:11:00Z">
        <w:r w:rsidR="0007744D" w:rsidRPr="00386459">
          <w:t xml:space="preserve"> </w:t>
        </w:r>
      </w:ins>
      <w:r w:rsidR="00B357CC">
        <w:t>(</w:t>
      </w:r>
      <w:r w:rsidR="00B357CC">
        <w:sym w:font="Wingdings" w:char="F0E0"/>
      </w:r>
      <w:r w:rsidR="00286878">
        <w:t> Abb. </w:t>
      </w:r>
      <w:r w:rsidR="00B357CC">
        <w:t>3.7.3)</w:t>
      </w:r>
    </w:p>
    <w:p w14:paraId="6C683900" w14:textId="77777777" w:rsidR="001E6330" w:rsidRDefault="001E6330" w:rsidP="001E6330">
      <w:pPr>
        <w:pStyle w:val="Textkrper"/>
      </w:pPr>
      <w:r>
        <w:br w:type="page"/>
      </w:r>
    </w:p>
    <w:p w14:paraId="283F1083" w14:textId="755FB5E0" w:rsidR="00386459" w:rsidRPr="00386459" w:rsidRDefault="00DC07E0" w:rsidP="001E6330">
      <w:pPr>
        <w:pStyle w:val="Textkrper"/>
        <w:rPr>
          <w:ins w:id="711" w:author="Dennis Hohmann" w:date="2012-04-15T03:04:00Z"/>
        </w:rPr>
      </w:pPr>
      <w:r w:rsidRPr="00386459">
        <w:t xml:space="preserve">Hier zeigt sich an der rechten, oberen Ecke des linken Quadrates ein Überfräsen, im </w:t>
      </w:r>
      <w:del w:id="712" w:author="Dennis Hohmann" w:date="2012-04-14T20:12:00Z">
        <w:r w:rsidRPr="00386459" w:rsidDel="00DC0324">
          <w:delText xml:space="preserve">linken </w:delText>
        </w:r>
      </w:del>
      <w:ins w:id="713" w:author="Dennis Hohmann" w:date="2012-04-14T20:12:00Z">
        <w:r w:rsidR="00DC0324" w:rsidRPr="00386459">
          <w:t>rec</w:t>
        </w:r>
        <w:r w:rsidR="00DC0324" w:rsidRPr="00386459">
          <w:t>h</w:t>
        </w:r>
        <w:r w:rsidR="00DC0324" w:rsidRPr="00386459">
          <w:t xml:space="preserve">ten </w:t>
        </w:r>
      </w:ins>
      <w:r w:rsidRPr="00386459">
        <w:t>Quadrat ein Unterfräsen. Dieser Versatz entspricht den 42 Leerschritten.</w:t>
      </w:r>
      <w:bookmarkEnd w:id="696"/>
    </w:p>
    <w:p w14:paraId="59407C1F" w14:textId="1EF7DFD8" w:rsidR="00B21CB6" w:rsidDel="001769A5" w:rsidRDefault="00B21CB6" w:rsidP="00213233">
      <w:pPr>
        <w:pStyle w:val="Textkrper"/>
        <w:rPr>
          <w:del w:id="714" w:author="Dennis Hohmann" w:date="2012-04-15T03:06:00Z"/>
        </w:rPr>
      </w:pPr>
    </w:p>
    <w:p w14:paraId="51EA1A5B" w14:textId="27C62C20" w:rsidR="00DC07E0" w:rsidRDefault="00DC07E0">
      <w:pPr>
        <w:pStyle w:val="Textkrper"/>
        <w:pPrChange w:id="715" w:author="Dennis Hohmann" w:date="2012-04-15T00:39:00Z">
          <w:pPr/>
        </w:pPrChange>
      </w:pPr>
    </w:p>
    <w:p w14:paraId="1D01EE60" w14:textId="77777777" w:rsidR="00DC07E0" w:rsidRDefault="00DC07E0">
      <w:pPr>
        <w:pStyle w:val="Textkrper"/>
        <w:pPrChange w:id="716" w:author="Dennis Hohmann" w:date="2012-04-15T00:39:00Z">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7EB8D91C" w:rsidR="00DC07E0" w:rsidRDefault="00DC07E0" w:rsidP="00DC07E0">
      <w:pPr>
        <w:pStyle w:val="Beschriftung"/>
        <w:jc w:val="both"/>
      </w:pPr>
      <w:bookmarkStart w:id="717" w:name="_Toc196185425"/>
      <w:r>
        <w:t xml:space="preserve">Abbildung </w:t>
      </w:r>
      <w:r w:rsidR="00E74341">
        <w:fldChar w:fldCharType="begin"/>
      </w:r>
      <w:r w:rsidR="00E74341">
        <w:instrText xml:space="preserve"> STYLEREF 2 \s </w:instrText>
      </w:r>
      <w:r w:rsidR="00E74341">
        <w:fldChar w:fldCharType="separate"/>
      </w:r>
      <w:r w:rsidR="007C4FC9">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3</w:t>
      </w:r>
      <w:r w:rsidR="00E74341">
        <w:fldChar w:fldCharType="end"/>
      </w:r>
      <w:del w:id="71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719" w:author="Dennis Hohmann" w:date="2012-04-15T01:13:00Z">
        <w:r w:rsidR="002F6ABA" w:rsidDel="00213233">
          <w:rPr>
            <w:noProof/>
          </w:rPr>
          <w:delText>3</w:delText>
        </w:r>
      </w:del>
      <w:del w:id="720" w:author="Dennis Hohmann" w:date="2012-04-15T03:04:00Z">
        <w:r w:rsidR="002F6ABA" w:rsidDel="00FB78A1">
          <w:fldChar w:fldCharType="end"/>
        </w:r>
      </w:del>
      <w:r>
        <w:t>: Umkehrspiel der Y-Achse</w:t>
      </w:r>
      <w:bookmarkEnd w:id="717"/>
    </w:p>
    <w:p w14:paraId="4166083A" w14:textId="77777777" w:rsidR="00DC07E0" w:rsidRPr="00995C64" w:rsidRDefault="00DC07E0" w:rsidP="00DC07E0"/>
    <w:p w14:paraId="4BAC075F" w14:textId="4F45EC09" w:rsidR="00DC07E0" w:rsidRDefault="009E647B">
      <w:pPr>
        <w:pStyle w:val="Textkrper"/>
      </w:pPr>
      <w:r>
        <w:t>Für d</w:t>
      </w:r>
      <w:r w:rsidR="00DC07E0">
        <w:t xml:space="preserve">as Bohren </w:t>
      </w:r>
      <w:r w:rsidR="00DC07E0" w:rsidRPr="0083437E">
        <w:t xml:space="preserve">der Platine ist </w:t>
      </w:r>
      <w:r w:rsidR="0039156A">
        <w:t>dies an</w:t>
      </w:r>
      <w:r w:rsidR="00DC07E0" w:rsidRPr="0083437E">
        <w:t xml:space="preserve"> dieser Stelle unkritisch, da die Bohrungen von oben nach unten berechnet werden. Die Richtungsumkehr findet erst am</w:t>
      </w:r>
      <w:r w:rsidR="00DC07E0">
        <w:t xml:space="preserve"> Ende der Platine statt. Im nächsten Schritt wird die X-Achse verfahren, die Y-Achse startet wieder bei Y</w:t>
      </w:r>
      <w:r>
        <w:t>:</w:t>
      </w:r>
      <w:del w:id="721" w:author="Dennis Hohmann" w:date="2012-04-14T20:13:00Z">
        <w:r w:rsidR="00DC07E0" w:rsidDel="00DC0324">
          <w:delText xml:space="preserve"> </w:delText>
        </w:r>
      </w:del>
      <w:r w:rsidR="00DC07E0">
        <w:t>0.</w:t>
      </w:r>
    </w:p>
    <w:p w14:paraId="21A3B309" w14:textId="5F3B8537" w:rsidR="00DC07E0" w:rsidRDefault="00DC07E0" w:rsidP="007F7087">
      <w:pPr>
        <w:pStyle w:val="berschrift3"/>
      </w:pPr>
      <w:r>
        <w:br w:type="page"/>
      </w:r>
      <w:bookmarkStart w:id="722" w:name="_Toc196193390"/>
      <w:r>
        <w:t>Z-Achse</w:t>
      </w:r>
      <w:bookmarkEnd w:id="722"/>
    </w:p>
    <w:p w14:paraId="20182CD9" w14:textId="77777777" w:rsidR="00DC07E0" w:rsidRDefault="00DC07E0">
      <w:pPr>
        <w:pStyle w:val="Textkrper"/>
      </w:pPr>
    </w:p>
    <w:p w14:paraId="5A7D4CBC" w14:textId="446FF40A" w:rsidR="00DC07E0" w:rsidRDefault="00DC07E0">
      <w:pPr>
        <w:pStyle w:val="Textkrper"/>
      </w:pPr>
      <w:r>
        <w:t>Das Anfahren verschiedenster Positionen der Z-Achse zeigt</w:t>
      </w:r>
      <w:del w:id="723"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724" w:author="Dennis Hohmann" w:date="2012-04-14T20:15:00Z">
        <w:r w:rsidDel="00DC0324">
          <w:delText xml:space="preserve">vermutlich </w:delText>
        </w:r>
      </w:del>
      <w:r>
        <w:t>klei</w:t>
      </w:r>
      <w:r w:rsidRPr="00F55912">
        <w:t>ner 0,01</w:t>
      </w:r>
      <w:ins w:id="725" w:author="Dennis Hohmann" w:date="2012-04-15T02:10:00Z">
        <w:r w:rsidR="00F55912" w:rsidRPr="00F55912">
          <w:rPr>
            <w:rPrChange w:id="726" w:author="Dennis Hohmann" w:date="2012-04-15T02:10:00Z">
              <w:rPr>
                <w:highlight w:val="yellow"/>
              </w:rPr>
            </w:rPrChange>
          </w:rPr>
          <w:t> </w:t>
        </w:r>
      </w:ins>
      <w:r w:rsidRPr="00F55912">
        <w:t>mm.</w:t>
      </w:r>
      <w:r w:rsidR="00351D55">
        <w:t xml:space="preserve"> Ein</w:t>
      </w:r>
      <w:r>
        <w:t xml:space="preserve"> Grund für diese hohe Genauigkeit ist</w:t>
      </w:r>
      <w:r w:rsidR="008035C2">
        <w:t>,</w:t>
      </w:r>
      <w:r>
        <w:t xml:space="preserve"> da</w:t>
      </w:r>
      <w:r w:rsidR="008035C2">
        <w:t>s</w:t>
      </w:r>
      <w:r>
        <w:t>s bei der Z-Achse vernachlässigbare Lag</w:t>
      </w:r>
      <w:r>
        <w:t>e</w:t>
      </w:r>
      <w:r>
        <w:t>rumkehrspiel. Da diese Achse durch die Schwerkraft nach unten gezogen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E60F49">
      <w:pPr>
        <w:pStyle w:val="berschrift2"/>
      </w:pPr>
      <w:bookmarkStart w:id="727" w:name="_Toc196193391"/>
      <w:r>
        <w:t>Geschwindigkeit</w:t>
      </w:r>
      <w:bookmarkEnd w:id="727"/>
    </w:p>
    <w:p w14:paraId="3C3E3A32" w14:textId="77777777" w:rsidR="000D7D5D" w:rsidRPr="000D7D5D" w:rsidRDefault="000D7D5D" w:rsidP="000D7D5D"/>
    <w:p w14:paraId="6FC81B3E" w14:textId="5711E349" w:rsidR="00DC07E0" w:rsidRDefault="00DC07E0">
      <w:pPr>
        <w:pStyle w:val="Textkrper"/>
      </w:pPr>
      <w:r>
        <w:t>Die Beweg</w:t>
      </w:r>
      <w:r w:rsidR="005F3B95">
        <w:t>ungsgeschwindigkeit einer Achse</w:t>
      </w:r>
      <w:r>
        <w:t xml:space="preserve"> errechnet sich aus der Drehzahl</w:t>
      </w:r>
      <w:del w:id="728" w:author="Dennis Hohmann" w:date="2012-04-14T20:17:00Z">
        <w:r w:rsidDel="00DC0324">
          <w:delText xml:space="preserve"> der jeweiligen Spindel</w:delText>
        </w:r>
      </w:del>
      <w:r>
        <w:t xml:space="preserve">, sowie </w:t>
      </w:r>
      <w:ins w:id="729" w:author="Dennis Hohmann" w:date="2012-04-14T20:17:00Z">
        <w:r w:rsidR="00DC0324">
          <w:t xml:space="preserve">aus </w:t>
        </w:r>
      </w:ins>
      <w:r>
        <w:t>der jeweiligen Steigung der Spindel pro Umdrehung. Wie bereits erläutert, haben die hier eingesetzten Spindeln eine Steigung von 1,5</w:t>
      </w:r>
      <w:ins w:id="730" w:author="Dennis Hohmann" w:date="2012-04-15T02:10:00Z">
        <w:r w:rsidR="00F55912">
          <w:t> </w:t>
        </w:r>
      </w:ins>
      <w:r>
        <w:t xml:space="preserve">mm pro Umdrehung. Die Bestimmung der Drehzahl der Spindel hingegen ist etwas aufwändiger, da hier in Schritten gerechnet wird. </w:t>
      </w:r>
      <w:r w:rsidRPr="00293FCF">
        <w:t xml:space="preserve">Eine Umdrehung entspricht 144 Schritten. Die Ansteuerung der Schritte erfolgt über eine </w:t>
      </w:r>
      <w:r w:rsidR="00293FCF" w:rsidRPr="00293FCF">
        <w:t>Impulsansteuerung</w:t>
      </w:r>
      <w:r w:rsidRPr="00293FCF">
        <w:t xml:space="preserve"> pro Schritt.</w:t>
      </w:r>
    </w:p>
    <w:p w14:paraId="6ACA0E7C" w14:textId="77777777" w:rsidR="00DC07E0" w:rsidRDefault="00DC07E0">
      <w:pPr>
        <w:pStyle w:val="Textkrper"/>
      </w:pPr>
    </w:p>
    <w:p w14:paraId="649A99B7" w14:textId="77777777" w:rsidR="00DC07E0" w:rsidRPr="0029630A" w:rsidRDefault="00DC07E0">
      <w:pPr>
        <w:pStyle w:val="Textkrper"/>
      </w:pPr>
      <w:r w:rsidRPr="006D50EA">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754C6300" w:rsidR="00DC07E0" w:rsidRPr="0029630A" w:rsidRDefault="00DC07E0" w:rsidP="00DC07E0">
      <w:pPr>
        <w:pStyle w:val="Beschriftung"/>
        <w:jc w:val="both"/>
      </w:pPr>
      <w:bookmarkStart w:id="731" w:name="_Toc196185426"/>
      <w:r w:rsidRPr="0029630A">
        <w:t xml:space="preserve">Abbildung </w:t>
      </w:r>
      <w:r w:rsidR="00E74341">
        <w:fldChar w:fldCharType="begin"/>
      </w:r>
      <w:r w:rsidR="00E74341">
        <w:instrText xml:space="preserve"> STYLEREF 2 \s </w:instrText>
      </w:r>
      <w:r w:rsidR="00E74341">
        <w:fldChar w:fldCharType="separate"/>
      </w:r>
      <w:r w:rsidR="007C4FC9">
        <w:rPr>
          <w:noProof/>
        </w:rPr>
        <w:t>3.8</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732" w:author="Dennis Hohmann" w:date="2012-04-15T03:04:00Z">
        <w:r w:rsidR="002F6ABA" w:rsidRPr="006C23FA" w:rsidDel="00FB78A1">
          <w:fldChar w:fldCharType="begin"/>
        </w:r>
        <w:r w:rsidR="002F6ABA" w:rsidRPr="0029630A" w:rsidDel="00FB78A1">
          <w:delInstrText xml:space="preserve"> STYLEREF 2 \s </w:delInstrText>
        </w:r>
        <w:r w:rsidR="002F6ABA" w:rsidRPr="006C23FA" w:rsidDel="00FB78A1">
          <w:fldChar w:fldCharType="separate"/>
        </w:r>
        <w:r w:rsidR="00213233" w:rsidRPr="0029630A" w:rsidDel="00FB78A1">
          <w:rPr>
            <w:noProof/>
            <w:rPrChange w:id="733" w:author="Dennis Hohmann" w:date="2012-04-15T02:25:00Z">
              <w:rPr>
                <w:noProof/>
                <w:highlight w:val="yellow"/>
              </w:rPr>
            </w:rPrChange>
          </w:rPr>
          <w:delText>3.7</w:delText>
        </w:r>
        <w:r w:rsidR="002F6ABA" w:rsidRPr="006C23FA" w:rsidDel="00FB78A1">
          <w:fldChar w:fldCharType="end"/>
        </w:r>
        <w:r w:rsidR="002F6ABA" w:rsidRPr="0029630A" w:rsidDel="00FB78A1">
          <w:delText>.</w:delText>
        </w:r>
        <w:r w:rsidR="002F6ABA" w:rsidRPr="006C23FA" w:rsidDel="00FB78A1">
          <w:fldChar w:fldCharType="begin"/>
        </w:r>
        <w:r w:rsidR="002F6ABA" w:rsidRPr="0029630A" w:rsidDel="00FB78A1">
          <w:delInstrText xml:space="preserve"> SEQ Abbildung \* ARABIC \s 2 </w:delInstrText>
        </w:r>
        <w:r w:rsidR="002F6ABA" w:rsidRPr="006C23FA" w:rsidDel="00FB78A1">
          <w:fldChar w:fldCharType="separate"/>
        </w:r>
      </w:del>
      <w:del w:id="734" w:author="Dennis Hohmann" w:date="2012-04-15T01:13:00Z">
        <w:r w:rsidR="002F6ABA" w:rsidRPr="0029630A" w:rsidDel="00213233">
          <w:rPr>
            <w:noProof/>
          </w:rPr>
          <w:delText>1</w:delText>
        </w:r>
      </w:del>
      <w:del w:id="735" w:author="Dennis Hohmann" w:date="2012-04-15T03:04:00Z">
        <w:r w:rsidR="002F6ABA" w:rsidRPr="006C23FA" w:rsidDel="00FB78A1">
          <w:fldChar w:fldCharType="end"/>
        </w:r>
      </w:del>
      <w:r w:rsidRPr="0029630A">
        <w:t>: PWM Schrittmotor</w:t>
      </w:r>
      <w:bookmarkEnd w:id="731"/>
    </w:p>
    <w:p w14:paraId="3C195794" w14:textId="77777777" w:rsidR="00DC07E0" w:rsidRPr="0029630A" w:rsidRDefault="00DC07E0">
      <w:pPr>
        <w:pStyle w:val="Textkrper"/>
      </w:pPr>
    </w:p>
    <w:p w14:paraId="3341AE4B" w14:textId="691A1399" w:rsidR="00DC07E0" w:rsidRPr="0029630A" w:rsidRDefault="00DC07E0">
      <w:pPr>
        <w:pStyle w:val="Textkrper"/>
      </w:pPr>
      <m:oMathPara>
        <m:oMath>
          <m:r>
            <w:rPr>
              <w:rFonts w:ascii="Cambria Math" w:hAnsi="Cambria Math"/>
            </w:rPr>
            <m:t>PulsPauseVerh</m:t>
          </m:r>
          <m:r>
            <m:rPr>
              <m:sty m:val="p"/>
            </m:rPr>
            <w:rPr>
              <w:rFonts w:ascii="Cambria Math" w:hAnsi="Cambria Math"/>
            </w:rPr>
            <m:t>ä</m:t>
          </m:r>
          <m:r>
            <w:rPr>
              <w:rFonts w:ascii="Cambria Math" w:hAnsi="Cambria Math"/>
            </w:rPr>
            <m:t>ltnis</m:t>
          </m:r>
          <m:r>
            <m:rPr>
              <m:sty m:val="p"/>
            </m:rPr>
            <w:rPr>
              <w:rFonts w:ascii="Cambria Math" w:hAnsi="Cambria Math"/>
            </w:rPr>
            <m:t xml:space="preserve">= </m:t>
          </m:r>
          <m:f>
            <m:fPr>
              <m:ctrlPr>
                <w:rPr>
                  <w:rFonts w:ascii="Cambria Math" w:hAnsi="Cambria Math"/>
                </w:rPr>
              </m:ctrlPr>
            </m:fPr>
            <m:num>
              <w:del w:id="736" w:author="Dennis Hohmann" w:date="2012-04-15T02:11:00Z">
                <m:r>
                  <w:rPr>
                    <w:rFonts w:ascii="Cambria Math" w:hAnsi="Cambria Math"/>
                  </w:rPr>
                  <m:t>t</m:t>
                </m:r>
              </w:del>
              <m:sSub>
                <m:sSubPr>
                  <m:ctrlPr>
                    <w:ins w:id="737" w:author="Dennis Hohmann" w:date="2012-04-15T02:11:00Z">
                      <w:rPr>
                        <w:rFonts w:ascii="Cambria Math" w:hAnsi="Cambria Math"/>
                        <w:i/>
                        <w:iCs/>
                      </w:rPr>
                    </w:ins>
                  </m:ctrlPr>
                </m:sSubPr>
                <m:e>
                  <w:ins w:id="738" w:author="Dennis Hohmann" w:date="2012-04-15T02:11:00Z">
                    <m:r>
                      <w:rPr>
                        <w:rFonts w:ascii="Cambria Math" w:hAnsi="Cambria Math"/>
                      </w:rPr>
                      <m:t>t</m:t>
                    </m:r>
                  </w:ins>
                </m:e>
                <m:sub>
                  <w:ins w:id="739" w:author="Dennis Hohmann" w:date="2012-04-15T02:11:00Z">
                    <m:r>
                      <w:rPr>
                        <w:rFonts w:ascii="Cambria Math" w:hAnsi="Cambria Math"/>
                      </w:rPr>
                      <m:t>EIN</m:t>
                    </m:r>
                  </w:ins>
                </m:sub>
              </m:sSub>
              <w:del w:id="740" w:author="Dennis Hohmann" w:date="2012-04-15T02:11:00Z">
                <m:r>
                  <w:rPr>
                    <w:rFonts w:ascii="Cambria Math" w:hAnsi="Cambria Math"/>
                  </w:rPr>
                  <m:t>EIN</m:t>
                </m:r>
              </w:del>
            </m:num>
            <m:den>
              <m:r>
                <m:rPr>
                  <m:sty m:val="p"/>
                </m:rPr>
                <w:rPr>
                  <w:rFonts w:ascii="Cambria Math" w:hAnsi="Cambria Math"/>
                </w:rPr>
                <m:t>(</m:t>
              </m:r>
              <m:sSub>
                <m:sSubPr>
                  <m:ctrlPr>
                    <w:ins w:id="741" w:author="Dennis Hohmann" w:date="2012-04-15T02:11:00Z">
                      <w:rPr>
                        <w:rFonts w:ascii="Cambria Math" w:hAnsi="Cambria Math"/>
                        <w:i/>
                        <w:iCs/>
                      </w:rPr>
                    </w:ins>
                  </m:ctrlPr>
                </m:sSubPr>
                <m:e>
                  <w:ins w:id="742" w:author="Dennis Hohmann" w:date="2012-04-15T02:11:00Z">
                    <m:r>
                      <w:rPr>
                        <w:rFonts w:ascii="Cambria Math" w:hAnsi="Cambria Math"/>
                      </w:rPr>
                      <m:t>t</m:t>
                    </m:r>
                  </w:ins>
                </m:e>
                <m:sub>
                  <w:ins w:id="743" w:author="Dennis Hohmann" w:date="2012-04-15T02:11:00Z">
                    <m:r>
                      <w:rPr>
                        <w:rFonts w:ascii="Cambria Math" w:hAnsi="Cambria Math"/>
                      </w:rPr>
                      <m:t>AUS</m:t>
                    </m:r>
                  </w:ins>
                </m:sub>
              </m:sSub>
              <w:del w:id="744" w:author="Dennis Hohmann" w:date="2012-04-15T02:11:00Z">
                <m:r>
                  <w:rPr>
                    <w:rFonts w:ascii="Cambria Math" w:hAnsi="Cambria Math"/>
                  </w:rPr>
                  <m:t>tAUS</m:t>
                </m:r>
              </w:del>
              <m:r>
                <m:rPr>
                  <m:sty m:val="p"/>
                </m:rPr>
                <w:rPr>
                  <w:rFonts w:ascii="Cambria Math" w:hAnsi="Cambria Math"/>
                </w:rPr>
                <m:t>+</m:t>
              </m:r>
              <m:sSub>
                <m:sSubPr>
                  <m:ctrlPr>
                    <w:ins w:id="745" w:author="Dennis Hohmann" w:date="2012-04-15T02:11:00Z">
                      <w:rPr>
                        <w:rFonts w:ascii="Cambria Math" w:hAnsi="Cambria Math"/>
                        <w:i/>
                        <w:iCs/>
                      </w:rPr>
                    </w:ins>
                  </m:ctrlPr>
                </m:sSubPr>
                <m:e>
                  <w:ins w:id="746" w:author="Dennis Hohmann" w:date="2012-04-15T02:11:00Z">
                    <m:r>
                      <w:rPr>
                        <w:rFonts w:ascii="Cambria Math" w:hAnsi="Cambria Math"/>
                      </w:rPr>
                      <m:t>t</m:t>
                    </m:r>
                  </w:ins>
                </m:e>
                <m:sub>
                  <w:ins w:id="747" w:author="Dennis Hohmann" w:date="2012-04-15T02:11:00Z">
                    <m:r>
                      <w:rPr>
                        <w:rFonts w:ascii="Cambria Math" w:hAnsi="Cambria Math"/>
                      </w:rPr>
                      <m:t>EIN</m:t>
                    </m:r>
                  </w:ins>
                </m:sub>
              </m:sSub>
              <w:del w:id="748" w:author="Dennis Hohmann" w:date="2012-04-15T02:11:00Z">
                <m:r>
                  <w:rPr>
                    <w:rFonts w:ascii="Cambria Math" w:hAnsi="Cambria Math"/>
                  </w:rPr>
                  <m:t>tEIN</m:t>
                </m:r>
              </w:del>
              <m:r>
                <m:rPr>
                  <m:sty m:val="p"/>
                </m:rPr>
                <w:rPr>
                  <w:rFonts w:ascii="Cambria Math" w:hAnsi="Cambria Math"/>
                </w:rPr>
                <m:t>)</m:t>
              </m:r>
            </m:den>
          </m:f>
        </m:oMath>
      </m:oMathPara>
    </w:p>
    <w:p w14:paraId="79C851CD" w14:textId="77777777" w:rsidR="00DC07E0" w:rsidRPr="0029630A" w:rsidRDefault="00DC07E0">
      <w:pPr>
        <w:pStyle w:val="Textkrper"/>
      </w:pPr>
    </w:p>
    <w:p w14:paraId="7A7936AB" w14:textId="77777777" w:rsidR="000D7D5D" w:rsidRDefault="00DC07E0">
      <w:pPr>
        <w:pStyle w:val="Textkrper"/>
        <w:rPr>
          <w:bCs w:val="0"/>
        </w:rPr>
      </w:pPr>
      <w:r w:rsidRPr="0029630A">
        <w:rPr>
          <w:bCs w:val="0"/>
        </w:rPr>
        <w:t>Aus diversen Versuche</w:t>
      </w:r>
      <w:ins w:id="749" w:author="Dennis Hohmann" w:date="2012-04-15T02:25:00Z">
        <w:r w:rsidR="0029630A">
          <w:t>n</w:t>
        </w:r>
      </w:ins>
      <w:r w:rsidRPr="0029630A">
        <w:rPr>
          <w:bCs w:val="0"/>
        </w:rPr>
        <w:t xml:space="preserve"> in der Entwicklungsphase</w:t>
      </w:r>
      <w:del w:id="750" w:author="Dennis Hohmann" w:date="2012-04-15T02:35:00Z">
        <w:r w:rsidRPr="0029630A" w:rsidDel="0083437E">
          <w:rPr>
            <w:bCs w:val="0"/>
          </w:rPr>
          <w:delText>,</w:delText>
        </w:r>
      </w:del>
      <w:r w:rsidRPr="0029630A">
        <w:rPr>
          <w:bCs w:val="0"/>
        </w:rPr>
        <w:t xml:space="preserve"> hat sich gezeigt, dass mit einem Puls-Pause-Verhältnis von 16,66%</w:t>
      </w:r>
      <w:ins w:id="751" w:author="Dennis Hohmann" w:date="2012-04-15T02:26:00Z">
        <w:r w:rsidR="0029630A">
          <w:t xml:space="preserve"> </w:t>
        </w:r>
      </w:ins>
      <w:ins w:id="752" w:author="Dennis Hohmann" w:date="2012-04-15T02:32:00Z">
        <w:r w:rsidR="00D358AA">
          <w:t>(t</w:t>
        </w:r>
        <w:r w:rsidR="00D358AA" w:rsidRPr="00D358AA">
          <w:rPr>
            <w:vertAlign w:val="subscript"/>
            <w:rPrChange w:id="753" w:author="Dennis Hohmann" w:date="2012-04-15T02:32:00Z">
              <w:rPr/>
            </w:rPrChange>
          </w:rPr>
          <w:t>AUS</w:t>
        </w:r>
        <w:r w:rsidR="00D358AA">
          <w:t xml:space="preserve"> = 5/6; t</w:t>
        </w:r>
        <w:r w:rsidR="00D358AA" w:rsidRPr="00D358AA">
          <w:rPr>
            <w:vertAlign w:val="subscript"/>
            <w:rPrChange w:id="754" w:author="Dennis Hohmann" w:date="2012-04-15T02:32:00Z">
              <w:rPr/>
            </w:rPrChange>
          </w:rPr>
          <w:t>EIN</w:t>
        </w:r>
        <w:r w:rsidR="00D358AA">
          <w:rPr>
            <w:vertAlign w:val="subscript"/>
          </w:rPr>
          <w:t xml:space="preserve"> </w:t>
        </w:r>
        <w:r w:rsidR="00D358AA">
          <w:t>= 1/6)</w:t>
        </w:r>
      </w:ins>
      <w:ins w:id="755" w:author="Dennis Hohmann" w:date="2012-04-15T02:28:00Z">
        <w:r w:rsidR="00114410">
          <w:t xml:space="preserve"> </w:t>
        </w:r>
      </w:ins>
      <w:del w:id="756" w:author="Dennis Hohmann" w:date="2012-04-15T02:26:00Z">
        <w:r w:rsidRPr="0029630A" w:rsidDel="0029630A">
          <w:rPr>
            <w:bCs w:val="0"/>
          </w:rPr>
          <w:delText xml:space="preserve"> </w:delText>
        </w:r>
      </w:del>
      <w:r w:rsidRPr="0029630A">
        <w:rPr>
          <w:bCs w:val="0"/>
        </w:rPr>
        <w:t>ein optimaler</w:t>
      </w:r>
      <w:ins w:id="757" w:author="Dennis Hohmann" w:date="2012-04-15T02:31:00Z">
        <w:r w:rsidR="00725C36">
          <w:t xml:space="preserve"> und</w:t>
        </w:r>
      </w:ins>
      <w:del w:id="758" w:author="Dennis Hohmann" w:date="2012-04-15T02:31:00Z">
        <w:r w:rsidRPr="0029630A" w:rsidDel="00725C36">
          <w:rPr>
            <w:bCs w:val="0"/>
          </w:rPr>
          <w:delText>,</w:delText>
        </w:r>
      </w:del>
      <w:r w:rsidRPr="0029630A">
        <w:rPr>
          <w:bCs w:val="0"/>
        </w:rPr>
        <w:t xml:space="preserve"> ruhiger Lauf der Schrittmotoren möglich ist.</w:t>
      </w:r>
    </w:p>
    <w:p w14:paraId="414D3600" w14:textId="173345D2" w:rsidR="00114410" w:rsidDel="00876395" w:rsidRDefault="000D7D5D">
      <w:pPr>
        <w:pStyle w:val="Textkrper"/>
        <w:rPr>
          <w:del w:id="759" w:author="Dennis Hohmann" w:date="2012-04-15T02:30:00Z"/>
        </w:rPr>
      </w:pPr>
      <w:r>
        <w:rPr>
          <w:bCs w:val="0"/>
        </w:rPr>
        <w:br w:type="page"/>
      </w:r>
    </w:p>
    <w:p w14:paraId="69068B55" w14:textId="77777777" w:rsidR="00876395" w:rsidRPr="0029630A" w:rsidRDefault="00876395">
      <w:pPr>
        <w:pStyle w:val="Textkrper"/>
        <w:rPr>
          <w:ins w:id="760" w:author="Dennis Hohmann" w:date="2012-04-15T02:30:00Z"/>
        </w:rPr>
      </w:pPr>
    </w:p>
    <w:p w14:paraId="69C06055" w14:textId="41837A97" w:rsidR="00DC07E0" w:rsidDel="00360705" w:rsidRDefault="00DC07E0">
      <w:pPr>
        <w:pStyle w:val="Textkrper"/>
        <w:rPr>
          <w:del w:id="761" w:author="Dennis Hohmann" w:date="2012-04-15T02:30:00Z"/>
        </w:rPr>
      </w:pPr>
      <w:r w:rsidRPr="0029630A">
        <w:rPr>
          <w:bCs w:val="0"/>
        </w:rPr>
        <w:t>B</w:t>
      </w:r>
      <w:r w:rsidR="00867F92">
        <w:rPr>
          <w:bCs w:val="0"/>
        </w:rPr>
        <w:t>ei einem größeren Verhältnis kommt</w:t>
      </w:r>
      <w:r w:rsidRPr="0029630A">
        <w:rPr>
          <w:bCs w:val="0"/>
        </w:rPr>
        <w:t xml:space="preserve"> es zum </w:t>
      </w:r>
      <w:ins w:id="762" w:author="Dennis Hohmann" w:date="2012-04-15T02:35:00Z">
        <w:r w:rsidR="0083437E">
          <w:t>B</w:t>
        </w:r>
      </w:ins>
      <w:del w:id="763" w:author="Dennis Hohmann" w:date="2012-04-15T02:35:00Z">
        <w:r w:rsidRPr="0029630A" w:rsidDel="0083437E">
          <w:rPr>
            <w:bCs w:val="0"/>
          </w:rPr>
          <w:delText>b</w:delText>
        </w:r>
      </w:del>
      <w:r w:rsidRPr="0029630A">
        <w:rPr>
          <w:bCs w:val="0"/>
        </w:rPr>
        <w:t>rummen bis hin zum totalen Stillstand der Motoren.</w:t>
      </w:r>
    </w:p>
    <w:p w14:paraId="0A682D98" w14:textId="77777777" w:rsidR="00360705" w:rsidRDefault="00360705">
      <w:pPr>
        <w:pStyle w:val="Textkrper"/>
        <w:rPr>
          <w:ins w:id="764" w:author="Dennis Hohmann" w:date="2012-04-15T02:47:00Z"/>
        </w:rPr>
        <w:pPrChange w:id="765" w:author="Dennis Hohmann" w:date="2012-04-15T02:32:00Z">
          <w:pPr>
            <w:pStyle w:val="Beschriftung"/>
            <w:ind w:firstLine="2399"/>
          </w:pPr>
        </w:pPrChange>
      </w:pPr>
    </w:p>
    <w:p w14:paraId="5811A900" w14:textId="77777777" w:rsidR="00114410" w:rsidRDefault="00DC07E0">
      <w:pPr>
        <w:pStyle w:val="Textkrper"/>
        <w:rPr>
          <w:ins w:id="766" w:author="Dennis Hohmann" w:date="2012-04-15T02:30:00Z"/>
        </w:rPr>
        <w:pPrChange w:id="767" w:author="Dennis Hohmann" w:date="2012-04-15T02:32:00Z">
          <w:pPr>
            <w:pStyle w:val="Beschriftung"/>
            <w:ind w:firstLine="2399"/>
          </w:pPr>
        </w:pPrChange>
      </w:pPr>
      <w:del w:id="768" w:author="Dennis Hohmann" w:date="2012-04-15T02:30:00Z">
        <w:r w:rsidDel="00114410">
          <w:rPr>
            <w:highlight w:val="yellow"/>
          </w:rPr>
          <w:br w:type="page"/>
        </w:r>
      </w:del>
    </w:p>
    <w:p w14:paraId="143C89AE" w14:textId="5C07905D" w:rsidR="00DC07E0" w:rsidRDefault="00DC07E0">
      <w:pPr>
        <w:pStyle w:val="Textkrper"/>
      </w:pPr>
      <w:r w:rsidRPr="00C95F01">
        <w:t>Die</w:t>
      </w:r>
      <w:r>
        <w:t xml:space="preserve"> </w:t>
      </w:r>
      <w:ins w:id="769" w:author="Dennis Hohmann" w:date="2012-04-15T02:33:00Z">
        <w:r w:rsidR="0083437E">
          <w:t>Achsg</w:t>
        </w:r>
      </w:ins>
      <w:del w:id="770" w:author="Dennis Hohmann" w:date="2012-04-15T02:33:00Z">
        <w:r w:rsidDel="0083437E">
          <w:delText>G</w:delText>
        </w:r>
      </w:del>
      <w:r>
        <w:t xml:space="preserve">eschwindigkeit </w:t>
      </w:r>
      <w:r w:rsidR="00480493">
        <w:t>durch Vorgabe</w:t>
      </w:r>
      <w:r w:rsidRPr="00115466">
        <w:t xml:space="preserve"> der t</w:t>
      </w:r>
      <w:r w:rsidRPr="00115466">
        <w:rPr>
          <w:vertAlign w:val="subscript"/>
          <w:rPrChange w:id="771" w:author="Dennis Hohmann" w:date="2012-04-15T02:15:00Z">
            <w:rPr/>
          </w:rPrChange>
        </w:rPr>
        <w:t>AUS</w:t>
      </w:r>
      <w:r w:rsidRPr="00115466">
        <w:t xml:space="preserve">-Zeit. </w:t>
      </w:r>
      <w:r w:rsidR="00480493">
        <w:t xml:space="preserve">Eingestellt. </w:t>
      </w:r>
      <w:del w:id="772" w:author="Dennis Hohmann" w:date="2012-04-15T02:24:00Z">
        <w:r w:rsidRPr="00115466" w:rsidDel="0029630A">
          <w:delText xml:space="preserve">Dadurch ist bei der Berechnung der tatsächlichen Zykluszeit pro Schritt, </w:delText>
        </w:r>
      </w:del>
      <w:del w:id="773" w:author="Dennis Hohmann" w:date="2012-04-15T02:15:00Z">
        <w:r w:rsidRPr="00115466" w:rsidDel="00115466">
          <w:delText>der t</w:delText>
        </w:r>
        <w:r w:rsidRPr="00115466" w:rsidDel="00115466">
          <w:rPr>
            <w:vertAlign w:val="subscript"/>
            <w:rPrChange w:id="774" w:author="Dennis Hohmann" w:date="2012-04-15T02:15:00Z">
              <w:rPr/>
            </w:rPrChange>
          </w:rPr>
          <w:delText>AUS</w:delText>
        </w:r>
        <w:r w:rsidRPr="00115466" w:rsidDel="00115466">
          <w:delText>-Zeit</w:delText>
        </w:r>
      </w:del>
      <w:del w:id="775" w:author="Dennis Hohmann" w:date="2012-04-14T20:19:00Z">
        <w:r w:rsidRPr="00115466" w:rsidDel="00186E1B">
          <w:delText xml:space="preserve">, </w:delText>
        </w:r>
      </w:del>
      <w:del w:id="776" w:author="Dennis Hohmann" w:date="2012-04-15T02:24:00Z">
        <w:r w:rsidRPr="00115466" w:rsidDel="0029630A">
          <w:delText>1/5 der t</w:delText>
        </w:r>
        <w:r w:rsidRPr="00115466" w:rsidDel="0029630A">
          <w:rPr>
            <w:vertAlign w:val="subscript"/>
            <w:rPrChange w:id="777" w:author="Dennis Hohmann" w:date="2012-04-15T02:15:00Z">
              <w:rPr/>
            </w:rPrChange>
          </w:rPr>
          <w:delText>AUS</w:delText>
        </w:r>
        <w:r w:rsidRPr="00115466" w:rsidDel="0029630A">
          <w:delText xml:space="preserve">-Zeit </w:delText>
        </w:r>
      </w:del>
      <w:del w:id="778" w:author="Dennis Hohmann" w:date="2012-04-15T02:16:00Z">
        <w:r w:rsidRPr="00115466" w:rsidDel="003B4567">
          <w:delText>auf</w:delText>
        </w:r>
      </w:del>
      <w:del w:id="779" w:author="Dennis Hohmann" w:date="2012-04-15T02:24:00Z">
        <w:r w:rsidRPr="00115466" w:rsidDel="0029630A">
          <w:delText xml:space="preserve"> </w:delText>
        </w:r>
      </w:del>
      <w:del w:id="780" w:author="Dennis Hohmann" w:date="2012-04-15T02:16:00Z">
        <w:r w:rsidRPr="00115466" w:rsidDel="003B4567">
          <w:delText>zuaddieren</w:delText>
        </w:r>
      </w:del>
      <w:del w:id="781" w:author="Dennis Hohmann" w:date="2012-04-15T02:24:00Z">
        <w:r w:rsidRPr="00115466" w:rsidDel="0029630A">
          <w:delText>. So wird aus einer t</w:delText>
        </w:r>
        <w:r w:rsidRPr="00115466" w:rsidDel="0029630A">
          <w:rPr>
            <w:vertAlign w:val="subscript"/>
            <w:rPrChange w:id="782" w:author="Dennis Hohmann" w:date="2012-04-15T02:15:00Z">
              <w:rPr/>
            </w:rPrChange>
          </w:rPr>
          <w:delText>AUS</w:delText>
        </w:r>
        <w:r w:rsidRPr="00115466" w:rsidDel="0029630A">
          <w:delText>-Zeit von 800</w:delText>
        </w:r>
      </w:del>
      <w:del w:id="783" w:author="Dennis Hohmann" w:date="2012-04-15T02:11:00Z">
        <w:r w:rsidRPr="00115466" w:rsidDel="00F55912">
          <w:delText>u</w:delText>
        </w:r>
      </w:del>
      <w:del w:id="784" w:author="Dennis Hohmann" w:date="2012-04-15T02:24:00Z">
        <w:r w:rsidRPr="00115466" w:rsidDel="0029630A">
          <w:delText>s eine Zykluszeit von 960</w:delText>
        </w:r>
      </w:del>
      <w:del w:id="785" w:author="Dennis Hohmann" w:date="2012-04-15T02:12:00Z">
        <w:r w:rsidRPr="00115466" w:rsidDel="00F55912">
          <w:delText>u</w:delText>
        </w:r>
      </w:del>
      <w:del w:id="786" w:author="Dennis Hohmann" w:date="2012-04-15T02:24:00Z">
        <w:r w:rsidRPr="00115466" w:rsidDel="0029630A">
          <w:delText>s pro</w:delText>
        </w:r>
        <w:r w:rsidDel="0029630A">
          <w:delText xml:space="preserve"> Schritt. </w:delText>
        </w:r>
      </w:del>
      <w:r>
        <w:t>Die Umrechnung der Geschwindigkeit in die Vorgabe der t</w:t>
      </w:r>
      <w:r w:rsidRPr="00F55912">
        <w:rPr>
          <w:vertAlign w:val="subscript"/>
          <w:rPrChange w:id="787" w:author="Dennis Hohmann" w:date="2012-04-15T02:12:00Z">
            <w:rPr/>
          </w:rPrChange>
        </w:rPr>
        <w:t>AUS</w:t>
      </w:r>
      <w:r>
        <w:t>-Zeit ist an folgender Formel verdeutlicht:</w:t>
      </w:r>
    </w:p>
    <w:p w14:paraId="717A81CB" w14:textId="77777777" w:rsidR="00DC07E0" w:rsidRDefault="00DC07E0">
      <w:pPr>
        <w:pStyle w:val="Textkrper"/>
      </w:pPr>
    </w:p>
    <w:p w14:paraId="03D241AF" w14:textId="0AD39EC9" w:rsidR="00DC07E0" w:rsidRPr="006D50EA" w:rsidRDefault="0019650E">
      <w:pPr>
        <w:pStyle w:val="Textkrper"/>
        <w:rPr>
          <w:ins w:id="788" w:author="Dennis Hohmann" w:date="2012-04-15T02:22:00Z"/>
          <w:rFonts w:eastAsiaTheme="minorEastAsia"/>
        </w:rPr>
        <w:pPrChange w:id="789" w:author="Dennis Hohmann" w:date="2012-04-15T00:39:00Z">
          <w:pPr>
            <w:pStyle w:val="Beschriftung"/>
            <w:ind w:firstLine="2399"/>
          </w:pPr>
        </w:pPrChange>
      </w:pPr>
      <m:oMathPara>
        <m:oMath>
          <m:sSub>
            <m:sSubPr>
              <m:ctrlPr>
                <w:ins w:id="790" w:author="Dennis Hohmann" w:date="2012-04-15T02:21:00Z">
                  <w:rPr>
                    <w:rFonts w:ascii="Cambria Math" w:hAnsi="Cambria Math"/>
                    <w:i/>
                    <w:iCs/>
                  </w:rPr>
                </w:ins>
              </m:ctrlPr>
            </m:sSubPr>
            <m:e>
              <w:ins w:id="791" w:author="Dennis Hohmann" w:date="2012-04-15T02:21:00Z">
                <m:r>
                  <w:rPr>
                    <w:rFonts w:ascii="Cambria Math" w:hAnsi="Cambria Math"/>
                  </w:rPr>
                  <m:t>t</m:t>
                </m:r>
              </w:ins>
            </m:e>
            <m:sub>
              <w:ins w:id="792" w:author="Dennis Hohmann" w:date="2012-04-15T02:21:00Z">
                <m:r>
                  <w:rPr>
                    <w:rFonts w:ascii="Cambria Math" w:hAnsi="Cambria Math"/>
                  </w:rPr>
                  <m:t>AUS</m:t>
                </m:r>
              </w:ins>
            </m:sub>
          </m:sSub>
          <w:del w:id="793" w:author="Dennis Hohmann" w:date="2012-04-15T02:21:00Z">
            <m:r>
              <w:rPr>
                <w:rFonts w:ascii="Cambria Math" w:hAnsi="Cambria Math"/>
              </w:rPr>
              <m:t>tAUS</m:t>
            </m:r>
          </w:del>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95150C5" w14:textId="77777777" w:rsidR="003B4567" w:rsidRPr="00177E31" w:rsidRDefault="003B4567">
      <w:pPr>
        <w:pStyle w:val="Textkrper"/>
        <w:rPr>
          <w:rFonts w:eastAsiaTheme="minorEastAsia"/>
        </w:rPr>
        <w:pPrChange w:id="794" w:author="Dennis Hohmann" w:date="2012-04-15T00:39:00Z">
          <w:pPr>
            <w:pStyle w:val="Beschriftung"/>
            <w:ind w:firstLine="2399"/>
          </w:pPr>
        </w:pPrChange>
      </w:pPr>
    </w:p>
    <w:p w14:paraId="342E90A5" w14:textId="3F19B8A1" w:rsidR="00DC07E0" w:rsidRPr="006D50EA" w:rsidRDefault="003B4567">
      <w:pPr>
        <w:pStyle w:val="Textkrper"/>
        <w:rPr>
          <w:ins w:id="795" w:author="Dennis Hohmann" w:date="2012-04-15T02:23:00Z"/>
          <w:rFonts w:eastAsiaTheme="minorEastAsia"/>
        </w:rPr>
        <w:pPrChange w:id="796" w:author="Dennis Hohmann" w:date="2012-04-15T00:39:00Z">
          <w:pPr>
            <w:pStyle w:val="Beschriftung"/>
            <w:ind w:firstLine="2399"/>
          </w:pPr>
        </w:pPrChange>
      </w:pPr>
      <w:ins w:id="797"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sSub>
                  <m:sSubPr>
                    <m:ctrlPr>
                      <w:rPr>
                        <w:rFonts w:ascii="Cambria Math" w:hAnsi="Cambria Math"/>
                        <w:i/>
                        <w:iCs/>
                      </w:rPr>
                    </m:ctrlPr>
                  </m:sSubPr>
                  <m:e>
                    <m:r>
                      <w:rPr>
                        <w:rFonts w:ascii="Cambria Math" w:hAnsi="Cambria Math"/>
                      </w:rPr>
                      <m:t>t</m:t>
                    </m:r>
                  </m:e>
                  <m:sub>
                    <m:r>
                      <w:rPr>
                        <w:rFonts w:ascii="Cambria Math" w:hAnsi="Cambria Math"/>
                      </w:rPr>
                      <m:t>AUS</m:t>
                    </m:r>
                  </m:sub>
                </m:sSub>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ins>
    </w:p>
    <w:p w14:paraId="45AAA6CF" w14:textId="77777777" w:rsidR="003B4567" w:rsidRDefault="003B4567">
      <w:pPr>
        <w:pStyle w:val="Textkrper"/>
        <w:pPrChange w:id="798" w:author="Dennis Hohmann" w:date="2012-04-15T00:39:00Z">
          <w:pPr>
            <w:pStyle w:val="Beschriftung"/>
            <w:ind w:firstLine="2399"/>
          </w:pPr>
        </w:pPrChange>
      </w:pPr>
    </w:p>
    <w:p w14:paraId="796FDB03" w14:textId="0A5E9F64" w:rsidR="00DC07E0" w:rsidRPr="00C95F01" w:rsidDel="003B4567" w:rsidRDefault="00DC07E0">
      <w:pPr>
        <w:pStyle w:val="Textkrper"/>
        <w:spacing w:before="1017"/>
        <w:ind w:left="-17462" w:right="-31680" w:firstLine="3224"/>
        <w:rPr>
          <w:del w:id="799" w:author="Dennis Hohmann" w:date="2012-04-15T02:22:00Z"/>
        </w:rPr>
        <w:pPrChange w:id="800" w:author="Dennis Hohmann" w:date="2012-04-15T00:39:00Z">
          <w:pPr>
            <w:pStyle w:val="Beschriftung"/>
            <w:ind w:firstLine="2399"/>
          </w:pPr>
        </w:pPrChange>
      </w:pPr>
      <w:del w:id="801"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del>
    </w:p>
    <w:p w14:paraId="5331F075" w14:textId="77777777" w:rsidR="00DC07E0" w:rsidDel="003B4567" w:rsidRDefault="00DC07E0">
      <w:pPr>
        <w:pStyle w:val="Textkrper"/>
        <w:rPr>
          <w:del w:id="802" w:author="Dennis Hohmann" w:date="2012-04-15T02:23:00Z"/>
        </w:rPr>
        <w:pPrChange w:id="803" w:author="Dennis Hohmann" w:date="2012-04-15T00:39:00Z">
          <w:pPr>
            <w:pStyle w:val="Beschriftung"/>
            <w:ind w:firstLine="2399"/>
          </w:pPr>
        </w:pPrChange>
      </w:pPr>
    </w:p>
    <w:p w14:paraId="3DE2A7C6" w14:textId="16CC03C6" w:rsidR="00DC07E0" w:rsidRDefault="00DC07E0">
      <w:pPr>
        <w:pStyle w:val="Textkrper"/>
        <w:pPrChange w:id="804" w:author="Dennis Hohmann" w:date="2012-04-15T00:39:00Z">
          <w:pPr>
            <w:pStyle w:val="Beschriftung"/>
            <w:ind w:firstLine="2399"/>
          </w:pPr>
        </w:pPrChange>
      </w:pPr>
      <w:r>
        <w:t>Anhand dieser Formeln errechnet sich für eine Geschwindigkeit von 254</w:t>
      </w:r>
      <w:ins w:id="805" w:author="Dennis Hohmann" w:date="2012-04-15T02:13:00Z">
        <w:r w:rsidR="00F55912">
          <w:t> </w:t>
        </w:r>
      </w:ins>
      <w:r>
        <w:t>mm/min eine t</w:t>
      </w:r>
      <w:r w:rsidRPr="00F55912">
        <w:rPr>
          <w:vertAlign w:val="subscript"/>
          <w:rPrChange w:id="806" w:author="Dennis Hohmann" w:date="2012-04-15T02:13:00Z">
            <w:rPr>
              <w:b w:val="0"/>
            </w:rPr>
          </w:rPrChange>
        </w:rPr>
        <w:t>AUS</w:t>
      </w:r>
      <w:r>
        <w:t>-</w:t>
      </w:r>
      <w:r w:rsidRPr="006D50EA">
        <w:t xml:space="preserve">Zeit von </w:t>
      </w:r>
      <w:r w:rsidRPr="00115466">
        <w:rPr>
          <w:b/>
          <w:rPrChange w:id="807" w:author="Dennis Hohmann" w:date="2012-04-15T02:15:00Z">
            <w:rPr>
              <w:b w:val="0"/>
            </w:rPr>
          </w:rPrChange>
        </w:rPr>
        <w:t>2051</w:t>
      </w:r>
      <w:ins w:id="808" w:author="Dennis Hohmann" w:date="2012-04-15T02:12:00Z">
        <w:r w:rsidR="00F55912" w:rsidRPr="00115466">
          <w:rPr>
            <w:b/>
            <w:rPrChange w:id="809" w:author="Dennis Hohmann" w:date="2012-04-15T02:15:00Z">
              <w:rPr>
                <w:b w:val="0"/>
                <w:highlight w:val="yellow"/>
              </w:rPr>
            </w:rPrChange>
          </w:rPr>
          <w:t> µ</w:t>
        </w:r>
      </w:ins>
      <w:del w:id="810" w:author="Dennis Hohmann" w:date="2012-04-15T02:12:00Z">
        <w:r w:rsidRPr="00115466" w:rsidDel="00F55912">
          <w:rPr>
            <w:b/>
            <w:rPrChange w:id="811" w:author="Dennis Hohmann" w:date="2012-04-15T02:15:00Z">
              <w:rPr>
                <w:b w:val="0"/>
              </w:rPr>
            </w:rPrChange>
          </w:rPr>
          <w:delText>u</w:delText>
        </w:r>
      </w:del>
      <w:r w:rsidRPr="00115466">
        <w:rPr>
          <w:b/>
          <w:rPrChange w:id="812" w:author="Dennis Hohmann" w:date="2012-04-15T02:15:00Z">
            <w:rPr>
              <w:b w:val="0"/>
            </w:rPr>
          </w:rPrChange>
        </w:rPr>
        <w:t>s</w:t>
      </w:r>
      <w:r w:rsidRPr="006D50EA">
        <w:t>. Aus ebenfalls zahlreic</w:t>
      </w:r>
      <w:r w:rsidRPr="006C23FA">
        <w:t>hen Versuche in der Entwicklung zeigte sich einen maximale t</w:t>
      </w:r>
      <w:r w:rsidRPr="00115466">
        <w:rPr>
          <w:vertAlign w:val="subscript"/>
          <w:rPrChange w:id="813" w:author="Dennis Hohmann" w:date="2012-04-15T02:15:00Z">
            <w:rPr>
              <w:b w:val="0"/>
            </w:rPr>
          </w:rPrChange>
        </w:rPr>
        <w:t>AUS</w:t>
      </w:r>
      <w:r w:rsidRPr="006D50EA">
        <w:t xml:space="preserve">-Zeit von </w:t>
      </w:r>
      <w:r w:rsidRPr="00115466">
        <w:rPr>
          <w:b/>
          <w:rPrChange w:id="814" w:author="Dennis Hohmann" w:date="2012-04-15T02:15:00Z">
            <w:rPr>
              <w:b w:val="0"/>
            </w:rPr>
          </w:rPrChange>
        </w:rPr>
        <w:t>750</w:t>
      </w:r>
      <w:ins w:id="815" w:author="Dennis Hohmann" w:date="2012-04-15T02:12:00Z">
        <w:r w:rsidR="00F55912" w:rsidRPr="00115466">
          <w:rPr>
            <w:b/>
            <w:rPrChange w:id="816" w:author="Dennis Hohmann" w:date="2012-04-15T02:15:00Z">
              <w:rPr>
                <w:b w:val="0"/>
              </w:rPr>
            </w:rPrChange>
          </w:rPr>
          <w:t> µ</w:t>
        </w:r>
      </w:ins>
      <w:del w:id="817" w:author="Dennis Hohmann" w:date="2012-04-15T02:12:00Z">
        <w:r w:rsidRPr="00115466" w:rsidDel="00F55912">
          <w:rPr>
            <w:b/>
            <w:rPrChange w:id="818" w:author="Dennis Hohmann" w:date="2012-04-15T02:15:00Z">
              <w:rPr>
                <w:b w:val="0"/>
              </w:rPr>
            </w:rPrChange>
          </w:rPr>
          <w:delText>u</w:delText>
        </w:r>
      </w:del>
      <w:r w:rsidRPr="00115466">
        <w:rPr>
          <w:b/>
          <w:rPrChange w:id="819" w:author="Dennis Hohmann" w:date="2012-04-15T02:15:00Z">
            <w:rPr>
              <w:b w:val="0"/>
            </w:rPr>
          </w:rPrChange>
        </w:rPr>
        <w:t>s</w:t>
      </w:r>
      <w:r w:rsidRPr="006D50EA">
        <w:t xml:space="preserve"> als absoluter Grenzwert. Dies entspricht einer max</w:t>
      </w:r>
      <w:r w:rsidRPr="006C23FA">
        <w:t>i</w:t>
      </w:r>
      <w:r w:rsidRPr="009943EF">
        <w:t xml:space="preserve">malen Geschwindigkeit von </w:t>
      </w:r>
      <w:r w:rsidRPr="00115466">
        <w:rPr>
          <w:b/>
          <w:rPrChange w:id="820" w:author="Dennis Hohmann" w:date="2012-04-15T02:15:00Z">
            <w:rPr>
              <w:b w:val="0"/>
            </w:rPr>
          </w:rPrChange>
        </w:rPr>
        <w:t>694</w:t>
      </w:r>
      <w:ins w:id="821" w:author="Dennis Hohmann" w:date="2012-04-15T02:12:00Z">
        <w:r w:rsidR="00F55912" w:rsidRPr="00115466">
          <w:rPr>
            <w:b/>
            <w:rPrChange w:id="822" w:author="Dennis Hohmann" w:date="2012-04-15T02:15:00Z">
              <w:rPr>
                <w:b w:val="0"/>
                <w:highlight w:val="yellow"/>
              </w:rPr>
            </w:rPrChange>
          </w:rPr>
          <w:t> </w:t>
        </w:r>
      </w:ins>
      <w:r w:rsidRPr="00115466">
        <w:rPr>
          <w:b/>
          <w:rPrChange w:id="823" w:author="Dennis Hohmann" w:date="2012-04-15T02:15:00Z">
            <w:rPr>
              <w:b w:val="0"/>
            </w:rPr>
          </w:rPrChange>
        </w:rPr>
        <w:t>mm/min</w:t>
      </w:r>
      <w:r w:rsidRPr="006D50EA">
        <w:t>. Wird eine kleiner t</w:t>
      </w:r>
      <w:r w:rsidRPr="00115466">
        <w:rPr>
          <w:vertAlign w:val="subscript"/>
          <w:rPrChange w:id="824" w:author="Dennis Hohmann" w:date="2012-04-15T02:15:00Z">
            <w:rPr>
              <w:b w:val="0"/>
            </w:rPr>
          </w:rPrChange>
        </w:rPr>
        <w:t>AUS</w:t>
      </w:r>
      <w:r w:rsidRPr="006D50EA">
        <w:t xml:space="preserve">-Zeit gewählt, kommt es bei der Y-Achse zum </w:t>
      </w:r>
      <w:ins w:id="825" w:author="Dennis Hohmann" w:date="2012-04-15T02:35:00Z">
        <w:r w:rsidR="00B2702B">
          <w:t>Ü</w:t>
        </w:r>
      </w:ins>
      <w:del w:id="826" w:author="Dennis Hohmann" w:date="2012-04-15T02:35:00Z">
        <w:r w:rsidRPr="006D50EA" w:rsidDel="00B2702B">
          <w:delText>ü</w:delText>
        </w:r>
      </w:del>
      <w:r w:rsidRPr="006C23FA">
        <w:t>berspringen von Schritten</w:t>
      </w:r>
      <w:r>
        <w:t xml:space="preserve">. Dies hat </w:t>
      </w:r>
      <w:r w:rsidR="0039156A">
        <w:t>für den Controller</w:t>
      </w:r>
      <w:del w:id="827" w:author="Dennis Hohmann" w:date="2012-04-14T20:22:00Z">
        <w:r w:rsidDel="00FF1605">
          <w:delText>dann den Verlust der Referenz zur folge</w:delText>
        </w:r>
      </w:del>
      <w:ins w:id="828" w:author="Dennis Hohmann" w:date="2012-04-14T20:22:00Z">
        <w:r w:rsidR="00FF1605">
          <w:t xml:space="preserve"> eine undef</w:t>
        </w:r>
        <w:r w:rsidR="00FF1605">
          <w:t>i</w:t>
        </w:r>
        <w:r w:rsidR="00FF1605">
          <w:t>nierte Position der Achse zur Folge</w:t>
        </w:r>
      </w:ins>
      <w:r>
        <w:t xml:space="preserve">. Es muss </w:t>
      </w:r>
      <w:ins w:id="829" w:author="Dennis Hohmann" w:date="2012-04-14T20:23:00Z">
        <w:r w:rsidR="00FF1605">
          <w:t xml:space="preserve">manuell </w:t>
        </w:r>
      </w:ins>
      <w:r>
        <w:t xml:space="preserve">eine </w:t>
      </w:r>
      <w:del w:id="830" w:author="Dennis Hohmann" w:date="2012-04-14T20:24:00Z">
        <w:r w:rsidDel="00FF1605">
          <w:delText xml:space="preserve">neue </w:delText>
        </w:r>
      </w:del>
      <w:r>
        <w:t>Referenzfahrt durchgeführt werden. Dies</w:t>
      </w:r>
      <w:r w:rsidR="00E1001A">
        <w:t>e</w:t>
      </w:r>
      <w:r>
        <w:t xml:space="preserve"> hat wiederum den Abbruch des aktuellen Programms zur Folge.</w:t>
      </w:r>
    </w:p>
    <w:p w14:paraId="3B4B26A7" w14:textId="77777777" w:rsidR="00DC07E0" w:rsidRDefault="00DC07E0">
      <w:pPr>
        <w:pStyle w:val="Textkrper"/>
      </w:pPr>
    </w:p>
    <w:p w14:paraId="4D16B8B2" w14:textId="1C0F0829" w:rsidR="00DC07E0" w:rsidRDefault="005F3B95" w:rsidP="00E60F49">
      <w:pPr>
        <w:pStyle w:val="berschrift2"/>
      </w:pPr>
      <w:bookmarkStart w:id="831" w:name="_Toc196193392"/>
      <w:r>
        <w:t>Werkzeug</w:t>
      </w:r>
      <w:r w:rsidR="00DC07E0">
        <w:t>drehzahl</w:t>
      </w:r>
      <w:bookmarkEnd w:id="831"/>
    </w:p>
    <w:p w14:paraId="7BB8714F" w14:textId="77777777" w:rsidR="00DC07E0" w:rsidRDefault="00DC07E0">
      <w:pPr>
        <w:pStyle w:val="Textkrper"/>
      </w:pPr>
    </w:p>
    <w:p w14:paraId="6DDFCC12" w14:textId="3D217211" w:rsidR="00DC07E0" w:rsidRDefault="005F3B95">
      <w:pPr>
        <w:pStyle w:val="Textkrper"/>
      </w:pPr>
      <w:del w:id="832" w:author="Dennis Hohmann" w:date="2012-04-15T02:14:00Z">
        <w:r w:rsidRPr="00115466" w:rsidDel="00115466">
          <w:delText xml:space="preserve">Zur </w:delText>
        </w:r>
      </w:del>
      <w:ins w:id="833" w:author="Dennis Hohmann" w:date="2012-04-15T02:14:00Z">
        <w:r w:rsidR="00115466" w:rsidRPr="00115466">
          <w:t xml:space="preserve">Für die </w:t>
        </w:r>
      </w:ins>
      <w:r w:rsidRPr="00115466">
        <w:t>Drehzahl des Werkzeugs</w:t>
      </w:r>
      <w:r w:rsidR="00DC07E0" w:rsidRPr="00115466">
        <w:t xml:space="preserve"> </w:t>
      </w:r>
      <w:del w:id="834" w:author="Dennis Hohmann" w:date="2012-04-15T02:14:00Z">
        <w:r w:rsidR="00DC07E0" w:rsidRPr="00115466" w:rsidDel="00115466">
          <w:delText>kann ge</w:delText>
        </w:r>
        <w:r w:rsidR="00556691" w:rsidRPr="00115466" w:rsidDel="00115466">
          <w:delText>sagt werden</w:delText>
        </w:r>
      </w:del>
      <w:ins w:id="835" w:author="Dennis Hohmann" w:date="2012-04-15T02:14:00Z">
        <w:r w:rsidR="00115466" w:rsidRPr="00115466">
          <w:rPr>
            <w:rPrChange w:id="836" w:author="Dennis Hohmann" w:date="2012-04-15T02:14:00Z">
              <w:rPr>
                <w:highlight w:val="red"/>
              </w:rPr>
            </w:rPrChange>
          </w:rPr>
          <w:t>gilt</w:t>
        </w:r>
      </w:ins>
      <w:ins w:id="837" w:author="Dennis Hohmann" w:date="2012-04-14T20:20:00Z">
        <w:r w:rsidR="009164B9" w:rsidRPr="00115466">
          <w:t>:</w:t>
        </w:r>
      </w:ins>
      <w:r w:rsidR="00556691" w:rsidRPr="00115466">
        <w:t xml:space="preserve"> </w:t>
      </w:r>
      <w:del w:id="838" w:author="Dennis Hohmann" w:date="2012-04-15T02:14:00Z">
        <w:r w:rsidR="00556691" w:rsidRPr="00115466" w:rsidDel="00115466">
          <w:delText xml:space="preserve">das </w:delText>
        </w:r>
      </w:del>
      <w:ins w:id="839" w:author="Dennis Hohmann" w:date="2012-04-15T02:14:00Z">
        <w:r w:rsidR="00115466" w:rsidRPr="00115466">
          <w:rPr>
            <w:rPrChange w:id="840" w:author="Dennis Hohmann" w:date="2012-04-15T02:14:00Z">
              <w:rPr>
                <w:highlight w:val="red"/>
              </w:rPr>
            </w:rPrChange>
          </w:rPr>
          <w:t xml:space="preserve">Das Ergebnis verbessert </w:t>
        </w:r>
      </w:ins>
      <w:r w:rsidR="00556691" w:rsidRPr="00115466">
        <w:t xml:space="preserve">sich </w:t>
      </w:r>
      <w:del w:id="841" w:author="Dennis Hohmann" w:date="2012-04-15T02:14:00Z">
        <w:r w:rsidR="00556691" w:rsidRPr="00115466" w:rsidDel="00115466">
          <w:delText xml:space="preserve">das Ergebnis </w:delText>
        </w:r>
      </w:del>
      <w:r w:rsidR="00556691" w:rsidRPr="00115466">
        <w:t>mit höherer Drehzahl</w:t>
      </w:r>
      <w:del w:id="842" w:author="Dennis Hohmann" w:date="2012-04-15T02:14:00Z">
        <w:r w:rsidR="00556691" w:rsidRPr="00115466" w:rsidDel="00115466">
          <w:delText xml:space="preserve"> verbessert</w:delText>
        </w:r>
      </w:del>
      <w:r w:rsidR="00556691" w:rsidRPr="00115466">
        <w:t xml:space="preserve">. </w:t>
      </w:r>
      <w:r w:rsidR="00DC07E0" w:rsidRPr="00115466">
        <w:t>Eine Drehzahl von 25.000</w:t>
      </w:r>
      <w:ins w:id="843" w:author="Dennis Hohmann" w:date="2012-04-15T02:13:00Z">
        <w:r w:rsidR="00115466" w:rsidRPr="00115466">
          <w:rPr>
            <w:rPrChange w:id="844" w:author="Dennis Hohmann" w:date="2012-04-15T02:14:00Z">
              <w:rPr>
                <w:highlight w:val="yellow"/>
              </w:rPr>
            </w:rPrChange>
          </w:rPr>
          <w:t> </w:t>
        </w:r>
      </w:ins>
      <w:r w:rsidR="00DF657B" w:rsidRPr="00C12701">
        <w:t>min</w:t>
      </w:r>
      <w:r w:rsidR="00DF657B">
        <w:rPr>
          <w:vertAlign w:val="superscript"/>
        </w:rPr>
        <w:t>-1</w:t>
      </w:r>
      <w:r w:rsidR="00DC07E0" w:rsidRPr="00115466">
        <w:t xml:space="preserve"> hat sich für ein sauberes Bohrbild bewährt. Beim Fräsen hingegen ist die Drehzahl sehr stark</w:t>
      </w:r>
      <w:r w:rsidR="00DC07E0">
        <w:t xml:space="preserve"> vom verwendeten Werkzeug abhängig. Auch der Verschleiß des Werkzeugs ist zu berücksichtigen. Ein sauberer Rand einer Bahn, ohne Grat, ist bei einem Gravierstichel auch von der Eintauchtiefe abhängig. Bei einem 0,5</w:t>
      </w:r>
      <w:ins w:id="845" w:author="Dennis Hohmann" w:date="2012-04-15T02:13:00Z">
        <w:r w:rsidR="00115466">
          <w:t> </w:t>
        </w:r>
      </w:ins>
      <w:r w:rsidR="0087693D">
        <w:t>mm </w:t>
      </w:r>
      <w:r w:rsidR="00DC07E0">
        <w:t>60</w:t>
      </w:r>
      <w:ins w:id="846" w:author="Dennis Hohmann" w:date="2012-04-15T02:13:00Z">
        <w:r w:rsidR="00115466">
          <w:t> </w:t>
        </w:r>
      </w:ins>
      <w:r w:rsidR="00DC07E0">
        <w:t>° Stichel zeigt sich bei einer Eintauchtiefe von 0,25</w:t>
      </w:r>
      <w:ins w:id="847" w:author="Dennis Hohmann" w:date="2012-04-15T02:13:00Z">
        <w:r w:rsidR="00115466">
          <w:t> </w:t>
        </w:r>
      </w:ins>
      <w:r w:rsidR="00DC07E0">
        <w:t>mm und einer Drehzahl von 33.000</w:t>
      </w:r>
      <w:ins w:id="848" w:author="Dennis Hohmann" w:date="2012-04-15T02:13:00Z">
        <w:r w:rsidR="00115466">
          <w:t> </w:t>
        </w:r>
      </w:ins>
      <w:r w:rsidR="00DF657B">
        <w:t>min</w:t>
      </w:r>
      <w:r w:rsidR="00DF657B" w:rsidRPr="00DF657B">
        <w:rPr>
          <w:vertAlign w:val="superscript"/>
        </w:rPr>
        <w:t>-1</w:t>
      </w:r>
      <w:r w:rsidR="00DC07E0">
        <w:t xml:space="preserve"> eine </w:t>
      </w:r>
      <w:ins w:id="849" w:author="Dennis Hohmann" w:date="2012-04-15T02:36:00Z">
        <w:r w:rsidR="00B2702B">
          <w:t>g</w:t>
        </w:r>
      </w:ins>
      <w:del w:id="850" w:author="Dennis Hohmann" w:date="2012-04-15T02:36:00Z">
        <w:r w:rsidR="00DC07E0" w:rsidDel="00B2702B">
          <w:delText>G</w:delText>
        </w:r>
      </w:del>
      <w:r w:rsidR="00DC07E0">
        <w:t>ratfreie Bahn. Mit einem 0,1</w:t>
      </w:r>
      <w:ins w:id="851" w:author="Dennis Hohmann" w:date="2012-04-15T02:13:00Z">
        <w:r w:rsidR="00115466">
          <w:t> </w:t>
        </w:r>
      </w:ins>
      <w:r w:rsidR="0087693D">
        <w:t>mm </w:t>
      </w:r>
      <w:r w:rsidR="00DC07E0">
        <w:t>45</w:t>
      </w:r>
      <w:ins w:id="852" w:author="Dennis Hohmann" w:date="2012-04-15T02:13:00Z">
        <w:r w:rsidR="00115466">
          <w:t> </w:t>
        </w:r>
      </w:ins>
      <w:r w:rsidR="00DC07E0">
        <w:t xml:space="preserve">° Stichel </w:t>
      </w:r>
      <w:r w:rsidR="00DC07E0" w:rsidRPr="00115466">
        <w:t>hingegen wird das Erge</w:t>
      </w:r>
      <w:r w:rsidR="00DC07E0" w:rsidRPr="00115466">
        <w:t>b</w:t>
      </w:r>
      <w:r w:rsidR="00DC07E0" w:rsidRPr="00115466">
        <w:t>nis erst bei einer Eintauchtiefe von 0,35</w:t>
      </w:r>
      <w:ins w:id="853" w:author="Dennis Hohmann" w:date="2012-04-15T02:13:00Z">
        <w:r w:rsidR="00115466" w:rsidRPr="00115466">
          <w:t> </w:t>
        </w:r>
      </w:ins>
      <w:r w:rsidR="00DC07E0" w:rsidRPr="00115466">
        <w:t>mm und einer Drehzahl von 35.000</w:t>
      </w:r>
      <w:ins w:id="854" w:author="Dennis Hohmann" w:date="2012-04-15T02:13:00Z">
        <w:r w:rsidR="00115466" w:rsidRPr="00115466">
          <w:rPr>
            <w:rPrChange w:id="855" w:author="Dennis Hohmann" w:date="2012-04-15T02:15:00Z">
              <w:rPr>
                <w:highlight w:val="yellow"/>
              </w:rPr>
            </w:rPrChange>
          </w:rPr>
          <w:t> </w:t>
        </w:r>
      </w:ins>
      <w:r w:rsidR="00DF657B">
        <w:t>min</w:t>
      </w:r>
      <w:r w:rsidR="00DF657B" w:rsidRPr="00DF657B">
        <w:rPr>
          <w:vertAlign w:val="superscript"/>
        </w:rPr>
        <w:t>-1</w:t>
      </w:r>
      <w:r w:rsidR="00DC07E0" w:rsidRPr="00115466">
        <w:t xml:space="preserve"> </w:t>
      </w:r>
      <w:del w:id="856" w:author="Dennis Hohmann" w:date="2012-04-14T20:25:00Z">
        <w:r w:rsidR="00DC07E0" w:rsidRPr="00115466" w:rsidDel="00FF1605">
          <w:delText>sauber</w:delText>
        </w:r>
      </w:del>
      <w:ins w:id="857" w:author="Dennis Hohmann" w:date="2012-04-14T20:25:00Z">
        <w:r w:rsidR="00FF1605" w:rsidRPr="00115466">
          <w:t>akze</w:t>
        </w:r>
        <w:r w:rsidR="00FF1605" w:rsidRPr="00115466">
          <w:t>p</w:t>
        </w:r>
        <w:r w:rsidR="00FF1605" w:rsidRPr="00115466">
          <w:t>tabel</w:t>
        </w:r>
      </w:ins>
      <w:r w:rsidR="00DC07E0" w:rsidRPr="00115466">
        <w:t>. An dieser Stelle sind einige Probebahnen, mit unterschiedlichen Einstellungen</w:t>
      </w:r>
      <w:r w:rsidR="00DC07E0">
        <w:t>, vor dem produktiven Fräsen angeraten.</w:t>
      </w:r>
    </w:p>
    <w:p w14:paraId="776F1F65" w14:textId="6ED6B813" w:rsidR="000D6B34" w:rsidRPr="00101E41" w:rsidRDefault="00E6173E" w:rsidP="00E6173E">
      <w:pPr>
        <w:pStyle w:val="berschrift2"/>
      </w:pPr>
      <w:r>
        <w:br w:type="page"/>
      </w:r>
      <w:r w:rsidR="00E60F49">
        <w:t xml:space="preserve"> </w:t>
      </w:r>
      <w:bookmarkStart w:id="858" w:name="_Toc196193393"/>
      <w:r w:rsidR="000C2306" w:rsidRPr="00903CEF">
        <w:t>Hardware</w:t>
      </w:r>
      <w:r w:rsidR="00C42D2F" w:rsidRPr="00903CEF">
        <w:t xml:space="preserve">- </w:t>
      </w:r>
      <w:ins w:id="859" w:author="Dennis Hohmann" w:date="2012-04-15T02:36:00Z">
        <w:r w:rsidR="00095750">
          <w:t>und</w:t>
        </w:r>
      </w:ins>
      <w:del w:id="860" w:author="Dennis Hohmann" w:date="2012-04-15T02:36:00Z">
        <w:r w:rsidR="00C42D2F" w:rsidRPr="00903CEF" w:rsidDel="00095750">
          <w:delText>&amp;</w:delText>
        </w:r>
      </w:del>
      <w:r w:rsidR="00C42D2F" w:rsidRPr="00903CEF">
        <w:t xml:space="preserve"> Softwarekonfiguration</w:t>
      </w:r>
      <w:bookmarkEnd w:id="858"/>
    </w:p>
    <w:p w14:paraId="0CDA1370" w14:textId="65076BCD" w:rsidR="009127BF" w:rsidRDefault="000C2306" w:rsidP="009C4488">
      <w:pPr>
        <w:pStyle w:val="berschrift3"/>
      </w:pPr>
      <w:bookmarkStart w:id="861" w:name="_Toc196193394"/>
      <w:r>
        <w:t xml:space="preserve">Atmel </w:t>
      </w:r>
      <w:r w:rsidR="00B0341A">
        <w:t>AT</w:t>
      </w:r>
      <w:r>
        <w:t>mega1284P-PU</w:t>
      </w:r>
      <w:r w:rsidR="005E05E6">
        <w:t xml:space="preserve"> Fuses &amp; Lockbits</w:t>
      </w:r>
      <w:bookmarkEnd w:id="861"/>
    </w:p>
    <w:p w14:paraId="730B1C7D" w14:textId="77777777" w:rsidR="00BB7DB6" w:rsidRDefault="00BB7DB6">
      <w:pPr>
        <w:pStyle w:val="Textkrper"/>
      </w:pPr>
    </w:p>
    <w:p w14:paraId="57C6ADA9" w14:textId="47B9D91A" w:rsidR="00FA54DF" w:rsidRDefault="00EF782F">
      <w:pPr>
        <w:pStyle w:val="Textkrper"/>
      </w:pPr>
      <w:r>
        <w:t>Die Steuerung des Controllers und dessen Anlaufverhalten wi</w:t>
      </w:r>
      <w:r w:rsidR="00997E79">
        <w:t>rd über spezielle Bits, den sogenannten</w:t>
      </w:r>
      <w:r>
        <w:t xml:space="preserve"> Fu</w:t>
      </w:r>
      <w:r w:rsidR="00997E79">
        <w:t>sebits</w:t>
      </w:r>
      <w:r w:rsidR="002971E4">
        <w:t xml:space="preserve">, </w:t>
      </w:r>
      <w:r w:rsidR="009A3E82">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18,432</w:t>
      </w:r>
      <w:ins w:id="862" w:author="Dennis Hohmann" w:date="2012-04-15T02:36:00Z">
        <w:r w:rsidR="009816BB">
          <w:t> </w:t>
        </w:r>
      </w:ins>
      <w:r w:rsidR="005E05E6" w:rsidRPr="00BB7DB6">
        <w:t xml:space="preserve">MHz </w:t>
      </w:r>
      <w:r w:rsidR="00FA54DF">
        <w:t xml:space="preserve">Quarz </w:t>
      </w:r>
      <w:r w:rsidR="00B94DE8">
        <w:t xml:space="preserve">16k </w:t>
      </w:r>
      <w:r w:rsidR="0042480E">
        <w:t>Zyklen</w:t>
      </w:r>
      <w:r w:rsidR="000D6B34" w:rsidRPr="00BB7DB6">
        <w:t xml:space="preserve"> plus </w:t>
      </w:r>
      <w:r w:rsidR="0042480E">
        <w:t xml:space="preserve">14 Zyklen </w:t>
      </w:r>
      <w:ins w:id="863" w:author="Dennis Hohmann" w:date="2012-04-15T02:36:00Z">
        <w:r w:rsidR="003F730E">
          <w:t>und</w:t>
        </w:r>
      </w:ins>
      <w:del w:id="864" w:author="Dennis Hohmann" w:date="2012-04-15T02:36:00Z">
        <w:r w:rsidR="0042480E" w:rsidDel="003F730E">
          <w:delText>&amp;</w:delText>
        </w:r>
      </w:del>
      <w:r w:rsidR="0042480E">
        <w:t xml:space="preserve"> </w:t>
      </w:r>
      <w:r w:rsidR="000D6B34" w:rsidRPr="00BB7DB6">
        <w:t>65</w:t>
      </w:r>
      <w:ins w:id="865" w:author="Dennis Hohmann" w:date="2012-04-15T02:36:00Z">
        <w:r w:rsidR="009816BB">
          <w:t> </w:t>
        </w:r>
      </w:ins>
      <w:r w:rsidR="000D6B34" w:rsidRPr="00BB7DB6">
        <w:t xml:space="preserve">ms </w:t>
      </w:r>
      <w:r w:rsidR="000D6B34" w:rsidRPr="0042480E">
        <w:t xml:space="preserve">Zeit zum einschwingen </w:t>
      </w:r>
      <w:r w:rsidR="000B07FB">
        <w:t>erhält</w:t>
      </w:r>
      <w:r w:rsidR="000D6B34" w:rsidRPr="0042480E">
        <w:t>.</w:t>
      </w:r>
      <w:r w:rsidR="009C551C" w:rsidRPr="0042480E">
        <w:t xml:space="preserve"> </w:t>
      </w:r>
      <w:r w:rsidR="0042480E" w:rsidRPr="0042480E">
        <w:t xml:space="preserve">Diese </w:t>
      </w:r>
      <w:r w:rsidR="0042480E" w:rsidRPr="0048303B">
        <w:t>Einstellung ist dem Datenblatt des ATmega1284P-PU Kapitel 7.4 Full Swing Crystal Oscillator zu entnehmen</w:t>
      </w:r>
      <w:r w:rsidRPr="0048303B">
        <w:t xml:space="preserve">. </w:t>
      </w:r>
      <w:r w:rsidR="00297BA0" w:rsidRPr="0048303B">
        <w:t>Die Ent</w:t>
      </w:r>
      <w:r w:rsidR="009A3E82">
        <w:t>scheidung einen sogenannten</w:t>
      </w:r>
      <w:r w:rsidR="00FA54DF" w:rsidRPr="0048303B">
        <w:t xml:space="preserve"> </w:t>
      </w:r>
      <w:r w:rsidR="00D9082F" w:rsidRPr="0048303B">
        <w:t>BAUD</w:t>
      </w:r>
      <w:r w:rsidR="00FA54DF" w:rsidRPr="0048303B">
        <w:t xml:space="preserve">-Quarz mit </w:t>
      </w:r>
      <w:del w:id="866" w:author="Dennis Hohmann" w:date="2012-04-14T20:28:00Z">
        <w:r w:rsidR="00FA54DF" w:rsidRPr="0048303B" w:rsidDel="00FF1605">
          <w:delText>„</w:delText>
        </w:r>
      </w:del>
      <w:r w:rsidR="00FA54DF" w:rsidRPr="0048303B">
        <w:t>krummer</w:t>
      </w:r>
      <w:del w:id="867" w:author="Dennis Hohmann" w:date="2012-04-14T20:28:00Z">
        <w:r w:rsidR="00FA54DF" w:rsidRPr="0048303B" w:rsidDel="00FF1605">
          <w:delText>“</w:delText>
        </w:r>
      </w:del>
      <w:r w:rsidR="00FA54DF" w:rsidRPr="0048303B">
        <w:t xml:space="preserve"> Frequenz </w:t>
      </w:r>
      <w:r w:rsidR="004B1866" w:rsidRPr="0048303B">
        <w:t xml:space="preserve">einzusetzen, </w:t>
      </w:r>
      <w:r w:rsidR="00A61694">
        <w:t xml:space="preserve">wurde </w:t>
      </w:r>
      <w:del w:id="868" w:author="Dennis Hohmann" w:date="2012-04-14T20:31:00Z">
        <w:r w:rsidR="004B1866" w:rsidRPr="0048303B" w:rsidDel="00FF1605">
          <w:delText>f</w:delText>
        </w:r>
        <w:r w:rsidR="00297BA0" w:rsidRPr="0048303B" w:rsidDel="00FF1605">
          <w:delText xml:space="preserve">iel </w:delText>
        </w:r>
      </w:del>
      <w:r w:rsidR="00297BA0" w:rsidRPr="0048303B">
        <w:t xml:space="preserve">Aufgrund der hohen </w:t>
      </w:r>
      <w:r w:rsidR="00D9082F" w:rsidRPr="0048303B">
        <w:t>BAUD</w:t>
      </w:r>
      <w:r w:rsidR="00297BA0" w:rsidRPr="0048303B">
        <w:t xml:space="preserve"> des </w:t>
      </w:r>
      <w:r w:rsidR="00B0341A" w:rsidRPr="0048303B">
        <w:t>VDrive2</w:t>
      </w:r>
      <w:r w:rsidR="00297BA0" w:rsidRPr="0048303B">
        <w:t xml:space="preserve">. </w:t>
      </w:r>
      <w:r w:rsidR="00CA189D" w:rsidRPr="0048303B">
        <w:t>Dieser ist</w:t>
      </w:r>
      <w:r w:rsidR="00CA189D">
        <w:t xml:space="preserve"> über UART1 angebunden. UART0 ist für die Kommunikation mit einem PC oder ähnlichem vo</w:t>
      </w:r>
      <w:r w:rsidR="00CA189D">
        <w:t>r</w:t>
      </w:r>
      <w:r w:rsidR="00CA189D">
        <w:t xml:space="preserve">gesehen. </w:t>
      </w:r>
      <w:r w:rsidR="00297BA0">
        <w:t xml:space="preserve">Da die UART-Schnittstelle </w:t>
      </w:r>
      <w:r w:rsidR="0042480E">
        <w:t>asynchron</w:t>
      </w:r>
      <w:r w:rsidR="00297BA0">
        <w:t xml:space="preserve"> arbeitet, ist die </w:t>
      </w:r>
      <w:r w:rsidR="00297BA0" w:rsidRPr="0048303B">
        <w:t xml:space="preserve">genaue Frequenz des Senders (TX) und des Empfängers (RX) von sehr großer Bedeutung. </w:t>
      </w:r>
      <w:r w:rsidR="0000318F">
        <w:t>D</w:t>
      </w:r>
      <w:r w:rsidR="00297BA0" w:rsidRPr="0048303B">
        <w:t>as Startbit teilt den Beginn einer Übertragung mit</w:t>
      </w:r>
      <w:r w:rsidRPr="0048303B">
        <w:t xml:space="preserve"> und erzeugt einen synchronen Start</w:t>
      </w:r>
      <w:r w:rsidR="00297BA0" w:rsidRPr="0048303B">
        <w:t>.</w:t>
      </w:r>
      <w:r w:rsidR="00297BA0">
        <w:t xml:space="preserve"> Danach werden die Bit</w:t>
      </w:r>
      <w:r>
        <w:t xml:space="preserve">s anhand der </w:t>
      </w:r>
      <w:del w:id="869" w:author="Dennis Hohmann" w:date="2012-04-14T20:32:00Z">
        <w:r w:rsidDel="00877990">
          <w:delText>„</w:delText>
        </w:r>
      </w:del>
      <w:r>
        <w:t>eigenen</w:t>
      </w:r>
      <w:r w:rsidR="0048303B">
        <w:t xml:space="preserve"> erzeugten</w:t>
      </w:r>
      <w:del w:id="870" w:author="Dennis Hohmann" w:date="2012-04-14T20:32:00Z">
        <w:r w:rsidDel="00877990">
          <w:delText>“</w:delText>
        </w:r>
      </w:del>
      <w:r>
        <w:t xml:space="preserve"> Frequenz</w:t>
      </w:r>
      <w:r w:rsidR="0048303B">
        <w:t xml:space="preserve"> (</w:t>
      </w:r>
      <w:r>
        <w:t>Sample-Rate</w:t>
      </w:r>
      <w:r w:rsidR="0048303B">
        <w:t>) der Komponenten</w:t>
      </w:r>
      <w:r>
        <w:t xml:space="preserv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ins w:id="871" w:author="Dennis Hohmann" w:date="2012-04-15T02:37:00Z">
        <w:r w:rsidR="009816BB">
          <w:t> </w:t>
        </w:r>
      </w:ins>
      <w:r w:rsidR="00FA54DF" w:rsidRPr="00EF782F">
        <w:t>%</w:t>
      </w:r>
      <w:r w:rsidR="00A74077">
        <w:rPr>
          <w:rStyle w:val="Funotenzeichen"/>
        </w:rPr>
        <w:footnoteReference w:id="12"/>
      </w:r>
      <w:r w:rsidR="00FA54DF">
        <w:t xml:space="preserve"> </w:t>
      </w:r>
      <w:r w:rsidR="00CA189D">
        <w:t>liegt noch in einem akzeptablen Bereich</w:t>
      </w:r>
      <w:r w:rsidR="00FA54DF">
        <w:t>.</w:t>
      </w:r>
      <w:r w:rsidR="00CA189D">
        <w:t xml:space="preserve"> Ist der Versatz</w:t>
      </w:r>
      <w:del w:id="872" w:author="Dennis Hohmann" w:date="2012-04-15T02:37:00Z">
        <w:r w:rsidR="00CA189D" w:rsidDel="009816BB">
          <w:delText xml:space="preserve"> </w:delText>
        </w:r>
      </w:del>
      <w:ins w:id="873" w:author="Dennis Hohmann" w:date="2012-04-14T20:33:00Z">
        <w:r w:rsidR="00111BFC">
          <w:t xml:space="preserve"> größer </w:t>
        </w:r>
      </w:ins>
      <w:del w:id="874" w:author="Dennis Hohmann" w:date="2012-04-14T20:33:00Z">
        <w:r w:rsidR="00CA189D" w:rsidDel="00111BFC">
          <w:delText>&gt;</w:delText>
        </w:r>
      </w:del>
      <w:r w:rsidR="00CA189D">
        <w:t>3</w:t>
      </w:r>
      <w:ins w:id="875" w:author="Dennis Hohmann" w:date="2012-04-15T02:37:00Z">
        <w:r w:rsidR="009816BB">
          <w:t> </w:t>
        </w:r>
      </w:ins>
      <w:r w:rsidR="00CA189D">
        <w:t>% ist eine</w:t>
      </w:r>
      <w:del w:id="876" w:author="Dennis Hohmann" w:date="2012-04-14T20:31:00Z">
        <w:r w:rsidR="00CA189D" w:rsidDel="00FF1605">
          <w:delText>n</w:delText>
        </w:r>
      </w:del>
      <w:r w:rsidR="00CA189D">
        <w:t xml:space="preserve"> </w:t>
      </w:r>
      <w:del w:id="877" w:author="Dennis Hohmann" w:date="2012-04-14T20:31:00Z">
        <w:r w:rsidR="00CA189D" w:rsidDel="00FF1605">
          <w:delText xml:space="preserve">sauber und </w:delText>
        </w:r>
      </w:del>
      <w:r w:rsidR="00CA189D">
        <w:t>einwandfreie Übertragung nicht mehr möglich.</w:t>
      </w:r>
      <w:r w:rsidR="00FA54DF">
        <w:t xml:space="preserve"> </w:t>
      </w:r>
      <w:r w:rsidR="00E260B6">
        <w:t xml:space="preserve">Die Ablaufsteuerung des UART wird von </w:t>
      </w:r>
      <w:ins w:id="878" w:author="Dennis Hohmann" w:date="2012-04-15T02:37:00Z">
        <w:r w:rsidR="009816BB">
          <w:t>vier</w:t>
        </w:r>
      </w:ins>
      <w:del w:id="879" w:author="Dennis Hohmann" w:date="2012-04-15T02:37:00Z">
        <w:r w:rsidR="00E260B6" w:rsidDel="009816BB">
          <w:delText>4</w:delText>
        </w:r>
      </w:del>
      <w:r w:rsidR="00E260B6">
        <w:t xml:space="preserve"> </w:t>
      </w:r>
      <w:del w:id="880" w:author="Dennis Hohmann" w:date="2012-04-15T02:38:00Z">
        <w:r w:rsidR="00E260B6" w:rsidDel="009816BB">
          <w:delText>so</w:delText>
        </w:r>
      </w:del>
      <w:ins w:id="881" w:author="Dennis Hohmann" w:date="2012-04-15T02:38:00Z">
        <w:r w:rsidR="009816BB">
          <w:t>sogenannte</w:t>
        </w:r>
      </w:ins>
      <w:ins w:id="882" w:author="Dennis Hohmann" w:date="2012-04-15T02:39:00Z">
        <w:r w:rsidR="00497CC7">
          <w:t>n</w:t>
        </w:r>
      </w:ins>
      <w:del w:id="883" w:author="Dennis Hohmann" w:date="2012-04-15T02:37:00Z">
        <w:r w:rsidR="00E260B6" w:rsidDel="009816BB">
          <w:delText>g.</w:delText>
        </w:r>
      </w:del>
      <w:r w:rsidR="00E260B6">
        <w:t xml:space="preserve"> Special</w:t>
      </w:r>
      <w:r w:rsidR="00D42EB8">
        <w:t xml:space="preserve"> </w:t>
      </w:r>
      <w:r w:rsidR="00E260B6">
        <w:t>Function</w:t>
      </w:r>
      <w:r w:rsidR="00D42EB8">
        <w:t xml:space="preserve"> </w:t>
      </w:r>
      <w:r w:rsidR="00E260B6">
        <w:t xml:space="preserve">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w:t>
      </w:r>
      <w:r w:rsidR="00A74077">
        <w:t>e</w:t>
      </w:r>
      <w:r w:rsidR="00A74077">
        <w:t>stimmung der Kommu</w:t>
      </w:r>
      <w:r w:rsidR="00E260B6">
        <w:t xml:space="preserve">nikationsgeschwindigkeit, der </w:t>
      </w:r>
      <w:r w:rsidR="00E260B6" w:rsidRPr="00F8403F">
        <w:t>sog</w:t>
      </w:r>
      <w:ins w:id="884" w:author="Dennis Hohmann" w:date="2012-04-15T02:40:00Z">
        <w:r w:rsidR="00F8403F" w:rsidRPr="00F8403F">
          <w:t>enannten</w:t>
        </w:r>
      </w:ins>
      <w:del w:id="885" w:author="Dennis Hohmann" w:date="2012-04-15T02:41:00Z">
        <w:r w:rsidR="00E260B6" w:rsidRPr="00F8403F" w:rsidDel="00F8403F">
          <w:delText>.</w:delText>
        </w:r>
      </w:del>
      <w:r w:rsidR="00E260B6" w:rsidRPr="00F8403F">
        <w:t xml:space="preserve"> BAUD</w:t>
      </w:r>
      <w:r w:rsidR="00356418" w:rsidRPr="00F8403F">
        <w:t>,</w:t>
      </w:r>
      <w:r w:rsidR="00E260B6" w:rsidRPr="00F8403F">
        <w:t xml:space="preserve"> mit</w:t>
      </w:r>
      <w:r w:rsidR="00E260B6">
        <w:t xml:space="preserve"> einem Teiler</w:t>
      </w:r>
      <w:r w:rsidR="00644F84">
        <w:t>wert</w:t>
      </w:r>
      <w:r w:rsidR="00E260B6">
        <w:t xml:space="preserve"> belegt. </w:t>
      </w:r>
      <w:ins w:id="886" w:author="Dennis Hohmann" w:date="2012-04-14T20:34:00Z">
        <w:r w:rsidR="00111BFC">
          <w:t>Gemäß Datenblatt</w:t>
        </w:r>
        <w:r w:rsidR="00111BFC">
          <w:rPr>
            <w:rStyle w:val="Funotenzeichen"/>
          </w:rPr>
          <w:footnoteReference w:id="13"/>
        </w:r>
        <w:r w:rsidR="00111BFC">
          <w:t xml:space="preserve"> errechnet sich d</w:t>
        </w:r>
      </w:ins>
      <w:del w:id="890" w:author="Dennis Hohmann" w:date="2012-04-14T20:34:00Z">
        <w:r w:rsidR="00FA54DF" w:rsidDel="00111BFC">
          <w:delText>D</w:delText>
        </w:r>
      </w:del>
      <w:r w:rsidR="00FA54DF">
        <w:t xml:space="preserve">ie </w:t>
      </w:r>
      <w:r w:rsidR="00D9082F">
        <w:t xml:space="preserve">BAUD und </w:t>
      </w:r>
      <w:r w:rsidR="00D9082F" w:rsidRPr="00A74077">
        <w:t>de</w:t>
      </w:r>
      <w:ins w:id="891" w:author="Dennis Hohmann" w:date="2012-04-14T20:34:00Z">
        <w:r w:rsidR="00111BFC">
          <w:t>r</w:t>
        </w:r>
      </w:ins>
      <w:del w:id="892" w:author="Dennis Hohmann" w:date="2012-04-14T20:34:00Z">
        <w:r w:rsidR="00D9082F" w:rsidRPr="00A74077" w:rsidDel="00111BFC">
          <w:delText>n</w:delText>
        </w:r>
      </w:del>
      <w:r w:rsidR="00D9082F" w:rsidRPr="00A74077">
        <w:t xml:space="preserve"> Teiler</w:t>
      </w:r>
      <w:r w:rsidR="00644F84">
        <w:t>wert für</w:t>
      </w:r>
      <w:r w:rsidR="00D9082F" w:rsidRPr="00A74077">
        <w:t xml:space="preserve"> UBRRn</w:t>
      </w:r>
      <w:r w:rsidR="00FA54DF" w:rsidRPr="00A74077">
        <w:t xml:space="preserve"> </w:t>
      </w:r>
      <w:del w:id="893"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pPr>
        <w:pStyle w:val="Textkrper"/>
      </w:pPr>
    </w:p>
    <w:p w14:paraId="51F973B2" w14:textId="00AAF4DA" w:rsidR="00FA54DF" w:rsidRPr="00D9082F" w:rsidRDefault="00182D48">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w:del w:id="894" w:author="Dennis Hohmann" w:date="2012-04-15T02:40:00Z">
                <m:r>
                  <w:rPr>
                    <w:rFonts w:ascii="Cambria Math" w:hAnsi="Cambria Math"/>
                  </w:rPr>
                  <m:t>f</m:t>
                </m:r>
              </w:del>
              <m:sSub>
                <m:sSubPr>
                  <m:ctrlPr>
                    <w:ins w:id="895" w:author="Dennis Hohmann" w:date="2012-04-15T02:39:00Z">
                      <w:rPr>
                        <w:rFonts w:ascii="Cambria Math" w:hAnsi="Cambria Math"/>
                        <w:i/>
                        <w:iCs/>
                      </w:rPr>
                    </w:ins>
                  </m:ctrlPr>
                </m:sSubPr>
                <m:e>
                  <w:ins w:id="896" w:author="Dennis Hohmann" w:date="2012-04-15T02:40:00Z">
                    <m:r>
                      <w:rPr>
                        <w:rFonts w:ascii="Cambria Math" w:hAnsi="Cambria Math"/>
                      </w:rPr>
                      <m:t>f</m:t>
                    </m:r>
                  </w:ins>
                </m:e>
                <m:sub>
                  <w:ins w:id="897" w:author="Dennis Hohmann" w:date="2012-04-15T02:40:00Z">
                    <m:r>
                      <w:rPr>
                        <w:rFonts w:ascii="Cambria Math" w:hAnsi="Cambria Math"/>
                      </w:rPr>
                      <m:t>OSC</m:t>
                    </m:r>
                  </w:ins>
                </m:sub>
              </m:sSub>
              <w:del w:id="898" w:author="Dennis Hohmann" w:date="2012-04-15T02:39:00Z">
                <m:r>
                  <w:rPr>
                    <w:rFonts w:ascii="Cambria Math" w:hAnsi="Cambria Math"/>
                  </w:rPr>
                  <m:t>OSC</m:t>
                </m:r>
              </w:del>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pPr>
        <w:pStyle w:val="Textkrper"/>
      </w:pPr>
    </w:p>
    <w:p w14:paraId="6A95ED5A" w14:textId="39C61040" w:rsidR="00EC2B45" w:rsidRPr="00E260B6" w:rsidRDefault="00EC2B45">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sSub>
                <m:sSubPr>
                  <m:ctrlPr>
                    <w:ins w:id="899" w:author="Dennis Hohmann" w:date="2012-04-15T02:40:00Z">
                      <w:rPr>
                        <w:rFonts w:ascii="Cambria Math" w:hAnsi="Cambria Math"/>
                        <w:i/>
                        <w:iCs/>
                      </w:rPr>
                    </w:ins>
                  </m:ctrlPr>
                </m:sSubPr>
                <m:e>
                  <w:ins w:id="900" w:author="Dennis Hohmann" w:date="2012-04-15T02:40:00Z">
                    <m:r>
                      <w:rPr>
                        <w:rFonts w:ascii="Cambria Math" w:hAnsi="Cambria Math"/>
                      </w:rPr>
                      <m:t>f</m:t>
                    </m:r>
                  </w:ins>
                </m:e>
                <m:sub>
                  <w:ins w:id="901" w:author="Dennis Hohmann" w:date="2012-04-15T02:40:00Z">
                    <m:r>
                      <w:rPr>
                        <w:rFonts w:ascii="Cambria Math" w:hAnsi="Cambria Math"/>
                      </w:rPr>
                      <m:t>OSC</m:t>
                    </m:r>
                  </w:ins>
                </m:sub>
              </m:sSub>
              <w:del w:id="902" w:author="Dennis Hohmann" w:date="2012-04-15T02:40:00Z">
                <m:r>
                  <w:rPr>
                    <w:rFonts w:ascii="Cambria Math" w:hAnsi="Cambria Math"/>
                  </w:rPr>
                  <m:t>fOSC</m:t>
                </m:r>
              </w:del>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pPr>
        <w:pStyle w:val="Textkrper"/>
      </w:pPr>
    </w:p>
    <w:p w14:paraId="023729FD" w14:textId="0FF1C17E" w:rsidR="00D9082F" w:rsidRDefault="004C54E6">
      <w:pPr>
        <w:pStyle w:val="Textkrper"/>
      </w:pPr>
      <w:r>
        <w:t>f</w:t>
      </w:r>
      <w:r w:rsidRPr="00111BFC">
        <w:rPr>
          <w:vertAlign w:val="subscript"/>
          <w:rPrChange w:id="903" w:author="Dennis Hohmann" w:date="2012-04-14T20:35:00Z">
            <w:rPr/>
          </w:rPrChange>
        </w:rPr>
        <w:t>OSC</w:t>
      </w:r>
      <w:r>
        <w:t xml:space="preserve"> = Oszillator- oder</w:t>
      </w:r>
      <w:r w:rsidR="00D90A7C">
        <w:t xml:space="preserve"> </w:t>
      </w:r>
      <w:r w:rsidR="007A1B20">
        <w:t>Quarz-Frequenz</w:t>
      </w:r>
    </w:p>
    <w:p w14:paraId="54603A02" w14:textId="41E100E6" w:rsidR="007A1B20" w:rsidRPr="00111BFC" w:rsidRDefault="007A1B20">
      <w:pPr>
        <w:pStyle w:val="Textkrper"/>
      </w:pPr>
      <w:r>
        <w:t>UBRR</w:t>
      </w:r>
      <w:r w:rsidRPr="00111BFC">
        <w:t>n</w:t>
      </w:r>
      <w:r>
        <w:t xml:space="preserve"> = Teiler de</w:t>
      </w:r>
      <w:ins w:id="904" w:author="Dennis Hohmann" w:date="2012-04-14T20:35:00Z">
        <w:r w:rsidR="00111BFC">
          <w:t xml:space="preserve">s </w:t>
        </w:r>
      </w:ins>
      <w:del w:id="905" w:author="Dennis Hohmann" w:date="2012-04-14T20:35:00Z">
        <w:r w:rsidDel="00111BFC">
          <w:delText>r n-</w:delText>
        </w:r>
      </w:del>
      <w:r>
        <w:t>UART</w:t>
      </w:r>
      <w:ins w:id="906" w:author="Dennis Hohmann" w:date="2012-04-14T20:35:00Z">
        <w:r w:rsidR="00111BFC" w:rsidRPr="00111BFC">
          <w:t>n</w:t>
        </w:r>
      </w:ins>
    </w:p>
    <w:p w14:paraId="29AB5F52" w14:textId="0B0ED41D" w:rsidR="00644F84" w:rsidRDefault="007A1B20">
      <w:pPr>
        <w:pStyle w:val="Textkrper"/>
      </w:pPr>
      <w:r>
        <w:t xml:space="preserve">BAUD = </w:t>
      </w:r>
      <w:del w:id="907" w:author="Dennis Hohmann" w:date="2012-04-14T20:36:00Z">
        <w:r w:rsidDel="00111BFC">
          <w:delText>Übertragungsfrequenz</w:delText>
        </w:r>
      </w:del>
      <w:ins w:id="908" w:author="Dennis Hohmann" w:date="2012-04-14T20:36:00Z">
        <w:r w:rsidR="00111BFC">
          <w:t>Schrittgeschwindigkeit</w:t>
        </w:r>
      </w:ins>
    </w:p>
    <w:p w14:paraId="02035F16" w14:textId="7AF1CF51" w:rsidR="007A1B20" w:rsidRDefault="00644F84">
      <w:pPr>
        <w:pStyle w:val="Textkrper"/>
      </w:pPr>
      <w:r>
        <w:t>n = Index der Schnittstelle</w:t>
      </w:r>
    </w:p>
    <w:p w14:paraId="01B49AC5" w14:textId="77777777" w:rsidR="00F8403F" w:rsidRDefault="00F8403F">
      <w:pPr>
        <w:pStyle w:val="Textkrper"/>
        <w:rPr>
          <w:ins w:id="909" w:author="Dennis Hohmann" w:date="2012-04-15T02:40:00Z"/>
        </w:rPr>
        <w:pPrChange w:id="910" w:author="Dennis Hohmann" w:date="2012-04-15T00:39:00Z">
          <w:pPr>
            <w:pStyle w:val="Beschriftung"/>
            <w:ind w:firstLine="2399"/>
          </w:pPr>
        </w:pPrChange>
      </w:pPr>
    </w:p>
    <w:p w14:paraId="08A2384F" w14:textId="77777777" w:rsidR="00F8403F" w:rsidRDefault="00F8403F">
      <w:pPr>
        <w:pStyle w:val="Textkrper"/>
        <w:rPr>
          <w:ins w:id="911" w:author="Dennis Hohmann" w:date="2012-04-15T02:40:00Z"/>
        </w:rPr>
        <w:pPrChange w:id="912" w:author="Dennis Hohmann" w:date="2012-04-15T00:39:00Z">
          <w:pPr>
            <w:pStyle w:val="Beschriftung"/>
            <w:ind w:firstLine="2399"/>
          </w:pPr>
        </w:pPrChange>
      </w:pPr>
    </w:p>
    <w:p w14:paraId="7EE97DB0" w14:textId="0FD180AF" w:rsidR="00716B66" w:rsidRDefault="00D9082F">
      <w:pPr>
        <w:pStyle w:val="Textkrper"/>
        <w:pPrChange w:id="913" w:author="Dennis Hohmann" w:date="2012-04-15T00:39:00Z">
          <w:pPr>
            <w:pStyle w:val="Beschriftung"/>
            <w:ind w:firstLine="2399"/>
          </w:pPr>
        </w:pPrChange>
      </w:pPr>
      <w:r>
        <w:t>Mit</w:t>
      </w:r>
      <w:r w:rsidR="00EC2B45">
        <w:t xml:space="preserve"> einem</w:t>
      </w:r>
      <w:r>
        <w:t xml:space="preserve"> f</w:t>
      </w:r>
      <w:r w:rsidRPr="00BE0580">
        <w:rPr>
          <w:vertAlign w:val="subscript"/>
          <w:rPrChange w:id="914" w:author="Dennis Hohmann" w:date="2012-04-14T20:37:00Z">
            <w:rPr>
              <w:b w:val="0"/>
            </w:rPr>
          </w:rPrChange>
        </w:rPr>
        <w:t>OSC</w:t>
      </w:r>
      <w:r>
        <w:t xml:space="preserve"> = </w:t>
      </w:r>
      <w:r w:rsidR="00EC2B45">
        <w:t>20</w:t>
      </w:r>
      <w:ins w:id="915" w:author="Dennis Hohmann" w:date="2012-04-15T02:41:00Z">
        <w:r w:rsidR="009D35E7">
          <w:t> </w:t>
        </w:r>
      </w:ins>
      <w:r w:rsidR="00EC2B45">
        <w:t xml:space="preserve">MHz Quarz </w:t>
      </w:r>
      <w:r>
        <w:t>errechnet</w:t>
      </w:r>
      <w:r w:rsidR="00EC2B45">
        <w:t xml:space="preserve"> </w:t>
      </w:r>
      <w:r>
        <w:t xml:space="preserve">sich </w:t>
      </w:r>
      <w:del w:id="916" w:author="Dennis Hohmann" w:date="2012-04-14T20:38:00Z">
        <w:r w:rsidDel="00BE0580">
          <w:delText xml:space="preserve">ein </w:delText>
        </w:r>
      </w:del>
      <w:ins w:id="917" w:author="Dennis Hohmann" w:date="2012-04-14T20:38:00Z">
        <w:r w:rsidR="00BE0580">
          <w:t xml:space="preserve">für </w:t>
        </w:r>
      </w:ins>
      <w:del w:id="918" w:author="Dennis Hohmann" w:date="2012-04-14T20:39:00Z">
        <w:r w:rsidDel="00BE0580">
          <w:delText>UBRRn</w:delText>
        </w:r>
      </w:del>
      <w:ins w:id="919" w:author="Dennis Hohmann" w:date="2012-04-14T20:39:00Z">
        <w:r w:rsidR="00BE0580">
          <w:t xml:space="preserve">den Teiler </w:t>
        </w:r>
      </w:ins>
      <w:ins w:id="920" w:author="Dennis Hohmann" w:date="2012-04-14T20:38:00Z">
        <w:r w:rsidR="00BE0580">
          <w:t xml:space="preserve">ein Wert </w:t>
        </w:r>
      </w:ins>
      <w:del w:id="921"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w:t>
      </w:r>
      <w:r>
        <w:t>n</w:t>
      </w:r>
      <w:r>
        <w:t>nen</w:t>
      </w:r>
      <w:r w:rsidR="007D3BF2">
        <w:t>. Die Gegenrechnung mit UBRR1</w:t>
      </w:r>
      <w:r w:rsidR="00EC2B45">
        <w:t xml:space="preserve"> = 4 ergibt eine BAUD von 250</w:t>
      </w:r>
      <w:ins w:id="922" w:author="Dennis Hohmann" w:date="2012-04-15T02:42:00Z">
        <w:r w:rsidR="009D35E7">
          <w:t> </w:t>
        </w:r>
      </w:ins>
      <w:r w:rsidR="00EC2B45">
        <w:t>k</w:t>
      </w:r>
      <w:r w:rsidR="00CA189D">
        <w:t>bps</w:t>
      </w:r>
      <w:r w:rsidR="00EC2B45">
        <w:t>. Der hieraus r</w:t>
      </w:r>
      <w:r w:rsidR="00EC2B45">
        <w:t>e</w:t>
      </w:r>
      <w:r w:rsidR="00EC2B45">
        <w:t>sult</w:t>
      </w:r>
      <w:r>
        <w:t>ierende Frequenzversatz von mehr 8</w:t>
      </w:r>
      <w:ins w:id="923" w:author="Dennis Hohmann" w:date="2012-04-15T02:42:00Z">
        <w:r w:rsidR="009D35E7">
          <w:t> </w:t>
        </w:r>
      </w:ins>
      <w:del w:id="924" w:author="Dennis Hohmann" w:date="2012-04-15T02:42:00Z">
        <w:r w:rsidDel="009D35E7">
          <w:delText xml:space="preserve"> </w:delText>
        </w:r>
      </w:del>
      <w:r w:rsidR="00EC2B45">
        <w:t xml:space="preserve">% liegt </w:t>
      </w:r>
      <w:del w:id="925" w:author="Dennis Hohmann" w:date="2012-04-14T20:37:00Z">
        <w:r w:rsidDel="00BE0580">
          <w:delText xml:space="preserve">außerhalb </w:delText>
        </w:r>
      </w:del>
      <w:ins w:id="926" w:author="Dennis Hohmann" w:date="2012-04-14T20:37:00Z">
        <w:r w:rsidR="00BE0580">
          <w:t xml:space="preserve">oberhalb </w:t>
        </w:r>
      </w:ins>
      <w:r>
        <w:t>des zulässigen Versatzes von 3</w:t>
      </w:r>
      <w:ins w:id="927" w:author="Dennis Hohmann" w:date="2012-04-15T02:42:00Z">
        <w:r w:rsidR="009D35E7">
          <w:t> </w:t>
        </w:r>
      </w:ins>
      <w:r>
        <w:t>%. Mit dem hier verwendeten</w:t>
      </w:r>
      <w:r w:rsidR="00CA189D">
        <w:t>, 18,432</w:t>
      </w:r>
      <w:r w:rsidR="00C407CA">
        <w:t> </w:t>
      </w:r>
      <w:r>
        <w:t>MHz</w:t>
      </w:r>
      <w:r w:rsidR="00CA189D">
        <w:t>, Quarz</w:t>
      </w:r>
      <w:r>
        <w:t xml:space="preserve"> ergibt sich rechnerischer Versatz von 0</w:t>
      </w:r>
      <w:ins w:id="928" w:author="Dennis Hohmann" w:date="2012-04-15T02:42:00Z">
        <w:r w:rsidR="009D35E7">
          <w:t> </w:t>
        </w:r>
      </w:ins>
      <w:r>
        <w:t>%.</w:t>
      </w:r>
      <w:r w:rsidR="00CA189D">
        <w:t xml:space="preserve"> Auch die UART0, </w:t>
      </w:r>
      <w:r w:rsidR="007D3BF2" w:rsidRPr="006D50EA">
        <w:t>mit einer BAUD v</w:t>
      </w:r>
      <w:r w:rsidR="007D3BF2">
        <w:t xml:space="preserve">on </w:t>
      </w:r>
      <w:r w:rsidR="00CA189D">
        <w:t>9,6</w:t>
      </w:r>
      <w:r w:rsidR="00C407CA">
        <w:t> </w:t>
      </w:r>
      <w:r w:rsidR="00CA189D">
        <w:t>kbps, hat mit diesem Quarz einen Versatz von 0</w:t>
      </w:r>
      <w:ins w:id="929" w:author="Dennis Hohmann" w:date="2012-04-15T02:42:00Z">
        <w:r w:rsidR="009D35E7">
          <w:t> </w:t>
        </w:r>
      </w:ins>
      <w:r w:rsidR="00CA189D">
        <w:t xml:space="preserve">%. </w:t>
      </w:r>
    </w:p>
    <w:p w14:paraId="1A953D26" w14:textId="77777777" w:rsidR="00E260B6" w:rsidRDefault="00E260B6">
      <w:pPr>
        <w:pStyle w:val="Textkrper"/>
      </w:pPr>
    </w:p>
    <w:p w14:paraId="64F1DF07" w14:textId="0C4808EA" w:rsidR="005E05E6" w:rsidRDefault="009D35E7">
      <w:pPr>
        <w:pStyle w:val="Textkrper"/>
      </w:pPr>
      <w:ins w:id="930" w:author="Dennis Hohmann" w:date="2012-04-15T02:43:00Z">
        <w:r>
          <w:t>Ein Absturz des Programms hat kein</w:t>
        </w:r>
      </w:ins>
      <w:r w:rsidR="005B46A1">
        <w:t>en</w:t>
      </w:r>
      <w:ins w:id="931" w:author="Dennis Hohmann" w:date="2012-04-15T02:43:00Z">
        <w:r>
          <w:t xml:space="preserve"> unkontrollierten Zustand </w:t>
        </w:r>
      </w:ins>
      <w:ins w:id="932" w:author="Dennis Hohmann" w:date="2012-04-15T02:44:00Z">
        <w:r>
          <w:t xml:space="preserve">der Maschine </w:t>
        </w:r>
      </w:ins>
      <w:ins w:id="933" w:author="Dennis Hohmann" w:date="2012-04-15T02:43:00Z">
        <w:r>
          <w:t xml:space="preserve">zur Folge. </w:t>
        </w:r>
      </w:ins>
      <w:del w:id="934" w:author="Dennis Hohmann" w:date="2012-04-15T02:43:00Z">
        <w:r w:rsidR="00982584" w:rsidRPr="009D35E7" w:rsidDel="009D35E7">
          <w:delText xml:space="preserve">Bei einem Absturz des Programms </w:delText>
        </w:r>
      </w:del>
      <w:del w:id="935" w:author="Dennis Hohmann" w:date="2012-04-14T20:44:00Z">
        <w:r w:rsidR="00982584" w:rsidRPr="009D35E7" w:rsidDel="00B30EC3">
          <w:delText xml:space="preserve">hat </w:delText>
        </w:r>
      </w:del>
      <w:del w:id="936" w:author="Dennis Hohmann" w:date="2012-04-15T02:43:00Z">
        <w:r w:rsidR="00982584" w:rsidRPr="009D35E7" w:rsidDel="009D35E7">
          <w:delText xml:space="preserve">dies, wie bei einem Reset, der Neustart des Programms zu Folge. </w:delText>
        </w:r>
      </w:del>
      <w:r w:rsidR="00982584" w:rsidRPr="009D35E7">
        <w:t>Nach</w:t>
      </w:r>
      <w:r w:rsidR="00982584" w:rsidRPr="00B30EC3">
        <w:t xml:space="preserve"> der Systeminitialisierung wartet das Programm </w:t>
      </w:r>
      <w:r w:rsidR="006E092B" w:rsidRPr="00B30EC3">
        <w:t>auf Eingaben durch den Benutzer und ist somit in einem stabilen Zustand.</w:t>
      </w:r>
      <w:r w:rsidR="00982584" w:rsidRPr="00B30EC3">
        <w:t xml:space="preserve"> </w:t>
      </w:r>
      <w:r w:rsidR="00415988">
        <w:t>Daher ist der</w:t>
      </w:r>
      <w:r w:rsidR="00415988" w:rsidRPr="009D35E7">
        <w:t xml:space="preserve"> Watchdog</w:t>
      </w:r>
      <w:r w:rsidR="00415988">
        <w:t xml:space="preserve"> </w:t>
      </w:r>
      <w:ins w:id="937" w:author="Dennis Hohmann" w:date="2012-04-15T02:43:00Z">
        <w:r w:rsidR="00415988" w:rsidRPr="009D35E7">
          <w:rPr>
            <w:rPrChange w:id="938" w:author="Dennis Hohmann" w:date="2012-04-15T02:43:00Z">
              <w:rPr>
                <w:highlight w:val="red"/>
              </w:rPr>
            </w:rPrChange>
          </w:rPr>
          <w:t>deaktiviert</w:t>
        </w:r>
      </w:ins>
      <w:del w:id="939" w:author="Dennis Hohmann" w:date="2012-04-14T20:44:00Z">
        <w:r w:rsidR="00415988" w:rsidRPr="009D35E7" w:rsidDel="00B30EC3">
          <w:delText xml:space="preserve"> </w:delText>
        </w:r>
      </w:del>
      <w:del w:id="940" w:author="Dennis Hohmann" w:date="2012-04-14T20:41:00Z">
        <w:r w:rsidR="00415988" w:rsidRPr="009D35E7" w:rsidDel="008052E9">
          <w:delText xml:space="preserve">ist </w:delText>
        </w:r>
      </w:del>
      <w:del w:id="941" w:author="Dennis Hohmann" w:date="2012-04-14T20:45:00Z">
        <w:r w:rsidR="00415988" w:rsidRPr="009D35E7" w:rsidDel="00B30EC3">
          <w:delText>deaktiviert</w:delText>
        </w:r>
      </w:del>
      <w:r w:rsidR="00415988" w:rsidRPr="009D35E7">
        <w:t xml:space="preserve">. </w:t>
      </w:r>
      <w:r w:rsidR="00982584" w:rsidRPr="00B30EC3">
        <w:t>Außerdem ist eine automatischer Reset durch den Watchdog während de</w:t>
      </w:r>
      <w:ins w:id="942" w:author="Dennis Hohmann" w:date="2012-04-15T02:45:00Z">
        <w:r w:rsidR="008A11E0">
          <w:t>s</w:t>
        </w:r>
      </w:ins>
      <w:del w:id="943" w:author="Dennis Hohmann" w:date="2012-04-15T02:45:00Z">
        <w:r w:rsidR="00982584" w:rsidRPr="00B30EC3" w:rsidDel="008A11E0">
          <w:delText>m</w:delText>
        </w:r>
      </w:del>
      <w:r w:rsidR="00982584" w:rsidRPr="00B30EC3">
        <w:t xml:space="preserve"> Debuggen</w:t>
      </w:r>
      <w:ins w:id="944" w:author="Dennis Hohmann" w:date="2012-04-15T02:45:00Z">
        <w:r w:rsidR="008A11E0">
          <w:t>s</w:t>
        </w:r>
      </w:ins>
      <w:r w:rsidR="00982584">
        <w:t xml:space="preserve"> nicht von Vorteil, da hier die Gründe für den Absturz nachträglich nicht mehr ersichtlich sind. Die Spa</w:t>
      </w:r>
      <w:r w:rsidR="00982584">
        <w:t>n</w:t>
      </w:r>
      <w:r w:rsidR="00982584">
        <w:t>nungsversorgung ist für den stationären Betrieb ausgelegt, daher wird nicht mit einem „</w:t>
      </w:r>
      <w:r w:rsidR="00013F7F">
        <w:t>Brown-Out</w:t>
      </w:r>
      <w:r w:rsidR="00982584">
        <w:t xml:space="preserve">“, dem </w:t>
      </w:r>
      <w:ins w:id="945" w:author="Dennis Hohmann" w:date="2012-04-15T02:44:00Z">
        <w:r w:rsidR="008A11E0">
          <w:t>A</w:t>
        </w:r>
      </w:ins>
      <w:del w:id="946" w:author="Dennis Hohmann" w:date="2012-04-15T02:44:00Z">
        <w:r w:rsidR="00982584" w:rsidDel="008A11E0">
          <w:delText>a</w:delText>
        </w:r>
      </w:del>
      <w:r w:rsidR="00982584">
        <w:t xml:space="preserve">bsinken der Versorgungsspannung, gerechnet. Daher wird hier </w:t>
      </w:r>
      <w:r w:rsidR="00982584"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Ausführen einze</w:t>
      </w:r>
      <w:r w:rsidR="006E092B">
        <w:t>l</w:t>
      </w:r>
      <w:r w:rsidR="006E092B">
        <w:t xml:space="preserve">ner Befehle direkt im Controller, das sog. Source-Stepping. </w:t>
      </w:r>
      <w:r w:rsidR="00E3045D">
        <w:t xml:space="preserve">Die </w:t>
      </w:r>
      <w:r w:rsidR="00E3045D" w:rsidRPr="00BB7DB6">
        <w:t>Boot-Sector-Si</w:t>
      </w:r>
      <w:r w:rsidR="00E3045D">
        <w:t xml:space="preserve">ze </w:t>
      </w:r>
      <w:del w:id="947" w:author="Dennis Hohmann" w:date="2012-04-14T20:49:00Z">
        <w:r w:rsidR="00E3045D" w:rsidDel="00E72342">
          <w:delText xml:space="preserve">wurde </w:delText>
        </w:r>
      </w:del>
      <w:ins w:id="948" w:author="Dennis Hohmann" w:date="2012-04-14T20:49:00Z">
        <w:r w:rsidR="00E72342">
          <w:t xml:space="preserve">ist </w:t>
        </w:r>
      </w:ins>
      <w:r w:rsidR="00E3045D">
        <w:t xml:space="preserve">auf </w:t>
      </w:r>
      <w:ins w:id="949" w:author="Dennis Hohmann" w:date="2012-04-14T20:49:00Z">
        <w:r w:rsidR="00E72342">
          <w:t xml:space="preserve">dem </w:t>
        </w:r>
      </w:ins>
      <w:r w:rsidR="00E3045D">
        <w:t>Standar</w:t>
      </w:r>
      <w:ins w:id="950" w:author="Dennis Hohmann" w:date="2012-04-14T20:49:00Z">
        <w:r w:rsidR="00E72342">
          <w:t>t</w:t>
        </w:r>
      </w:ins>
      <w:del w:id="951" w:author="Dennis Hohmann" w:date="2012-04-14T20:49:00Z">
        <w:r w:rsidR="00E3045D" w:rsidDel="00E72342">
          <w:delText>d</w:delText>
        </w:r>
      </w:del>
      <w:ins w:id="952" w:author="Dennis Hohmann" w:date="2012-04-14T20:49:00Z">
        <w:r w:rsidR="00E72342">
          <w:t>wert</w:t>
        </w:r>
      </w:ins>
      <w:r w:rsidR="00E3045D">
        <w:t xml:space="preserve"> </w:t>
      </w:r>
      <w:ins w:id="953"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pPr>
        <w:pStyle w:val="Textkrper"/>
      </w:pPr>
    </w:p>
    <w:p w14:paraId="644F23D7" w14:textId="3B2406E8" w:rsidR="005E05E6" w:rsidRPr="009C551C" w:rsidRDefault="005E05E6">
      <w:pPr>
        <w:pStyle w:val="Textkrper"/>
        <w:numPr>
          <w:ilvl w:val="0"/>
          <w:numId w:val="3"/>
        </w:numPr>
        <w:pPrChange w:id="954"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955" w:name="_Vinculum_vDrive2_Firmware"/>
      <w:bookmarkStart w:id="956" w:name="_Toc196193395"/>
      <w:bookmarkEnd w:id="955"/>
      <w:r w:rsidR="000C2306">
        <w:t xml:space="preserve">Vinculum </w:t>
      </w:r>
      <w:r w:rsidR="00B0341A">
        <w:t>VDrive2</w:t>
      </w:r>
      <w:r w:rsidR="00EF798F">
        <w:t xml:space="preserve"> Firmware 3.68</w:t>
      </w:r>
      <w:bookmarkEnd w:id="956"/>
    </w:p>
    <w:p w14:paraId="0C50CEF7" w14:textId="77777777" w:rsidR="00BB7DB6" w:rsidRDefault="00BB7DB6">
      <w:pPr>
        <w:pStyle w:val="Textkrper"/>
        <w:pPrChange w:id="957" w:author="Dennis Hohmann" w:date="2012-04-15T00:39:00Z">
          <w:pPr>
            <w:pStyle w:val="Textkrper"/>
            <w:numPr>
              <w:numId w:val="3"/>
            </w:numPr>
            <w:ind w:left="720" w:hanging="360"/>
          </w:pPr>
        </w:pPrChange>
      </w:pPr>
    </w:p>
    <w:p w14:paraId="50CAA168" w14:textId="2C16FD3D" w:rsidR="00D83822" w:rsidRDefault="006E092B">
      <w:pPr>
        <w:pStyle w:val="Textkrper"/>
        <w:rPr>
          <w:ins w:id="958" w:author="Dennis Hohmann" w:date="2012-04-15T02:58:00Z"/>
        </w:rPr>
        <w:pPrChange w:id="959" w:author="Dennis Hohmann" w:date="2012-04-15T00:39:00Z">
          <w:pPr>
            <w:ind w:left="0" w:firstLine="0"/>
          </w:pPr>
        </w:pPrChange>
      </w:pPr>
      <w:r w:rsidRPr="006E092B">
        <w:t>Als Ausgangs</w:t>
      </w:r>
      <w:r w:rsidR="001E4F4D" w:rsidRPr="006E092B">
        <w:t xml:space="preserve">datei </w:t>
      </w:r>
      <w:r w:rsidRPr="006E092B">
        <w:t xml:space="preserve">für die </w:t>
      </w:r>
      <w:r w:rsidR="00005C95">
        <w:t xml:space="preserve">individuell angepasste Firmware des VDrive2 USB-Controllers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960" w:author="Dennis Hohmann" w:date="2012-04-14T20:50:00Z">
        <w:r w:rsidR="00D73583" w:rsidRPr="006E092B" w:rsidDel="00947754">
          <w:delText xml:space="preserve">wurde </w:delText>
        </w:r>
      </w:del>
      <w:ins w:id="961" w:author="Dennis Hohmann" w:date="2012-04-14T20:50:00Z">
        <w:r w:rsidR="00947754">
          <w:t>wird</w:t>
        </w:r>
        <w:r w:rsidR="00947754" w:rsidRPr="006E092B">
          <w:t xml:space="preserve"> </w:t>
        </w:r>
      </w:ins>
      <w:r w:rsidR="00D73583" w:rsidRPr="006E092B">
        <w:t>mit dem Vinculum Firmware Customiser</w:t>
      </w:r>
      <w:r w:rsidR="00D73583">
        <w:t xml:space="preserve"> wie folgt konfiguriert:</w:t>
      </w:r>
    </w:p>
    <w:p w14:paraId="4DE4EB43" w14:textId="77777777" w:rsidR="0005489F" w:rsidRDefault="0005489F">
      <w:pPr>
        <w:pStyle w:val="Textkrper"/>
        <w:pPrChange w:id="962" w:author="Dennis Hohmann" w:date="2012-04-15T00:39:00Z">
          <w:pPr>
            <w:ind w:left="0" w:firstLine="0"/>
          </w:pPr>
        </w:pPrChange>
      </w:pPr>
    </w:p>
    <w:p w14:paraId="56DC799E" w14:textId="0FEE5B42" w:rsidR="00D73583" w:rsidRDefault="00D10886">
      <w:pPr>
        <w:pStyle w:val="Textkrper"/>
        <w:numPr>
          <w:ilvl w:val="0"/>
          <w:numId w:val="8"/>
        </w:numPr>
        <w:pPrChange w:id="963" w:author="Dennis Hohmann" w:date="2012-04-15T00:39:00Z">
          <w:pPr>
            <w:ind w:left="0" w:firstLine="0"/>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pPr>
        <w:pStyle w:val="Textkrper"/>
        <w:numPr>
          <w:ilvl w:val="0"/>
          <w:numId w:val="8"/>
        </w:numPr>
      </w:pPr>
      <w:r>
        <w:t>Stop</w:t>
      </w:r>
      <w:r w:rsidR="00D73583">
        <w:t>-Bit:</w:t>
      </w:r>
      <w:r w:rsidR="00D73583">
        <w:tab/>
      </w:r>
      <w:r w:rsidR="00D73583">
        <w:tab/>
      </w:r>
      <w:r w:rsidR="00D73583">
        <w:tab/>
      </w:r>
      <w:r w:rsidR="00D73583" w:rsidRPr="00D10886">
        <w:rPr>
          <w:b/>
        </w:rPr>
        <w:t>1-Bit</w:t>
      </w:r>
    </w:p>
    <w:p w14:paraId="3F344790" w14:textId="5F714827" w:rsidR="00D73583" w:rsidRPr="00D10886" w:rsidRDefault="00D73583">
      <w:pPr>
        <w:pStyle w:val="Textkrper"/>
        <w:numPr>
          <w:ilvl w:val="0"/>
          <w:numId w:val="8"/>
        </w:numPr>
      </w:pPr>
      <w:r>
        <w:t>Pari</w:t>
      </w:r>
      <w:r w:rsidR="00630535">
        <w:t>ty &amp; Flow-Control</w:t>
      </w:r>
      <w:r>
        <w:t>:</w:t>
      </w:r>
      <w:r>
        <w:tab/>
      </w:r>
      <w:r w:rsidR="00D10886" w:rsidRPr="00D10886">
        <w:rPr>
          <w:b/>
        </w:rPr>
        <w:t>NONE</w:t>
      </w:r>
    </w:p>
    <w:p w14:paraId="079E4088" w14:textId="70CF82AA" w:rsidR="00D10886" w:rsidRDefault="00D10886">
      <w:pPr>
        <w:pStyle w:val="Textkrper"/>
        <w:numPr>
          <w:ilvl w:val="0"/>
          <w:numId w:val="8"/>
        </w:numPr>
      </w:pPr>
      <w:r>
        <w:t>Input Mode</w:t>
      </w:r>
      <w:r w:rsidR="006E092B">
        <w:t xml:space="preserve"> </w:t>
      </w:r>
      <w:r w:rsidR="006E092B">
        <w:tab/>
      </w:r>
      <w:r w:rsidR="006E092B">
        <w:tab/>
      </w:r>
      <w:r w:rsidR="006E092B">
        <w:tab/>
      </w:r>
      <w:r w:rsidR="006E092B" w:rsidRPr="00314FFE">
        <w:rPr>
          <w:b/>
          <w:rPrChange w:id="964" w:author="Dennis Hohmann" w:date="2012-04-15T02:45:00Z">
            <w:rPr/>
          </w:rPrChange>
        </w:rPr>
        <w:t>IPA-Mode (ASCII)</w:t>
      </w:r>
    </w:p>
    <w:p w14:paraId="295E6636" w14:textId="27695BAA" w:rsidR="00D10886" w:rsidRPr="00BB7C55" w:rsidRDefault="00D10886">
      <w:pPr>
        <w:pStyle w:val="Textkrper"/>
        <w:numPr>
          <w:ilvl w:val="0"/>
          <w:numId w:val="8"/>
        </w:numPr>
      </w:pPr>
      <w:r>
        <w:t>Command Mode</w:t>
      </w:r>
      <w:r w:rsidR="006E092B">
        <w:t xml:space="preserve"> </w:t>
      </w:r>
      <w:r w:rsidR="006E092B">
        <w:tab/>
      </w:r>
      <w:r w:rsidR="006E092B">
        <w:tab/>
      </w:r>
      <w:r w:rsidR="006E092B" w:rsidRPr="00314FFE">
        <w:rPr>
          <w:b/>
          <w:rPrChange w:id="965" w:author="Dennis Hohmann" w:date="2012-04-15T02:45:00Z">
            <w:rPr/>
          </w:rPrChange>
        </w:rPr>
        <w:t>SCS (Short Command Set Mode)</w:t>
      </w:r>
    </w:p>
    <w:p w14:paraId="2583F6B1" w14:textId="77E44A79" w:rsidR="00D10886" w:rsidRDefault="00D10886">
      <w:pPr>
        <w:pStyle w:val="Textkrper"/>
        <w:numPr>
          <w:ilvl w:val="0"/>
          <w:numId w:val="8"/>
        </w:numPr>
      </w:pPr>
      <w:r>
        <w:t>LEDs Flash on Power-on:</w:t>
      </w:r>
      <w:r>
        <w:tab/>
      </w:r>
      <w:r w:rsidRPr="00D10886">
        <w:rPr>
          <w:b/>
        </w:rPr>
        <w:t>Aktive</w:t>
      </w:r>
    </w:p>
    <w:p w14:paraId="2C17888D" w14:textId="0C09F70D" w:rsidR="00D10886" w:rsidRPr="00295158" w:rsidRDefault="00D10886">
      <w:pPr>
        <w:pStyle w:val="Textkrper"/>
        <w:numPr>
          <w:ilvl w:val="0"/>
          <w:numId w:val="8"/>
        </w:numPr>
      </w:pPr>
      <w:r>
        <w:t>Show Prompt:</w:t>
      </w:r>
      <w:r>
        <w:tab/>
      </w:r>
      <w:r>
        <w:tab/>
      </w:r>
      <w:r w:rsidRPr="00D10886">
        <w:rPr>
          <w:b/>
        </w:rPr>
        <w:t>Aktive</w:t>
      </w:r>
    </w:p>
    <w:p w14:paraId="51008CD4" w14:textId="258591E5" w:rsidR="00D73583" w:rsidRPr="00C2549F" w:rsidRDefault="00295158">
      <w:pPr>
        <w:pStyle w:val="Textkrper"/>
        <w:numPr>
          <w:ilvl w:val="0"/>
          <w:numId w:val="8"/>
        </w:numPr>
      </w:pPr>
      <w:r w:rsidRPr="00295158">
        <w:t>Firmware Code</w:t>
      </w:r>
      <w:r>
        <w:rPr>
          <w:b/>
        </w:rPr>
        <w:tab/>
      </w:r>
      <w:r>
        <w:rPr>
          <w:b/>
        </w:rPr>
        <w:tab/>
        <w:t>003</w:t>
      </w:r>
    </w:p>
    <w:p w14:paraId="2259A68C" w14:textId="77777777" w:rsidR="00E966EF" w:rsidRDefault="00E966EF">
      <w:pPr>
        <w:pStyle w:val="Textkrper"/>
        <w:pPrChange w:id="966"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967" w:name="_Toc196193396"/>
      <w:r>
        <w:t>EAGLE</w:t>
      </w:r>
      <w:bookmarkEnd w:id="967"/>
    </w:p>
    <w:p w14:paraId="4A776423" w14:textId="77777777" w:rsidR="00403705" w:rsidRDefault="00403705" w:rsidP="00403705"/>
    <w:p w14:paraId="2BB6E75B" w14:textId="6A6AE7D1" w:rsidR="00403705" w:rsidDel="008A47EC" w:rsidRDefault="00403705">
      <w:pPr>
        <w:pStyle w:val="Textkrper"/>
        <w:rPr>
          <w:del w:id="968" w:author="Dennis Hohmann" w:date="2012-04-14T20:52:00Z"/>
        </w:rPr>
        <w:pPrChange w:id="969" w:author="Dennis Hohmann" w:date="2012-04-15T00:39:00Z">
          <w:pPr>
            <w:keepNext/>
            <w:jc w:val="center"/>
          </w:pPr>
        </w:pPrChange>
      </w:pPr>
      <w:del w:id="970" w:author="Dennis Hohmann" w:date="2012-04-14T20:52:00Z">
        <w:r w:rsidRPr="00600C8B" w:rsidDel="008A47EC">
          <w:rPr>
            <w:noProof/>
            <w:lang w:eastAsia="de-D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1">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pPr>
        <w:pStyle w:val="Textkrper"/>
        <w:rPr>
          <w:del w:id="971" w:author="Dennis Hohmann" w:date="2012-04-14T20:52:00Z"/>
        </w:rPr>
        <w:pPrChange w:id="972" w:author="Dennis Hohmann" w:date="2012-04-15T00:39:00Z">
          <w:pPr>
            <w:pStyle w:val="Beschriftung"/>
            <w:jc w:val="center"/>
          </w:pPr>
        </w:pPrChange>
      </w:pPr>
      <w:del w:id="973" w:author="Dennis Hohmann" w:date="2012-04-14T20:52:00Z">
        <w:r w:rsidDel="008A47EC">
          <w:delText xml:space="preserve">Abbildung </w:delText>
        </w:r>
        <w:r w:rsidR="002F6ABA" w:rsidDel="008A47EC">
          <w:rPr>
            <w:bCs w:val="0"/>
          </w:rPr>
          <w:fldChar w:fldCharType="begin"/>
        </w:r>
        <w:r w:rsidR="002F6ABA" w:rsidDel="008A47EC">
          <w:delInstrText xml:space="preserve"> STYLEREF 2 \s </w:delInstrText>
        </w:r>
        <w:r w:rsidR="002F6ABA" w:rsidDel="008A47EC">
          <w:rPr>
            <w:bCs w:val="0"/>
          </w:rPr>
          <w:fldChar w:fldCharType="separate"/>
        </w:r>
        <w:r w:rsidR="002F6ABA" w:rsidDel="008A47EC">
          <w:rPr>
            <w:noProof/>
          </w:rPr>
          <w:delText>3.9</w:delText>
        </w:r>
        <w:r w:rsidR="002F6ABA" w:rsidDel="008A47EC">
          <w:rPr>
            <w:bCs w:val="0"/>
          </w:rPr>
          <w:fldChar w:fldCharType="end"/>
        </w:r>
        <w:r w:rsidR="002F6ABA" w:rsidDel="008A47EC">
          <w:delText>.</w:delText>
        </w:r>
        <w:r w:rsidR="002F6ABA" w:rsidDel="008A47EC">
          <w:rPr>
            <w:bCs w:val="0"/>
          </w:rPr>
          <w:fldChar w:fldCharType="begin"/>
        </w:r>
        <w:r w:rsidR="002F6ABA" w:rsidDel="008A47EC">
          <w:delInstrText xml:space="preserve"> SEQ Abbildung \* ARABIC \s 2 </w:delInstrText>
        </w:r>
        <w:r w:rsidR="002F6ABA" w:rsidDel="008A47EC">
          <w:rPr>
            <w:bCs w:val="0"/>
          </w:rPr>
          <w:fldChar w:fldCharType="separate"/>
        </w:r>
        <w:r w:rsidR="002F6ABA" w:rsidDel="008A47EC">
          <w:rPr>
            <w:noProof/>
          </w:rPr>
          <w:delText>1</w:delText>
        </w:r>
        <w:r w:rsidR="002F6ABA" w:rsidDel="008A47EC">
          <w:rPr>
            <w:bCs w:val="0"/>
          </w:rPr>
          <w:fldChar w:fldCharType="end"/>
        </w:r>
        <w:r w:rsidDel="008A47EC">
          <w:delText>: Logo EAGLE</w:delText>
        </w:r>
      </w:del>
    </w:p>
    <w:p w14:paraId="6967C3E9" w14:textId="3C4F49EA" w:rsidR="00E966EF" w:rsidDel="008A47EC" w:rsidRDefault="00E966EF">
      <w:pPr>
        <w:pStyle w:val="Textkrper"/>
        <w:rPr>
          <w:del w:id="974" w:author="Dennis Hohmann" w:date="2012-04-14T20:52:00Z"/>
        </w:rPr>
        <w:pPrChange w:id="975" w:author="Dennis Hohmann" w:date="2012-04-15T00:39:00Z">
          <w:pPr/>
        </w:pPrChange>
      </w:pPr>
    </w:p>
    <w:p w14:paraId="6DC9ECAA" w14:textId="70CC15FF" w:rsidR="00E966EF" w:rsidRDefault="00FB0910">
      <w:pPr>
        <w:pStyle w:val="Textkrper"/>
        <w:pPrChange w:id="976" w:author="Dennis Hohmann" w:date="2012-04-15T00:39:00Z">
          <w:pPr/>
        </w:pPrChange>
      </w:pPr>
      <w:r>
        <w:t>„</w:t>
      </w:r>
      <w:r w:rsidR="00B7515E">
        <w:t xml:space="preserve">Der EAGLE Layout Editor ist ein einfach zu benutzendes, aber dennoch leistungsfähiges Werkzeug für die Entwicklung von Leiterplatten. Der Name EAGLE ist ein Akronym </w:t>
      </w:r>
      <w:r w:rsidR="004A522D">
        <w:t xml:space="preserve">und steht für </w:t>
      </w:r>
      <w:r w:rsidR="004A522D" w:rsidRPr="00660612">
        <w:rPr>
          <w:rFonts w:cs="Arial"/>
        </w:rPr>
        <w:t>„</w:t>
      </w:r>
      <w:r w:rsidR="004A522D" w:rsidRPr="00660612">
        <w:rPr>
          <w:rFonts w:cs="Arial"/>
          <w:b/>
        </w:rPr>
        <w:t>E</w:t>
      </w:r>
      <w:r w:rsidR="004A522D" w:rsidRPr="00660612">
        <w:rPr>
          <w:rFonts w:cs="Arial"/>
        </w:rPr>
        <w:t xml:space="preserve">infach </w:t>
      </w:r>
      <w:r w:rsidR="004A522D" w:rsidRPr="00660612">
        <w:rPr>
          <w:rFonts w:cs="Arial"/>
          <w:b/>
        </w:rPr>
        <w:t>A</w:t>
      </w:r>
      <w:r w:rsidR="004A522D" w:rsidRPr="00660612">
        <w:rPr>
          <w:rFonts w:cs="Arial"/>
        </w:rPr>
        <w:t xml:space="preserve">nzuwendender </w:t>
      </w:r>
      <w:r w:rsidR="004A522D" w:rsidRPr="00660612">
        <w:rPr>
          <w:rFonts w:cs="Arial"/>
          <w:b/>
        </w:rPr>
        <w:t>G</w:t>
      </w:r>
      <w:r w:rsidR="004A522D" w:rsidRPr="00660612">
        <w:rPr>
          <w:rFonts w:cs="Arial"/>
        </w:rPr>
        <w:t xml:space="preserve">rafischer </w:t>
      </w:r>
      <w:r w:rsidR="004A522D" w:rsidRPr="00660612">
        <w:rPr>
          <w:rFonts w:cs="Arial"/>
          <w:b/>
        </w:rPr>
        <w:t>L</w:t>
      </w:r>
      <w:r w:rsidR="004A522D" w:rsidRPr="00660612">
        <w:rPr>
          <w:rFonts w:cs="Arial"/>
        </w:rPr>
        <w:t>ayout-</w:t>
      </w:r>
      <w:r w:rsidR="004A522D" w:rsidRPr="00660612">
        <w:rPr>
          <w:rFonts w:cs="Arial"/>
          <w:b/>
        </w:rPr>
        <w:t>E</w:t>
      </w:r>
      <w:r w:rsidR="004A522D">
        <w:rPr>
          <w:rFonts w:cs="Arial"/>
        </w:rPr>
        <w:t xml:space="preserve">ditor“ </w:t>
      </w:r>
      <w:r w:rsidR="00604F08">
        <w:t>[...]</w:t>
      </w:r>
      <w:r w:rsidR="00B7515E">
        <w:t>. Das Programm besteht aus drei Haupt-Modulen Layout-Editor, Schaltplan-Editor und Autorouter die unter einer einheitlichen Oberfläche zusammengefügt sind. Daher ist es nicht notwendig, Netzlisten zwischen Schaltplan und Layout zu konvertieren.</w:t>
      </w:r>
      <w:r>
        <w:t>“</w:t>
      </w:r>
      <w:r>
        <w:rPr>
          <w:rStyle w:val="Funotenzeichen"/>
        </w:rPr>
        <w:footnoteReference w:id="14"/>
      </w:r>
    </w:p>
    <w:p w14:paraId="6F6C762C" w14:textId="77777777" w:rsidR="00FB0910" w:rsidRDefault="00FB0910">
      <w:pPr>
        <w:pStyle w:val="Textkrper"/>
        <w:pPrChange w:id="977" w:author="Dennis Hohmann" w:date="2012-04-15T00:39:00Z">
          <w:pPr/>
        </w:pPrChange>
      </w:pPr>
    </w:p>
    <w:p w14:paraId="531433AE" w14:textId="490F6F67" w:rsidR="008E7416" w:rsidRPr="00403705" w:rsidRDefault="00FB0910" w:rsidP="008E7416">
      <w:pPr>
        <w:pStyle w:val="Textkrper"/>
      </w:pPr>
      <w:r>
        <w:t>Der Umgang mit dieser Software wird als bekannt vo</w:t>
      </w:r>
      <w:del w:id="978"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979" w:name="_Toc196193397"/>
      <w:r w:rsidR="00932D68">
        <w:t>PCB-GCODE-ULP</w:t>
      </w:r>
      <w:r w:rsidR="009C4488">
        <w:t xml:space="preserve"> 3.</w:t>
      </w:r>
      <w:r w:rsidR="007C1313">
        <w:t>5.2.11</w:t>
      </w:r>
      <w:bookmarkEnd w:id="979"/>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2">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72AAFDD2" w:rsidR="00D76815" w:rsidRPr="00D76815" w:rsidRDefault="00AA6639" w:rsidP="00E944B0">
      <w:pPr>
        <w:pStyle w:val="Beschriftung"/>
        <w:tabs>
          <w:tab w:val="left" w:pos="8947"/>
        </w:tabs>
      </w:pPr>
      <w:bookmarkStart w:id="980" w:name="_Toc195011699"/>
      <w:bookmarkStart w:id="981" w:name="_Toc195068827"/>
      <w:bookmarkStart w:id="982" w:name="_Toc195068906"/>
      <w:bookmarkStart w:id="983" w:name="_Toc195069038"/>
      <w:bookmarkStart w:id="984" w:name="_Toc195069340"/>
      <w:bookmarkStart w:id="985" w:name="_Toc195118419"/>
      <w:bookmarkStart w:id="986" w:name="_Toc195150488"/>
      <w:bookmarkStart w:id="987" w:name="_Toc196185427"/>
      <w:r w:rsidRPr="00C80643">
        <w:t xml:space="preserve">Abbildung </w:t>
      </w:r>
      <w:r w:rsidR="00E74341">
        <w:fldChar w:fldCharType="begin"/>
      </w:r>
      <w:r w:rsidR="00E74341">
        <w:instrText xml:space="preserve"> STYLEREF 2 \s </w:instrText>
      </w:r>
      <w:r w:rsidR="00E74341">
        <w:fldChar w:fldCharType="separate"/>
      </w:r>
      <w:r w:rsidR="007C4FC9">
        <w:rPr>
          <w:noProof/>
        </w:rPr>
        <w:t>3.10</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98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3.9</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989" w:author="Dennis Hohmann" w:date="2012-04-15T01:13:00Z">
        <w:r w:rsidR="002F6ABA" w:rsidDel="00213233">
          <w:rPr>
            <w:noProof/>
          </w:rPr>
          <w:delText>2</w:delText>
        </w:r>
      </w:del>
      <w:del w:id="990" w:author="Dennis Hohmann" w:date="2012-04-15T03:04:00Z">
        <w:r w:rsidR="002F6ABA" w:rsidDel="00FB78A1">
          <w:fldChar w:fldCharType="end"/>
        </w:r>
      </w:del>
      <w:r w:rsidRPr="00C80643">
        <w:t>: PCB-GCODE Men</w:t>
      </w:r>
      <w:bookmarkEnd w:id="980"/>
      <w:bookmarkEnd w:id="981"/>
      <w:bookmarkEnd w:id="982"/>
      <w:bookmarkEnd w:id="983"/>
      <w:bookmarkEnd w:id="984"/>
      <w:bookmarkEnd w:id="985"/>
      <w:bookmarkEnd w:id="986"/>
      <w:r w:rsidR="00E944B0">
        <w:t>ü</w:t>
      </w:r>
      <w:bookmarkEnd w:id="987"/>
      <w:r w:rsidR="00E944B0">
        <w:tab/>
      </w:r>
    </w:p>
    <w:p w14:paraId="53F3E643" w14:textId="543811BA" w:rsidR="00101E41" w:rsidRPr="00C80643" w:rsidRDefault="00C80643">
      <w:pPr>
        <w:pStyle w:val="Textkrper"/>
        <w:pPrChange w:id="991" w:author="Dennis Hohmann" w:date="2012-04-15T00:39:00Z">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992" w:author="Dennis Hohmann" w:date="2012-04-14T20:54:00Z">
        <w:r w:rsidR="00717F02">
          <w:t xml:space="preserve"> wird</w:t>
        </w:r>
      </w:ins>
      <w:r w:rsidR="00101E41" w:rsidRPr="00C80643">
        <w:t>.</w:t>
      </w:r>
      <w:r w:rsidR="0088185A">
        <w:t xml:space="preserve"> Das hier verwendete ULP PCODE</w:t>
      </w:r>
      <w:r w:rsidR="002971E4">
        <w:rPr>
          <w:rStyle w:val="Funotenzeichen"/>
        </w:rPr>
        <w:footnoteReference w:id="15"/>
      </w:r>
      <w:r>
        <w:t xml:space="preserve"> erzeugt aus dem erstellen Board-Layout </w:t>
      </w:r>
      <w:r w:rsidR="00D76815">
        <w:t>je nach Einstellungen, eine oder me</w:t>
      </w:r>
      <w:r w:rsidR="00D76815">
        <w:t>h</w:t>
      </w:r>
      <w:r w:rsidR="00D76815">
        <w:t xml:space="preserve">rere </w:t>
      </w:r>
      <w:r w:rsidR="001D4838">
        <w:t>G-</w:t>
      </w:r>
      <w:r>
        <w:t>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w:t>
      </w:r>
      <w:r w:rsidR="00D76815">
        <w:t>n</w:t>
      </w:r>
      <w:r w:rsidR="00D76815">
        <w:t>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CD56E83" w:rsidR="00B6203E" w:rsidRDefault="00101E41" w:rsidP="00D351D6">
      <w:pPr>
        <w:pStyle w:val="Listenabsatz"/>
        <w:numPr>
          <w:ilvl w:val="0"/>
          <w:numId w:val="9"/>
        </w:numPr>
      </w:pPr>
      <w:r w:rsidRPr="00C80643">
        <w:t>Etching Tool Size:</w:t>
      </w:r>
      <w:r w:rsidRPr="00C80643">
        <w:tab/>
      </w:r>
      <w:r w:rsidRPr="00C80643">
        <w:tab/>
      </w:r>
      <w:ins w:id="993" w:author="Dennis Hohmann" w:date="2012-04-15T02:51:00Z">
        <w:r w:rsidR="00A237AB">
          <w:t xml:space="preserve">    </w:t>
        </w:r>
      </w:ins>
      <w:r w:rsidRPr="00C80643">
        <w:rPr>
          <w:b/>
        </w:rPr>
        <w:t>0.254</w:t>
      </w:r>
      <w:r w:rsidR="002643EB">
        <w:rPr>
          <w:b/>
        </w:rPr>
        <w:t> </w:t>
      </w:r>
      <w:r w:rsidRPr="00C80643">
        <w:rPr>
          <w:b/>
        </w:rPr>
        <w:t>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Pr="0031092B" w:rsidRDefault="00101E41" w:rsidP="00932D68">
      <w:r w:rsidRPr="0031092B">
        <w:t>Maschine:</w:t>
      </w:r>
    </w:p>
    <w:p w14:paraId="4C12BE62" w14:textId="32FD87FC" w:rsidR="00101E41" w:rsidRPr="0031092B" w:rsidRDefault="00101E41" w:rsidP="00BF6391">
      <w:pPr>
        <w:pStyle w:val="Listenabsatz"/>
        <w:numPr>
          <w:ilvl w:val="0"/>
          <w:numId w:val="9"/>
        </w:numPr>
      </w:pPr>
      <w:r w:rsidRPr="0031092B">
        <w:t>Z-High:</w:t>
      </w:r>
      <w:r w:rsidRPr="0031092B">
        <w:tab/>
      </w:r>
      <w:r w:rsidRPr="0031092B">
        <w:tab/>
      </w:r>
      <w:r w:rsidRPr="0031092B">
        <w:tab/>
      </w:r>
      <w:ins w:id="994" w:author="Dennis Hohmann" w:date="2012-04-15T02:51:00Z">
        <w:r w:rsidR="00A237AB" w:rsidRPr="0031092B">
          <w:t xml:space="preserve">         </w:t>
        </w:r>
      </w:ins>
      <w:r w:rsidRPr="0031092B">
        <w:rPr>
          <w:b/>
        </w:rPr>
        <w:t>16</w:t>
      </w:r>
      <w:r w:rsidR="002643EB">
        <w:rPr>
          <w:b/>
        </w:rPr>
        <w:t> </w:t>
      </w:r>
      <w:r w:rsidRPr="0031092B">
        <w:rPr>
          <w:b/>
        </w:rPr>
        <w:t>mm</w:t>
      </w:r>
      <w:r w:rsidRPr="0031092B">
        <w:tab/>
      </w:r>
      <w:r w:rsidRPr="0031092B">
        <w:tab/>
      </w:r>
      <w:del w:id="995" w:author="Dennis Hohmann" w:date="2012-04-15T02:52:00Z">
        <w:r w:rsidRPr="0031092B" w:rsidDel="0034675E">
          <w:tab/>
        </w:r>
      </w:del>
      <w:r w:rsidRPr="0031092B">
        <w:t>Warteposition über Platine</w:t>
      </w:r>
    </w:p>
    <w:p w14:paraId="2A9CE7A4" w14:textId="435693B5" w:rsidR="00101E41" w:rsidRPr="0031092B" w:rsidRDefault="00101E41" w:rsidP="00101E41">
      <w:pPr>
        <w:pStyle w:val="Listenabsatz"/>
        <w:numPr>
          <w:ilvl w:val="0"/>
          <w:numId w:val="9"/>
        </w:numPr>
      </w:pPr>
      <w:r w:rsidRPr="0031092B">
        <w:t>Z-Up:</w:t>
      </w:r>
      <w:r w:rsidRPr="0031092B">
        <w:tab/>
      </w:r>
      <w:r w:rsidRPr="0031092B">
        <w:tab/>
      </w:r>
      <w:r w:rsidRPr="0031092B">
        <w:tab/>
      </w:r>
      <w:r w:rsidRPr="0031092B">
        <w:tab/>
      </w:r>
      <w:ins w:id="996" w:author="Dennis Hohmann" w:date="2012-04-15T02:51:00Z">
        <w:r w:rsidR="00A237AB" w:rsidRPr="0031092B">
          <w:t xml:space="preserve">      </w:t>
        </w:r>
      </w:ins>
      <w:r w:rsidRPr="0031092B">
        <w:rPr>
          <w:b/>
        </w:rPr>
        <w:t>2.54</w:t>
      </w:r>
      <w:r w:rsidR="002643EB">
        <w:rPr>
          <w:b/>
        </w:rPr>
        <w:t> </w:t>
      </w:r>
      <w:r w:rsidRPr="0031092B">
        <w:rPr>
          <w:b/>
        </w:rPr>
        <w:t>mm</w:t>
      </w:r>
      <w:r w:rsidRPr="0031092B">
        <w:tab/>
      </w:r>
      <w:r w:rsidRPr="0031092B">
        <w:tab/>
        <w:t>Arbeitsposition über Platine</w:t>
      </w:r>
    </w:p>
    <w:p w14:paraId="4F11A55B" w14:textId="6B6D5354" w:rsidR="00101E41" w:rsidRPr="0031092B" w:rsidRDefault="00101E41" w:rsidP="00101E41">
      <w:pPr>
        <w:pStyle w:val="Listenabsatz"/>
        <w:numPr>
          <w:ilvl w:val="0"/>
          <w:numId w:val="9"/>
        </w:numPr>
      </w:pPr>
      <w:r w:rsidRPr="0031092B">
        <w:t>Z-Down:</w:t>
      </w:r>
      <w:r w:rsidRPr="0031092B">
        <w:tab/>
      </w:r>
      <w:r w:rsidRPr="0031092B">
        <w:tab/>
      </w:r>
      <w:r w:rsidRPr="0031092B">
        <w:tab/>
      </w:r>
      <w:r w:rsidRPr="0031092B">
        <w:rPr>
          <w:b/>
        </w:rPr>
        <w:t>-</w:t>
      </w:r>
      <w:r w:rsidR="00B6203E" w:rsidRPr="0031092B">
        <w:rPr>
          <w:b/>
        </w:rPr>
        <w:t xml:space="preserve"> </w:t>
      </w:r>
      <w:r w:rsidRPr="0031092B">
        <w:rPr>
          <w:b/>
        </w:rPr>
        <w:t>0.1778</w:t>
      </w:r>
      <w:r w:rsidR="002643EB">
        <w:rPr>
          <w:b/>
        </w:rPr>
        <w:t> </w:t>
      </w:r>
      <w:r w:rsidRPr="0031092B">
        <w:rPr>
          <w:b/>
        </w:rPr>
        <w:t>mm</w:t>
      </w:r>
      <w:r w:rsidRPr="0031092B">
        <w:tab/>
      </w:r>
      <w:r w:rsidRPr="0031092B">
        <w:tab/>
        <w:t>Eintauchtiefe beim fräsen</w:t>
      </w:r>
    </w:p>
    <w:p w14:paraId="64773B1B" w14:textId="5C22AFC8" w:rsidR="00101E41" w:rsidRPr="0031092B" w:rsidRDefault="00101E41" w:rsidP="00101E41">
      <w:pPr>
        <w:pStyle w:val="Listenabsatz"/>
        <w:numPr>
          <w:ilvl w:val="0"/>
          <w:numId w:val="9"/>
        </w:numPr>
      </w:pPr>
      <w:r w:rsidRPr="0031092B">
        <w:t>Z-Drilldepth:</w:t>
      </w:r>
      <w:r w:rsidRPr="0031092B">
        <w:tab/>
      </w:r>
      <w:r w:rsidRPr="0031092B">
        <w:tab/>
      </w:r>
      <w:r w:rsidRPr="0031092B">
        <w:tab/>
      </w:r>
      <w:ins w:id="997" w:author="Dennis Hohmann" w:date="2012-04-15T02:51:00Z">
        <w:r w:rsidR="00A237AB" w:rsidRPr="0031092B">
          <w:t xml:space="preserve">    </w:t>
        </w:r>
      </w:ins>
      <w:r w:rsidRPr="0031092B">
        <w:rPr>
          <w:b/>
        </w:rPr>
        <w:t>-</w:t>
      </w:r>
      <w:r w:rsidR="00B6203E" w:rsidRPr="0031092B">
        <w:rPr>
          <w:b/>
        </w:rPr>
        <w:t xml:space="preserve"> </w:t>
      </w:r>
      <w:r w:rsidRPr="0031092B">
        <w:rPr>
          <w:b/>
        </w:rPr>
        <w:t>0,75</w:t>
      </w:r>
      <w:r w:rsidR="002643EB">
        <w:rPr>
          <w:b/>
        </w:rPr>
        <w:t> </w:t>
      </w:r>
      <w:r w:rsidRPr="0031092B">
        <w:rPr>
          <w:b/>
        </w:rPr>
        <w:t>mm</w:t>
      </w:r>
      <w:r w:rsidRPr="0031092B">
        <w:tab/>
      </w:r>
      <w:r w:rsidRPr="0031092B">
        <w:tab/>
        <w:t>Bohrtiefe</w:t>
      </w:r>
    </w:p>
    <w:p w14:paraId="72CD1C5A" w14:textId="39BE65A5" w:rsidR="00B6203E" w:rsidRPr="0031092B" w:rsidRDefault="009F7D89" w:rsidP="00EA4518">
      <w:pPr>
        <w:pStyle w:val="Listenabsatz"/>
        <w:numPr>
          <w:ilvl w:val="0"/>
          <w:numId w:val="9"/>
        </w:numPr>
      </w:pPr>
      <w:r w:rsidRPr="0031092B">
        <w:t>Position Z:</w:t>
      </w:r>
      <w:r w:rsidRPr="0031092B">
        <w:tab/>
      </w:r>
      <w:r w:rsidRPr="0031092B">
        <w:tab/>
      </w:r>
      <w:r w:rsidRPr="0031092B">
        <w:tab/>
      </w:r>
      <w:ins w:id="998" w:author="Dennis Hohmann" w:date="2012-04-15T02:51:00Z">
        <w:r w:rsidR="00A237AB" w:rsidRPr="0031092B">
          <w:t xml:space="preserve">         </w:t>
        </w:r>
      </w:ins>
      <w:r w:rsidRPr="0031092B">
        <w:rPr>
          <w:b/>
        </w:rPr>
        <w:t>40</w:t>
      </w:r>
      <w:r w:rsidR="002643EB">
        <w:rPr>
          <w:b/>
        </w:rPr>
        <w:t> </w:t>
      </w:r>
      <w:r w:rsidRPr="0031092B">
        <w:rPr>
          <w:b/>
        </w:rPr>
        <w:t>mm</w:t>
      </w:r>
      <w:r w:rsidRPr="0031092B">
        <w:rPr>
          <w:b/>
        </w:rPr>
        <w:tab/>
      </w:r>
      <w:r w:rsidRPr="0031092B">
        <w:tab/>
      </w:r>
      <w:del w:id="999" w:author="Dennis Hohmann" w:date="2012-04-15T02:52:00Z">
        <w:r w:rsidRPr="0031092B" w:rsidDel="0034675E">
          <w:tab/>
        </w:r>
      </w:del>
      <w:r w:rsidRPr="0031092B">
        <w:t>Werkzeugwechselhöhe</w:t>
      </w:r>
    </w:p>
    <w:p w14:paraId="5412E0FD" w14:textId="77777777" w:rsidR="00D76815" w:rsidRPr="00EA4518" w:rsidRDefault="00D76815" w:rsidP="0014197A"/>
    <w:p w14:paraId="53FED8B9" w14:textId="397BD639" w:rsidR="00B6203E" w:rsidRDefault="009F7D89" w:rsidP="00D351D6">
      <w:r>
        <w:t>GCode Style:</w:t>
      </w:r>
      <w:r w:rsidR="00B6203E">
        <w:tab/>
      </w:r>
      <w:r w:rsidR="00B6203E">
        <w:tab/>
      </w:r>
      <w:r w:rsidR="00B6203E">
        <w:tab/>
      </w:r>
      <w:r w:rsidR="00B6203E">
        <w:tab/>
      </w:r>
      <w:ins w:id="1000" w:author="Dennis Hohmann" w:date="2012-04-15T02:51:00Z">
        <w:r w:rsidR="00A237AB">
          <w:t xml:space="preserve">  </w:t>
        </w:r>
      </w:ins>
      <w:r w:rsidRPr="00B6203E">
        <w:rPr>
          <w:b/>
        </w:rPr>
        <w:t>generic</w:t>
      </w:r>
      <w:r w:rsidR="00B6203E" w:rsidRPr="00B6203E">
        <w:rPr>
          <w:b/>
        </w:rPr>
        <w:t>.pp</w:t>
      </w:r>
      <w:r w:rsidR="00B6203E" w:rsidRPr="00B6203E">
        <w:tab/>
      </w:r>
      <w:r w:rsidR="00B6203E">
        <w:tab/>
      </w:r>
      <w:r w:rsidR="001D4838">
        <w:t>Standart G-</w:t>
      </w:r>
      <w:r w:rsidRPr="00B6203E">
        <w:t>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388915FC" w:rsidR="00AF7399" w:rsidRDefault="009F7D89" w:rsidP="00B6203E">
      <w:pPr>
        <w:pStyle w:val="Listenabsatz"/>
        <w:numPr>
          <w:ilvl w:val="0"/>
          <w:numId w:val="10"/>
        </w:numPr>
        <w:ind w:left="426" w:firstLine="0"/>
      </w:pPr>
      <w:r>
        <w:t>Zeilennummer Format:</w:t>
      </w:r>
      <w:r>
        <w:tab/>
      </w:r>
      <w:ins w:id="1001" w:author="Dennis Hohmann" w:date="2012-04-15T02:51:00Z">
        <w:r w:rsidR="00A237AB">
          <w:t xml:space="preserve">        </w:t>
        </w:r>
      </w:ins>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6C06E967" w:rsidR="009F7D89" w:rsidRDefault="009F7D89" w:rsidP="009F7D89">
      <w:pPr>
        <w:pStyle w:val="Listenabsatz"/>
        <w:numPr>
          <w:ilvl w:val="0"/>
          <w:numId w:val="10"/>
        </w:numPr>
      </w:pPr>
      <w:r>
        <w:t>Wort für Etch:</w:t>
      </w:r>
      <w:r>
        <w:tab/>
      </w:r>
      <w:r>
        <w:tab/>
      </w:r>
      <w:r w:rsidRPr="00B6203E">
        <w:rPr>
          <w:b/>
        </w:rPr>
        <w:t>e</w:t>
      </w:r>
      <w:r w:rsidR="002643EB">
        <w:tab/>
      </w:r>
      <w:r w:rsidR="002643EB">
        <w:tab/>
      </w:r>
      <w:r w:rsidR="002643EB">
        <w:tab/>
        <w:t>F</w:t>
      </w:r>
      <w:r>
        <w:t>räsen</w:t>
      </w:r>
    </w:p>
    <w:p w14:paraId="04C20284" w14:textId="6B65978C" w:rsidR="009F7D89" w:rsidRDefault="0014197A" w:rsidP="009F7D89">
      <w:pPr>
        <w:pStyle w:val="Listenabsatz"/>
        <w:numPr>
          <w:ilvl w:val="0"/>
          <w:numId w:val="10"/>
        </w:numPr>
      </w:pPr>
      <w:r>
        <w:t>Wort für Drill:</w:t>
      </w:r>
      <w:r>
        <w:tab/>
      </w:r>
      <w:r w:rsidR="009F7D89">
        <w:tab/>
      </w:r>
      <w:r w:rsidR="009F7D89" w:rsidRPr="00B6203E">
        <w:rPr>
          <w:b/>
        </w:rPr>
        <w:t>d</w:t>
      </w:r>
      <w:r w:rsidR="002643EB">
        <w:tab/>
      </w:r>
      <w:r w:rsidR="002643EB">
        <w:tab/>
      </w:r>
      <w:r w:rsidR="002643EB">
        <w:tab/>
        <w:t>B</w:t>
      </w:r>
      <w:r w:rsidR="009F7D89">
        <w:t>ohren</w:t>
      </w:r>
    </w:p>
    <w:p w14:paraId="3D783474" w14:textId="3373BF82"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7A86BC8F" w:rsidR="009F7D89" w:rsidRDefault="009F7D89" w:rsidP="009F7D89">
      <w:pPr>
        <w:pStyle w:val="Listenabsatz"/>
        <w:numPr>
          <w:ilvl w:val="0"/>
          <w:numId w:val="10"/>
        </w:numPr>
      </w:pPr>
      <w:r>
        <w:t>Wort für Bottom:</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r w:rsidR="009F7D89" w:rsidRPr="00B6203E">
        <w:rPr>
          <w:b/>
        </w:rPr>
        <w:t>tap</w:t>
      </w:r>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1002" w:name="_Toc196193398"/>
      <w:r w:rsidR="00EF798F" w:rsidRPr="00D75FF9">
        <w:t>Software</w:t>
      </w:r>
      <w:bookmarkEnd w:id="1002"/>
    </w:p>
    <w:p w14:paraId="3726E222" w14:textId="69BE067F" w:rsidR="00EF0165" w:rsidRPr="00825287" w:rsidRDefault="00EF0165" w:rsidP="00E60F49">
      <w:pPr>
        <w:pStyle w:val="berschrift2"/>
      </w:pPr>
      <w:bookmarkStart w:id="1003" w:name="_Toc196193399"/>
      <w:r w:rsidRPr="00825287">
        <w:t>Einleitung</w:t>
      </w:r>
      <w:bookmarkEnd w:id="1003"/>
    </w:p>
    <w:p w14:paraId="3B49A6C1" w14:textId="28BBB865" w:rsidR="00C13E0A" w:rsidRDefault="00EF0165">
      <w:pPr>
        <w:pStyle w:val="Textkrper"/>
      </w:pPr>
      <w:r w:rsidRPr="00EF0165">
        <w:t xml:space="preserve">Das Projekt </w:t>
      </w:r>
      <w:del w:id="1004" w:author="Dennis Hohmann" w:date="2012-04-14T20:54:00Z">
        <w:r w:rsidRPr="00EF0165" w:rsidDel="00717F02">
          <w:delText>“</w:delText>
        </w:r>
      </w:del>
      <w:r w:rsidRPr="00EF0165">
        <w:t>CNC-</w:t>
      </w:r>
      <w:r w:rsidRPr="00AF4C67">
        <w:t>Steuerung</w:t>
      </w:r>
      <w:del w:id="1005" w:author="Dennis Hohmann" w:date="2012-04-14T20:54:00Z">
        <w:r w:rsidRPr="00EF0165" w:rsidDel="00717F02">
          <w:delText>”</w:delText>
        </w:r>
      </w:del>
      <w:r w:rsidRPr="00EF0165">
        <w:t xml:space="preserve"> wurde in der Hochsprache C programmiert. </w:t>
      </w:r>
      <w:r w:rsidR="0020795E">
        <w:t>Als</w:t>
      </w:r>
      <w:r>
        <w:t xml:space="preserve"> Entwic</w:t>
      </w:r>
      <w:r>
        <w:t>k</w:t>
      </w:r>
      <w:r>
        <w:t xml:space="preserve">lungsumgebung </w:t>
      </w:r>
      <w:r w:rsidR="0020795E">
        <w:t>dient</w:t>
      </w:r>
      <w:r>
        <w:t xml:space="preserve"> die Software der Firma Atmel, AVR-Studio 5.1.</w:t>
      </w:r>
      <w:r w:rsidR="00C851F4">
        <w:t xml:space="preserve"> </w:t>
      </w:r>
      <w:r>
        <w:t xml:space="preserve">Zum flashen und debuggen </w:t>
      </w:r>
      <w:r w:rsidRPr="004662D1">
        <w:t xml:space="preserve">der Software kam der ebenfalls von Atmel entwickelte Debugger AVR JTAGICE3 zum </w:t>
      </w:r>
      <w:r w:rsidRPr="00FE636C">
        <w:t>Einsatz.</w:t>
      </w:r>
      <w:r w:rsidR="00C851F4" w:rsidRPr="00FE636C">
        <w:t xml:space="preserve"> </w:t>
      </w:r>
      <w:r w:rsidRPr="00FE636C">
        <w:t>Als primäre</w:t>
      </w:r>
      <w:r w:rsidR="00FB61D3" w:rsidRPr="00FE636C">
        <w:t>s Entwicklungsboard diente das Pollin</w:t>
      </w:r>
      <w:r w:rsidRPr="00FE636C">
        <w:t xml:space="preserve"> Evaluation</w:t>
      </w:r>
      <w:r w:rsidRPr="00FE636C">
        <w:t>s</w:t>
      </w:r>
      <w:r w:rsidRPr="00FE636C">
        <w:t>board</w:t>
      </w:r>
      <w:r w:rsidR="00F551CB" w:rsidRPr="00FE636C">
        <w:t xml:space="preserve"> V2.0</w:t>
      </w:r>
      <w:r w:rsidR="006557EE" w:rsidRPr="00FE636C">
        <w:t>.1</w:t>
      </w:r>
      <w:r w:rsidR="00A36814">
        <w:rPr>
          <w:rStyle w:val="Funotenzeichen"/>
        </w:rPr>
        <w:footnoteReference w:id="16"/>
      </w:r>
      <w:r w:rsidR="00A36814">
        <w:rPr>
          <w:vertAlign w:val="superscript"/>
        </w:rPr>
        <w:t xml:space="preserve"> </w:t>
      </w:r>
      <w:r w:rsidRPr="00FE636C">
        <w:t xml:space="preserve">der Firma </w:t>
      </w:r>
      <w:ins w:id="1006" w:author="Dennis Hohmann" w:date="2012-04-15T02:54:00Z">
        <w:r w:rsidR="00FE636C" w:rsidRPr="00FE636C">
          <w:rPr>
            <w:rPrChange w:id="1007" w:author="Dennis Hohmann" w:date="2012-04-15T02:54:00Z">
              <w:rPr>
                <w:rFonts w:ascii="Times New Roman" w:hAnsi="Times New Roman"/>
                <w:noProof/>
              </w:rPr>
            </w:rPrChange>
          </w:rPr>
          <w:t>Pollin Electronic</w:t>
        </w:r>
      </w:ins>
      <w:del w:id="1008" w:author="Dennis Hohmann" w:date="2012-04-15T02:54:00Z">
        <w:r w:rsidRPr="00FE636C" w:rsidDel="00FE636C">
          <w:delText>pollin.de</w:delText>
        </w:r>
      </w:del>
      <w:r w:rsidRPr="00FE636C">
        <w:t xml:space="preserve">, sowie ein Breadboard der Firma </w:t>
      </w:r>
      <w:r w:rsidR="00764AEC">
        <w:t>E-Call</w:t>
      </w:r>
      <w:r w:rsidR="00A36814">
        <w:rPr>
          <w:rStyle w:val="Funotenzeichen"/>
        </w:rPr>
        <w:footnoteReference w:id="17"/>
      </w:r>
      <w:r w:rsidRPr="00FE636C">
        <w:t>.</w:t>
      </w:r>
      <w:r w:rsidR="004E0FD6" w:rsidRPr="00FE636C">
        <w:t xml:space="preserve"> Ein Breadboard ist ein Steckbrettsystem, mit einem Rastermaß von 2,54mm.</w:t>
      </w:r>
      <w:r w:rsidR="007E6BF1" w:rsidRPr="00FE636C">
        <w:t xml:space="preserve"> </w:t>
      </w:r>
      <w:r w:rsidR="004E0FD6" w:rsidRPr="00FE636C">
        <w:t xml:space="preserve">Standartbauteile, die diesem Rastermaß entsprechen, können ohne Löten, über </w:t>
      </w:r>
      <w:r w:rsidR="007E6BF1" w:rsidRPr="00FE636C">
        <w:t>entsprechende Kabelstec</w:t>
      </w:r>
      <w:r w:rsidR="007E6BF1" w:rsidRPr="00FE636C">
        <w:t>k</w:t>
      </w:r>
      <w:r w:rsidR="007E6BF1" w:rsidRPr="00FE636C">
        <w:t>brücken</w:t>
      </w:r>
      <w:ins w:id="1009" w:author="Dennis Hohmann" w:date="2012-04-15T02:54:00Z">
        <w:r w:rsidR="00B60A95">
          <w:t xml:space="preserve">, </w:t>
        </w:r>
      </w:ins>
      <w:del w:id="1010" w:author="Dennis Hohmann" w:date="2012-04-15T02:54:00Z">
        <w:r w:rsidR="007E6BF1" w:rsidRPr="00FE636C" w:rsidDel="00B60A95">
          <w:delText xml:space="preserve"> </w:delText>
        </w:r>
      </w:del>
      <w:r w:rsidR="007E6BF1" w:rsidRPr="00FE636C">
        <w:t>miteinander v</w:t>
      </w:r>
      <w:r w:rsidR="004E0FD6" w:rsidRPr="00FE636C">
        <w:t xml:space="preserve">erbunden werden. </w:t>
      </w:r>
      <w:r w:rsidRPr="00FE636C">
        <w:t xml:space="preserve">In der ersten </w:t>
      </w:r>
      <w:r w:rsidR="007A0C86" w:rsidRPr="00FE636C">
        <w:t>Entwicklungsphase</w:t>
      </w:r>
      <w:r w:rsidR="007A0C86" w:rsidRPr="0003747B">
        <w:t xml:space="preserv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mega32 und in der finale Version</w:t>
      </w:r>
      <w:del w:id="1011" w:author="Dennis Hohmann" w:date="2012-04-15T02:54:00Z">
        <w:r w:rsidRPr="0003747B" w:rsidDel="00FE636C">
          <w:delText>,</w:delText>
        </w:r>
      </w:del>
      <w:r w:rsidRPr="0003747B">
        <w:t xml:space="preserve"> ein </w:t>
      </w:r>
      <w:r w:rsidR="007E6BF1" w:rsidRPr="0003747B">
        <w:t>AT</w:t>
      </w:r>
      <w:r w:rsidRPr="0003747B">
        <w:t>mega128</w:t>
      </w:r>
      <w:r w:rsidR="00E422D3" w:rsidRPr="0003747B">
        <w:t xml:space="preserve">4P als </w:t>
      </w:r>
      <w:r w:rsidR="004E0FD6" w:rsidRPr="0003747B">
        <w:t>Zie</w:t>
      </w:r>
      <w:r w:rsidR="004E0FD6" w:rsidRPr="0003747B">
        <w:t>l</w:t>
      </w:r>
      <w:r w:rsidR="004E0FD6" w:rsidRPr="0003747B">
        <w:t>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t>
      </w:r>
      <w:del w:id="1012" w:author="Dennis Hohmann" w:date="2012-04-14T20:56:00Z">
        <w:r w:rsidR="00C70A5F" w:rsidDel="00717F02">
          <w:delText xml:space="preserve">wurde </w:delText>
        </w:r>
      </w:del>
      <w:ins w:id="1013"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1014" w:author="Dennis Hohmann" w:date="2012-04-14T20:59:00Z">
        <w:r w:rsidR="000B237D" w:rsidDel="00717F02">
          <w:delText>0</w:delText>
        </w:r>
      </w:del>
      <w:r w:rsidR="000D2CFE">
        <w:t xml:space="preserve"> </w:t>
      </w:r>
      <w:r w:rsidR="00C70A5F">
        <w:t>implementiert.</w:t>
      </w:r>
      <w:r w:rsidR="000D2CFE">
        <w:t xml:space="preserve"> Um dennoch die Möglichkeit zum Debuggen zu erhalten, </w:t>
      </w:r>
      <w:del w:id="1015" w:author="Dennis Hohmann" w:date="2012-04-14T20:55:00Z">
        <w:r w:rsidR="000D2CFE" w:rsidDel="00717F02">
          <w:delText xml:space="preserve">wurde </w:delText>
        </w:r>
      </w:del>
      <w:ins w:id="1016" w:author="Dennis Hohmann" w:date="2012-04-14T20:55:00Z">
        <w:r w:rsidR="00717F02">
          <w:t xml:space="preserve">wird </w:t>
        </w:r>
      </w:ins>
      <w:r w:rsidR="000D2CFE">
        <w:t>das ganze System auf einen ATmega32 portiert</w:t>
      </w:r>
      <w:ins w:id="1017" w:author="Dennis Hohmann" w:date="2012-04-14T20:57:00Z">
        <w:r w:rsidR="00717F02">
          <w:t xml:space="preserve"> der eine</w:t>
        </w:r>
      </w:ins>
      <w:del w:id="1018" w:author="Dennis Hohmann" w:date="2012-04-14T20:57:00Z">
        <w:r w:rsidR="000D2CFE" w:rsidDel="00717F02">
          <w:delText xml:space="preserve">. </w:delText>
        </w:r>
      </w:del>
      <w:del w:id="1019" w:author="Dennis Hohmann" w:date="2012-04-14T20:56:00Z">
        <w:r w:rsidR="000D2CFE" w:rsidDel="00717F02">
          <w:delText>Hier stand a</w:delText>
        </w:r>
      </w:del>
      <w:del w:id="1020" w:author="Dennis Hohmann" w:date="2012-04-14T20:57:00Z">
        <w:r w:rsidR="000D2CFE" w:rsidDel="00717F02">
          <w:delText>b sofort</w:delText>
        </w:r>
      </w:del>
      <w:ins w:id="1021" w:author="Dennis Hohmann" w:date="2012-04-14T20:57:00Z">
        <w:r w:rsidR="00717F02">
          <w:t xml:space="preserve"> </w:t>
        </w:r>
      </w:ins>
      <w:del w:id="1022" w:author="Dennis Hohmann" w:date="2012-04-14T20:57:00Z">
        <w:r w:rsidR="000D2CFE" w:rsidDel="00717F02">
          <w:delText xml:space="preserve"> die </w:delText>
        </w:r>
      </w:del>
      <w:r w:rsidR="000D2CFE">
        <w:t>JTAG</w:t>
      </w:r>
      <w:r w:rsidR="002F2E07">
        <w:t xml:space="preserve"> Schnittstelle zur Verfügung</w:t>
      </w:r>
      <w:ins w:id="1023" w:author="Dennis Hohmann" w:date="2012-04-14T20:57:00Z">
        <w:r w:rsidR="00717F02">
          <w:t xml:space="preserve"> stellt</w:t>
        </w:r>
      </w:ins>
      <w:r w:rsidR="002F2E07">
        <w:t xml:space="preserve">. </w:t>
      </w:r>
      <w:r w:rsidR="00FB61D3">
        <w:t>In</w:t>
      </w:r>
      <w:r w:rsidR="000B237D">
        <w:t xml:space="preserve"> der vorletzten Entwicklungsst</w:t>
      </w:r>
      <w:r w:rsidR="000B237D">
        <w:t>u</w:t>
      </w:r>
      <w:r w:rsidR="000B237D">
        <w:t xml:space="preserve">fe wurden alle Funktionen zusammen geführt. Es war nun erforderlich, zur </w:t>
      </w:r>
      <w:del w:id="1024" w:author="Dennis Hohmann" w:date="2012-04-14T20:55:00Z">
        <w:r w:rsidR="000B237D" w:rsidDel="00717F02">
          <w:delText>Steuerung</w:delText>
        </w:r>
        <w:r w:rsidR="00FB61D3" w:rsidDel="00717F02">
          <w:delText xml:space="preserve"> des Ablaufs</w:delText>
        </w:r>
      </w:del>
      <w:ins w:id="1025" w:author="Dennis Hohmann" w:date="2012-04-14T20:55:00Z">
        <w:r w:rsidR="00717F02">
          <w:t>Ablaufsteu</w:t>
        </w:r>
        <w:r w:rsidR="00717F02">
          <w:t>e</w:t>
        </w:r>
        <w:r w:rsidR="00717F02">
          <w:t>rung</w:t>
        </w:r>
      </w:ins>
      <w:del w:id="1026"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xml:space="preserve">. Somit wurde das System auf den ATmega1284P-PU portiert und </w:t>
      </w:r>
      <w:ins w:id="1027" w:author="Dennis Hohmann" w:date="2012-04-14T20:58:00Z">
        <w:r w:rsidR="00717F02">
          <w:t>die Schnit</w:t>
        </w:r>
        <w:r w:rsidR="00717F02">
          <w:t>t</w:t>
        </w:r>
        <w:r w:rsidR="00717F02">
          <w:t xml:space="preserve">stellen </w:t>
        </w:r>
      </w:ins>
      <w:r w:rsidR="00FB61D3">
        <w:t>wie folgt belegt:</w:t>
      </w:r>
    </w:p>
    <w:p w14:paraId="1C046E56" w14:textId="77777777" w:rsidR="00926E16" w:rsidRDefault="00926E16">
      <w:pPr>
        <w:pStyle w:val="Textkrper"/>
      </w:pPr>
    </w:p>
    <w:p w14:paraId="574A33D9" w14:textId="01EE94B7" w:rsidR="00FB61D3" w:rsidRDefault="00FB61D3">
      <w:pPr>
        <w:pStyle w:val="Textkrper"/>
        <w:numPr>
          <w:ilvl w:val="0"/>
          <w:numId w:val="19"/>
        </w:numPr>
        <w:pPrChange w:id="1028" w:author="Dennis Hohmann" w:date="2012-04-15T00:39:00Z">
          <w:pPr>
            <w:pStyle w:val="Textkrper"/>
          </w:pPr>
        </w:pPrChange>
      </w:pPr>
      <w:r>
        <w:t>UART0</w:t>
      </w:r>
      <w:r>
        <w:tab/>
        <w:t>Ausgabe von Meldungen und Empfang von Steuerbefehlen vom PC</w:t>
      </w:r>
    </w:p>
    <w:p w14:paraId="176467CB" w14:textId="092F5C58" w:rsidR="00FB61D3" w:rsidRDefault="00FB61D3">
      <w:pPr>
        <w:pStyle w:val="Textkrper"/>
        <w:numPr>
          <w:ilvl w:val="0"/>
          <w:numId w:val="19"/>
        </w:numPr>
      </w:pPr>
      <w:r>
        <w:t>UART1</w:t>
      </w:r>
      <w:r>
        <w:tab/>
      </w:r>
      <w:r w:rsidR="00B0341A">
        <w:t>VDrive2</w:t>
      </w:r>
      <w:r w:rsidR="00300235">
        <w:t xml:space="preserve"> USB</w:t>
      </w:r>
    </w:p>
    <w:p w14:paraId="38CBEC46" w14:textId="6E927FCD" w:rsidR="00FB61D3" w:rsidRDefault="00AE1ADB">
      <w:pPr>
        <w:pStyle w:val="Textkrper"/>
        <w:numPr>
          <w:ilvl w:val="0"/>
          <w:numId w:val="19"/>
        </w:numPr>
      </w:pPr>
      <w:ins w:id="1029" w:author="Dennis Hohmann" w:date="2012-04-14T21:02:00Z">
        <w:r>
          <w:t>Pin</w:t>
        </w:r>
      </w:ins>
      <w:r w:rsidR="00FB61D3">
        <w:t>Port</w:t>
      </w:r>
      <w:del w:id="1030" w:author="Dennis Hohmann" w:date="2012-04-14T21:02:00Z">
        <w:r w:rsidR="00FB61D3" w:rsidDel="00AE1ADB">
          <w:delText xml:space="preserve"> </w:delText>
        </w:r>
      </w:del>
      <w:r w:rsidR="00FB61D3">
        <w:t>A</w:t>
      </w:r>
      <w:r w:rsidR="00FB61D3">
        <w:tab/>
      </w:r>
      <w:del w:id="1031" w:author="Dennis Hohmann" w:date="2012-04-15T02:54:00Z">
        <w:r w:rsidR="00FB61D3" w:rsidDel="00B60A95">
          <w:tab/>
        </w:r>
      </w:del>
      <w:r w:rsidR="00FB61D3">
        <w:t>goCNC</w:t>
      </w:r>
      <w:r w:rsidR="00300235">
        <w:t xml:space="preserve"> Portalfräse</w:t>
      </w:r>
    </w:p>
    <w:p w14:paraId="7109994E" w14:textId="77777777" w:rsidR="00926E16" w:rsidRDefault="00926E16">
      <w:pPr>
        <w:pStyle w:val="Textkrper"/>
        <w:pPrChange w:id="1032" w:author="Dennis Hohmann" w:date="2012-04-15T00:39:00Z">
          <w:pPr>
            <w:pStyle w:val="Textkrper"/>
            <w:numPr>
              <w:numId w:val="19"/>
            </w:numPr>
            <w:ind w:left="720" w:hanging="360"/>
          </w:pPr>
        </w:pPrChange>
      </w:pPr>
    </w:p>
    <w:p w14:paraId="7F6D3C51" w14:textId="24382E63" w:rsidR="00FB61D3" w:rsidRDefault="00FB61D3">
      <w:pPr>
        <w:pStyle w:val="Textkrper"/>
      </w:pPr>
      <w:r>
        <w:t>Im letzten Schritt der Entwicklung wurde das Display implementiert. Dieses ist über</w:t>
      </w:r>
      <w:del w:id="1033" w:author="Dennis Hohmann" w:date="2012-04-15T02:55:00Z">
        <w:r w:rsidDel="00B60A95">
          <w:delText xml:space="preserve"> </w:delText>
        </w:r>
      </w:del>
      <w:del w:id="1034" w:author="Dennis Hohmann" w:date="2012-04-15T02:54:00Z">
        <w:r w:rsidDel="00B60A95">
          <w:delText>das</w:delText>
        </w:r>
      </w:del>
      <w:r>
        <w:t xml:space="preserve"> </w:t>
      </w:r>
      <w:r w:rsidR="003E219F">
        <w:t>I2C</w:t>
      </w:r>
      <w:r>
        <w:t xml:space="preserve"> angebunden.</w:t>
      </w:r>
    </w:p>
    <w:p w14:paraId="272AD607" w14:textId="77777777" w:rsidR="00D24904" w:rsidRDefault="00D24904">
      <w:pPr>
        <w:pStyle w:val="Textkrper"/>
      </w:pPr>
    </w:p>
    <w:p w14:paraId="2E5533B3" w14:textId="313B6513" w:rsidR="008741AE" w:rsidRDefault="0074053F" w:rsidP="00E60F49">
      <w:pPr>
        <w:pStyle w:val="berschrift2"/>
      </w:pPr>
      <w:bookmarkStart w:id="1035" w:name="_Controller-Programm"/>
      <w:bookmarkEnd w:id="1035"/>
      <w:r>
        <w:br w:type="page"/>
      </w:r>
      <w:bookmarkStart w:id="1036" w:name="_Toc196193400"/>
      <w:r w:rsidR="00462E08">
        <w:t>Controller-Programm</w:t>
      </w:r>
      <w:bookmarkEnd w:id="1036"/>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2164"/>
        <w:gridCol w:w="2071"/>
        <w:gridCol w:w="2938"/>
        <w:gridCol w:w="2258"/>
      </w:tblGrid>
      <w:tr w:rsidR="008741AE" w:rsidRPr="00CB7D2E" w14:paraId="2F83F9EB" w14:textId="77777777" w:rsidTr="00912CCD">
        <w:trPr>
          <w:jc w:val="center"/>
        </w:trPr>
        <w:tc>
          <w:tcPr>
            <w:tcW w:w="1894" w:type="dxa"/>
          </w:tcPr>
          <w:p w14:paraId="2BF173C5" w14:textId="77777777" w:rsidR="008741AE" w:rsidRPr="00C97B55" w:rsidRDefault="008741AE">
            <w:pPr>
              <w:pStyle w:val="Textkrper"/>
              <w:rPr>
                <w:b/>
                <w:rPrChange w:id="1037" w:author="Dennis Hohmann" w:date="2012-04-15T02:55:00Z">
                  <w:rPr>
                    <w:rFonts w:asciiTheme="majorHAnsi" w:eastAsiaTheme="majorEastAsia" w:hAnsiTheme="majorHAnsi" w:cstheme="majorBidi"/>
                    <w:b/>
                    <w:bCs w:val="0"/>
                    <w:i/>
                    <w:iCs/>
                  </w:rPr>
                </w:rPrChange>
              </w:rPr>
              <w:pPrChange w:id="1038" w:author="Dennis Hohmann" w:date="2012-04-15T00:39:00Z">
                <w:pPr>
                  <w:pStyle w:val="Textkrper"/>
                  <w:keepNext/>
                  <w:keepLines/>
                  <w:numPr>
                    <w:ilvl w:val="3"/>
                    <w:numId w:val="2"/>
                  </w:numPr>
                  <w:spacing w:before="200"/>
                  <w:ind w:left="864" w:hanging="864"/>
                  <w:outlineLvl w:val="3"/>
                </w:pPr>
              </w:pPrChange>
            </w:pPr>
            <w:r w:rsidRPr="00C97B55">
              <w:rPr>
                <w:b/>
                <w:rPrChange w:id="1039" w:author="Dennis Hohmann" w:date="2012-04-15T02:55:00Z">
                  <w:rPr/>
                </w:rPrChange>
              </w:rPr>
              <w:t>C-Programm-</w:t>
            </w:r>
            <w:r w:rsidRPr="00C97B55">
              <w:rPr>
                <w:b/>
                <w:rPrChange w:id="1040" w:author="Dennis Hohmann" w:date="2012-04-15T02:55:00Z">
                  <w:rPr/>
                </w:rPrChange>
              </w:rPr>
              <w:br/>
              <w:t>Dateien</w:t>
            </w:r>
          </w:p>
        </w:tc>
        <w:tc>
          <w:tcPr>
            <w:tcW w:w="1699" w:type="dxa"/>
          </w:tcPr>
          <w:p w14:paraId="68F30835" w14:textId="77777777" w:rsidR="008741AE" w:rsidRPr="00C97B55" w:rsidRDefault="008741AE">
            <w:pPr>
              <w:pStyle w:val="Textkrper"/>
              <w:rPr>
                <w:b/>
                <w:rPrChange w:id="1041" w:author="Dennis Hohmann" w:date="2012-04-15T02:55:00Z">
                  <w:rPr>
                    <w:rFonts w:asciiTheme="majorHAnsi" w:eastAsiaTheme="majorEastAsia" w:hAnsiTheme="majorHAnsi" w:cstheme="majorBidi"/>
                    <w:b/>
                    <w:bCs w:val="0"/>
                    <w:i/>
                    <w:iCs/>
                  </w:rPr>
                </w:rPrChange>
              </w:rPr>
              <w:pPrChange w:id="1042" w:author="Dennis Hohmann" w:date="2012-04-15T00:39:00Z">
                <w:pPr>
                  <w:pStyle w:val="Textkrper"/>
                  <w:keepNext/>
                  <w:keepLines/>
                  <w:numPr>
                    <w:ilvl w:val="3"/>
                    <w:numId w:val="2"/>
                  </w:numPr>
                  <w:spacing w:before="200"/>
                  <w:ind w:left="864" w:hanging="864"/>
                  <w:outlineLvl w:val="3"/>
                </w:pPr>
              </w:pPrChange>
            </w:pPr>
            <w:r w:rsidRPr="00C97B55">
              <w:rPr>
                <w:b/>
                <w:rPrChange w:id="1043" w:author="Dennis Hohmann" w:date="2012-04-15T02:55:00Z">
                  <w:rPr/>
                </w:rPrChange>
              </w:rPr>
              <w:t>Header-</w:t>
            </w:r>
            <w:r w:rsidRPr="00C97B55">
              <w:rPr>
                <w:b/>
                <w:rPrChange w:id="1044" w:author="Dennis Hohmann" w:date="2012-04-15T02:55:00Z">
                  <w:rPr/>
                </w:rPrChange>
              </w:rPr>
              <w:br/>
              <w:t>Dateien</w:t>
            </w:r>
          </w:p>
        </w:tc>
        <w:tc>
          <w:tcPr>
            <w:tcW w:w="2534" w:type="dxa"/>
          </w:tcPr>
          <w:p w14:paraId="4E8EC992" w14:textId="77777777" w:rsidR="008741AE" w:rsidRPr="00C97B55" w:rsidRDefault="008741AE">
            <w:pPr>
              <w:pStyle w:val="Textkrper"/>
              <w:rPr>
                <w:b/>
                <w:rPrChange w:id="1045" w:author="Dennis Hohmann" w:date="2012-04-15T02:55:00Z">
                  <w:rPr>
                    <w:rFonts w:asciiTheme="majorHAnsi" w:eastAsiaTheme="majorEastAsia" w:hAnsiTheme="majorHAnsi" w:cstheme="majorBidi"/>
                    <w:b/>
                    <w:bCs w:val="0"/>
                    <w:i/>
                    <w:iCs/>
                  </w:rPr>
                </w:rPrChange>
              </w:rPr>
              <w:pPrChange w:id="1046" w:author="Dennis Hohmann" w:date="2012-04-15T00:39:00Z">
                <w:pPr>
                  <w:pStyle w:val="Textkrper"/>
                  <w:keepNext/>
                  <w:keepLines/>
                  <w:numPr>
                    <w:ilvl w:val="3"/>
                    <w:numId w:val="2"/>
                  </w:numPr>
                  <w:spacing w:before="200"/>
                  <w:ind w:left="864" w:hanging="864"/>
                  <w:outlineLvl w:val="3"/>
                </w:pPr>
              </w:pPrChange>
            </w:pPr>
            <w:r w:rsidRPr="00C97B55">
              <w:rPr>
                <w:b/>
                <w:rPrChange w:id="1047" w:author="Dennis Hohmann" w:date="2012-04-15T02:55:00Z">
                  <w:rPr/>
                </w:rPrChange>
              </w:rPr>
              <w:t>Funktion</w:t>
            </w:r>
          </w:p>
        </w:tc>
        <w:tc>
          <w:tcPr>
            <w:tcW w:w="2322" w:type="dxa"/>
          </w:tcPr>
          <w:p w14:paraId="56D7CA97" w14:textId="77777777" w:rsidR="008741AE" w:rsidRPr="00C97B55" w:rsidRDefault="008741AE">
            <w:pPr>
              <w:pStyle w:val="Textkrper"/>
              <w:rPr>
                <w:b/>
                <w:rPrChange w:id="1048" w:author="Dennis Hohmann" w:date="2012-04-15T02:55:00Z">
                  <w:rPr>
                    <w:rFonts w:asciiTheme="majorHAnsi" w:eastAsiaTheme="majorEastAsia" w:hAnsiTheme="majorHAnsi" w:cstheme="majorBidi"/>
                    <w:b/>
                    <w:bCs w:val="0"/>
                    <w:i/>
                    <w:iCs/>
                  </w:rPr>
                </w:rPrChange>
              </w:rPr>
              <w:pPrChange w:id="1049" w:author="Dennis Hohmann" w:date="2012-04-15T00:39:00Z">
                <w:pPr>
                  <w:pStyle w:val="Textkrper"/>
                  <w:keepNext/>
                  <w:keepLines/>
                  <w:numPr>
                    <w:ilvl w:val="3"/>
                    <w:numId w:val="2"/>
                  </w:numPr>
                  <w:spacing w:before="200"/>
                  <w:ind w:left="864" w:hanging="864"/>
                  <w:outlineLvl w:val="3"/>
                </w:pPr>
              </w:pPrChange>
            </w:pPr>
            <w:r w:rsidRPr="00C97B55">
              <w:rPr>
                <w:b/>
                <w:rPrChange w:id="1050" w:author="Dennis Hohmann" w:date="2012-04-15T02:55:00Z">
                  <w:rPr/>
                </w:rPrChange>
              </w:rPr>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pPr>
              <w:pStyle w:val="Textkrper"/>
              <w:jc w:val="left"/>
              <w:rPr>
                <w:rFonts w:asciiTheme="majorHAnsi" w:eastAsiaTheme="majorEastAsia" w:hAnsiTheme="majorHAnsi" w:cstheme="majorBidi"/>
                <w:b/>
                <w:bCs w:val="0"/>
                <w:i/>
                <w:iCs/>
              </w:rPr>
              <w:pPrChange w:id="1051" w:author="Dennis Hohmann" w:date="2012-04-15T02:55:00Z">
                <w:pPr>
                  <w:pStyle w:val="Textkrper"/>
                  <w:keepNext/>
                  <w:keepLines/>
                  <w:numPr>
                    <w:ilvl w:val="3"/>
                    <w:numId w:val="2"/>
                  </w:numPr>
                  <w:spacing w:before="200"/>
                  <w:ind w:left="864" w:hanging="864"/>
                  <w:outlineLvl w:val="3"/>
                </w:pPr>
              </w:pPrChange>
            </w:pPr>
            <w:r w:rsidRPr="00CB7D2E">
              <w:t>main.c</w:t>
            </w:r>
          </w:p>
        </w:tc>
        <w:tc>
          <w:tcPr>
            <w:tcW w:w="1699" w:type="dxa"/>
            <w:vAlign w:val="center"/>
          </w:tcPr>
          <w:p w14:paraId="205F8FFE" w14:textId="32C53A6D" w:rsidR="008741AE" w:rsidRPr="00CB7D2E" w:rsidRDefault="00A32599">
            <w:pPr>
              <w:pStyle w:val="Textkrper"/>
              <w:jc w:val="left"/>
              <w:rPr>
                <w:rFonts w:asciiTheme="majorHAnsi" w:eastAsiaTheme="majorEastAsia" w:hAnsiTheme="majorHAnsi" w:cstheme="majorBidi"/>
                <w:b/>
                <w:bCs w:val="0"/>
                <w:i/>
                <w:iCs/>
              </w:rPr>
              <w:pPrChange w:id="1052" w:author="Dennis Hohmann" w:date="2012-04-15T02:55:00Z">
                <w:pPr>
                  <w:pStyle w:val="Textkrper"/>
                  <w:keepNext/>
                  <w:keepLines/>
                  <w:numPr>
                    <w:ilvl w:val="3"/>
                    <w:numId w:val="2"/>
                  </w:numPr>
                  <w:spacing w:before="200"/>
                  <w:ind w:left="864" w:hanging="864"/>
                  <w:outlineLvl w:val="3"/>
                </w:pPr>
              </w:pPrChange>
            </w:pPr>
            <w:r>
              <w:t>globdef.h</w:t>
            </w:r>
          </w:p>
        </w:tc>
        <w:tc>
          <w:tcPr>
            <w:tcW w:w="2534" w:type="dxa"/>
            <w:vAlign w:val="center"/>
          </w:tcPr>
          <w:p w14:paraId="0D23CA3C" w14:textId="77777777" w:rsidR="008741AE" w:rsidRPr="00CB7D2E" w:rsidRDefault="008741AE">
            <w:pPr>
              <w:pStyle w:val="Textkrper"/>
              <w:jc w:val="left"/>
              <w:rPr>
                <w:rFonts w:asciiTheme="majorHAnsi" w:eastAsiaTheme="majorEastAsia" w:hAnsiTheme="majorHAnsi" w:cstheme="majorBidi"/>
                <w:b/>
                <w:bCs w:val="0"/>
                <w:i/>
                <w:iCs/>
              </w:rPr>
              <w:pPrChange w:id="1053" w:author="Dennis Hohmann" w:date="2012-04-15T02:55:00Z">
                <w:pPr>
                  <w:pStyle w:val="Textkrper"/>
                  <w:keepNext/>
                  <w:keepLines/>
                  <w:numPr>
                    <w:ilvl w:val="3"/>
                    <w:numId w:val="2"/>
                  </w:numPr>
                  <w:spacing w:before="200"/>
                  <w:ind w:left="864" w:hanging="864"/>
                  <w:outlineLvl w:val="3"/>
                </w:pPr>
              </w:pPrChange>
            </w:pPr>
            <w:r w:rsidRPr="00CB7D2E">
              <w:t>Hauptprogramm</w:t>
            </w:r>
          </w:p>
        </w:tc>
        <w:tc>
          <w:tcPr>
            <w:tcW w:w="2322" w:type="dxa"/>
            <w:vAlign w:val="center"/>
          </w:tcPr>
          <w:p w14:paraId="311213CC" w14:textId="77777777" w:rsidR="008741AE" w:rsidRPr="00CB7D2E" w:rsidRDefault="008741AE">
            <w:pPr>
              <w:pStyle w:val="Textkrper"/>
              <w:jc w:val="left"/>
              <w:rPr>
                <w:rFonts w:asciiTheme="majorHAnsi" w:eastAsiaTheme="majorEastAsia" w:hAnsiTheme="majorHAnsi" w:cstheme="majorBidi"/>
                <w:b/>
                <w:bCs w:val="0"/>
                <w:i/>
                <w:iCs/>
              </w:rPr>
              <w:pPrChange w:id="1054"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pPr>
              <w:pStyle w:val="Textkrper"/>
              <w:jc w:val="left"/>
              <w:rPr>
                <w:rFonts w:asciiTheme="majorHAnsi" w:eastAsiaTheme="majorEastAsia" w:hAnsiTheme="majorHAnsi" w:cstheme="majorBidi"/>
                <w:b/>
                <w:bCs w:val="0"/>
                <w:i/>
                <w:iCs/>
              </w:rPr>
              <w:pPrChange w:id="1055" w:author="Dennis Hohmann" w:date="2012-04-15T02:55:00Z">
                <w:pPr>
                  <w:pStyle w:val="Textkrper"/>
                  <w:keepNext/>
                  <w:keepLines/>
                  <w:numPr>
                    <w:ilvl w:val="3"/>
                    <w:numId w:val="2"/>
                  </w:numPr>
                  <w:spacing w:before="200"/>
                  <w:ind w:left="864" w:hanging="864"/>
                  <w:outlineLvl w:val="3"/>
                </w:pPr>
              </w:pPrChange>
            </w:pPr>
            <w:r w:rsidRPr="00CB7D2E">
              <w:t>uart.</w:t>
            </w:r>
            <w:r>
              <w:t>c</w:t>
            </w:r>
          </w:p>
        </w:tc>
        <w:tc>
          <w:tcPr>
            <w:tcW w:w="1699" w:type="dxa"/>
            <w:vAlign w:val="center"/>
          </w:tcPr>
          <w:p w14:paraId="692FF345" w14:textId="77777777" w:rsidR="008741AE" w:rsidRDefault="008741AE">
            <w:pPr>
              <w:pStyle w:val="Textkrper"/>
              <w:jc w:val="left"/>
              <w:rPr>
                <w:rFonts w:asciiTheme="majorHAnsi" w:eastAsiaTheme="majorEastAsia" w:hAnsiTheme="majorHAnsi" w:cstheme="majorBidi"/>
                <w:b/>
                <w:bCs w:val="0"/>
                <w:i/>
                <w:iCs/>
              </w:rPr>
              <w:pPrChange w:id="1056" w:author="Dennis Hohmann" w:date="2012-04-15T02:55:00Z">
                <w:pPr>
                  <w:pStyle w:val="Textkrper"/>
                  <w:keepNext/>
                  <w:keepLines/>
                  <w:numPr>
                    <w:ilvl w:val="3"/>
                    <w:numId w:val="2"/>
                  </w:numPr>
                  <w:spacing w:before="200"/>
                  <w:ind w:left="864" w:hanging="864"/>
                  <w:outlineLvl w:val="3"/>
                </w:pPr>
              </w:pPrChange>
            </w:pPr>
            <w:r>
              <w:t>uart.h</w:t>
            </w:r>
          </w:p>
        </w:tc>
        <w:tc>
          <w:tcPr>
            <w:tcW w:w="2534" w:type="dxa"/>
            <w:vAlign w:val="center"/>
          </w:tcPr>
          <w:p w14:paraId="6F9491FA" w14:textId="77777777" w:rsidR="008741AE" w:rsidRDefault="008741AE">
            <w:pPr>
              <w:pStyle w:val="Textkrper"/>
              <w:jc w:val="left"/>
              <w:rPr>
                <w:rFonts w:asciiTheme="majorHAnsi" w:eastAsiaTheme="majorEastAsia" w:hAnsiTheme="majorHAnsi" w:cstheme="majorBidi"/>
                <w:b/>
                <w:bCs w:val="0"/>
                <w:i/>
                <w:iCs/>
              </w:rPr>
              <w:pPrChange w:id="1057" w:author="Dennis Hohmann" w:date="2012-04-15T02:55:00Z">
                <w:pPr>
                  <w:pStyle w:val="Textkrper"/>
                  <w:keepNext/>
                  <w:keepLines/>
                  <w:numPr>
                    <w:ilvl w:val="3"/>
                    <w:numId w:val="2"/>
                  </w:numPr>
                  <w:spacing w:before="200"/>
                  <w:ind w:left="864" w:hanging="864"/>
                  <w:outlineLvl w:val="3"/>
                </w:pPr>
              </w:pPrChange>
            </w:pPr>
            <w:r>
              <w:t>UART-Library</w:t>
            </w:r>
          </w:p>
        </w:tc>
        <w:tc>
          <w:tcPr>
            <w:tcW w:w="2322" w:type="dxa"/>
            <w:vAlign w:val="center"/>
          </w:tcPr>
          <w:p w14:paraId="31B123F3" w14:textId="04C0A102" w:rsidR="008741AE" w:rsidRPr="00DC1FEC" w:rsidRDefault="00A32599">
            <w:pPr>
              <w:pStyle w:val="Textkrper"/>
              <w:jc w:val="left"/>
              <w:rPr>
                <w:rFonts w:asciiTheme="majorHAnsi" w:eastAsiaTheme="majorEastAsia" w:hAnsiTheme="majorHAnsi" w:cstheme="majorBidi"/>
                <w:b/>
                <w:bCs w:val="0"/>
                <w:i/>
                <w:iCs/>
              </w:rPr>
              <w:pPrChange w:id="1058" w:author="Dennis Hohmann" w:date="2012-04-15T02:55:00Z">
                <w:pPr>
                  <w:pStyle w:val="Textkrper"/>
                  <w:keepNext/>
                  <w:keepLines/>
                  <w:numPr>
                    <w:ilvl w:val="3"/>
                    <w:numId w:val="2"/>
                  </w:numPr>
                  <w:spacing w:before="200"/>
                  <w:ind w:left="864" w:hanging="864"/>
                  <w:outlineLvl w:val="3"/>
                </w:pPr>
              </w:pPrChange>
            </w:pPr>
            <w:r>
              <w:t xml:space="preserve">Peter </w:t>
            </w:r>
            <w:r w:rsidR="008741AE" w:rsidRPr="00DC1FEC">
              <w:t>Fleury</w:t>
            </w:r>
            <w:r w:rsidR="008741AE" w:rsidRPr="00DC1FEC">
              <w:br/>
              <w:t>http://jump.to/fleury</w:t>
            </w:r>
          </w:p>
          <w:p w14:paraId="73BCEC21" w14:textId="77777777" w:rsidR="008741AE" w:rsidRPr="00CB7D2E" w:rsidRDefault="008741AE">
            <w:pPr>
              <w:pStyle w:val="Textkrper"/>
              <w:jc w:val="left"/>
              <w:rPr>
                <w:rFonts w:asciiTheme="majorHAnsi" w:eastAsiaTheme="majorEastAsia" w:hAnsiTheme="majorHAnsi" w:cstheme="majorBidi"/>
                <w:b/>
                <w:bCs w:val="0"/>
                <w:i/>
                <w:iCs/>
              </w:rPr>
              <w:pPrChange w:id="1059"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pPr>
              <w:pStyle w:val="Textkrper"/>
              <w:jc w:val="left"/>
              <w:rPr>
                <w:rFonts w:asciiTheme="majorHAnsi" w:eastAsiaTheme="majorEastAsia" w:hAnsiTheme="majorHAnsi" w:cstheme="majorBidi"/>
                <w:b/>
                <w:bCs w:val="0"/>
                <w:i/>
                <w:iCs/>
              </w:rPr>
              <w:pPrChange w:id="1060" w:author="Dennis Hohmann" w:date="2012-04-15T02:55:00Z">
                <w:pPr>
                  <w:pStyle w:val="Textkrper"/>
                  <w:keepNext/>
                  <w:keepLines/>
                  <w:numPr>
                    <w:ilvl w:val="3"/>
                    <w:numId w:val="2"/>
                  </w:numPr>
                  <w:spacing w:before="200"/>
                  <w:ind w:left="864" w:hanging="864"/>
                  <w:outlineLvl w:val="3"/>
                </w:pPr>
              </w:pPrChange>
            </w:pPr>
            <w:r>
              <w:t>i2cmaster.c</w:t>
            </w:r>
          </w:p>
        </w:tc>
        <w:tc>
          <w:tcPr>
            <w:tcW w:w="1699" w:type="dxa"/>
            <w:vAlign w:val="center"/>
          </w:tcPr>
          <w:p w14:paraId="0B2EAA61" w14:textId="13EFD97A" w:rsidR="008741AE" w:rsidRDefault="00A83570">
            <w:pPr>
              <w:pStyle w:val="Textkrper"/>
              <w:jc w:val="left"/>
              <w:pPrChange w:id="1061" w:author="Dennis Hohmann" w:date="2012-04-15T02:55:00Z">
                <w:pPr>
                  <w:pStyle w:val="Textkrper"/>
                </w:pPr>
              </w:pPrChange>
            </w:pPr>
            <w:ins w:id="1062" w:author="Dennis Hohmann" w:date="2012-04-14T21:03:00Z">
              <w:r>
                <w:t>i</w:t>
              </w:r>
            </w:ins>
            <w:del w:id="1063"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pPr>
              <w:pStyle w:val="Textkrper"/>
              <w:jc w:val="left"/>
              <w:rPr>
                <w:rFonts w:asciiTheme="majorHAnsi" w:eastAsiaTheme="majorEastAsia" w:hAnsiTheme="majorHAnsi" w:cstheme="majorBidi"/>
                <w:b/>
                <w:bCs w:val="0"/>
                <w:i/>
                <w:iCs/>
              </w:rPr>
              <w:pPrChange w:id="1064" w:author="Dennis Hohmann" w:date="2012-04-15T02:55:00Z">
                <w:pPr>
                  <w:pStyle w:val="Textkrper"/>
                  <w:keepNext/>
                  <w:keepLines/>
                  <w:numPr>
                    <w:ilvl w:val="3"/>
                    <w:numId w:val="2"/>
                  </w:numPr>
                  <w:spacing w:before="200"/>
                  <w:ind w:left="864" w:hanging="864"/>
                  <w:outlineLvl w:val="3"/>
                </w:pPr>
              </w:pPrChange>
            </w:pPr>
            <w:r>
              <w:t>I2C-Library</w:t>
            </w:r>
          </w:p>
        </w:tc>
        <w:tc>
          <w:tcPr>
            <w:tcW w:w="2322" w:type="dxa"/>
            <w:vAlign w:val="center"/>
          </w:tcPr>
          <w:p w14:paraId="0ED2D2E6" w14:textId="77777777" w:rsidR="008741AE" w:rsidRPr="00CB7D2E" w:rsidRDefault="008741AE">
            <w:pPr>
              <w:pStyle w:val="Textkrper"/>
              <w:jc w:val="left"/>
              <w:rPr>
                <w:rFonts w:asciiTheme="majorHAnsi" w:eastAsiaTheme="majorEastAsia" w:hAnsiTheme="majorHAnsi" w:cstheme="majorBidi"/>
                <w:b/>
                <w:bCs w:val="0"/>
                <w:i/>
                <w:iCs/>
              </w:rPr>
              <w:pPrChange w:id="1065" w:author="Dennis Hohmann" w:date="2012-04-15T02:55:00Z">
                <w:pPr>
                  <w:pStyle w:val="Textkrper"/>
                  <w:keepNext/>
                  <w:keepLines/>
                  <w:numPr>
                    <w:ilvl w:val="3"/>
                    <w:numId w:val="2"/>
                  </w:numPr>
                  <w:spacing w:before="200"/>
                  <w:ind w:left="864" w:hanging="864"/>
                  <w:outlineLvl w:val="3"/>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pPr>
              <w:pStyle w:val="Textkrper"/>
              <w:jc w:val="left"/>
              <w:rPr>
                <w:rFonts w:asciiTheme="majorHAnsi" w:eastAsiaTheme="majorEastAsia" w:hAnsiTheme="majorHAnsi" w:cstheme="majorBidi"/>
                <w:b/>
                <w:bCs w:val="0"/>
                <w:i/>
                <w:iCs/>
              </w:rPr>
              <w:pPrChange w:id="1066" w:author="Dennis Hohmann" w:date="2012-04-15T02:55:00Z">
                <w:pPr>
                  <w:pStyle w:val="Textkrper"/>
                  <w:keepNext/>
                  <w:keepLines/>
                  <w:numPr>
                    <w:ilvl w:val="3"/>
                    <w:numId w:val="2"/>
                  </w:numPr>
                  <w:spacing w:before="200"/>
                  <w:ind w:left="864" w:hanging="864"/>
                  <w:outlineLvl w:val="3"/>
                </w:pPr>
              </w:pPrChange>
            </w:pPr>
            <w:r>
              <w:t>eDIP240.c</w:t>
            </w:r>
          </w:p>
        </w:tc>
        <w:tc>
          <w:tcPr>
            <w:tcW w:w="1699" w:type="dxa"/>
            <w:vAlign w:val="center"/>
          </w:tcPr>
          <w:p w14:paraId="08C9FB0A" w14:textId="77777777" w:rsidR="008741AE" w:rsidRDefault="008741AE">
            <w:pPr>
              <w:pStyle w:val="Textkrper"/>
              <w:jc w:val="left"/>
              <w:rPr>
                <w:rFonts w:asciiTheme="majorHAnsi" w:eastAsiaTheme="majorEastAsia" w:hAnsiTheme="majorHAnsi" w:cstheme="majorBidi"/>
                <w:b/>
                <w:bCs w:val="0"/>
                <w:i/>
                <w:iCs/>
              </w:rPr>
              <w:pPrChange w:id="1067" w:author="Dennis Hohmann" w:date="2012-04-15T02:55:00Z">
                <w:pPr>
                  <w:pStyle w:val="Textkrper"/>
                  <w:keepNext/>
                  <w:keepLines/>
                  <w:numPr>
                    <w:ilvl w:val="3"/>
                    <w:numId w:val="2"/>
                  </w:numPr>
                  <w:spacing w:before="200"/>
                  <w:ind w:left="864" w:hanging="864"/>
                  <w:outlineLvl w:val="3"/>
                </w:pPr>
              </w:pPrChange>
            </w:pPr>
            <w:r>
              <w:t>eDIP240.h</w:t>
            </w:r>
          </w:p>
        </w:tc>
        <w:tc>
          <w:tcPr>
            <w:tcW w:w="2534" w:type="dxa"/>
            <w:vAlign w:val="center"/>
          </w:tcPr>
          <w:p w14:paraId="47B05D2A" w14:textId="77777777" w:rsidR="008741AE" w:rsidRDefault="008741AE">
            <w:pPr>
              <w:pStyle w:val="Textkrper"/>
              <w:jc w:val="left"/>
              <w:rPr>
                <w:rFonts w:asciiTheme="majorHAnsi" w:eastAsiaTheme="majorEastAsia" w:hAnsiTheme="majorHAnsi" w:cstheme="majorBidi"/>
                <w:b/>
                <w:bCs w:val="0"/>
                <w:i/>
                <w:iCs/>
              </w:rPr>
              <w:pPrChange w:id="1068" w:author="Dennis Hohmann" w:date="2012-04-15T02:55:00Z">
                <w:pPr>
                  <w:pStyle w:val="Textkrper"/>
                  <w:keepNext/>
                  <w:keepLines/>
                  <w:numPr>
                    <w:ilvl w:val="3"/>
                    <w:numId w:val="2"/>
                  </w:numPr>
                  <w:spacing w:before="200"/>
                  <w:ind w:left="864" w:hanging="864"/>
                  <w:outlineLvl w:val="3"/>
                </w:pPr>
              </w:pPrChange>
            </w:pPr>
            <w:r>
              <w:t>Display-Routinen</w:t>
            </w:r>
          </w:p>
        </w:tc>
        <w:tc>
          <w:tcPr>
            <w:tcW w:w="2322" w:type="dxa"/>
            <w:vAlign w:val="center"/>
          </w:tcPr>
          <w:p w14:paraId="53F2E661" w14:textId="77777777" w:rsidR="008741AE" w:rsidRDefault="008741AE">
            <w:pPr>
              <w:pStyle w:val="Textkrper"/>
              <w:jc w:val="left"/>
              <w:rPr>
                <w:rFonts w:asciiTheme="majorHAnsi" w:eastAsiaTheme="majorEastAsia" w:hAnsiTheme="majorHAnsi" w:cstheme="majorBidi"/>
                <w:b/>
                <w:bCs w:val="0"/>
                <w:i/>
                <w:iCs/>
              </w:rPr>
              <w:pPrChange w:id="1069"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pPr>
              <w:pStyle w:val="Textkrper"/>
              <w:jc w:val="left"/>
              <w:rPr>
                <w:rFonts w:asciiTheme="majorHAnsi" w:eastAsiaTheme="majorEastAsia" w:hAnsiTheme="majorHAnsi" w:cstheme="majorBidi"/>
                <w:b/>
                <w:bCs w:val="0"/>
                <w:i/>
                <w:iCs/>
              </w:rPr>
              <w:pPrChange w:id="1070" w:author="Dennis Hohmann" w:date="2012-04-15T02:55:00Z">
                <w:pPr>
                  <w:pStyle w:val="Textkrper"/>
                  <w:keepNext/>
                  <w:keepLines/>
                  <w:numPr>
                    <w:ilvl w:val="3"/>
                    <w:numId w:val="2"/>
                  </w:numPr>
                  <w:spacing w:before="200"/>
                  <w:ind w:left="864" w:hanging="864"/>
                  <w:outlineLvl w:val="3"/>
                </w:pPr>
              </w:pPrChange>
            </w:pPr>
            <w:r>
              <w:t>vnc1l.c</w:t>
            </w:r>
          </w:p>
        </w:tc>
        <w:tc>
          <w:tcPr>
            <w:tcW w:w="1699" w:type="dxa"/>
            <w:vAlign w:val="center"/>
          </w:tcPr>
          <w:p w14:paraId="5AD62534" w14:textId="77777777" w:rsidR="008741AE" w:rsidRDefault="008741AE">
            <w:pPr>
              <w:pStyle w:val="Textkrper"/>
              <w:jc w:val="left"/>
              <w:rPr>
                <w:rFonts w:asciiTheme="majorHAnsi" w:eastAsiaTheme="majorEastAsia" w:hAnsiTheme="majorHAnsi" w:cstheme="majorBidi"/>
                <w:b/>
                <w:bCs w:val="0"/>
                <w:i/>
                <w:iCs/>
              </w:rPr>
              <w:pPrChange w:id="1071" w:author="Dennis Hohmann" w:date="2012-04-15T02:55:00Z">
                <w:pPr>
                  <w:pStyle w:val="Textkrper"/>
                  <w:keepNext/>
                  <w:keepLines/>
                  <w:numPr>
                    <w:ilvl w:val="3"/>
                    <w:numId w:val="2"/>
                  </w:numPr>
                  <w:spacing w:before="200"/>
                  <w:ind w:left="864" w:hanging="864"/>
                  <w:outlineLvl w:val="3"/>
                </w:pPr>
              </w:pPrChange>
            </w:pPr>
            <w:r>
              <w:t>vnc1l.h</w:t>
            </w:r>
          </w:p>
        </w:tc>
        <w:tc>
          <w:tcPr>
            <w:tcW w:w="2534" w:type="dxa"/>
            <w:vAlign w:val="center"/>
          </w:tcPr>
          <w:p w14:paraId="645E1919" w14:textId="77777777" w:rsidR="008741AE" w:rsidRDefault="008741AE">
            <w:pPr>
              <w:pStyle w:val="Textkrper"/>
              <w:jc w:val="left"/>
              <w:rPr>
                <w:rFonts w:asciiTheme="majorHAnsi" w:eastAsiaTheme="majorEastAsia" w:hAnsiTheme="majorHAnsi" w:cstheme="majorBidi"/>
                <w:b/>
                <w:bCs w:val="0"/>
                <w:i/>
                <w:iCs/>
              </w:rPr>
              <w:pPrChange w:id="1072" w:author="Dennis Hohmann" w:date="2012-04-15T02:55:00Z">
                <w:pPr>
                  <w:pStyle w:val="Textkrper"/>
                  <w:keepNext/>
                  <w:keepLines/>
                  <w:numPr>
                    <w:ilvl w:val="3"/>
                    <w:numId w:val="2"/>
                  </w:numPr>
                  <w:spacing w:before="200"/>
                  <w:ind w:left="864" w:hanging="864"/>
                  <w:outlineLvl w:val="3"/>
                </w:pPr>
              </w:pPrChange>
            </w:pPr>
            <w:r>
              <w:t>USB-Routinen</w:t>
            </w:r>
          </w:p>
        </w:tc>
        <w:tc>
          <w:tcPr>
            <w:tcW w:w="2322" w:type="dxa"/>
            <w:vAlign w:val="center"/>
          </w:tcPr>
          <w:p w14:paraId="08F5D2CA" w14:textId="77777777" w:rsidR="008741AE" w:rsidRDefault="008741AE">
            <w:pPr>
              <w:pStyle w:val="Textkrper"/>
              <w:jc w:val="left"/>
              <w:rPr>
                <w:rFonts w:asciiTheme="majorHAnsi" w:eastAsiaTheme="majorEastAsia" w:hAnsiTheme="majorHAnsi" w:cstheme="majorBidi"/>
                <w:b/>
                <w:bCs w:val="0"/>
                <w:i/>
                <w:iCs/>
              </w:rPr>
              <w:pPrChange w:id="1073"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pPr>
              <w:pStyle w:val="Textkrper"/>
              <w:jc w:val="left"/>
              <w:rPr>
                <w:rFonts w:asciiTheme="majorHAnsi" w:eastAsiaTheme="majorEastAsia" w:hAnsiTheme="majorHAnsi" w:cstheme="majorBidi"/>
                <w:b/>
                <w:bCs w:val="0"/>
                <w:i/>
                <w:iCs/>
              </w:rPr>
              <w:pPrChange w:id="1074" w:author="Dennis Hohmann" w:date="2012-04-15T02:55:00Z">
                <w:pPr>
                  <w:pStyle w:val="Textkrper"/>
                  <w:keepNext/>
                  <w:keepLines/>
                  <w:numPr>
                    <w:ilvl w:val="3"/>
                    <w:numId w:val="2"/>
                  </w:numPr>
                  <w:spacing w:before="200"/>
                  <w:ind w:left="864" w:hanging="864"/>
                  <w:outlineLvl w:val="3"/>
                </w:pPr>
              </w:pPrChange>
            </w:pPr>
            <w:r>
              <w:t>gcode.c</w:t>
            </w:r>
          </w:p>
        </w:tc>
        <w:tc>
          <w:tcPr>
            <w:tcW w:w="1699" w:type="dxa"/>
            <w:vAlign w:val="center"/>
          </w:tcPr>
          <w:p w14:paraId="330824F9" w14:textId="77777777" w:rsidR="008741AE" w:rsidRDefault="008741AE">
            <w:pPr>
              <w:pStyle w:val="Textkrper"/>
              <w:jc w:val="left"/>
              <w:rPr>
                <w:rFonts w:asciiTheme="majorHAnsi" w:eastAsiaTheme="majorEastAsia" w:hAnsiTheme="majorHAnsi" w:cstheme="majorBidi"/>
                <w:b/>
                <w:bCs w:val="0"/>
                <w:i/>
                <w:iCs/>
              </w:rPr>
              <w:pPrChange w:id="1075" w:author="Dennis Hohmann" w:date="2012-04-15T02:55:00Z">
                <w:pPr>
                  <w:pStyle w:val="Textkrper"/>
                  <w:keepNext/>
                  <w:keepLines/>
                  <w:numPr>
                    <w:ilvl w:val="3"/>
                    <w:numId w:val="2"/>
                  </w:numPr>
                  <w:spacing w:before="200"/>
                  <w:ind w:left="864" w:hanging="864"/>
                  <w:outlineLvl w:val="3"/>
                </w:pPr>
              </w:pPrChange>
            </w:pPr>
            <w:r>
              <w:t>gcode.h</w:t>
            </w:r>
          </w:p>
        </w:tc>
        <w:tc>
          <w:tcPr>
            <w:tcW w:w="2534" w:type="dxa"/>
            <w:vAlign w:val="center"/>
          </w:tcPr>
          <w:p w14:paraId="5A7F29EA" w14:textId="49C274DD" w:rsidR="008741AE" w:rsidRDefault="00452E72">
            <w:pPr>
              <w:pStyle w:val="Textkrper"/>
              <w:jc w:val="left"/>
              <w:rPr>
                <w:rFonts w:asciiTheme="majorHAnsi" w:eastAsiaTheme="majorEastAsia" w:hAnsiTheme="majorHAnsi" w:cstheme="majorBidi"/>
                <w:b/>
                <w:bCs w:val="0"/>
                <w:i/>
                <w:iCs/>
              </w:rPr>
              <w:pPrChange w:id="1076" w:author="Dennis Hohmann" w:date="2012-04-15T02:55:00Z">
                <w:pPr>
                  <w:pStyle w:val="Textkrper"/>
                  <w:keepNext/>
                  <w:keepLines/>
                  <w:numPr>
                    <w:ilvl w:val="3"/>
                    <w:numId w:val="2"/>
                  </w:numPr>
                  <w:spacing w:before="200"/>
                  <w:ind w:left="864" w:hanging="864"/>
                  <w:outlineLvl w:val="3"/>
                </w:pPr>
              </w:pPrChange>
            </w:pPr>
            <w:r>
              <w:t>G-</w:t>
            </w:r>
            <w:r w:rsidR="008741AE">
              <w:t>Code-Routine</w:t>
            </w:r>
          </w:p>
        </w:tc>
        <w:tc>
          <w:tcPr>
            <w:tcW w:w="2322" w:type="dxa"/>
            <w:vAlign w:val="center"/>
          </w:tcPr>
          <w:p w14:paraId="5B77DE75" w14:textId="77777777" w:rsidR="008741AE" w:rsidRDefault="008741AE">
            <w:pPr>
              <w:pStyle w:val="Textkrper"/>
              <w:jc w:val="left"/>
              <w:rPr>
                <w:rFonts w:asciiTheme="majorHAnsi" w:eastAsiaTheme="majorEastAsia" w:hAnsiTheme="majorHAnsi" w:cstheme="majorBidi"/>
                <w:b/>
                <w:bCs w:val="0"/>
                <w:i/>
                <w:iCs/>
              </w:rPr>
              <w:pPrChange w:id="1077"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pPr>
              <w:pStyle w:val="Textkrper"/>
              <w:jc w:val="left"/>
              <w:rPr>
                <w:rFonts w:asciiTheme="majorHAnsi" w:eastAsiaTheme="majorEastAsia" w:hAnsiTheme="majorHAnsi" w:cstheme="majorBidi"/>
                <w:b/>
                <w:bCs w:val="0"/>
                <w:i/>
                <w:iCs/>
              </w:rPr>
              <w:pPrChange w:id="1078" w:author="Dennis Hohmann" w:date="2012-04-15T02:55:00Z">
                <w:pPr>
                  <w:pStyle w:val="Textkrper"/>
                  <w:keepNext/>
                  <w:keepLines/>
                  <w:numPr>
                    <w:ilvl w:val="3"/>
                    <w:numId w:val="2"/>
                  </w:numPr>
                  <w:spacing w:before="200"/>
                  <w:ind w:left="864" w:hanging="864"/>
                  <w:outlineLvl w:val="3"/>
                </w:pPr>
              </w:pPrChange>
            </w:pPr>
            <w:r>
              <w:t>gocnc.c</w:t>
            </w:r>
          </w:p>
        </w:tc>
        <w:tc>
          <w:tcPr>
            <w:tcW w:w="1699" w:type="dxa"/>
            <w:vAlign w:val="center"/>
          </w:tcPr>
          <w:p w14:paraId="38E1EA61" w14:textId="77777777" w:rsidR="008741AE" w:rsidRDefault="008741AE">
            <w:pPr>
              <w:pStyle w:val="Textkrper"/>
              <w:jc w:val="left"/>
              <w:rPr>
                <w:rFonts w:asciiTheme="majorHAnsi" w:eastAsiaTheme="majorEastAsia" w:hAnsiTheme="majorHAnsi" w:cstheme="majorBidi"/>
                <w:b/>
                <w:bCs w:val="0"/>
                <w:i/>
                <w:iCs/>
              </w:rPr>
              <w:pPrChange w:id="1079" w:author="Dennis Hohmann" w:date="2012-04-15T02:55:00Z">
                <w:pPr>
                  <w:pStyle w:val="Textkrper"/>
                  <w:keepNext/>
                  <w:keepLines/>
                  <w:numPr>
                    <w:ilvl w:val="3"/>
                    <w:numId w:val="2"/>
                  </w:numPr>
                  <w:spacing w:before="200"/>
                  <w:ind w:left="864" w:hanging="864"/>
                  <w:outlineLvl w:val="3"/>
                </w:pPr>
              </w:pPrChange>
            </w:pPr>
            <w:r>
              <w:t>gocnc.h</w:t>
            </w:r>
          </w:p>
        </w:tc>
        <w:tc>
          <w:tcPr>
            <w:tcW w:w="2534" w:type="dxa"/>
            <w:vAlign w:val="center"/>
          </w:tcPr>
          <w:p w14:paraId="4DE95AE3" w14:textId="77777777" w:rsidR="008741AE" w:rsidRDefault="008741AE">
            <w:pPr>
              <w:pStyle w:val="Textkrper"/>
              <w:jc w:val="left"/>
              <w:rPr>
                <w:rFonts w:asciiTheme="majorHAnsi" w:eastAsiaTheme="majorEastAsia" w:hAnsiTheme="majorHAnsi" w:cstheme="majorBidi"/>
                <w:b/>
                <w:bCs w:val="0"/>
                <w:i/>
                <w:iCs/>
              </w:rPr>
              <w:pPrChange w:id="1080" w:author="Dennis Hohmann" w:date="2012-04-15T02:55:00Z">
                <w:pPr>
                  <w:pStyle w:val="Textkrper"/>
                  <w:keepNext/>
                  <w:keepLines/>
                  <w:numPr>
                    <w:ilvl w:val="3"/>
                    <w:numId w:val="2"/>
                  </w:numPr>
                  <w:spacing w:before="200"/>
                  <w:ind w:left="864" w:hanging="864"/>
                  <w:outlineLvl w:val="3"/>
                </w:pPr>
              </w:pPrChange>
            </w:pPr>
            <w:r>
              <w:t>Bewegungroutinen</w:t>
            </w:r>
          </w:p>
        </w:tc>
        <w:tc>
          <w:tcPr>
            <w:tcW w:w="2322" w:type="dxa"/>
            <w:vAlign w:val="center"/>
          </w:tcPr>
          <w:p w14:paraId="0C509387" w14:textId="77777777" w:rsidR="008741AE" w:rsidRDefault="008741AE">
            <w:pPr>
              <w:pStyle w:val="Textkrper"/>
              <w:jc w:val="left"/>
              <w:rPr>
                <w:rFonts w:asciiTheme="majorHAnsi" w:eastAsiaTheme="majorEastAsia" w:hAnsiTheme="majorHAnsi" w:cstheme="majorBidi"/>
                <w:b/>
                <w:bCs w:val="0"/>
                <w:i/>
                <w:iCs/>
              </w:rPr>
              <w:pPrChange w:id="1081" w:author="Dennis Hohmann" w:date="2012-04-15T02:55:00Z">
                <w:pPr>
                  <w:pStyle w:val="Textkrper"/>
                  <w:keepNext/>
                  <w:keepLines/>
                  <w:numPr>
                    <w:ilvl w:val="3"/>
                    <w:numId w:val="2"/>
                  </w:numPr>
                  <w:spacing w:before="200"/>
                  <w:ind w:left="864" w:hanging="864"/>
                  <w:outlineLvl w:val="3"/>
                </w:pPr>
              </w:pPrChange>
            </w:pPr>
            <w:r>
              <w:t>Dennis Hohmann</w:t>
            </w:r>
          </w:p>
        </w:tc>
      </w:tr>
    </w:tbl>
    <w:p w14:paraId="241FB13D" w14:textId="5E9ADAC3" w:rsidR="008500CE" w:rsidRDefault="008500CE" w:rsidP="008E7416">
      <w:pPr>
        <w:pStyle w:val="Beschriftung"/>
        <w:ind w:hanging="436"/>
      </w:pPr>
      <w:bookmarkStart w:id="1082" w:name="_Toc195118420"/>
      <w:bookmarkStart w:id="1083" w:name="_Toc195150489"/>
      <w:bookmarkStart w:id="1084" w:name="_Toc196185428"/>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08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w:t>
      </w:r>
      <w:r w:rsidR="00462E08">
        <w:t>Controller</w:t>
      </w:r>
      <w:r>
        <w:t xml:space="preserve"> Programmdateien</w:t>
      </w:r>
      <w:bookmarkEnd w:id="1082"/>
      <w:bookmarkEnd w:id="1083"/>
      <w:bookmarkEnd w:id="1084"/>
    </w:p>
    <w:p w14:paraId="3FED081A" w14:textId="77777777" w:rsidR="00462E08" w:rsidRDefault="00462E08">
      <w:pPr>
        <w:pStyle w:val="Textkrper"/>
        <w:pPrChange w:id="1086" w:author="Dennis Hohmann" w:date="2012-04-15T00:39:00Z">
          <w:pPr>
            <w:pStyle w:val="Textkrper"/>
            <w:jc w:val="left"/>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tblGrid>
      <w:tr w:rsidR="00A77232" w14:paraId="4DDA722F" w14:textId="77777777" w:rsidTr="005625BE">
        <w:trPr>
          <w:trHeight w:val="4512"/>
        </w:trPr>
        <w:tc>
          <w:tcPr>
            <w:tcW w:w="3227" w:type="dxa"/>
          </w:tcPr>
          <w:p w14:paraId="50E6DF73" w14:textId="77777777" w:rsidR="00A77232" w:rsidRDefault="00A77232">
            <w:pPr>
              <w:pStyle w:val="Textkrper"/>
              <w:rPr>
                <w:rFonts w:asciiTheme="majorHAnsi" w:eastAsiaTheme="majorEastAsia" w:hAnsiTheme="majorHAnsi" w:cstheme="majorBidi"/>
                <w:b/>
                <w:bCs w:val="0"/>
                <w:i/>
                <w:iCs/>
              </w:rPr>
              <w:pPrChange w:id="1087" w:author="Dennis Hohmann" w:date="2012-04-15T00:39:00Z">
                <w:pPr>
                  <w:pStyle w:val="Textkrper"/>
                  <w:keepNext/>
                  <w:keepLines/>
                  <w:framePr w:hSpace="141" w:wrap="around" w:vAnchor="text" w:hAnchor="text" w:y="1"/>
                  <w:numPr>
                    <w:ilvl w:val="3"/>
                    <w:numId w:val="2"/>
                  </w:numPr>
                  <w:spacing w:before="200"/>
                  <w:ind w:left="864" w:hanging="864"/>
                  <w:suppressOverlap/>
                  <w:outlineLvl w:val="3"/>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3">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3DB844FE" w:rsidR="00A77232" w:rsidRDefault="00A77232" w:rsidP="00306F8E">
            <w:pPr>
              <w:pStyle w:val="Beschriftung"/>
              <w:jc w:val="both"/>
            </w:pPr>
            <w:bookmarkStart w:id="1088" w:name="_Toc196185429"/>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108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w:t>
            </w:r>
            <w:ins w:id="1090" w:author="Dennis Hohmann" w:date="2012-04-14T22:11:00Z">
              <w:r w:rsidR="007418E2">
                <w:t xml:space="preserve"> </w:t>
              </w:r>
            </w:ins>
            <w:del w:id="1091" w:author="Dennis Hohmann" w:date="2012-04-14T22:11:00Z">
              <w:r w:rsidDel="007418E2">
                <w:delText xml:space="preserve"> </w:delText>
              </w:r>
            </w:del>
            <w:r w:rsidR="00306F8E">
              <w:t>Initialisierung</w:t>
            </w:r>
            <w:bookmarkEnd w:id="1088"/>
          </w:p>
        </w:tc>
      </w:tr>
    </w:tbl>
    <w:p w14:paraId="7D378B13" w14:textId="65FB4829" w:rsidR="00F747F3" w:rsidDel="00F747F3" w:rsidRDefault="00A77232">
      <w:pPr>
        <w:pStyle w:val="Textkrper"/>
        <w:rPr>
          <w:del w:id="1092" w:author="Dennis Hohmann" w:date="2012-04-14T21:58:00Z"/>
        </w:rPr>
        <w:pPrChange w:id="1093" w:author="Dennis Hohmann" w:date="2012-04-15T00:39:00Z">
          <w:pPr>
            <w:pStyle w:val="Textkrper"/>
            <w:framePr w:hSpace="141" w:wrap="around" w:vAnchor="text" w:hAnchor="text" w:y="1"/>
            <w:suppressOverlap/>
          </w:pPr>
        </w:pPrChange>
      </w:pPr>
      <w:del w:id="1094" w:author="Dennis Hohmann" w:date="2012-04-14T21:59:00Z">
        <w:r w:rsidDel="00F747F3">
          <w:delText xml:space="preserve">Zu Beginn des Anlaufs, wird das komplette System initialisiert. Es werden als </w:delText>
        </w:r>
      </w:del>
      <w:ins w:id="1095" w:author="Dennis Hohmann" w:date="2012-04-14T21:59:00Z">
        <w:r w:rsidR="00F747F3">
          <w:t>Beim Systemstart w</w:t>
        </w:r>
      </w:ins>
      <w:r w:rsidR="003E219F">
        <w:t>erden</w:t>
      </w:r>
      <w:ins w:id="1096" w:author="Dennis Hohmann" w:date="2012-04-14T21:59:00Z">
        <w:r w:rsidR="00F747F3">
          <w:t xml:space="preserve"> als </w:t>
        </w:r>
      </w:ins>
      <w:r>
        <w:t>erste Aktion</w:t>
      </w:r>
      <w:del w:id="1097" w:author="Dennis Hohmann" w:date="2012-04-15T02:55:00Z">
        <w:r w:rsidDel="007D68EB">
          <w:delText>,</w:delText>
        </w:r>
      </w:del>
      <w:r>
        <w:t xml:space="preserve"> die I/O Register des Controllers gesetzt. Im nächsten Schritt wird 500ms gewartet</w:t>
      </w:r>
      <w:ins w:id="1098" w:author="Dennis Hohmann" w:date="2012-04-14T21:59:00Z">
        <w:r w:rsidR="00F747F3">
          <w:t>,</w:t>
        </w:r>
      </w:ins>
      <w:del w:id="1099" w:author="Dennis Hohmann" w:date="2012-04-14T21:59:00Z">
        <w:r w:rsidDel="00F747F3">
          <w:delText>,</w:delText>
        </w:r>
      </w:del>
      <w:r>
        <w:t xml:space="preserve"> bis die </w:t>
      </w:r>
      <w:ins w:id="1100" w:author="Dennis Hohmann" w:date="2012-04-14T21:59:00Z">
        <w:r w:rsidR="00F747F3">
          <w:t xml:space="preserve">übrige </w:t>
        </w:r>
      </w:ins>
      <w:del w:id="1101" w:author="Dennis Hohmann" w:date="2012-04-14T22:00:00Z">
        <w:r w:rsidDel="00F747F3">
          <w:delText xml:space="preserve">ganze </w:delText>
        </w:r>
      </w:del>
      <w:r>
        <w:t xml:space="preserve">Peripherie ebenfalls </w:t>
      </w:r>
      <w:del w:id="1102" w:author="Dennis Hohmann" w:date="2012-04-14T22:00:00Z">
        <w:r w:rsidDel="00F747F3">
          <w:delText>vollständig Angelaufen</w:delText>
        </w:r>
      </w:del>
      <w:ins w:id="1103" w:author="Dennis Hohmann" w:date="2012-04-14T22:00:00Z">
        <w:r w:rsidR="00F747F3">
          <w:t>bereit</w:t>
        </w:r>
      </w:ins>
      <w:r>
        <w:t xml:space="preserve"> ist. Di</w:t>
      </w:r>
      <w:r>
        <w:t>e</w:t>
      </w:r>
      <w:r>
        <w:t>se Zeit ist besonders für den VDrive2 wichtig, da ein zu fr</w:t>
      </w:r>
      <w:r>
        <w:t>ü</w:t>
      </w:r>
      <w:r>
        <w:t>hes Ansprechen</w:t>
      </w:r>
      <w:del w:id="1104" w:author="Dennis Hohmann" w:date="2012-04-14T22:00:00Z">
        <w:r w:rsidDel="00F747F3">
          <w:delText>,</w:delText>
        </w:r>
      </w:del>
      <w:r>
        <w:t xml:space="preserve"> diesen im Anlauf unterbricht. </w:t>
      </w:r>
      <w:del w:id="1105" w:author="Dennis Hohmann" w:date="2012-04-14T22:00:00Z">
        <w:r w:rsidDel="00F747F3">
          <w:delText>In diesem Zustand hilft nur ein Spannungsreset des VDrive2.</w:delText>
        </w:r>
      </w:del>
    </w:p>
    <w:p w14:paraId="21C7ACE1" w14:textId="4E279974" w:rsidR="00A77232" w:rsidDel="00F747F3" w:rsidRDefault="00A77232">
      <w:pPr>
        <w:pStyle w:val="Textkrper"/>
        <w:rPr>
          <w:del w:id="1106" w:author="Dennis Hohmann" w:date="2012-04-14T21:58:00Z"/>
        </w:rPr>
      </w:pPr>
    </w:p>
    <w:p w14:paraId="4D5C4198" w14:textId="5CB33085" w:rsidR="00A77232" w:rsidDel="00F747F3" w:rsidRDefault="00A77232">
      <w:pPr>
        <w:pStyle w:val="Textkrper"/>
        <w:rPr>
          <w:del w:id="1107" w:author="Dennis Hohmann" w:date="2012-04-14T21:58:00Z"/>
        </w:rPr>
      </w:pPr>
      <w:r>
        <w:t>Nach Ablauf der Wartezeit werden die seriellen Schnittstellen</w:t>
      </w:r>
      <w:ins w:id="1108" w:author="Dennis Hohmann" w:date="2012-04-14T22:01:00Z">
        <w:r w:rsidR="00F747F3">
          <w:t xml:space="preserve"> mit der entsprechenden BAUD</w:t>
        </w:r>
      </w:ins>
      <w:r>
        <w:t xml:space="preserve"> initialisiert</w:t>
      </w:r>
      <w:ins w:id="1109" w:author="Dennis Hohmann" w:date="2012-04-14T22:03:00Z">
        <w:r w:rsidR="0082719B">
          <w:t xml:space="preserve">, im Anschluss folgt der Datenbus I2C. </w:t>
        </w:r>
      </w:ins>
      <w:del w:id="1110" w:author="Dennis Hohmann" w:date="2012-04-14T22:03:00Z">
        <w:r w:rsidDel="0082719B">
          <w:delText xml:space="preserve">. </w:delText>
        </w:r>
      </w:del>
    </w:p>
    <w:p w14:paraId="2125C42B" w14:textId="5C8DB0EF" w:rsidR="009A5DF0" w:rsidDel="00F747F3" w:rsidRDefault="009A5DF0">
      <w:pPr>
        <w:pStyle w:val="Textkrper"/>
        <w:rPr>
          <w:del w:id="1111" w:author="Dennis Hohmann" w:date="2012-04-14T21:58:00Z"/>
        </w:rPr>
      </w:pPr>
    </w:p>
    <w:p w14:paraId="41CD3B32" w14:textId="16F3F79B" w:rsidR="007418E2" w:rsidRDefault="00A77232">
      <w:pPr>
        <w:pStyle w:val="Textkrper"/>
        <w:rPr>
          <w:ins w:id="1112" w:author="Dennis Hohmann" w:date="2012-04-14T22:09:00Z"/>
        </w:rPr>
      </w:pPr>
      <w:del w:id="1113" w:author="Dennis Hohmann" w:date="2012-04-14T22:01:00Z">
        <w:r w:rsidDel="00F747F3">
          <w:delText>Sind auch diese mit der entsprechenden BAUD initialisiert</w:delText>
        </w:r>
      </w:del>
      <w:del w:id="1114" w:author="Dennis Hohmann" w:date="2012-04-14T22:02:00Z">
        <w:r w:rsidDel="0082719B">
          <w:delText>, wird nun der serielle Datenbus initialisiert</w:delText>
        </w:r>
      </w:del>
      <w:del w:id="1115" w:author="Dennis Hohmann" w:date="2012-04-14T22:03:00Z">
        <w:r w:rsidDel="0082719B">
          <w:delText>.</w:delText>
        </w:r>
        <w:r w:rsidR="006967C0" w:rsidDel="0082719B">
          <w:delText xml:space="preserve"> </w:delText>
        </w:r>
      </w:del>
      <w:r w:rsidR="00537786">
        <w:t>Ist auch diese Schnittstelle erfolgreich initi</w:t>
      </w:r>
      <w:r w:rsidR="00537786">
        <w:t>a</w:t>
      </w:r>
      <w:r w:rsidR="00537786">
        <w:t>lisiert, wird das Interrupt-Control-Register des ATm</w:t>
      </w:r>
      <w:r w:rsidR="00537786">
        <w:t>e</w:t>
      </w:r>
      <w:r w:rsidR="00537786">
        <w:t>ga1284P mit der gewünschten Betriebsart geladen. Diese</w:t>
      </w:r>
      <w:r w:rsidR="003E219F">
        <w:t xml:space="preserve"> sieht eine</w:t>
      </w:r>
      <w:r w:rsidR="00537786">
        <w:t xml:space="preserve"> Interrupt-Auslösung bei fallende</w:t>
      </w:r>
      <w:ins w:id="1116" w:author="Dennis Hohmann" w:date="2012-04-14T22:06:00Z">
        <w:r w:rsidR="00A323C7">
          <w:t>r</w:t>
        </w:r>
      </w:ins>
      <w:r w:rsidR="00537786">
        <w:t xml:space="preserve"> Flanke, also „falling edge“ vor</w:t>
      </w:r>
      <w:ins w:id="1117" w:author="Dennis Hohmann" w:date="2012-04-14T22:10:00Z">
        <w:r w:rsidR="007418E2">
          <w:t xml:space="preserve"> </w:t>
        </w:r>
        <w:r w:rsidR="007418E2" w:rsidRPr="005514FA">
          <w:t>(</w:t>
        </w:r>
        <w:r w:rsidR="007418E2" w:rsidRPr="005514FA">
          <w:sym w:font="Wingdings" w:char="F0E0"/>
        </w:r>
      </w:ins>
      <w:r w:rsidR="005625BE">
        <w:t xml:space="preserve"> Kap. </w:t>
      </w:r>
      <w:ins w:id="1118" w:author="Dennis Hohmann" w:date="2012-04-14T22:10:00Z">
        <w:r w:rsidR="007418E2" w:rsidRPr="005514FA">
          <w:t>4.2.6)</w:t>
        </w:r>
      </w:ins>
      <w:r w:rsidR="00537786" w:rsidRPr="005514FA">
        <w:t>.</w:t>
      </w:r>
      <w:r w:rsidR="00537786">
        <w:t xml:space="preserve"> Zuletzt werden noch die entsprechenden Statusbits im Bitfeld </w:t>
      </w:r>
      <w:r w:rsidR="00537786" w:rsidRPr="00AA47E3">
        <w:rPr>
          <w:b/>
          <w:i/>
        </w:rPr>
        <w:t>M_FLAGS</w:t>
      </w:r>
      <w:r w:rsidR="00537786">
        <w:rPr>
          <w:b/>
        </w:rPr>
        <w:t xml:space="preserve"> </w:t>
      </w:r>
      <w:r w:rsidR="00537786">
        <w:t>gesetzt</w:t>
      </w:r>
      <w:ins w:id="1119" w:author="Dennis Hohmann" w:date="2012-04-14T22:08:00Z">
        <w:r w:rsidR="00A323C7">
          <w:t xml:space="preserve"> (</w:t>
        </w:r>
      </w:ins>
      <w:ins w:id="1120" w:author="Dennis Hohmann" w:date="2012-04-14T22:09:00Z">
        <w:r w:rsidR="00A323C7">
          <w:sym w:font="Wingdings" w:char="F0E0"/>
        </w:r>
      </w:ins>
      <w:r w:rsidR="005625BE">
        <w:t xml:space="preserve"> Kap. </w:t>
      </w:r>
      <w:ins w:id="1121" w:author="Dennis Hohmann" w:date="2012-04-14T22:09:00Z">
        <w:r w:rsidR="00A323C7">
          <w:t>4.2.1</w:t>
        </w:r>
      </w:ins>
      <w:ins w:id="1122" w:author="Dennis Hohmann" w:date="2012-04-14T22:08:00Z">
        <w:r w:rsidR="00A323C7">
          <w:t>)</w:t>
        </w:r>
      </w:ins>
      <w:r w:rsidR="00537786">
        <w:t>.</w:t>
      </w:r>
      <w:ins w:id="1123" w:author="Dennis Hohmann" w:date="2012-04-14T22:11:00Z">
        <w:r w:rsidR="0021746A">
          <w:t xml:space="preserve"> </w:t>
        </w:r>
      </w:ins>
    </w:p>
    <w:p w14:paraId="29FCA57E" w14:textId="77777777" w:rsidR="007418E2" w:rsidRDefault="007418E2">
      <w:pPr>
        <w:pStyle w:val="Textkrper"/>
        <w:rPr>
          <w:ins w:id="1124" w:author="Dennis Hohmann" w:date="2012-04-14T22:09:00Z"/>
        </w:rPr>
      </w:pPr>
    </w:p>
    <w:p w14:paraId="1BFB888E" w14:textId="77777777" w:rsidR="003E219F" w:rsidRDefault="00537786">
      <w:pPr>
        <w:pStyle w:val="Textkrper"/>
      </w:pPr>
      <w:del w:id="1125" w:author="Dennis Hohmann" w:date="2012-04-14T22:12:00Z">
        <w:r w:rsidDel="00A36053">
          <w:delText xml:space="preserve"> </w:delText>
        </w:r>
      </w:del>
      <w:r>
        <w:t>Nun ist der Controller bereit und gibt dies</w:t>
      </w:r>
      <w:ins w:id="1126" w:author="Dennis Hohmann" w:date="2012-04-14T22:13:00Z">
        <w:r w:rsidR="00A36053">
          <w:t>es</w:t>
        </w:r>
      </w:ins>
      <w:del w:id="1127" w:author="Dennis Hohmann" w:date="2012-04-14T22:12:00Z">
        <w:r w:rsidDel="00A36053">
          <w:delText>e</w:delText>
        </w:r>
      </w:del>
      <w:r>
        <w:t xml:space="preserve"> </w:t>
      </w:r>
      <w:ins w:id="1128" w:author="Dennis Hohmann" w:date="2012-04-14T22:13:00Z">
        <w:r w:rsidR="00A36053">
          <w:t xml:space="preserve">als </w:t>
        </w:r>
      </w:ins>
      <w:r>
        <w:t>Statusmeldung an das Display aus. Ab jetzt sind die Interrupts aktiv</w:t>
      </w:r>
      <w:del w:id="1129" w:author="Dennis Hohmann" w:date="2012-04-14T22:13:00Z">
        <w:r w:rsidDel="00A36053">
          <w:delText>e</w:delText>
        </w:r>
      </w:del>
      <w:r w:rsidR="003E219F">
        <w:t>, der Anlauf ist beendet.</w:t>
      </w:r>
    </w:p>
    <w:p w14:paraId="3588553B" w14:textId="32042C1A" w:rsidR="003E219F" w:rsidRDefault="005625BE">
      <w:pPr>
        <w:pStyle w:val="Textkrper"/>
      </w:pPr>
      <w:r>
        <w:br w:type="page"/>
      </w:r>
    </w:p>
    <w:p w14:paraId="1C220C11" w14:textId="2E0270D5" w:rsidR="00537786" w:rsidDel="00233FB0" w:rsidRDefault="00537786">
      <w:pPr>
        <w:pStyle w:val="Textkrper"/>
        <w:rPr>
          <w:del w:id="1130" w:author="Dennis Hohmann" w:date="2012-04-14T22:14:00Z"/>
        </w:rPr>
      </w:pPr>
      <w:r>
        <w:t>Sollte einer dieser Initialisierungsschritte nicht erfolgreich verlaufen, wird die entspreche</w:t>
      </w:r>
      <w:r>
        <w:t>n</w:t>
      </w:r>
      <w:r>
        <w:t>de Meldung über die</w:t>
      </w:r>
      <w:ins w:id="1131" w:author="Dennis Hohmann" w:date="2012-04-14T22:15:00Z">
        <w:r w:rsidR="00AA4EE2">
          <w:t xml:space="preserve"> </w:t>
        </w:r>
      </w:ins>
      <w:del w:id="1132" w:author="Dennis Hohmann" w:date="2012-04-14T22:15:00Z">
        <w:r w:rsidDel="00AA4EE2">
          <w:delText xml:space="preserve"> </w:delText>
        </w:r>
      </w:del>
      <w:r>
        <w:t>bereits zur Verfügung stehende</w:t>
      </w:r>
      <w:ins w:id="1133" w:author="Dennis Hohmann" w:date="2012-04-14T22:14:00Z">
        <w:r w:rsidR="00A36053">
          <w:t>n</w:t>
        </w:r>
      </w:ins>
      <w:r>
        <w:t xml:space="preserve"> Schnittstelle</w:t>
      </w:r>
      <w:ins w:id="1134" w:author="Dennis Hohmann" w:date="2012-04-14T22:14:00Z">
        <w:r w:rsidR="00A36053">
          <w:t>n</w:t>
        </w:r>
      </w:ins>
      <w:r>
        <w:t xml:space="preserve"> ausgegeben.</w:t>
      </w:r>
      <w:r w:rsidR="00AA7859">
        <w:t xml:space="preserve"> </w:t>
      </w:r>
    </w:p>
    <w:p w14:paraId="04373FE1" w14:textId="0A299308" w:rsidR="00537786" w:rsidDel="00A36053" w:rsidRDefault="00537786">
      <w:pPr>
        <w:pStyle w:val="Textkrper"/>
        <w:rPr>
          <w:del w:id="1135" w:author="Dennis Hohmann" w:date="2012-04-14T22:14:00Z"/>
        </w:rPr>
      </w:pPr>
    </w:p>
    <w:p w14:paraId="0165B013" w14:textId="7A504F00" w:rsidR="009E36E4" w:rsidRDefault="00537786">
      <w:pPr>
        <w:pStyle w:val="Textkrper"/>
        <w:rPr>
          <w:ins w:id="1136" w:author="Dennis Hohmann" w:date="2012-04-14T22:22:00Z"/>
        </w:rPr>
      </w:pPr>
      <w:r>
        <w:t xml:space="preserve">Ab jetzt wird die main-Schleife zyklisch durchlaufen. Nach jedem Durchlauf wird des </w:t>
      </w:r>
      <w:r w:rsidRPr="00AA47E3">
        <w:rPr>
          <w:b/>
          <w:i/>
        </w:rPr>
        <w:t>M_FLAGS.LIFEBIT</w:t>
      </w:r>
      <w:r>
        <w:rPr>
          <w:b/>
        </w:rPr>
        <w:t xml:space="preserve"> </w:t>
      </w:r>
      <w:r>
        <w:t xml:space="preserve">getoggelt. </w:t>
      </w:r>
      <w:ins w:id="1137" w:author="Dennis Hohmann" w:date="2012-04-14T22:22:00Z">
        <w:r w:rsidR="007D6076">
          <w:t>Der Z</w:t>
        </w:r>
        <w:r w:rsidR="009E36E4">
          <w:t>ustand des Bits wird über eine</w:t>
        </w:r>
      </w:ins>
      <w:ins w:id="1138" w:author="Dennis Hohmann" w:date="2012-04-14T22:23:00Z">
        <w:r w:rsidR="007D6076">
          <w:t>,</w:t>
        </w:r>
      </w:ins>
      <w:ins w:id="1139"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pPr>
        <w:pStyle w:val="Textkrper"/>
        <w:rPr>
          <w:del w:id="1140" w:author="Dennis Hohmann" w:date="2012-04-14T22:23:00Z"/>
        </w:rPr>
      </w:pPr>
      <w:del w:id="1141" w:author="Dennis Hohmann" w:date="2012-04-14T22:23:00Z">
        <w:r w:rsidDel="001D1240">
          <w:delText>Diese Bi</w:delText>
        </w:r>
        <w:r w:rsidR="00956CA9" w:rsidDel="001D1240">
          <w:delText>t wird direkt über den PinD5 an eine LED a</w:delText>
        </w:r>
      </w:del>
      <w:del w:id="1142" w:author="Dennis Hohmann" w:date="2012-04-14T22:21:00Z">
        <w:r w:rsidR="00956CA9" w:rsidDel="009E36E4">
          <w:delText>us</w:delText>
        </w:r>
      </w:del>
      <w:del w:id="1143" w:author="Dennis Hohmann" w:date="2012-04-14T22:20:00Z">
        <w:r w:rsidR="00956CA9" w:rsidDel="009E36E4">
          <w:delText>gegeben.</w:delText>
        </w:r>
      </w:del>
    </w:p>
    <w:p w14:paraId="742082AE" w14:textId="77777777" w:rsidR="00956CA9" w:rsidRDefault="00956CA9">
      <w:pPr>
        <w:pStyle w:val="Textkrper"/>
      </w:pPr>
    </w:p>
    <w:p w14:paraId="1E423AAF" w14:textId="3611A5DF" w:rsidR="00956CA9" w:rsidRDefault="00956CA9">
      <w:pPr>
        <w:pStyle w:val="Textkrper"/>
      </w:pPr>
      <w:r>
        <w:t xml:space="preserve">Es werden folgende Bits aus </w:t>
      </w:r>
      <w:r w:rsidRPr="00AA47E3">
        <w:rPr>
          <w:b/>
          <w:i/>
          <w:rPrChange w:id="1144" w:author="Dennis Hohmann" w:date="2012-04-14T22:24:00Z">
            <w:rPr/>
          </w:rPrChange>
        </w:rPr>
        <w:t>M_FLAGS</w:t>
      </w:r>
      <w:r>
        <w:t xml:space="preserve"> zyklisch ausgewertet und die entsprechenden Aktionen eingeleitet.</w:t>
      </w:r>
    </w:p>
    <w:p w14:paraId="5E152630" w14:textId="77777777" w:rsidR="00956CA9" w:rsidRPr="00956CA9" w:rsidRDefault="00956CA9">
      <w:pPr>
        <w:pStyle w:val="Textkrper"/>
      </w:pPr>
    </w:p>
    <w:p w14:paraId="6C66F8E5" w14:textId="456753E4" w:rsidR="00956CA9" w:rsidRPr="004102E2" w:rsidRDefault="00956CA9">
      <w:pPr>
        <w:pStyle w:val="Textkrper"/>
        <w:rPr>
          <w:b/>
          <w:i/>
        </w:rPr>
      </w:pPr>
      <w:r w:rsidRPr="004102E2">
        <w:rPr>
          <w:b/>
          <w:i/>
        </w:rPr>
        <w:t>GCODE_FILESET</w:t>
      </w:r>
    </w:p>
    <w:p w14:paraId="6CFB5436" w14:textId="6B74C5CE" w:rsidR="00956CA9" w:rsidRDefault="005B5707">
      <w:pPr>
        <w:pStyle w:val="Textkrper"/>
      </w:pPr>
      <w:r>
        <w:t xml:space="preserve">Ist dieses Bit </w:t>
      </w:r>
      <w:ins w:id="1145" w:author="Dennis Hohmann" w:date="2012-04-14T22:25:00Z">
        <w:r w:rsidR="001D1240">
          <w:t>gleich</w:t>
        </w:r>
      </w:ins>
      <w:del w:id="1146" w:author="Dennis Hohmann" w:date="2012-04-14T22:25:00Z">
        <w:r w:rsidDel="001D1240">
          <w:delText>==</w:delText>
        </w:r>
      </w:del>
      <w:r>
        <w:t xml:space="preserve"> 1, wird </w:t>
      </w:r>
      <w:ins w:id="1147" w:author="Dennis Hohmann" w:date="2012-04-14T22:27:00Z">
        <w:r w:rsidR="009D618A">
          <w:t>die</w:t>
        </w:r>
      </w:ins>
      <w:del w:id="1148" w:author="Dennis Hohmann" w:date="2012-04-14T22:27:00Z">
        <w:r w:rsidDel="009D618A">
          <w:delText>der</w:delText>
        </w:r>
      </w:del>
      <w:r>
        <w:t>, in der</w:t>
      </w:r>
      <w:r w:rsidR="00956CA9">
        <w:t xml:space="preserve"> glob</w:t>
      </w:r>
      <w:r>
        <w:t>alen Variablen</w:t>
      </w:r>
      <w:r w:rsidR="00956CA9">
        <w:t xml:space="preserve"> </w:t>
      </w:r>
      <w:r w:rsidR="00956CA9" w:rsidRPr="00AA47E3">
        <w:rPr>
          <w:i/>
        </w:rPr>
        <w:t>FILENAME</w:t>
      </w:r>
      <w:r w:rsidR="00956CA9">
        <w:t xml:space="preserve"> definierte Datei vom USB-Stick geöffnet.</w:t>
      </w:r>
    </w:p>
    <w:p w14:paraId="0074C774" w14:textId="77777777" w:rsidR="00956CA9" w:rsidRPr="00956CA9" w:rsidRDefault="00956CA9">
      <w:pPr>
        <w:pStyle w:val="Textkrper"/>
      </w:pPr>
    </w:p>
    <w:p w14:paraId="280A1E7B" w14:textId="0CAD5F8F" w:rsidR="00956CA9" w:rsidRPr="004102E2" w:rsidRDefault="00956CA9">
      <w:pPr>
        <w:pStyle w:val="Textkrper"/>
        <w:rPr>
          <w:b/>
          <w:i/>
        </w:rPr>
      </w:pPr>
      <w:r w:rsidRPr="004102E2">
        <w:rPr>
          <w:b/>
          <w:i/>
        </w:rPr>
        <w:t>TOOL_Change</w:t>
      </w:r>
    </w:p>
    <w:p w14:paraId="76ABEC00" w14:textId="6C4771F7" w:rsidR="00956CA9" w:rsidRDefault="00956CA9">
      <w:pPr>
        <w:pStyle w:val="Textkrper"/>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pPr>
        <w:pStyle w:val="Textkrper"/>
      </w:pPr>
    </w:p>
    <w:p w14:paraId="2C7FB15D" w14:textId="2DDF20C3" w:rsidR="00956CA9" w:rsidRPr="004102E2" w:rsidRDefault="00956CA9">
      <w:pPr>
        <w:pStyle w:val="Textkrper"/>
        <w:rPr>
          <w:b/>
          <w:i/>
        </w:rPr>
      </w:pPr>
      <w:r w:rsidRPr="004102E2">
        <w:rPr>
          <w:b/>
          <w:i/>
        </w:rPr>
        <w:t>AUTO_Action</w:t>
      </w:r>
    </w:p>
    <w:p w14:paraId="2F0C6E79" w14:textId="37DA7101" w:rsidR="00956CA9" w:rsidRDefault="00956CA9">
      <w:pPr>
        <w:pStyle w:val="Textkrper"/>
      </w:pPr>
      <w:r>
        <w:t xml:space="preserve">Das </w:t>
      </w:r>
      <w:r w:rsidRPr="004102E2">
        <w:rPr>
          <w:i/>
        </w:rPr>
        <w:t>AUTO_Action</w:t>
      </w:r>
      <w:r>
        <w:t>-Bit signalisiert, dass der Automatik-Betrieb läuft.</w:t>
      </w:r>
    </w:p>
    <w:p w14:paraId="158FB015" w14:textId="4462C236" w:rsidR="00956CA9" w:rsidRPr="00956CA9" w:rsidRDefault="00956CA9">
      <w:pPr>
        <w:pStyle w:val="Textkrper"/>
      </w:pPr>
    </w:p>
    <w:p w14:paraId="63F8A4F7" w14:textId="517F9B80" w:rsidR="00956CA9" w:rsidRPr="004102E2" w:rsidRDefault="00956CA9">
      <w:pPr>
        <w:pStyle w:val="Textkrper"/>
        <w:rPr>
          <w:b/>
          <w:i/>
        </w:rPr>
      </w:pPr>
      <w:r w:rsidRPr="004102E2">
        <w:rPr>
          <w:b/>
          <w:i/>
        </w:rPr>
        <w:t>ABORT_Action</w:t>
      </w:r>
    </w:p>
    <w:p w14:paraId="4142FC11" w14:textId="76CC5B38" w:rsidR="00956CA9" w:rsidRDefault="00956CA9">
      <w:pPr>
        <w:pStyle w:val="Textkrper"/>
      </w:pPr>
      <w:r>
        <w:t xml:space="preserve">Dieses Bit kann zusätzlich zum </w:t>
      </w:r>
      <w:r w:rsidRPr="004102E2">
        <w:rPr>
          <w:i/>
        </w:rPr>
        <w:t>AUTO_Action</w:t>
      </w:r>
      <w:r>
        <w:t xml:space="preserve">-Bit </w:t>
      </w:r>
      <w:del w:id="1149" w:author="Dennis Hohmann" w:date="2012-04-14T22:28:00Z">
        <w:r w:rsidR="00674137" w:rsidDel="00003CD3">
          <w:delText>anstehen</w:delText>
        </w:r>
      </w:del>
      <w:ins w:id="1150" w:author="Dennis Hohmann" w:date="2012-04-14T22:28:00Z">
        <w:r w:rsidR="00003CD3">
          <w:t>gesetzt sein</w:t>
        </w:r>
      </w:ins>
      <w:r w:rsidR="00674137">
        <w:t xml:space="preserve">, jedoch ist das </w:t>
      </w:r>
      <w:del w:id="1151" w:author="Dennis Hohmann" w:date="2012-04-14T22:25:00Z">
        <w:r w:rsidR="00674137" w:rsidRPr="00670D05" w:rsidDel="001D1240">
          <w:rPr>
            <w:i/>
          </w:rPr>
          <w:delText>Abbruch</w:delText>
        </w:r>
      </w:del>
      <w:ins w:id="1152" w:author="Dennis Hohmann" w:date="2012-04-14T22:25:00Z">
        <w:r w:rsidR="001D1240" w:rsidRPr="00670D05">
          <w:rPr>
            <w:i/>
          </w:rPr>
          <w:t>ABORT_Action</w:t>
        </w:r>
      </w:ins>
      <w:r w:rsidR="00674137">
        <w:t xml:space="preserve">-Bit dominant ausgeführt und überschreibt das </w:t>
      </w:r>
      <w:ins w:id="1153" w:author="Dennis Hohmann" w:date="2012-04-14T22:27:00Z">
        <w:r w:rsidR="009D618A" w:rsidRPr="004102E2">
          <w:rPr>
            <w:i/>
          </w:rPr>
          <w:t>AUTO_Action</w:t>
        </w:r>
        <w:r w:rsidR="009D618A">
          <w:t xml:space="preserve">-Bit </w:t>
        </w:r>
      </w:ins>
      <w:del w:id="1154" w:author="Dennis Hohmann" w:date="2012-04-14T22:27:00Z">
        <w:r w:rsidR="00674137" w:rsidDel="009D618A">
          <w:delText xml:space="preserve">Automatik-Bit </w:delText>
        </w:r>
      </w:del>
      <w:r w:rsidR="00674137">
        <w:t>zum Ende des aktuellen Zyklus.</w:t>
      </w:r>
    </w:p>
    <w:p w14:paraId="522E131F" w14:textId="4CA06B58" w:rsidR="00956CA9" w:rsidRPr="00956CA9" w:rsidRDefault="00956CA9">
      <w:pPr>
        <w:pStyle w:val="Textkrper"/>
      </w:pPr>
    </w:p>
    <w:p w14:paraId="2740278E" w14:textId="0E083C3B" w:rsidR="00956CA9" w:rsidRPr="004102E2" w:rsidRDefault="00956CA9">
      <w:pPr>
        <w:pStyle w:val="Textkrper"/>
        <w:rPr>
          <w:b/>
          <w:i/>
        </w:rPr>
      </w:pPr>
      <w:r w:rsidRPr="004102E2">
        <w:rPr>
          <w:b/>
          <w:i/>
        </w:rPr>
        <w:t>EDIP_NEWPOS</w:t>
      </w:r>
    </w:p>
    <w:p w14:paraId="2B815899" w14:textId="3C89E152" w:rsidR="003D339D" w:rsidRDefault="00003CD3">
      <w:pPr>
        <w:pStyle w:val="Textkrper"/>
      </w:pPr>
      <w:ins w:id="1155" w:author="Dennis Hohmann" w:date="2012-04-14T22:28:00Z">
        <w:r>
          <w:t>Dieses Bit gibt an</w:t>
        </w:r>
      </w:ins>
      <w:del w:id="1156" w:author="Dennis Hohmann" w:date="2012-04-14T22:28:00Z">
        <w:r w:rsidR="00674137" w:rsidDel="00003CD3">
          <w:delText>An dieser Stelle wird geprüft</w:delText>
        </w:r>
      </w:del>
      <w:r w:rsidR="00674137">
        <w:t xml:space="preserve">, ob sich die Position einer beliebigen Achse </w:t>
      </w:r>
      <w:del w:id="1157" w:author="Dennis Hohmann" w:date="2012-04-14T22:29:00Z">
        <w:r w:rsidR="00674137" w:rsidDel="00003CD3">
          <w:delText xml:space="preserve">zum </w:delText>
        </w:r>
      </w:del>
      <w:ins w:id="1158" w:author="Dennis Hohmann" w:date="2012-04-14T22:29:00Z">
        <w:r>
          <w:t xml:space="preserve">im </w:t>
        </w:r>
      </w:ins>
      <w:r w:rsidR="00674137">
        <w:t>letzten Zyklus verändert hat. Wenn dies der Fall ist, wird die Routine zur Aktualisierung der Positions</w:t>
      </w:r>
      <w:ins w:id="1159" w:author="Dennis Hohmann" w:date="2012-04-14T22:29:00Z">
        <w:r w:rsidR="00ED6DBB">
          <w:t>w</w:t>
        </w:r>
      </w:ins>
      <w:del w:id="1160" w:author="Dennis Hohmann" w:date="2012-04-14T22:29:00Z">
        <w:r w:rsidR="00674137" w:rsidDel="00ED6DBB">
          <w:delText>-w</w:delText>
        </w:r>
      </w:del>
      <w:r w:rsidR="00674137">
        <w:t>erte im Di</w:t>
      </w:r>
      <w:r w:rsidR="00674137">
        <w:t>s</w:t>
      </w:r>
      <w:r w:rsidR="00674137">
        <w:t xml:space="preserve">play aufgerufen. Dieses Bit wird durch die Routine wieder </w:t>
      </w:r>
      <w:del w:id="1161" w:author="Dennis Hohmann" w:date="2012-04-14T22:24:00Z">
        <w:r w:rsidR="00674137" w:rsidDel="001D1240">
          <w:delText>gelöscht</w:delText>
        </w:r>
      </w:del>
      <w:ins w:id="1162" w:author="Dennis Hohmann" w:date="2012-04-14T22:24:00Z">
        <w:r w:rsidR="001D1240">
          <w:t>zurück gesetzt</w:t>
        </w:r>
      </w:ins>
      <w:r w:rsidR="00674137">
        <w:t>.</w:t>
      </w:r>
    </w:p>
    <w:p w14:paraId="7237A4F2" w14:textId="77777777" w:rsidR="00E847B0" w:rsidRDefault="00E847B0">
      <w:pPr>
        <w:pStyle w:val="Textkrper"/>
      </w:pPr>
    </w:p>
    <w:p w14:paraId="42A8AB05" w14:textId="5BB5B429" w:rsidR="00E847B0" w:rsidRDefault="00E847B0">
      <w:pPr>
        <w:pStyle w:val="Textkrper"/>
        <w:rPr>
          <w:b/>
          <w:i/>
        </w:rPr>
      </w:pPr>
      <w:r w:rsidRPr="00E847B0">
        <w:rPr>
          <w:b/>
          <w:i/>
        </w:rPr>
        <w:t>EDIP_ACTION</w:t>
      </w:r>
    </w:p>
    <w:p w14:paraId="64CD5E76" w14:textId="45EAE6F2" w:rsidR="00E847B0" w:rsidRPr="00E847B0" w:rsidRDefault="00E847B0">
      <w:pPr>
        <w:pStyle w:val="Textkrper"/>
      </w:pPr>
      <w:r>
        <w:t>Ist dieses Bit gesetzt, sind neue Daten im Sendebuffer des Displays vorhanden.</w:t>
      </w:r>
      <w:r w:rsidR="008E7416">
        <w:t xml:space="preserve"> (</w:t>
      </w:r>
      <w:r w:rsidR="008E7416">
        <w:sym w:font="Wingdings" w:char="F0E0"/>
      </w:r>
      <w:r w:rsidR="00AA7859">
        <w:t> Kap. </w:t>
      </w:r>
      <w:r w:rsidR="008E7416">
        <w:t>4.2.6)</w:t>
      </w:r>
    </w:p>
    <w:p w14:paraId="0F71DD87" w14:textId="7A36EF48" w:rsidR="00C43950" w:rsidRDefault="00C43950" w:rsidP="0091761D">
      <w:pPr>
        <w:pStyle w:val="berschrift3"/>
      </w:pPr>
      <w:r>
        <w:br w:type="page"/>
      </w:r>
      <w:bookmarkStart w:id="1163" w:name="_Toc196193401"/>
      <w:r>
        <w:t>Globale Definitionsdatei globdef.h</w:t>
      </w:r>
      <w:bookmarkEnd w:id="1163"/>
    </w:p>
    <w:p w14:paraId="4A75FEA9" w14:textId="77777777" w:rsidR="0091761D" w:rsidRPr="0091761D" w:rsidRDefault="0091761D" w:rsidP="0091761D"/>
    <w:p w14:paraId="2EEFE4E2" w14:textId="36EDE141" w:rsidR="006B396F" w:rsidRDefault="00C43950">
      <w:pPr>
        <w:pStyle w:val="Textkrper"/>
      </w:pPr>
      <w:r>
        <w:t>Dies</w:t>
      </w:r>
      <w:ins w:id="1164" w:author="Dennis Hohmann" w:date="2012-04-14T22:30:00Z">
        <w:r w:rsidR="003171EA">
          <w:t>es</w:t>
        </w:r>
      </w:ins>
      <w:del w:id="1165" w:author="Dennis Hohmann" w:date="2012-04-14T22:30:00Z">
        <w:r w:rsidDel="003171EA">
          <w:delText>e</w:delText>
        </w:r>
      </w:del>
      <w:r>
        <w:t xml:space="preserve"> Header-File ist die zentrale Definitions-Datei. Hier wird die globale Struktur </w:t>
      </w:r>
      <w:r w:rsidRPr="00670D05">
        <w:rPr>
          <w:b/>
          <w:i/>
        </w:rPr>
        <w:t>M_FLAGS</w:t>
      </w:r>
      <w:r w:rsidR="005F4E67">
        <w:t xml:space="preserve"> </w:t>
      </w:r>
      <w:r w:rsidR="00652640">
        <w:t>deklariert. Eine Struktur ist ein Datensatz der aus verschieden</w:t>
      </w:r>
      <w:ins w:id="1166" w:author="Dennis Hohmann" w:date="2012-04-14T22:31:00Z">
        <w:r w:rsidR="003171EA">
          <w:t>en</w:t>
        </w:r>
      </w:ins>
      <w:del w:id="1167" w:author="Dennis Hohmann" w:date="2012-04-14T22:31:00Z">
        <w:r w:rsidR="00652640" w:rsidDel="003171EA">
          <w:delText>sten</w:delText>
        </w:r>
      </w:del>
      <w:r w:rsidR="00652640">
        <w:t xml:space="preserve"> Werten und Formaten zusammen</w:t>
      </w:r>
      <w:del w:id="1168"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1169" w:author="Dennis Hohmann" w:date="2012-04-14T22:31:00Z">
        <w:r w:rsidR="00652640" w:rsidDel="003171EA">
          <w:delText xml:space="preserve"> T</w:delText>
        </w:r>
      </w:del>
      <w:ins w:id="1170"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1171" w:author="Dennis Hohmann" w:date="2012-04-14T22:32:00Z">
        <w:r w:rsidR="003171EA">
          <w:t>d</w:t>
        </w:r>
      </w:ins>
      <w:del w:id="1172" w:author="Dennis Hohmann" w:date="2012-04-14T22:32:00Z">
        <w:r w:rsidR="00E23524" w:rsidDel="003171EA">
          <w:delText>t</w:delText>
        </w:r>
      </w:del>
      <w:r w:rsidR="00E23524">
        <w:t xml:space="preserve">mäßig </w:t>
      </w:r>
      <w:del w:id="1173" w:author="Dennis Hohmann" w:date="2012-04-14T22:32:00Z">
        <w:r w:rsidR="00E23524" w:rsidDel="005E2362">
          <w:delText xml:space="preserve">wird </w:delText>
        </w:r>
      </w:del>
      <w:ins w:id="1174" w:author="Dennis Hohmann" w:date="2012-04-14T22:32:00Z">
        <w:r w:rsidR="005E2362">
          <w:t xml:space="preserve">werden </w:t>
        </w:r>
      </w:ins>
      <w:r w:rsidR="00E23524">
        <w:t xml:space="preserve">für eine Variable vom Datentyp </w:t>
      </w:r>
      <w:del w:id="1175" w:author="Dennis Hohmann" w:date="2012-04-14T22:32:00Z">
        <w:r w:rsidR="00E23524" w:rsidRPr="003171EA" w:rsidDel="003171EA">
          <w:rPr>
            <w:i/>
            <w:rPrChange w:id="1176" w:author="Dennis Hohmann" w:date="2012-04-14T22:32:00Z">
              <w:rPr/>
            </w:rPrChange>
          </w:rPr>
          <w:delText xml:space="preserve">CHAR </w:delText>
        </w:r>
      </w:del>
      <w:ins w:id="1177" w:author="Dennis Hohmann" w:date="2012-04-14T22:32:00Z">
        <w:r w:rsidR="003171EA" w:rsidRPr="003171EA">
          <w:rPr>
            <w:i/>
            <w:rPrChange w:id="1178" w:author="Dennis Hohmann" w:date="2012-04-14T22:32:00Z">
              <w:rPr/>
            </w:rPrChange>
          </w:rPr>
          <w:t>char</w:t>
        </w:r>
        <w:r w:rsidR="003171EA">
          <w:t xml:space="preserve"> </w:t>
        </w:r>
      </w:ins>
      <w:del w:id="1179" w:author="Dennis Hohmann" w:date="2012-04-14T22:32:00Z">
        <w:r w:rsidR="00E23524" w:rsidDel="003171EA">
          <w:delText xml:space="preserve">8 </w:delText>
        </w:r>
      </w:del>
      <w:ins w:id="1180" w:author="Dennis Hohmann" w:date="2012-04-14T22:32:00Z">
        <w:r w:rsidR="003171EA">
          <w:t xml:space="preserve">acht </w:t>
        </w:r>
      </w:ins>
      <w:r w:rsidR="00E23524">
        <w:t>Bit rese</w:t>
      </w:r>
      <w:r w:rsidR="00E23524">
        <w:t>r</w:t>
      </w:r>
      <w:r w:rsidR="00E23524">
        <w:t xml:space="preserve">viert. Somit kann diese einen Wert von 0 bis 255 bei </w:t>
      </w:r>
      <w:r w:rsidR="00E23524" w:rsidRPr="005E2362">
        <w:rPr>
          <w:i/>
          <w:rPrChange w:id="1181" w:author="Dennis Hohmann" w:date="2012-04-14T22:32:00Z">
            <w:rPr/>
          </w:rPrChange>
        </w:rPr>
        <w:t>unsigned</w:t>
      </w:r>
      <w:r w:rsidR="00E23524">
        <w:t xml:space="preserve"> bzw. -128 bis 127 bei </w:t>
      </w:r>
      <w:r w:rsidR="00E23524" w:rsidRPr="005E2362">
        <w:rPr>
          <w:i/>
          <w:rPrChange w:id="1182" w:author="Dennis Hohmann" w:date="2012-04-14T22:33:00Z">
            <w:rPr/>
          </w:rPrChange>
        </w:rPr>
        <w:t>si</w:t>
      </w:r>
      <w:r w:rsidR="00E23524" w:rsidRPr="005E2362">
        <w:rPr>
          <w:i/>
          <w:rPrChange w:id="1183" w:author="Dennis Hohmann" w:date="2012-04-14T22:33:00Z">
            <w:rPr/>
          </w:rPrChange>
        </w:rPr>
        <w:t>g</w:t>
      </w:r>
      <w:r w:rsidR="00E23524" w:rsidRPr="005E2362">
        <w:rPr>
          <w:i/>
          <w:rPrChange w:id="1184" w:author="Dennis Hohmann" w:date="2012-04-14T22:33:00Z">
            <w:rPr/>
          </w:rPrChange>
        </w:rPr>
        <w:t>ned</w:t>
      </w:r>
      <w:r w:rsidR="00E23524">
        <w:t xml:space="preserve"> annehmen.</w:t>
      </w:r>
      <w:r w:rsidR="009962FF">
        <w:t xml:space="preserve"> Der Unterschied zwischen de</w:t>
      </w:r>
      <w:ins w:id="1185" w:author="Dennis Hohmann" w:date="2012-04-14T22:35:00Z">
        <w:r w:rsidR="005E2362">
          <w:t>n</w:t>
        </w:r>
      </w:ins>
      <w:del w:id="1186" w:author="Dennis Hohmann" w:date="2012-04-14T22:34:00Z">
        <w:r w:rsidR="009962FF" w:rsidDel="005E2362">
          <w:delText>r</w:delText>
        </w:r>
      </w:del>
      <w:r w:rsidR="009962FF">
        <w:t xml:space="preserve"> Definition</w:t>
      </w:r>
      <w:ins w:id="1187" w:author="Dennis Hohmann" w:date="2012-04-14T22:36:00Z">
        <w:r w:rsidR="005E2362">
          <w:t>en</w:t>
        </w:r>
      </w:ins>
      <w:r w:rsidR="009962FF">
        <w:t xml:space="preserve"> </w:t>
      </w:r>
      <w:r w:rsidR="009962FF" w:rsidRPr="005E2362">
        <w:rPr>
          <w:i/>
          <w:rPrChange w:id="1188" w:author="Dennis Hohmann" w:date="2012-04-14T22:34:00Z">
            <w:rPr/>
          </w:rPrChange>
        </w:rPr>
        <w:t>signed</w:t>
      </w:r>
      <w:ins w:id="1189" w:author="Dennis Hohmann" w:date="2012-04-14T22:34:00Z">
        <w:r w:rsidR="005E2362">
          <w:t xml:space="preserve"> </w:t>
        </w:r>
      </w:ins>
      <w:del w:id="1190" w:author="Dennis Hohmann" w:date="2012-04-14T22:34:00Z">
        <w:r w:rsidR="009962FF" w:rsidDel="005E2362">
          <w:delText xml:space="preserve"> </w:delText>
        </w:r>
      </w:del>
      <w:r w:rsidR="009962FF">
        <w:t xml:space="preserve">und </w:t>
      </w:r>
      <w:r w:rsidR="009962FF" w:rsidRPr="005E2362">
        <w:rPr>
          <w:i/>
          <w:rPrChange w:id="1191" w:author="Dennis Hohmann" w:date="2012-04-14T22:34:00Z">
            <w:rPr/>
          </w:rPrChange>
        </w:rPr>
        <w:t>unsigned</w:t>
      </w:r>
      <w:r w:rsidR="009962FF">
        <w:t xml:space="preserve"> liegt d</w:t>
      </w:r>
      <w:r w:rsidR="009962FF">
        <w:t>a</w:t>
      </w:r>
      <w:r w:rsidR="009962FF">
        <w:t xml:space="preserve">rin das </w:t>
      </w:r>
      <w:r w:rsidR="009962FF" w:rsidRPr="008A6DF7">
        <w:rPr>
          <w:i/>
          <w:rPrChange w:id="1192" w:author="Dennis Hohmann" w:date="2012-04-14T22:44:00Z">
            <w:rPr/>
          </w:rPrChange>
        </w:rPr>
        <w:t>signed</w:t>
      </w:r>
      <w:r w:rsidR="009962FF">
        <w:t xml:space="preserve"> Variablen positiv</w:t>
      </w:r>
      <w:ins w:id="1193" w:author="Dennis Hohmann" w:date="2012-04-14T22:36:00Z">
        <w:r w:rsidR="005E2362">
          <w:t>e</w:t>
        </w:r>
      </w:ins>
      <w:del w:id="1194" w:author="Dennis Hohmann" w:date="2012-04-14T22:36:00Z">
        <w:r w:rsidR="009962FF" w:rsidDel="005E2362">
          <w:delText xml:space="preserve"> </w:delText>
        </w:r>
      </w:del>
      <w:ins w:id="1195" w:author="Dennis Hohmann" w:date="2012-04-14T22:36:00Z">
        <w:r w:rsidR="005E2362">
          <w:t xml:space="preserve">, </w:t>
        </w:r>
      </w:ins>
      <w:del w:id="1196" w:author="Dennis Hohmann" w:date="2012-04-14T22:36:00Z">
        <w:r w:rsidR="009962FF" w:rsidDel="005E2362">
          <w:delText xml:space="preserve">und </w:delText>
        </w:r>
      </w:del>
      <w:r w:rsidR="009962FF">
        <w:t xml:space="preserve">negative Werte </w:t>
      </w:r>
      <w:ins w:id="1197" w:author="Dennis Hohmann" w:date="2012-04-14T22:36:00Z">
        <w:r w:rsidR="005E2362">
          <w:t xml:space="preserve">oder </w:t>
        </w:r>
      </w:ins>
      <w:ins w:id="1198" w:author="Dennis Hohmann" w:date="2012-04-14T22:37:00Z">
        <w:r w:rsidR="005E2362">
          <w:t xml:space="preserve">„0“ </w:t>
        </w:r>
      </w:ins>
      <w:r w:rsidR="006B396F">
        <w:t>annehmen können</w:t>
      </w:r>
      <w:r w:rsidR="009962FF">
        <w:t xml:space="preserve">. </w:t>
      </w:r>
      <w:r w:rsidR="009962FF" w:rsidRPr="005E2362">
        <w:rPr>
          <w:i/>
          <w:rPrChange w:id="1199" w:author="Dennis Hohmann" w:date="2012-04-14T22:36:00Z">
            <w:rPr/>
          </w:rPrChange>
        </w:rPr>
        <w:t>Unsigned</w:t>
      </w:r>
      <w:r w:rsidR="009962FF">
        <w:t xml:space="preserve"> können nur positiv</w:t>
      </w:r>
      <w:del w:id="1200" w:author="Dennis Hohmann" w:date="2012-04-14T22:36:00Z">
        <w:r w:rsidR="009962FF" w:rsidDel="005E2362">
          <w:delText>e</w:delText>
        </w:r>
      </w:del>
      <w:r w:rsidR="009962FF">
        <w:t xml:space="preserve"> oder </w:t>
      </w:r>
      <w:ins w:id="1201" w:author="Dennis Hohmann" w:date="2012-04-14T22:43:00Z">
        <w:r w:rsidR="008A6DF7">
          <w:t>„</w:t>
        </w:r>
      </w:ins>
      <w:r w:rsidR="009962FF">
        <w:t>0</w:t>
      </w:r>
      <w:ins w:id="1202" w:author="Dennis Hohmann" w:date="2012-04-14T22:43:00Z">
        <w:r w:rsidR="008A6DF7">
          <w:t>“</w:t>
        </w:r>
      </w:ins>
      <w:r w:rsidR="009962FF">
        <w:t xml:space="preserve"> sein. Ist die Variable </w:t>
      </w:r>
      <w:r w:rsidR="003E219F">
        <w:t>im</w:t>
      </w:r>
      <w:r w:rsidR="00E23524">
        <w:t xml:space="preserve"> Bitfeld mit einer Länge von </w:t>
      </w:r>
      <w:ins w:id="1203" w:author="Dennis Hohmann" w:date="2012-04-14T22:44:00Z">
        <w:r w:rsidR="008A6DF7">
          <w:t>ein</w:t>
        </w:r>
      </w:ins>
      <w:r w:rsidR="003E219F">
        <w:t>s</w:t>
      </w:r>
      <w:del w:id="1204"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1205" w:author="Dennis Hohmann" w:date="2012-04-14T22:43:00Z">
        <w:r w:rsidR="00E23524" w:rsidDel="008A6DF7">
          <w:delText xml:space="preserve">8 </w:delText>
        </w:r>
      </w:del>
      <w:ins w:id="1206" w:author="Dennis Hohmann" w:date="2012-04-14T22:43:00Z">
        <w:r w:rsidR="008A6DF7">
          <w:t xml:space="preserve">acht </w:t>
        </w:r>
      </w:ins>
      <w:r w:rsidR="00E23524">
        <w:t xml:space="preserve">Bit reserviert, jedoch nur </w:t>
      </w:r>
      <w:r w:rsidR="009962FF">
        <w:t xml:space="preserve">noch </w:t>
      </w:r>
      <w:ins w:id="1207" w:author="Dennis Hohmann" w:date="2012-04-14T22:44:00Z">
        <w:r w:rsidR="008A6DF7">
          <w:t>ein</w:t>
        </w:r>
      </w:ins>
      <w:del w:id="1208"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1209" w:author="Dennis Hohmann" w:date="2012-04-14T22:43:00Z">
        <w:r w:rsidR="008A6DF7">
          <w:t>„</w:t>
        </w:r>
      </w:ins>
      <w:r w:rsidR="00E23524">
        <w:t>0</w:t>
      </w:r>
      <w:ins w:id="1210" w:author="Dennis Hohmann" w:date="2012-04-14T22:43:00Z">
        <w:r w:rsidR="008A6DF7">
          <w:t>“</w:t>
        </w:r>
      </w:ins>
      <w:r w:rsidR="00E23524">
        <w:t xml:space="preserve"> o</w:t>
      </w:r>
      <w:r w:rsidR="009962FF">
        <w:t xml:space="preserve">der </w:t>
      </w:r>
      <w:ins w:id="1211" w:author="Dennis Hohmann" w:date="2012-04-14T22:43:00Z">
        <w:r w:rsidR="008A6DF7">
          <w:t>„</w:t>
        </w:r>
      </w:ins>
      <w:r w:rsidR="009962FF">
        <w:t>1</w:t>
      </w:r>
      <w:ins w:id="1212" w:author="Dennis Hohmann" w:date="2012-04-14T22:43:00Z">
        <w:r w:rsidR="008A6DF7">
          <w:t>“</w:t>
        </w:r>
      </w:ins>
      <w:r w:rsidR="009962FF">
        <w:t xml:space="preserve"> annehmen.</w:t>
      </w:r>
      <w:r w:rsidR="00354597">
        <w:t xml:space="preserve"> Der reservierte</w:t>
      </w:r>
      <w:r w:rsidR="003E219F">
        <w:t xml:space="preserve"> aber nicht benötigte</w:t>
      </w:r>
      <w:r w:rsidR="00354597">
        <w:t xml:space="preserve"> Bereich</w:t>
      </w:r>
      <w:r w:rsidR="00772038">
        <w:t xml:space="preserve"> wird mit der nächsten Variable</w:t>
      </w:r>
      <w:r w:rsidR="00354597">
        <w:t xml:space="preserve"> aufgefüllt.</w:t>
      </w:r>
    </w:p>
    <w:p w14:paraId="2AEB837E" w14:textId="77777777" w:rsidR="00965012" w:rsidRDefault="00965012">
      <w:pPr>
        <w:pStyle w:val="Textkrper"/>
      </w:pPr>
    </w:p>
    <w:p w14:paraId="0CD8230E" w14:textId="77777777" w:rsidR="00DC5FEE" w:rsidRDefault="00E55A8B">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3436329B" w:rsidR="006B396F" w:rsidRDefault="00DC5FEE" w:rsidP="00DC5FEE">
      <w:pPr>
        <w:pStyle w:val="Beschriftung"/>
        <w:jc w:val="both"/>
      </w:pPr>
      <w:bookmarkStart w:id="1213" w:name="_Toc196185430"/>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3</w:t>
      </w:r>
      <w:r w:rsidR="00E74341">
        <w:fldChar w:fldCharType="end"/>
      </w:r>
      <w:del w:id="121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rsidR="00E93A46">
        <w:t xml:space="preserve">: Bitfeld mit zwei </w:t>
      </w:r>
      <w:r w:rsidR="00220105" w:rsidRPr="008A6DF7">
        <w:rPr>
          <w:i/>
          <w:rPrChange w:id="1215" w:author="Dennis Hohmann" w:date="2012-04-14T22:44:00Z">
            <w:rPr/>
          </w:rPrChange>
        </w:rPr>
        <w:t>unsigned</w:t>
      </w:r>
      <w:r w:rsidR="00220105">
        <w:t xml:space="preserve"> CHAR </w:t>
      </w:r>
      <w:r>
        <w:t>Variablen</w:t>
      </w:r>
      <w:bookmarkEnd w:id="1213"/>
    </w:p>
    <w:p w14:paraId="282041E8" w14:textId="77777777" w:rsidR="00965012" w:rsidRPr="00965012" w:rsidRDefault="00965012" w:rsidP="00965012"/>
    <w:p w14:paraId="29DF30FB" w14:textId="020E0FB8" w:rsidR="00354597" w:rsidRDefault="00354597">
      <w:pPr>
        <w:pStyle w:val="Textkrper"/>
      </w:pPr>
      <w:r w:rsidRPr="00354597">
        <w:t xml:space="preserve">Mit dieser Methode </w:t>
      </w:r>
      <w:r>
        <w:t xml:space="preserve">kann gerade bei der Verwendung mehrerer Variablen sehr viel Platz gespart werden. </w:t>
      </w:r>
      <w:del w:id="1216" w:author="Dennis Hohmann" w:date="2012-04-14T22:45:00Z">
        <w:r w:rsidDel="008A6DF7">
          <w:delText xml:space="preserve">8 </w:delText>
        </w:r>
      </w:del>
      <w:ins w:id="1217" w:author="Dennis Hohmann" w:date="2012-04-14T22:45:00Z">
        <w:r w:rsidR="008A6DF7">
          <w:t xml:space="preserve">Acht </w:t>
        </w:r>
      </w:ins>
      <w:r>
        <w:t xml:space="preserve">Variablen vom Typ </w:t>
      </w:r>
      <w:r w:rsidRPr="008A6DF7">
        <w:rPr>
          <w:i/>
          <w:rPrChange w:id="1218" w:author="Dennis Hohmann" w:date="2012-04-14T22:44:00Z">
            <w:rPr/>
          </w:rPrChange>
        </w:rPr>
        <w:t>unsigned</w:t>
      </w:r>
      <w:r>
        <w:t xml:space="preserve"> </w:t>
      </w:r>
      <w:del w:id="1219" w:author="Dennis Hohmann" w:date="2012-04-14T22:44:00Z">
        <w:r w:rsidRPr="00593631" w:rsidDel="008A6DF7">
          <w:rPr>
            <w:i/>
            <w:rPrChange w:id="1220" w:author="Dennis Hohmann" w:date="2012-04-14T22:47:00Z">
              <w:rPr/>
            </w:rPrChange>
          </w:rPr>
          <w:delText xml:space="preserve">CHAR </w:delText>
        </w:r>
      </w:del>
      <w:ins w:id="1221" w:author="Dennis Hohmann" w:date="2012-04-14T22:44:00Z">
        <w:r w:rsidR="008A6DF7" w:rsidRPr="00593631">
          <w:rPr>
            <w:i/>
            <w:rPrChange w:id="1222" w:author="Dennis Hohmann" w:date="2012-04-14T22:47:00Z">
              <w:rPr/>
            </w:rPrChange>
          </w:rPr>
          <w:t>char</w:t>
        </w:r>
        <w:r w:rsidR="008A6DF7">
          <w:t xml:space="preserve"> </w:t>
        </w:r>
      </w:ins>
      <w:r>
        <w:t xml:space="preserve">benötigen 64 Bit Speicherplatz. Wird jeweils nur </w:t>
      </w:r>
      <w:del w:id="1223" w:author="Dennis Hohmann" w:date="2012-04-14T22:45:00Z">
        <w:r w:rsidDel="008A6DF7">
          <w:delText xml:space="preserve">1 </w:delText>
        </w:r>
      </w:del>
      <w:ins w:id="1224" w:author="Dennis Hohmann" w:date="2012-04-14T22:45:00Z">
        <w:r w:rsidR="008A6DF7">
          <w:t xml:space="preserve">ein </w:t>
        </w:r>
      </w:ins>
      <w:r>
        <w:t xml:space="preserve">Bit ausgewertet, sind 56 Bit „verschwendet“. Definiert man diese </w:t>
      </w:r>
      <w:ins w:id="1225" w:author="Dennis Hohmann" w:date="2012-04-14T22:46:00Z">
        <w:r w:rsidR="008A6DF7">
          <w:t>acht</w:t>
        </w:r>
      </w:ins>
      <w:del w:id="1226" w:author="Dennis Hohmann" w:date="2012-04-14T22:46:00Z">
        <w:r w:rsidDel="008A6DF7">
          <w:delText>8</w:delText>
        </w:r>
      </w:del>
      <w:r>
        <w:t xml:space="preserve"> </w:t>
      </w:r>
      <w:r w:rsidRPr="008A6DF7">
        <w:rPr>
          <w:i/>
          <w:rPrChange w:id="1227" w:author="Dennis Hohmann" w:date="2012-04-14T22:45:00Z">
            <w:rPr/>
          </w:rPrChange>
        </w:rPr>
        <w:t xml:space="preserve">unsigned </w:t>
      </w:r>
      <w:ins w:id="1228" w:author="Dennis Hohmann" w:date="2012-04-14T22:45:00Z">
        <w:r w:rsidR="008A6DF7" w:rsidRPr="008A6DF7">
          <w:rPr>
            <w:i/>
            <w:rPrChange w:id="1229" w:author="Dennis Hohmann" w:date="2012-04-14T22:45:00Z">
              <w:rPr/>
            </w:rPrChange>
          </w:rPr>
          <w:t xml:space="preserve">char </w:t>
        </w:r>
      </w:ins>
      <w:del w:id="1230" w:author="Dennis Hohmann" w:date="2012-04-14T22:45:00Z">
        <w:r w:rsidDel="008A6DF7">
          <w:delText xml:space="preserve">CHAR </w:delText>
        </w:r>
      </w:del>
      <w:r>
        <w:t>Variablen in einem Bitfeld</w:t>
      </w:r>
      <w:r w:rsidR="00965012">
        <w:t xml:space="preserve"> je</w:t>
      </w:r>
      <w:r>
        <w:t xml:space="preserve"> mit der Länge </w:t>
      </w:r>
      <w:ins w:id="1231" w:author="Dennis Hohmann" w:date="2012-04-14T22:45:00Z">
        <w:r w:rsidR="008A6DF7">
          <w:t>ein</w:t>
        </w:r>
      </w:ins>
      <w:ins w:id="1232" w:author="Dennis Hohmann" w:date="2012-04-14T22:46:00Z">
        <w:r w:rsidR="008A6DF7">
          <w:t>s</w:t>
        </w:r>
      </w:ins>
      <w:del w:id="1233" w:author="Dennis Hohmann" w:date="2012-04-14T22:45:00Z">
        <w:r w:rsidDel="008A6DF7">
          <w:delText>1</w:delText>
        </w:r>
      </w:del>
      <w:r>
        <w:t xml:space="preserve">, so benötigen diese nur noch </w:t>
      </w:r>
      <w:ins w:id="1234" w:author="Dennis Hohmann" w:date="2012-04-14T22:46:00Z">
        <w:r w:rsidR="008A6DF7">
          <w:t>acht</w:t>
        </w:r>
      </w:ins>
      <w:del w:id="1235" w:author="Dennis Hohmann" w:date="2012-04-14T22:46:00Z">
        <w:r w:rsidDel="008A6DF7">
          <w:delText>8</w:delText>
        </w:r>
      </w:del>
      <w:r>
        <w:t xml:space="preserve"> Bit Speicherplatz.</w:t>
      </w:r>
    </w:p>
    <w:p w14:paraId="7266CC58" w14:textId="77777777" w:rsidR="00354597" w:rsidRDefault="00354597">
      <w:pPr>
        <w:pStyle w:val="Textkrper"/>
      </w:pPr>
    </w:p>
    <w:p w14:paraId="2C9E71DD" w14:textId="057B4B05" w:rsidR="00965012" w:rsidRPr="00C43950" w:rsidRDefault="00965012">
      <w:pPr>
        <w:pStyle w:val="Textkrper"/>
      </w:pPr>
      <w:r>
        <w:t>Diese Definitionsdatei enthält des Weiteren die Frequenzen F_CPU (</w:t>
      </w:r>
      <w:del w:id="1236" w:author="Dennis Hohmann" w:date="2012-04-14T22:42:00Z">
        <w:r w:rsidDel="005E2362">
          <w:delText xml:space="preserve"> </w:delText>
        </w:r>
      </w:del>
      <w:r>
        <w:t>Quarz-Frequenz</w:t>
      </w:r>
      <w:del w:id="1237" w:author="Dennis Hohmann" w:date="2012-04-14T22:42:00Z">
        <w:r w:rsidDel="005E2362">
          <w:delText xml:space="preserve"> </w:delText>
        </w:r>
      </w:del>
      <w:r>
        <w:t xml:space="preserve">) und </w:t>
      </w:r>
      <w:del w:id="1238" w:author="Dennis Hohmann" w:date="2012-04-14T22:49:00Z">
        <w:r w:rsidDel="00C735BE">
          <w:delText xml:space="preserve">der </w:delText>
        </w:r>
      </w:del>
      <w:ins w:id="1239" w:author="Dennis Hohmann" w:date="2012-04-14T22:49:00Z">
        <w:r w:rsidR="00C735BE">
          <w:t xml:space="preserve">die BAUDs der </w:t>
        </w:r>
      </w:ins>
      <w:r>
        <w:t>verwendeten Schnittstellen, UART0, UART1 und I2C. Auch die maximalen Positionen der Achsen sowie die Offset-Position des Werkzeuglängen-Sensors sind hier festgelegt.</w:t>
      </w:r>
    </w:p>
    <w:p w14:paraId="2077176D" w14:textId="004AF706" w:rsidR="0086750C" w:rsidRDefault="00C43950" w:rsidP="00041EE7">
      <w:pPr>
        <w:pStyle w:val="berschrift3"/>
      </w:pPr>
      <w:r>
        <w:br w:type="page"/>
      </w:r>
      <w:bookmarkStart w:id="1240" w:name="_Toc196193402"/>
      <w:r>
        <w:t>Schrittmotor-</w:t>
      </w:r>
      <w:r w:rsidR="003D339D">
        <w:t>Handling</w:t>
      </w:r>
      <w:r>
        <w:t xml:space="preserve"> gocnc.c</w:t>
      </w:r>
      <w:bookmarkEnd w:id="1240"/>
    </w:p>
    <w:p w14:paraId="1DFB1DEA" w14:textId="77777777" w:rsidR="00041EE7" w:rsidRDefault="00041EE7" w:rsidP="00041EE7"/>
    <w:p w14:paraId="2671A535" w14:textId="7BD71BB3" w:rsidR="00041EE7" w:rsidRDefault="004255AE">
      <w:pPr>
        <w:pStyle w:val="Textkrper"/>
      </w:pPr>
      <w:del w:id="1241" w:author="Dennis Hohmann" w:date="2012-04-14T22:58:00Z">
        <w:r w:rsidDel="00A76AE1">
          <w:delText>Die große Herausforderung dieser</w:delText>
        </w:r>
      </w:del>
      <w:ins w:id="1242" w:author="Dennis Hohmann" w:date="2012-04-14T22:58:00Z">
        <w:r w:rsidR="00A76AE1">
          <w:t>Mit dieser</w:t>
        </w:r>
      </w:ins>
      <w:r>
        <w:t xml:space="preserve"> Bibliothek </w:t>
      </w:r>
      <w:del w:id="1243" w:author="Dennis Hohmann" w:date="2012-04-14T22:58:00Z">
        <w:r w:rsidDel="00A76AE1">
          <w:delText>ist es,</w:delText>
        </w:r>
      </w:del>
      <w:ins w:id="1244" w:author="Dennis Hohmann" w:date="2012-04-14T22:58:00Z">
        <w:r w:rsidR="00A76AE1">
          <w:t>werden</w:t>
        </w:r>
      </w:ins>
      <w:r>
        <w:t xml:space="preserve"> alle </w:t>
      </w:r>
      <w:ins w:id="1245" w:author="Dennis Hohmann" w:date="2012-04-14T22:59:00Z">
        <w:r w:rsidR="00A76AE1">
          <w:t xml:space="preserve">notwendigen </w:t>
        </w:r>
      </w:ins>
      <w:r>
        <w:t xml:space="preserve">Funktionen für die Bewegungen der Achsen zur Verfügung </w:t>
      </w:r>
      <w:del w:id="1246" w:author="Dennis Hohmann" w:date="2012-04-14T22:59:00Z">
        <w:r w:rsidDel="00A76AE1">
          <w:delText>zustellen</w:delText>
        </w:r>
      </w:del>
      <w:ins w:id="1247" w:author="Dennis Hohmann" w:date="2012-04-14T22:59:00Z">
        <w:r w:rsidR="00A76AE1">
          <w:t>gestellt.</w:t>
        </w:r>
      </w:ins>
      <w:del w:id="1248" w:author="Dennis Hohmann" w:date="2012-04-14T22:59:00Z">
        <w:r w:rsidDel="00A76AE1">
          <w:delText>.</w:delText>
        </w:r>
      </w:del>
      <w:r>
        <w:t xml:space="preserve"> Die kleinste</w:t>
      </w:r>
      <w:del w:id="1249" w:author="Dennis Hohmann" w:date="2012-04-14T22:58:00Z">
        <w:r w:rsidDel="00A76AE1">
          <w:delText>r</w:delText>
        </w:r>
      </w:del>
      <w:r>
        <w:t xml:space="preserve"> Verfahr-Einheit einer Achse</w:t>
      </w:r>
      <w:del w:id="1250" w:author="Dennis Hohmann" w:date="2012-04-14T22:59:00Z">
        <w:r w:rsidDel="003B1EA2">
          <w:delText>,</w:delText>
        </w:r>
      </w:del>
      <w:r>
        <w:t xml:space="preserve"> ist ein einzelner </w:t>
      </w:r>
      <w:r w:rsidR="008633FC">
        <w:t>Schritt</w:t>
      </w:r>
      <w:r>
        <w:t xml:space="preserve">. Dieser wird mit einer </w:t>
      </w:r>
      <w:r w:rsidR="00D15B9D">
        <w:t xml:space="preserve">vorher festgelegten Geschwindigkeit in eine definierte Richtung mit der </w:t>
      </w:r>
      <w:r w:rsidR="00D15B9D" w:rsidRPr="00D15B9D">
        <w:t xml:space="preserve">Funktion </w:t>
      </w:r>
      <w:del w:id="1251" w:author="Dennis Hohmann" w:date="2012-04-14T23:00:00Z">
        <w:r w:rsidR="00D15B9D" w:rsidRPr="003B1EA2" w:rsidDel="003B1EA2">
          <w:rPr>
            <w:i/>
            <w:rPrChange w:id="1252" w:author="Dennis Hohmann" w:date="2012-04-14T23:00:00Z">
              <w:rPr/>
            </w:rPrChange>
          </w:rPr>
          <w:delText>„</w:delText>
        </w:r>
      </w:del>
      <w:r w:rsidR="00D15B9D" w:rsidRPr="003B1EA2">
        <w:rPr>
          <w:i/>
          <w:rPrChange w:id="1253" w:author="Dennis Hohmann" w:date="2012-04-14T23:00:00Z">
            <w:rPr/>
          </w:rPrChange>
        </w:rPr>
        <w:t>axis_move_single(int8_t AxisSelect,int32_t AxisGoto,uint16_t AxisSpeed)</w:t>
      </w:r>
      <w:del w:id="1254" w:author="Dennis Hohmann" w:date="2012-04-14T23:00:00Z">
        <w:r w:rsidR="00D15B9D" w:rsidDel="003B1EA2">
          <w:delText>“</w:delText>
        </w:r>
      </w:del>
      <w:r w:rsidR="00D15B9D">
        <w:t xml:space="preserve"> </w:t>
      </w:r>
      <w:r w:rsidR="00D15B9D" w:rsidRPr="00D15B9D">
        <w:t>ausgeführt</w:t>
      </w:r>
      <w:r w:rsidR="00D15B9D">
        <w:t xml:space="preserve">. Die Variable </w:t>
      </w:r>
      <w:r w:rsidR="00D15B9D" w:rsidRPr="003B1EA2">
        <w:rPr>
          <w:i/>
          <w:rPrChange w:id="1255" w:author="Dennis Hohmann" w:date="2012-04-14T23:00:00Z">
            <w:rPr/>
          </w:rPrChange>
        </w:rPr>
        <w:t>AxisGoto</w:t>
      </w:r>
      <w:r w:rsidR="00D15B9D">
        <w:t xml:space="preserve"> ist mit der Zielposition in</w:t>
      </w:r>
      <w:r w:rsidR="001B077E">
        <w:t xml:space="preserve"> </w:t>
      </w:r>
      <w:r w:rsidR="00814DEC">
        <w:t>Schritte</w:t>
      </w:r>
      <w:r w:rsidR="001B077E">
        <w:t xml:space="preserve"> zu belegen. Es wird </w:t>
      </w:r>
      <w:r w:rsidR="00D15B9D">
        <w:t>intern die Differenz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1256" w:author="Dennis Hohmann" w:date="2012-04-14T23:02:00Z">
        <w:r w:rsidR="003B1EA2">
          <w:t>µ</w:t>
        </w:r>
      </w:ins>
      <w:del w:id="1257" w:author="Dennis Hohmann" w:date="2012-04-14T23:02:00Z">
        <w:r w:rsidR="00305BE8" w:rsidDel="003B1EA2">
          <w:delText>u</w:delText>
        </w:r>
      </w:del>
      <w:r w:rsidR="001B077E" w:rsidRPr="00BD4938">
        <w:t xml:space="preserve">m in </w:t>
      </w:r>
      <w:r w:rsidR="00814DEC">
        <w:t>Schritte</w:t>
      </w:r>
      <w:r w:rsidR="001B077E" w:rsidRPr="00BD4938">
        <w:t xml:space="preserve"> </w:t>
      </w:r>
      <w:r w:rsidR="00305BE8">
        <w:t>übe</w:t>
      </w:r>
      <w:r w:rsidR="00305BE8">
        <w:t>r</w:t>
      </w:r>
      <w:r w:rsidR="00305BE8">
        <w:t xml:space="preserve">nimmt </w:t>
      </w:r>
      <w:r w:rsidR="001B077E" w:rsidRPr="00BD4938">
        <w:t xml:space="preserve">die Funktion </w:t>
      </w:r>
      <w:del w:id="1258" w:author="Dennis Hohmann" w:date="2012-04-14T23:01:00Z">
        <w:r w:rsidR="00305BE8" w:rsidRPr="003B1EA2" w:rsidDel="003B1EA2">
          <w:rPr>
            <w:i/>
            <w:rPrChange w:id="1259" w:author="Dennis Hohmann" w:date="2012-04-14T23:01:00Z">
              <w:rPr/>
            </w:rPrChange>
          </w:rPr>
          <w:delText>„</w:delText>
        </w:r>
      </w:del>
      <w:r w:rsidR="00BD4938" w:rsidRPr="003B1EA2">
        <w:rPr>
          <w:i/>
          <w:rPrChange w:id="1260" w:author="Dennis Hohmann" w:date="2012-04-14T23:01:00Z">
            <w:rPr/>
          </w:rPrChange>
        </w:rPr>
        <w:t>um_to_steps(int32_t umGoTo)</w:t>
      </w:r>
      <w:del w:id="1261" w:author="Dennis Hohmann" w:date="2012-04-14T23:01:00Z">
        <w:r w:rsidR="00305BE8" w:rsidRPr="00305BE8" w:rsidDel="003B1EA2">
          <w:delText>“</w:delText>
        </w:r>
      </w:del>
      <w:r w:rsidR="00305BE8" w:rsidRPr="00305BE8">
        <w:t xml:space="preserve">, in </w:t>
      </w:r>
      <w:r w:rsidR="00701EFD">
        <w:t>ungekehrter</w:t>
      </w:r>
      <w:r w:rsidR="00305BE8" w:rsidRPr="00305BE8">
        <w:t xml:space="preserve"> Richtung für die Au</w:t>
      </w:r>
      <w:r w:rsidR="00305BE8" w:rsidRPr="00305BE8">
        <w:t>s</w:t>
      </w:r>
      <w:r w:rsidR="00305BE8" w:rsidRPr="00305BE8">
        <w:t>gabe</w:t>
      </w:r>
      <w:r w:rsidR="00305BE8">
        <w:t xml:space="preserve"> der Position</w:t>
      </w:r>
      <w:r w:rsidR="00305BE8" w:rsidRPr="00305BE8">
        <w:t xml:space="preserve"> werden die </w:t>
      </w:r>
      <w:r w:rsidR="00814DEC">
        <w:t>Schritte</w:t>
      </w:r>
      <w:r w:rsidR="00305BE8" w:rsidRPr="00305BE8">
        <w:t xml:space="preserve"> mit der Funktion </w:t>
      </w:r>
      <w:r w:rsidR="00305BE8" w:rsidRPr="003B1EA2">
        <w:rPr>
          <w:i/>
          <w:rPrChange w:id="1262" w:author="Dennis Hohmann" w:date="2012-04-14T23:02:00Z">
            <w:rPr/>
          </w:rPrChange>
        </w:rPr>
        <w:t>steps_to_um(int32_t steps)</w:t>
      </w:r>
      <w:r w:rsidR="00305BE8">
        <w:t xml:space="preserve"> zurück in </w:t>
      </w:r>
      <w:ins w:id="1263" w:author="Dennis Hohmann" w:date="2012-04-14T23:02:00Z">
        <w:r w:rsidR="003B1EA2">
          <w:t>µ</w:t>
        </w:r>
      </w:ins>
      <w:del w:id="1264" w:author="Dennis Hohmann" w:date="2012-04-14T23:02:00Z">
        <w:r w:rsidR="00305BE8" w:rsidDel="003B1EA2">
          <w:delText>u</w:delText>
        </w:r>
      </w:del>
      <w:r w:rsidR="00305BE8">
        <w:t>m gerechnet.</w:t>
      </w:r>
    </w:p>
    <w:p w14:paraId="317C0882" w14:textId="77777777" w:rsidR="00305BE8" w:rsidRDefault="00305BE8">
      <w:pPr>
        <w:pStyle w:val="Textkrper"/>
      </w:pPr>
    </w:p>
    <w:p w14:paraId="25FE8F20" w14:textId="360BB70E" w:rsidR="00305BE8" w:rsidRDefault="00305BE8">
      <w:pPr>
        <w:pStyle w:val="Textkrper"/>
      </w:pPr>
      <w:r>
        <w:t xml:space="preserve">Besonderes Augenmerk gilt dem Zusammenspiel der X- </w:t>
      </w:r>
      <w:del w:id="1265" w:author="Dennis Hohmann" w:date="2012-04-14T23:05:00Z">
        <w:r w:rsidDel="00950D27">
          <w:delText xml:space="preserve">und </w:delText>
        </w:r>
      </w:del>
      <w:ins w:id="1266" w:author="Dennis Hohmann" w:date="2012-04-14T23:05:00Z">
        <w:r w:rsidR="00950D27">
          <w:t xml:space="preserve">mit der </w:t>
        </w:r>
      </w:ins>
      <w:r>
        <w:t>Y-Achse. Das Fahren e</w:t>
      </w:r>
      <w:r>
        <w:t>i</w:t>
      </w:r>
      <w:r>
        <w:t xml:space="preserve">ner Diagonalen im 45° Winkel stellt für den Controller keine große Schwierigkeit dar. Es werden beide Achsen parallel mit der </w:t>
      </w:r>
      <w:ins w:id="1267" w:author="Dennis Hohmann" w:date="2012-04-14T23:05:00Z">
        <w:r w:rsidR="00950D27">
          <w:t>ü</w:t>
        </w:r>
      </w:ins>
      <w:del w:id="1268"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w:t>
      </w:r>
      <w:r w:rsidR="001A1356">
        <w:t>e</w:t>
      </w:r>
      <w:r>
        <w:t xml:space="preserve"> Diagonale m</w:t>
      </w:r>
      <w:r w:rsidR="00F41314">
        <w:t>it beliebige</w:t>
      </w:r>
      <w:r w:rsidR="001A1356">
        <w:t>m</w:t>
      </w:r>
      <w:r w:rsidR="00F41314">
        <w:t xml:space="preserve"> Winkel</w:t>
      </w:r>
      <w:r w:rsidR="001A1356">
        <w:t>,</w:t>
      </w:r>
      <w:ins w:id="1269" w:author="Dennis Hohmann" w:date="2012-04-14T23:06:00Z">
        <w:r w:rsidR="00950D27">
          <w:t xml:space="preserve"> erreicht man</w:t>
        </w:r>
      </w:ins>
      <w:del w:id="1270" w:author="Dennis Hohmann" w:date="2012-04-14T23:06:00Z">
        <w:r w:rsidR="00F41314" w:rsidDel="00950D27">
          <w:delText>, kommt man</w:delText>
        </w:r>
      </w:del>
      <w:r w:rsidR="001A1356">
        <w:t xml:space="preserve"> mit Geräten die einem Raster unterliegen</w:t>
      </w:r>
      <w:r w:rsidR="00E81BC6">
        <w:t>,</w:t>
      </w:r>
      <w:r w:rsidR="00F41314">
        <w:t xml:space="preserve"> </w:t>
      </w:r>
      <w:r>
        <w:t>sehr schnell an die Grenzen de</w:t>
      </w:r>
      <w:ins w:id="1271" w:author="Dennis Hohmann" w:date="2012-04-14T23:06:00Z">
        <w:r w:rsidR="00950D27">
          <w:t>r</w:t>
        </w:r>
      </w:ins>
      <w:del w:id="1272" w:author="Dennis Hohmann" w:date="2012-04-14T23:06:00Z">
        <w:r w:rsidDel="00950D27">
          <w:delText>s</w:delText>
        </w:r>
      </w:del>
      <w:r>
        <w:t xml:space="preserve"> </w:t>
      </w:r>
      <w:del w:id="1273" w:author="Dennis Hohmann" w:date="2012-04-14T23:06:00Z">
        <w:r w:rsidDel="00950D27">
          <w:delText>Brauchbaren.</w:delText>
        </w:r>
      </w:del>
      <w:ins w:id="1274" w:author="Dennis Hohmann" w:date="2012-04-14T23:06:00Z">
        <w:r w:rsidR="00950D27">
          <w:t>Aufl</w:t>
        </w:r>
        <w:r w:rsidR="00950D27">
          <w:t>ö</w:t>
        </w:r>
        <w:r w:rsidR="00950D27">
          <w:t>sung.</w:t>
        </w:r>
      </w:ins>
    </w:p>
    <w:p w14:paraId="11643D04" w14:textId="77777777" w:rsidR="00F41314" w:rsidRDefault="00F41314">
      <w:pPr>
        <w:pStyle w:val="Textkrper"/>
      </w:pPr>
    </w:p>
    <w:p w14:paraId="7384190C" w14:textId="72AAC51B" w:rsidR="007260DF" w:rsidRDefault="00F41314">
      <w:pPr>
        <w:pStyle w:val="Textkrper"/>
      </w:pPr>
      <w:r w:rsidRPr="00F41314">
        <w:t>Eine einfache Methode zur Berechnung</w:t>
      </w:r>
      <w:del w:id="1275" w:author="Dennis Hohmann" w:date="2012-04-14T23:07:00Z">
        <w:r w:rsidDel="00950D27">
          <w:delText>,</w:delText>
        </w:r>
      </w:del>
      <w:r>
        <w:t xml:space="preserve"> </w:t>
      </w:r>
      <w:r w:rsidRPr="00F41314">
        <w:t xml:space="preserve">einer </w:t>
      </w:r>
      <w:del w:id="1276" w:author="Dennis Hohmann" w:date="2012-04-14T23:08:00Z">
        <w:r w:rsidRPr="00F41314" w:rsidDel="00950D27">
          <w:delText xml:space="preserve">variablen </w:delText>
        </w:r>
      </w:del>
      <w:r w:rsidRPr="00F41314">
        <w:t>Diagonalen</w:t>
      </w:r>
      <w:ins w:id="1277" w:author="Dennis Hohmann" w:date="2012-04-14T23:08:00Z">
        <w:r w:rsidR="00950D27">
          <w:t xml:space="preserve"> mit variabler Steigung</w:t>
        </w:r>
      </w:ins>
      <w:del w:id="1278" w:author="Dennis Hohmann" w:date="2012-04-14T23:07:00Z">
        <w:r w:rsidDel="00950D27">
          <w:delText>,</w:delText>
        </w:r>
      </w:del>
      <w:r w:rsidRPr="00F41314">
        <w:t xml:space="preserve"> ist der Bresenham-Algorithmus</w:t>
      </w:r>
      <w:r>
        <w:t xml:space="preserve">. </w:t>
      </w:r>
      <w:r w:rsidR="005D5BEA">
        <w:t>Dieser Algorithmus wird dazu verwendet, Geraden oder Kreis</w:t>
      </w:r>
      <w:ins w:id="1279" w:author="Dennis Hohmann" w:date="2012-04-14T23:07:00Z">
        <w:r w:rsidR="00950D27">
          <w:t>e</w:t>
        </w:r>
      </w:ins>
      <w:r w:rsidR="005D5BEA">
        <w:t xml:space="preserve"> so zu zerlegen, dass diese auf Rasterzeichengeräten mit möglichst geringer Abweichung dargestellt wer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1280" w:author="Dennis Hohmann" w:date="2012-04-14T23:09:00Z">
        <w:r w:rsidR="00E97D5D">
          <w:t xml:space="preserve">mit der kleinsten Abweichung </w:t>
        </w:r>
      </w:ins>
      <w:r w:rsidR="00A86078">
        <w:t>ausgewählt</w:t>
      </w:r>
      <w:del w:id="1281" w:author="Dennis Hohmann" w:date="2012-04-14T23:09:00Z">
        <w:r w:rsidR="00A86078" w:rsidDel="00E97D5D">
          <w:delText>, mit der kleinsten Abweichung</w:delText>
        </w:r>
      </w:del>
      <w:r w:rsidR="00A86078">
        <w:t>.</w:t>
      </w:r>
    </w:p>
    <w:p w14:paraId="3C61350D" w14:textId="4A42E2D4" w:rsidR="00A86078" w:rsidRDefault="00B97CF3">
      <w:pPr>
        <w:pStyle w:val="Textkrper"/>
      </w:pPr>
      <w:r>
        <w:br w:type="page"/>
      </w: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5">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03F93A11" w:rsidR="00527914" w:rsidRDefault="004255AE" w:rsidP="00A86078">
      <w:pPr>
        <w:pStyle w:val="Beschriftung"/>
        <w:ind w:firstLine="698"/>
        <w:jc w:val="both"/>
        <w:rPr>
          <w:ins w:id="1282" w:author="Dennis Hohmann" w:date="2012-04-15T02:56:00Z"/>
        </w:rPr>
      </w:pPr>
      <w:bookmarkStart w:id="1283" w:name="_Toc196185431"/>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4</w:t>
      </w:r>
      <w:r w:rsidR="00E74341">
        <w:fldChar w:fldCharType="end"/>
      </w:r>
      <w:del w:id="128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Fehler einer gerasterten Linie</w:t>
      </w:r>
      <w:r w:rsidR="00D468DD">
        <w:t xml:space="preserve"> </w:t>
      </w:r>
      <w:sdt>
        <w:sdtPr>
          <w:id w:val="468718830"/>
          <w:citation/>
        </w:sdtPr>
        <w:sdtEndPr/>
        <w:sdtContent>
          <w:r w:rsidR="00D468DD">
            <w:fldChar w:fldCharType="begin"/>
          </w:r>
          <w:r w:rsidR="00D468DD">
            <w:rPr>
              <w:rFonts w:ascii="Times New Roman" w:hAnsi="Times New Roman"/>
            </w:rPr>
            <w:instrText xml:space="preserve"> CITATION Wik1 \l 1031 </w:instrText>
          </w:r>
          <w:r w:rsidR="00D468DD">
            <w:fldChar w:fldCharType="separate"/>
          </w:r>
          <w:r w:rsidR="00DD2951" w:rsidRPr="00DD2951">
            <w:rPr>
              <w:rFonts w:ascii="Times New Roman" w:hAnsi="Times New Roman"/>
              <w:noProof/>
            </w:rPr>
            <w:t>(Wikipedia, 2012)</w:t>
          </w:r>
          <w:r w:rsidR="00D468DD">
            <w:fldChar w:fldCharType="end"/>
          </w:r>
        </w:sdtContent>
      </w:sdt>
      <w:bookmarkEnd w:id="1283"/>
    </w:p>
    <w:p w14:paraId="33FB4BDC" w14:textId="77777777" w:rsidR="00233FB0" w:rsidRPr="006D50EA" w:rsidRDefault="00233FB0">
      <w:pPr>
        <w:pPrChange w:id="1285" w:author="Dennis Hohmann" w:date="2012-04-15T02:56:00Z">
          <w:pPr>
            <w:pStyle w:val="Beschriftung"/>
            <w:ind w:firstLine="698"/>
            <w:jc w:val="both"/>
          </w:pPr>
        </w:pPrChange>
      </w:pPr>
    </w:p>
    <w:p w14:paraId="27431714" w14:textId="333ACB1C" w:rsidR="00D468DD" w:rsidRDefault="00D468DD">
      <w:pPr>
        <w:pStyle w:val="Textkrper"/>
        <w:pPrChange w:id="1286" w:author="Dennis Hohmann" w:date="2012-04-15T00:39:00Z">
          <w:pPr>
            <w:pStyle w:val="Beschriftung"/>
            <w:ind w:firstLine="698"/>
            <w:jc w:val="both"/>
          </w:pPr>
        </w:pPrChange>
      </w:pPr>
      <w:r>
        <w:t xml:space="preserve">Es wird zwischen </w:t>
      </w:r>
      <w:ins w:id="1287" w:author="Dennis Hohmann" w:date="2012-04-14T23:10:00Z">
        <w:r w:rsidR="00E97D5D">
          <w:t>zwei</w:t>
        </w:r>
      </w:ins>
      <w:del w:id="1288" w:author="Dennis Hohmann" w:date="2012-04-14T23:10:00Z">
        <w:r w:rsidDel="00E97D5D">
          <w:delText>2</w:delText>
        </w:r>
      </w:del>
      <w:r>
        <w:t xml:space="preserve"> Gruppen von Bewegungen unterschieden</w:t>
      </w:r>
      <w:ins w:id="1289" w:author="Dennis Hohmann" w:date="2012-04-14T23:10:00Z">
        <w:r w:rsidR="00E97D5D">
          <w:t xml:space="preserve">, </w:t>
        </w:r>
      </w:ins>
      <w:r>
        <w:t>relative</w:t>
      </w:r>
      <w:r w:rsidR="00E81BC6">
        <w:t xml:space="preserve"> oder</w:t>
      </w:r>
      <w:del w:id="1290" w:author="Dennis Hohmann" w:date="2012-04-14T23:11:00Z">
        <w:r w:rsidDel="00E97D5D">
          <w:delText>n</w:delText>
        </w:r>
      </w:del>
      <w:r>
        <w:t xml:space="preserve"> absolute </w:t>
      </w:r>
      <w:r w:rsidR="00491E7B">
        <w:t xml:space="preserve">Bewegungen. Der Unterschied dieser Gruppen liegt </w:t>
      </w:r>
      <w:del w:id="1291" w:author="Dennis Hohmann" w:date="2012-04-14T23:11:00Z">
        <w:r w:rsidR="00491E7B" w:rsidDel="00E97D5D">
          <w:delText xml:space="preserve">einfach </w:delText>
        </w:r>
      </w:del>
      <w:r w:rsidR="00491E7B">
        <w:t>nur in der Berechnung der zu fahre</w:t>
      </w:r>
      <w:r w:rsidR="00491E7B">
        <w:t>n</w:t>
      </w:r>
      <w:r w:rsidR="00491E7B">
        <w:t>den Strecke.</w:t>
      </w:r>
    </w:p>
    <w:p w14:paraId="4B6AA09D" w14:textId="77777777" w:rsidR="00491E7B" w:rsidRDefault="00491E7B">
      <w:pPr>
        <w:pStyle w:val="Textkrper"/>
        <w:pPrChange w:id="1292" w:author="Dennis Hohmann" w:date="2012-04-15T00:39:00Z">
          <w:pPr>
            <w:pStyle w:val="Beschriftung"/>
            <w:ind w:firstLine="698"/>
            <w:jc w:val="both"/>
          </w:pPr>
        </w:pPrChange>
      </w:pPr>
    </w:p>
    <w:p w14:paraId="54A07DBA" w14:textId="3880861A" w:rsidR="00491E7B" w:rsidRPr="00210452" w:rsidRDefault="00491E7B">
      <w:pPr>
        <w:pStyle w:val="Textkrper"/>
        <w:pPrChange w:id="1293" w:author="Dennis Hohmann" w:date="2012-04-15T00:39:00Z">
          <w:pPr>
            <w:pStyle w:val="Beschriftung"/>
            <w:ind w:firstLine="698"/>
            <w:jc w:val="both"/>
          </w:pPr>
        </w:pPrChange>
      </w:pPr>
      <w:r>
        <w:t xml:space="preserve">Die Berechnung der Geschwindigkeit </w:t>
      </w:r>
      <w:r w:rsidR="00210452">
        <w:t>wird durch die</w:t>
      </w:r>
      <w:r>
        <w:t xml:space="preserve"> </w:t>
      </w:r>
      <w:r w:rsidRPr="00210452">
        <w:t xml:space="preserve">Funktion </w:t>
      </w:r>
      <w:r w:rsidR="00210452" w:rsidRPr="00E97D5D">
        <w:rPr>
          <w:i/>
          <w:color w:val="000000"/>
          <w:rPrChange w:id="1294" w:author="Dennis Hohmann" w:date="2012-04-14T23:11:00Z">
            <w:rPr>
              <w:b w:val="0"/>
              <w:color w:val="000000"/>
            </w:rPr>
          </w:rPrChange>
        </w:rPr>
        <w:t>axis_set_speed(uint8_t speed)</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1295" w:name="_Toc196193403"/>
      <w:r>
        <w:t>USB-Kommunikation vnc1l.c</w:t>
      </w:r>
      <w:bookmarkEnd w:id="1295"/>
    </w:p>
    <w:p w14:paraId="504411EC" w14:textId="77777777" w:rsidR="00955ADA" w:rsidRDefault="00955ADA" w:rsidP="00041EE7"/>
    <w:p w14:paraId="18431C82" w14:textId="44810BF5" w:rsidR="001E56AB" w:rsidRDefault="001E56AB">
      <w:pPr>
        <w:pStyle w:val="Textkrper"/>
      </w:pPr>
      <w:del w:id="1296" w:author="Dennis Hohmann" w:date="2012-04-14T23:12:00Z">
        <w:r w:rsidDel="00E97D5D">
          <w:delText xml:space="preserve">Wurde </w:delText>
        </w:r>
      </w:del>
      <w:ins w:id="1297" w:author="Dennis Hohmann" w:date="2012-04-14T23:12:00Z">
        <w:r w:rsidR="00E97D5D">
          <w:t xml:space="preserve">Wird </w:t>
        </w:r>
      </w:ins>
      <w:del w:id="1298" w:author="Dennis Hohmann" w:date="2012-04-14T23:12:00Z">
        <w:r w:rsidDel="00E97D5D">
          <w:delText xml:space="preserve">der </w:delText>
        </w:r>
      </w:del>
      <w:r>
        <w:t xml:space="preserve">ein </w:t>
      </w:r>
      <w:ins w:id="1299" w:author="Dennis Hohmann" w:date="2012-04-14T23:12:00Z">
        <w:r w:rsidR="00E97D5D">
          <w:t>USB-</w:t>
        </w:r>
      </w:ins>
      <w:r>
        <w:t xml:space="preserve">Stick gesteckt und korrekt erkannt, kann eine entsprechende Datei aus dem </w:t>
      </w:r>
    </w:p>
    <w:p w14:paraId="27C0DE32" w14:textId="77777777" w:rsidR="00B41BAE" w:rsidRDefault="001E56AB">
      <w:pPr>
        <w:pStyle w:val="Textkrper"/>
        <w:rPr>
          <w:ins w:id="1300" w:author="Dennis Hohmann" w:date="2012-04-14T23:14:00Z"/>
        </w:rPr>
      </w:pPr>
      <w:r>
        <w:t>ROOT-Verzeichnis vo</w:t>
      </w:r>
      <w:ins w:id="1301" w:author="Dennis Hohmann" w:date="2012-04-14T23:13:00Z">
        <w:r w:rsidR="00B41BAE">
          <w:t>n dem</w:t>
        </w:r>
      </w:ins>
      <w:del w:id="1302" w:author="Dennis Hohmann" w:date="2012-04-14T23:13:00Z">
        <w:r w:rsidDel="00B41BAE">
          <w:delText>m</w:delText>
        </w:r>
      </w:del>
      <w:r>
        <w:t xml:space="preserve"> Programm mit der Funktion </w:t>
      </w:r>
      <w:del w:id="1303" w:author="Dennis Hohmann" w:date="2012-04-14T23:13:00Z">
        <w:r w:rsidRPr="00B41BAE" w:rsidDel="00B41BAE">
          <w:rPr>
            <w:i/>
            <w:rPrChange w:id="1304" w:author="Dennis Hohmann" w:date="2012-04-14T23:13:00Z">
              <w:rPr/>
            </w:rPrChange>
          </w:rPr>
          <w:delText>„</w:delText>
        </w:r>
      </w:del>
      <w:r w:rsidRPr="00B41BAE">
        <w:rPr>
          <w:i/>
          <w:rPrChange w:id="1305" w:author="Dennis Hohmann" w:date="2012-04-14T23:13:00Z">
            <w:rPr/>
          </w:rPrChange>
        </w:rPr>
        <w:t>usb_open_file(FILENAME)</w:t>
      </w:r>
      <w:del w:id="1306"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1307" w:author="Dennis Hohmann" w:date="2012-04-14T23:13:00Z">
        <w:r w:rsidDel="00B41BAE">
          <w:delText xml:space="preserve">aus </w:delText>
        </w:r>
      </w:del>
      <w:ins w:id="1308" w:author="Dennis Hohmann" w:date="2012-04-14T23:13:00Z">
        <w:r w:rsidR="00B41BAE">
          <w:t xml:space="preserve">in </w:t>
        </w:r>
      </w:ins>
      <w:r>
        <w:t>Unterverzeichnissen werden aktuell nicht unterstützt. Ist die D</w:t>
      </w:r>
      <w:r>
        <w:t>a</w:t>
      </w:r>
      <w:r>
        <w:t xml:space="preserve">tei erfolgreich geöffnet, stehen </w:t>
      </w:r>
      <w:del w:id="1309" w:author="Dennis Hohmann" w:date="2012-04-14T23:13:00Z">
        <w:r w:rsidDel="00B41BAE">
          <w:delText xml:space="preserve">2 </w:delText>
        </w:r>
      </w:del>
      <w:ins w:id="1310" w:author="Dennis Hohmann" w:date="2012-04-14T23:13:00Z">
        <w:r w:rsidR="00B41BAE">
          <w:t xml:space="preserve">zwei </w:t>
        </w:r>
      </w:ins>
      <w:r>
        <w:t>weitere Funktionen zur Verfügung</w:t>
      </w:r>
      <w:ins w:id="1311" w:author="Dennis Hohmann" w:date="2012-04-14T23:14:00Z">
        <w:r w:rsidR="00B41BAE">
          <w:t>:</w:t>
        </w:r>
      </w:ins>
    </w:p>
    <w:p w14:paraId="13D030B3" w14:textId="77777777" w:rsidR="00B41BAE" w:rsidRDefault="001E56AB">
      <w:pPr>
        <w:pStyle w:val="Textkrper"/>
        <w:rPr>
          <w:ins w:id="1312" w:author="Dennis Hohmann" w:date="2012-04-14T23:14:00Z"/>
        </w:rPr>
      </w:pPr>
      <w:del w:id="1313" w:author="Dennis Hohmann" w:date="2012-04-14T23:14:00Z">
        <w:r w:rsidDel="00B41BAE">
          <w:delText xml:space="preserve">. </w:delText>
        </w:r>
      </w:del>
      <w:del w:id="1314" w:author="Dennis Hohmann" w:date="2012-04-14T23:13:00Z">
        <w:r w:rsidRPr="00B41BAE" w:rsidDel="00B41BAE">
          <w:rPr>
            <w:i/>
            <w:rPrChange w:id="1315" w:author="Dennis Hohmann" w:date="2012-04-14T23:14:00Z">
              <w:rPr/>
            </w:rPrChange>
          </w:rPr>
          <w:delText>„</w:delText>
        </w:r>
      </w:del>
      <w:r w:rsidRPr="00B41BAE">
        <w:rPr>
          <w:i/>
          <w:rPrChange w:id="1316" w:author="Dennis Hohmann" w:date="2012-04-14T23:14:00Z">
            <w:rPr/>
          </w:rPrChange>
        </w:rPr>
        <w:t>usb_close_file(FILENAME)</w:t>
      </w:r>
      <w:del w:id="1317" w:author="Dennis Hohmann" w:date="2012-04-14T23:13:00Z">
        <w:r w:rsidRPr="00C77F17" w:rsidDel="00B41BAE">
          <w:delText>“</w:delText>
        </w:r>
      </w:del>
      <w:r w:rsidRPr="00C77F17">
        <w:t xml:space="preserve"> schließt die angegeben </w:t>
      </w:r>
      <w:r>
        <w:t>Datei wiede</w:t>
      </w:r>
      <w:del w:id="1318" w:author="Dennis Hohmann" w:date="2012-04-14T23:14:00Z">
        <w:r w:rsidDel="00B41BAE">
          <w:delText>r</w:delText>
        </w:r>
      </w:del>
      <w:ins w:id="1319" w:author="Dennis Hohmann" w:date="2012-04-14T23:14:00Z">
        <w:r w:rsidR="00B41BAE">
          <w:t>r.</w:t>
        </w:r>
      </w:ins>
      <w:del w:id="1320" w:author="Dennis Hohmann" w:date="2012-04-14T23:14:00Z">
        <w:r w:rsidDel="00B41BAE">
          <w:delText>,</w:delText>
        </w:r>
      </w:del>
    </w:p>
    <w:p w14:paraId="6191A9F5" w14:textId="5C985E6D" w:rsidR="001E56AB" w:rsidRDefault="001E56AB">
      <w:pPr>
        <w:pStyle w:val="Textkrper"/>
      </w:pPr>
      <w:del w:id="1321" w:author="Dennis Hohmann" w:date="2012-04-14T23:14:00Z">
        <w:r w:rsidDel="00B41BAE">
          <w:delText xml:space="preserve"> </w:delText>
        </w:r>
        <w:r w:rsidRPr="00B41BAE" w:rsidDel="00B41BAE">
          <w:rPr>
            <w:i/>
            <w:rPrChange w:id="1322" w:author="Dennis Hohmann" w:date="2012-04-14T23:14:00Z">
              <w:rPr/>
            </w:rPrChange>
          </w:rPr>
          <w:delText>„</w:delText>
        </w:r>
      </w:del>
      <w:r w:rsidRPr="00B41BAE">
        <w:rPr>
          <w:i/>
          <w:rPrChange w:id="1323" w:author="Dennis Hohmann" w:date="2012-04-14T23:14:00Z">
            <w:rPr/>
          </w:rPrChange>
        </w:rPr>
        <w:t>usb_get_block(int8_t byte)</w:t>
      </w:r>
      <w:del w:id="1324"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1325" w:author="Dennis Hohmann" w:date="2012-04-14T23:15:00Z">
            <w:rPr/>
          </w:rPrChange>
        </w:rPr>
        <w:t>STRING</w:t>
      </w:r>
      <w:r>
        <w:t xml:space="preserve"> zurück.</w:t>
      </w:r>
      <w:ins w:id="1326" w:author="Dennis Hohmann" w:date="2012-04-14T23:16:00Z">
        <w:r w:rsidR="00B41BAE">
          <w:t xml:space="preserve"> Von dort kann der </w:t>
        </w:r>
        <w:r w:rsidR="00B41BAE" w:rsidRPr="003B4059">
          <w:rPr>
            <w:i/>
          </w:rPr>
          <w:t>STRING</w:t>
        </w:r>
        <w:r w:rsidR="00B41BAE">
          <w:t xml:space="preserve"> mit der Funktion </w:t>
        </w:r>
        <w:r w:rsidR="00B41BAE" w:rsidRPr="003B4059">
          <w:rPr>
            <w:i/>
          </w:rPr>
          <w:t>usb_get_command(void)</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Struktogramm dargestellt, ausgewertet werden.</w:t>
        </w:r>
      </w:ins>
    </w:p>
    <w:p w14:paraId="2C321457" w14:textId="77777777" w:rsidR="001E56AB" w:rsidRDefault="001E56AB" w:rsidP="00041EE7"/>
    <w:p w14:paraId="72C68282" w14:textId="4489A9AA" w:rsidR="00412699" w:rsidRDefault="00412699" w:rsidP="00041EE7">
      <w:r>
        <w:br w:type="page"/>
      </w:r>
    </w:p>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712569B" w:rsidR="00955ADA" w:rsidRDefault="00250369" w:rsidP="00250369">
      <w:pPr>
        <w:pStyle w:val="Beschriftung"/>
      </w:pPr>
      <w:bookmarkStart w:id="1327" w:name="_Toc196185432"/>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5</w:t>
      </w:r>
      <w:r w:rsidR="00E74341">
        <w:fldChar w:fldCharType="end"/>
      </w:r>
      <w:del w:id="132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USB-Sequenz</w:t>
      </w:r>
      <w:bookmarkEnd w:id="1327"/>
    </w:p>
    <w:p w14:paraId="7721F870" w14:textId="77777777" w:rsidR="00250369" w:rsidRDefault="00250369" w:rsidP="00955ADA"/>
    <w:p w14:paraId="5A9F950D" w14:textId="2FE34B7B" w:rsidR="00C77F17" w:rsidDel="00B41BAE" w:rsidRDefault="00C77F17">
      <w:pPr>
        <w:pStyle w:val="Textkrper"/>
        <w:rPr>
          <w:del w:id="1329" w:author="Dennis Hohmann" w:date="2012-04-14T23:16:00Z"/>
        </w:rPr>
      </w:pPr>
      <w:del w:id="1330" w:author="Dennis Hohmann" w:date="2012-04-14T23:16:00Z">
        <w:r w:rsidDel="00B41BAE">
          <w:delText xml:space="preserve">Von dort kann der </w:delText>
        </w:r>
        <w:r w:rsidRPr="00B41BAE" w:rsidDel="00B41BAE">
          <w:rPr>
            <w:bCs w:val="0"/>
            <w:i/>
            <w:rPrChange w:id="1331" w:author="Dennis Hohmann" w:date="2012-04-14T23:16:00Z">
              <w:rPr>
                <w:bCs w:val="0"/>
              </w:rPr>
            </w:rPrChange>
          </w:rPr>
          <w:delText>STRING</w:delText>
        </w:r>
        <w:r w:rsidDel="00B41BAE">
          <w:delText xml:space="preserve"> mit der Funktion </w:delText>
        </w:r>
        <w:r w:rsidRPr="00B41BAE" w:rsidDel="00B41BAE">
          <w:rPr>
            <w:bCs w:val="0"/>
            <w:i/>
            <w:rPrChange w:id="1332" w:author="Dennis Hohmann" w:date="2012-04-14T23:16:00Z">
              <w:rPr>
                <w:bCs w:val="0"/>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ogramm dargestellt, ausgewertet werden.</w:delText>
        </w:r>
      </w:del>
    </w:p>
    <w:p w14:paraId="54B3645B" w14:textId="79DDD5D4" w:rsidR="00C77F17" w:rsidRDefault="00C77F17">
      <w:pPr>
        <w:pStyle w:val="Textkrper"/>
      </w:pPr>
      <w:r>
        <w:t>Die Funktion</w:t>
      </w:r>
      <w:ins w:id="1333" w:author="Dennis Hohmann" w:date="2012-04-14T23:17:00Z">
        <w:r w:rsidR="00B41BAE">
          <w:t xml:space="preserve"> </w:t>
        </w:r>
      </w:ins>
      <w:del w:id="1334" w:author="Dennis Hohmann" w:date="2012-04-14T23:17:00Z">
        <w:r w:rsidRPr="00B41BAE" w:rsidDel="00B41BAE">
          <w:rPr>
            <w:i/>
            <w:rPrChange w:id="1335" w:author="Dennis Hohmann" w:date="2012-04-14T23:17:00Z">
              <w:rPr/>
            </w:rPrChange>
          </w:rPr>
          <w:delText xml:space="preserve"> „</w:delText>
        </w:r>
      </w:del>
      <w:r w:rsidRPr="00B41BAE">
        <w:rPr>
          <w:i/>
          <w:rPrChange w:id="1336" w:author="Dennis Hohmann" w:date="2012-04-14T23:17:00Z">
            <w:rPr/>
          </w:rPrChange>
        </w:rPr>
        <w:t>usb_string_reset(</w:t>
      </w:r>
      <w:r w:rsidR="001E56AB" w:rsidRPr="00B41BAE">
        <w:rPr>
          <w:i/>
          <w:rPrChange w:id="1337" w:author="Dennis Hohmann" w:date="2012-04-14T23:17:00Z">
            <w:rPr/>
          </w:rPrChange>
        </w:rPr>
        <w:t>void</w:t>
      </w:r>
      <w:ins w:id="1338" w:author="Dennis Hohmann" w:date="2012-04-14T23:17:00Z">
        <w:r w:rsidR="00B41BAE" w:rsidRPr="00B41BAE">
          <w:rPr>
            <w:i/>
            <w:rPrChange w:id="1339" w:author="Dennis Hohmann" w:date="2012-04-14T23:17:00Z">
              <w:rPr/>
            </w:rPrChange>
          </w:rPr>
          <w:t>)</w:t>
        </w:r>
      </w:ins>
      <w:del w:id="1340" w:author="Dennis Hohmann" w:date="2012-04-14T23:17:00Z">
        <w:r w:rsidRPr="00B41BAE" w:rsidDel="00B41BAE">
          <w:rPr>
            <w:i/>
            <w:rPrChange w:id="1341" w:author="Dennis Hohmann" w:date="2012-04-14T23:17:00Z">
              <w:rPr/>
            </w:rPrChange>
          </w:rPr>
          <w:delText>)“</w:delText>
        </w:r>
      </w:del>
      <w:r>
        <w:t xml:space="preserve"> </w:t>
      </w:r>
      <w:del w:id="1342" w:author="Dennis Hohmann" w:date="2012-04-14T23:17:00Z">
        <w:r w:rsidR="001E56AB" w:rsidDel="00B41BAE">
          <w:delText>wird dieser</w:delText>
        </w:r>
      </w:del>
      <w:ins w:id="1343" w:author="Dennis Hohmann" w:date="2012-04-14T23:17:00Z">
        <w:r w:rsidR="00B41BAE">
          <w:t>verwirft diesen</w:t>
        </w:r>
      </w:ins>
      <w:r w:rsidR="001E56AB">
        <w:t xml:space="preserve"> </w:t>
      </w:r>
      <w:r w:rsidR="001E56AB" w:rsidRPr="00B41BAE">
        <w:rPr>
          <w:i/>
          <w:rPrChange w:id="1344" w:author="Dennis Hohmann" w:date="2012-04-14T23:17:00Z">
            <w:rPr/>
          </w:rPrChange>
        </w:rPr>
        <w:t>STRING</w:t>
      </w:r>
      <w:del w:id="1345" w:author="Dennis Hohmann" w:date="2012-04-14T23:17:00Z">
        <w:r w:rsidR="001E56AB" w:rsidDel="00B41BAE">
          <w:delText xml:space="preserve"> verworfen</w:delText>
        </w:r>
      </w:del>
      <w:r w:rsidR="001E56AB">
        <w:t>.</w:t>
      </w:r>
    </w:p>
    <w:p w14:paraId="6DB93587" w14:textId="7C95B563" w:rsidR="001E56AB" w:rsidDel="00B41BAE" w:rsidRDefault="001E56AB">
      <w:pPr>
        <w:pStyle w:val="Textkrper"/>
        <w:rPr>
          <w:del w:id="1346" w:author="Dennis Hohmann" w:date="2012-04-14T23:17:00Z"/>
        </w:rPr>
      </w:pPr>
    </w:p>
    <w:p w14:paraId="7EA0BC26" w14:textId="7F899958" w:rsidR="00955ADA" w:rsidRDefault="008B1BA8">
      <w:pPr>
        <w:pStyle w:val="Textkrper"/>
      </w:pPr>
      <w:r>
        <w:t xml:space="preserve">Mit der </w:t>
      </w:r>
      <w:r w:rsidRPr="008B1BA8">
        <w:t xml:space="preserve">Funktion </w:t>
      </w:r>
      <w:del w:id="1347" w:author="Dennis Hohmann" w:date="2012-04-14T23:17:00Z">
        <w:r w:rsidRPr="00B41BAE" w:rsidDel="00B41BAE">
          <w:rPr>
            <w:i/>
            <w:rPrChange w:id="1348" w:author="Dennis Hohmann" w:date="2012-04-14T23:18:00Z">
              <w:rPr/>
            </w:rPrChange>
          </w:rPr>
          <w:delText>„</w:delText>
        </w:r>
      </w:del>
      <w:r w:rsidRPr="00B41BAE">
        <w:rPr>
          <w:i/>
          <w:rPrChange w:id="1349" w:author="Dennis Hohmann" w:date="2012-04-14T23:18:00Z">
            <w:rPr/>
          </w:rPrChange>
        </w:rPr>
        <w:t>usb_get_state(void)</w:t>
      </w:r>
      <w:del w:id="1350" w:author="Dennis Hohmann" w:date="2012-04-14T23:17:00Z">
        <w:r w:rsidDel="00B41BAE">
          <w:delText>“</w:delText>
        </w:r>
      </w:del>
      <w:r>
        <w:t xml:space="preserve"> wird im Automatik-Modus </w:t>
      </w:r>
      <w:del w:id="1351" w:author="Dennis Hohmann" w:date="2012-04-14T23:18:00Z">
        <w:r w:rsidDel="00B41BAE">
          <w:delText>geprüft, ob der USB-Stick noch vorhanden ist, oder ob er gezogen wurde.</w:delText>
        </w:r>
      </w:del>
      <w:ins w:id="1352" w:author="Dennis Hohmann" w:date="2012-04-14T23:18:00Z">
        <w:r w:rsidR="00B41BAE">
          <w:t>der Status des USB-Sticks abgefragt</w:t>
        </w:r>
      </w:ins>
      <w:r w:rsidR="00701EFD">
        <w:t>.</w:t>
      </w:r>
    </w:p>
    <w:p w14:paraId="6A49DE83" w14:textId="2B0AAD15" w:rsidR="00041EE7" w:rsidRDefault="00965517" w:rsidP="00965517">
      <w:pPr>
        <w:pStyle w:val="berschrift3"/>
      </w:pPr>
      <w:r>
        <w:br w:type="page"/>
      </w:r>
      <w:bookmarkStart w:id="1353" w:name="_Toc196193404"/>
      <w:r>
        <w:t>Serielle Schnittstelle uart.c</w:t>
      </w:r>
      <w:bookmarkEnd w:id="1353"/>
    </w:p>
    <w:p w14:paraId="1096CC0B" w14:textId="77777777" w:rsidR="00965517" w:rsidRDefault="00965517" w:rsidP="00965517"/>
    <w:p w14:paraId="041E7B05" w14:textId="021816EA" w:rsidR="00965517" w:rsidRDefault="00042A42">
      <w:pPr>
        <w:pStyle w:val="Textkrper"/>
      </w:pPr>
      <w:r>
        <w:t xml:space="preserve">Diese Bibliothek wurde von Peter Fleurys </w:t>
      </w:r>
      <w:del w:id="1354" w:author="Dennis Hohmann" w:date="2012-04-14T23:31:00Z">
        <w:r w:rsidDel="00E87719">
          <w:delText>„</w:delText>
        </w:r>
      </w:del>
      <w:r>
        <w:t>UART-Library</w:t>
      </w:r>
      <w:del w:id="1355" w:author="Dennis Hohmann" w:date="2012-04-14T23:31:00Z">
        <w:r w:rsidDel="00E87719">
          <w:delText>“</w:delText>
        </w:r>
      </w:del>
      <w:ins w:id="1356" w:author="Dennis Hohmann" w:date="2012-04-14T23:31:00Z">
        <w:r w:rsidR="005D05D6">
          <w:rPr>
            <w:rStyle w:val="Funotenzeichen"/>
          </w:rPr>
          <w:footnoteReference w:id="18"/>
        </w:r>
      </w:ins>
      <w:r w:rsidR="00901456">
        <w:t xml:space="preserve"> </w:t>
      </w:r>
      <w:r w:rsidR="00780A2C">
        <w:t>in</w:t>
      </w:r>
      <w:r w:rsidR="00901456">
        <w:t xml:space="preserve"> der Version 1.6.2.2</w:t>
      </w:r>
      <w:r>
        <w:t xml:space="preserve"> übe</w:t>
      </w:r>
      <w:r>
        <w:t>r</w:t>
      </w:r>
      <w:r>
        <w:t>nom</w:t>
      </w:r>
      <w:r w:rsidR="00901456">
        <w:t>men und u</w:t>
      </w:r>
      <w:r>
        <w:t>m eine</w:t>
      </w:r>
      <w:del w:id="1358" w:author="Dennis Hohmann" w:date="2012-04-14T23:20:00Z">
        <w:r w:rsidDel="00B41BAE">
          <w:delText>,</w:delText>
        </w:r>
      </w:del>
      <w:r>
        <w:t xml:space="preserve"> bisher nicht existierende Funktion erweitert. Die</w:t>
      </w:r>
      <w:ins w:id="1359" w:author="Dennis Hohmann" w:date="2012-04-14T23:20:00Z">
        <w:r w:rsidR="00B41BAE">
          <w:t>se</w:t>
        </w:r>
      </w:ins>
      <w:r>
        <w:t xml:space="preserve"> neue Funktion dient dem </w:t>
      </w:r>
      <w:ins w:id="1360" w:author="Dennis Hohmann" w:date="2012-04-14T23:19:00Z">
        <w:r w:rsidR="00B41BAE">
          <w:t>E</w:t>
        </w:r>
      </w:ins>
      <w:del w:id="1361" w:author="Dennis Hohmann" w:date="2012-04-14T23:19:00Z">
        <w:r w:rsidDel="00B41BAE">
          <w:delText>e</w:delText>
        </w:r>
      </w:del>
      <w:r>
        <w:t>inlesen von Strings, welche durch ein Trennzeichen</w:t>
      </w:r>
      <w:r w:rsidR="00BE4B47">
        <w:t xml:space="preserve">, dem </w:t>
      </w:r>
      <w:del w:id="1362" w:author="Dennis Hohmann" w:date="2012-04-14T23:19:00Z">
        <w:r w:rsidR="00BE4B47" w:rsidRPr="00B41BAE" w:rsidDel="00B41BAE">
          <w:rPr>
            <w:i/>
            <w:rPrChange w:id="1363" w:author="Dennis Hohmann" w:date="2012-04-14T23:20:00Z">
              <w:rPr/>
            </w:rPrChange>
          </w:rPr>
          <w:delText>„</w:delText>
        </w:r>
      </w:del>
      <w:r w:rsidR="00780A2C">
        <w:rPr>
          <w:i/>
        </w:rPr>
        <w:t>sepa</w:t>
      </w:r>
      <w:r w:rsidR="00BE4B47" w:rsidRPr="00B41BAE">
        <w:rPr>
          <w:i/>
          <w:rPrChange w:id="1364" w:author="Dennis Hohmann" w:date="2012-04-14T23:20:00Z">
            <w:rPr/>
          </w:rPrChange>
        </w:rPr>
        <w:t>rator</w:t>
      </w:r>
      <w:ins w:id="1365" w:author="Dennis Hohmann" w:date="2012-04-14T23:19:00Z">
        <w:r w:rsidR="00B41BAE">
          <w:t>,</w:t>
        </w:r>
      </w:ins>
      <w:del w:id="1366"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1367" w:author="Dennis Hohmann" w:date="2012-04-14T23:20:00Z">
        <w:r w:rsidR="00901456" w:rsidDel="00B41BAE">
          <w:delText>,</w:delText>
        </w:r>
      </w:del>
      <w:r w:rsidR="00901456">
        <w:t xml:space="preserve"> der jeweils letzte String an den </w:t>
      </w:r>
      <w:r w:rsidR="00901456" w:rsidRPr="00B41BAE">
        <w:rPr>
          <w:i/>
          <w:rPrChange w:id="1368" w:author="Dennis Hohmann" w:date="2012-04-14T23:20:00Z">
            <w:rPr/>
          </w:rPrChange>
        </w:rPr>
        <w:t>BUFFER</w:t>
      </w:r>
      <w:r w:rsidR="00901456">
        <w:t xml:space="preserve"> übergeben.</w:t>
      </w:r>
    </w:p>
    <w:p w14:paraId="53E6D5FC" w14:textId="77777777" w:rsidR="00042A42" w:rsidRDefault="00042A42">
      <w:pPr>
        <w:pStyle w:val="Textkrper"/>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Function: uart_gets()</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Purpose:  receive string from UART</w:t>
            </w:r>
          </w:p>
          <w:p w14:paraId="1FECAAFD" w14:textId="5C60F539"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pointer to chararray, </w:t>
            </w:r>
            <w:r w:rsidR="00780A2C">
              <w:rPr>
                <w:rFonts w:ascii="Menlo Regular" w:hAnsi="Menlo Regular" w:cs="Menlo Regular"/>
                <w:color w:val="007400"/>
                <w:sz w:val="18"/>
                <w:szCs w:val="18"/>
              </w:rPr>
              <w:t>sepa</w:t>
            </w:r>
            <w:r w:rsidR="00300235">
              <w:rPr>
                <w:rFonts w:ascii="Menlo Regular" w:hAnsi="Menlo Regular" w:cs="Menlo Regular"/>
                <w:color w:val="007400"/>
                <w:sz w:val="18"/>
                <w:szCs w:val="18"/>
              </w:rPr>
              <w:t>rator</w:t>
            </w:r>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none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AA0D91"/>
                <w:sz w:val="18"/>
                <w:szCs w:val="18"/>
              </w:rPr>
              <w:t>void</w:t>
            </w:r>
            <w:r w:rsidRPr="00325EBB">
              <w:rPr>
                <w:rFonts w:ascii="Menlo Regular" w:hAnsi="Menlo Regular" w:cs="Menlo Regular"/>
                <w:color w:val="000000"/>
                <w:sz w:val="18"/>
                <w:szCs w:val="18"/>
              </w:rPr>
              <w:t xml:space="preserve"> uart1_gets(</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BUFFER,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separator)</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uint8_t NextChar;</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Warte auf und empfange das n‰chste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NextChar;</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separator;</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 xml:space="preserve">BUFFER[counter++]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pPr>
              <w:pStyle w:val="Textkrper"/>
              <w:rPr>
                <w:rFonts w:asciiTheme="majorHAnsi" w:eastAsiaTheme="majorEastAsia" w:hAnsiTheme="majorHAnsi" w:cstheme="majorBidi"/>
                <w:b/>
                <w:bCs w:val="0"/>
                <w:i/>
                <w:iCs/>
              </w:rPr>
              <w:pPrChange w:id="1369" w:author="Dennis Hohmann" w:date="2012-04-15T00:39:00Z">
                <w:pPr>
                  <w:pStyle w:val="Textkrper"/>
                  <w:keepNext/>
                  <w:keepLines/>
                  <w:numPr>
                    <w:ilvl w:val="3"/>
                    <w:numId w:val="2"/>
                  </w:numPr>
                  <w:spacing w:before="200"/>
                  <w:ind w:left="864" w:hanging="864"/>
                  <w:outlineLvl w:val="3"/>
                </w:pPr>
              </w:pPrChange>
            </w:pPr>
            <w:r w:rsidRPr="00325EBB">
              <w:t>}</w:t>
            </w:r>
          </w:p>
        </w:tc>
      </w:tr>
    </w:tbl>
    <w:p w14:paraId="5E14F2C8" w14:textId="44C4BEB2" w:rsidR="00325EBB" w:rsidDel="00B41BAE" w:rsidRDefault="00BE4B47" w:rsidP="00BE4B47">
      <w:pPr>
        <w:pStyle w:val="Beschriftung"/>
        <w:ind w:firstLine="131"/>
        <w:rPr>
          <w:del w:id="1370" w:author="Dennis Hohmann" w:date="2012-04-14T23:22:00Z"/>
        </w:rPr>
      </w:pPr>
      <w:bookmarkStart w:id="1371" w:name="_Toc196185433"/>
      <w:r>
        <w:t xml:space="preserve">Abbildung </w:t>
      </w:r>
      <w:r w:rsidR="00E74341">
        <w:rPr>
          <w:b w:val="0"/>
          <w:bCs w:val="0"/>
        </w:rPr>
        <w:fldChar w:fldCharType="begin"/>
      </w:r>
      <w:r w:rsidR="00E74341">
        <w:instrText xml:space="preserve"> STYLEREF 2 \s </w:instrText>
      </w:r>
      <w:r w:rsidR="00E74341">
        <w:rPr>
          <w:b w:val="0"/>
          <w:bCs w:val="0"/>
        </w:rPr>
        <w:fldChar w:fldCharType="separate"/>
      </w:r>
      <w:r w:rsidR="007C4FC9">
        <w:rPr>
          <w:noProof/>
        </w:rPr>
        <w:t>4.2</w:t>
      </w:r>
      <w:r w:rsidR="00E74341">
        <w:rPr>
          <w:b w:val="0"/>
          <w:bCs w:val="0"/>
        </w:rPr>
        <w:fldChar w:fldCharType="end"/>
      </w:r>
      <w:r w:rsidR="00E74341">
        <w:t>.</w:t>
      </w:r>
      <w:r w:rsidR="00E74341">
        <w:rPr>
          <w:b w:val="0"/>
          <w:bCs w:val="0"/>
        </w:rPr>
        <w:fldChar w:fldCharType="begin"/>
      </w:r>
      <w:r w:rsidR="00E74341">
        <w:instrText xml:space="preserve"> SEQ Abbildung \* ARABIC \s 2 </w:instrText>
      </w:r>
      <w:r w:rsidR="00E74341">
        <w:rPr>
          <w:b w:val="0"/>
          <w:bCs w:val="0"/>
        </w:rPr>
        <w:fldChar w:fldCharType="separate"/>
      </w:r>
      <w:r w:rsidR="007C4FC9">
        <w:rPr>
          <w:noProof/>
        </w:rPr>
        <w:t>6</w:t>
      </w:r>
      <w:r w:rsidR="00E74341">
        <w:rPr>
          <w:b w:val="0"/>
          <w:bCs w:val="0"/>
        </w:rPr>
        <w:fldChar w:fldCharType="end"/>
      </w:r>
      <w:del w:id="1372" w:author="Dennis Hohmann" w:date="2012-04-15T03:04:00Z">
        <w:r w:rsidR="002F6ABA" w:rsidDel="00FB78A1">
          <w:rPr>
            <w:b w:val="0"/>
            <w:bCs w:val="0"/>
          </w:rPr>
          <w:fldChar w:fldCharType="begin"/>
        </w:r>
        <w:r w:rsidR="002F6ABA" w:rsidDel="00FB78A1">
          <w:delInstrText xml:space="preserve"> STYLEREF 2 \s </w:delInstrText>
        </w:r>
        <w:r w:rsidR="002F6ABA" w:rsidDel="00FB78A1">
          <w:rPr>
            <w:b w:val="0"/>
            <w:bCs w:val="0"/>
          </w:rPr>
          <w:fldChar w:fldCharType="separate"/>
        </w:r>
        <w:r w:rsidR="00213233" w:rsidDel="00FB78A1">
          <w:rPr>
            <w:noProof/>
          </w:rPr>
          <w:delText>4.2</w:delText>
        </w:r>
        <w:r w:rsidR="002F6ABA" w:rsidDel="00FB78A1">
          <w:rPr>
            <w:b w:val="0"/>
            <w:bCs w:val="0"/>
          </w:rPr>
          <w:fldChar w:fldCharType="end"/>
        </w:r>
        <w:r w:rsidR="002F6ABA" w:rsidDel="00FB78A1">
          <w:delText>.</w:delText>
        </w:r>
        <w:r w:rsidR="002F6ABA" w:rsidDel="00FB78A1">
          <w:rPr>
            <w:b w:val="0"/>
            <w:bCs w:val="0"/>
          </w:rPr>
          <w:fldChar w:fldCharType="begin"/>
        </w:r>
        <w:r w:rsidR="002F6ABA" w:rsidDel="00FB78A1">
          <w:delInstrText xml:space="preserve"> SEQ Abbildung \* ARABIC \s 2 </w:delInstrText>
        </w:r>
        <w:r w:rsidR="002F6ABA" w:rsidDel="00FB78A1">
          <w:rPr>
            <w:b w:val="0"/>
            <w:bCs w:val="0"/>
          </w:rPr>
          <w:fldChar w:fldCharType="separate"/>
        </w:r>
        <w:r w:rsidR="00213233" w:rsidDel="00FB78A1">
          <w:rPr>
            <w:noProof/>
          </w:rPr>
          <w:delText>6</w:delText>
        </w:r>
        <w:r w:rsidR="002F6ABA" w:rsidDel="00FB78A1">
          <w:rPr>
            <w:b w:val="0"/>
            <w:bCs w:val="0"/>
          </w:rPr>
          <w:fldChar w:fldCharType="end"/>
        </w:r>
      </w:del>
      <w:r>
        <w:t>: uart_gets()</w:t>
      </w:r>
      <w:bookmarkEnd w:id="1371"/>
    </w:p>
    <w:p w14:paraId="64B2BC32" w14:textId="77777777" w:rsidR="00325EBB" w:rsidRDefault="00325EBB">
      <w:pPr>
        <w:pStyle w:val="Beschriftung"/>
        <w:ind w:firstLine="131"/>
        <w:pPrChange w:id="1373" w:author="Dennis Hohmann" w:date="2012-04-14T23:22:00Z">
          <w:pPr>
            <w:pStyle w:val="Textkrper"/>
          </w:pPr>
        </w:pPrChange>
      </w:pPr>
    </w:p>
    <w:p w14:paraId="5024500F" w14:textId="77777777" w:rsidR="005D05D6" w:rsidRDefault="005D05D6">
      <w:pPr>
        <w:pStyle w:val="Textkrper"/>
        <w:rPr>
          <w:ins w:id="1374" w:author="Dennis Hohmann" w:date="2012-04-14T23:27:00Z"/>
        </w:rPr>
        <w:pPrChange w:id="1375" w:author="Dennis Hohmann" w:date="2012-04-15T00:39:00Z">
          <w:pPr>
            <w:pStyle w:val="berschrift3"/>
          </w:pPr>
        </w:pPrChange>
      </w:pPr>
    </w:p>
    <w:p w14:paraId="7D98EA3F" w14:textId="50333965" w:rsidR="006E2628" w:rsidRDefault="006E2628">
      <w:pPr>
        <w:pStyle w:val="Textkrper"/>
        <w:rPr>
          <w:ins w:id="1376" w:author="Dennis Hohmann" w:date="2012-04-14T23:25:00Z"/>
        </w:rPr>
        <w:pPrChange w:id="1377" w:author="Dennis Hohmann" w:date="2012-04-15T00:39:00Z">
          <w:pPr>
            <w:pStyle w:val="berschrift3"/>
          </w:pPr>
        </w:pPrChange>
      </w:pPr>
      <w:ins w:id="1378" w:author="Dennis Hohmann" w:date="2012-04-14T23:25:00Z">
        <w:r>
          <w:t xml:space="preserve">Diese Bibliothek steuert die Kommunikation zwischen dem Controller und dem </w:t>
        </w:r>
      </w:ins>
      <w:ins w:id="1379" w:author="Dennis Hohmann" w:date="2012-04-14T23:26:00Z">
        <w:r w:rsidR="005D05D6">
          <w:t>VDrive2</w:t>
        </w:r>
      </w:ins>
      <w:ins w:id="1380" w:author="Dennis Hohmann" w:date="2012-04-14T23:25:00Z">
        <w:r w:rsidR="005D05D6">
          <w:t>, sowie die</w:t>
        </w:r>
      </w:ins>
      <w:ins w:id="1381" w:author="Dennis Hohmann" w:date="2012-04-14T23:27:00Z">
        <w:r w:rsidR="005D05D6">
          <w:t xml:space="preserve"> </w:t>
        </w:r>
      </w:ins>
      <w:ins w:id="1382" w:author="Dennis Hohmann" w:date="2012-04-14T23:28:00Z">
        <w:r w:rsidR="005D05D6">
          <w:t>Debugging</w:t>
        </w:r>
      </w:ins>
      <w:ins w:id="1383"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1384" w:author="Dennis Hohmann" w:date="2012-04-14T23:22:00Z"/>
          <w:b/>
        </w:rPr>
      </w:pPr>
      <w:del w:id="1385"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w:delText>
        </w:r>
        <w:r w:rsidR="00A357F6" w:rsidDel="00B41BAE">
          <w:delText>o</w:delText>
        </w:r>
        <w:r w:rsidR="00A357F6" w:rsidDel="00B41BAE">
          <w:delText>kumentation von Peter Fleury zu entnehmen.</w:delText>
        </w:r>
      </w:del>
    </w:p>
    <w:p w14:paraId="711AB9C9" w14:textId="36A8306D" w:rsidR="00965517" w:rsidRDefault="00965517" w:rsidP="00965517">
      <w:pPr>
        <w:pStyle w:val="berschrift3"/>
      </w:pPr>
      <w:r>
        <w:br w:type="page"/>
      </w:r>
      <w:bookmarkStart w:id="1386" w:name="_Toc196193405"/>
      <w:r>
        <w:t>Serieller Datenbus i2cmaster.c</w:t>
      </w:r>
      <w:bookmarkEnd w:id="1386"/>
    </w:p>
    <w:p w14:paraId="6DBB788E" w14:textId="77777777" w:rsidR="00A129A9" w:rsidRDefault="00A129A9" w:rsidP="00A129A9"/>
    <w:p w14:paraId="31AB0427" w14:textId="7418A056" w:rsidR="00B41BAE" w:rsidRDefault="00BE4B47">
      <w:pPr>
        <w:pStyle w:val="Textkrper"/>
        <w:pPrChange w:id="1387" w:author="Dennis Hohmann" w:date="2012-04-15T00:39:00Z">
          <w:pPr>
            <w:pStyle w:val="berschrift3"/>
          </w:pPr>
        </w:pPrChange>
      </w:pPr>
      <w:r w:rsidRPr="00BE4B47">
        <w:t>Wie</w:t>
      </w:r>
      <w:r>
        <w:t xml:space="preserve"> auch die UART-Library, stammt die hier verwendete I2C-</w:t>
      </w:r>
      <w:ins w:id="1388" w:author="Dennis Hohmann" w:date="2012-04-14T23:24:00Z">
        <w:r w:rsidR="006E2628" w:rsidRPr="006E2628">
          <w:t xml:space="preserve"> </w:t>
        </w:r>
        <w:r w:rsidR="006E2628">
          <w:t>Bibliothek</w:t>
        </w:r>
      </w:ins>
      <w:del w:id="1389"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1390" w:author="Dennis Hohmann" w:date="2012-04-14T23:24:00Z">
        <w:r w:rsidR="006E2628">
          <w:t xml:space="preserve"> </w:t>
        </w:r>
      </w:ins>
      <w:ins w:id="1391" w:author="Dennis Hohmann" w:date="2012-04-14T23:22:00Z">
        <w:r w:rsidR="00B41BAE">
          <w:t xml:space="preserve">Diese </w:t>
        </w:r>
      </w:ins>
      <w:ins w:id="1392" w:author="Dennis Hohmann" w:date="2012-04-14T23:23:00Z">
        <w:r w:rsidR="006E2628">
          <w:t>Bibliothek</w:t>
        </w:r>
      </w:ins>
      <w:ins w:id="1393" w:author="Dennis Hohmann" w:date="2012-04-14T23:22:00Z">
        <w:r w:rsidR="00B41BAE">
          <w:t xml:space="preserve"> </w:t>
        </w:r>
      </w:ins>
      <w:ins w:id="1394" w:author="Dennis Hohmann" w:date="2012-04-14T23:24:00Z">
        <w:r w:rsidR="006E2628">
          <w:t>steuert</w:t>
        </w:r>
      </w:ins>
      <w:ins w:id="1395" w:author="Dennis Hohmann" w:date="2012-04-14T23:22:00Z">
        <w:r w:rsidR="00B41BAE">
          <w:t xml:space="preserve"> die Kommunikation zwischen </w:t>
        </w:r>
      </w:ins>
      <w:ins w:id="1396" w:author="Dennis Hohmann" w:date="2012-04-14T23:23:00Z">
        <w:r w:rsidR="00B41BAE">
          <w:t>dem Controller und dem Display.</w:t>
        </w:r>
      </w:ins>
    </w:p>
    <w:p w14:paraId="4DE6DAAC" w14:textId="77777777" w:rsidR="006227A3" w:rsidRDefault="006227A3">
      <w:pPr>
        <w:pStyle w:val="Textkrper"/>
        <w:pPrChange w:id="1397" w:author="Dennis Hohmann" w:date="2012-04-15T00:39:00Z">
          <w:pPr>
            <w:pStyle w:val="berschrift3"/>
          </w:pPr>
        </w:pPrChange>
      </w:pPr>
    </w:p>
    <w:p w14:paraId="448F0B16" w14:textId="77777777" w:rsidR="006E2628" w:rsidRDefault="006227A3">
      <w:pPr>
        <w:pStyle w:val="Textkrper"/>
        <w:rPr>
          <w:ins w:id="1398" w:author="Dennis Hohmann" w:date="2012-04-14T23:25:00Z"/>
        </w:rPr>
        <w:pPrChange w:id="1399" w:author="Dennis Hohmann" w:date="2012-04-15T00:39:00Z">
          <w:pPr>
            <w:pStyle w:val="berschrift3"/>
          </w:pPr>
        </w:pPrChange>
      </w:pPr>
      <w:r>
        <w:t xml:space="preserve">Es werden </w:t>
      </w:r>
      <w:ins w:id="1400" w:author="Dennis Hohmann" w:date="2012-04-14T23:25:00Z">
        <w:r w:rsidR="006E2628">
          <w:t>sechs</w:t>
        </w:r>
      </w:ins>
      <w:del w:id="1401" w:author="Dennis Hohmann" w:date="2012-04-14T23:25:00Z">
        <w:r w:rsidDel="006E2628">
          <w:delText>4</w:delText>
        </w:r>
      </w:del>
      <w:r>
        <w:t xml:space="preserve"> wichtige Funktionen aus dieser </w:t>
      </w:r>
      <w:ins w:id="1402" w:author="Dennis Hohmann" w:date="2012-04-14T23:23:00Z">
        <w:r w:rsidR="006E2628">
          <w:t>Bibliothek</w:t>
        </w:r>
      </w:ins>
      <w:del w:id="1403" w:author="Dennis Hohmann" w:date="2012-04-14T23:23:00Z">
        <w:r w:rsidDel="006E2628">
          <w:delText>Library</w:delText>
        </w:r>
      </w:del>
      <w:r>
        <w:t xml:space="preserve"> benötigt</w:t>
      </w:r>
      <w:ins w:id="1404" w:author="Dennis Hohmann" w:date="2012-04-14T23:25:00Z">
        <w:r w:rsidR="006E2628">
          <w:t>:</w:t>
        </w:r>
      </w:ins>
    </w:p>
    <w:p w14:paraId="2C5FE4C2" w14:textId="7B21C399" w:rsidR="006227A3" w:rsidRPr="00412699" w:rsidRDefault="006227A3">
      <w:pPr>
        <w:pStyle w:val="Textkrper"/>
        <w:rPr>
          <w:i/>
        </w:rPr>
      </w:pPr>
      <w:del w:id="1405" w:author="Dennis Hohmann" w:date="2012-04-14T23:25:00Z">
        <w:r w:rsidRPr="00412699" w:rsidDel="006E2628">
          <w:rPr>
            <w:i/>
          </w:rPr>
          <w:delText xml:space="preserve">. </w:delText>
        </w:r>
      </w:del>
      <w:r w:rsidRPr="00412699">
        <w:rPr>
          <w:i/>
        </w:rPr>
        <w:t>I2c_init(), i2c_start(ADRESSE), i2c_rep_start(ADRESSE), i2c_stop(), i2c_write(CHAR), sowie i2c_readAck.</w:t>
      </w:r>
    </w:p>
    <w:p w14:paraId="7E128466" w14:textId="77777777" w:rsidR="006227A3" w:rsidRDefault="006227A3">
      <w:pPr>
        <w:pStyle w:val="Textkrper"/>
      </w:pPr>
    </w:p>
    <w:p w14:paraId="276E30BF" w14:textId="6EAF81CD" w:rsidR="006227A3" w:rsidRDefault="006227A3">
      <w:pPr>
        <w:pStyle w:val="Textkrper"/>
      </w:pPr>
      <w:r>
        <w:t xml:space="preserve">Der Ablauf der Kommunikation mit dem Display wird </w:t>
      </w:r>
      <w:del w:id="1406" w:author="Dennis Hohmann" w:date="2012-04-14T23:29:00Z">
        <w:r w:rsidR="00E6339E" w:rsidDel="005D05D6">
          <w:delText>anhand</w:delText>
        </w:r>
        <w:r w:rsidDel="005D05D6">
          <w:delText xml:space="preserve"> </w:delText>
        </w:r>
      </w:del>
      <w:ins w:id="1407" w:author="Dennis Hohmann" w:date="2012-04-14T23:29:00Z">
        <w:r w:rsidR="005D05D6">
          <w:t xml:space="preserve">in der </w:t>
        </w:r>
      </w:ins>
      <w:r>
        <w:t>nachfolgende</w:t>
      </w:r>
      <w:ins w:id="1408" w:author="Dennis Hohmann" w:date="2012-04-14T23:29:00Z">
        <w:r w:rsidR="005D05D6">
          <w:t>n</w:t>
        </w:r>
      </w:ins>
      <w:del w:id="1409" w:author="Dennis Hohmann" w:date="2012-04-14T23:29:00Z">
        <w:r w:rsidDel="005D05D6">
          <w:delText>r</w:delText>
        </w:r>
      </w:del>
      <w:r>
        <w:t xml:space="preserve"> Grafik </w:t>
      </w:r>
      <w:r w:rsidR="00E6339E">
        <w:t>ver</w:t>
      </w:r>
      <w:r>
        <w:t>deu</w:t>
      </w:r>
      <w:r>
        <w:t>t</w:t>
      </w:r>
      <w:r>
        <w:t>lic</w:t>
      </w:r>
      <w:ins w:id="1410" w:author="Dennis Hohmann" w:date="2012-04-14T23:29:00Z">
        <w:r w:rsidR="005D05D6">
          <w:t>ht.</w:t>
        </w:r>
      </w:ins>
      <w:del w:id="1411" w:author="Dennis Hohmann" w:date="2012-04-14T23:29:00Z">
        <w:r w:rsidDel="005D05D6">
          <w:delText>h.</w:delText>
        </w:r>
      </w:del>
    </w:p>
    <w:p w14:paraId="5CCCB669" w14:textId="77777777" w:rsidR="00701EFD" w:rsidRDefault="00701EFD" w:rsidP="006227A3">
      <w:pPr>
        <w:keepNext/>
        <w:jc w:val="center"/>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23D7B708" w:rsidR="006227A3" w:rsidRDefault="006227A3" w:rsidP="003563FC">
      <w:pPr>
        <w:pStyle w:val="Beschriftung"/>
        <w:ind w:firstLine="2399"/>
      </w:pPr>
      <w:bookmarkStart w:id="1412" w:name="_Toc196185434"/>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7</w:t>
      </w:r>
      <w:r w:rsidR="00E74341">
        <w:fldChar w:fldCharType="end"/>
      </w:r>
      <w:del w:id="141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7</w:delText>
        </w:r>
        <w:r w:rsidR="002F6ABA" w:rsidDel="00FB78A1">
          <w:fldChar w:fldCharType="end"/>
        </w:r>
      </w:del>
      <w:r>
        <w:t>: I2C-Kommunikation</w:t>
      </w:r>
      <w:bookmarkEnd w:id="1412"/>
    </w:p>
    <w:p w14:paraId="267905D1" w14:textId="77777777" w:rsidR="001C34DD" w:rsidRPr="001C34DD" w:rsidRDefault="001C34DD" w:rsidP="001C34DD"/>
    <w:p w14:paraId="177223E6" w14:textId="4DE7A014" w:rsidR="00BE4B47" w:rsidRPr="001C34DD" w:rsidRDefault="001C34DD">
      <w:pPr>
        <w:pStyle w:val="Textkrper"/>
      </w:pPr>
      <w:r w:rsidRPr="001C34DD">
        <w:t>Wei</w:t>
      </w:r>
      <w:r>
        <w:t>tere Informationen zu dieser Library, sind der Dokumentation von Peter Fleury</w:t>
      </w:r>
      <w:r>
        <w:rPr>
          <w:rStyle w:val="Funotenzeichen"/>
        </w:rPr>
        <w:footnoteReference w:id="19"/>
      </w:r>
      <w:r>
        <w:t xml:space="preserve"> zu entnehmen.</w:t>
      </w:r>
    </w:p>
    <w:p w14:paraId="4C0CD3E0" w14:textId="560C7A7E" w:rsidR="003D339D" w:rsidDel="005D05D6" w:rsidRDefault="003D339D" w:rsidP="00A129A9">
      <w:pPr>
        <w:rPr>
          <w:del w:id="1416" w:author="Dennis Hohmann" w:date="2012-04-14T23:31:00Z"/>
        </w:rPr>
      </w:pPr>
    </w:p>
    <w:p w14:paraId="23290E9F" w14:textId="7E3B152C" w:rsidR="00A129A9" w:rsidRDefault="003D339D" w:rsidP="001C6B1A">
      <w:pPr>
        <w:pStyle w:val="berschrift3"/>
      </w:pPr>
      <w:r>
        <w:br w:type="page"/>
      </w:r>
      <w:bookmarkStart w:id="1417" w:name="_Toc196193406"/>
      <w:r>
        <w:t>Display-Handling edip240.c</w:t>
      </w:r>
      <w:bookmarkEnd w:id="1417"/>
    </w:p>
    <w:p w14:paraId="4DAD9532" w14:textId="77777777" w:rsidR="001C6B1A" w:rsidRDefault="001C6B1A" w:rsidP="00A129A9"/>
    <w:p w14:paraId="1741708A" w14:textId="520BA6DC" w:rsidR="001C6B1A" w:rsidRDefault="00C93E08" w:rsidP="00C93E08">
      <w:pPr>
        <w:pStyle w:val="Textkrper"/>
      </w:pPr>
      <w:r>
        <w:t xml:space="preserve">Die Bibliothek zur Verwaltung des Displays </w:t>
      </w:r>
      <w:r w:rsidR="005514FA">
        <w:t>bietet folgende Funktionen</w:t>
      </w:r>
      <w:r w:rsidR="00600C8B">
        <w:t xml:space="preserve"> auf Basis des SmallProtok</w:t>
      </w:r>
      <w:r w:rsidR="00763BD1">
        <w:t>ol</w:t>
      </w:r>
      <w:r w:rsidR="00600C8B">
        <w:t>l</w:t>
      </w:r>
      <w:r w:rsidR="00763BD1">
        <w:t>s.</w:t>
      </w:r>
    </w:p>
    <w:p w14:paraId="01BC7286" w14:textId="77777777" w:rsidR="004102E2" w:rsidRPr="004102E2" w:rsidRDefault="004102E2" w:rsidP="004102E2">
      <w:pPr>
        <w:pStyle w:val="Textkrper"/>
        <w:rPr>
          <w:rFonts w:cs="Arial"/>
        </w:rPr>
      </w:pPr>
    </w:p>
    <w:p w14:paraId="0E6905C1" w14:textId="4D980B13" w:rsidR="00E941DD" w:rsidRPr="00C65127" w:rsidRDefault="004102E2" w:rsidP="00763BD1">
      <w:pPr>
        <w:pStyle w:val="Textkrper"/>
        <w:rPr>
          <w:rFonts w:cs="Arial"/>
          <w:b/>
          <w:i/>
        </w:rPr>
      </w:pPr>
      <w:r w:rsidRPr="00C65127">
        <w:rPr>
          <w:rFonts w:cs="Arial"/>
          <w:b/>
          <w:i/>
        </w:rPr>
        <w:t>edip_put_CMD(uint8_t CMDTyp, char* daten)</w:t>
      </w:r>
    </w:p>
    <w:p w14:paraId="017FA929" w14:textId="207F6324" w:rsidR="00E941DD" w:rsidRDefault="00E941DD" w:rsidP="00763BD1">
      <w:pPr>
        <w:pStyle w:val="Textkrper"/>
        <w:rPr>
          <w:rFonts w:cs="Arial"/>
        </w:rPr>
      </w:pPr>
      <w:r>
        <w:rPr>
          <w:rFonts w:cs="Arial"/>
        </w:rPr>
        <w:t>Ein einzelnes Kommando an das Di</w:t>
      </w:r>
      <w:r w:rsidR="004F49A7">
        <w:rPr>
          <w:rFonts w:cs="Arial"/>
        </w:rPr>
        <w:t>splay senden. Grundlegender</w:t>
      </w:r>
      <w:r w:rsidR="00763BD1">
        <w:rPr>
          <w:rFonts w:cs="Arial"/>
        </w:rPr>
        <w:t xml:space="preserve"> </w:t>
      </w:r>
      <w:r w:rsidR="004F49A7">
        <w:rPr>
          <w:rFonts w:cs="Arial"/>
        </w:rPr>
        <w:t>Sendebefehl auf dem alle weiteren aufbauen.</w:t>
      </w:r>
    </w:p>
    <w:p w14:paraId="7EB6B648" w14:textId="77777777" w:rsidR="004F49A7" w:rsidRPr="00E941DD" w:rsidRDefault="004F49A7" w:rsidP="00E941DD">
      <w:pPr>
        <w:pStyle w:val="Textkrper"/>
        <w:ind w:left="1440"/>
        <w:rPr>
          <w:rFonts w:cs="Arial"/>
        </w:rPr>
      </w:pPr>
    </w:p>
    <w:p w14:paraId="1D7A5092" w14:textId="6B2D61BF" w:rsidR="004102E2" w:rsidRPr="00C65127" w:rsidRDefault="004102E2" w:rsidP="00763BD1">
      <w:pPr>
        <w:pStyle w:val="Textkrper"/>
        <w:rPr>
          <w:rFonts w:cs="Arial"/>
          <w:b/>
          <w:i/>
        </w:rPr>
      </w:pPr>
      <w:r w:rsidRPr="00C65127">
        <w:rPr>
          <w:rFonts w:cs="Arial"/>
          <w:b/>
          <w:i/>
        </w:rPr>
        <w:t>edip_msg(uint8_t msgnr)</w:t>
      </w:r>
    </w:p>
    <w:p w14:paraId="5B19449C" w14:textId="41912B8F" w:rsidR="00E941DD" w:rsidRDefault="00E941DD" w:rsidP="00763BD1">
      <w:pPr>
        <w:pStyle w:val="Textkrper"/>
        <w:rPr>
          <w:rFonts w:cs="Arial"/>
          <w:b/>
          <w:i/>
        </w:rPr>
      </w:pPr>
      <w:r>
        <w:rPr>
          <w:rFonts w:cs="Arial"/>
        </w:rPr>
        <w:t xml:space="preserve">Das Aufrufen einer </w:t>
      </w:r>
      <w:r w:rsidR="004F49A7">
        <w:rPr>
          <w:rFonts w:cs="Arial"/>
        </w:rPr>
        <w:t xml:space="preserve">Meldung oder Warnung mit der Nummer </w:t>
      </w:r>
      <w:r w:rsidR="004F49A7">
        <w:rPr>
          <w:rFonts w:cs="Arial"/>
          <w:i/>
        </w:rPr>
        <w:t>msgnr</w:t>
      </w:r>
      <w:r w:rsidR="004F49A7">
        <w:rPr>
          <w:rFonts w:cs="Arial"/>
        </w:rPr>
        <w:t xml:space="preserve"> im Dis</w:t>
      </w:r>
      <w:r w:rsidR="00502D23">
        <w:rPr>
          <w:rFonts w:cs="Arial"/>
        </w:rPr>
        <w:t>play. Mak</w:t>
      </w:r>
      <w:r w:rsidR="004F49A7">
        <w:rPr>
          <w:rFonts w:cs="Arial"/>
        </w:rPr>
        <w:t>r</w:t>
      </w:r>
      <w:r w:rsidR="004F49A7">
        <w:rPr>
          <w:rFonts w:cs="Arial"/>
        </w:rPr>
        <w:t>o</w:t>
      </w:r>
      <w:r w:rsidR="004F49A7">
        <w:rPr>
          <w:rFonts w:cs="Arial"/>
        </w:rPr>
        <w:t xml:space="preserve">aufruf im Format: </w:t>
      </w:r>
      <w:r w:rsidR="004F49A7" w:rsidRPr="004F49A7">
        <w:rPr>
          <w:rFonts w:cs="Arial"/>
          <w:b/>
        </w:rPr>
        <w:t>#MN</w:t>
      </w:r>
      <w:r w:rsidR="004F49A7" w:rsidRPr="004F49A7">
        <w:rPr>
          <w:rFonts w:cs="Arial"/>
          <w:b/>
          <w:i/>
        </w:rPr>
        <w:t>msgnr</w:t>
      </w:r>
      <w:r w:rsidR="004F49A7">
        <w:rPr>
          <w:rFonts w:cs="Arial"/>
          <w:b/>
          <w:i/>
        </w:rPr>
        <w:t>.</w:t>
      </w:r>
    </w:p>
    <w:p w14:paraId="4DB2157D" w14:textId="77777777" w:rsidR="004F49A7" w:rsidRPr="00E941DD" w:rsidRDefault="004F49A7" w:rsidP="00E941DD">
      <w:pPr>
        <w:pStyle w:val="Textkrper"/>
        <w:ind w:left="1440"/>
        <w:rPr>
          <w:rFonts w:cs="Arial"/>
        </w:rPr>
      </w:pPr>
    </w:p>
    <w:p w14:paraId="7871BC30" w14:textId="2965C948" w:rsidR="004102E2" w:rsidRPr="00C65127" w:rsidRDefault="004102E2" w:rsidP="00763BD1">
      <w:pPr>
        <w:pStyle w:val="Textkrper"/>
        <w:rPr>
          <w:rFonts w:cs="Arial"/>
          <w:b/>
          <w:i/>
        </w:rPr>
      </w:pPr>
      <w:r w:rsidRPr="00C65127">
        <w:rPr>
          <w:rFonts w:cs="Arial"/>
          <w:b/>
          <w:i/>
        </w:rPr>
        <w:t>edip_put_pos(uint8_t x_showpos,uint8_t y_showpos,char dir,int32_t input)</w:t>
      </w:r>
    </w:p>
    <w:p w14:paraId="5593E073" w14:textId="78FBDB2C" w:rsidR="004F49A7" w:rsidRDefault="004F49A7" w:rsidP="00763BD1">
      <w:pPr>
        <w:pStyle w:val="Textkrper"/>
        <w:rPr>
          <w:rFonts w:cs="Arial"/>
          <w:i/>
        </w:rPr>
      </w:pPr>
      <w:r>
        <w:rPr>
          <w:rFonts w:cs="Arial"/>
        </w:rPr>
        <w:t>Zeigt eine</w:t>
      </w:r>
      <w:r w:rsidR="00E941DD">
        <w:rPr>
          <w:rFonts w:cs="Arial"/>
        </w:rPr>
        <w:t xml:space="preserve"> Position </w:t>
      </w:r>
      <w:r>
        <w:rPr>
          <w:rFonts w:cs="Arial"/>
          <w:i/>
        </w:rPr>
        <w:t>input</w:t>
      </w:r>
      <w:r>
        <w:rPr>
          <w:rFonts w:cs="Arial"/>
        </w:rPr>
        <w:t xml:space="preserve"> im</w:t>
      </w:r>
      <w:r w:rsidR="00E941DD">
        <w:rPr>
          <w:rFonts w:cs="Arial"/>
        </w:rPr>
        <w:t xml:space="preserve"> Display</w:t>
      </w:r>
      <w:r>
        <w:rPr>
          <w:rFonts w:cs="Arial"/>
        </w:rPr>
        <w:t xml:space="preserve"> </w:t>
      </w:r>
      <w:r w:rsidR="00C65127">
        <w:rPr>
          <w:rFonts w:cs="Arial"/>
        </w:rPr>
        <w:t>an</w:t>
      </w:r>
      <w:r>
        <w:rPr>
          <w:rFonts w:cs="Arial"/>
        </w:rPr>
        <w:t xml:space="preserve"> den Koordinaten X:</w:t>
      </w:r>
      <w:r w:rsidRPr="004F49A7">
        <w:rPr>
          <w:rFonts w:cs="Arial"/>
          <w:i/>
        </w:rPr>
        <w:t xml:space="preserve"> </w:t>
      </w:r>
      <w:r w:rsidRPr="004102E2">
        <w:rPr>
          <w:rFonts w:cs="Arial"/>
          <w:i/>
        </w:rPr>
        <w:t>x_showpos</w:t>
      </w:r>
      <w:r>
        <w:rPr>
          <w:rFonts w:cs="Arial"/>
          <w:i/>
        </w:rPr>
        <w:t xml:space="preserve"> Y:</w:t>
      </w:r>
      <w:r w:rsidRPr="004F49A7">
        <w:rPr>
          <w:rFonts w:cs="Arial"/>
          <w:i/>
        </w:rPr>
        <w:t xml:space="preserve"> </w:t>
      </w:r>
      <w:r w:rsidRPr="004102E2">
        <w:rPr>
          <w:rFonts w:cs="Arial"/>
          <w:i/>
        </w:rPr>
        <w:t>y_showpos</w:t>
      </w:r>
      <w:r w:rsidR="00D169EE">
        <w:rPr>
          <w:rFonts w:cs="Arial"/>
          <w:i/>
        </w:rPr>
        <w:t xml:space="preserve"> </w:t>
      </w:r>
      <w:r w:rsidR="00D169EE" w:rsidRPr="00750D97">
        <w:rPr>
          <w:rFonts w:cs="Arial"/>
        </w:rPr>
        <w:t>und</w:t>
      </w:r>
      <w:r w:rsidR="00C65127">
        <w:rPr>
          <w:rFonts w:cs="Arial"/>
        </w:rPr>
        <w:t xml:space="preserve"> </w:t>
      </w:r>
      <w:r w:rsidR="00D169EE">
        <w:rPr>
          <w:rFonts w:cs="Arial"/>
        </w:rPr>
        <w:t>m</w:t>
      </w:r>
      <w:r w:rsidRPr="00C65127">
        <w:rPr>
          <w:rFonts w:cs="Arial"/>
        </w:rPr>
        <w:t>it der Ausrichtung</w:t>
      </w:r>
      <w:r>
        <w:rPr>
          <w:rFonts w:cs="Arial"/>
          <w:i/>
        </w:rPr>
        <w:t xml:space="preserve"> dir.</w:t>
      </w:r>
    </w:p>
    <w:p w14:paraId="40AD26B0" w14:textId="77777777" w:rsidR="004F49A7" w:rsidRPr="00E941DD" w:rsidRDefault="004F49A7" w:rsidP="00E941DD">
      <w:pPr>
        <w:pStyle w:val="Textkrper"/>
        <w:ind w:left="1440"/>
        <w:rPr>
          <w:rFonts w:cs="Arial"/>
        </w:rPr>
      </w:pPr>
    </w:p>
    <w:p w14:paraId="3E4D84C2" w14:textId="101A8988" w:rsidR="004102E2" w:rsidRPr="00C65127" w:rsidRDefault="004102E2" w:rsidP="00763BD1">
      <w:pPr>
        <w:pStyle w:val="Textkrper"/>
        <w:rPr>
          <w:rFonts w:cs="Arial"/>
          <w:b/>
          <w:i/>
        </w:rPr>
      </w:pPr>
      <w:r w:rsidRPr="00C65127">
        <w:rPr>
          <w:rFonts w:cs="Arial"/>
          <w:b/>
          <w:i/>
        </w:rPr>
        <w:t>edip_check_buffer()</w:t>
      </w:r>
    </w:p>
    <w:p w14:paraId="5B8D55D3" w14:textId="0EF1D91A" w:rsidR="00E941DD" w:rsidRDefault="00E847B0" w:rsidP="00763BD1">
      <w:pPr>
        <w:pStyle w:val="Textkrper"/>
        <w:rPr>
          <w:rFonts w:cs="Arial"/>
        </w:rPr>
      </w:pPr>
      <w:r>
        <w:rPr>
          <w:rFonts w:cs="Arial"/>
        </w:rPr>
        <w:t>D</w:t>
      </w:r>
      <w:r w:rsidR="004F49A7">
        <w:rPr>
          <w:rFonts w:cs="Arial"/>
        </w:rPr>
        <w:t>ie Interrupt-Routine INT2</w:t>
      </w:r>
      <w:r>
        <w:rPr>
          <w:rFonts w:cs="Arial"/>
        </w:rPr>
        <w:t>,</w:t>
      </w:r>
      <w:r w:rsidR="00502D23">
        <w:rPr>
          <w:rFonts w:cs="Arial"/>
        </w:rPr>
        <w:t xml:space="preserve"> ausgelöst durch die</w:t>
      </w:r>
      <w:r>
        <w:rPr>
          <w:rFonts w:cs="Arial"/>
        </w:rPr>
        <w:t xml:space="preserve"> fallende Flanke</w:t>
      </w:r>
      <w:r w:rsidR="00502D23">
        <w:rPr>
          <w:rFonts w:cs="Arial"/>
        </w:rPr>
        <w:t xml:space="preserve"> (Pegel LOW) des Displa</w:t>
      </w:r>
      <w:r w:rsidR="00502D23">
        <w:rPr>
          <w:rFonts w:cs="Arial"/>
        </w:rPr>
        <w:t>y</w:t>
      </w:r>
      <w:r w:rsidR="00502D23">
        <w:rPr>
          <w:rFonts w:cs="Arial"/>
        </w:rPr>
        <w:t>pin</w:t>
      </w:r>
      <w:r w:rsidR="00750D97">
        <w:rPr>
          <w:rFonts w:cs="Arial"/>
        </w:rPr>
        <w:t>s</w:t>
      </w:r>
      <w:r w:rsidR="00502D23">
        <w:rPr>
          <w:rFonts w:cs="Arial"/>
        </w:rPr>
        <w:t xml:space="preserve"> 20</w:t>
      </w:r>
      <w:r>
        <w:rPr>
          <w:rFonts w:cs="Arial"/>
        </w:rPr>
        <w:t xml:space="preserve">, ruft diese Funktion auf. Sind Daten im Sendebuffer des Displays vorhanden wird das Bit </w:t>
      </w:r>
      <w:r w:rsidRPr="00E847B0">
        <w:rPr>
          <w:rFonts w:cs="Arial"/>
          <w:b/>
          <w:i/>
        </w:rPr>
        <w:t>EDIP_ACTION</w:t>
      </w:r>
      <w:r>
        <w:rPr>
          <w:rFonts w:cs="Arial"/>
          <w:b/>
        </w:rPr>
        <w:t xml:space="preserve"> </w:t>
      </w:r>
      <w:r w:rsidRPr="00E847B0">
        <w:rPr>
          <w:rFonts w:cs="Arial"/>
        </w:rPr>
        <w:t xml:space="preserve">aus dem Bitfeld </w:t>
      </w:r>
      <w:r w:rsidRPr="00E847B0">
        <w:rPr>
          <w:rFonts w:cs="Arial"/>
          <w:b/>
          <w:i/>
        </w:rPr>
        <w:t>M_FLAGE</w:t>
      </w:r>
      <w:r>
        <w:rPr>
          <w:rFonts w:cs="Arial"/>
        </w:rPr>
        <w:t xml:space="preserve"> gesetzt.</w:t>
      </w:r>
    </w:p>
    <w:p w14:paraId="1AB85687" w14:textId="77777777" w:rsidR="004F49A7" w:rsidRPr="004F49A7" w:rsidRDefault="004F49A7" w:rsidP="00E941DD">
      <w:pPr>
        <w:pStyle w:val="Textkrper"/>
        <w:ind w:left="1440"/>
        <w:rPr>
          <w:rFonts w:cs="Arial"/>
        </w:rPr>
      </w:pPr>
    </w:p>
    <w:p w14:paraId="3EEAE21D" w14:textId="51C6A90A" w:rsidR="004102E2" w:rsidRPr="00763BD1" w:rsidRDefault="004102E2" w:rsidP="00763BD1">
      <w:pPr>
        <w:pStyle w:val="Textkrper"/>
        <w:rPr>
          <w:rFonts w:cs="Arial"/>
          <w:b/>
          <w:i/>
        </w:rPr>
      </w:pPr>
      <w:r w:rsidRPr="00763BD1">
        <w:rPr>
          <w:rFonts w:cs="Arial"/>
          <w:b/>
          <w:i/>
        </w:rPr>
        <w:t>edip_get_buffer(char * daten)</w:t>
      </w:r>
    </w:p>
    <w:p w14:paraId="03523E44" w14:textId="38B20D24" w:rsidR="004F49A7" w:rsidRPr="00502D23" w:rsidRDefault="00E847B0" w:rsidP="00763BD1">
      <w:pPr>
        <w:pStyle w:val="Textkrper"/>
        <w:rPr>
          <w:rFonts w:cs="Arial"/>
        </w:rPr>
      </w:pPr>
      <w:r>
        <w:rPr>
          <w:rFonts w:cs="Arial"/>
        </w:rPr>
        <w:t xml:space="preserve">Ist das Bit </w:t>
      </w:r>
      <w:r w:rsidRPr="00E847B0">
        <w:rPr>
          <w:rFonts w:cs="Arial"/>
          <w:b/>
          <w:i/>
        </w:rPr>
        <w:t>EDIP_ACTION</w:t>
      </w:r>
      <w:r>
        <w:rPr>
          <w:rFonts w:cs="Arial"/>
        </w:rPr>
        <w:t xml:space="preserve"> gesetzt wird der Sendebuffer des Displays abgerufen und qui</w:t>
      </w:r>
      <w:r>
        <w:rPr>
          <w:rFonts w:cs="Arial"/>
        </w:rPr>
        <w:t>t</w:t>
      </w:r>
      <w:r>
        <w:rPr>
          <w:rFonts w:cs="Arial"/>
        </w:rPr>
        <w:t xml:space="preserve">tiert, sodass an INT2 wieder der Pegel HIGH anliegt. Der Inhalt des Buffers wird </w:t>
      </w:r>
      <w:r w:rsidR="00502D23">
        <w:rPr>
          <w:rFonts w:cs="Arial"/>
        </w:rPr>
        <w:t>an die Speicheradresse *</w:t>
      </w:r>
      <w:r w:rsidR="00502D23">
        <w:rPr>
          <w:rFonts w:cs="Arial"/>
          <w:i/>
        </w:rPr>
        <w:t xml:space="preserve">daten </w:t>
      </w:r>
      <w:r w:rsidR="00502D23">
        <w:rPr>
          <w:rFonts w:cs="Arial"/>
        </w:rPr>
        <w:t>übergeben.</w:t>
      </w:r>
    </w:p>
    <w:p w14:paraId="39629D99" w14:textId="77777777" w:rsidR="00E847B0" w:rsidRPr="004F49A7" w:rsidRDefault="00E847B0" w:rsidP="004F49A7">
      <w:pPr>
        <w:pStyle w:val="Textkrper"/>
        <w:ind w:left="1440"/>
        <w:rPr>
          <w:rFonts w:cs="Arial"/>
        </w:rPr>
      </w:pPr>
    </w:p>
    <w:p w14:paraId="53F151FE" w14:textId="0A5BB654" w:rsidR="004102E2" w:rsidRPr="00763BD1" w:rsidRDefault="004102E2" w:rsidP="00763BD1">
      <w:pPr>
        <w:pStyle w:val="Textkrper"/>
        <w:rPr>
          <w:rFonts w:cs="Arial"/>
          <w:b/>
          <w:i/>
        </w:rPr>
      </w:pPr>
      <w:r w:rsidRPr="00763BD1">
        <w:rPr>
          <w:rFonts w:cs="Arial"/>
          <w:b/>
          <w:i/>
        </w:rPr>
        <w:t>edip_check_input(char * daten)</w:t>
      </w:r>
    </w:p>
    <w:p w14:paraId="7004FC52" w14:textId="39CE71B5" w:rsidR="004F49A7" w:rsidRPr="004F49A7" w:rsidRDefault="00502D23" w:rsidP="00763BD1">
      <w:pPr>
        <w:pStyle w:val="Textkrper"/>
        <w:rPr>
          <w:rFonts w:cs="Arial"/>
        </w:rPr>
      </w:pPr>
      <w:r>
        <w:rPr>
          <w:rFonts w:cs="Arial"/>
        </w:rPr>
        <w:t xml:space="preserve">Wird nach dem erfolgreichen Abrufen der Daten, durch die Funktion </w:t>
      </w:r>
      <w:r w:rsidRPr="004102E2">
        <w:rPr>
          <w:rFonts w:cs="Arial"/>
          <w:i/>
        </w:rPr>
        <w:t>edip_get_buffer</w:t>
      </w:r>
      <w:r>
        <w:rPr>
          <w:rFonts w:cs="Arial"/>
          <w:i/>
        </w:rPr>
        <w:t>(</w:t>
      </w:r>
      <w:r w:rsidRPr="004102E2">
        <w:rPr>
          <w:rFonts w:cs="Arial"/>
          <w:i/>
        </w:rPr>
        <w:t>char</w:t>
      </w:r>
      <w:r>
        <w:rPr>
          <w:rFonts w:cs="Arial"/>
          <w:i/>
        </w:rPr>
        <w:t> * daten)</w:t>
      </w:r>
      <w:r>
        <w:rPr>
          <w:rFonts w:cs="Arial"/>
        </w:rPr>
        <w:t xml:space="preserve"> aufgerufen. Es werden die an der Speicheradresse </w:t>
      </w:r>
      <w:r>
        <w:rPr>
          <w:rFonts w:cs="Arial"/>
          <w:i/>
        </w:rPr>
        <w:t xml:space="preserve">*daten </w:t>
      </w:r>
      <w:r w:rsidRPr="00502D23">
        <w:rPr>
          <w:rFonts w:cs="Arial"/>
        </w:rPr>
        <w:t>abgelegten Daten ausgewertet</w:t>
      </w:r>
      <w:r>
        <w:rPr>
          <w:rFonts w:cs="Arial"/>
        </w:rPr>
        <w:t xml:space="preserve"> und die entsprechenden Funktionen zur Maschinensteu</w:t>
      </w:r>
      <w:r>
        <w:rPr>
          <w:rFonts w:cs="Arial"/>
        </w:rPr>
        <w:t>e</w:t>
      </w:r>
      <w:r>
        <w:rPr>
          <w:rFonts w:cs="Arial"/>
        </w:rPr>
        <w:t>rung aufgerufen.</w:t>
      </w:r>
    </w:p>
    <w:p w14:paraId="13C78F96" w14:textId="77777777" w:rsidR="00502D23" w:rsidRDefault="00502D23" w:rsidP="00C93E08">
      <w:pPr>
        <w:pStyle w:val="Textkrper"/>
      </w:pPr>
    </w:p>
    <w:p w14:paraId="2BCEB461" w14:textId="3E92251D" w:rsidR="00940155" w:rsidRDefault="0074053F" w:rsidP="00614F73">
      <w:pPr>
        <w:pStyle w:val="berschrift3"/>
      </w:pPr>
      <w:r>
        <w:br w:type="page"/>
      </w:r>
      <w:bookmarkStart w:id="1418" w:name="_Toc196193407"/>
      <w:r w:rsidR="00470D3F">
        <w:t>G-</w:t>
      </w:r>
      <w:r w:rsidR="00940155">
        <w:t>Code</w:t>
      </w:r>
      <w:r w:rsidR="00DC2BE5">
        <w:t>-Struktur</w:t>
      </w:r>
      <w:r w:rsidR="00E6339E">
        <w:t xml:space="preserve"> gcode.c</w:t>
      </w:r>
      <w:bookmarkEnd w:id="1418"/>
    </w:p>
    <w:p w14:paraId="10B59382" w14:textId="77777777" w:rsidR="005049D4" w:rsidRPr="005049D4" w:rsidRDefault="005049D4" w:rsidP="005049D4"/>
    <w:p w14:paraId="366A1184" w14:textId="121638E8" w:rsidR="00B232C3" w:rsidRDefault="00A66ECB">
      <w:pPr>
        <w:pStyle w:val="Textkrper"/>
      </w:pPr>
      <w:r>
        <w:t>G-</w:t>
      </w:r>
      <w:r w:rsidR="00940155">
        <w:t>Code ist eine, 1950 v</w:t>
      </w:r>
      <w:r w:rsidR="00940155" w:rsidRPr="00940155">
        <w:t>om Massachusetts Institute of Technology</w:t>
      </w:r>
      <w:r w:rsidR="00DC2BE5">
        <w:t xml:space="preserve"> entwickelte</w:t>
      </w:r>
      <w:del w:id="1419" w:author="Dennis Hohmann" w:date="2012-04-14T23:35:00Z">
        <w:r w:rsidR="00DC2BE5" w:rsidDel="005874CB">
          <w:delText>,</w:delText>
        </w:r>
      </w:del>
      <w:r w:rsidR="00DC2BE5">
        <w:t xml:space="preserve"> </w:t>
      </w:r>
      <w:r w:rsidR="00940155">
        <w:t>Progra</w:t>
      </w:r>
      <w:r w:rsidR="00940155">
        <w:t>m</w:t>
      </w:r>
      <w:r w:rsidR="00940155">
        <w:t>miersprache zu</w:t>
      </w:r>
      <w:r w:rsidR="00F520AC">
        <w:t>r CNC-Maschinensteuerung.</w:t>
      </w:r>
      <w:r w:rsidR="00B37CB4">
        <w:t xml:space="preserve"> </w:t>
      </w:r>
      <w:r w:rsidR="00F520AC">
        <w:t>Eine G-Code-Datei ist meinst an den G-C</w:t>
      </w:r>
      <w:r w:rsidR="00BA0D18">
        <w:t>ode-typischen Dateiendungen zu</w:t>
      </w:r>
      <w:del w:id="1420" w:author="Dennis Hohmann" w:date="2012-04-14T23:35:00Z">
        <w:r w:rsidR="00BA0D18" w:rsidDel="005874CB">
          <w:delText xml:space="preserve"> </w:delText>
        </w:r>
      </w:del>
      <w:r w:rsidR="00940155">
        <w:t>erkenne</w:t>
      </w:r>
      <w:ins w:id="1421" w:author="Dennis Hohmann" w:date="2012-04-14T23:35:00Z">
        <w:r w:rsidR="005874CB">
          <w:t>n</w:t>
        </w:r>
      </w:ins>
      <w:r w:rsidR="00940155">
        <w:t xml:space="preserve">. Diese sind beispielsweis </w:t>
      </w:r>
      <w:del w:id="1422" w:author="Dennis Hohmann" w:date="2012-04-14T23:35:00Z">
        <w:r w:rsidR="00940155" w:rsidDel="005874CB">
          <w:delText>„</w:delText>
        </w:r>
      </w:del>
      <w:r w:rsidR="00940155">
        <w:t>.nc</w:t>
      </w:r>
      <w:del w:id="1423" w:author="Dennis Hohmann" w:date="2012-04-14T23:35:00Z">
        <w:r w:rsidR="00940155" w:rsidDel="005874CB">
          <w:delText>“</w:delText>
        </w:r>
      </w:del>
      <w:r w:rsidR="00940155">
        <w:t xml:space="preserve">, </w:t>
      </w:r>
      <w:del w:id="1424" w:author="Dennis Hohmann" w:date="2012-04-14T23:35:00Z">
        <w:r w:rsidR="00940155" w:rsidDel="005874CB">
          <w:delText>„</w:delText>
        </w:r>
      </w:del>
      <w:r w:rsidR="00940155">
        <w:t>.mpf</w:t>
      </w:r>
      <w:del w:id="1425" w:author="Dennis Hohmann" w:date="2012-04-14T23:35:00Z">
        <w:r w:rsidR="00940155" w:rsidDel="005874CB">
          <w:delText>“</w:delText>
        </w:r>
      </w:del>
      <w:r w:rsidR="00940155">
        <w:t xml:space="preserve">, </w:t>
      </w:r>
      <w:del w:id="1426" w:author="Dennis Hohmann" w:date="2012-04-14T23:35:00Z">
        <w:r w:rsidR="00940155" w:rsidDel="005874CB">
          <w:delText>„</w:delText>
        </w:r>
      </w:del>
      <w:r w:rsidR="00940155">
        <w:t>.tap</w:t>
      </w:r>
      <w:del w:id="1427" w:author="Dennis Hohmann" w:date="2012-04-14T23:35:00Z">
        <w:r w:rsidR="00940155" w:rsidDel="005874CB">
          <w:delText>“</w:delText>
        </w:r>
      </w:del>
      <w:r w:rsidR="00940155">
        <w:t>. Der Aufba</w:t>
      </w:r>
      <w:r w:rsidR="00F520AC">
        <w:t>u einer G-</w:t>
      </w:r>
      <w:r w:rsidR="00940155">
        <w:t>Code-Datei ist</w:t>
      </w:r>
      <w:r w:rsidR="00574B9C">
        <w:t xml:space="preserve"> strukturierten Klartext und </w:t>
      </w:r>
      <w:r w:rsidR="00BA0D18" w:rsidRPr="005874CB">
        <w:t>durch</w:t>
      </w:r>
      <w:r w:rsidR="00574B9C" w:rsidRPr="005874CB">
        <w:t xml:space="preserve"> die</w:t>
      </w:r>
      <w:r w:rsidR="002971E4" w:rsidRPr="005874CB">
        <w:t xml:space="preserve"> </w:t>
      </w:r>
      <w:ins w:id="1428" w:author="Dennis Hohmann" w:date="2012-04-14T23:34:00Z">
        <w:r w:rsidR="005874CB" w:rsidRPr="005874CB">
          <w:rPr>
            <w:rPrChange w:id="1429" w:author="Dennis Hohmann" w:date="2012-04-14T23:34:00Z">
              <w:rPr>
                <w:rFonts w:ascii="Lucida Grande" w:hAnsi="Lucida Grande" w:cs="Lucida Grande"/>
                <w:color w:val="000000"/>
              </w:rPr>
            </w:rPrChange>
          </w:rPr>
          <w:t>DIN66025-1</w:t>
        </w:r>
      </w:ins>
      <w:del w:id="1430" w:author="Dennis Hohmann" w:date="2012-04-14T23:34:00Z">
        <w:r w:rsidR="002971E4" w:rsidDel="005874CB">
          <w:delText>DIN</w:delText>
        </w:r>
      </w:del>
      <w:r w:rsidR="00463336">
        <w:rPr>
          <w:rStyle w:val="Funotenzeichen"/>
        </w:rPr>
        <w:footnoteReference w:id="20"/>
      </w:r>
      <w:r w:rsidR="00574B9C">
        <w:t xml:space="preserve"> definiert. Ein Programm ist nach </w:t>
      </w:r>
      <w:r w:rsidR="005C3DE3">
        <w:t>eine</w:t>
      </w:r>
      <w:ins w:id="1431" w:author="Dennis Hohmann" w:date="2012-04-14T23:35:00Z">
        <w:r w:rsidR="005874CB">
          <w:t>r</w:t>
        </w:r>
      </w:ins>
      <w:del w:id="1432" w:author="Dennis Hohmann" w:date="2012-04-14T23:35:00Z">
        <w:r w:rsidR="005C3DE3" w:rsidDel="005874CB">
          <w:delText>m</w:delText>
        </w:r>
      </w:del>
      <w:r w:rsidR="005C3DE3">
        <w:t xml:space="preserve">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1433" w:author="Dennis Hohmann" w:date="2012-04-14T23:34:00Z">
        <w:r w:rsidR="0050587C" w:rsidDel="005874CB">
          <w:delText>2</w:delText>
        </w:r>
      </w:del>
      <w:ins w:id="1434" w:author="Dennis Hohmann" w:date="2012-04-14T23:34:00Z">
        <w:r w:rsidR="005874CB">
          <w:t>zwei</w:t>
        </w:r>
      </w:ins>
      <w:r w:rsidR="0050587C">
        <w:t>,</w:t>
      </w:r>
      <w:r w:rsidR="00574B9C">
        <w:t xml:space="preserve"> bilden einen </w:t>
      </w:r>
      <w:r w:rsidR="00574B9C" w:rsidRPr="00574B9C">
        <w:rPr>
          <w:b/>
        </w:rPr>
        <w:t>Satz</w:t>
      </w:r>
      <w:r w:rsidR="00574B9C">
        <w:t>. Die Zusamme</w:t>
      </w:r>
      <w:r w:rsidR="00574B9C">
        <w:t>n</w:t>
      </w:r>
      <w:r w:rsidR="00574B9C">
        <w:t xml:space="preserve">setzung der Sätze ergibt das </w:t>
      </w:r>
      <w:r w:rsidR="00574B9C" w:rsidRPr="00574B9C">
        <w:rPr>
          <w:b/>
        </w:rPr>
        <w:t>Programm</w:t>
      </w:r>
      <w:r w:rsidR="00574B9C">
        <w:t>.</w:t>
      </w:r>
      <w:r w:rsidR="00FD1266">
        <w:t xml:space="preserve"> </w:t>
      </w:r>
      <w:r w:rsidR="00DC2BE5">
        <w:t xml:space="preserve">Zu </w:t>
      </w:r>
      <w:ins w:id="1435" w:author="Dennis Hohmann" w:date="2012-04-14T23:36:00Z">
        <w:r w:rsidR="006C1F0D">
          <w:t>B</w:t>
        </w:r>
      </w:ins>
      <w:del w:id="1436"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w:t>
      </w:r>
      <w:r w:rsidR="00DC2BE5" w:rsidRPr="001238FB">
        <w:rPr>
          <w:b/>
        </w:rPr>
        <w:t>s</w:t>
      </w:r>
      <w:r w:rsidR="00DC2BE5" w:rsidRPr="001238FB">
        <w:rPr>
          <w:b/>
        </w:rPr>
        <w:t>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w:t>
      </w:r>
      <w:r w:rsidR="005C3DE3">
        <w:t>o</w:t>
      </w:r>
      <w:r w:rsidR="005C3DE3">
        <w:t xml:space="preserve">gramm beginnt mit der Adresse </w:t>
      </w:r>
      <w:r w:rsidR="005C3DE3" w:rsidRPr="005C3DE3">
        <w:rPr>
          <w:b/>
        </w:rPr>
        <w:t>N00000</w:t>
      </w:r>
      <w:r w:rsidR="005C3DE3">
        <w:t xml:space="preserve">. Diese wird </w:t>
      </w:r>
      <w:ins w:id="1437" w:author="Dennis Hohmann" w:date="2012-04-14T23:36:00Z">
        <w:r w:rsidR="006C1F0D">
          <w:t>s</w:t>
        </w:r>
      </w:ins>
      <w:del w:id="1438" w:author="Dennis Hohmann" w:date="2012-04-14T23:36:00Z">
        <w:r w:rsidR="005C3DE3" w:rsidDel="006C1F0D">
          <w:delText>S</w:delText>
        </w:r>
      </w:del>
      <w:r w:rsidR="005C3DE3">
        <w:t xml:space="preserve">atzweise in </w:t>
      </w:r>
      <w:ins w:id="1439" w:author="Dennis Hohmann" w:date="2012-04-14T23:36:00Z">
        <w:r w:rsidR="006C1F0D">
          <w:t>Zehner</w:t>
        </w:r>
      </w:ins>
      <w:del w:id="1440" w:author="Dennis Hohmann" w:date="2012-04-14T23:36:00Z">
        <w:r w:rsidR="005C3DE3" w:rsidDel="006C1F0D">
          <w:delText>10er</w:delText>
        </w:r>
      </w:del>
      <w:r w:rsidR="005C3DE3">
        <w:t xml:space="preserve">-Schritten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kann für manuelle Korrekturen oder Zwischensätze genutzt werden. Als Be</w:t>
      </w:r>
      <w:r w:rsidR="00B232C3">
        <w:t>i</w:t>
      </w:r>
      <w:r w:rsidR="00B232C3">
        <w:t>spiel</w:t>
      </w:r>
      <w:ins w:id="1441" w:author="Dennis Hohmann" w:date="2012-04-14T23:36:00Z">
        <w:r w:rsidR="006C1F0D">
          <w:t xml:space="preserve">: </w:t>
        </w:r>
      </w:ins>
      <w:del w:id="1442"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84B2ACB" w14:textId="77777777" w:rsidR="00926E16" w:rsidRDefault="00926E16">
      <w:pPr>
        <w:pStyle w:val="Textkrper"/>
      </w:pPr>
    </w:p>
    <w:p w14:paraId="1AAE4A73" w14:textId="77777777" w:rsidR="009016A2" w:rsidRDefault="00B232C3">
      <w:pPr>
        <w:pStyle w:val="Textkrper"/>
        <w:numPr>
          <w:ilvl w:val="0"/>
          <w:numId w:val="18"/>
        </w:numPr>
        <w:pPrChange w:id="1443" w:author="Dennis Hohmann" w:date="2012-04-15T00:39:00Z">
          <w:pPr>
            <w:pStyle w:val="Textkrper"/>
          </w:pPr>
        </w:pPrChange>
      </w:pPr>
      <w:r w:rsidRPr="009016A2">
        <w:t>Programmdaten</w:t>
      </w:r>
    </w:p>
    <w:p w14:paraId="4BC50EC3" w14:textId="1D46C628" w:rsidR="009016A2" w:rsidRDefault="00B232C3">
      <w:pPr>
        <w:pStyle w:val="Textkrper"/>
        <w:numPr>
          <w:ilvl w:val="0"/>
          <w:numId w:val="18"/>
        </w:numPr>
      </w:pPr>
      <w:r w:rsidRPr="009016A2">
        <w:t>Geometriedaten</w:t>
      </w:r>
    </w:p>
    <w:p w14:paraId="3686D86D" w14:textId="210A2554" w:rsidR="00B232C3" w:rsidRDefault="009016A2">
      <w:pPr>
        <w:pStyle w:val="Textkrper"/>
        <w:numPr>
          <w:ilvl w:val="0"/>
          <w:numId w:val="18"/>
        </w:numPr>
      </w:pPr>
      <w:r>
        <w:t>T</w:t>
      </w:r>
      <w:r w:rsidR="00B232C3" w:rsidRPr="009016A2">
        <w:t>echnologiedaten</w:t>
      </w:r>
    </w:p>
    <w:p w14:paraId="16B55F20" w14:textId="77777777" w:rsidR="00926E16" w:rsidRPr="009016A2" w:rsidRDefault="00926E16">
      <w:pPr>
        <w:pStyle w:val="Textkrper"/>
        <w:pPrChange w:id="1444" w:author="Dennis Hohmann" w:date="2012-04-15T00:39:00Z">
          <w:pPr>
            <w:pStyle w:val="Textkrper"/>
            <w:numPr>
              <w:numId w:val="18"/>
            </w:numPr>
            <w:ind w:left="720" w:hanging="360"/>
          </w:pPr>
        </w:pPrChange>
      </w:pPr>
    </w:p>
    <w:p w14:paraId="24032548" w14:textId="46806DF5" w:rsidR="00DC2BE5" w:rsidRDefault="00B232C3">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r w:rsidR="0004277A">
        <w:t xml:space="preserve"> </w:t>
      </w:r>
      <w:r w:rsidR="00E6576B">
        <w:t xml:space="preserve">Dies bildet das </w:t>
      </w:r>
      <w:r w:rsidR="00DC2BE5">
        <w:t>letzte Wort eines Programms</w:t>
      </w:r>
      <w:r w:rsidR="00DC2BE5">
        <w:rPr>
          <w:b/>
        </w:rPr>
        <w:t xml:space="preserve">. </w:t>
      </w:r>
      <w:r w:rsidR="00DC2BE5">
        <w:t>Hier</w:t>
      </w:r>
      <w:r w:rsidR="001D4838">
        <w:t>aus ergibt sich das minimalste G-</w:t>
      </w:r>
      <w:r w:rsidR="00DC2BE5">
        <w:t>Code-Programm, b</w:t>
      </w:r>
      <w:r w:rsidR="00DC2BE5">
        <w:t>e</w:t>
      </w:r>
      <w:r w:rsidR="00DC2BE5">
        <w:t>stehend aus einem Satz mit 2 Worten:</w:t>
      </w:r>
    </w:p>
    <w:p w14:paraId="470F1D00" w14:textId="77777777" w:rsidR="00926E16" w:rsidRDefault="00926E16">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pPr>
        <w:pStyle w:val="Textkrper"/>
      </w:pPr>
    </w:p>
    <w:p w14:paraId="28D80D07" w14:textId="5BBE716C" w:rsidR="004C499F" w:rsidRDefault="00DC2BE5">
      <w:pPr>
        <w:pStyle w:val="Textkrper"/>
        <w:rPr>
          <w:ins w:id="1445" w:author="Dennis Hohmann" w:date="2012-04-14T23:59:00Z"/>
        </w:rPr>
      </w:pPr>
      <w:r>
        <w:t xml:space="preserve">Dieses Programm hat </w:t>
      </w:r>
      <w:r w:rsidR="0050587C">
        <w:t xml:space="preserve">demnach </w:t>
      </w:r>
      <w:r>
        <w:t xml:space="preserve">keine </w:t>
      </w:r>
      <w:r w:rsidR="00381EEB">
        <w:t>Aufgabe</w:t>
      </w:r>
      <w:ins w:id="1446"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1447" w:author="Dennis Hohmann" w:date="2012-04-14T23:39:00Z">
        <w:r w:rsidR="00381EEB" w:rsidDel="00546407">
          <w:delText xml:space="preserve">begleitet </w:delText>
        </w:r>
      </w:del>
      <w:r w:rsidR="00381EEB">
        <w:t>von einem oder mehreren weiteren Worten</w:t>
      </w:r>
      <w:ins w:id="1448" w:author="Dennis Hohmann" w:date="2012-04-14T23:39:00Z">
        <w:r w:rsidR="00546407">
          <w:t xml:space="preserve"> begleitet</w:t>
        </w:r>
      </w:ins>
      <w:r w:rsidR="00381EEB">
        <w:t xml:space="preserve">. </w:t>
      </w:r>
      <w:r w:rsidR="003C55F9">
        <w:t>Beispielsweise wird die</w:t>
      </w:r>
      <w:r w:rsidR="00381EEB">
        <w:t xml:space="preserve"> Funktion </w:t>
      </w:r>
      <w:r w:rsidR="00381EEB" w:rsidRPr="00381EEB">
        <w:rPr>
          <w:b/>
        </w:rPr>
        <w:t>G0</w:t>
      </w:r>
      <w:r w:rsidR="0050587C">
        <w:rPr>
          <w:b/>
        </w:rPr>
        <w:t>0</w:t>
      </w:r>
      <w:r w:rsidR="00381EEB">
        <w:t xml:space="preserve"> </w:t>
      </w:r>
      <w:ins w:id="1449" w:author="Dennis Hohmann" w:date="2012-04-14T23:38:00Z">
        <w:r w:rsidR="00546407">
          <w:t xml:space="preserve">(schneller Vorlauf) </w:t>
        </w:r>
      </w:ins>
      <w:r w:rsidR="00381EEB">
        <w:t xml:space="preserve">immer </w:t>
      </w:r>
      <w:r w:rsidR="003C55F9">
        <w:t xml:space="preserve">von Koordinaten </w:t>
      </w:r>
      <w:r w:rsidR="00381EEB">
        <w:t>begleitet</w:t>
      </w:r>
      <w:r w:rsidR="003C55F9">
        <w:t xml:space="preserve">. </w:t>
      </w:r>
      <w:r w:rsidR="00381EEB">
        <w:t xml:space="preserve">Zusätzlich können zu Geometriefunktionen noch weitere Worte, wie </w:t>
      </w:r>
      <w:r w:rsidR="00381EEB" w:rsidRPr="00381EEB">
        <w:rPr>
          <w:b/>
        </w:rPr>
        <w:t>Fxxxx</w:t>
      </w:r>
      <w:r w:rsidR="00381EEB">
        <w:rPr>
          <w:b/>
        </w:rPr>
        <w:t>x</w:t>
      </w:r>
      <w:r w:rsidR="00381EEB">
        <w:t xml:space="preserve"> angehängt </w:t>
      </w:r>
    </w:p>
    <w:p w14:paraId="459E433D" w14:textId="77777777" w:rsidR="004C499F" w:rsidRDefault="004C499F">
      <w:pPr>
        <w:pStyle w:val="Textkrper"/>
        <w:rPr>
          <w:ins w:id="1450" w:author="Dennis Hohmann" w:date="2012-04-14T23:59:00Z"/>
        </w:rPr>
      </w:pPr>
    </w:p>
    <w:p w14:paraId="638659F1" w14:textId="77777777" w:rsidR="004C499F" w:rsidRDefault="004C499F">
      <w:pPr>
        <w:pStyle w:val="Textkrper"/>
        <w:rPr>
          <w:ins w:id="1451" w:author="Dennis Hohmann" w:date="2012-04-14T23:59:00Z"/>
        </w:rPr>
      </w:pPr>
    </w:p>
    <w:p w14:paraId="351C360D" w14:textId="03789FFC" w:rsidR="00940155" w:rsidRDefault="00381EEB">
      <w:pPr>
        <w:pStyle w:val="Textkrper"/>
      </w:pPr>
      <w:r>
        <w:t>werden. Dieses Wort gibt die Feed-Rat</w:t>
      </w:r>
      <w:r w:rsidR="0050587C">
        <w:t xml:space="preserve">e, also die </w:t>
      </w:r>
      <w:ins w:id="1452" w:author="Dennis Hohmann" w:date="2012-04-14T23:40:00Z">
        <w:r w:rsidR="00546407">
          <w:t>Bewegungsg</w:t>
        </w:r>
      </w:ins>
      <w:del w:id="1453"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pPr>
        <w:pStyle w:val="Textkrper"/>
      </w:pPr>
    </w:p>
    <w:p w14:paraId="42EFADE3" w14:textId="0A4F8506" w:rsidR="005F29E6" w:rsidDel="004C499F" w:rsidRDefault="00381EEB">
      <w:pPr>
        <w:pStyle w:val="Textkrper"/>
        <w:rPr>
          <w:del w:id="1454" w:author="Dennis Hohmann" w:date="2012-04-14T23:55:00Z"/>
        </w:rPr>
      </w:pPr>
      <w:r w:rsidRPr="00463336">
        <w:rPr>
          <w:b/>
        </w:rPr>
        <w:t>G01</w:t>
      </w:r>
      <w:r>
        <w:t xml:space="preserve"> gibt an</w:t>
      </w:r>
      <w:ins w:id="1455" w:author="Dennis Hohmann" w:date="2012-04-14T23:45:00Z">
        <w:r w:rsidR="003D512B">
          <w:t>,</w:t>
        </w:r>
      </w:ins>
      <w:r>
        <w:t xml:space="preserve"> das</w:t>
      </w:r>
      <w:ins w:id="1456" w:author="Dennis Hohmann" w:date="2012-04-14T23:45:00Z">
        <w:r w:rsidR="003D512B">
          <w:t>s</w:t>
        </w:r>
      </w:ins>
      <w:r>
        <w:t xml:space="preserve"> es sich bei diesem Satz um</w:t>
      </w:r>
      <w:r w:rsidR="00463336">
        <w:t xml:space="preserve"> eine </w:t>
      </w:r>
      <w:ins w:id="1457" w:author="Dennis Hohmann" w:date="2012-04-14T23:44:00Z">
        <w:r w:rsidR="003D512B">
          <w:t>geradlinige</w:t>
        </w:r>
      </w:ins>
      <w:del w:id="1458" w:author="Dennis Hohmann" w:date="2012-04-14T23:44:00Z">
        <w:r w:rsidR="00463336" w:rsidDel="003D512B">
          <w:delText>Interpolationsbewegung (</w:delText>
        </w:r>
      </w:del>
      <w:del w:id="1459" w:author="Dennis Hohmann" w:date="2012-04-14T23:41:00Z">
        <w:r w:rsidR="00463336" w:rsidDel="000444C5">
          <w:delText xml:space="preserve"> </w:delText>
        </w:r>
      </w:del>
      <w:del w:id="1460" w:author="Dennis Hohmann" w:date="2012-04-14T23:44:00Z">
        <w:r w:rsidR="00463336" w:rsidDel="003D512B">
          <w:delText>d</w:delText>
        </w:r>
        <w:r w:rsidDel="003D512B">
          <w:delText>iagonale</w:delText>
        </w:r>
      </w:del>
      <w:r w:rsidR="00463336">
        <w:t xml:space="preserve"> Bewegung</w:t>
      </w:r>
      <w:del w:id="1461" w:author="Dennis Hohmann" w:date="2012-04-14T23:41:00Z">
        <w:r w:rsidDel="000444C5">
          <w:delText xml:space="preserve"> </w:delText>
        </w:r>
      </w:del>
      <w:ins w:id="1462" w:author="Dennis Hohmann" w:date="2012-04-14T23:45:00Z">
        <w:r w:rsidR="003D512B">
          <w:t xml:space="preserve"> </w:t>
        </w:r>
      </w:ins>
      <w:del w:id="1463"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1464" w:author="Dennis Hohmann" w:date="2012-04-14T23:45:00Z">
        <w:r w:rsidR="003D512B">
          <w:t>X:</w:t>
        </w:r>
      </w:ins>
      <w:r w:rsidR="00EC054E">
        <w:t>12.250</w:t>
      </w:r>
      <w:del w:id="1465" w:author="Dennis Hohmann" w:date="2012-04-14T23:45:00Z">
        <w:r w:rsidR="00EC054E" w:rsidDel="003D512B">
          <w:delText xml:space="preserve"> für X</w:delText>
        </w:r>
      </w:del>
      <w:r w:rsidR="00EC054E">
        <w:t>,</w:t>
      </w:r>
      <w:ins w:id="1466" w:author="Dennis Hohmann" w:date="2012-04-14T23:45:00Z">
        <w:r w:rsidR="003D512B">
          <w:t xml:space="preserve"> Y:</w:t>
        </w:r>
      </w:ins>
      <w:del w:id="1467" w:author="Dennis Hohmann" w:date="2012-04-14T23:45:00Z">
        <w:r w:rsidR="00EC054E" w:rsidDel="003D512B">
          <w:delText xml:space="preserve"> </w:delText>
        </w:r>
      </w:del>
      <w:r w:rsidR="00EC054E">
        <w:t>-5</w:t>
      </w:r>
      <w:ins w:id="1468" w:author="Dennis Hohmann" w:date="2012-04-14T23:46:00Z">
        <w:r w:rsidR="003D512B">
          <w:t>.</w:t>
        </w:r>
      </w:ins>
      <w:del w:id="1469" w:author="Dennis Hohmann" w:date="2012-04-14T23:46:00Z">
        <w:r w:rsidR="00EC054E" w:rsidDel="003D512B">
          <w:delText>,</w:delText>
        </w:r>
      </w:del>
      <w:r w:rsidR="00EC054E">
        <w:t>750</w:t>
      </w:r>
      <w:del w:id="1470" w:author="Dennis Hohmann" w:date="2012-04-14T23:45:00Z">
        <w:r w:rsidR="00EC054E" w:rsidDel="003D512B">
          <w:delText xml:space="preserve"> für Y</w:delText>
        </w:r>
      </w:del>
      <w:r w:rsidR="00EC054E">
        <w:t xml:space="preserve">. Als Geschwindigkeit sind </w:t>
      </w:r>
      <w:ins w:id="1471" w:author="Dennis Hohmann" w:date="2012-04-14T23:46:00Z">
        <w:r w:rsidR="003D512B">
          <w:t>F:</w:t>
        </w:r>
      </w:ins>
      <w:r w:rsidR="00EC054E">
        <w:t xml:space="preserve">120.0 angegeben. Die Einheiten dieser Angaben werden zu Beginn des Programms über die Programmdaten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27AEF586" w:rsidR="006E76B7" w:rsidDel="004C499F" w:rsidRDefault="006E76B7">
      <w:pPr>
        <w:pStyle w:val="Textkrper"/>
        <w:rPr>
          <w:del w:id="1472" w:author="Dennis Hohmann" w:date="2012-04-14T23:55:00Z"/>
        </w:rPr>
      </w:pPr>
    </w:p>
    <w:p w14:paraId="72A2CCEC" w14:textId="662235FA" w:rsidR="004C499F" w:rsidRDefault="00EC054E">
      <w:pPr>
        <w:pStyle w:val="Textkrper"/>
        <w:rPr>
          <w:ins w:id="1473" w:author="Dennis Hohmann" w:date="2012-04-14T23:55:00Z"/>
        </w:rPr>
      </w:pPr>
      <w:del w:id="1474" w:author="Dennis Hohmann" w:date="2012-04-14T23:55:00Z">
        <w:r w:rsidDel="004C499F">
          <w:delText>Ebenso wie die Eigenschaft de</w:delText>
        </w:r>
        <w:r w:rsidR="00230237" w:rsidDel="004C499F">
          <w:delText>r Koordinaten.</w:delText>
        </w:r>
      </w:del>
    </w:p>
    <w:p w14:paraId="10AB362E" w14:textId="77777777" w:rsidR="004C499F" w:rsidRDefault="004C499F">
      <w:pPr>
        <w:pStyle w:val="Textkrper"/>
        <w:rPr>
          <w:ins w:id="1475" w:author="Dennis Hohmann" w:date="2012-04-14T23:55:00Z"/>
        </w:rPr>
      </w:pPr>
    </w:p>
    <w:p w14:paraId="1600155A" w14:textId="0CA49F73" w:rsidR="005F29E6" w:rsidRDefault="00230237">
      <w:pPr>
        <w:pStyle w:val="Textkrper"/>
      </w:pPr>
      <w:del w:id="1476" w:author="Dennis Hohmann" w:date="2012-04-14T23:55:00Z">
        <w:r w:rsidDel="004C499F">
          <w:delText xml:space="preserve"> </w:delText>
        </w:r>
      </w:del>
      <w:r w:rsidR="00EC054E">
        <w:t>Handelt es sich um absolute Koordinaten wird dies zu Beginn mit de</w:t>
      </w:r>
      <w:ins w:id="1477" w:author="Dennis Hohmann" w:date="2012-04-14T23:56:00Z">
        <w:r w:rsidR="004C499F">
          <w:t>m</w:t>
        </w:r>
      </w:ins>
      <w:del w:id="1478" w:author="Dennis Hohmann" w:date="2012-04-14T23:56:00Z">
        <w:r w:rsidR="00EC054E" w:rsidDel="004C499F">
          <w:delText>n</w:delText>
        </w:r>
      </w:del>
      <w:r w:rsidR="00EC054E">
        <w:t xml:space="preserve"> Wort </w:t>
      </w:r>
      <w:r w:rsidR="00EC054E" w:rsidRPr="004C499F">
        <w:rPr>
          <w:b/>
          <w:rPrChange w:id="1479" w:author="Dennis Hohmann" w:date="2012-04-14T23:55:00Z">
            <w:rPr/>
          </w:rPrChange>
        </w:rPr>
        <w:t>G90</w:t>
      </w:r>
      <w:del w:id="1480" w:author="Dennis Hohmann" w:date="2012-04-14T23:56:00Z">
        <w:r w:rsidR="00EC054E" w:rsidDel="004C499F">
          <w:delText xml:space="preserve">, </w:delText>
        </w:r>
      </w:del>
      <w:ins w:id="1481" w:author="Dennis Hohmann" w:date="2012-04-14T23:56:00Z">
        <w:r w:rsidR="004C499F">
          <w:t xml:space="preserve"> definiert. </w:t>
        </w:r>
      </w:ins>
      <w:del w:id="1482" w:author="Dennis Hohmann" w:date="2012-04-14T23:56:00Z">
        <w:r w:rsidR="00EC054E" w:rsidDel="004C499F">
          <w:delText>bzw.</w:delText>
        </w:r>
      </w:del>
      <w:ins w:id="1483" w:author="Dennis Hohmann" w:date="2012-04-14T23:56:00Z">
        <w:r w:rsidR="004C499F">
          <w:t>Für</w:t>
        </w:r>
      </w:ins>
      <w:r w:rsidR="00EC054E">
        <w:t xml:space="preserve"> </w:t>
      </w:r>
      <w:ins w:id="1484" w:author="Dennis Hohmann" w:date="2012-04-14T23:56:00Z">
        <w:r w:rsidR="004C499F">
          <w:t xml:space="preserve">relative Koordinaten </w:t>
        </w:r>
      </w:ins>
      <w:r w:rsidR="00EC054E">
        <w:t xml:space="preserve">mit </w:t>
      </w:r>
      <w:r w:rsidR="00EC054E" w:rsidRPr="004C499F">
        <w:rPr>
          <w:b/>
          <w:rPrChange w:id="1485" w:author="Dennis Hohmann" w:date="2012-04-14T23:55:00Z">
            <w:rPr/>
          </w:rPrChange>
        </w:rPr>
        <w:t>G91</w:t>
      </w:r>
      <w:ins w:id="1486" w:author="Dennis Hohmann" w:date="2012-04-14T23:57:00Z">
        <w:r w:rsidR="004C499F">
          <w:t xml:space="preserve">. </w:t>
        </w:r>
      </w:ins>
      <w:del w:id="1487"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1"/>
      </w:r>
      <w:r w:rsidR="00067199">
        <w:t>.</w:t>
      </w:r>
    </w:p>
    <w:p w14:paraId="5B6FE6CE" w14:textId="77777777" w:rsidR="005F29E6" w:rsidRDefault="005F29E6">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8">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73C79D1D" w:rsidR="005E464E" w:rsidRDefault="006E76B7" w:rsidP="006E76B7">
      <w:pPr>
        <w:pStyle w:val="Beschriftung"/>
        <w:jc w:val="center"/>
      </w:pPr>
      <w:bookmarkStart w:id="1488" w:name="_Toc196185435"/>
      <w:r>
        <w:t xml:space="preserve">Abbildung </w:t>
      </w:r>
      <w:r w:rsidR="00E74341">
        <w:fldChar w:fldCharType="begin"/>
      </w:r>
      <w:r w:rsidR="00E74341">
        <w:instrText xml:space="preserve"> STYLEREF 2 \s </w:instrText>
      </w:r>
      <w:r w:rsidR="00E74341">
        <w:fldChar w:fldCharType="separate"/>
      </w:r>
      <w:r w:rsidR="007C4FC9">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8</w:t>
      </w:r>
      <w:r w:rsidR="00E74341">
        <w:fldChar w:fldCharType="end"/>
      </w:r>
      <w:del w:id="148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8</w:delText>
        </w:r>
        <w:r w:rsidR="002F6ABA" w:rsidDel="00FB78A1">
          <w:fldChar w:fldCharType="end"/>
        </w:r>
      </w:del>
      <w:r>
        <w:t>: Kartesisches Koordinatensystem</w:t>
      </w:r>
      <w:bookmarkEnd w:id="1488"/>
    </w:p>
    <w:p w14:paraId="34356A23" w14:textId="77777777" w:rsidR="004C499F" w:rsidRDefault="006E76B7">
      <w:pPr>
        <w:pStyle w:val="Textkrper"/>
        <w:rPr>
          <w:ins w:id="1490" w:author="Dennis Hohmann" w:date="2012-04-14T23:59:00Z"/>
        </w:rPr>
      </w:pPr>
      <w:r>
        <w:br w:type="page"/>
      </w:r>
    </w:p>
    <w:p w14:paraId="7F108EDA" w14:textId="0C7834FF" w:rsidR="005E464E" w:rsidRDefault="005E464E">
      <w:pPr>
        <w:pStyle w:val="Textkrper"/>
      </w:pPr>
      <w:r>
        <w:t xml:space="preserve">Kommentare werden mit </w:t>
      </w:r>
      <w:del w:id="1491" w:author="Dennis Hohmann" w:date="2012-04-14T23:59:00Z">
        <w:r w:rsidRPr="004C499F" w:rsidDel="004C499F">
          <w:rPr>
            <w:b/>
            <w:rPrChange w:id="1492" w:author="Dennis Hohmann" w:date="2012-04-14T23:59:00Z">
              <w:rPr/>
            </w:rPrChange>
          </w:rPr>
          <w:delText>„</w:delText>
        </w:r>
      </w:del>
      <w:r w:rsidRPr="004C499F">
        <w:rPr>
          <w:b/>
          <w:rPrChange w:id="1493" w:author="Dennis Hohmann" w:date="2012-04-14T23:59:00Z">
            <w:rPr/>
          </w:rPrChange>
        </w:rPr>
        <w:t>(</w:t>
      </w:r>
      <w:del w:id="1494" w:author="Dennis Hohmann" w:date="2012-04-14T23:59:00Z">
        <w:r w:rsidDel="004C499F">
          <w:delText>„</w:delText>
        </w:r>
      </w:del>
      <w:r w:rsidR="00EB3736">
        <w:t xml:space="preserve"> </w:t>
      </w:r>
      <w:r>
        <w:t xml:space="preserve">eingeleitet und mit </w:t>
      </w:r>
      <w:ins w:id="1495" w:author="Dennis Hohmann" w:date="2012-04-14T23:59:00Z">
        <w:r w:rsidR="004C499F" w:rsidRPr="004C499F">
          <w:rPr>
            <w:b/>
            <w:rPrChange w:id="1496" w:author="Dennis Hohmann" w:date="2012-04-14T23:59:00Z">
              <w:rPr/>
            </w:rPrChange>
          </w:rPr>
          <w:t>)</w:t>
        </w:r>
      </w:ins>
      <w:del w:id="1497" w:author="Dennis Hohmann" w:date="2012-04-14T23:59:00Z">
        <w:r w:rsidDel="004C499F">
          <w:delText>„)“</w:delText>
        </w:r>
      </w:del>
      <w:r>
        <w:t xml:space="preserve"> beendet</w:t>
      </w:r>
      <w:r w:rsidR="008701F4">
        <w:t xml:space="preserve">. Ein Programm </w:t>
      </w:r>
      <w:ins w:id="1498" w:author="Dennis Hohmann" w:date="2012-04-15T00:00:00Z">
        <w:r w:rsidR="004C499F">
          <w:t xml:space="preserve">welches </w:t>
        </w:r>
      </w:ins>
      <w:del w:id="1499" w:author="Dennis Hohmann" w:date="2012-04-15T00:00:00Z">
        <w:r w:rsidR="008701F4" w:rsidDel="004C499F">
          <w:delText xml:space="preserve">für </w:delText>
        </w:r>
      </w:del>
      <w:r w:rsidR="008701F4">
        <w:t xml:space="preserve">ein Loch bei den Koordinaten </w:t>
      </w:r>
      <w:r w:rsidR="002205FF">
        <w:t>X</w:t>
      </w:r>
      <w:ins w:id="1500" w:author="Dennis Hohmann" w:date="2012-04-15T00:00:00Z">
        <w:r w:rsidR="004C499F">
          <w:t>:</w:t>
        </w:r>
      </w:ins>
      <w:r w:rsidR="002205FF">
        <w:t>10</w:t>
      </w:r>
      <w:r w:rsidR="00413E2F">
        <w:t> mm</w:t>
      </w:r>
      <w:ins w:id="1501" w:author="Dennis Hohmann" w:date="2012-04-15T00:00:00Z">
        <w:r w:rsidR="004C499F">
          <w:t xml:space="preserve">, </w:t>
        </w:r>
      </w:ins>
      <w:del w:id="1502" w:author="Dennis Hohmann" w:date="2012-04-15T00:00:00Z">
        <w:r w:rsidR="002205FF" w:rsidDel="004C499F">
          <w:delText xml:space="preserve"> /</w:delText>
        </w:r>
      </w:del>
      <w:r w:rsidR="002205FF">
        <w:t>Y</w:t>
      </w:r>
      <w:ins w:id="1503" w:author="Dennis Hohmann" w:date="2012-04-15T00:00:00Z">
        <w:r w:rsidR="004C499F">
          <w:t>:</w:t>
        </w:r>
      </w:ins>
      <w:r w:rsidR="008701F4">
        <w:t>10</w:t>
      </w:r>
      <w:r w:rsidR="00413E2F">
        <w:t> mm</w:t>
      </w:r>
      <w:r w:rsidR="008701F4">
        <w:t xml:space="preserve"> mit der Tiefe 10</w:t>
      </w:r>
      <w:r w:rsidR="00413E2F">
        <w:t> </w:t>
      </w:r>
      <w:r w:rsidR="008701F4">
        <w:t>mm</w:t>
      </w:r>
      <w:ins w:id="1504" w:author="Dennis Hohmann" w:date="2012-04-15T00:00:00Z">
        <w:r w:rsidR="004C499F">
          <w:t xml:space="preserve"> bohrt,</w:t>
        </w:r>
      </w:ins>
      <w:r w:rsidR="008701F4">
        <w:t xml:space="preserve"> würde wie folg</w:t>
      </w:r>
      <w:ins w:id="1505" w:author="Dennis Hohmann" w:date="2012-04-15T00:00:00Z">
        <w:r w:rsidR="004C499F">
          <w:t xml:space="preserve">t </w:t>
        </w:r>
      </w:ins>
      <w:del w:id="1506" w:author="Dennis Hohmann" w:date="2012-04-15T00:00:00Z">
        <w:r w:rsidR="008701F4" w:rsidDel="004C499F">
          <w:delText xml:space="preserve"> </w:delText>
        </w:r>
      </w:del>
      <w:r w:rsidR="008701F4">
        <w:t>au</w:t>
      </w:r>
      <w:r w:rsidR="008701F4">
        <w:t>s</w:t>
      </w:r>
      <w:r w:rsidR="008701F4">
        <w:t>sehen:</w:t>
      </w:r>
    </w:p>
    <w:p w14:paraId="61DCD647" w14:textId="77777777" w:rsidR="00135EFD" w:rsidRDefault="00135EFD">
      <w:pPr>
        <w:pStyle w:val="Textkrper"/>
      </w:pPr>
    </w:p>
    <w:p w14:paraId="2505A287" w14:textId="7C1542EE" w:rsidR="005E464E" w:rsidRPr="00135EFD" w:rsidRDefault="008701F4">
      <w:pPr>
        <w:pStyle w:val="Textkrper"/>
      </w:pPr>
      <w:r w:rsidRPr="00135EFD">
        <w:t>N0000</w:t>
      </w:r>
      <w:r w:rsidR="005E464E" w:rsidRPr="00135EFD">
        <w:t>0 G21</w:t>
      </w:r>
    </w:p>
    <w:p w14:paraId="15534341" w14:textId="1F8438CF" w:rsidR="005E464E" w:rsidRPr="00135EFD" w:rsidRDefault="008701F4">
      <w:pPr>
        <w:pStyle w:val="Textkrper"/>
      </w:pPr>
      <w:r w:rsidRPr="00135EFD">
        <w:t>N0001</w:t>
      </w:r>
      <w:r w:rsidR="005E464E" w:rsidRPr="00135EFD">
        <w:t>0 G90</w:t>
      </w:r>
    </w:p>
    <w:p w14:paraId="32A00E74" w14:textId="69F99C2D" w:rsidR="008701F4" w:rsidRPr="00135EFD" w:rsidRDefault="008701F4">
      <w:pPr>
        <w:pStyle w:val="Textkrper"/>
      </w:pPr>
      <w:r w:rsidRPr="00135EFD">
        <w:t>N00020 G00 X10 Y10</w:t>
      </w:r>
    </w:p>
    <w:p w14:paraId="552A25AB" w14:textId="2C3D2E60" w:rsidR="008701F4" w:rsidRPr="00135EFD" w:rsidRDefault="008701F4">
      <w:pPr>
        <w:pStyle w:val="Textkrper"/>
      </w:pPr>
      <w:r w:rsidRPr="00135EFD">
        <w:t>N00030 G0</w:t>
      </w:r>
      <w:ins w:id="1507" w:author="Dennis Hohmann" w:date="2012-04-15T00:01:00Z">
        <w:r w:rsidR="004C499F">
          <w:t>1</w:t>
        </w:r>
      </w:ins>
      <w:del w:id="1508" w:author="Dennis Hohmann" w:date="2012-04-15T00:01:00Z">
        <w:r w:rsidRPr="00135EFD" w:rsidDel="004C499F">
          <w:delText>0</w:delText>
        </w:r>
      </w:del>
      <w:r w:rsidRPr="00135EFD">
        <w:t xml:space="preserve"> Z-10</w:t>
      </w:r>
      <w:ins w:id="1509" w:author="Dennis Hohmann" w:date="2012-04-15T00:01:00Z">
        <w:r w:rsidR="004C499F">
          <w:t xml:space="preserve"> F128.0</w:t>
        </w:r>
      </w:ins>
    </w:p>
    <w:p w14:paraId="3FA77D14" w14:textId="7D39C4BB" w:rsidR="008701F4" w:rsidRDefault="008701F4">
      <w:pPr>
        <w:pStyle w:val="Textkrper"/>
        <w:rPr>
          <w:ins w:id="1510" w:author="Dennis Hohmann" w:date="2012-04-15T00:02:00Z"/>
        </w:rPr>
      </w:pPr>
      <w:r w:rsidRPr="00135EFD">
        <w:t>N00040 G0</w:t>
      </w:r>
      <w:ins w:id="1511" w:author="Dennis Hohmann" w:date="2012-04-15T00:01:00Z">
        <w:r w:rsidR="004C499F">
          <w:t>1</w:t>
        </w:r>
      </w:ins>
      <w:del w:id="1512" w:author="Dennis Hohmann" w:date="2012-04-15T00:01:00Z">
        <w:r w:rsidRPr="00135EFD" w:rsidDel="004C499F">
          <w:delText>0</w:delText>
        </w:r>
      </w:del>
      <w:r w:rsidRPr="00135EFD">
        <w:t xml:space="preserve"> Z10</w:t>
      </w:r>
    </w:p>
    <w:p w14:paraId="561121D5" w14:textId="6A4BD34D" w:rsidR="00627488" w:rsidRPr="00135EFD" w:rsidRDefault="00627488">
      <w:pPr>
        <w:pStyle w:val="Textkrper"/>
      </w:pPr>
      <w:ins w:id="1513" w:author="Dennis Hohmann" w:date="2012-04-15T00:02:00Z">
        <w:r>
          <w:t>N00045 G00 X0 Y0</w:t>
        </w:r>
      </w:ins>
    </w:p>
    <w:p w14:paraId="17763B37" w14:textId="03A7287F" w:rsidR="008701F4" w:rsidRPr="00135EFD" w:rsidRDefault="008701F4">
      <w:pPr>
        <w:pStyle w:val="Textkrper"/>
      </w:pPr>
      <w:r w:rsidRPr="00135EFD">
        <w:t>N00050 M02</w:t>
      </w:r>
    </w:p>
    <w:p w14:paraId="72D0EA5E" w14:textId="77777777" w:rsidR="006E76B7" w:rsidRPr="009016A2" w:rsidRDefault="006E76B7">
      <w:pPr>
        <w:pStyle w:val="Textkrper"/>
      </w:pPr>
    </w:p>
    <w:p w14:paraId="7433EAEF" w14:textId="208588C8" w:rsidR="00722856" w:rsidRDefault="008701F4">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1514" w:author="Dennis Hohmann" w:date="2012-04-15T00:03:00Z">
        <w:r w:rsidR="0099577F">
          <w:t>von dem</w:t>
        </w:r>
      </w:ins>
      <w:del w:id="1515" w:author="Dennis Hohmann" w:date="2012-04-15T00:03:00Z">
        <w:r w:rsidR="00722856" w:rsidDel="0099577F">
          <w:delText xml:space="preserve">mit </w:delText>
        </w:r>
      </w:del>
      <w:ins w:id="1516" w:author="Dennis Hohmann" w:date="2012-04-15T00:02:00Z">
        <w:r w:rsidR="00826D94">
          <w:t xml:space="preserve"> Wort </w:t>
        </w:r>
      </w:ins>
      <w:r w:rsidR="00722856" w:rsidRPr="00722856">
        <w:rPr>
          <w:b/>
        </w:rPr>
        <w:t>Txx</w:t>
      </w:r>
      <w:ins w:id="1517" w:author="Dennis Hohmann" w:date="2012-04-15T00:03:00Z">
        <w:r w:rsidR="00826D94">
          <w:t xml:space="preserve"> </w:t>
        </w:r>
      </w:ins>
      <w:del w:id="1518" w:author="Dennis Hohmann" w:date="2012-04-15T00:03:00Z">
        <w:r w:rsidR="00722856" w:rsidDel="00826D94">
          <w:delText xml:space="preserve"> Wort </w:delText>
        </w:r>
      </w:del>
      <w:r w:rsidR="00722856">
        <w:t xml:space="preserve">begleitet wird. Das </w:t>
      </w:r>
      <w:r w:rsidR="00722856" w:rsidRPr="0099577F">
        <w:rPr>
          <w:b/>
          <w:rPrChange w:id="1519" w:author="Dennis Hohmann" w:date="2012-04-15T00:03:00Z">
            <w:rPr/>
          </w:rPrChange>
        </w:rPr>
        <w:t>Txx</w:t>
      </w:r>
      <w:r w:rsidR="00722856">
        <w:t xml:space="preserve"> gibt die Nummer des nächsten zu verwendenden Werkzeug</w:t>
      </w:r>
      <w:ins w:id="1520" w:author="Dennis Hohmann" w:date="2012-04-15T00:03:00Z">
        <w:r w:rsidR="0099577F">
          <w:t>s</w:t>
        </w:r>
      </w:ins>
      <w:r w:rsidR="00722856">
        <w:t xml:space="preserve"> an</w:t>
      </w:r>
      <w:ins w:id="1521" w:author="Dennis Hohmann" w:date="2012-04-15T00:04:00Z">
        <w:r w:rsidR="00264051">
          <w:t>. Der Satz</w:t>
        </w:r>
      </w:ins>
      <w:del w:id="1522" w:author="Dennis Hohmann" w:date="2012-04-15T00:04:00Z">
        <w:r w:rsidR="00722856" w:rsidDel="00264051">
          <w:delText>.</w:delText>
        </w:r>
      </w:del>
      <w:r w:rsidR="00A07189">
        <w:t xml:space="preserve"> </w:t>
      </w:r>
      <w:r w:rsidR="00722856" w:rsidRPr="00722856">
        <w:rPr>
          <w:b/>
        </w:rPr>
        <w:t>M06 T02</w:t>
      </w:r>
      <w:r w:rsidR="00722856">
        <w:t xml:space="preserve"> wählt das Werkzeug 2 aus.</w:t>
      </w:r>
    </w:p>
    <w:p w14:paraId="18A65914" w14:textId="77777777" w:rsidR="006419EA" w:rsidRPr="008701F4" w:rsidRDefault="006419EA">
      <w:pPr>
        <w:pStyle w:val="Textkrper"/>
      </w:pPr>
    </w:p>
    <w:p w14:paraId="77A2FA56" w14:textId="56B27E5B" w:rsidR="008741AE" w:rsidRDefault="0091761D" w:rsidP="00E60F49">
      <w:pPr>
        <w:pStyle w:val="berschrift2"/>
      </w:pPr>
      <w:bookmarkStart w:id="1523" w:name="_Toc320217331"/>
      <w:bookmarkStart w:id="1524" w:name="_Toc196193408"/>
      <w:r>
        <w:t>E</w:t>
      </w:r>
      <w:r w:rsidR="008741AE">
        <w:t>A KitEditor</w:t>
      </w:r>
      <w:bookmarkEnd w:id="1523"/>
      <w:r>
        <w:t>-Programm</w:t>
      </w:r>
      <w:bookmarkEnd w:id="1524"/>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631"/>
        <w:gridCol w:w="3453"/>
        <w:gridCol w:w="2193"/>
      </w:tblGrid>
      <w:tr w:rsidR="008741AE" w14:paraId="0B3576AA" w14:textId="77777777" w:rsidTr="001B7DAE">
        <w:trPr>
          <w:jc w:val="center"/>
        </w:trPr>
        <w:tc>
          <w:tcPr>
            <w:tcW w:w="3045" w:type="dxa"/>
          </w:tcPr>
          <w:p w14:paraId="13779FE3" w14:textId="77777777" w:rsidR="008741AE" w:rsidRPr="007C4FC9" w:rsidRDefault="008741AE">
            <w:pPr>
              <w:pStyle w:val="Textkrper"/>
              <w:rPr>
                <w:b/>
                <w:rPrChange w:id="1525" w:author="Dennis Hohmann" w:date="2012-04-15T00:05:00Z">
                  <w:rPr>
                    <w:rFonts w:asciiTheme="majorHAnsi" w:eastAsiaTheme="majorEastAsia" w:hAnsiTheme="majorHAnsi" w:cstheme="majorBidi"/>
                    <w:b/>
                    <w:bCs w:val="0"/>
                    <w:i/>
                    <w:iCs/>
                  </w:rPr>
                </w:rPrChange>
              </w:rPr>
              <w:pPrChange w:id="1526" w:author="Dennis Hohmann" w:date="2012-04-15T00:39:00Z">
                <w:pPr>
                  <w:pStyle w:val="Textkrper"/>
                  <w:keepNext/>
                  <w:keepLines/>
                  <w:numPr>
                    <w:ilvl w:val="3"/>
                    <w:numId w:val="2"/>
                  </w:numPr>
                  <w:spacing w:before="200"/>
                  <w:ind w:left="864" w:hanging="864"/>
                  <w:outlineLvl w:val="3"/>
                </w:pPr>
              </w:pPrChange>
            </w:pPr>
            <w:r w:rsidRPr="007C4FC9">
              <w:rPr>
                <w:b/>
              </w:rPr>
              <w:t>Programm-Dateien</w:t>
            </w:r>
          </w:p>
        </w:tc>
        <w:tc>
          <w:tcPr>
            <w:tcW w:w="3640" w:type="dxa"/>
          </w:tcPr>
          <w:p w14:paraId="6F3D8641" w14:textId="77777777" w:rsidR="008741AE" w:rsidRPr="007C4FC9" w:rsidRDefault="008741AE">
            <w:pPr>
              <w:pStyle w:val="Textkrper"/>
              <w:rPr>
                <w:b/>
                <w:rPrChange w:id="1527" w:author="Dennis Hohmann" w:date="2012-04-15T00:05:00Z">
                  <w:rPr>
                    <w:rFonts w:asciiTheme="majorHAnsi" w:eastAsiaTheme="majorEastAsia" w:hAnsiTheme="majorHAnsi" w:cstheme="majorBidi"/>
                    <w:b/>
                    <w:bCs w:val="0"/>
                    <w:i/>
                    <w:iCs/>
                  </w:rPr>
                </w:rPrChange>
              </w:rPr>
              <w:pPrChange w:id="1528" w:author="Dennis Hohmann" w:date="2012-04-15T00:39:00Z">
                <w:pPr>
                  <w:pStyle w:val="Textkrper"/>
                  <w:keepNext/>
                  <w:keepLines/>
                  <w:numPr>
                    <w:ilvl w:val="3"/>
                    <w:numId w:val="2"/>
                  </w:numPr>
                  <w:spacing w:before="200"/>
                  <w:ind w:left="864" w:hanging="864"/>
                  <w:outlineLvl w:val="3"/>
                </w:pPr>
              </w:pPrChange>
            </w:pPr>
            <w:r w:rsidRPr="007C4FC9">
              <w:rPr>
                <w:b/>
              </w:rPr>
              <w:t>Funktion</w:t>
            </w:r>
          </w:p>
        </w:tc>
        <w:tc>
          <w:tcPr>
            <w:tcW w:w="2314" w:type="dxa"/>
          </w:tcPr>
          <w:p w14:paraId="26544DB2" w14:textId="77777777" w:rsidR="008741AE" w:rsidRPr="007C4FC9" w:rsidRDefault="008741AE">
            <w:pPr>
              <w:pStyle w:val="Textkrper"/>
              <w:rPr>
                <w:b/>
                <w:rPrChange w:id="1529" w:author="Dennis Hohmann" w:date="2012-04-15T00:05:00Z">
                  <w:rPr>
                    <w:rFonts w:asciiTheme="majorHAnsi" w:eastAsiaTheme="majorEastAsia" w:hAnsiTheme="majorHAnsi" w:cstheme="majorBidi"/>
                    <w:b/>
                    <w:bCs w:val="0"/>
                    <w:i/>
                    <w:iCs/>
                  </w:rPr>
                </w:rPrChange>
              </w:rPr>
              <w:pPrChange w:id="1530" w:author="Dennis Hohmann" w:date="2012-04-15T00:39:00Z">
                <w:pPr>
                  <w:pStyle w:val="Textkrper"/>
                  <w:keepNext/>
                  <w:keepLines/>
                  <w:numPr>
                    <w:ilvl w:val="3"/>
                    <w:numId w:val="2"/>
                  </w:numPr>
                  <w:spacing w:before="200"/>
                  <w:ind w:left="864" w:hanging="864"/>
                  <w:outlineLvl w:val="3"/>
                </w:pPr>
              </w:pPrChange>
            </w:pPr>
            <w:r w:rsidRPr="007C4FC9">
              <w:rPr>
                <w:b/>
              </w:rPr>
              <w:t>Autor</w:t>
            </w:r>
          </w:p>
        </w:tc>
      </w:tr>
      <w:tr w:rsidR="008741AE" w14:paraId="07CB08A0" w14:textId="77777777" w:rsidTr="001B7DAE">
        <w:trPr>
          <w:jc w:val="center"/>
        </w:trPr>
        <w:tc>
          <w:tcPr>
            <w:tcW w:w="3045" w:type="dxa"/>
            <w:vAlign w:val="center"/>
          </w:tcPr>
          <w:p w14:paraId="1D1618CC" w14:textId="77777777" w:rsidR="008741AE" w:rsidRDefault="008741AE">
            <w:pPr>
              <w:pStyle w:val="Textkrper"/>
              <w:rPr>
                <w:rFonts w:asciiTheme="majorHAnsi" w:eastAsiaTheme="majorEastAsia" w:hAnsiTheme="majorHAnsi" w:cstheme="majorBidi"/>
                <w:b/>
                <w:bCs w:val="0"/>
                <w:i/>
                <w:iCs/>
              </w:rPr>
              <w:pPrChange w:id="1531" w:author="Dennis Hohmann" w:date="2012-04-15T00:39:00Z">
                <w:pPr>
                  <w:pStyle w:val="Textkrper"/>
                  <w:keepNext/>
                  <w:keepLines/>
                  <w:numPr>
                    <w:ilvl w:val="3"/>
                    <w:numId w:val="2"/>
                  </w:numPr>
                  <w:spacing w:before="200"/>
                  <w:ind w:left="864" w:hanging="864"/>
                  <w:outlineLvl w:val="3"/>
                </w:pPr>
              </w:pPrChange>
            </w:pPr>
            <w:r>
              <w:t>Technikerarbeit2012.kmc</w:t>
            </w:r>
          </w:p>
        </w:tc>
        <w:tc>
          <w:tcPr>
            <w:tcW w:w="3640" w:type="dxa"/>
            <w:vAlign w:val="center"/>
          </w:tcPr>
          <w:p w14:paraId="73C2170F" w14:textId="77777777" w:rsidR="008741AE" w:rsidRDefault="008741AE">
            <w:pPr>
              <w:pStyle w:val="Textkrper"/>
              <w:rPr>
                <w:rFonts w:asciiTheme="majorHAnsi" w:eastAsiaTheme="majorEastAsia" w:hAnsiTheme="majorHAnsi" w:cstheme="majorBidi"/>
                <w:b/>
                <w:bCs w:val="0"/>
                <w:i/>
                <w:iCs/>
              </w:rPr>
              <w:pPrChange w:id="1532" w:author="Dennis Hohmann" w:date="2012-04-15T00:39:00Z">
                <w:pPr>
                  <w:pStyle w:val="Textkrper"/>
                  <w:keepNext/>
                  <w:keepLines/>
                  <w:numPr>
                    <w:ilvl w:val="3"/>
                    <w:numId w:val="2"/>
                  </w:numPr>
                  <w:spacing w:before="200"/>
                  <w:ind w:left="864" w:hanging="864"/>
                  <w:outlineLvl w:val="3"/>
                </w:pPr>
              </w:pPrChange>
            </w:pPr>
            <w:r>
              <w:t>Hauptprogramm</w:t>
            </w:r>
          </w:p>
        </w:tc>
        <w:tc>
          <w:tcPr>
            <w:tcW w:w="2314" w:type="dxa"/>
            <w:vMerge w:val="restart"/>
            <w:vAlign w:val="center"/>
          </w:tcPr>
          <w:p w14:paraId="77FB8931" w14:textId="77777777" w:rsidR="008741AE" w:rsidRDefault="008741AE">
            <w:pPr>
              <w:pStyle w:val="Textkrper"/>
              <w:rPr>
                <w:rFonts w:asciiTheme="majorHAnsi" w:eastAsiaTheme="majorEastAsia" w:hAnsiTheme="majorHAnsi" w:cstheme="majorBidi"/>
                <w:b/>
                <w:bCs w:val="0"/>
                <w:i/>
                <w:iCs/>
              </w:rPr>
              <w:pPrChange w:id="1533" w:author="Dennis Hohmann" w:date="2012-04-15T00:39:00Z">
                <w:pPr>
                  <w:pStyle w:val="Textkrper"/>
                  <w:keepNext/>
                  <w:keepLines/>
                  <w:numPr>
                    <w:ilvl w:val="3"/>
                    <w:numId w:val="2"/>
                  </w:numPr>
                  <w:spacing w:before="200"/>
                  <w:ind w:left="864" w:hanging="864"/>
                  <w:outlineLvl w:val="3"/>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pPr>
              <w:pStyle w:val="Textkrper"/>
              <w:rPr>
                <w:rFonts w:asciiTheme="majorHAnsi" w:eastAsiaTheme="majorEastAsia" w:hAnsiTheme="majorHAnsi" w:cstheme="majorBidi"/>
                <w:b/>
                <w:bCs w:val="0"/>
                <w:i/>
                <w:iCs/>
              </w:rPr>
              <w:pPrChange w:id="1534" w:author="Dennis Hohmann" w:date="2012-04-15T00:39:00Z">
                <w:pPr>
                  <w:pStyle w:val="Textkrper"/>
                  <w:keepNext/>
                  <w:keepLines/>
                  <w:numPr>
                    <w:ilvl w:val="3"/>
                    <w:numId w:val="2"/>
                  </w:numPr>
                  <w:spacing w:before="200"/>
                  <w:ind w:left="864" w:hanging="864"/>
                  <w:outlineLvl w:val="3"/>
                </w:pPr>
              </w:pPrChange>
            </w:pPr>
            <w:r>
              <w:t>konstanten.kmi</w:t>
            </w:r>
          </w:p>
        </w:tc>
        <w:tc>
          <w:tcPr>
            <w:tcW w:w="3640" w:type="dxa"/>
            <w:vAlign w:val="center"/>
          </w:tcPr>
          <w:p w14:paraId="66A96D44" w14:textId="77777777" w:rsidR="008741AE" w:rsidRDefault="008741AE">
            <w:pPr>
              <w:pStyle w:val="Textkrper"/>
              <w:rPr>
                <w:rFonts w:asciiTheme="majorHAnsi" w:eastAsiaTheme="majorEastAsia" w:hAnsiTheme="majorHAnsi" w:cstheme="majorBidi"/>
                <w:b/>
                <w:bCs w:val="0"/>
                <w:i/>
                <w:iCs/>
              </w:rPr>
              <w:pPrChange w:id="1535" w:author="Dennis Hohmann" w:date="2012-04-15T00:39:00Z">
                <w:pPr>
                  <w:pStyle w:val="Textkrper"/>
                  <w:keepNext/>
                  <w:keepLines/>
                  <w:numPr>
                    <w:ilvl w:val="3"/>
                    <w:numId w:val="2"/>
                  </w:numPr>
                  <w:spacing w:before="200"/>
                  <w:ind w:left="864" w:hanging="864"/>
                  <w:outlineLvl w:val="3"/>
                </w:pPr>
              </w:pPrChange>
            </w:pPr>
            <w:r>
              <w:t>Definieren von Konstanten</w:t>
            </w:r>
          </w:p>
        </w:tc>
        <w:tc>
          <w:tcPr>
            <w:tcW w:w="2314" w:type="dxa"/>
            <w:vMerge/>
          </w:tcPr>
          <w:p w14:paraId="0CD1C75C" w14:textId="77777777" w:rsidR="008741AE" w:rsidRDefault="008741AE">
            <w:pPr>
              <w:pStyle w:val="Textkrper"/>
            </w:pPr>
          </w:p>
        </w:tc>
      </w:tr>
      <w:tr w:rsidR="008741AE" w14:paraId="51F55DF7" w14:textId="77777777" w:rsidTr="001B7DAE">
        <w:trPr>
          <w:jc w:val="center"/>
        </w:trPr>
        <w:tc>
          <w:tcPr>
            <w:tcW w:w="3045" w:type="dxa"/>
            <w:vAlign w:val="center"/>
          </w:tcPr>
          <w:p w14:paraId="4F5A4BBF" w14:textId="77777777" w:rsidR="008741AE" w:rsidRDefault="008741AE">
            <w:pPr>
              <w:pStyle w:val="Textkrper"/>
              <w:rPr>
                <w:rFonts w:asciiTheme="majorHAnsi" w:eastAsiaTheme="majorEastAsia" w:hAnsiTheme="majorHAnsi" w:cstheme="majorBidi"/>
                <w:b/>
                <w:bCs w:val="0"/>
                <w:i/>
                <w:iCs/>
              </w:rPr>
              <w:pPrChange w:id="1536" w:author="Dennis Hohmann" w:date="2012-04-15T00:39:00Z">
                <w:pPr>
                  <w:pStyle w:val="Textkrper"/>
                  <w:keepNext/>
                  <w:keepLines/>
                  <w:numPr>
                    <w:ilvl w:val="3"/>
                    <w:numId w:val="2"/>
                  </w:numPr>
                  <w:spacing w:before="200"/>
                  <w:ind w:left="864" w:hanging="864"/>
                  <w:outlineLvl w:val="3"/>
                </w:pPr>
              </w:pPrChange>
            </w:pPr>
            <w:r>
              <w:t>fonts.kmi</w:t>
            </w:r>
          </w:p>
        </w:tc>
        <w:tc>
          <w:tcPr>
            <w:tcW w:w="3640" w:type="dxa"/>
            <w:vAlign w:val="center"/>
          </w:tcPr>
          <w:p w14:paraId="5618C63C" w14:textId="77777777" w:rsidR="008741AE" w:rsidRDefault="008741AE">
            <w:pPr>
              <w:pStyle w:val="Textkrper"/>
              <w:rPr>
                <w:rFonts w:asciiTheme="majorHAnsi" w:eastAsiaTheme="majorEastAsia" w:hAnsiTheme="majorHAnsi" w:cstheme="majorBidi"/>
                <w:b/>
                <w:bCs w:val="0"/>
                <w:i/>
                <w:iCs/>
              </w:rPr>
              <w:pPrChange w:id="1537" w:author="Dennis Hohmann" w:date="2012-04-15T00:39:00Z">
                <w:pPr>
                  <w:pStyle w:val="Textkrper"/>
                  <w:keepNext/>
                  <w:keepLines/>
                  <w:numPr>
                    <w:ilvl w:val="3"/>
                    <w:numId w:val="2"/>
                  </w:numPr>
                  <w:spacing w:before="200"/>
                  <w:ind w:left="864" w:hanging="864"/>
                  <w:outlineLvl w:val="3"/>
                </w:pPr>
              </w:pPrChange>
            </w:pPr>
            <w:r>
              <w:t>Definieren der Schriftarten</w:t>
            </w:r>
          </w:p>
        </w:tc>
        <w:tc>
          <w:tcPr>
            <w:tcW w:w="2314" w:type="dxa"/>
            <w:vMerge/>
          </w:tcPr>
          <w:p w14:paraId="0F79E290" w14:textId="77777777" w:rsidR="008741AE" w:rsidRDefault="008741AE">
            <w:pPr>
              <w:pStyle w:val="Textkrper"/>
            </w:pPr>
          </w:p>
        </w:tc>
      </w:tr>
      <w:tr w:rsidR="008741AE" w14:paraId="003682CC" w14:textId="77777777" w:rsidTr="001B7DAE">
        <w:trPr>
          <w:jc w:val="center"/>
        </w:trPr>
        <w:tc>
          <w:tcPr>
            <w:tcW w:w="3045" w:type="dxa"/>
            <w:vAlign w:val="center"/>
          </w:tcPr>
          <w:p w14:paraId="4D22BAA6" w14:textId="77777777" w:rsidR="008741AE" w:rsidRDefault="008741AE">
            <w:pPr>
              <w:pStyle w:val="Textkrper"/>
              <w:rPr>
                <w:rFonts w:asciiTheme="majorHAnsi" w:eastAsiaTheme="majorEastAsia" w:hAnsiTheme="majorHAnsi" w:cstheme="majorBidi"/>
                <w:b/>
                <w:bCs w:val="0"/>
                <w:i/>
                <w:iCs/>
              </w:rPr>
              <w:pPrChange w:id="1538" w:author="Dennis Hohmann" w:date="2012-04-15T00:39:00Z">
                <w:pPr>
                  <w:pStyle w:val="Textkrper"/>
                  <w:keepNext/>
                  <w:keepLines/>
                  <w:numPr>
                    <w:ilvl w:val="3"/>
                    <w:numId w:val="2"/>
                  </w:numPr>
                  <w:spacing w:before="200"/>
                  <w:ind w:left="864" w:hanging="864"/>
                  <w:outlineLvl w:val="3"/>
                </w:pPr>
              </w:pPrChange>
            </w:pPr>
            <w:r>
              <w:t>bilder.kmi</w:t>
            </w:r>
          </w:p>
        </w:tc>
        <w:tc>
          <w:tcPr>
            <w:tcW w:w="3640" w:type="dxa"/>
            <w:vAlign w:val="center"/>
          </w:tcPr>
          <w:p w14:paraId="485F5E0D" w14:textId="77777777" w:rsidR="008741AE" w:rsidRDefault="008741AE">
            <w:pPr>
              <w:pStyle w:val="Textkrper"/>
              <w:rPr>
                <w:rFonts w:asciiTheme="majorHAnsi" w:eastAsiaTheme="majorEastAsia" w:hAnsiTheme="majorHAnsi" w:cstheme="majorBidi"/>
                <w:b/>
                <w:bCs w:val="0"/>
                <w:i/>
                <w:iCs/>
              </w:rPr>
              <w:pPrChange w:id="1539" w:author="Dennis Hohmann" w:date="2012-04-15T00:39:00Z">
                <w:pPr>
                  <w:pStyle w:val="Textkrper"/>
                  <w:keepNext/>
                  <w:keepLines/>
                  <w:numPr>
                    <w:ilvl w:val="3"/>
                    <w:numId w:val="2"/>
                  </w:numPr>
                  <w:spacing w:before="200"/>
                  <w:ind w:left="864" w:hanging="864"/>
                  <w:outlineLvl w:val="3"/>
                </w:pPr>
              </w:pPrChange>
            </w:pPr>
            <w:r>
              <w:t>Definieren von Bildern</w:t>
            </w:r>
          </w:p>
        </w:tc>
        <w:tc>
          <w:tcPr>
            <w:tcW w:w="2314" w:type="dxa"/>
            <w:vMerge/>
          </w:tcPr>
          <w:p w14:paraId="0DA7FA35" w14:textId="77777777" w:rsidR="008741AE" w:rsidRDefault="008741AE">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pPr>
              <w:pStyle w:val="Textkrper"/>
              <w:rPr>
                <w:rFonts w:asciiTheme="majorHAnsi" w:eastAsiaTheme="majorEastAsia" w:hAnsiTheme="majorHAnsi" w:cstheme="majorBidi"/>
                <w:b/>
                <w:bCs w:val="0"/>
                <w:i/>
                <w:iCs/>
              </w:rPr>
              <w:pPrChange w:id="1540" w:author="Dennis Hohmann" w:date="2012-04-15T00:39:00Z">
                <w:pPr>
                  <w:pStyle w:val="Textkrper"/>
                  <w:keepNext/>
                  <w:keepLines/>
                  <w:numPr>
                    <w:ilvl w:val="3"/>
                    <w:numId w:val="2"/>
                  </w:numPr>
                  <w:spacing w:before="200"/>
                  <w:ind w:left="864" w:hanging="864"/>
                  <w:outlineLvl w:val="3"/>
                </w:pPr>
              </w:pPrChange>
            </w:pPr>
            <w:r>
              <w:t>errors.kmi</w:t>
            </w:r>
          </w:p>
        </w:tc>
        <w:tc>
          <w:tcPr>
            <w:tcW w:w="3640" w:type="dxa"/>
            <w:vAlign w:val="center"/>
          </w:tcPr>
          <w:p w14:paraId="4D0D6D19" w14:textId="77777777" w:rsidR="008741AE" w:rsidRPr="00180C65" w:rsidRDefault="008741AE">
            <w:pPr>
              <w:pStyle w:val="Textkrper"/>
              <w:rPr>
                <w:rFonts w:asciiTheme="majorHAnsi" w:eastAsiaTheme="majorEastAsia" w:hAnsiTheme="majorHAnsi" w:cstheme="majorBidi"/>
                <w:b/>
                <w:bCs w:val="0"/>
                <w:i/>
                <w:iCs/>
              </w:rPr>
              <w:pPrChange w:id="1541" w:author="Dennis Hohmann" w:date="2012-04-15T00:39:00Z">
                <w:pPr>
                  <w:pStyle w:val="Textkrper"/>
                  <w:keepNext/>
                  <w:keepLines/>
                  <w:numPr>
                    <w:ilvl w:val="3"/>
                    <w:numId w:val="2"/>
                  </w:numPr>
                  <w:spacing w:before="200"/>
                  <w:ind w:left="864" w:hanging="864"/>
                  <w:outlineLvl w:val="3"/>
                </w:pPr>
              </w:pPrChange>
            </w:pPr>
            <w:r>
              <w:t>Definieren der Störmeldungen</w:t>
            </w:r>
            <w:r>
              <w:br/>
            </w:r>
            <w:r w:rsidRPr="00180C65">
              <w:t>und Störungshandling</w:t>
            </w:r>
          </w:p>
        </w:tc>
        <w:tc>
          <w:tcPr>
            <w:tcW w:w="2314" w:type="dxa"/>
            <w:vMerge/>
          </w:tcPr>
          <w:p w14:paraId="171F2449" w14:textId="77777777" w:rsidR="008741AE" w:rsidRPr="00180C65" w:rsidRDefault="008741AE">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pPr>
              <w:pStyle w:val="Textkrper"/>
              <w:rPr>
                <w:rFonts w:asciiTheme="majorHAnsi" w:eastAsiaTheme="majorEastAsia" w:hAnsiTheme="majorHAnsi" w:cstheme="majorBidi"/>
                <w:b/>
                <w:bCs w:val="0"/>
                <w:i/>
                <w:iCs/>
              </w:rPr>
              <w:pPrChange w:id="1542" w:author="Dennis Hohmann" w:date="2012-04-15T00:39:00Z">
                <w:pPr>
                  <w:pStyle w:val="Textkrper"/>
                  <w:keepNext/>
                  <w:keepLines/>
                  <w:numPr>
                    <w:ilvl w:val="3"/>
                    <w:numId w:val="2"/>
                  </w:numPr>
                  <w:spacing w:before="200"/>
                  <w:ind w:left="864" w:hanging="864"/>
                  <w:outlineLvl w:val="3"/>
                </w:pPr>
              </w:pPrChange>
            </w:pPr>
            <w:r>
              <w:t>function.kmi</w:t>
            </w:r>
          </w:p>
        </w:tc>
        <w:tc>
          <w:tcPr>
            <w:tcW w:w="3640" w:type="dxa"/>
            <w:vAlign w:val="center"/>
          </w:tcPr>
          <w:p w14:paraId="060C904F" w14:textId="4EBF4023" w:rsidR="003563FC" w:rsidRPr="003563FC" w:rsidRDefault="008741AE" w:rsidP="003563FC">
            <w:pPr>
              <w:pStyle w:val="Textkrper"/>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pPr>
              <w:pStyle w:val="Textkrper"/>
            </w:pPr>
          </w:p>
        </w:tc>
      </w:tr>
    </w:tbl>
    <w:p w14:paraId="67730A75" w14:textId="6A37BDD2" w:rsidR="00F551CB" w:rsidRDefault="008741AE" w:rsidP="003563FC">
      <w:pPr>
        <w:pStyle w:val="Beschriftung"/>
        <w:ind w:hanging="294"/>
      </w:pPr>
      <w:bookmarkStart w:id="1543" w:name="_Toc195118421"/>
      <w:bookmarkStart w:id="1544" w:name="_Toc195150490"/>
      <w:bookmarkStart w:id="1545" w:name="_Toc196185436"/>
      <w:r w:rsidRPr="00CB7D2E">
        <w:t xml:space="preserve">Abbildung </w:t>
      </w:r>
      <w:r w:rsidR="00E74341">
        <w:fldChar w:fldCharType="begin"/>
      </w:r>
      <w:r w:rsidR="00E74341">
        <w:instrText xml:space="preserve"> STYLEREF 2 \s </w:instrText>
      </w:r>
      <w:r w:rsidR="00E74341">
        <w:fldChar w:fldCharType="separate"/>
      </w:r>
      <w:r w:rsidR="007C4FC9">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54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CB7D2E">
        <w:t>: EA KitEditor Programmdateien</w:t>
      </w:r>
      <w:bookmarkEnd w:id="1543"/>
      <w:bookmarkEnd w:id="1544"/>
      <w:bookmarkEnd w:id="1545"/>
    </w:p>
    <w:p w14:paraId="6A9D6754" w14:textId="3391FC53" w:rsidR="00037EA8" w:rsidRDefault="00037EA8" w:rsidP="0091761D">
      <w:r>
        <w:br w:type="page"/>
      </w:r>
    </w:p>
    <w:p w14:paraId="34A78FE9" w14:textId="77777777" w:rsidR="00BB669C" w:rsidRDefault="00747633">
      <w:pPr>
        <w:pStyle w:val="Textkrper"/>
        <w:rPr>
          <w:ins w:id="1547" w:author="Dennis Hohmann" w:date="2012-04-15T00:09:00Z"/>
        </w:rPr>
      </w:pPr>
      <w:r>
        <w:t>Der Umgang mit dem KitEditor</w:t>
      </w:r>
      <w:ins w:id="1548" w:author="Dennis Hohmann" w:date="2012-04-15T00:06:00Z">
        <w:r w:rsidR="00BB669C">
          <w:t>, der Entwicklungssoftware des Display</w:t>
        </w:r>
      </w:ins>
      <w:ins w:id="1549" w:author="Dennis Hohmann" w:date="2012-04-15T00:09:00Z">
        <w:r w:rsidR="00BB669C">
          <w:t>s</w:t>
        </w:r>
      </w:ins>
      <w:ins w:id="1550" w:author="Dennis Hohmann" w:date="2012-04-15T00:06:00Z">
        <w:r w:rsidR="00BB669C">
          <w:t xml:space="preserve">, </w:t>
        </w:r>
      </w:ins>
      <w:del w:id="1551" w:author="Dennis Hohmann" w:date="2012-04-15T00:06:00Z">
        <w:r w:rsidDel="00BB669C">
          <w:delText xml:space="preserve"> </w:delText>
        </w:r>
      </w:del>
      <w:r>
        <w:t>ist selbsterkl</w:t>
      </w:r>
      <w:r>
        <w:t>ä</w:t>
      </w:r>
      <w:r>
        <w:t>rend</w:t>
      </w:r>
      <w:ins w:id="1552" w:author="Dennis Hohmann" w:date="2012-04-15T00:07:00Z">
        <w:r w:rsidR="00BB669C">
          <w:t>.</w:t>
        </w:r>
      </w:ins>
      <w:del w:id="1553" w:author="Dennis Hohmann" w:date="2012-04-15T00:07:00Z">
        <w:r w:rsidDel="00BB669C">
          <w:delText>,</w:delText>
        </w:r>
      </w:del>
      <w:r>
        <w:t xml:space="preserve"> </w:t>
      </w:r>
      <w:ins w:id="1554" w:author="Dennis Hohmann" w:date="2012-04-15T00:07:00Z">
        <w:r w:rsidR="00BB669C">
          <w:t>D</w:t>
        </w:r>
      </w:ins>
      <w:del w:id="1555" w:author="Dennis Hohmann" w:date="2012-04-15T00:07:00Z">
        <w:r w:rsidDel="00BB669C">
          <w:delText>d</w:delText>
        </w:r>
      </w:del>
      <w:r>
        <w:t xml:space="preserve">ie </w:t>
      </w:r>
      <w:ins w:id="1556" w:author="Dennis Hohmann" w:date="2012-04-15T00:07:00Z">
        <w:r w:rsidR="00BB669C">
          <w:t>Online-</w:t>
        </w:r>
      </w:ins>
      <w:r>
        <w:t xml:space="preserve">Hilfe ist sehr ausführlich </w:t>
      </w:r>
      <w:ins w:id="1557" w:author="Dennis Hohmann" w:date="2012-04-15T00:08:00Z">
        <w:r w:rsidR="00BB669C">
          <w:t xml:space="preserve">und enthält </w:t>
        </w:r>
      </w:ins>
      <w:del w:id="1558" w:author="Dennis Hohmann" w:date="2012-04-15T00:08:00Z">
        <w:r w:rsidDel="00BB669C">
          <w:delText xml:space="preserve">mit </w:delText>
        </w:r>
      </w:del>
      <w:r>
        <w:t>zahlreiche</w:t>
      </w:r>
      <w:ins w:id="1559" w:author="Dennis Hohmann" w:date="2012-04-15T00:08:00Z">
        <w:r w:rsidR="00BB669C">
          <w:t xml:space="preserve"> kommentierte</w:t>
        </w:r>
      </w:ins>
      <w:del w:id="1560" w:author="Dennis Hohmann" w:date="2012-04-15T00:08:00Z">
        <w:r w:rsidDel="00BB669C">
          <w:delText>n</w:delText>
        </w:r>
      </w:del>
      <w:r>
        <w:t xml:space="preserve"> Beispiele</w:t>
      </w:r>
      <w:del w:id="1561" w:author="Dennis Hohmann" w:date="2012-04-15T00:09:00Z">
        <w:r w:rsidDel="00BB669C">
          <w:delText>n</w:delText>
        </w:r>
      </w:del>
      <w:r>
        <w:t>.</w:t>
      </w:r>
    </w:p>
    <w:p w14:paraId="6435372C" w14:textId="77777777" w:rsidR="00BB669C" w:rsidRDefault="00BB669C">
      <w:pPr>
        <w:pStyle w:val="Textkrper"/>
        <w:rPr>
          <w:ins w:id="1562" w:author="Dennis Hohmann" w:date="2012-04-15T00:08:00Z"/>
        </w:rPr>
      </w:pPr>
    </w:p>
    <w:p w14:paraId="4D02E5DC" w14:textId="73A7AF43" w:rsidR="00302908" w:rsidRDefault="00747633">
      <w:pPr>
        <w:pStyle w:val="Textkrper"/>
      </w:pPr>
      <w:del w:id="1563" w:author="Dennis Hohmann" w:date="2012-04-15T00:08:00Z">
        <w:r w:rsidDel="00BB669C">
          <w:delText xml:space="preserve"> </w:delText>
        </w:r>
      </w:del>
      <w:r>
        <w:t>Auch das</w:t>
      </w:r>
      <w:ins w:id="1564" w:author="Dennis Hohmann" w:date="2012-04-15T00:08:00Z">
        <w:r w:rsidR="00BB669C">
          <w:t xml:space="preserve"> </w:t>
        </w:r>
      </w:ins>
      <w:del w:id="1565" w:author="Dennis Hohmann" w:date="2012-04-15T00:08:00Z">
        <w:r w:rsidDel="00BB669C">
          <w:delText xml:space="preserve"> </w:delText>
        </w:r>
      </w:del>
      <w:r>
        <w:t>Demo-Programm ist ausreichend erklärt. Der komplett</w:t>
      </w:r>
      <w:ins w:id="1566" w:author="Dennis Hohmann" w:date="2012-04-15T00:11:00Z">
        <w:r w:rsidR="007449E2">
          <w:t>e</w:t>
        </w:r>
      </w:ins>
      <w:r>
        <w:t xml:space="preserve"> zur Verfügung stehende Befehlssatz ist sowohl im Datenblatt des Display</w:t>
      </w:r>
      <w:ins w:id="1567" w:author="Dennis Hohmann" w:date="2012-04-15T00:05:00Z">
        <w:r w:rsidR="00BB669C">
          <w:t>s</w:t>
        </w:r>
      </w:ins>
      <w:r w:rsidR="00302908">
        <w:t>, als auch in den Beispiel-Programmen vorhanden.</w:t>
      </w:r>
      <w:r w:rsidR="00897B35">
        <w:t xml:space="preserve"> </w:t>
      </w:r>
      <w:ins w:id="1568" w:author="Dennis Hohmann" w:date="2012-04-15T00:12:00Z">
        <w:r w:rsidR="007449E2">
          <w:t xml:space="preserve">Der Programmaufbau </w:t>
        </w:r>
      </w:ins>
      <w:del w:id="1569" w:author="Dennis Hohmann" w:date="2012-04-15T00:12:00Z">
        <w:r w:rsidR="00302908" w:rsidDel="007449E2">
          <w:delText xml:space="preserve">Die Struktur </w:delText>
        </w:r>
      </w:del>
      <w:r w:rsidR="00302908">
        <w:t xml:space="preserve">ist ähnlich </w:t>
      </w:r>
      <w:r w:rsidR="00897B35">
        <w:t>einer</w:t>
      </w:r>
      <w:r w:rsidR="00302908">
        <w:t xml:space="preserve"> C-Programm-Struktur. Es gibt eine main-ähnliche Hauptdatei. Diese ist durch die Endung .kmc zuerkennen. Dort befindet sich ein Include-Bereich, welche</w:t>
      </w:r>
      <w:ins w:id="1570" w:author="Dennis Hohmann" w:date="2012-04-15T00:14:00Z">
        <w:r w:rsidR="00945900">
          <w:t>r</w:t>
        </w:r>
      </w:ins>
      <w:r w:rsidR="00302908">
        <w:t xml:space="preserve"> alle benötigten Dateien deklariert. Dies</w:t>
      </w:r>
      <w:del w:id="1571" w:author="Dennis Hohmann" w:date="2012-04-15T00:14:00Z">
        <w:r w:rsidR="00302908" w:rsidDel="00945900">
          <w:delText>e</w:delText>
        </w:r>
      </w:del>
      <w:r w:rsidR="00302908">
        <w:t xml:space="preserve"> sind im aktuellen Pr</w:t>
      </w:r>
      <w:r w:rsidR="00302908">
        <w:t>o</w:t>
      </w:r>
      <w:r w:rsidR="00302908">
        <w:t xml:space="preserve">jekt </w:t>
      </w:r>
      <w:del w:id="1572" w:author="Dennis Hohmann" w:date="2012-04-15T00:12:00Z">
        <w:r w:rsidR="00302908" w:rsidDel="007449E2">
          <w:delText xml:space="preserve">5 </w:delText>
        </w:r>
      </w:del>
      <w:ins w:id="1573" w:author="Dennis Hohmann" w:date="2012-04-15T00:12:00Z">
        <w:r w:rsidR="007449E2">
          <w:t xml:space="preserve">fünf </w:t>
        </w:r>
      </w:ins>
      <w:r w:rsidR="00302908">
        <w:t>Dateien</w:t>
      </w:r>
      <w:ins w:id="1574" w:author="Dennis Hohmann" w:date="2012-04-15T00:13:00Z">
        <w:r w:rsidR="00945900">
          <w:t>,</w:t>
        </w:r>
      </w:ins>
      <w:r w:rsidR="00302908">
        <w:t xml:space="preserve"> </w:t>
      </w:r>
      <w:del w:id="1575" w:author="Dennis Hohmann" w:date="2012-04-15T00:14:00Z">
        <w:r w:rsidR="00302908" w:rsidDel="00945900">
          <w:delText>erke</w:delText>
        </w:r>
        <w:r w:rsidR="002B0371" w:rsidDel="00945900">
          <w:delText xml:space="preserve">nnbar </w:delText>
        </w:r>
      </w:del>
      <w:ins w:id="1576" w:author="Dennis Hohmann" w:date="2012-04-15T00:14:00Z">
        <w:r w:rsidR="00945900">
          <w:t xml:space="preserve">welche </w:t>
        </w:r>
      </w:ins>
      <w:r w:rsidR="002B0371">
        <w:t>an der Endung .kmi</w:t>
      </w:r>
      <w:ins w:id="1577" w:author="Dennis Hohmann" w:date="2012-04-15T00:14:00Z">
        <w:r w:rsidR="00945900">
          <w:t xml:space="preserve"> erkennbar sind</w:t>
        </w:r>
      </w:ins>
      <w:r w:rsidR="002B0371">
        <w:t>. Diese</w:t>
      </w:r>
      <w:r w:rsidR="00302908">
        <w:t xml:space="preserve"> Struktur ist nicht zwi</w:t>
      </w:r>
      <w:r w:rsidR="00302908">
        <w:t>n</w:t>
      </w:r>
      <w:r w:rsidR="00302908">
        <w:t>gend notwendig, erh</w:t>
      </w:r>
      <w:r w:rsidR="0025442E">
        <w:t>öht jedoch die Übersichtlichkeit</w:t>
      </w:r>
      <w:r w:rsidR="00302908">
        <w:t>.</w:t>
      </w:r>
    </w:p>
    <w:p w14:paraId="6BCE6505" w14:textId="77777777" w:rsidR="00302908" w:rsidRDefault="00302908">
      <w:pPr>
        <w:pStyle w:val="Textkrper"/>
      </w:pPr>
    </w:p>
    <w:p w14:paraId="7E0A44C3" w14:textId="04131144" w:rsidR="00C93F56" w:rsidDel="00C93F56" w:rsidRDefault="00302908">
      <w:pPr>
        <w:pStyle w:val="Textkrper"/>
        <w:rPr>
          <w:del w:id="1578" w:author="Dennis Hohmann" w:date="2012-04-15T00:19:00Z"/>
        </w:rP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1579" w:author="Dennis Hohmann" w:date="2012-04-15T00:15:00Z">
        <w:r w:rsidR="00945900">
          <w:t>g</w:t>
        </w:r>
      </w:ins>
      <w:del w:id="1580" w:author="Dennis Hohmann" w:date="2012-04-15T00:15:00Z">
        <w:r w:rsidR="00E966EF" w:rsidDel="00945900">
          <w:delText>G</w:delText>
        </w:r>
      </w:del>
      <w:r w:rsidR="00E966EF">
        <w:t xml:space="preserve">rundsätzlich </w:t>
      </w:r>
      <w:ins w:id="1581" w:author="Dennis Hohmann" w:date="2012-04-15T00:14:00Z">
        <w:r w:rsidR="00945900">
          <w:t>zwei</w:t>
        </w:r>
      </w:ins>
      <w:del w:id="1582" w:author="Dennis Hohmann" w:date="2012-04-15T00:14:00Z">
        <w:r w:rsidR="00E966EF" w:rsidDel="00945900">
          <w:delText>2</w:delText>
        </w:r>
      </w:del>
      <w:r w:rsidR="00E966EF">
        <w:t xml:space="preserve"> Wege</w:t>
      </w:r>
      <w:ins w:id="1583" w:author="Dennis Hohmann" w:date="2012-04-15T00:15:00Z">
        <w:r w:rsidR="00945900">
          <w:t>,</w:t>
        </w:r>
      </w:ins>
      <w:r w:rsidR="00E966EF">
        <w:t xml:space="preserve"> </w:t>
      </w:r>
      <w:r>
        <w:t>im Display Befehle zur Ausführung zubringen</w:t>
      </w:r>
      <w:ins w:id="1584" w:author="Dennis Hohmann" w:date="2012-04-15T00:15:00Z">
        <w:r w:rsidR="00945900">
          <w:t>.</w:t>
        </w:r>
      </w:ins>
      <w:del w:id="1585" w:author="Dennis Hohmann" w:date="2012-04-15T00:15:00Z">
        <w:r w:rsidDel="00945900">
          <w:delText>.</w:delText>
        </w:r>
      </w:del>
      <w:r w:rsidR="00E966EF">
        <w:t xml:space="preserve"> Das </w:t>
      </w:r>
      <w:ins w:id="1586" w:author="Dennis Hohmann" w:date="2012-04-15T00:15:00Z">
        <w:r w:rsidR="00945900">
          <w:t>S</w:t>
        </w:r>
      </w:ins>
      <w:del w:id="1587"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1588" w:author="Dennis Hohmann" w:date="2012-04-15T00:16:00Z">
        <w:r w:rsidR="00945900">
          <w:t>zwei</w:t>
        </w:r>
      </w:ins>
      <w:del w:id="1589" w:author="Dennis Hohmann" w:date="2012-04-15T00:16:00Z">
        <w:r w:rsidR="00FE6049" w:rsidDel="00945900">
          <w:delText>2</w:delText>
        </w:r>
      </w:del>
      <w:r w:rsidR="00E966EF">
        <w:t xml:space="preserve"> unterschiedlichen Wegen ausgelöst werden. Zeitgesteuert oder E</w:t>
      </w:r>
      <w:ins w:id="1590" w:author="Dennis Hohmann" w:date="2012-04-15T00:16:00Z">
        <w:r w:rsidR="00945900">
          <w:t>reignis</w:t>
        </w:r>
      </w:ins>
      <w:del w:id="1591" w:author="Dennis Hohmann" w:date="2012-04-15T00:16:00Z">
        <w:r w:rsidR="00E966EF" w:rsidDel="00945900">
          <w:delText>vent</w:delText>
        </w:r>
      </w:del>
      <w:r w:rsidR="00E966EF">
        <w:t xml:space="preserve">gesteuert. Die </w:t>
      </w:r>
      <w:ins w:id="1592" w:author="Dennis Hohmann" w:date="2012-04-15T00:16:00Z">
        <w:r w:rsidR="00945900">
          <w:t>z</w:t>
        </w:r>
      </w:ins>
      <w:del w:id="1593"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1594" w:author="Dennis Hohmann" w:date="2012-04-15T00:16:00Z">
        <w:r w:rsidR="00945900">
          <w:t>Ereignis</w:t>
        </w:r>
      </w:ins>
      <w:del w:id="1595"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1596" w:author="Dennis Hohmann" w:date="2012-04-15T00:17:00Z">
        <w:r w:rsidR="001E4B95" w:rsidDel="004D786D">
          <w:delText>nennt man</w:delText>
        </w:r>
      </w:del>
      <w:ins w:id="1597" w:author="Dennis Hohmann" w:date="2012-04-15T00:17:00Z">
        <w:r w:rsidR="004D786D">
          <w:t>werden auch als</w:t>
        </w:r>
      </w:ins>
      <w:r w:rsidR="001E4B95">
        <w:t xml:space="preserve"> Touchmak</w:t>
      </w:r>
      <w:r w:rsidR="00E966EF">
        <w:t>ro</w:t>
      </w:r>
      <w:r w:rsidR="001E4B95">
        <w:t>s</w:t>
      </w:r>
      <w:ins w:id="1598" w:author="Dennis Hohmann" w:date="2012-04-15T00:17:00Z">
        <w:r w:rsidR="004D786D">
          <w:t xml:space="preserve"> beze</w:t>
        </w:r>
        <w:r w:rsidR="004D786D">
          <w:t>i</w:t>
        </w:r>
        <w:r w:rsidR="004D786D">
          <w:t>chent</w:t>
        </w:r>
      </w:ins>
      <w:r w:rsidR="00E966EF">
        <w:t>. Makros</w:t>
      </w:r>
      <w:r w:rsidR="001E4B95">
        <w:t xml:space="preserve"> können beliebig verschachtelt werden, der Nachteil hierbei ist jedoch der Verlust der Übersichtlichkeit.</w:t>
      </w:r>
    </w:p>
    <w:p w14:paraId="2DB30FEF" w14:textId="6A8A01E4" w:rsidR="001E4B95" w:rsidDel="00C93F56" w:rsidRDefault="001E4B95">
      <w:pPr>
        <w:pStyle w:val="Textkrper"/>
        <w:rPr>
          <w:del w:id="1599" w:author="Dennis Hohmann" w:date="2012-04-15T00:19:00Z"/>
        </w:rPr>
      </w:pPr>
    </w:p>
    <w:p w14:paraId="78659822" w14:textId="77777777" w:rsidR="00C93F56" w:rsidRDefault="00C93F56">
      <w:pPr>
        <w:pStyle w:val="Textkrper"/>
        <w:rPr>
          <w:ins w:id="1600" w:author="Dennis Hohmann" w:date="2012-04-15T00:19:00Z"/>
        </w:rPr>
      </w:pPr>
    </w:p>
    <w:p w14:paraId="6C8A37FA" w14:textId="77777777" w:rsidR="00C93F56" w:rsidRDefault="00C93F56">
      <w:pPr>
        <w:pStyle w:val="Textkrper"/>
        <w:rPr>
          <w:ins w:id="1601" w:author="Dennis Hohmann" w:date="2012-04-15T00:19:00Z"/>
        </w:rPr>
      </w:pPr>
    </w:p>
    <w:p w14:paraId="67ECCD35" w14:textId="0C8A0F58" w:rsidR="001E4B95" w:rsidDel="00C93F56" w:rsidRDefault="001E4B95">
      <w:pPr>
        <w:pStyle w:val="Textkrper"/>
        <w:rPr>
          <w:del w:id="1602" w:author="Dennis Hohmann" w:date="2012-04-15T00:19:00Z"/>
        </w:rPr>
      </w:pPr>
      <w:r>
        <w:t xml:space="preserve">Beim </w:t>
      </w:r>
      <w:ins w:id="1603" w:author="Dennis Hohmann" w:date="2012-04-15T00:17:00Z">
        <w:r w:rsidR="004D786D">
          <w:t>Starten</w:t>
        </w:r>
      </w:ins>
      <w:del w:id="1604" w:author="Dennis Hohmann" w:date="2012-04-15T00:17:00Z">
        <w:r w:rsidDel="004D786D">
          <w:delText>booten</w:delText>
        </w:r>
      </w:del>
      <w:r>
        <w:t xml:space="preserve"> des Display</w:t>
      </w:r>
      <w:ins w:id="1605" w:author="Dennis Hohmann" w:date="2012-04-15T00:17:00Z">
        <w:r w:rsidR="004D786D">
          <w:t>s</w:t>
        </w:r>
      </w:ins>
      <w:r>
        <w:t xml:space="preserve"> wird automatisch das </w:t>
      </w:r>
      <w:r w:rsidRPr="001E4B95">
        <w:t>PowerOn-Makro</w:t>
      </w:r>
      <w:r>
        <w:t xml:space="preserve"> geladen. Dies geschieht ebenso nach einem Reset, in Verbindung mit einem Reset-Makro.</w:t>
      </w:r>
    </w:p>
    <w:p w14:paraId="24004B63" w14:textId="77777777" w:rsidR="00C93F56" w:rsidRDefault="00C93F56">
      <w:pPr>
        <w:pStyle w:val="Textkrper"/>
        <w:rPr>
          <w:ins w:id="1606" w:author="Dennis Hohmann" w:date="2012-04-15T00:21:00Z"/>
        </w:rPr>
      </w:pPr>
    </w:p>
    <w:p w14:paraId="277B5420" w14:textId="77777777" w:rsidR="00C93F56" w:rsidRDefault="00C93F56">
      <w:pPr>
        <w:pStyle w:val="Textkrper"/>
      </w:pPr>
    </w:p>
    <w:p w14:paraId="56B4DFB6" w14:textId="73F72042" w:rsidR="00037EA8" w:rsidRDefault="00037EA8">
      <w:pPr>
        <w:pStyle w:val="Textkrper"/>
        <w:rPr>
          <w:ins w:id="1607" w:author="Dennis Hohmann" w:date="2012-04-15T00:19:00Z"/>
        </w:rPr>
      </w:pPr>
      <w:r>
        <w:br w:type="page"/>
      </w:r>
    </w:p>
    <w:p w14:paraId="6D209A71" w14:textId="16D1D498" w:rsidR="00C93F56" w:rsidDel="00C93F56" w:rsidRDefault="00C93F56">
      <w:pPr>
        <w:pStyle w:val="Textkrper"/>
        <w:rPr>
          <w:del w:id="1608" w:author="Dennis Hohmann" w:date="2012-04-15T00:20:00Z"/>
        </w:rPr>
      </w:pPr>
    </w:p>
    <w:p w14:paraId="313EF2B4" w14:textId="77777777" w:rsidR="00FC5BB0" w:rsidRDefault="001E4B95">
      <w:pPr>
        <w:keepNext/>
        <w:spacing w:line="360" w:lineRule="auto"/>
        <w:jc w:val="center"/>
        <w:pPrChange w:id="1609"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9">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49A7A5" w14:textId="0641203B" w:rsidR="00B35DB6" w:rsidRDefault="00FC5BB0">
      <w:pPr>
        <w:pStyle w:val="Beschriftung"/>
        <w:jc w:val="center"/>
        <w:rPr>
          <w:ins w:id="1610" w:author="Dennis Hohmann" w:date="2012-04-15T02:57:00Z"/>
        </w:rPr>
        <w:pPrChange w:id="1611" w:author="Dennis Hohmann" w:date="2012-04-15T00:39:00Z">
          <w:pPr>
            <w:keepNext/>
            <w:jc w:val="center"/>
          </w:pPr>
        </w:pPrChange>
      </w:pPr>
      <w:bookmarkStart w:id="1612" w:name="_Toc196185437"/>
      <w:r>
        <w:t xml:space="preserve">Abbildung </w:t>
      </w:r>
      <w:r w:rsidR="00E74341">
        <w:fldChar w:fldCharType="begin"/>
      </w:r>
      <w:r w:rsidR="00E74341">
        <w:instrText xml:space="preserve"> STYLEREF 2 \s </w:instrText>
      </w:r>
      <w:r w:rsidR="00E74341">
        <w:fldChar w:fldCharType="separate"/>
      </w:r>
      <w:r w:rsidR="007C4FC9">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161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Stuktogramm PowerOn-Makro</w:t>
      </w:r>
      <w:bookmarkEnd w:id="1612"/>
    </w:p>
    <w:p w14:paraId="12B144B4" w14:textId="77777777" w:rsidR="00B35DB6" w:rsidRDefault="00B35DB6">
      <w:pPr>
        <w:pStyle w:val="Textkrper"/>
        <w:rPr>
          <w:ins w:id="1614" w:author="Dennis Hohmann" w:date="2012-04-15T02:57:00Z"/>
        </w:rPr>
        <w:pPrChange w:id="1615" w:author="Dennis Hohmann" w:date="2012-04-15T00:39:00Z">
          <w:pPr>
            <w:keepNext/>
            <w:jc w:val="center"/>
          </w:pPr>
        </w:pPrChange>
      </w:pPr>
    </w:p>
    <w:p w14:paraId="18A00C54" w14:textId="7F8C3D7B" w:rsidR="00FC5BB0" w:rsidRDefault="000A0E2D">
      <w:pPr>
        <w:pStyle w:val="Textkrper"/>
        <w:pPrChange w:id="1616" w:author="Dennis Hohmann" w:date="2012-04-15T00:39:00Z">
          <w:pPr>
            <w:keepNext/>
            <w:jc w:val="center"/>
          </w:pPr>
        </w:pPrChange>
      </w:pPr>
      <w:r>
        <w:t xml:space="preserve">In diesem Schritt, der Initialisierung </w:t>
      </w:r>
      <w:r w:rsidR="00FC5BB0">
        <w:t xml:space="preserve">werden der Betriebsmodus, sowie das Verhalten bei Wertänderung eines </w:t>
      </w:r>
      <w:del w:id="1617" w:author="Dennis Hohmann" w:date="2012-04-15T00:22:00Z">
        <w:r w:rsidR="00FC5BB0" w:rsidDel="00C93F56">
          <w:delText>BarGraph</w:delText>
        </w:r>
      </w:del>
      <w:ins w:id="1618" w:author="Dennis Hohmann" w:date="2012-04-15T00:22:00Z">
        <w:r w:rsidR="00C93F56">
          <w:t xml:space="preserve">Schiebereglers </w:t>
        </w:r>
      </w:ins>
      <w:ins w:id="1619" w:author="Dennis Hohmann" w:date="2012-04-15T00:23:00Z">
        <w:r w:rsidR="00C93F56">
          <w:t>(</w:t>
        </w:r>
      </w:ins>
      <w:ins w:id="1620" w:author="Dennis Hohmann" w:date="2012-04-15T00:22:00Z">
        <w:r w:rsidR="00C93F56">
          <w:t>BarGraph)</w:t>
        </w:r>
      </w:ins>
      <w:del w:id="1621" w:author="Dennis Hohmann" w:date="2012-04-15T00:22:00Z">
        <w:r w:rsidR="00FC5BB0" w:rsidDel="00C93F56">
          <w:delText>en</w:delText>
        </w:r>
      </w:del>
      <w:r w:rsidR="00CF19B5">
        <w:t xml:space="preserve"> festgelegt.</w:t>
      </w:r>
    </w:p>
    <w:p w14:paraId="324B9C22" w14:textId="77777777" w:rsidR="006D5355" w:rsidRDefault="006D5355">
      <w:pPr>
        <w:pStyle w:val="Textkrper"/>
        <w:pPrChange w:id="1622" w:author="Dennis Hohmann" w:date="2012-04-15T00:39:00Z">
          <w:pPr>
            <w:keepNext/>
            <w:jc w:val="center"/>
          </w:pPr>
        </w:pPrChange>
      </w:pPr>
    </w:p>
    <w:p w14:paraId="02495140" w14:textId="77777777" w:rsidR="006D5355" w:rsidRDefault="006D5355">
      <w:pPr>
        <w:pStyle w:val="Textkrper"/>
        <w:pPrChange w:id="1623" w:author="Dennis Hohmann" w:date="2012-04-15T00:39:00Z">
          <w:pPr>
            <w:keepNext/>
            <w:jc w:val="cent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604ECA03" w:rsidR="006D5355" w:rsidRDefault="006D5355" w:rsidP="006D5355">
      <w:pPr>
        <w:pStyle w:val="Beschriftung"/>
        <w:jc w:val="both"/>
      </w:pPr>
      <w:bookmarkStart w:id="1624" w:name="_Toc196185438"/>
      <w:r>
        <w:t xml:space="preserve">Abbildung </w:t>
      </w:r>
      <w:r w:rsidR="00E74341">
        <w:fldChar w:fldCharType="begin"/>
      </w:r>
      <w:r w:rsidR="00E74341">
        <w:instrText xml:space="preserve"> STYLEREF 2 \s </w:instrText>
      </w:r>
      <w:r w:rsidR="00E74341">
        <w:fldChar w:fldCharType="separate"/>
      </w:r>
      <w:r w:rsidR="007C4FC9">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3</w:t>
      </w:r>
      <w:r w:rsidR="00E74341">
        <w:fldChar w:fldCharType="end"/>
      </w:r>
      <w:del w:id="162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Start des Controllers</w:t>
      </w:r>
      <w:bookmarkEnd w:id="1624"/>
    </w:p>
    <w:p w14:paraId="2CA31458" w14:textId="77777777" w:rsidR="001E4B95" w:rsidRDefault="001E4B95">
      <w:pPr>
        <w:pStyle w:val="Textkrper"/>
        <w:pPrChange w:id="1626" w:author="Dennis Hohmann" w:date="2012-04-15T00:39:00Z">
          <w:pPr>
            <w:keepNext/>
            <w:jc w:val="center"/>
          </w:pPr>
        </w:pPrChange>
      </w:pPr>
    </w:p>
    <w:p w14:paraId="07504FC2" w14:textId="092E3F5C" w:rsidR="001E4B95" w:rsidRDefault="00B21475">
      <w:pPr>
        <w:pStyle w:val="Textkrper"/>
        <w:pPrChange w:id="1627" w:author="Dennis Hohmann" w:date="2012-04-15T00:39:00Z">
          <w:pPr>
            <w:keepNext/>
            <w:jc w:val="center"/>
          </w:pPr>
        </w:pPrChange>
      </w:pPr>
      <w:r>
        <w:t xml:space="preserve">Ist der Controller ohne Fehler angelaufen, wird nach ca. </w:t>
      </w:r>
      <w:ins w:id="1628" w:author="Dennis Hohmann" w:date="2012-04-15T00:23:00Z">
        <w:r w:rsidR="00961586">
          <w:t>fünf</w:t>
        </w:r>
      </w:ins>
      <w:del w:id="1629" w:author="Dennis Hohmann" w:date="2012-04-15T00:23:00Z">
        <w:r w:rsidDel="00961586">
          <w:delText>5</w:delText>
        </w:r>
      </w:del>
      <w:r w:rsidR="00E944B0">
        <w:t xml:space="preserve"> Sekunden das Hauptmenü</w:t>
      </w:r>
      <w:r>
        <w:t xml:space="preserve"> aufgerufen.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einem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1630" w:author="Dennis Hohmann" w:date="2012-04-15T00:23:00Z">
        <w:r w:rsidR="00961586">
          <w:t>zwei</w:t>
        </w:r>
      </w:ins>
      <w:del w:id="1631"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1632" w:author="Dennis Hohmann" w:date="2012-04-15T00:25:00Z">
        <w:r w:rsidR="00961586">
          <w:t xml:space="preserve"> (</w:t>
        </w:r>
        <w:r w:rsidR="00961586">
          <w:sym w:font="Wingdings" w:char="F0E0"/>
        </w:r>
      </w:ins>
      <w:ins w:id="1633" w:author="Dennis Hohmann" w:date="2012-04-15T00:26:00Z">
        <w:r w:rsidR="00961586">
          <w:t> </w:t>
        </w:r>
      </w:ins>
      <w:ins w:id="1634" w:author="Dennis Hohmann" w:date="2012-04-15T00:25:00Z">
        <w:r w:rsidR="00961586">
          <w:t>Abb</w:t>
        </w:r>
      </w:ins>
      <w:r w:rsidR="00E51671">
        <w:t>. </w:t>
      </w:r>
      <w:ins w:id="1635" w:author="Dennis Hohmann" w:date="2012-04-15T00:25:00Z">
        <w:r w:rsidR="00961586">
          <w:t>4.3.4)</w:t>
        </w:r>
      </w:ins>
      <w:r w:rsidR="00F13E8F">
        <w:t xml:space="preserve"> gekennzeichnet und erfordern einen Eingriff durch den Benutzer.</w:t>
      </w:r>
      <w:r w:rsidR="00D64FBC">
        <w:t xml:space="preserve"> Diese </w:t>
      </w:r>
      <w:r w:rsidR="00CD53C5">
        <w:t>Warnungen</w:t>
      </w:r>
      <w:r w:rsidR="00D64FBC">
        <w:t xml:space="preserve"> müssen quittiert werden.</w:t>
      </w:r>
    </w:p>
    <w:p w14:paraId="06637E4B" w14:textId="77777777" w:rsidR="00F13E8F" w:rsidRDefault="00F13E8F">
      <w:pPr>
        <w:pStyle w:val="Textkrper"/>
        <w:pPrChange w:id="1636" w:author="Dennis Hohmann" w:date="2012-04-15T00:39:00Z">
          <w:pPr>
            <w:keepNext/>
            <w:jc w:val="cent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1">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1588C369" w:rsidR="00F13E8F" w:rsidRDefault="00F13E8F" w:rsidP="00F13E8F">
      <w:pPr>
        <w:pStyle w:val="Beschriftung"/>
        <w:jc w:val="center"/>
      </w:pPr>
      <w:bookmarkStart w:id="1637" w:name="_Toc196185439"/>
      <w:r>
        <w:t xml:space="preserve">Abbildung </w:t>
      </w:r>
      <w:r w:rsidR="00E74341">
        <w:fldChar w:fldCharType="begin"/>
      </w:r>
      <w:r w:rsidR="00E74341">
        <w:instrText xml:space="preserve"> STYLEREF 2 \s </w:instrText>
      </w:r>
      <w:r w:rsidR="00E74341">
        <w:fldChar w:fldCharType="separate"/>
      </w:r>
      <w:r w:rsidR="007C4FC9">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4</w:t>
      </w:r>
      <w:r w:rsidR="00E74341">
        <w:fldChar w:fldCharType="end"/>
      </w:r>
      <w:del w:id="163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Warnung</w:t>
      </w:r>
      <w:bookmarkEnd w:id="1637"/>
    </w:p>
    <w:p w14:paraId="4D27DBB2" w14:textId="77777777" w:rsidR="00D64FBC" w:rsidRDefault="00D64FBC" w:rsidP="00CD53C5">
      <w:pPr>
        <w:pStyle w:val="Textkrper"/>
      </w:pPr>
    </w:p>
    <w:p w14:paraId="4F2503AF" w14:textId="77777777" w:rsidR="00CD53C5" w:rsidRDefault="00CD53C5">
      <w:pPr>
        <w:pStyle w:val="Textkrper"/>
        <w:pPrChange w:id="1639" w:author="Dennis Hohmann" w:date="2012-04-15T00:39:00Z">
          <w:pPr>
            <w:keepNext/>
            <w:jc w:val="center"/>
          </w:pPr>
        </w:pPrChange>
      </w:pPr>
    </w:p>
    <w:p w14:paraId="222D5A7C" w14:textId="6560EA0C" w:rsidR="00F13E8F" w:rsidRDefault="00F13E8F">
      <w:pPr>
        <w:pStyle w:val="Textkrper"/>
        <w:pPrChange w:id="1640" w:author="Dennis Hohmann" w:date="2012-04-15T00:39:00Z">
          <w:pPr>
            <w:keepNext/>
            <w:jc w:val="center"/>
          </w:pPr>
        </w:pPrChange>
      </w:pPr>
      <w:r>
        <w:t xml:space="preserve">Das </w:t>
      </w:r>
      <w:r w:rsidR="00364A11">
        <w:t>Hauptm</w:t>
      </w:r>
      <w:r w:rsidR="00E944B0">
        <w:t>enü</w:t>
      </w:r>
      <w:r>
        <w:t xml:space="preserve"> ist </w:t>
      </w:r>
      <w:del w:id="1641" w:author="Dennis Hohmann" w:date="2012-04-15T00:28:00Z">
        <w:r w:rsidDel="00014E07">
          <w:delText xml:space="preserve">übersichtlich </w:delText>
        </w:r>
      </w:del>
      <w:r>
        <w:t xml:space="preserve">in 3 Gruppen aufgeteilt. Automatik, Hand und Einstellungen. Es sind </w:t>
      </w:r>
      <w:r w:rsidR="00E944B0">
        <w:t>Menü</w:t>
      </w:r>
      <w:r w:rsidR="00364A11">
        <w:t>-Punkte</w:t>
      </w:r>
      <w:r>
        <w:t xml:space="preserve"> vorbereitet, welche</w:t>
      </w:r>
      <w:r w:rsidR="00364A11">
        <w:t xml:space="preserve"> jedoch noch nicht vollständig v</w:t>
      </w:r>
      <w:r>
        <w:t xml:space="preserve">erfügbar sind. Diese sind mit </w:t>
      </w:r>
      <w:ins w:id="1642" w:author="Dennis Hohmann" w:date="2012-04-15T00:27:00Z">
        <w:r w:rsidR="00014E07">
          <w:t xml:space="preserve">durch </w:t>
        </w:r>
      </w:ins>
      <w:r>
        <w:t xml:space="preserve">ein </w:t>
      </w:r>
      <w:del w:id="1643" w:author="Dennis Hohmann" w:date="2012-04-15T00:27:00Z">
        <w:r w:rsidDel="00014E07">
          <w:delText>„</w:delText>
        </w:r>
      </w:del>
      <w:r>
        <w:t>!</w:t>
      </w:r>
      <w:del w:id="1644" w:author="Dennis Hohmann" w:date="2012-04-15T00:27:00Z">
        <w:r w:rsidDel="00014E07">
          <w:delText>“</w:delText>
        </w:r>
      </w:del>
      <w:r>
        <w:t xml:space="preserve"> gekennzeichnet. Diese Funktionen werden zu einem späteren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50147586" w14:textId="77777777" w:rsidR="00B35DB6" w:rsidRDefault="00B35DB6" w:rsidP="00302908">
      <w:pPr>
        <w:keepNext/>
        <w:jc w:val="center"/>
        <w:rPr>
          <w:ins w:id="1645" w:author="Dennis Hohmann" w:date="2012-04-15T02:57:00Z"/>
        </w:rPr>
      </w:pP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2">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54A24BA1" w:rsidR="00F13E8F" w:rsidRDefault="004B0284" w:rsidP="004B0284">
      <w:pPr>
        <w:pStyle w:val="Beschriftung"/>
        <w:ind w:firstLine="131"/>
      </w:pPr>
      <w:bookmarkStart w:id="1646" w:name="_Toc196185440"/>
      <w:r>
        <w:t xml:space="preserve">Abbildung </w:t>
      </w:r>
      <w:r w:rsidR="00E74341">
        <w:fldChar w:fldCharType="begin"/>
      </w:r>
      <w:r w:rsidR="00E74341">
        <w:instrText xml:space="preserve"> STYLEREF 2 \s </w:instrText>
      </w:r>
      <w:r w:rsidR="00E74341">
        <w:fldChar w:fldCharType="separate"/>
      </w:r>
      <w:r w:rsidR="007C4FC9">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5</w:t>
      </w:r>
      <w:r w:rsidR="00E74341">
        <w:fldChar w:fldCharType="end"/>
      </w:r>
      <w:del w:id="164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rsidR="00491E7B">
        <w:t>: Menü</w:t>
      </w:r>
      <w:r>
        <w:t>-Struktur</w:t>
      </w:r>
      <w:bookmarkEnd w:id="1646"/>
    </w:p>
    <w:p w14:paraId="0DD374DD" w14:textId="77777777" w:rsidR="00302908" w:rsidRPr="00302908" w:rsidRDefault="00302908" w:rsidP="00302908"/>
    <w:p w14:paraId="11F96FD2" w14:textId="20258D0B" w:rsidR="00F13E8F" w:rsidRDefault="00D77D4C">
      <w:pPr>
        <w:pStyle w:val="Textkrper"/>
        <w:pPrChange w:id="1648" w:author="Dennis Hohmann" w:date="2012-04-15T00:39:00Z">
          <w:pPr>
            <w:keepNext/>
            <w:jc w:val="center"/>
          </w:pPr>
        </w:pPrChange>
      </w:pPr>
      <w:r>
        <w:t xml:space="preserve">Die Gruppe der Automatik-Funktionen enthält die aktuell </w:t>
      </w:r>
      <w:del w:id="1649" w:author="Dennis Hohmann" w:date="2012-04-15T00:28:00Z">
        <w:r w:rsidDel="00014E07">
          <w:delText xml:space="preserve">4 </w:delText>
        </w:r>
      </w:del>
      <w:ins w:id="1650" w:author="Dennis Hohmann" w:date="2012-04-15T00:28:00Z">
        <w:r w:rsidR="00014E07">
          <w:t xml:space="preserve">vier </w:t>
        </w:r>
      </w:ins>
      <w:r>
        <w:t xml:space="preserve">möglichen Funktionen zur </w:t>
      </w:r>
      <w:del w:id="1651" w:author="Dennis Hohmann" w:date="2012-04-15T00:29:00Z">
        <w:r w:rsidDel="00014E07">
          <w:delText xml:space="preserve">Herstellung </w:delText>
        </w:r>
      </w:del>
      <w:ins w:id="1652" w:author="Dennis Hohmann" w:date="2012-04-15T00:29:00Z">
        <w:r w:rsidR="00014E07">
          <w:t xml:space="preserve">Bearbeitung </w:t>
        </w:r>
      </w:ins>
      <w:r>
        <w:t xml:space="preserve">einer Platine. Diese Funktionen greifen direkt auf den USB-Stick zu und lesen die Daten der entsprechenden </w:t>
      </w:r>
      <w:r w:rsidR="00CC422B">
        <w:t xml:space="preserve">Datei ein. Nur in den Gruppen der Automatikfunktionen stehen nach dem Start der Datei weitere Funktionen wie z.B. Pause oder Abbrechen zur Verfügung. Sie dienen der Unterbrechung </w:t>
      </w:r>
      <w:r w:rsidR="00A346E9">
        <w:t xml:space="preserve">oder dem Abbruch </w:t>
      </w:r>
      <w:r w:rsidR="00CC422B">
        <w:t xml:space="preserve">des aktuellen Programms oder gar dem Abbruch. Die genaue Funktion der hier aufgeführten Befehle sind dem </w:t>
      </w:r>
      <w:r w:rsidR="00CC422B" w:rsidRPr="00CC422B">
        <w:t>Kap</w:t>
      </w:r>
      <w:r w:rsidR="00CC422B" w:rsidRPr="00CC422B">
        <w:t>i</w:t>
      </w:r>
      <w:r w:rsidR="00CC422B" w:rsidRPr="00CC422B">
        <w:t>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Controller-Programm</w:t>
      </w:r>
      <w:r w:rsidR="00306F8E">
        <w:fldChar w:fldCharType="end"/>
      </w:r>
      <w:r w:rsidR="00CC422B">
        <w:t xml:space="preserve"> zu entnehmen.</w:t>
      </w:r>
    </w:p>
    <w:p w14:paraId="02763400" w14:textId="497E3640" w:rsidR="00CC422B" w:rsidRDefault="00D87B3A">
      <w:pPr>
        <w:pStyle w:val="Textkrper"/>
      </w:pPr>
      <w:r>
        <w:br w:type="page"/>
      </w:r>
    </w:p>
    <w:p w14:paraId="7F40C42B" w14:textId="43327735" w:rsidR="00F43647" w:rsidRDefault="00CC422B">
      <w:pPr>
        <w:pStyle w:val="Textkrper"/>
      </w:pPr>
      <w:r>
        <w:t xml:space="preserve">Der Austausch von Informationen zwischen dem Controller und dem Display findet über Makro-Aufrufe statt. Umgekehrt sendet das Display bei den entsprechenden </w:t>
      </w:r>
      <w:r w:rsidR="00EB3736">
        <w:t>Ereignissen</w:t>
      </w:r>
      <w:r>
        <w:t xml:space="preserve"> eine Zeichenkette mit entsprechendem Inhalt. Diese sind ebenfalls dem Kapitel 4.2 </w:t>
      </w:r>
      <w:hyperlink w:anchor="_Controller-Programm" w:history="1">
        <w:r w:rsidRPr="00CC422B">
          <w:t>Co</w:t>
        </w:r>
        <w:r w:rsidRPr="00CC422B">
          <w:t>n</w:t>
        </w:r>
        <w:r w:rsidRPr="00CC422B">
          <w:t>troller-Programm</w:t>
        </w:r>
      </w:hyperlink>
      <w:r>
        <w:t xml:space="preserve"> zu entnehmen.</w:t>
      </w:r>
    </w:p>
    <w:p w14:paraId="0982F013" w14:textId="77777777" w:rsidR="00F43647" w:rsidRDefault="00F43647">
      <w:pPr>
        <w:pStyle w:val="Textkrper"/>
      </w:pPr>
    </w:p>
    <w:p w14:paraId="1F8A5477" w14:textId="6FCADB48" w:rsidR="00486BE8" w:rsidRDefault="00486BE8" w:rsidP="00E60F49">
      <w:pPr>
        <w:pStyle w:val="berschrift2"/>
      </w:pPr>
      <w:bookmarkStart w:id="1653" w:name="_Toc196193409"/>
      <w:r>
        <w:t>Small</w:t>
      </w:r>
      <w:r w:rsidR="00600C8B">
        <w:t>Protok</w:t>
      </w:r>
      <w:r>
        <w:t>oll</w:t>
      </w:r>
      <w:bookmarkEnd w:id="1653"/>
    </w:p>
    <w:p w14:paraId="71BE7778" w14:textId="77777777" w:rsidR="00090E8A" w:rsidRDefault="00090E8A" w:rsidP="006227A3">
      <w:pPr>
        <w:ind w:left="0" w:firstLine="0"/>
      </w:pPr>
    </w:p>
    <w:p w14:paraId="32FA1A8D" w14:textId="4AC20EB1" w:rsidR="00090E8A" w:rsidRDefault="00967EBA">
      <w:pPr>
        <w:pStyle w:val="Textkrper"/>
      </w:pPr>
      <w:r>
        <w:t xml:space="preserve">Das, für die Kommunikation mit dem Display verwendete </w:t>
      </w:r>
      <w:r w:rsidR="00090E8A">
        <w:t>SmallProtokoll ist ein Protokol</w:t>
      </w:r>
      <w:r w:rsidR="00090E8A">
        <w:t>l</w:t>
      </w:r>
      <w:r w:rsidR="00090E8A">
        <w:t>rah</w:t>
      </w:r>
      <w:r>
        <w:t>men. Welcher</w:t>
      </w:r>
      <w:r w:rsidR="00090E8A">
        <w:t xml:space="preserve"> unabhängig von der verwendeten Schnittstelle</w:t>
      </w:r>
      <w:r>
        <w:t xml:space="preserve"> ist</w:t>
      </w:r>
      <w:r w:rsidR="00090E8A">
        <w:t xml:space="preserve">. </w:t>
      </w:r>
      <w:r w:rsidR="00A13180">
        <w:t xml:space="preserve">Es wird in </w:t>
      </w:r>
      <w:ins w:id="1654" w:author="Dennis Hohmann" w:date="2012-04-15T00:30:00Z">
        <w:r w:rsidR="00B853A9">
          <w:t>zwei</w:t>
        </w:r>
      </w:ins>
      <w:del w:id="1655" w:author="Dennis Hohmann" w:date="2012-04-15T00:30:00Z">
        <w:r w:rsidR="00A13180" w:rsidDel="00B853A9">
          <w:delText>2</w:delText>
        </w:r>
      </w:del>
      <w:r w:rsidR="00A13180">
        <w:t xml:space="preserve"> Han</w:t>
      </w:r>
      <w:r w:rsidR="00A13180">
        <w:t>d</w:t>
      </w:r>
      <w:r w:rsidR="00A13180">
        <w:t>shakegruppen untersch</w:t>
      </w:r>
      <w:ins w:id="1656" w:author="Dennis Hohmann" w:date="2012-04-15T00:31:00Z">
        <w:r w:rsidR="00B853A9">
          <w:t>ie</w:t>
        </w:r>
      </w:ins>
      <w:del w:id="1657" w:author="Dennis Hohmann" w:date="2012-04-15T00:31:00Z">
        <w:r w:rsidR="00A13180" w:rsidDel="00B853A9">
          <w:delText>ei</w:delText>
        </w:r>
      </w:del>
      <w:r w:rsidR="00A13180">
        <w:t>den, DC1 und DC2, gefolgt von der Anzahl der Nutzbytes und der Checksumme.</w:t>
      </w:r>
    </w:p>
    <w:p w14:paraId="0A8C8AF6" w14:textId="77777777" w:rsidR="00A13180" w:rsidRDefault="00A13180">
      <w:pPr>
        <w:pStyle w:val="Textkrper"/>
      </w:pPr>
    </w:p>
    <w:p w14:paraId="344D22CB" w14:textId="77777777" w:rsidR="00A13180" w:rsidRDefault="00A13180">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3">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6282ADDE" w:rsidR="00A13180" w:rsidRPr="00090E8A" w:rsidRDefault="00A13180" w:rsidP="0094663C">
      <w:pPr>
        <w:pStyle w:val="Beschriftung"/>
      </w:pPr>
      <w:bookmarkStart w:id="1658" w:name="_Toc196185441"/>
      <w:r>
        <w:t xml:space="preserve">Abbildung </w:t>
      </w:r>
      <w:r w:rsidR="00E74341">
        <w:fldChar w:fldCharType="begin"/>
      </w:r>
      <w:r w:rsidR="00E74341">
        <w:instrText xml:space="preserve"> STYLEREF 2 \s </w:instrText>
      </w:r>
      <w:r w:rsidR="00E74341">
        <w:fldChar w:fldCharType="separate"/>
      </w:r>
      <w:r w:rsidR="007C4FC9">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65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Protokollrahmen</w:t>
      </w:r>
      <w:r w:rsidR="00F270EA">
        <w:rPr>
          <w:rStyle w:val="Funotenzeichen"/>
        </w:rPr>
        <w:footnoteReference w:id="22"/>
      </w:r>
      <w:bookmarkEnd w:id="1658"/>
    </w:p>
    <w:p w14:paraId="18D72A9B" w14:textId="77777777" w:rsidR="00486BE8" w:rsidRDefault="00486BE8">
      <w:pPr>
        <w:pStyle w:val="Textkrper"/>
      </w:pPr>
    </w:p>
    <w:p w14:paraId="340BB374" w14:textId="77777777" w:rsidR="009D1359" w:rsidRDefault="00666F68">
      <w:pPr>
        <w:pStyle w:val="Textkrper"/>
      </w:pPr>
      <w:r>
        <w:t xml:space="preserve">Zur Berechnung der </w:t>
      </w:r>
      <w:r w:rsidRPr="004612BF">
        <w:t xml:space="preserve">Checksumme wird </w:t>
      </w:r>
      <w:r w:rsidR="004612BF">
        <w:t>das Modulo 256 der Summe</w:t>
      </w:r>
      <w:r w:rsidRPr="004612BF">
        <w:t xml:space="preserve"> aus dem Handshake-Typ, der Anzahl der Datenbytes </w:t>
      </w:r>
      <w:r w:rsidR="004612BF">
        <w:t>sowie aller Datenbytes gebildet</w:t>
      </w:r>
      <w:r w:rsidRPr="004612BF">
        <w:t>.</w:t>
      </w:r>
      <w:r w:rsidR="00A13180" w:rsidRPr="004612BF">
        <w:t xml:space="preserve"> Ist die Checksumme ko</w:t>
      </w:r>
      <w:r w:rsidR="00A13180" w:rsidRPr="004612BF">
        <w:t>r</w:t>
      </w:r>
      <w:r w:rsidR="00A13180" w:rsidRPr="004612BF">
        <w:t>re</w:t>
      </w:r>
      <w:r w:rsidR="00CB7D07" w:rsidRPr="004612BF">
        <w:t xml:space="preserve">kt, sendet das Display ein ACK. Diese Antwort </w:t>
      </w:r>
      <w:del w:id="1660" w:author="Dennis Hohmann" w:date="2012-04-15T00:34:00Z">
        <w:r w:rsidR="00CB7D07" w:rsidRPr="004612BF" w:rsidDel="00021F9D">
          <w:delText>ist jedoch nur die Antwort</w:delText>
        </w:r>
      </w:del>
      <w:ins w:id="1661" w:author="Dennis Hohmann" w:date="2012-04-15T00:34:00Z">
        <w:r w:rsidR="00021F9D" w:rsidRPr="004612BF">
          <w:t>bestätigt jedoch nur</w:t>
        </w:r>
      </w:ins>
      <w:del w:id="1662" w:author="Dennis Hohmann" w:date="2012-04-15T00:34:00Z">
        <w:r w:rsidR="00CB7D07" w:rsidRPr="004612BF" w:rsidDel="00021F9D">
          <w:delText>,</w:delText>
        </w:r>
      </w:del>
      <w:r w:rsidR="00CB7D07" w:rsidRPr="004612BF">
        <w:t xml:space="preserve"> ob das Datenpaket korrekt empfangen wurde. Eine Syntaxprüfung findet hier nicht statt. </w:t>
      </w:r>
      <w:r w:rsidR="008227CD" w:rsidRPr="004612BF">
        <w:t xml:space="preserve">Sollte während der Übertragung ein Byte beschädigt sein oder gar </w:t>
      </w:r>
      <w:r w:rsidR="00CB7D07" w:rsidRPr="004612BF">
        <w:t>verloren gegangen sein</w:t>
      </w:r>
      <w:r w:rsidR="008227CD" w:rsidRPr="004612BF">
        <w:t xml:space="preserve">, gibt es </w:t>
      </w:r>
      <w:ins w:id="1663" w:author="Dennis Hohmann" w:date="2012-04-15T00:33:00Z">
        <w:r w:rsidR="00021F9D" w:rsidRPr="004612BF">
          <w:t>zwei</w:t>
        </w:r>
      </w:ins>
      <w:del w:id="1664" w:author="Dennis Hohmann" w:date="2012-04-15T00:33:00Z">
        <w:r w:rsidR="008227CD" w:rsidRPr="004612BF" w:rsidDel="00021F9D">
          <w:delText>2</w:delText>
        </w:r>
      </w:del>
      <w:r w:rsidR="008227CD" w:rsidRPr="004612BF">
        <w:t xml:space="preserve"> mö</w:t>
      </w:r>
      <w:r w:rsidR="008227CD" w:rsidRPr="004612BF">
        <w:t>g</w:t>
      </w:r>
      <w:r w:rsidR="008227CD" w:rsidRPr="004612BF">
        <w:t>liche Reaktionen des Displays. Die erste Möglichkeit ist die Bestätigung des</w:t>
      </w:r>
      <w:r w:rsidR="00CB7D07" w:rsidRPr="004612BF">
        <w:t xml:space="preserve"> fehlerhaften Pakets mit NAK. Die </w:t>
      </w:r>
      <w:del w:id="1665" w:author="Dennis Hohmann" w:date="2012-04-15T00:33:00Z">
        <w:r w:rsidR="00CB7D07" w:rsidRPr="004612BF" w:rsidDel="00021F9D">
          <w:delText>2</w:delText>
        </w:r>
      </w:del>
      <w:ins w:id="1666" w:author="Dennis Hohmann" w:date="2012-04-15T00:33:00Z">
        <w:r w:rsidR="00021F9D" w:rsidRPr="004612BF">
          <w:t>zweite</w:t>
        </w:r>
      </w:ins>
      <w:del w:id="1667" w:author="Dennis Hohmann" w:date="2012-04-15T00:33:00Z">
        <w:r w:rsidR="00CB7D07" w:rsidRPr="004612BF" w:rsidDel="00021F9D">
          <w:delText>.</w:delText>
        </w:r>
      </w:del>
      <w:r w:rsidR="00CB7D07" w:rsidRPr="004612BF">
        <w:t xml:space="preserve"> Möglichkeit ist</w:t>
      </w:r>
      <w:r w:rsidR="00CB7D07">
        <w:t xml:space="preserve"> das Ablaufen der voreingestellten Timeo</w:t>
      </w:r>
      <w:r w:rsidR="00B142EC">
        <w:t xml:space="preserve">utzeit und das damit </w:t>
      </w:r>
      <w:ins w:id="1668" w:author="Dennis Hohmann" w:date="2012-04-15T00:35:00Z">
        <w:r w:rsidR="00722450">
          <w:t>v</w:t>
        </w:r>
      </w:ins>
      <w:del w:id="1669" w:author="Dennis Hohmann" w:date="2012-04-15T00:35:00Z">
        <w:r w:rsidR="00B142EC" w:rsidDel="00722450">
          <w:delText>v</w:delText>
        </w:r>
      </w:del>
      <w:r w:rsidR="00B142EC">
        <w:t xml:space="preserve">erbundene, </w:t>
      </w:r>
      <w:ins w:id="1670" w:author="Dennis Hohmann" w:date="2012-04-15T00:35:00Z">
        <w:r w:rsidR="00722450">
          <w:t>V</w:t>
        </w:r>
      </w:ins>
      <w:del w:id="1671" w:author="Dennis Hohmann" w:date="2012-04-15T00:35:00Z">
        <w:r w:rsidR="00CB7D07" w:rsidDel="00722450">
          <w:delText>v</w:delText>
        </w:r>
      </w:del>
      <w:r w:rsidR="00CB7D07">
        <w:t>erwerfen des aktuellen Pakets ohne eine Antwort.</w:t>
      </w:r>
    </w:p>
    <w:p w14:paraId="654147F4" w14:textId="77777777" w:rsidR="009D1359" w:rsidRDefault="009D1359">
      <w:pPr>
        <w:pStyle w:val="Textkrper"/>
      </w:pPr>
      <w:r>
        <w:br w:type="page"/>
      </w:r>
    </w:p>
    <w:p w14:paraId="664CF02C" w14:textId="14724092" w:rsidR="00682562" w:rsidRDefault="00682562">
      <w:pPr>
        <w:pStyle w:val="Textkrper"/>
      </w:pPr>
      <w:r>
        <w:t xml:space="preserve">Um die voreingestellten Protokolldaten, wie die maximale Timeoutzeit oder die maximale Anzahl an </w:t>
      </w:r>
      <w:r w:rsidR="00773EB3">
        <w:t>D</w:t>
      </w:r>
      <w:r>
        <w:t>atenbytes, zu ändern, wird ein DC2 Protokoll mit folgendem Aufbau gesendet:</w:t>
      </w:r>
    </w:p>
    <w:p w14:paraId="05051D08" w14:textId="77777777" w:rsidR="00682562" w:rsidRDefault="00682562">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4">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258718A6" w:rsidR="00682562" w:rsidRDefault="007E431C" w:rsidP="003563FC">
      <w:pPr>
        <w:pStyle w:val="Beschriftung"/>
      </w:pPr>
      <w:bookmarkStart w:id="1672" w:name="_Toc196185442"/>
      <w:r>
        <w:t xml:space="preserve">Abbildung </w:t>
      </w:r>
      <w:r w:rsidR="00E74341">
        <w:fldChar w:fldCharType="begin"/>
      </w:r>
      <w:r w:rsidR="00E74341">
        <w:instrText xml:space="preserve"> STYLEREF 2 \s </w:instrText>
      </w:r>
      <w:r w:rsidR="00E74341">
        <w:fldChar w:fldCharType="separate"/>
      </w:r>
      <w:r w:rsidR="007C4FC9">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167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Protokollrahmen DC2</w:t>
      </w:r>
      <w:r w:rsidR="008B1248">
        <w:rPr>
          <w:rStyle w:val="Funotenzeichen"/>
        </w:rPr>
        <w:footnoteReference w:id="23"/>
      </w:r>
      <w:bookmarkEnd w:id="1672"/>
    </w:p>
    <w:p w14:paraId="61EDFAC2" w14:textId="77777777" w:rsidR="003563FC" w:rsidRDefault="003563FC" w:rsidP="003563FC">
      <w:pPr>
        <w:pStyle w:val="Textkrper"/>
      </w:pPr>
    </w:p>
    <w:p w14:paraId="0FC6BE2D" w14:textId="77777777" w:rsidR="003563FC" w:rsidRDefault="003563FC" w:rsidP="003563FC">
      <w:pPr>
        <w:pStyle w:val="Textkrper"/>
      </w:pPr>
      <w:r>
        <w:t>D</w:t>
      </w:r>
      <w:r w:rsidR="007E431C">
        <w:t>iese Einstellungen sind direkt nach der Verarbeitung des Datenpakets gültig. Ein Ne</w:t>
      </w:r>
      <w:r w:rsidR="007E431C">
        <w:t>u</w:t>
      </w:r>
      <w:r w:rsidR="007E431C">
        <w:t>start des Displays ist nicht nötig.</w:t>
      </w:r>
    </w:p>
    <w:p w14:paraId="44FC7717" w14:textId="2200557C" w:rsidR="007B35FA" w:rsidRDefault="00AF0EF5" w:rsidP="00AF0EF5">
      <w:pPr>
        <w:pStyle w:val="berschrift1"/>
      </w:pPr>
      <w:r>
        <w:br w:type="page"/>
      </w:r>
      <w:bookmarkStart w:id="1674" w:name="_Toc196193410"/>
      <w:r w:rsidR="007B35FA">
        <w:t xml:space="preserve">Die </w:t>
      </w:r>
      <w:r w:rsidR="00342A94">
        <w:t>Steuerp</w:t>
      </w:r>
      <w:r w:rsidR="007B35FA">
        <w:t>latine</w:t>
      </w:r>
      <w:bookmarkEnd w:id="1674"/>
    </w:p>
    <w:p w14:paraId="389AD897" w14:textId="0579B309" w:rsidR="00041EE7" w:rsidRDefault="00783203" w:rsidP="00E60F49">
      <w:pPr>
        <w:pStyle w:val="berschrift2"/>
      </w:pPr>
      <w:bookmarkStart w:id="1675" w:name="_Toc196193411"/>
      <w:r>
        <w:t>Aufbau</w:t>
      </w:r>
      <w:bookmarkEnd w:id="1675"/>
    </w:p>
    <w:p w14:paraId="0FF95004" w14:textId="77777777" w:rsidR="00C8249A" w:rsidRPr="00C8249A" w:rsidRDefault="00C8249A" w:rsidP="00C8249A"/>
    <w:p w14:paraId="55B73D65" w14:textId="119DCF2F" w:rsidR="00041EE7" w:rsidRDefault="001B0D83" w:rsidP="00041EE7">
      <w:pPr>
        <w:keepNext/>
      </w:pPr>
      <w:del w:id="1676"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1677" w:author="Dennis Hohmann" w:date="2012-04-15T00:44:00Z">
        <w:r w:rsidR="00DE3B2F" w:rsidRPr="00DE3B2F">
          <w:rPr>
            <w:noProof/>
            <w:lang w:eastAsia="de-DE"/>
          </w:rPr>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0296BF7D" w:rsidR="00041EE7" w:rsidRDefault="00041EE7" w:rsidP="00041EE7">
      <w:pPr>
        <w:pStyle w:val="Beschriftung"/>
      </w:pPr>
      <w:bookmarkStart w:id="1678" w:name="_Toc196185443"/>
      <w:r>
        <w:t xml:space="preserve">Abbildung </w:t>
      </w:r>
      <w:r w:rsidR="00E74341">
        <w:fldChar w:fldCharType="begin"/>
      </w:r>
      <w:r w:rsidR="00E74341">
        <w:instrText xml:space="preserve"> STYLEREF 2 \s </w:instrText>
      </w:r>
      <w:r w:rsidR="00E74341">
        <w:fldChar w:fldCharType="separate"/>
      </w:r>
      <w:r w:rsidR="007C4FC9">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67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Blockschaltbild Steuerplatine</w:t>
      </w:r>
      <w:bookmarkEnd w:id="1678"/>
    </w:p>
    <w:p w14:paraId="41EEBEB8" w14:textId="77777777" w:rsidR="00995C64" w:rsidRPr="00995C64" w:rsidRDefault="00995C64" w:rsidP="00995C64"/>
    <w:p w14:paraId="177C3CEF" w14:textId="1CBAE665" w:rsidR="008577F3" w:rsidRDefault="009C1059">
      <w:pPr>
        <w:pStyle w:val="Textkrper"/>
      </w:pPr>
      <w:r>
        <w:t xml:space="preserve">Die </w:t>
      </w:r>
      <w:del w:id="1680" w:author="Dennis Hohmann" w:date="2012-04-15T00:44:00Z">
        <w:r w:rsidDel="00377D74">
          <w:delText>Stromversorgun</w:delText>
        </w:r>
        <w:r w:rsidR="003D51A7" w:rsidDel="00377D74">
          <w:delText xml:space="preserve">g </w:delText>
        </w:r>
      </w:del>
      <w:ins w:id="1681" w:author="Dennis Hohmann" w:date="2012-04-15T00:44:00Z">
        <w:r w:rsidR="00377D74">
          <w:t xml:space="preserve">Spannungsversorgung </w:t>
        </w:r>
      </w:ins>
      <w:r w:rsidR="003D51A7">
        <w:t>ist auf einen Verbrauch von 44</w:t>
      </w:r>
      <w:r w:rsidR="00E50662">
        <w:t>5</w:t>
      </w:r>
      <w:r w:rsidR="004C47E3">
        <w:t> </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pPr>
        <w:pStyle w:val="Textkrper"/>
      </w:pPr>
    </w:p>
    <w:tbl>
      <w:tblPr>
        <w:tblStyle w:val="Tabellenraster"/>
        <w:tblW w:w="0" w:type="auto"/>
        <w:jc w:val="center"/>
        <w:tblLook w:val="04A0" w:firstRow="1" w:lastRow="0" w:firstColumn="1" w:lastColumn="0" w:noHBand="0" w:noVBand="1"/>
        <w:tblPrChange w:id="1682" w:author="Dennis Hohmann" w:date="2012-04-15T00:39:00Z">
          <w:tblPr>
            <w:tblStyle w:val="Tabellenraster"/>
            <w:tblW w:w="0" w:type="auto"/>
            <w:jc w:val="center"/>
            <w:tblLook w:val="04A0" w:firstRow="1" w:lastRow="0" w:firstColumn="1" w:lastColumn="0" w:noHBand="0" w:noVBand="1"/>
          </w:tblPr>
        </w:tblPrChange>
      </w:tblPr>
      <w:tblGrid>
        <w:gridCol w:w="2618"/>
        <w:gridCol w:w="1224"/>
        <w:tblGridChange w:id="1683">
          <w:tblGrid>
            <w:gridCol w:w="2411"/>
            <w:gridCol w:w="1224"/>
          </w:tblGrid>
        </w:tblGridChange>
      </w:tblGrid>
      <w:tr w:rsidR="009C1059" w14:paraId="2C1F03B4" w14:textId="77777777" w:rsidTr="008B14C0">
        <w:trPr>
          <w:jc w:val="center"/>
          <w:trPrChange w:id="1684" w:author="Dennis Hohmann" w:date="2012-04-15T00:39:00Z">
            <w:trPr>
              <w:jc w:val="center"/>
            </w:trPr>
          </w:trPrChange>
        </w:trPr>
        <w:tc>
          <w:tcPr>
            <w:tcW w:w="2411" w:type="dxa"/>
            <w:tcPrChange w:id="1685" w:author="Dennis Hohmann" w:date="2012-04-15T00:39:00Z">
              <w:tcPr>
                <w:tcW w:w="2411" w:type="dxa"/>
              </w:tcPr>
            </w:tcPrChange>
          </w:tcPr>
          <w:p w14:paraId="517ED166" w14:textId="76A72A53" w:rsidR="009C1059" w:rsidRDefault="009C1059">
            <w:pPr>
              <w:pStyle w:val="Textkrper"/>
              <w:rPr>
                <w:rFonts w:asciiTheme="majorHAnsi" w:eastAsiaTheme="majorEastAsia" w:hAnsiTheme="majorHAnsi" w:cstheme="majorBidi"/>
                <w:b/>
                <w:bCs w:val="0"/>
                <w:i/>
                <w:iCs/>
              </w:rPr>
              <w:pPrChange w:id="1686" w:author="Dennis Hohmann" w:date="2012-04-15T00:39:00Z">
                <w:pPr>
                  <w:pStyle w:val="Textkrper"/>
                  <w:keepNext/>
                  <w:keepLines/>
                  <w:numPr>
                    <w:ilvl w:val="3"/>
                    <w:numId w:val="2"/>
                  </w:numPr>
                  <w:spacing w:before="200"/>
                  <w:ind w:left="864" w:hanging="864"/>
                  <w:outlineLvl w:val="3"/>
                </w:pPr>
              </w:pPrChange>
            </w:pPr>
            <w:r>
              <w:t>ATmega1284P-PU</w:t>
            </w:r>
          </w:p>
        </w:tc>
        <w:tc>
          <w:tcPr>
            <w:tcW w:w="1224" w:type="dxa"/>
            <w:tcPrChange w:id="1687" w:author="Dennis Hohmann" w:date="2012-04-15T00:39:00Z">
              <w:tcPr>
                <w:tcW w:w="1224" w:type="dxa"/>
              </w:tcPr>
            </w:tcPrChange>
          </w:tcPr>
          <w:p w14:paraId="093407E1" w14:textId="489EF7F8" w:rsidR="009C1059" w:rsidRPr="000C2078" w:rsidRDefault="008B14C0">
            <w:pPr>
              <w:pStyle w:val="Textkrper"/>
            </w:pPr>
            <w:ins w:id="1688"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1689" w:author="Dennis Hohmann" w:date="2012-04-15T00:39:00Z">
            <w:trPr>
              <w:jc w:val="center"/>
            </w:trPr>
          </w:trPrChange>
        </w:trPr>
        <w:tc>
          <w:tcPr>
            <w:tcW w:w="2411" w:type="dxa"/>
            <w:tcPrChange w:id="1690" w:author="Dennis Hohmann" w:date="2012-04-15T00:39:00Z">
              <w:tcPr>
                <w:tcW w:w="2411" w:type="dxa"/>
              </w:tcPr>
            </w:tcPrChange>
          </w:tcPr>
          <w:p w14:paraId="3CDDD660" w14:textId="3579A153" w:rsidR="009C1059" w:rsidRDefault="00B0341A">
            <w:pPr>
              <w:pStyle w:val="Textkrper"/>
              <w:rPr>
                <w:rFonts w:asciiTheme="majorHAnsi" w:eastAsiaTheme="majorEastAsia" w:hAnsiTheme="majorHAnsi" w:cstheme="majorBidi"/>
                <w:b/>
                <w:bCs w:val="0"/>
                <w:i/>
                <w:iCs/>
              </w:rPr>
              <w:pPrChange w:id="1691" w:author="Dennis Hohmann" w:date="2012-04-15T00:39:00Z">
                <w:pPr>
                  <w:pStyle w:val="Textkrper"/>
                  <w:keepNext/>
                  <w:keepLines/>
                  <w:numPr>
                    <w:ilvl w:val="3"/>
                    <w:numId w:val="2"/>
                  </w:numPr>
                  <w:spacing w:before="200"/>
                  <w:ind w:left="864" w:hanging="864"/>
                  <w:outlineLvl w:val="3"/>
                </w:pPr>
              </w:pPrChange>
            </w:pPr>
            <w:r>
              <w:t>VDrive2</w:t>
            </w:r>
            <w:r w:rsidR="009C1059">
              <w:t>-USB</w:t>
            </w:r>
          </w:p>
        </w:tc>
        <w:tc>
          <w:tcPr>
            <w:tcW w:w="1224" w:type="dxa"/>
            <w:tcPrChange w:id="1692" w:author="Dennis Hohmann" w:date="2012-04-15T00:39:00Z">
              <w:tcPr>
                <w:tcW w:w="1224" w:type="dxa"/>
              </w:tcPr>
            </w:tcPrChange>
          </w:tcPr>
          <w:p w14:paraId="2575ED61" w14:textId="159BBB7D" w:rsidR="009C1059" w:rsidRPr="000C2078" w:rsidRDefault="00D67301">
            <w:pPr>
              <w:pStyle w:val="Textkrper"/>
            </w:pPr>
            <w:ins w:id="1693"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1694" w:author="Dennis Hohmann" w:date="2012-04-15T00:39:00Z">
            <w:trPr>
              <w:jc w:val="center"/>
            </w:trPr>
          </w:trPrChange>
        </w:trPr>
        <w:tc>
          <w:tcPr>
            <w:tcW w:w="2411" w:type="dxa"/>
            <w:tcPrChange w:id="1695" w:author="Dennis Hohmann" w:date="2012-04-15T00:39:00Z">
              <w:tcPr>
                <w:tcW w:w="2411" w:type="dxa"/>
              </w:tcPr>
            </w:tcPrChange>
          </w:tcPr>
          <w:p w14:paraId="4E22E105" w14:textId="2BAC45D7" w:rsidR="009C1059" w:rsidRDefault="009C1059">
            <w:pPr>
              <w:pStyle w:val="Textkrper"/>
              <w:rPr>
                <w:rFonts w:asciiTheme="majorHAnsi" w:eastAsiaTheme="majorEastAsia" w:hAnsiTheme="majorHAnsi" w:cstheme="majorBidi"/>
                <w:b/>
                <w:bCs w:val="0"/>
                <w:i/>
                <w:iCs/>
              </w:rPr>
              <w:pPrChange w:id="1696" w:author="Dennis Hohmann" w:date="2012-04-15T00:39:00Z">
                <w:pPr>
                  <w:pStyle w:val="Textkrper"/>
                  <w:keepNext/>
                  <w:keepLines/>
                  <w:numPr>
                    <w:ilvl w:val="3"/>
                    <w:numId w:val="2"/>
                  </w:numPr>
                  <w:spacing w:before="200"/>
                  <w:ind w:left="864" w:hanging="864"/>
                  <w:outlineLvl w:val="3"/>
                </w:pPr>
              </w:pPrChange>
            </w:pPr>
            <w:r>
              <w:t>eDIP240-Display</w:t>
            </w:r>
          </w:p>
        </w:tc>
        <w:tc>
          <w:tcPr>
            <w:tcW w:w="1224" w:type="dxa"/>
            <w:tcPrChange w:id="1697" w:author="Dennis Hohmann" w:date="2012-04-15T00:39:00Z">
              <w:tcPr>
                <w:tcW w:w="1224" w:type="dxa"/>
              </w:tcPr>
            </w:tcPrChange>
          </w:tcPr>
          <w:p w14:paraId="2B1F5515" w14:textId="12746E73" w:rsidR="009C1059" w:rsidRPr="000C2078" w:rsidRDefault="00D67301">
            <w:pPr>
              <w:pStyle w:val="Textkrper"/>
            </w:pPr>
            <w:ins w:id="1698" w:author="Dennis Hohmann" w:date="2012-04-15T00:39:00Z">
              <w:r>
                <w:t xml:space="preserve">  </w:t>
              </w:r>
            </w:ins>
            <w:r w:rsidR="009648A6" w:rsidRPr="000C2078">
              <w:t>210</w:t>
            </w:r>
            <w:r w:rsidR="00413B28" w:rsidRPr="000C2078">
              <w:t xml:space="preserve"> mA</w:t>
            </w:r>
          </w:p>
        </w:tc>
      </w:tr>
    </w:tbl>
    <w:p w14:paraId="1E29F47F" w14:textId="0A61A910" w:rsidR="008577F3" w:rsidRDefault="003D51A7" w:rsidP="003D51A7">
      <w:pPr>
        <w:pStyle w:val="Beschriftung"/>
        <w:ind w:firstLine="2399"/>
        <w:rPr>
          <w:ins w:id="1699" w:author="Dennis Hohmann" w:date="2012-04-15T00:37:00Z"/>
        </w:rPr>
      </w:pPr>
      <w:bookmarkStart w:id="1700" w:name="_Toc196185444"/>
      <w:r>
        <w:t xml:space="preserve">Abbildung </w:t>
      </w:r>
      <w:r w:rsidR="00E74341">
        <w:fldChar w:fldCharType="begin"/>
      </w:r>
      <w:r w:rsidR="00E74341">
        <w:instrText xml:space="preserve"> STYLEREF 2 \s </w:instrText>
      </w:r>
      <w:r w:rsidR="00E74341">
        <w:fldChar w:fldCharType="separate"/>
      </w:r>
      <w:r w:rsidR="007C4FC9">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170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Stromverbrauch</w:t>
      </w:r>
      <w:bookmarkEnd w:id="1700"/>
    </w:p>
    <w:p w14:paraId="70055375" w14:textId="77777777" w:rsidR="008B14C0" w:rsidRPr="006D50EA" w:rsidRDefault="008B14C0">
      <w:pPr>
        <w:pPrChange w:id="1702" w:author="Dennis Hohmann" w:date="2012-04-15T00:37:00Z">
          <w:pPr>
            <w:pStyle w:val="Beschriftung"/>
            <w:ind w:firstLine="2399"/>
          </w:pPr>
        </w:pPrChange>
      </w:pPr>
    </w:p>
    <w:p w14:paraId="772A2E63" w14:textId="0D9C774B" w:rsidR="00EF2E36" w:rsidRDefault="00413B28">
      <w:pPr>
        <w:pStyle w:val="Textkrper"/>
        <w:rPr>
          <w:ins w:id="1703" w:author="Dennis Hohmann" w:date="2012-04-15T00:41:00Z"/>
        </w:rPr>
        <w:pPrChange w:id="1704" w:author="Dennis Hohmann" w:date="2012-04-15T00:39:00Z">
          <w:pPr>
            <w:pStyle w:val="Beschriftung"/>
            <w:ind w:firstLine="2399"/>
          </w:pPr>
        </w:pPrChange>
      </w:pPr>
      <w:r>
        <w:t>Der verwendete Brückengleichrichter ist auf 35</w:t>
      </w:r>
      <w:ins w:id="1705" w:author="Dennis Hohmann" w:date="2012-04-15T00:40:00Z">
        <w:r w:rsidR="009A7150">
          <w:t> </w:t>
        </w:r>
      </w:ins>
      <w:r>
        <w:t>V und 4</w:t>
      </w:r>
      <w:ins w:id="1706" w:author="Dennis Hohmann" w:date="2012-04-15T00:40:00Z">
        <w:r w:rsidR="009A7150">
          <w:t> </w:t>
        </w:r>
      </w:ins>
      <w:del w:id="1707" w:author="Dennis Hohmann" w:date="2012-04-15T00:40:00Z">
        <w:r w:rsidDel="009A7150">
          <w:delText xml:space="preserve"> </w:delText>
        </w:r>
      </w:del>
      <w:r>
        <w:t>A</w:t>
      </w:r>
      <w:del w:id="1708" w:author="Dennis Hohmann" w:date="2012-04-15T00:40:00Z">
        <w:r w:rsidDel="009A7150">
          <w:delText>mpere</w:delText>
        </w:r>
      </w:del>
      <w:r>
        <w:t xml:space="preserve"> ausgelegt. Der Festspannung</w:t>
      </w:r>
      <w:r>
        <w:t>s</w:t>
      </w:r>
      <w:r>
        <w:t xml:space="preserve">regler </w:t>
      </w:r>
      <w:r w:rsidR="00F04C30">
        <w:t>LM</w:t>
      </w:r>
      <w:r>
        <w:t>7805 ist mit 1</w:t>
      </w:r>
      <w:ins w:id="1709" w:author="Dennis Hohmann" w:date="2012-04-15T00:39:00Z">
        <w:r w:rsidR="009A7150">
          <w:t> </w:t>
        </w:r>
      </w:ins>
      <w:del w:id="1710" w:author="Dennis Hohmann" w:date="2012-04-15T00:39:00Z">
        <w:r w:rsidDel="009A7150">
          <w:delText xml:space="preserve"> </w:delText>
        </w:r>
      </w:del>
      <w:r>
        <w:t>A</w:t>
      </w:r>
      <w:del w:id="1711" w:author="Dennis Hohmann" w:date="2012-04-15T00:39:00Z">
        <w:r w:rsidDel="009A7150">
          <w:delText>mpere</w:delText>
        </w:r>
      </w:del>
      <w:r>
        <w:t xml:space="preserve"> belastbar. Die Leiterbahnen der </w:t>
      </w:r>
      <w:r w:rsidR="001B0D83">
        <w:t>Versorgungsspannung sind in 0,60</w:t>
      </w:r>
      <w:ins w:id="1712" w:author="Dennis Hohmann" w:date="2012-04-15T00:39:00Z">
        <w:r w:rsidR="009A7150">
          <w:t> </w:t>
        </w:r>
      </w:ins>
      <w:del w:id="1713"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iPhone App</w:t>
      </w:r>
      <w:r w:rsidR="004A1BD2">
        <w:rPr>
          <w:rStyle w:val="Funotenzeichen"/>
        </w:rPr>
        <w:footnoteReference w:id="24"/>
      </w:r>
      <w:r w:rsidR="004A1BD2">
        <w:t xml:space="preserve"> unter Berücksichtigung einer </w:t>
      </w:r>
      <w:ins w:id="1714" w:author="Dennis Hohmann" w:date="2012-04-15T00:40:00Z">
        <w:r w:rsidR="009A7150">
          <w:t>d</w:t>
        </w:r>
      </w:ins>
      <w:del w:id="1715" w:author="Dennis Hohmann" w:date="2012-04-15T00:40:00Z">
        <w:r w:rsidR="004A1BD2" w:rsidDel="009A7150">
          <w:delText>D</w:delText>
        </w:r>
      </w:del>
      <w:r w:rsidR="004A1BD2">
        <w:t>oppelseitigen Platine mit einer Kupferstärke von 35</w:t>
      </w:r>
      <w:ins w:id="1716" w:author="Dennis Hohmann" w:date="2012-04-15T00:40:00Z">
        <w:r w:rsidR="009A7150">
          <w:t> µ</w:t>
        </w:r>
      </w:ins>
      <w:del w:id="1717" w:author="Dennis Hohmann" w:date="2012-04-15T00:40:00Z">
        <w:r w:rsidR="004A1BD2" w:rsidDel="009A7150">
          <w:delText>u</w:delText>
        </w:r>
      </w:del>
      <w:r w:rsidR="004A1BD2">
        <w:t>m und einer maximalen Erwärmung von 4</w:t>
      </w:r>
      <w:ins w:id="1718" w:author="Dennis Hohmann" w:date="2012-04-15T00:40:00Z">
        <w:r w:rsidR="00AC3564">
          <w:t> </w:t>
        </w:r>
      </w:ins>
      <w:r w:rsidR="004A1BD2">
        <w:t>°C bei 1</w:t>
      </w:r>
      <w:ins w:id="1719" w:author="Dennis Hohmann" w:date="2012-04-15T00:40:00Z">
        <w:r w:rsidR="00AC3564">
          <w:t> </w:t>
        </w:r>
      </w:ins>
      <w:r w:rsidR="004A1BD2">
        <w:t>A durchgeführt.</w:t>
      </w:r>
    </w:p>
    <w:p w14:paraId="0C64EFA4" w14:textId="77777777" w:rsidR="00EF2E36" w:rsidRDefault="00EF2E36">
      <w:pPr>
        <w:pStyle w:val="Textkrper"/>
        <w:rPr>
          <w:ins w:id="1720" w:author="Dennis Hohmann" w:date="2012-04-15T00:41:00Z"/>
        </w:rPr>
        <w:pPrChange w:id="1721" w:author="Dennis Hohmann" w:date="2012-04-15T00:39:00Z">
          <w:pPr>
            <w:pStyle w:val="Beschriftung"/>
            <w:ind w:firstLine="2399"/>
          </w:pPr>
        </w:pPrChange>
      </w:pPr>
    </w:p>
    <w:p w14:paraId="351E1268" w14:textId="3DF5E91A" w:rsidR="00413B28" w:rsidRDefault="00B358C6">
      <w:pPr>
        <w:pStyle w:val="Textkrper"/>
        <w:pPrChange w:id="1722" w:author="Dennis Hohmann" w:date="2012-04-15T00:39:00Z">
          <w:pPr>
            <w:pStyle w:val="Beschriftung"/>
            <w:ind w:firstLine="2399"/>
          </w:pPr>
        </w:pPrChange>
      </w:pPr>
      <w:del w:id="1723" w:author="Dennis Hohmann" w:date="2012-04-15T00:41:00Z">
        <w:r w:rsidDel="00EF2E36">
          <w:delText xml:space="preserve"> </w:delText>
        </w:r>
      </w:del>
      <w:r>
        <w:t>Die IC</w:t>
      </w:r>
      <w:ins w:id="1724" w:author="Dennis Hohmann" w:date="2012-04-15T00:40:00Z">
        <w:r w:rsidR="00EF2E36">
          <w:t xml:space="preserve">s </w:t>
        </w:r>
      </w:ins>
      <w:del w:id="1725" w:author="Dennis Hohmann" w:date="2012-04-15T00:40:00Z">
        <w:r w:rsidDel="00AC3564">
          <w:delText>´</w:delText>
        </w:r>
        <w:r w:rsidDel="00EF2E36">
          <w:delText xml:space="preserve">s </w:delText>
        </w:r>
      </w:del>
      <w:r>
        <w:t>ATmega1284P-PU sowie der MAX232 sin</w:t>
      </w:r>
      <w:ins w:id="1726" w:author="Dennis Hohmann" w:date="2012-04-15T00:41:00Z">
        <w:r w:rsidR="0057683A">
          <w:t>d</w:t>
        </w:r>
      </w:ins>
      <w:del w:id="1727" w:author="Dennis Hohmann" w:date="2012-04-15T00:41:00Z">
        <w:r w:rsidDel="0057683A">
          <w:delText>g</w:delText>
        </w:r>
      </w:del>
      <w:r>
        <w:t xml:space="preserve"> gesockelt eingelötet, alle weiteren Bauteile sind direkt eingelötet.</w:t>
      </w:r>
    </w:p>
    <w:p w14:paraId="5810524C" w14:textId="77777777" w:rsidR="00B358C6" w:rsidRDefault="00B358C6">
      <w:pPr>
        <w:pStyle w:val="Textkrper"/>
        <w:pPrChange w:id="1728" w:author="Dennis Hohmann" w:date="2012-04-15T00:39:00Z">
          <w:pPr>
            <w:pStyle w:val="Beschriftung"/>
            <w:ind w:firstLine="2399"/>
          </w:pPr>
        </w:pPrChange>
      </w:pPr>
    </w:p>
    <w:p w14:paraId="716330F2" w14:textId="63931D94" w:rsidR="008577F3" w:rsidRPr="008577F3" w:rsidRDefault="009C1059" w:rsidP="00E60F49">
      <w:pPr>
        <w:pStyle w:val="berschrift2"/>
      </w:pPr>
      <w:bookmarkStart w:id="1729" w:name="_Toc196193412"/>
      <w:r>
        <w:t xml:space="preserve">Das </w:t>
      </w:r>
      <w:r w:rsidR="00342A94">
        <w:t>Design</w:t>
      </w:r>
      <w:bookmarkEnd w:id="1729"/>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223DBFB" w:rsidR="007B35FA" w:rsidRDefault="007B35FA" w:rsidP="008278AB">
      <w:pPr>
        <w:pStyle w:val="Beschriftung"/>
        <w:ind w:firstLine="131"/>
      </w:pPr>
      <w:bookmarkStart w:id="1730" w:name="_Toc195011702"/>
      <w:bookmarkStart w:id="1731" w:name="_Toc195068830"/>
      <w:bookmarkStart w:id="1732" w:name="_Toc195068909"/>
      <w:bookmarkStart w:id="1733" w:name="_Toc195069041"/>
      <w:bookmarkStart w:id="1734" w:name="_Toc195069343"/>
      <w:bookmarkStart w:id="1735" w:name="_Toc195118422"/>
      <w:bookmarkStart w:id="1736" w:name="_Toc195150491"/>
      <w:bookmarkStart w:id="1737" w:name="_Toc196185445"/>
      <w:r w:rsidRPr="00825287">
        <w:t xml:space="preserve">Abbildung </w:t>
      </w:r>
      <w:r w:rsidR="00E74341">
        <w:fldChar w:fldCharType="begin"/>
      </w:r>
      <w:r w:rsidR="00E74341">
        <w:instrText xml:space="preserve"> STYLEREF 2 \s </w:instrText>
      </w:r>
      <w:r w:rsidR="00E74341">
        <w:fldChar w:fldCharType="separate"/>
      </w:r>
      <w:r w:rsidR="007C4FC9">
        <w:rPr>
          <w:noProof/>
        </w:rPr>
        <w:t>5.2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173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825287">
        <w:t>: Steuerplatine</w:t>
      </w:r>
      <w:r w:rsidR="003769A1" w:rsidRPr="00825287">
        <w:t xml:space="preserve"> Designentwurf</w:t>
      </w:r>
      <w:bookmarkEnd w:id="1730"/>
      <w:bookmarkEnd w:id="1731"/>
      <w:bookmarkEnd w:id="1732"/>
      <w:bookmarkEnd w:id="1733"/>
      <w:bookmarkEnd w:id="1734"/>
      <w:bookmarkEnd w:id="1735"/>
      <w:bookmarkEnd w:id="1736"/>
      <w:bookmarkEnd w:id="1737"/>
    </w:p>
    <w:p w14:paraId="253ED2C4" w14:textId="77777777" w:rsidR="005F29E6" w:rsidRPr="005F29E6" w:rsidRDefault="005F29E6" w:rsidP="005F29E6"/>
    <w:p w14:paraId="218BB850" w14:textId="16C4CAB2" w:rsidR="003769A1" w:rsidRDefault="001B0D83">
      <w:pPr>
        <w:pStyle w:val="Textkrper"/>
        <w:pPrChange w:id="1739" w:author="Dennis Hohmann" w:date="2012-04-15T00:39:00Z">
          <w:pPr>
            <w:pStyle w:val="Beschriftung"/>
            <w:ind w:firstLine="2399"/>
          </w:pPr>
        </w:pPrChange>
      </w:pPr>
      <w:r>
        <w:t xml:space="preserve">Die </w:t>
      </w:r>
      <w:r w:rsidR="003769A1">
        <w:t>Steuerplatine wurde mit EAGLE designet. Zur Herstellung wurde die Belichtungsm</w:t>
      </w:r>
      <w:r w:rsidR="003769A1">
        <w:t>e</w:t>
      </w:r>
      <w:r w:rsidR="003769A1">
        <w:t xml:space="preserve">thode verwendet. Die Bohrungen der Bauteile und </w:t>
      </w:r>
      <w:ins w:id="1740" w:author="Dennis Hohmann" w:date="2012-04-15T00:46:00Z">
        <w:r w:rsidR="00C04D74">
          <w:t>VIAs</w:t>
        </w:r>
      </w:ins>
      <w:del w:id="1741" w:author="Dennis Hohmann" w:date="2012-04-15T00:46:00Z">
        <w:r w:rsidR="003769A1" w:rsidDel="00C04D74">
          <w:delText>Vias</w:delText>
        </w:r>
      </w:del>
      <w:r w:rsidR="003769A1">
        <w:t xml:space="preserve"> wurden jedoch von der hier entw</w:t>
      </w:r>
      <w:r w:rsidR="003769A1">
        <w:t>i</w:t>
      </w:r>
      <w:r w:rsidR="003769A1">
        <w:t>ckelten Steuer</w:t>
      </w:r>
      <w:r w:rsidR="00342A94">
        <w:t>ung und Portalfräse ausgeführt.</w:t>
      </w:r>
    </w:p>
    <w:p w14:paraId="5E80B3B8" w14:textId="77777777" w:rsidR="009648A6" w:rsidRDefault="009648A6">
      <w:pPr>
        <w:pStyle w:val="Textkrper"/>
        <w:pPrChange w:id="1742" w:author="Dennis Hohmann" w:date="2012-04-15T00:39:00Z">
          <w:pPr>
            <w:pStyle w:val="Beschriftung"/>
            <w:ind w:firstLine="2399"/>
          </w:pPr>
        </w:pPrChange>
      </w:pPr>
    </w:p>
    <w:p w14:paraId="4948A80D" w14:textId="7F82344F" w:rsidR="00591098" w:rsidRDefault="009648A6">
      <w:pPr>
        <w:pStyle w:val="Textkrper"/>
        <w:pPrChange w:id="1743" w:author="Dennis Hohmann" w:date="2012-04-15T00:39:00Z">
          <w:pPr>
            <w:pStyle w:val="Beschriftung"/>
            <w:ind w:firstLine="2399"/>
          </w:pPr>
        </w:pPrChange>
      </w:pPr>
      <w:r>
        <w:t xml:space="preserve">Beim </w:t>
      </w:r>
      <w:del w:id="1744" w:author="Dennis Hohmann" w:date="2012-04-15T00:46:00Z">
        <w:r w:rsidDel="00377D74">
          <w:delText xml:space="preserve">designen </w:delText>
        </w:r>
      </w:del>
      <w:ins w:id="1745" w:author="Dennis Hohmann" w:date="2012-04-15T00:46:00Z">
        <w:r w:rsidR="00377D74">
          <w:t xml:space="preserve">entwerfen </w:t>
        </w:r>
      </w:ins>
      <w:r>
        <w:t>der Platine wurde als äußeres Maß</w:t>
      </w:r>
      <w:del w:id="1746" w:author="Dennis Hohmann" w:date="2012-04-15T00:46:00Z">
        <w:r w:rsidDel="00C04D74">
          <w:delText>,</w:delText>
        </w:r>
      </w:del>
      <w:r>
        <w:t xml:space="preserve"> Euro-Platinen-Format </w:t>
      </w:r>
      <w:r w:rsidR="000C2078">
        <w:t xml:space="preserve">(L x B x H) </w:t>
      </w:r>
      <w:r>
        <w:t>160</w:t>
      </w:r>
      <w:ins w:id="1747" w:author="Dennis Hohmann" w:date="2012-04-15T00:45:00Z">
        <w:r w:rsidR="00377D74">
          <w:t> </w:t>
        </w:r>
      </w:ins>
      <w:r>
        <w:t>mm x 100</w:t>
      </w:r>
      <w:ins w:id="1748" w:author="Dennis Hohmann" w:date="2012-04-15T00:45:00Z">
        <w:r w:rsidR="00377D74">
          <w:t> </w:t>
        </w:r>
      </w:ins>
      <w:r>
        <w:t>mm</w:t>
      </w:r>
      <w:r w:rsidR="00B0341A">
        <w:t xml:space="preserve"> x 1,5</w:t>
      </w:r>
      <w:ins w:id="1749" w:author="Dennis Hohmann" w:date="2012-04-15T00:45:00Z">
        <w:r w:rsidR="00377D74">
          <w:t> </w:t>
        </w:r>
      </w:ins>
      <w:r w:rsidR="00B0341A">
        <w:t>mm</w:t>
      </w:r>
      <w:r>
        <w:t xml:space="preserve"> gewählt. Das </w:t>
      </w:r>
      <w:r w:rsidR="000C2078">
        <w:t>Einbau-Display mit den Maßen 128mm x 94</w:t>
      </w:r>
      <w:ins w:id="1750" w:author="Dennis Hohmann" w:date="2012-04-15T00:45:00Z">
        <w:r w:rsidR="00377D74">
          <w:t> </w:t>
        </w:r>
      </w:ins>
      <w:r>
        <w:t>mm</w:t>
      </w:r>
      <w:r w:rsidR="00B0341A">
        <w:t xml:space="preserve"> x</w:t>
      </w:r>
      <w:r w:rsidR="000C2078">
        <w:t xml:space="preserve"> 32</w:t>
      </w:r>
      <w:ins w:id="1751"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1752" w:author="Dennis Hohmann" w:date="2012-04-15T00:45:00Z">
        <w:r w:rsidR="00377D74">
          <w:t> </w:t>
        </w:r>
      </w:ins>
      <w:r w:rsidR="00B0341A">
        <w:t>mm x 20</w:t>
      </w:r>
      <w:ins w:id="1753" w:author="Dennis Hohmann" w:date="2012-04-15T00:45:00Z">
        <w:r w:rsidR="00377D74">
          <w:t> </w:t>
        </w:r>
      </w:ins>
      <w:r w:rsidR="00B0341A">
        <w:t xml:space="preserve">mm x </w:t>
      </w:r>
      <w:r w:rsidR="00B0341A" w:rsidRPr="006D50EA">
        <w:t>42</w:t>
      </w:r>
      <w:ins w:id="1754" w:author="Dennis Hohmann" w:date="2012-04-15T00:45:00Z">
        <w:r w:rsidR="00377D74">
          <w:t> </w:t>
        </w:r>
      </w:ins>
      <w:r w:rsidR="00B0341A" w:rsidRPr="006D50EA">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1755" w:author="Dennis Hohmann" w:date="2012-04-15T00:45:00Z">
        <w:r w:rsidR="00377D74">
          <w:t> </w:t>
        </w:r>
      </w:ins>
      <w:r w:rsidR="007D576A">
        <w:t>mm x 120</w:t>
      </w:r>
      <w:ins w:id="1756" w:author="Dennis Hohmann" w:date="2012-04-15T00:45:00Z">
        <w:r w:rsidR="00377D74">
          <w:t> </w:t>
        </w:r>
      </w:ins>
      <w:r w:rsidR="007D576A">
        <w:t xml:space="preserve">mm x </w:t>
      </w:r>
      <w:r w:rsidR="00591098">
        <w:t>77</w:t>
      </w:r>
      <w:ins w:id="1757" w:author="Dennis Hohmann" w:date="2012-04-15T00:45:00Z">
        <w:r w:rsidR="00377D74">
          <w:t> </w:t>
        </w:r>
      </w:ins>
      <w:r w:rsidR="00591098">
        <w:t>mm.</w:t>
      </w:r>
    </w:p>
    <w:p w14:paraId="20D4BD46" w14:textId="77777777" w:rsidR="00BB62C6" w:rsidRDefault="00BB62C6">
      <w:pPr>
        <w:pStyle w:val="Textkrper"/>
      </w:pPr>
    </w:p>
    <w:p w14:paraId="1C6DF183" w14:textId="3DF725A7" w:rsidR="00BB62C6" w:rsidDel="00C04D74" w:rsidRDefault="00BB62C6">
      <w:pPr>
        <w:pStyle w:val="Textkrper"/>
        <w:rPr>
          <w:del w:id="1758" w:author="Dennis Hohmann" w:date="2012-04-15T00:48:00Z"/>
        </w:rPr>
      </w:pPr>
      <w:r>
        <w:t>Aufgrund der geringen Anzahl an Bauelementen</w:t>
      </w:r>
      <w:del w:id="1759" w:author="Dennis Hohmann" w:date="2012-04-15T00:46:00Z">
        <w:r w:rsidDel="00C04D74">
          <w:delText>,</w:delText>
        </w:r>
      </w:del>
      <w:r>
        <w:t xml:space="preserve"> wurde auf die Verwendung von SMD-Bauteilen verzichtet. Das Design</w:t>
      </w:r>
      <w:del w:id="1760" w:author="Dennis Hohmann" w:date="2012-04-15T00:46:00Z">
        <w:r w:rsidDel="00C04D74">
          <w:delText>e</w:delText>
        </w:r>
      </w:del>
      <w:r>
        <w:t xml:space="preserve"> wurde zur bess</w:t>
      </w:r>
      <w:r w:rsidR="00DF6F1C">
        <w:t>eren Übersicht und Lötbarkeit</w:t>
      </w:r>
      <w:del w:id="1761" w:author="Dennis Hohmann" w:date="2012-04-15T00:46:00Z">
        <w:r w:rsidR="00DF6F1C" w:rsidDel="00C04D74">
          <w:delText>,</w:delText>
        </w:r>
      </w:del>
      <w:r w:rsidR="00DF6F1C">
        <w:t xml:space="preserve"> d</w:t>
      </w:r>
      <w:r>
        <w:t>oppelse</w:t>
      </w:r>
      <w:r>
        <w:t>i</w:t>
      </w:r>
      <w:r>
        <w:t>tig ausgeführt</w:t>
      </w:r>
      <w:ins w:id="1762" w:author="Dennis Hohmann" w:date="2012-04-15T00:47:00Z">
        <w:r w:rsidR="00C04D74">
          <w:t xml:space="preserve">. </w:t>
        </w:r>
      </w:ins>
      <w:del w:id="1763" w:author="Dennis Hohmann" w:date="2012-04-15T00:47:00Z">
        <w:r w:rsidDel="00C04D74">
          <w:delText>, da so</w:delText>
        </w:r>
      </w:del>
      <w:ins w:id="1764" w:author="Dennis Hohmann" w:date="2012-04-15T00:47:00Z">
        <w:r w:rsidR="00C04D74">
          <w:t>Somit entfallen</w:t>
        </w:r>
      </w:ins>
      <w:r>
        <w:t xml:space="preserve"> </w:t>
      </w:r>
      <w:del w:id="1765" w:author="Dennis Hohmann" w:date="2012-04-15T00:47:00Z">
        <w:r w:rsidDel="00C04D74">
          <w:delText>die Verwendung von</w:delText>
        </w:r>
      </w:del>
      <w:ins w:id="1766" w:author="Dennis Hohmann" w:date="2012-04-15T00:47:00Z">
        <w:r w:rsidR="00C04D74">
          <w:t>die</w:t>
        </w:r>
      </w:ins>
      <w:r>
        <w:t xml:space="preserve"> Lötbrücken </w:t>
      </w:r>
      <w:del w:id="1767" w:author="Dennis Hohmann" w:date="2012-04-15T00:47:00Z">
        <w:r w:rsidDel="00C04D74">
          <w:delText>entfällt und diese</w:delText>
        </w:r>
      </w:del>
      <w:ins w:id="1768" w:author="Dennis Hohmann" w:date="2012-04-15T00:47:00Z">
        <w:r w:rsidR="00C04D74">
          <w:t>und werden</w:t>
        </w:r>
      </w:ins>
      <w:r>
        <w:t xml:space="preserve"> durch VIA</w:t>
      </w:r>
      <w:del w:id="1769" w:author="Dennis Hohmann" w:date="2012-04-15T00:46:00Z">
        <w:r w:rsidDel="00C04D74">
          <w:delText>´</w:delText>
        </w:r>
      </w:del>
      <w:r>
        <w:t>s ersetzt</w:t>
      </w:r>
      <w:ins w:id="1770" w:author="Dennis Hohmann" w:date="2012-04-15T00:48:00Z">
        <w:r w:rsidR="00C04D74">
          <w:t>.</w:t>
        </w:r>
      </w:ins>
      <w:del w:id="1771" w:author="Dennis Hohmann" w:date="2012-04-15T00:48:00Z">
        <w:r w:rsidDel="00C04D74">
          <w:delText xml:space="preserve"> werden. </w:delText>
        </w:r>
      </w:del>
    </w:p>
    <w:p w14:paraId="196C6737" w14:textId="207B2399" w:rsidR="00F551CB" w:rsidRPr="00F551CB" w:rsidRDefault="00F551CB">
      <w:pPr>
        <w:pStyle w:val="Textkrper"/>
        <w:pPrChange w:id="1772" w:author="Dennis Hohmann" w:date="2012-04-15T00:48:00Z">
          <w:pPr>
            <w:ind w:left="0" w:firstLine="0"/>
          </w:pPr>
        </w:pPrChange>
      </w:pPr>
    </w:p>
    <w:p w14:paraId="0381A8FE" w14:textId="7B2582D9" w:rsidR="00F565B9" w:rsidRDefault="00CD4C76" w:rsidP="00BD5684">
      <w:pPr>
        <w:pStyle w:val="berschrift1"/>
      </w:pPr>
      <w:r>
        <w:br w:type="page"/>
      </w:r>
      <w:bookmarkStart w:id="1773" w:name="_Toc196193413"/>
      <w:r w:rsidR="00BD5684">
        <w:t>Zusammenfassung</w:t>
      </w:r>
      <w:bookmarkEnd w:id="1773"/>
    </w:p>
    <w:p w14:paraId="34A3222D" w14:textId="0D3EAD3B" w:rsidR="00E959EC" w:rsidRDefault="00BD5684" w:rsidP="00E60F49">
      <w:pPr>
        <w:pStyle w:val="berschrift2"/>
      </w:pPr>
      <w:bookmarkStart w:id="1774" w:name="_Toc196193414"/>
      <w:r>
        <w:t>Fazit</w:t>
      </w:r>
      <w:bookmarkEnd w:id="1774"/>
    </w:p>
    <w:p w14:paraId="7035B2B9" w14:textId="77777777" w:rsidR="00C8249A" w:rsidRPr="00C8249A" w:rsidRDefault="00C8249A" w:rsidP="00C8249A"/>
    <w:p w14:paraId="2C44CB5A" w14:textId="0980E661" w:rsidR="00BD5684" w:rsidRDefault="00E959EC">
      <w:pPr>
        <w:pStyle w:val="Textkrper"/>
        <w:pPrChange w:id="1775" w:author="Dennis Hohmann" w:date="2012-04-15T00:39:00Z">
          <w:pPr>
            <w:ind w:left="0" w:firstLine="0"/>
          </w:pPr>
        </w:pPrChange>
      </w:pPr>
      <w:r>
        <w:t xml:space="preserve">Das Projekt </w:t>
      </w:r>
      <w:del w:id="1776" w:author="Dennis Hohmann" w:date="2012-04-15T00:48:00Z">
        <w:r w:rsidDel="00167BE6">
          <w:delText>“</w:delText>
        </w:r>
      </w:del>
      <w:r>
        <w:t>CNC-Steuerung hat sich, durch das Zusammenspiel verschiedenster Komp</w:t>
      </w:r>
      <w:r>
        <w:t>o</w:t>
      </w:r>
      <w:r>
        <w:t>nenten, währen</w:t>
      </w:r>
      <w:ins w:id="1777" w:author="Dennis Hohmann" w:date="2012-04-15T00:49:00Z">
        <w:r w:rsidR="00167BE6">
          <w:t>d</w:t>
        </w:r>
      </w:ins>
      <w:r>
        <w:t xml:space="preserve"> de</w:t>
      </w:r>
      <w:ins w:id="1778" w:author="Dennis Hohmann" w:date="2012-04-15T00:49:00Z">
        <w:r w:rsidR="00167BE6">
          <w:t>r</w:t>
        </w:r>
      </w:ins>
      <w:del w:id="1779"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w:t>
      </w:r>
      <w:r w:rsidR="00E53238">
        <w:t xml:space="preserve">erung des Displays hat sich als </w:t>
      </w:r>
      <w:r w:rsidR="00754682">
        <w:t>anspruchsvoll erwiesen</w:t>
      </w:r>
      <w:ins w:id="1780" w:author="Dennis Hohmann" w:date="2012-04-15T00:53:00Z">
        <w:r w:rsidR="00B319B7">
          <w:t xml:space="preserve">, </w:t>
        </w:r>
      </w:ins>
      <w:del w:id="1781" w:author="Dennis Hohmann" w:date="2012-04-15T00:53:00Z">
        <w:r w:rsidDel="00B319B7">
          <w:delText xml:space="preserve">, </w:delText>
        </w:r>
      </w:del>
      <w:ins w:id="1782" w:author="Dennis Hohmann" w:date="2012-04-15T00:53:00Z">
        <w:r w:rsidR="00B319B7">
          <w:t>da</w:t>
        </w:r>
      </w:ins>
      <w:del w:id="1783" w:author="Dennis Hohmann" w:date="2012-04-15T00:53:00Z">
        <w:r w:rsidDel="00B319B7">
          <w:delText>da</w:delText>
        </w:r>
      </w:del>
      <w:r>
        <w:t xml:space="preserve"> es eine </w:t>
      </w:r>
      <w:del w:id="1784" w:author="Dennis Hohmann" w:date="2012-04-15T00:52:00Z">
        <w:r w:rsidDel="00167BE6">
          <w:delText>eignen</w:delText>
        </w:r>
      </w:del>
      <w:ins w:id="1785" w:author="Dennis Hohmann" w:date="2012-04-15T00:52:00Z">
        <w:r w:rsidR="00167BE6">
          <w:t>eigene</w:t>
        </w:r>
      </w:ins>
      <w:r>
        <w:t xml:space="preserve"> Entwicklungsumgebung</w:t>
      </w:r>
      <w:ins w:id="1786" w:author="Dennis Hohmann" w:date="2012-04-15T00:52:00Z">
        <w:r w:rsidR="00167BE6">
          <w:t>,</w:t>
        </w:r>
      </w:ins>
      <w:r>
        <w:t xml:space="preserve"> sowie eine eigene Programmiersprache verwendet. De</w:t>
      </w:r>
      <w:r>
        <w:t>n</w:t>
      </w:r>
      <w:r>
        <w:t xml:space="preserve">noch ist das gesamte Projekt immer im </w:t>
      </w:r>
      <w:del w:id="1787" w:author="Dennis Hohmann" w:date="2012-04-15T00:50:00Z">
        <w:r w:rsidDel="00167BE6">
          <w:delText xml:space="preserve">dargestellten </w:delText>
        </w:r>
      </w:del>
      <w:r>
        <w:t>Zeitplan</w:t>
      </w:r>
      <w:ins w:id="1788" w:author="Dennis Hohmann" w:date="2012-04-15T00:50:00Z">
        <w:r w:rsidR="00167BE6">
          <w:t xml:space="preserve"> (</w:t>
        </w:r>
        <w:r w:rsidR="00167BE6">
          <w:sym w:font="Wingdings" w:char="F0E0"/>
        </w:r>
        <w:r w:rsidR="00167BE6">
          <w:t xml:space="preserve"> </w:t>
        </w:r>
      </w:ins>
      <w:ins w:id="1789" w:author="Dennis Hohmann" w:date="2012-04-15T00:51:00Z">
        <w:r w:rsidR="00167BE6">
          <w:t>Abb. 2.3.1</w:t>
        </w:r>
      </w:ins>
      <w:ins w:id="1790" w:author="Dennis Hohmann" w:date="2012-04-15T00:50:00Z">
        <w:r w:rsidR="00167BE6">
          <w:t>)</w:t>
        </w:r>
      </w:ins>
      <w:r>
        <w:t xml:space="preserve"> verlaufen. Alle</w:t>
      </w:r>
      <w:del w:id="1791" w:author="Dennis Hohmann" w:date="2012-04-15T00:51:00Z">
        <w:r w:rsidDel="00167BE6">
          <w:delText xml:space="preserve"> der</w:delText>
        </w:r>
      </w:del>
      <w:r>
        <w:t xml:space="preserve"> </w:t>
      </w:r>
      <w:del w:id="1792" w:author="Dennis Hohmann" w:date="2012-04-15T00:49:00Z">
        <w:r w:rsidDel="00167BE6">
          <w:delText xml:space="preserve">7 </w:delText>
        </w:r>
      </w:del>
      <w:ins w:id="1793" w:author="Dennis Hohmann" w:date="2012-04-15T00:49:00Z">
        <w:r w:rsidR="00167BE6">
          <w:t xml:space="preserve">sieben </w:t>
        </w:r>
      </w:ins>
      <w:r>
        <w:t>Tei</w:t>
      </w:r>
      <w:r>
        <w:t>l</w:t>
      </w:r>
      <w:r>
        <w:t>abschnitte sind erfolgreich umgesetzt.</w:t>
      </w:r>
      <w:r w:rsidR="00B476AE">
        <w:t xml:space="preserve"> Leider ist es auf Grund </w:t>
      </w:r>
      <w:ins w:id="1794" w:author="Dennis Hohmann" w:date="2012-04-15T00:52:00Z">
        <w:r w:rsidR="00167BE6">
          <w:t xml:space="preserve">beschriebenen </w:t>
        </w:r>
      </w:ins>
      <w:r w:rsidR="00B476AE">
        <w:t>mechan</w:t>
      </w:r>
      <w:r w:rsidR="00B476AE">
        <w:t>i</w:t>
      </w:r>
      <w:r w:rsidR="00B476AE">
        <w:t>sch</w:t>
      </w:r>
      <w:r w:rsidR="00754682">
        <w:t>e</w:t>
      </w:r>
      <w:ins w:id="1795" w:author="Dennis Hohmann" w:date="2012-04-15T00:52:00Z">
        <w:r w:rsidR="00167BE6">
          <w:t>n</w:t>
        </w:r>
      </w:ins>
      <w:del w:id="1796" w:author="Dennis Hohmann" w:date="2012-04-15T00:52:00Z">
        <w:r w:rsidR="00754682" w:rsidDel="00167BE6">
          <w:delText>r</w:delText>
        </w:r>
      </w:del>
      <w:r w:rsidR="00754682">
        <w:t xml:space="preserve"> Ungenauigkeit</w:t>
      </w:r>
      <w:ins w:id="1797" w:author="Dennis Hohmann" w:date="2012-04-15T00:52:00Z">
        <w:r w:rsidR="00167BE6">
          <w:t>en</w:t>
        </w:r>
      </w:ins>
      <w:r w:rsidR="00754682">
        <w:t xml:space="preserve"> </w:t>
      </w:r>
      <w:r w:rsidR="00B476AE">
        <w:t>nicht gelungen, die S</w:t>
      </w:r>
      <w:r w:rsidR="00754682">
        <w:t>teuerplatine komplett mit der hier eingeset</w:t>
      </w:r>
      <w:r w:rsidR="00754682">
        <w:t>z</w:t>
      </w:r>
      <w:r w:rsidR="00754682">
        <w:t>ten Portalfräse herzustellen</w:t>
      </w:r>
      <w:r w:rsidR="00B476AE">
        <w:t>. Das Bohren der Bauteil</w:t>
      </w:r>
      <w:r w:rsidR="00754682">
        <w:t>-L</w:t>
      </w:r>
      <w:r w:rsidR="00B476AE">
        <w:t xml:space="preserve">öcher, sowie der </w:t>
      </w:r>
      <w:ins w:id="1798" w:author="Dennis Hohmann" w:date="2012-04-15T00:48:00Z">
        <w:r w:rsidR="00167BE6">
          <w:t>VIAs</w:t>
        </w:r>
      </w:ins>
      <w:del w:id="1799" w:author="Dennis Hohmann" w:date="2012-04-15T00:48:00Z">
        <w:r w:rsidR="00B476AE" w:rsidDel="00167BE6">
          <w:delText>Via´s</w:delText>
        </w:r>
      </w:del>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w:t>
      </w:r>
      <w:r w:rsidR="00754682">
        <w:t>u</w:t>
      </w:r>
      <w:r w:rsidR="00754682">
        <w:t xml:space="preserve">riert gestalteten Display bietet </w:t>
      </w:r>
      <w:ins w:id="1800" w:author="Dennis Hohmann" w:date="2012-04-15T00:55:00Z">
        <w:r w:rsidR="002F151B">
          <w:t xml:space="preserve">dem Benutzer </w:t>
        </w:r>
      </w:ins>
      <w:r w:rsidR="00754682">
        <w:t>alle</w:t>
      </w:r>
      <w:r w:rsidR="00B476AE">
        <w:t xml:space="preserve"> benötigten Informationen. Auch die, in der Aufgabenstellung geforderte</w:t>
      </w:r>
      <w:ins w:id="1801"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E53238">
        <w:t xml:space="preserve"> Des Weiteren hat</w:t>
      </w:r>
      <w:r w:rsidR="00B358C6">
        <w:t xml:space="preserve">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E60F49">
      <w:pPr>
        <w:pStyle w:val="berschrift2"/>
      </w:pPr>
      <w:bookmarkStart w:id="1802" w:name="_Toc196193415"/>
      <w:r>
        <w:t>Ausblick</w:t>
      </w:r>
      <w:bookmarkEnd w:id="1802"/>
    </w:p>
    <w:p w14:paraId="57165CF7" w14:textId="77777777" w:rsidR="00C8249A" w:rsidRPr="00C8249A" w:rsidRDefault="00C8249A" w:rsidP="00C8249A"/>
    <w:p w14:paraId="1D5D9A72" w14:textId="733D7D9F" w:rsidR="00656B87" w:rsidRPr="00144F22" w:rsidRDefault="00144F22">
      <w:pPr>
        <w:pStyle w:val="Textkrper"/>
        <w:pPrChange w:id="1803" w:author="Dennis Hohmann" w:date="2012-04-15T00:39:00Z">
          <w:pPr>
            <w:ind w:left="0" w:firstLine="0"/>
          </w:pPr>
        </w:pPrChange>
      </w:pPr>
      <w:r>
        <w:t>Die CNC-Steuerung entspricht zwar in vollem Umfang</w:t>
      </w:r>
      <w:del w:id="1804" w:author="Dennis Hohmann" w:date="2012-04-15T00:56:00Z">
        <w:r w:rsidDel="009A5250">
          <w:delText>,</w:delText>
        </w:r>
      </w:del>
      <w:r>
        <w:t xml:space="preserve"> der Aufgabenstellung, dennoch wird es im Anschluss an diese </w:t>
      </w:r>
      <w:del w:id="1805" w:author="Dennis Hohmann" w:date="2012-04-15T00:56:00Z">
        <w:r w:rsidDel="009A5250">
          <w:delText xml:space="preserve">Technikerarbeit </w:delText>
        </w:r>
      </w:del>
      <w:ins w:id="1806" w:author="Dennis Hohmann" w:date="2012-04-15T00:56:00Z">
        <w:r w:rsidR="009A5250">
          <w:t xml:space="preserve">Projekt </w:t>
        </w:r>
      </w:ins>
      <w:r>
        <w:t>weiter Modifikationen und Optimierungen an Hard- und Software geben. Zum einen ist die Kompensation des Lag</w:t>
      </w:r>
      <w:r w:rsidR="00CF52CB">
        <w:t>erumkehrspiels ein großes Thema.</w:t>
      </w:r>
      <w:r>
        <w:t xml:space="preserve"> </w:t>
      </w:r>
      <w:r w:rsidR="00CF52CB">
        <w:t>Das</w:t>
      </w:r>
      <w:del w:id="1807" w:author="Dennis Hohmann" w:date="2012-04-15T00:57:00Z">
        <w:r w:rsidDel="009A5250">
          <w:delText>,</w:delText>
        </w:r>
      </w:del>
      <w:r>
        <w:t xml:space="preserve"> </w:t>
      </w:r>
      <w:r w:rsidR="00B358C6">
        <w:t>Positionierung auf eine</w:t>
      </w:r>
      <w:del w:id="1808" w:author="Dennis Hohmann" w:date="2012-04-15T00:58:00Z">
        <w:r w:rsidR="00B358C6" w:rsidDel="00070057">
          <w:delText>n</w:delText>
        </w:r>
      </w:del>
      <w:r w:rsidR="00B358C6">
        <w:t xml:space="preserve"> direkt</w:t>
      </w:r>
      <w:ins w:id="1809" w:author="Dennis Hohmann" w:date="2012-04-15T00:57:00Z">
        <w:r w:rsidR="009A5250">
          <w:t xml:space="preserve"> </w:t>
        </w:r>
      </w:ins>
      <w:del w:id="1810" w:author="Dennis Hohmann" w:date="2012-04-15T00:57:00Z">
        <w:r w:rsidR="00B358C6" w:rsidDel="009A5250">
          <w:delText xml:space="preserve">, </w:delText>
        </w:r>
      </w:del>
      <w:r>
        <w:t>als Koordinaten eingegeben Position</w:t>
      </w:r>
      <w:r w:rsidR="00CF52CB">
        <w:t xml:space="preserve"> soll ebe</w:t>
      </w:r>
      <w:r w:rsidR="00CF52CB">
        <w:t>n</w:t>
      </w:r>
      <w:r w:rsidR="00CF52CB">
        <w:t>falls implementiert werden</w:t>
      </w:r>
      <w:r>
        <w:t>.</w:t>
      </w:r>
      <w:r w:rsidR="00B358C6">
        <w:t xml:space="preserve"> Dieses </w:t>
      </w:r>
      <w:del w:id="1811" w:author="Dennis Hohmann" w:date="2012-04-15T00:57:00Z">
        <w:r w:rsidR="00B358C6" w:rsidDel="009A5250">
          <w:delText xml:space="preserve">Projekt </w:delText>
        </w:r>
      </w:del>
      <w:ins w:id="1812" w:author="Dennis Hohmann" w:date="2012-04-15T00:57:00Z">
        <w:r w:rsidR="009A5250">
          <w:t xml:space="preserve">Technikerarbeit </w:t>
        </w:r>
      </w:ins>
      <w:r w:rsidR="00B358C6">
        <w:t>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1813" w:name="_Toc196193416" w:displacedByCustomXml="next"/>
    <w:sdt>
      <w:sdtPr>
        <w:rPr>
          <w:rFonts w:eastAsiaTheme="minorHAnsi" w:cstheme="minorBidi"/>
          <w:b w:val="0"/>
          <w:bCs w:val="0"/>
          <w:color w:val="auto"/>
          <w:sz w:val="24"/>
          <w:szCs w:val="24"/>
        </w:rPr>
        <w:id w:val="-37978556"/>
        <w:docPartObj>
          <w:docPartGallery w:val="Bibliographies"/>
          <w:docPartUnique/>
        </w:docPartObj>
      </w:sdtPr>
      <w:sdtEndPr/>
      <w:sdtContent>
        <w:p w14:paraId="78363050" w14:textId="7B6D28E8" w:rsidR="00656B87" w:rsidRDefault="003F0587" w:rsidP="00AD7882">
          <w:pPr>
            <w:pStyle w:val="berschrift1"/>
          </w:pPr>
          <w:r w:rsidRPr="00AD2F49">
            <w:t>Quell</w:t>
          </w:r>
          <w:r w:rsidR="00CD21F0">
            <w:t>en</w:t>
          </w:r>
          <w:r w:rsidR="00656B87" w:rsidRPr="00AD2F49">
            <w:t>verzeichnis</w:t>
          </w:r>
          <w:bookmarkEnd w:id="1813"/>
        </w:p>
        <w:p w14:paraId="7A247898" w14:textId="77777777" w:rsidR="00DD2951" w:rsidRPr="00DD2951" w:rsidRDefault="00DD2951" w:rsidP="00DD2951"/>
        <w:sdt>
          <w:sdtPr>
            <w:id w:val="111145805"/>
            <w:bibliography/>
          </w:sdtPr>
          <w:sdtEndPr/>
          <w:sdtContent>
            <w:p w14:paraId="4A032207" w14:textId="77777777" w:rsidR="002D3DF8" w:rsidRDefault="00656B87" w:rsidP="002D3DF8">
              <w:pPr>
                <w:pStyle w:val="Literaturverzeichnis"/>
                <w:rPr>
                  <w:rFonts w:cs="Times New Roman"/>
                  <w:noProof/>
                </w:rPr>
              </w:pPr>
              <w:r>
                <w:fldChar w:fldCharType="begin"/>
              </w:r>
              <w:r>
                <w:instrText>BIBLIOGRAPHY</w:instrText>
              </w:r>
              <w:r>
                <w:fldChar w:fldCharType="separate"/>
              </w:r>
              <w:r w:rsidR="002D3DF8">
                <w:rPr>
                  <w:rFonts w:cs="Times New Roman"/>
                  <w:noProof/>
                </w:rPr>
                <w:t xml:space="preserve">Atmel Corporation. (1). </w:t>
              </w:r>
              <w:r w:rsidR="002D3DF8">
                <w:rPr>
                  <w:rFonts w:cs="Times New Roman"/>
                  <w:i/>
                  <w:iCs/>
                  <w:noProof/>
                </w:rPr>
                <w:t>Atmel</w:t>
              </w:r>
              <w:r w:rsidR="002D3DF8">
                <w:rPr>
                  <w:rFonts w:cs="Times New Roman"/>
                  <w:noProof/>
                </w:rPr>
                <w:t>. Abgerufen am 01. 11 2011 von http://www.atmel.com/</w:t>
              </w:r>
            </w:p>
            <w:p w14:paraId="753D4852" w14:textId="77777777" w:rsidR="002D3DF8" w:rsidRDefault="002D3DF8" w:rsidP="002D3DF8">
              <w:pPr>
                <w:pStyle w:val="Literaturverzeichnis"/>
                <w:rPr>
                  <w:rFonts w:cs="Times New Roman"/>
                  <w:noProof/>
                </w:rPr>
              </w:pPr>
              <w:r>
                <w:rPr>
                  <w:rFonts w:cs="Times New Roman"/>
                  <w:noProof/>
                </w:rPr>
                <w:t xml:space="preserve">Atmel Corporation. (3). </w:t>
              </w:r>
              <w:r>
                <w:rPr>
                  <w:rFonts w:cs="Times New Roman"/>
                  <w:i/>
                  <w:iCs/>
                  <w:noProof/>
                </w:rPr>
                <w:t>Atmel AVR Studio 5.1</w:t>
              </w:r>
              <w:r>
                <w:rPr>
                  <w:rFonts w:cs="Times New Roman"/>
                  <w:noProof/>
                </w:rPr>
                <w:t>. Abgerufen am 12. 03 2012 von http://www.atmel.com/tools/ATMELAVRSTUDIO.aspx</w:t>
              </w:r>
            </w:p>
            <w:p w14:paraId="4B0C7391" w14:textId="77777777" w:rsidR="002D3DF8" w:rsidRDefault="002D3DF8" w:rsidP="002D3DF8">
              <w:pPr>
                <w:pStyle w:val="Literaturverzeichnis"/>
                <w:rPr>
                  <w:rFonts w:cs="Times New Roman"/>
                  <w:noProof/>
                </w:rPr>
              </w:pPr>
              <w:r>
                <w:rPr>
                  <w:rFonts w:cs="Times New Roman"/>
                  <w:noProof/>
                </w:rPr>
                <w:t xml:space="preserve">Atmel Corporation. (2). </w:t>
              </w:r>
              <w:r>
                <w:rPr>
                  <w:rFonts w:cs="Times New Roman"/>
                  <w:i/>
                  <w:iCs/>
                  <w:noProof/>
                </w:rPr>
                <w:t>JTAGICE3 - Atmel</w:t>
              </w:r>
              <w:r>
                <w:rPr>
                  <w:rFonts w:cs="Times New Roman"/>
                  <w:noProof/>
                </w:rPr>
                <w:t>. Abgerufen am 02. 04 2012 von http://www.atmel.com/tools/JTAGICE3.aspx</w:t>
              </w:r>
            </w:p>
            <w:p w14:paraId="37BA4C3B" w14:textId="77777777" w:rsidR="002D3DF8" w:rsidRDefault="002D3DF8" w:rsidP="002D3DF8">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010B4303" w14:textId="77777777" w:rsidR="002D3DF8" w:rsidRDefault="002D3DF8" w:rsidP="002D3DF8">
              <w:pPr>
                <w:pStyle w:val="Literaturverzeichnis"/>
                <w:rPr>
                  <w:rFonts w:cs="Times New Roman"/>
                  <w:noProof/>
                </w:rPr>
              </w:pPr>
              <w:r>
                <w:rPr>
                  <w:rFonts w:cs="Times New Roman"/>
                  <w:noProof/>
                </w:rPr>
                <w:t xml:space="preserve">CadSoft Computer GmbH. (1). </w:t>
              </w:r>
              <w:r>
                <w:rPr>
                  <w:rFonts w:cs="Times New Roman"/>
                  <w:i/>
                  <w:iCs/>
                  <w:noProof/>
                </w:rPr>
                <w:t>CadSoft</w:t>
              </w:r>
              <w:r>
                <w:rPr>
                  <w:rFonts w:cs="Times New Roman"/>
                  <w:noProof/>
                </w:rPr>
                <w:t>. Abgerufen am 03. 04 2012 von http://www.cadsoft.de/eagle-pcb-design-software/?language=de</w:t>
              </w:r>
            </w:p>
            <w:p w14:paraId="281679D2" w14:textId="77777777" w:rsidR="002D3DF8" w:rsidRDefault="002D3DF8" w:rsidP="002D3DF8">
              <w:pPr>
                <w:pStyle w:val="Literaturverzeichnis"/>
                <w:rPr>
                  <w:rFonts w:cs="Times New Roman"/>
                  <w:noProof/>
                </w:rPr>
              </w:pPr>
              <w:r>
                <w:rPr>
                  <w:rFonts w:cs="Times New Roman"/>
                  <w:noProof/>
                </w:rPr>
                <w:t xml:space="preserve">CadSoft Computer GmbH. (2). </w:t>
              </w:r>
              <w:r>
                <w:rPr>
                  <w:rFonts w:cs="Times New Roman"/>
                  <w:i/>
                  <w:iCs/>
                  <w:noProof/>
                </w:rPr>
                <w:t>CadSoft EAGLE</w:t>
              </w:r>
              <w:r>
                <w:rPr>
                  <w:rFonts w:cs="Times New Roman"/>
                  <w:noProof/>
                </w:rPr>
                <w:t>. Abgerufen am 12. 01 2012 von http://www.cadsoft.de/eagle-pcb-design-software/product-overview/?language=de</w:t>
              </w:r>
            </w:p>
            <w:p w14:paraId="014C3BD2" w14:textId="77777777" w:rsidR="002D3DF8" w:rsidRDefault="002D3DF8" w:rsidP="002D3DF8">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649F8DB0" w14:textId="77777777" w:rsidR="002D3DF8" w:rsidRDefault="002D3DF8" w:rsidP="002D3DF8">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580B8971" w14:textId="77777777" w:rsidR="002D3DF8" w:rsidRDefault="002D3DF8" w:rsidP="002D3DF8">
              <w:pPr>
                <w:pStyle w:val="Literaturverzeichnis"/>
                <w:rPr>
                  <w:rFonts w:cs="Times New Roman"/>
                  <w:noProof/>
                </w:rPr>
              </w:pPr>
              <w:r>
                <w:rPr>
                  <w:rFonts w:cs="Times New Roman"/>
                  <w:noProof/>
                </w:rPr>
                <w:t>E-CALL. (2011). Solderless Breadboards. Taiwan.</w:t>
              </w:r>
            </w:p>
            <w:p w14:paraId="4DA4A258" w14:textId="77777777" w:rsidR="002D3DF8" w:rsidRDefault="002D3DF8" w:rsidP="002D3DF8">
              <w:pPr>
                <w:pStyle w:val="Literaturverzeichnis"/>
                <w:rPr>
                  <w:rFonts w:cs="Times New Roman"/>
                  <w:noProof/>
                </w:rPr>
              </w:pPr>
              <w:r>
                <w:rPr>
                  <w:rFonts w:cs="Times New Roman"/>
                  <w:noProof/>
                </w:rPr>
                <w:t xml:space="preserve">ELECTRONIC ASSEMBLY GmbH. (1). </w:t>
              </w:r>
              <w:r>
                <w:rPr>
                  <w:rFonts w:cs="Times New Roman"/>
                  <w:i/>
                  <w:iCs/>
                  <w:noProof/>
                </w:rPr>
                <w:t>LCD-Module</w:t>
              </w:r>
              <w:r>
                <w:rPr>
                  <w:rFonts w:cs="Times New Roman"/>
                  <w:noProof/>
                </w:rPr>
                <w:t>. Abgerufen am 17. 11 2011 von http://www.lcd-module.de/</w:t>
              </w:r>
            </w:p>
            <w:p w14:paraId="3FF4F232" w14:textId="77777777" w:rsidR="002D3DF8" w:rsidRDefault="002D3DF8" w:rsidP="002D3DF8">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32FC350B" w14:textId="77777777" w:rsidR="002D3DF8" w:rsidRDefault="002D3DF8" w:rsidP="002D3DF8">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108BA869" w14:textId="77777777" w:rsidR="002D3DF8" w:rsidRDefault="002D3DF8" w:rsidP="002D3DF8">
              <w:pPr>
                <w:pStyle w:val="Literaturverzeichnis"/>
                <w:rPr>
                  <w:rFonts w:cs="Times New Roman"/>
                  <w:noProof/>
                </w:rPr>
              </w:pPr>
              <w:r>
                <w:rPr>
                  <w:rFonts w:cs="Times New Roman"/>
                  <w:noProof/>
                </w:rPr>
                <w:t xml:space="preserve">Future Technology Devices International Limited. (1). </w:t>
              </w:r>
              <w:r>
                <w:rPr>
                  <w:rFonts w:cs="Times New Roman"/>
                  <w:i/>
                  <w:iCs/>
                  <w:noProof/>
                </w:rPr>
                <w:t>FTDI Chip Home Page</w:t>
              </w:r>
              <w:r>
                <w:rPr>
                  <w:rFonts w:cs="Times New Roman"/>
                  <w:noProof/>
                </w:rPr>
                <w:t>. Abgerufen am 15. 02 2012 von http://www.ftdichip.com/</w:t>
              </w:r>
            </w:p>
            <w:p w14:paraId="58C88D93" w14:textId="77777777" w:rsidR="002D3DF8" w:rsidRDefault="002D3DF8" w:rsidP="002D3DF8">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20EC1A8B" w14:textId="77777777" w:rsidR="002D3DF8" w:rsidRDefault="002D3DF8" w:rsidP="002D3DF8">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1CC30DAE" w14:textId="77777777" w:rsidR="002D3DF8" w:rsidRDefault="002D3DF8" w:rsidP="002D3DF8">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01F0951F" w14:textId="77777777" w:rsidR="002D3DF8" w:rsidRDefault="002D3DF8" w:rsidP="002D3DF8">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05956FA0" w14:textId="77777777" w:rsidR="002D3DF8" w:rsidRDefault="002D3DF8" w:rsidP="002D3DF8">
              <w:pPr>
                <w:pStyle w:val="Literaturverzeichnis"/>
                <w:rPr>
                  <w:rFonts w:cs="Times New Roman"/>
                  <w:noProof/>
                </w:rPr>
              </w:pPr>
              <w:r>
                <w:rPr>
                  <w:rFonts w:cs="Times New Roman"/>
                  <w:noProof/>
                </w:rPr>
                <w:t>Pollin Electronic GmbH. (30. 11 2007). Atmel Evaluation Board Version 2.0.1. Pförring.</w:t>
              </w:r>
            </w:p>
            <w:p w14:paraId="50E80ACB" w14:textId="77777777" w:rsidR="002D3DF8" w:rsidRDefault="002D3DF8" w:rsidP="002D3DF8">
              <w:pPr>
                <w:pStyle w:val="Literaturverzeichnis"/>
                <w:rPr>
                  <w:rFonts w:cs="Times New Roman"/>
                  <w:noProof/>
                </w:rPr>
              </w:pPr>
              <w:r>
                <w:rPr>
                  <w:rFonts w:cs="Times New Roman"/>
                  <w:noProof/>
                </w:rPr>
                <w:t xml:space="preserve">Privatbrauerei Eichbaum, GmbH &amp; Co. KG. (2012). Eichbaum Brauerei. </w:t>
              </w:r>
              <w:r>
                <w:rPr>
                  <w:rFonts w:cs="Times New Roman"/>
                  <w:i/>
                  <w:iCs/>
                  <w:noProof/>
                </w:rPr>
                <w:t>Erfrischungsgetränke</w:t>
              </w:r>
              <w:r>
                <w:rPr>
                  <w:rFonts w:cs="Times New Roman"/>
                  <w:noProof/>
                </w:rPr>
                <w:t xml:space="preserve"> . Mannheim, Baden-Württemberg, Deutschland.</w:t>
              </w:r>
            </w:p>
            <w:p w14:paraId="70F2EB05" w14:textId="77777777" w:rsidR="002D3DF8" w:rsidRDefault="002D3DF8" w:rsidP="002D3DF8">
              <w:pPr>
                <w:pStyle w:val="Literaturverzeichnis"/>
                <w:rPr>
                  <w:rFonts w:cs="Times New Roman"/>
                  <w:noProof/>
                </w:rPr>
              </w:pPr>
              <w:r>
                <w:rPr>
                  <w:rFonts w:cs="Times New Roman"/>
                  <w:noProof/>
                </w:rPr>
                <w:t xml:space="preserve">Stanka, T. (2005). </w:t>
              </w:r>
              <w:r>
                <w:rPr>
                  <w:rFonts w:cs="Times New Roman"/>
                  <w:i/>
                  <w:iCs/>
                  <w:noProof/>
                </w:rPr>
                <w:t>Hard- ind Softwareentwicklung eines Testsystems zur ferngesteuerten Eingabe und automatischen Bearbeitung von Tastenfolgen auf Mobiltelefonen.</w:t>
              </w:r>
              <w:r>
                <w:rPr>
                  <w:rFonts w:cs="Times New Roman"/>
                  <w:noProof/>
                </w:rPr>
                <w:t xml:space="preserve"> GRIN.</w:t>
              </w:r>
            </w:p>
            <w:p w14:paraId="322F1534" w14:textId="77777777" w:rsidR="002D3DF8" w:rsidRDefault="002D3DF8" w:rsidP="002D3DF8">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534D456E" w14:textId="77777777" w:rsidR="002D3DF8" w:rsidRDefault="002D3DF8" w:rsidP="002D3DF8">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566D691F" w14:textId="77777777" w:rsidR="002D3DF8" w:rsidRDefault="002D3DF8" w:rsidP="002D3DF8">
              <w:pPr>
                <w:pStyle w:val="Literaturverzeichnis"/>
                <w:rPr>
                  <w:rFonts w:cs="Times New Roman"/>
                  <w:noProof/>
                </w:rPr>
              </w:pPr>
              <w:r>
                <w:rPr>
                  <w:rFonts w:cs="Times New Roman"/>
                  <w:noProof/>
                </w:rPr>
                <w:t xml:space="preserve">Wikipedia. (2012). </w:t>
              </w:r>
              <w:r>
                <w:rPr>
                  <w:rFonts w:cs="Times New Roman"/>
                  <w:i/>
                  <w:iCs/>
                  <w:noProof/>
                </w:rPr>
                <w:t>Bresenham-Algorithmus</w:t>
              </w:r>
              <w:r>
                <w:rPr>
                  <w:rFonts w:cs="Times New Roman"/>
                  <w:noProof/>
                </w:rPr>
                <w:t>. Abgerufen am 10. 11 2011 von http://de.wikipedia.org/wiki/Bresenham-Algorithmus</w:t>
              </w:r>
            </w:p>
            <w:p w14:paraId="3E66B423" w14:textId="77777777" w:rsidR="002D3DF8" w:rsidRDefault="002D3DF8" w:rsidP="002D3DF8">
              <w:pPr>
                <w:pStyle w:val="Literaturverzeichnis"/>
                <w:rPr>
                  <w:rFonts w:cs="Times New Roman"/>
                  <w:noProof/>
                </w:rPr>
              </w:pPr>
              <w:r>
                <w:rPr>
                  <w:rFonts w:cs="Times New Roman"/>
                  <w:noProof/>
                </w:rPr>
                <w:t xml:space="preserve">www.goBlack.de. (1). </w:t>
              </w:r>
              <w:r>
                <w:rPr>
                  <w:rFonts w:cs="Times New Roman"/>
                  <w:i/>
                  <w:iCs/>
                  <w:noProof/>
                </w:rPr>
                <w:t>Grafik-TouchDisplay EA eDIP240 Datenblätter Protokollrahmen</w:t>
              </w:r>
              <w:r>
                <w:rPr>
                  <w:rFonts w:cs="Times New Roman"/>
                  <w:noProof/>
                </w:rPr>
                <w:t>. Abgerufen am 12. 04 2012 von http://www.goblack.de/desy/digitalt/aktoren/touchdisp-edip240/ea240protokoll.html</w:t>
              </w:r>
            </w:p>
            <w:p w14:paraId="05196F72" w14:textId="77777777" w:rsidR="002D3DF8" w:rsidRDefault="002D3DF8" w:rsidP="002D3DF8">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737B4641" w:rsidR="00656B87" w:rsidRDefault="00656B87" w:rsidP="002D3DF8">
              <w:r>
                <w:rPr>
                  <w:b/>
                  <w:bCs/>
                  <w:noProof/>
                </w:rPr>
                <w:fldChar w:fldCharType="end"/>
              </w:r>
            </w:p>
          </w:sdtContent>
        </w:sdt>
      </w:sdtContent>
    </w:sdt>
    <w:p w14:paraId="4906905B" w14:textId="5B4322E6" w:rsidR="00743D0E" w:rsidRDefault="00743D0E" w:rsidP="00E60F49">
      <w:pPr>
        <w:pStyle w:val="berschrift2"/>
      </w:pPr>
      <w:bookmarkStart w:id="1814" w:name="_Toc320217337"/>
      <w:r>
        <w:br w:type="page"/>
      </w:r>
      <w:bookmarkStart w:id="1815" w:name="_Toc196193417"/>
      <w:r>
        <w:t>Abbildungsverzeichnis</w:t>
      </w:r>
      <w:bookmarkEnd w:id="1815"/>
    </w:p>
    <w:p w14:paraId="399EB1FD" w14:textId="77777777" w:rsidR="00743D0E" w:rsidRPr="00743D0E" w:rsidRDefault="00743D0E" w:rsidP="00743D0E"/>
    <w:p w14:paraId="278E4B83" w14:textId="77777777" w:rsidR="00434A9C" w:rsidRDefault="00743D0E">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r w:rsidR="00434A9C">
        <w:rPr>
          <w:noProof/>
        </w:rPr>
        <w:t>Abbildung 2.3.1: Projektzeitplan</w:t>
      </w:r>
      <w:r w:rsidR="00434A9C">
        <w:rPr>
          <w:noProof/>
        </w:rPr>
        <w:tab/>
      </w:r>
      <w:r w:rsidR="00434A9C">
        <w:rPr>
          <w:noProof/>
        </w:rPr>
        <w:fldChar w:fldCharType="begin"/>
      </w:r>
      <w:r w:rsidR="00434A9C">
        <w:rPr>
          <w:noProof/>
        </w:rPr>
        <w:instrText xml:space="preserve"> PAGEREF _Toc196185417 \h </w:instrText>
      </w:r>
      <w:r w:rsidR="00434A9C">
        <w:rPr>
          <w:noProof/>
        </w:rPr>
      </w:r>
      <w:r w:rsidR="00434A9C">
        <w:rPr>
          <w:noProof/>
        </w:rPr>
        <w:fldChar w:fldCharType="separate"/>
      </w:r>
      <w:r w:rsidR="007C4FC9">
        <w:rPr>
          <w:noProof/>
        </w:rPr>
        <w:t>9</w:t>
      </w:r>
      <w:r w:rsidR="00434A9C">
        <w:rPr>
          <w:noProof/>
        </w:rPr>
        <w:fldChar w:fldCharType="end"/>
      </w:r>
    </w:p>
    <w:p w14:paraId="18F3B9F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_Toc196185418 \h </w:instrText>
      </w:r>
      <w:r>
        <w:rPr>
          <w:noProof/>
        </w:rPr>
      </w:r>
      <w:r>
        <w:rPr>
          <w:noProof/>
        </w:rPr>
        <w:fldChar w:fldCharType="separate"/>
      </w:r>
      <w:r w:rsidR="007C4FC9">
        <w:rPr>
          <w:noProof/>
        </w:rPr>
        <w:t>11</w:t>
      </w:r>
      <w:r>
        <w:rPr>
          <w:noProof/>
        </w:rPr>
        <w:fldChar w:fldCharType="end"/>
      </w:r>
    </w:p>
    <w:p w14:paraId="5932A068"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_Toc196185419 \h </w:instrText>
      </w:r>
      <w:r>
        <w:rPr>
          <w:noProof/>
        </w:rPr>
      </w:r>
      <w:r>
        <w:rPr>
          <w:noProof/>
        </w:rPr>
        <w:fldChar w:fldCharType="separate"/>
      </w:r>
      <w:r w:rsidR="007C4FC9">
        <w:rPr>
          <w:noProof/>
        </w:rPr>
        <w:t>12</w:t>
      </w:r>
      <w:r>
        <w:rPr>
          <w:noProof/>
        </w:rPr>
        <w:fldChar w:fldCharType="end"/>
      </w:r>
    </w:p>
    <w:p w14:paraId="0640A7E7"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3.3.1: ELECTRONIC ASSEMBLY eDIP240-7</w:t>
      </w:r>
      <w:r>
        <w:rPr>
          <w:noProof/>
        </w:rPr>
        <w:tab/>
      </w:r>
      <w:r>
        <w:rPr>
          <w:noProof/>
        </w:rPr>
        <w:fldChar w:fldCharType="begin"/>
      </w:r>
      <w:r>
        <w:rPr>
          <w:noProof/>
        </w:rPr>
        <w:instrText xml:space="preserve"> PAGEREF _Toc196185420 \h </w:instrText>
      </w:r>
      <w:r>
        <w:rPr>
          <w:noProof/>
        </w:rPr>
      </w:r>
      <w:r>
        <w:rPr>
          <w:noProof/>
        </w:rPr>
        <w:fldChar w:fldCharType="separate"/>
      </w:r>
      <w:r w:rsidR="007C4FC9">
        <w:rPr>
          <w:noProof/>
        </w:rPr>
        <w:t>13</w:t>
      </w:r>
      <w:r>
        <w:rPr>
          <w:noProof/>
        </w:rPr>
        <w:fldChar w:fldCharType="end"/>
      </w:r>
    </w:p>
    <w:p w14:paraId="7975EE87"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_Toc196185421 \h </w:instrText>
      </w:r>
      <w:r>
        <w:rPr>
          <w:noProof/>
        </w:rPr>
      </w:r>
      <w:r>
        <w:rPr>
          <w:noProof/>
        </w:rPr>
        <w:fldChar w:fldCharType="separate"/>
      </w:r>
      <w:r w:rsidR="007C4FC9">
        <w:rPr>
          <w:noProof/>
        </w:rPr>
        <w:t>15</w:t>
      </w:r>
      <w:r>
        <w:rPr>
          <w:noProof/>
        </w:rPr>
        <w:fldChar w:fldCharType="end"/>
      </w:r>
    </w:p>
    <w:p w14:paraId="3C4CB84A"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_Toc196185422 \h </w:instrText>
      </w:r>
      <w:r>
        <w:rPr>
          <w:noProof/>
        </w:rPr>
      </w:r>
      <w:r>
        <w:rPr>
          <w:noProof/>
        </w:rPr>
        <w:fldChar w:fldCharType="separate"/>
      </w:r>
      <w:r w:rsidR="007C4FC9">
        <w:rPr>
          <w:noProof/>
        </w:rPr>
        <w:t>16</w:t>
      </w:r>
      <w:r>
        <w:rPr>
          <w:noProof/>
        </w:rPr>
        <w:fldChar w:fldCharType="end"/>
      </w:r>
    </w:p>
    <w:p w14:paraId="6646C37A"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3.7.1: Parallelität der Achsen</w:t>
      </w:r>
      <w:r>
        <w:rPr>
          <w:noProof/>
        </w:rPr>
        <w:tab/>
      </w:r>
      <w:r>
        <w:rPr>
          <w:noProof/>
        </w:rPr>
        <w:fldChar w:fldCharType="begin"/>
      </w:r>
      <w:r>
        <w:rPr>
          <w:noProof/>
        </w:rPr>
        <w:instrText xml:space="preserve"> PAGEREF _Toc196185423 \h </w:instrText>
      </w:r>
      <w:r>
        <w:rPr>
          <w:noProof/>
        </w:rPr>
      </w:r>
      <w:r>
        <w:rPr>
          <w:noProof/>
        </w:rPr>
        <w:fldChar w:fldCharType="separate"/>
      </w:r>
      <w:r w:rsidR="007C4FC9">
        <w:rPr>
          <w:noProof/>
        </w:rPr>
        <w:t>18</w:t>
      </w:r>
      <w:r>
        <w:rPr>
          <w:noProof/>
        </w:rPr>
        <w:fldChar w:fldCharType="end"/>
      </w:r>
    </w:p>
    <w:p w14:paraId="43C5FBEF"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3.7.2: Leerschritte</w:t>
      </w:r>
      <w:r>
        <w:rPr>
          <w:noProof/>
        </w:rPr>
        <w:tab/>
      </w:r>
      <w:r>
        <w:rPr>
          <w:noProof/>
        </w:rPr>
        <w:fldChar w:fldCharType="begin"/>
      </w:r>
      <w:r>
        <w:rPr>
          <w:noProof/>
        </w:rPr>
        <w:instrText xml:space="preserve"> PAGEREF _Toc196185424 \h </w:instrText>
      </w:r>
      <w:r>
        <w:rPr>
          <w:noProof/>
        </w:rPr>
      </w:r>
      <w:r>
        <w:rPr>
          <w:noProof/>
        </w:rPr>
        <w:fldChar w:fldCharType="separate"/>
      </w:r>
      <w:r w:rsidR="007C4FC9">
        <w:rPr>
          <w:noProof/>
        </w:rPr>
        <w:t>19</w:t>
      </w:r>
      <w:r>
        <w:rPr>
          <w:noProof/>
        </w:rPr>
        <w:fldChar w:fldCharType="end"/>
      </w:r>
    </w:p>
    <w:p w14:paraId="1D5EC6C9"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3.7.3: Umkehrspiel der Y-Achse</w:t>
      </w:r>
      <w:r>
        <w:rPr>
          <w:noProof/>
        </w:rPr>
        <w:tab/>
      </w:r>
      <w:r>
        <w:rPr>
          <w:noProof/>
        </w:rPr>
        <w:fldChar w:fldCharType="begin"/>
      </w:r>
      <w:r>
        <w:rPr>
          <w:noProof/>
        </w:rPr>
        <w:instrText xml:space="preserve"> PAGEREF _Toc196185425 \h </w:instrText>
      </w:r>
      <w:r>
        <w:rPr>
          <w:noProof/>
        </w:rPr>
      </w:r>
      <w:r>
        <w:rPr>
          <w:noProof/>
        </w:rPr>
        <w:fldChar w:fldCharType="separate"/>
      </w:r>
      <w:r w:rsidR="007C4FC9">
        <w:rPr>
          <w:noProof/>
        </w:rPr>
        <w:t>20</w:t>
      </w:r>
      <w:r>
        <w:rPr>
          <w:noProof/>
        </w:rPr>
        <w:fldChar w:fldCharType="end"/>
      </w:r>
    </w:p>
    <w:p w14:paraId="57FCC105"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3.8.1: PWM Schrittmotor</w:t>
      </w:r>
      <w:r>
        <w:rPr>
          <w:noProof/>
        </w:rPr>
        <w:tab/>
      </w:r>
      <w:r>
        <w:rPr>
          <w:noProof/>
        </w:rPr>
        <w:fldChar w:fldCharType="begin"/>
      </w:r>
      <w:r>
        <w:rPr>
          <w:noProof/>
        </w:rPr>
        <w:instrText xml:space="preserve"> PAGEREF _Toc196185426 \h </w:instrText>
      </w:r>
      <w:r>
        <w:rPr>
          <w:noProof/>
        </w:rPr>
      </w:r>
      <w:r>
        <w:rPr>
          <w:noProof/>
        </w:rPr>
        <w:fldChar w:fldCharType="separate"/>
      </w:r>
      <w:r w:rsidR="007C4FC9">
        <w:rPr>
          <w:noProof/>
        </w:rPr>
        <w:t>21</w:t>
      </w:r>
      <w:r>
        <w:rPr>
          <w:noProof/>
        </w:rPr>
        <w:fldChar w:fldCharType="end"/>
      </w:r>
    </w:p>
    <w:p w14:paraId="1685B8E8"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3.10.1: PCB-GCODE Menü</w:t>
      </w:r>
      <w:r>
        <w:rPr>
          <w:noProof/>
        </w:rPr>
        <w:tab/>
      </w:r>
      <w:r>
        <w:rPr>
          <w:noProof/>
        </w:rPr>
        <w:fldChar w:fldCharType="begin"/>
      </w:r>
      <w:r>
        <w:rPr>
          <w:noProof/>
        </w:rPr>
        <w:instrText xml:space="preserve"> PAGEREF _Toc196185427 \h </w:instrText>
      </w:r>
      <w:r>
        <w:rPr>
          <w:noProof/>
        </w:rPr>
      </w:r>
      <w:r>
        <w:rPr>
          <w:noProof/>
        </w:rPr>
        <w:fldChar w:fldCharType="separate"/>
      </w:r>
      <w:r w:rsidR="007C4FC9">
        <w:rPr>
          <w:noProof/>
        </w:rPr>
        <w:t>26</w:t>
      </w:r>
      <w:r>
        <w:rPr>
          <w:noProof/>
        </w:rPr>
        <w:fldChar w:fldCharType="end"/>
      </w:r>
    </w:p>
    <w:p w14:paraId="231358D3"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_Toc196185428 \h </w:instrText>
      </w:r>
      <w:r>
        <w:rPr>
          <w:noProof/>
        </w:rPr>
      </w:r>
      <w:r>
        <w:rPr>
          <w:noProof/>
        </w:rPr>
        <w:fldChar w:fldCharType="separate"/>
      </w:r>
      <w:r w:rsidR="007C4FC9">
        <w:rPr>
          <w:noProof/>
        </w:rPr>
        <w:t>29</w:t>
      </w:r>
      <w:r>
        <w:rPr>
          <w:noProof/>
        </w:rPr>
        <w:fldChar w:fldCharType="end"/>
      </w:r>
    </w:p>
    <w:p w14:paraId="38436780"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4.2.2: Initialisierung</w:t>
      </w:r>
      <w:r>
        <w:rPr>
          <w:noProof/>
        </w:rPr>
        <w:tab/>
      </w:r>
      <w:r>
        <w:rPr>
          <w:noProof/>
        </w:rPr>
        <w:fldChar w:fldCharType="begin"/>
      </w:r>
      <w:r>
        <w:rPr>
          <w:noProof/>
        </w:rPr>
        <w:instrText xml:space="preserve"> PAGEREF _Toc196185429 \h </w:instrText>
      </w:r>
      <w:r>
        <w:rPr>
          <w:noProof/>
        </w:rPr>
      </w:r>
      <w:r>
        <w:rPr>
          <w:noProof/>
        </w:rPr>
        <w:fldChar w:fldCharType="separate"/>
      </w:r>
      <w:r w:rsidR="007C4FC9">
        <w:rPr>
          <w:noProof/>
        </w:rPr>
        <w:t>29</w:t>
      </w:r>
      <w:r>
        <w:rPr>
          <w:noProof/>
        </w:rPr>
        <w:fldChar w:fldCharType="end"/>
      </w:r>
    </w:p>
    <w:p w14:paraId="0CE672F8"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4.2.3: Bitfeld mit zwei </w:t>
      </w:r>
      <w:r w:rsidRPr="00576A72">
        <w:rPr>
          <w:i/>
          <w:noProof/>
        </w:rPr>
        <w:t>unsigned</w:t>
      </w:r>
      <w:r>
        <w:rPr>
          <w:noProof/>
        </w:rPr>
        <w:t xml:space="preserve"> CHAR Variablen</w:t>
      </w:r>
      <w:r>
        <w:rPr>
          <w:noProof/>
        </w:rPr>
        <w:tab/>
      </w:r>
      <w:r>
        <w:rPr>
          <w:noProof/>
        </w:rPr>
        <w:fldChar w:fldCharType="begin"/>
      </w:r>
      <w:r>
        <w:rPr>
          <w:noProof/>
        </w:rPr>
        <w:instrText xml:space="preserve"> PAGEREF _Toc196185430 \h </w:instrText>
      </w:r>
      <w:r>
        <w:rPr>
          <w:noProof/>
        </w:rPr>
      </w:r>
      <w:r>
        <w:rPr>
          <w:noProof/>
        </w:rPr>
        <w:fldChar w:fldCharType="separate"/>
      </w:r>
      <w:r w:rsidR="007C4FC9">
        <w:rPr>
          <w:noProof/>
        </w:rPr>
        <w:t>31</w:t>
      </w:r>
      <w:r>
        <w:rPr>
          <w:noProof/>
        </w:rPr>
        <w:fldChar w:fldCharType="end"/>
      </w:r>
    </w:p>
    <w:p w14:paraId="7FD542EC"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4.2.4: Fehler einer gerasterten Linie </w:t>
      </w:r>
      <w:r w:rsidRPr="00576A72">
        <w:rPr>
          <w:rFonts w:ascii="Times New Roman" w:hAnsi="Times New Roman"/>
          <w:noProof/>
        </w:rPr>
        <w:t>(Wikipedia, 2012)</w:t>
      </w:r>
      <w:r>
        <w:rPr>
          <w:noProof/>
        </w:rPr>
        <w:tab/>
      </w:r>
      <w:r>
        <w:rPr>
          <w:noProof/>
        </w:rPr>
        <w:fldChar w:fldCharType="begin"/>
      </w:r>
      <w:r>
        <w:rPr>
          <w:noProof/>
        </w:rPr>
        <w:instrText xml:space="preserve"> PAGEREF _Toc196185431 \h </w:instrText>
      </w:r>
      <w:r>
        <w:rPr>
          <w:noProof/>
        </w:rPr>
      </w:r>
      <w:r>
        <w:rPr>
          <w:noProof/>
        </w:rPr>
        <w:fldChar w:fldCharType="separate"/>
      </w:r>
      <w:r w:rsidR="007C4FC9">
        <w:rPr>
          <w:noProof/>
        </w:rPr>
        <w:t>33</w:t>
      </w:r>
      <w:r>
        <w:rPr>
          <w:noProof/>
        </w:rPr>
        <w:fldChar w:fldCharType="end"/>
      </w:r>
    </w:p>
    <w:p w14:paraId="337545B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4.2.5: USB-Sequenz</w:t>
      </w:r>
      <w:r>
        <w:rPr>
          <w:noProof/>
        </w:rPr>
        <w:tab/>
      </w:r>
      <w:r>
        <w:rPr>
          <w:noProof/>
        </w:rPr>
        <w:fldChar w:fldCharType="begin"/>
      </w:r>
      <w:r>
        <w:rPr>
          <w:noProof/>
        </w:rPr>
        <w:instrText xml:space="preserve"> PAGEREF _Toc196185432 \h </w:instrText>
      </w:r>
      <w:r>
        <w:rPr>
          <w:noProof/>
        </w:rPr>
      </w:r>
      <w:r>
        <w:rPr>
          <w:noProof/>
        </w:rPr>
        <w:fldChar w:fldCharType="separate"/>
      </w:r>
      <w:r w:rsidR="007C4FC9">
        <w:rPr>
          <w:noProof/>
        </w:rPr>
        <w:t>34</w:t>
      </w:r>
      <w:r>
        <w:rPr>
          <w:noProof/>
        </w:rPr>
        <w:fldChar w:fldCharType="end"/>
      </w:r>
    </w:p>
    <w:p w14:paraId="3500E349"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4.2.6: uart_gets()</w:t>
      </w:r>
      <w:r>
        <w:rPr>
          <w:noProof/>
        </w:rPr>
        <w:tab/>
      </w:r>
      <w:r>
        <w:rPr>
          <w:noProof/>
        </w:rPr>
        <w:fldChar w:fldCharType="begin"/>
      </w:r>
      <w:r>
        <w:rPr>
          <w:noProof/>
        </w:rPr>
        <w:instrText xml:space="preserve"> PAGEREF _Toc196185433 \h </w:instrText>
      </w:r>
      <w:r>
        <w:rPr>
          <w:noProof/>
        </w:rPr>
      </w:r>
      <w:r>
        <w:rPr>
          <w:noProof/>
        </w:rPr>
        <w:fldChar w:fldCharType="separate"/>
      </w:r>
      <w:r w:rsidR="007C4FC9">
        <w:rPr>
          <w:noProof/>
        </w:rPr>
        <w:t>35</w:t>
      </w:r>
      <w:r>
        <w:rPr>
          <w:noProof/>
        </w:rPr>
        <w:fldChar w:fldCharType="end"/>
      </w:r>
    </w:p>
    <w:p w14:paraId="7E1C44E0"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4.2.7: I2C-Kommunikation</w:t>
      </w:r>
      <w:r>
        <w:rPr>
          <w:noProof/>
        </w:rPr>
        <w:tab/>
      </w:r>
      <w:r>
        <w:rPr>
          <w:noProof/>
        </w:rPr>
        <w:fldChar w:fldCharType="begin"/>
      </w:r>
      <w:r>
        <w:rPr>
          <w:noProof/>
        </w:rPr>
        <w:instrText xml:space="preserve"> PAGEREF _Toc196185434 \h </w:instrText>
      </w:r>
      <w:r>
        <w:rPr>
          <w:noProof/>
        </w:rPr>
      </w:r>
      <w:r>
        <w:rPr>
          <w:noProof/>
        </w:rPr>
        <w:fldChar w:fldCharType="separate"/>
      </w:r>
      <w:r w:rsidR="007C4FC9">
        <w:rPr>
          <w:noProof/>
        </w:rPr>
        <w:t>36</w:t>
      </w:r>
      <w:r>
        <w:rPr>
          <w:noProof/>
        </w:rPr>
        <w:fldChar w:fldCharType="end"/>
      </w:r>
    </w:p>
    <w:p w14:paraId="1D8B5205"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4.2.8: Kartesisches Koordinatensystem</w:t>
      </w:r>
      <w:r>
        <w:rPr>
          <w:noProof/>
        </w:rPr>
        <w:tab/>
      </w:r>
      <w:r>
        <w:rPr>
          <w:noProof/>
        </w:rPr>
        <w:fldChar w:fldCharType="begin"/>
      </w:r>
      <w:r>
        <w:rPr>
          <w:noProof/>
        </w:rPr>
        <w:instrText xml:space="preserve"> PAGEREF _Toc196185435 \h </w:instrText>
      </w:r>
      <w:r>
        <w:rPr>
          <w:noProof/>
        </w:rPr>
      </w:r>
      <w:r>
        <w:rPr>
          <w:noProof/>
        </w:rPr>
        <w:fldChar w:fldCharType="separate"/>
      </w:r>
      <w:r w:rsidR="007C4FC9">
        <w:rPr>
          <w:noProof/>
        </w:rPr>
        <w:t>39</w:t>
      </w:r>
      <w:r>
        <w:rPr>
          <w:noProof/>
        </w:rPr>
        <w:fldChar w:fldCharType="end"/>
      </w:r>
    </w:p>
    <w:p w14:paraId="04D63B0C"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4.3.1: EA KitEditor Programmdateien</w:t>
      </w:r>
      <w:r>
        <w:rPr>
          <w:noProof/>
        </w:rPr>
        <w:tab/>
      </w:r>
      <w:r>
        <w:rPr>
          <w:noProof/>
        </w:rPr>
        <w:fldChar w:fldCharType="begin"/>
      </w:r>
      <w:r>
        <w:rPr>
          <w:noProof/>
        </w:rPr>
        <w:instrText xml:space="preserve"> PAGEREF _Toc196185436 \h </w:instrText>
      </w:r>
      <w:r>
        <w:rPr>
          <w:noProof/>
        </w:rPr>
      </w:r>
      <w:r>
        <w:rPr>
          <w:noProof/>
        </w:rPr>
        <w:fldChar w:fldCharType="separate"/>
      </w:r>
      <w:r w:rsidR="007C4FC9">
        <w:rPr>
          <w:noProof/>
        </w:rPr>
        <w:t>40</w:t>
      </w:r>
      <w:r>
        <w:rPr>
          <w:noProof/>
        </w:rPr>
        <w:fldChar w:fldCharType="end"/>
      </w:r>
    </w:p>
    <w:p w14:paraId="29A3FBCD"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4.3.2: Stuktogramm PowerOn-Makro</w:t>
      </w:r>
      <w:r>
        <w:rPr>
          <w:noProof/>
        </w:rPr>
        <w:tab/>
      </w:r>
      <w:r>
        <w:rPr>
          <w:noProof/>
        </w:rPr>
        <w:fldChar w:fldCharType="begin"/>
      </w:r>
      <w:r>
        <w:rPr>
          <w:noProof/>
        </w:rPr>
        <w:instrText xml:space="preserve"> PAGEREF _Toc196185437 \h </w:instrText>
      </w:r>
      <w:r>
        <w:rPr>
          <w:noProof/>
        </w:rPr>
      </w:r>
      <w:r>
        <w:rPr>
          <w:noProof/>
        </w:rPr>
        <w:fldChar w:fldCharType="separate"/>
      </w:r>
      <w:r w:rsidR="007C4FC9">
        <w:rPr>
          <w:noProof/>
        </w:rPr>
        <w:t>42</w:t>
      </w:r>
      <w:r>
        <w:rPr>
          <w:noProof/>
        </w:rPr>
        <w:fldChar w:fldCharType="end"/>
      </w:r>
    </w:p>
    <w:p w14:paraId="12FFA30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4.3.3: Start des Controllers</w:t>
      </w:r>
      <w:r>
        <w:rPr>
          <w:noProof/>
        </w:rPr>
        <w:tab/>
      </w:r>
      <w:r>
        <w:rPr>
          <w:noProof/>
        </w:rPr>
        <w:fldChar w:fldCharType="begin"/>
      </w:r>
      <w:r>
        <w:rPr>
          <w:noProof/>
        </w:rPr>
        <w:instrText xml:space="preserve"> PAGEREF _Toc196185438 \h </w:instrText>
      </w:r>
      <w:r>
        <w:rPr>
          <w:noProof/>
        </w:rPr>
      </w:r>
      <w:r>
        <w:rPr>
          <w:noProof/>
        </w:rPr>
        <w:fldChar w:fldCharType="separate"/>
      </w:r>
      <w:r w:rsidR="007C4FC9">
        <w:rPr>
          <w:noProof/>
        </w:rPr>
        <w:t>42</w:t>
      </w:r>
      <w:r>
        <w:rPr>
          <w:noProof/>
        </w:rPr>
        <w:fldChar w:fldCharType="end"/>
      </w:r>
    </w:p>
    <w:p w14:paraId="741E9FF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4.3.4: Warnung</w:t>
      </w:r>
      <w:r>
        <w:rPr>
          <w:noProof/>
        </w:rPr>
        <w:tab/>
      </w:r>
      <w:r>
        <w:rPr>
          <w:noProof/>
        </w:rPr>
        <w:fldChar w:fldCharType="begin"/>
      </w:r>
      <w:r>
        <w:rPr>
          <w:noProof/>
        </w:rPr>
        <w:instrText xml:space="preserve"> PAGEREF _Toc196185439 \h </w:instrText>
      </w:r>
      <w:r>
        <w:rPr>
          <w:noProof/>
        </w:rPr>
      </w:r>
      <w:r>
        <w:rPr>
          <w:noProof/>
        </w:rPr>
        <w:fldChar w:fldCharType="separate"/>
      </w:r>
      <w:r w:rsidR="007C4FC9">
        <w:rPr>
          <w:noProof/>
        </w:rPr>
        <w:t>42</w:t>
      </w:r>
      <w:r>
        <w:rPr>
          <w:noProof/>
        </w:rPr>
        <w:fldChar w:fldCharType="end"/>
      </w:r>
    </w:p>
    <w:p w14:paraId="55EC48D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4.3.5: Menü-Struktur</w:t>
      </w:r>
      <w:r>
        <w:rPr>
          <w:noProof/>
        </w:rPr>
        <w:tab/>
      </w:r>
      <w:r>
        <w:rPr>
          <w:noProof/>
        </w:rPr>
        <w:fldChar w:fldCharType="begin"/>
      </w:r>
      <w:r>
        <w:rPr>
          <w:noProof/>
        </w:rPr>
        <w:instrText xml:space="preserve"> PAGEREF _Toc196185440 \h </w:instrText>
      </w:r>
      <w:r>
        <w:rPr>
          <w:noProof/>
        </w:rPr>
      </w:r>
      <w:r>
        <w:rPr>
          <w:noProof/>
        </w:rPr>
        <w:fldChar w:fldCharType="separate"/>
      </w:r>
      <w:r w:rsidR="007C4FC9">
        <w:rPr>
          <w:noProof/>
        </w:rPr>
        <w:t>43</w:t>
      </w:r>
      <w:r>
        <w:rPr>
          <w:noProof/>
        </w:rPr>
        <w:fldChar w:fldCharType="end"/>
      </w:r>
    </w:p>
    <w:p w14:paraId="64B3F051"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4.4.1: Protokollrahmen</w:t>
      </w:r>
      <w:r>
        <w:rPr>
          <w:noProof/>
        </w:rPr>
        <w:tab/>
      </w:r>
      <w:r>
        <w:rPr>
          <w:noProof/>
        </w:rPr>
        <w:fldChar w:fldCharType="begin"/>
      </w:r>
      <w:r>
        <w:rPr>
          <w:noProof/>
        </w:rPr>
        <w:instrText xml:space="preserve"> PAGEREF _Toc196185441 \h </w:instrText>
      </w:r>
      <w:r>
        <w:rPr>
          <w:noProof/>
        </w:rPr>
      </w:r>
      <w:r>
        <w:rPr>
          <w:noProof/>
        </w:rPr>
        <w:fldChar w:fldCharType="separate"/>
      </w:r>
      <w:r w:rsidR="007C4FC9">
        <w:rPr>
          <w:noProof/>
        </w:rPr>
        <w:t>44</w:t>
      </w:r>
      <w:r>
        <w:rPr>
          <w:noProof/>
        </w:rPr>
        <w:fldChar w:fldCharType="end"/>
      </w:r>
    </w:p>
    <w:p w14:paraId="66174FCE"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4.4.2: Protokollrahmen DC2</w:t>
      </w:r>
      <w:r>
        <w:rPr>
          <w:noProof/>
        </w:rPr>
        <w:tab/>
      </w:r>
      <w:r>
        <w:rPr>
          <w:noProof/>
        </w:rPr>
        <w:fldChar w:fldCharType="begin"/>
      </w:r>
      <w:r>
        <w:rPr>
          <w:noProof/>
        </w:rPr>
        <w:instrText xml:space="preserve"> PAGEREF _Toc196185442 \h </w:instrText>
      </w:r>
      <w:r>
        <w:rPr>
          <w:noProof/>
        </w:rPr>
      </w:r>
      <w:r>
        <w:rPr>
          <w:noProof/>
        </w:rPr>
        <w:fldChar w:fldCharType="separate"/>
      </w:r>
      <w:r w:rsidR="007C4FC9">
        <w:rPr>
          <w:noProof/>
        </w:rPr>
        <w:t>45</w:t>
      </w:r>
      <w:r>
        <w:rPr>
          <w:noProof/>
        </w:rPr>
        <w:fldChar w:fldCharType="end"/>
      </w:r>
    </w:p>
    <w:p w14:paraId="275D7FC2"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_Toc196185443 \h </w:instrText>
      </w:r>
      <w:r>
        <w:rPr>
          <w:noProof/>
        </w:rPr>
      </w:r>
      <w:r>
        <w:rPr>
          <w:noProof/>
        </w:rPr>
        <w:fldChar w:fldCharType="separate"/>
      </w:r>
      <w:r w:rsidR="007C4FC9">
        <w:rPr>
          <w:noProof/>
        </w:rPr>
        <w:t>46</w:t>
      </w:r>
      <w:r>
        <w:rPr>
          <w:noProof/>
        </w:rPr>
        <w:fldChar w:fldCharType="end"/>
      </w:r>
    </w:p>
    <w:p w14:paraId="48FAFADC"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_Toc196185444 \h </w:instrText>
      </w:r>
      <w:r>
        <w:rPr>
          <w:noProof/>
        </w:rPr>
      </w:r>
      <w:r>
        <w:rPr>
          <w:noProof/>
        </w:rPr>
        <w:fldChar w:fldCharType="separate"/>
      </w:r>
      <w:r w:rsidR="007C4FC9">
        <w:rPr>
          <w:noProof/>
        </w:rPr>
        <w:t>46</w:t>
      </w:r>
      <w:r>
        <w:rPr>
          <w:noProof/>
        </w:rPr>
        <w:fldChar w:fldCharType="end"/>
      </w:r>
    </w:p>
    <w:p w14:paraId="5F76AB67"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_Toc196185445 \h </w:instrText>
      </w:r>
      <w:r>
        <w:rPr>
          <w:noProof/>
        </w:rPr>
      </w:r>
      <w:r>
        <w:rPr>
          <w:noProof/>
        </w:rPr>
        <w:fldChar w:fldCharType="separate"/>
      </w:r>
      <w:r w:rsidR="007C4FC9">
        <w:rPr>
          <w:noProof/>
        </w:rPr>
        <w:t>47</w:t>
      </w:r>
      <w:r>
        <w:rPr>
          <w:noProof/>
        </w:rPr>
        <w:fldChar w:fldCharType="end"/>
      </w:r>
    </w:p>
    <w:p w14:paraId="669A7452"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7.3.1: Software und Versionen</w:t>
      </w:r>
      <w:r>
        <w:rPr>
          <w:noProof/>
        </w:rPr>
        <w:tab/>
      </w:r>
      <w:r>
        <w:rPr>
          <w:noProof/>
        </w:rPr>
        <w:fldChar w:fldCharType="begin"/>
      </w:r>
      <w:r>
        <w:rPr>
          <w:noProof/>
        </w:rPr>
        <w:instrText xml:space="preserve"> PAGEREF _Toc196185446 \h </w:instrText>
      </w:r>
      <w:r>
        <w:rPr>
          <w:noProof/>
        </w:rPr>
      </w:r>
      <w:r>
        <w:rPr>
          <w:noProof/>
        </w:rPr>
        <w:fldChar w:fldCharType="separate"/>
      </w:r>
      <w:r w:rsidR="007C4FC9">
        <w:rPr>
          <w:noProof/>
        </w:rPr>
        <w:t>54</w:t>
      </w:r>
      <w:r>
        <w:rPr>
          <w:noProof/>
        </w:rPr>
        <w:fldChar w:fldCharType="end"/>
      </w:r>
    </w:p>
    <w:p w14:paraId="4E6D48D4"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8.1.1: Schaltplan der Steuerplatine</w:t>
      </w:r>
      <w:r>
        <w:rPr>
          <w:noProof/>
        </w:rPr>
        <w:tab/>
      </w:r>
      <w:r>
        <w:rPr>
          <w:noProof/>
        </w:rPr>
        <w:fldChar w:fldCharType="begin"/>
      </w:r>
      <w:r>
        <w:rPr>
          <w:noProof/>
        </w:rPr>
        <w:instrText xml:space="preserve"> PAGEREF _Toc196185447 \h </w:instrText>
      </w:r>
      <w:r>
        <w:rPr>
          <w:noProof/>
        </w:rPr>
      </w:r>
      <w:r>
        <w:rPr>
          <w:noProof/>
        </w:rPr>
        <w:fldChar w:fldCharType="separate"/>
      </w:r>
      <w:r w:rsidR="007C4FC9">
        <w:rPr>
          <w:noProof/>
        </w:rPr>
        <w:t>56</w:t>
      </w:r>
      <w:r>
        <w:rPr>
          <w:noProof/>
        </w:rPr>
        <w:fldChar w:fldCharType="end"/>
      </w:r>
    </w:p>
    <w:p w14:paraId="518FBB17"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8.1.2: Schaltplan des eDIP240 mit USB Board</w:t>
      </w:r>
      <w:r>
        <w:rPr>
          <w:noProof/>
        </w:rPr>
        <w:tab/>
      </w:r>
      <w:r>
        <w:rPr>
          <w:noProof/>
        </w:rPr>
        <w:fldChar w:fldCharType="begin"/>
      </w:r>
      <w:r>
        <w:rPr>
          <w:noProof/>
        </w:rPr>
        <w:instrText xml:space="preserve"> PAGEREF _Toc196185448 \h </w:instrText>
      </w:r>
      <w:r>
        <w:rPr>
          <w:noProof/>
        </w:rPr>
      </w:r>
      <w:r>
        <w:rPr>
          <w:noProof/>
        </w:rPr>
        <w:fldChar w:fldCharType="separate"/>
      </w:r>
      <w:r w:rsidR="007C4FC9">
        <w:rPr>
          <w:noProof/>
        </w:rPr>
        <w:t>57</w:t>
      </w:r>
      <w:r>
        <w:rPr>
          <w:noProof/>
        </w:rPr>
        <w:fldChar w:fldCharType="end"/>
      </w:r>
    </w:p>
    <w:p w14:paraId="1209458A"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8.1.3: Schaltplan VDrive2</w:t>
      </w:r>
      <w:r>
        <w:rPr>
          <w:noProof/>
        </w:rPr>
        <w:tab/>
      </w:r>
      <w:r>
        <w:rPr>
          <w:noProof/>
        </w:rPr>
        <w:fldChar w:fldCharType="begin"/>
      </w:r>
      <w:r>
        <w:rPr>
          <w:noProof/>
        </w:rPr>
        <w:instrText xml:space="preserve"> PAGEREF _Toc196185449 \h </w:instrText>
      </w:r>
      <w:r>
        <w:rPr>
          <w:noProof/>
        </w:rPr>
      </w:r>
      <w:r>
        <w:rPr>
          <w:noProof/>
        </w:rPr>
        <w:fldChar w:fldCharType="separate"/>
      </w:r>
      <w:r w:rsidR="007C4FC9">
        <w:rPr>
          <w:noProof/>
        </w:rPr>
        <w:t>58</w:t>
      </w:r>
      <w:r>
        <w:rPr>
          <w:noProof/>
        </w:rPr>
        <w:fldChar w:fldCharType="end"/>
      </w:r>
    </w:p>
    <w:p w14:paraId="08BD6CFE"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8.1.4: Gehäuse-Oberseite</w:t>
      </w:r>
      <w:r>
        <w:rPr>
          <w:noProof/>
        </w:rPr>
        <w:tab/>
      </w:r>
      <w:r>
        <w:rPr>
          <w:noProof/>
        </w:rPr>
        <w:fldChar w:fldCharType="begin"/>
      </w:r>
      <w:r>
        <w:rPr>
          <w:noProof/>
        </w:rPr>
        <w:instrText xml:space="preserve"> PAGEREF _Toc196185450 \h </w:instrText>
      </w:r>
      <w:r>
        <w:rPr>
          <w:noProof/>
        </w:rPr>
      </w:r>
      <w:r>
        <w:rPr>
          <w:noProof/>
        </w:rPr>
        <w:fldChar w:fldCharType="separate"/>
      </w:r>
      <w:r w:rsidR="007C4FC9">
        <w:rPr>
          <w:noProof/>
        </w:rPr>
        <w:t>60</w:t>
      </w:r>
      <w:r>
        <w:rPr>
          <w:noProof/>
        </w:rPr>
        <w:fldChar w:fldCharType="end"/>
      </w:r>
    </w:p>
    <w:p w14:paraId="660B060B"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8.1.5: Fertige Platine</w:t>
      </w:r>
      <w:r>
        <w:rPr>
          <w:noProof/>
        </w:rPr>
        <w:tab/>
      </w:r>
      <w:r>
        <w:rPr>
          <w:noProof/>
        </w:rPr>
        <w:fldChar w:fldCharType="begin"/>
      </w:r>
      <w:r>
        <w:rPr>
          <w:noProof/>
        </w:rPr>
        <w:instrText xml:space="preserve"> PAGEREF _Toc196185451 \h </w:instrText>
      </w:r>
      <w:r>
        <w:rPr>
          <w:noProof/>
        </w:rPr>
      </w:r>
      <w:r>
        <w:rPr>
          <w:noProof/>
        </w:rPr>
        <w:fldChar w:fldCharType="separate"/>
      </w:r>
      <w:r w:rsidR="007C4FC9">
        <w:rPr>
          <w:noProof/>
        </w:rPr>
        <w:t>61</w:t>
      </w:r>
      <w:r>
        <w:rPr>
          <w:noProof/>
        </w:rPr>
        <w:fldChar w:fldCharType="end"/>
      </w:r>
    </w:p>
    <w:p w14:paraId="4FF3AF8F"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8.2.1: Main-Schleife</w:t>
      </w:r>
      <w:r>
        <w:rPr>
          <w:noProof/>
        </w:rPr>
        <w:tab/>
      </w:r>
      <w:r>
        <w:rPr>
          <w:noProof/>
        </w:rPr>
        <w:fldChar w:fldCharType="begin"/>
      </w:r>
      <w:r>
        <w:rPr>
          <w:noProof/>
        </w:rPr>
        <w:instrText xml:space="preserve"> PAGEREF _Toc196185452 \h </w:instrText>
      </w:r>
      <w:r>
        <w:rPr>
          <w:noProof/>
        </w:rPr>
      </w:r>
      <w:r>
        <w:rPr>
          <w:noProof/>
        </w:rPr>
        <w:fldChar w:fldCharType="separate"/>
      </w:r>
      <w:r w:rsidR="007C4FC9">
        <w:rPr>
          <w:noProof/>
        </w:rPr>
        <w:t>62</w:t>
      </w:r>
      <w:r>
        <w:rPr>
          <w:noProof/>
        </w:rPr>
        <w:fldChar w:fldCharType="end"/>
      </w:r>
    </w:p>
    <w:p w14:paraId="52A2D970"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8.2.2: USB-Sequenz</w:t>
      </w:r>
      <w:r>
        <w:rPr>
          <w:noProof/>
        </w:rPr>
        <w:tab/>
      </w:r>
      <w:r>
        <w:rPr>
          <w:noProof/>
        </w:rPr>
        <w:fldChar w:fldCharType="begin"/>
      </w:r>
      <w:r>
        <w:rPr>
          <w:noProof/>
        </w:rPr>
        <w:instrText xml:space="preserve"> PAGEREF _Toc196185453 \h </w:instrText>
      </w:r>
      <w:r>
        <w:rPr>
          <w:noProof/>
        </w:rPr>
      </w:r>
      <w:r>
        <w:rPr>
          <w:noProof/>
        </w:rPr>
        <w:fldChar w:fldCharType="separate"/>
      </w:r>
      <w:r w:rsidR="007C4FC9">
        <w:rPr>
          <w:noProof/>
        </w:rPr>
        <w:t>62</w:t>
      </w:r>
      <w:r>
        <w:rPr>
          <w:noProof/>
        </w:rPr>
        <w:fldChar w:fldCharType="end"/>
      </w:r>
    </w:p>
    <w:p w14:paraId="4C7C8B62"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8.2.3: G-Code G-Auswertung</w:t>
      </w:r>
      <w:r>
        <w:rPr>
          <w:noProof/>
        </w:rPr>
        <w:tab/>
      </w:r>
      <w:r>
        <w:rPr>
          <w:noProof/>
        </w:rPr>
        <w:fldChar w:fldCharType="begin"/>
      </w:r>
      <w:r>
        <w:rPr>
          <w:noProof/>
        </w:rPr>
        <w:instrText xml:space="preserve"> PAGEREF _Toc196185454 \h </w:instrText>
      </w:r>
      <w:r>
        <w:rPr>
          <w:noProof/>
        </w:rPr>
      </w:r>
      <w:r>
        <w:rPr>
          <w:noProof/>
        </w:rPr>
        <w:fldChar w:fldCharType="separate"/>
      </w:r>
      <w:r w:rsidR="007C4FC9">
        <w:rPr>
          <w:noProof/>
        </w:rPr>
        <w:t>63</w:t>
      </w:r>
      <w:r>
        <w:rPr>
          <w:noProof/>
        </w:rPr>
        <w:fldChar w:fldCharType="end"/>
      </w:r>
    </w:p>
    <w:p w14:paraId="60FC0571"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8.2.4: G-Code M-Auswertung</w:t>
      </w:r>
      <w:r>
        <w:rPr>
          <w:noProof/>
        </w:rPr>
        <w:tab/>
      </w:r>
      <w:r>
        <w:rPr>
          <w:noProof/>
        </w:rPr>
        <w:fldChar w:fldCharType="begin"/>
      </w:r>
      <w:r>
        <w:rPr>
          <w:noProof/>
        </w:rPr>
        <w:instrText xml:space="preserve"> PAGEREF _Toc196185455 \h </w:instrText>
      </w:r>
      <w:r>
        <w:rPr>
          <w:noProof/>
        </w:rPr>
      </w:r>
      <w:r>
        <w:rPr>
          <w:noProof/>
        </w:rPr>
        <w:fldChar w:fldCharType="separate"/>
      </w:r>
      <w:r w:rsidR="007C4FC9">
        <w:rPr>
          <w:noProof/>
        </w:rPr>
        <w:t>63</w:t>
      </w:r>
      <w:r>
        <w:rPr>
          <w:noProof/>
        </w:rPr>
        <w:fldChar w:fldCharType="end"/>
      </w:r>
    </w:p>
    <w:p w14:paraId="3F69ADE5" w14:textId="77777777" w:rsidR="00434A9C" w:rsidRDefault="00434A9C">
      <w:pPr>
        <w:pStyle w:val="Abbildungsverzeichnis"/>
        <w:tabs>
          <w:tab w:val="right" w:leader="dot" w:pos="9629"/>
        </w:tabs>
        <w:rPr>
          <w:rFonts w:asciiTheme="minorHAnsi" w:eastAsiaTheme="minorEastAsia" w:hAnsiTheme="minorHAnsi"/>
          <w:bCs w:val="0"/>
          <w:noProof/>
          <w:color w:val="auto"/>
          <w:lang w:eastAsia="ja-JP"/>
        </w:rPr>
      </w:pPr>
      <w:r>
        <w:rPr>
          <w:noProof/>
        </w:rPr>
        <w:t>Abbildung 8.3.1: Grafische Benutzeroberfläche</w:t>
      </w:r>
      <w:r>
        <w:rPr>
          <w:noProof/>
        </w:rPr>
        <w:tab/>
      </w:r>
      <w:r>
        <w:rPr>
          <w:noProof/>
        </w:rPr>
        <w:fldChar w:fldCharType="begin"/>
      </w:r>
      <w:r>
        <w:rPr>
          <w:noProof/>
        </w:rPr>
        <w:instrText xml:space="preserve"> PAGEREF _Toc196185456 \h </w:instrText>
      </w:r>
      <w:r>
        <w:rPr>
          <w:noProof/>
        </w:rPr>
      </w:r>
      <w:r>
        <w:rPr>
          <w:noProof/>
        </w:rPr>
        <w:fldChar w:fldCharType="separate"/>
      </w:r>
      <w:r w:rsidR="007C4FC9">
        <w:rPr>
          <w:noProof/>
        </w:rPr>
        <w:t>64</w:t>
      </w:r>
      <w:r>
        <w:rPr>
          <w:noProof/>
        </w:rPr>
        <w:fldChar w:fldCharType="end"/>
      </w:r>
    </w:p>
    <w:p w14:paraId="4EFC3369" w14:textId="77777777" w:rsidR="00743D0E" w:rsidRPr="00B974A0" w:rsidRDefault="00743D0E">
      <w:pPr>
        <w:pStyle w:val="Textkrper"/>
        <w:pPrChange w:id="1816" w:author="Dennis Hohmann" w:date="2012-04-15T00:39:00Z">
          <w:pPr>
            <w:pStyle w:val="Abbildungsverzeichnis"/>
          </w:pPr>
        </w:pPrChange>
      </w:pPr>
      <w:r>
        <w:fldChar w:fldCharType="end"/>
      </w:r>
    </w:p>
    <w:p w14:paraId="3C4D17BD" w14:textId="77777777" w:rsidR="00743D0E" w:rsidRDefault="00743D0E" w:rsidP="00E60F49">
      <w:pPr>
        <w:pStyle w:val="berschrift2"/>
      </w:pPr>
      <w:r>
        <w:br w:type="page"/>
      </w:r>
      <w:bookmarkStart w:id="1817" w:name="_Toc196193418"/>
      <w:r w:rsidRPr="0082447F">
        <w:t>Abkürzungsverzeichnis</w:t>
      </w:r>
      <w:bookmarkEnd w:id="1817"/>
    </w:p>
    <w:p w14:paraId="03B75C40" w14:textId="77777777" w:rsidR="00020425" w:rsidRPr="00020425" w:rsidRDefault="00020425" w:rsidP="00020425"/>
    <w:tbl>
      <w:tblPr>
        <w:tblW w:w="9654" w:type="dxa"/>
        <w:tblInd w:w="55" w:type="dxa"/>
        <w:tblLayout w:type="fixed"/>
        <w:tblCellMar>
          <w:left w:w="70" w:type="dxa"/>
          <w:right w:w="70" w:type="dxa"/>
        </w:tblCellMar>
        <w:tblLook w:val="04A0" w:firstRow="1" w:lastRow="0" w:firstColumn="1" w:lastColumn="0" w:noHBand="0" w:noVBand="1"/>
        <w:tblPrChange w:id="1818" w:author="Dennis Hohmann" w:date="2012-04-15T01:56: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2961"/>
        <w:gridCol w:w="1433"/>
        <w:gridCol w:w="2394"/>
        <w:gridCol w:w="1433"/>
        <w:tblGridChange w:id="1819">
          <w:tblGrid>
            <w:gridCol w:w="55"/>
            <w:gridCol w:w="1378"/>
            <w:gridCol w:w="3016"/>
            <w:gridCol w:w="1378"/>
            <w:gridCol w:w="2449"/>
            <w:gridCol w:w="1520"/>
          </w:tblGrid>
        </w:tblGridChange>
      </w:tblGrid>
      <w:tr w:rsidR="00743D0E" w:rsidRPr="00FB133F" w14:paraId="4F7A5879" w14:textId="77777777" w:rsidTr="002E5C5D">
        <w:trPr>
          <w:trHeight w:val="300"/>
          <w:trPrChange w:id="1820" w:author="Dennis Hohmann" w:date="2012-04-15T01:56:00Z">
            <w:trPr>
              <w:trHeight w:val="300"/>
            </w:trPr>
          </w:trPrChange>
        </w:trPr>
        <w:tc>
          <w:tcPr>
            <w:tcW w:w="1433" w:type="dxa"/>
            <w:shd w:val="clear" w:color="auto" w:fill="auto"/>
            <w:noWrap/>
            <w:tcPrChange w:id="1821" w:author="Dennis Hohmann" w:date="2012-04-15T01:56:00Z">
              <w:tcPr>
                <w:tcW w:w="1433" w:type="dxa"/>
                <w:gridSpan w:val="2"/>
                <w:shd w:val="clear" w:color="auto" w:fill="auto"/>
                <w:noWrap/>
              </w:tcPr>
            </w:tcPrChange>
          </w:tcPr>
          <w:p w14:paraId="74948A45" w14:textId="77777777" w:rsidR="00743D0E" w:rsidRPr="00FB133F" w:rsidRDefault="00743D0E">
            <w:pPr>
              <w:pStyle w:val="Textkrper"/>
              <w:jc w:val="left"/>
              <w:rPr>
                <w:lang w:eastAsia="de-DE"/>
              </w:rPr>
              <w:pPrChange w:id="1822" w:author="Dennis Hohmann" w:date="2012-04-15T01:03:00Z">
                <w:pPr>
                  <w:pStyle w:val="Textkrper"/>
                </w:pPr>
              </w:pPrChange>
            </w:pPr>
            <w:ins w:id="1823" w:author="Dennis Hohmann" w:date="2012-04-15T01:56:00Z">
              <w:r>
                <w:rPr>
                  <w:lang w:eastAsia="de-DE"/>
                </w:rPr>
                <w:t>A</w:t>
              </w:r>
            </w:ins>
          </w:p>
        </w:tc>
        <w:tc>
          <w:tcPr>
            <w:tcW w:w="4394" w:type="dxa"/>
            <w:gridSpan w:val="2"/>
            <w:shd w:val="clear" w:color="auto" w:fill="auto"/>
            <w:noWrap/>
            <w:tcPrChange w:id="1824" w:author="Dennis Hohmann" w:date="2012-04-15T01:56:00Z">
              <w:tcPr>
                <w:tcW w:w="4394" w:type="dxa"/>
                <w:gridSpan w:val="2"/>
                <w:shd w:val="clear" w:color="auto" w:fill="auto"/>
                <w:noWrap/>
              </w:tcPr>
            </w:tcPrChange>
          </w:tcPr>
          <w:p w14:paraId="01896664" w14:textId="77777777" w:rsidR="00743D0E" w:rsidRPr="00FB133F" w:rsidRDefault="00743D0E">
            <w:pPr>
              <w:pStyle w:val="Textkrper"/>
              <w:jc w:val="left"/>
              <w:rPr>
                <w:lang w:eastAsia="de-DE"/>
              </w:rPr>
              <w:pPrChange w:id="1825" w:author="Dennis Hohmann" w:date="2012-04-15T01:03:00Z">
                <w:pPr/>
              </w:pPrChange>
            </w:pPr>
            <w:ins w:id="1826" w:author="Dennis Hohmann" w:date="2012-04-15T01:56:00Z">
              <w:r>
                <w:rPr>
                  <w:lang w:eastAsia="de-DE"/>
                </w:rPr>
                <w:t>Ampere</w:t>
              </w:r>
            </w:ins>
          </w:p>
        </w:tc>
        <w:tc>
          <w:tcPr>
            <w:tcW w:w="3827" w:type="dxa"/>
            <w:gridSpan w:val="2"/>
            <w:shd w:val="clear" w:color="auto" w:fill="auto"/>
            <w:noWrap/>
            <w:tcPrChange w:id="1827" w:author="Dennis Hohmann" w:date="2012-04-15T01:56:00Z">
              <w:tcPr>
                <w:tcW w:w="3969" w:type="dxa"/>
                <w:gridSpan w:val="2"/>
                <w:shd w:val="clear" w:color="auto" w:fill="auto"/>
                <w:noWrap/>
              </w:tcPr>
            </w:tcPrChange>
          </w:tcPr>
          <w:p w14:paraId="0F29BE68" w14:textId="77777777" w:rsidR="00743D0E" w:rsidRPr="00FB133F" w:rsidRDefault="00743D0E" w:rsidP="002E5C5D">
            <w:pPr>
              <w:pStyle w:val="Textkrper"/>
              <w:jc w:val="left"/>
              <w:rPr>
                <w:lang w:eastAsia="de-DE"/>
              </w:rPr>
            </w:pPr>
            <w:ins w:id="1828" w:author="Dennis Hohmann" w:date="2012-04-15T01:56:00Z">
              <w:r>
                <w:rPr>
                  <w:lang w:eastAsia="de-DE"/>
                </w:rPr>
                <w:t>Strom</w:t>
              </w:r>
            </w:ins>
          </w:p>
        </w:tc>
      </w:tr>
      <w:tr w:rsidR="00743D0E" w:rsidRPr="00FB133F" w14:paraId="12FF581D" w14:textId="77777777" w:rsidTr="002E5C5D">
        <w:trPr>
          <w:trHeight w:val="300"/>
          <w:trPrChange w:id="1829" w:author="Dennis Hohmann" w:date="2012-04-15T01:56:00Z">
            <w:trPr>
              <w:trHeight w:val="300"/>
            </w:trPr>
          </w:trPrChange>
        </w:trPr>
        <w:tc>
          <w:tcPr>
            <w:tcW w:w="1433" w:type="dxa"/>
            <w:shd w:val="clear" w:color="auto" w:fill="auto"/>
            <w:noWrap/>
            <w:tcPrChange w:id="1830" w:author="Dennis Hohmann" w:date="2012-04-15T01:56:00Z">
              <w:tcPr>
                <w:tcW w:w="1433" w:type="dxa"/>
                <w:gridSpan w:val="2"/>
                <w:shd w:val="clear" w:color="auto" w:fill="auto"/>
                <w:noWrap/>
              </w:tcPr>
            </w:tcPrChange>
          </w:tcPr>
          <w:p w14:paraId="23A1043F" w14:textId="77777777" w:rsidR="00743D0E" w:rsidRPr="00FB133F" w:rsidRDefault="00743D0E">
            <w:pPr>
              <w:pStyle w:val="Textkrper"/>
              <w:jc w:val="left"/>
              <w:rPr>
                <w:lang w:eastAsia="de-DE"/>
              </w:rPr>
              <w:pPrChange w:id="1831" w:author="Dennis Hohmann" w:date="2012-04-15T01:03:00Z">
                <w:pPr/>
              </w:pPrChange>
            </w:pPr>
            <w:ins w:id="1832" w:author="Dennis Hohmann" w:date="2012-04-15T01:56:00Z">
              <w:r w:rsidRPr="00FB133F">
                <w:rPr>
                  <w:lang w:eastAsia="de-DE"/>
                </w:rPr>
                <w:t>AC</w:t>
              </w:r>
            </w:ins>
          </w:p>
        </w:tc>
        <w:tc>
          <w:tcPr>
            <w:tcW w:w="4394" w:type="dxa"/>
            <w:gridSpan w:val="2"/>
            <w:shd w:val="clear" w:color="auto" w:fill="auto"/>
            <w:noWrap/>
            <w:tcPrChange w:id="1833" w:author="Dennis Hohmann" w:date="2012-04-15T01:56:00Z">
              <w:tcPr>
                <w:tcW w:w="4394" w:type="dxa"/>
                <w:gridSpan w:val="2"/>
                <w:shd w:val="clear" w:color="auto" w:fill="auto"/>
                <w:noWrap/>
              </w:tcPr>
            </w:tcPrChange>
          </w:tcPr>
          <w:p w14:paraId="732C9E6E" w14:textId="77777777" w:rsidR="00743D0E" w:rsidRPr="00FB133F" w:rsidRDefault="00743D0E">
            <w:pPr>
              <w:pStyle w:val="Textkrper"/>
              <w:jc w:val="left"/>
              <w:rPr>
                <w:lang w:eastAsia="de-DE"/>
              </w:rPr>
              <w:pPrChange w:id="1834" w:author="Dennis Hohmann" w:date="2012-04-15T01:03:00Z">
                <w:pPr/>
              </w:pPrChange>
            </w:pPr>
            <w:ins w:id="1835" w:author="Dennis Hohmann" w:date="2012-04-15T01:56:00Z">
              <w:r w:rsidRPr="00FB133F">
                <w:rPr>
                  <w:lang w:eastAsia="de-DE"/>
                </w:rPr>
                <w:t>Alternating Current</w:t>
              </w:r>
            </w:ins>
          </w:p>
        </w:tc>
        <w:tc>
          <w:tcPr>
            <w:tcW w:w="3827" w:type="dxa"/>
            <w:gridSpan w:val="2"/>
            <w:shd w:val="clear" w:color="auto" w:fill="auto"/>
            <w:noWrap/>
            <w:tcPrChange w:id="1836" w:author="Dennis Hohmann" w:date="2012-04-15T01:56:00Z">
              <w:tcPr>
                <w:tcW w:w="3969" w:type="dxa"/>
                <w:gridSpan w:val="2"/>
                <w:shd w:val="clear" w:color="auto" w:fill="auto"/>
                <w:noWrap/>
              </w:tcPr>
            </w:tcPrChange>
          </w:tcPr>
          <w:p w14:paraId="11C6CEFC" w14:textId="77777777" w:rsidR="00743D0E" w:rsidRPr="00FB133F" w:rsidRDefault="00743D0E">
            <w:pPr>
              <w:pStyle w:val="Textkrper"/>
              <w:jc w:val="left"/>
              <w:rPr>
                <w:lang w:eastAsia="de-DE"/>
              </w:rPr>
              <w:pPrChange w:id="1837" w:author="Dennis Hohmann" w:date="2012-04-15T01:03:00Z">
                <w:pPr/>
              </w:pPrChange>
            </w:pPr>
            <w:ins w:id="1838" w:author="Dennis Hohmann" w:date="2012-04-15T01:56:00Z">
              <w:r w:rsidRPr="00FB133F">
                <w:rPr>
                  <w:lang w:eastAsia="de-DE"/>
                </w:rPr>
                <w:t>Wechselstrom</w:t>
              </w:r>
            </w:ins>
          </w:p>
        </w:tc>
      </w:tr>
      <w:tr w:rsidR="00743D0E" w:rsidRPr="00FB133F" w14:paraId="637C1D35" w14:textId="77777777" w:rsidTr="002E5C5D">
        <w:trPr>
          <w:trHeight w:val="300"/>
          <w:trPrChange w:id="1839" w:author="Dennis Hohmann" w:date="2012-04-15T01:56:00Z">
            <w:trPr>
              <w:trHeight w:val="300"/>
            </w:trPr>
          </w:trPrChange>
        </w:trPr>
        <w:tc>
          <w:tcPr>
            <w:tcW w:w="1433" w:type="dxa"/>
            <w:shd w:val="clear" w:color="auto" w:fill="auto"/>
            <w:noWrap/>
            <w:tcPrChange w:id="1840" w:author="Dennis Hohmann" w:date="2012-04-15T01:56:00Z">
              <w:tcPr>
                <w:tcW w:w="1433" w:type="dxa"/>
                <w:gridSpan w:val="2"/>
                <w:shd w:val="clear" w:color="auto" w:fill="auto"/>
                <w:noWrap/>
              </w:tcPr>
            </w:tcPrChange>
          </w:tcPr>
          <w:p w14:paraId="68E41DB6" w14:textId="77777777" w:rsidR="00743D0E" w:rsidRPr="00FB133F" w:rsidRDefault="00743D0E">
            <w:pPr>
              <w:pStyle w:val="Textkrper"/>
              <w:jc w:val="left"/>
              <w:rPr>
                <w:lang w:eastAsia="de-DE"/>
              </w:rPr>
              <w:pPrChange w:id="1841" w:author="Dennis Hohmann" w:date="2012-04-15T01:03:00Z">
                <w:pPr/>
              </w:pPrChange>
            </w:pPr>
            <w:ins w:id="1842" w:author="Dennis Hohmann" w:date="2012-04-15T01:56:00Z">
              <w:r w:rsidRPr="00FB133F">
                <w:rPr>
                  <w:lang w:eastAsia="de-DE"/>
                </w:rPr>
                <w:t>BAUD</w:t>
              </w:r>
            </w:ins>
          </w:p>
        </w:tc>
        <w:tc>
          <w:tcPr>
            <w:tcW w:w="4394" w:type="dxa"/>
            <w:gridSpan w:val="2"/>
            <w:shd w:val="clear" w:color="auto" w:fill="auto"/>
            <w:noWrap/>
            <w:tcPrChange w:id="1843" w:author="Dennis Hohmann" w:date="2012-04-15T01:56:00Z">
              <w:tcPr>
                <w:tcW w:w="4394" w:type="dxa"/>
                <w:gridSpan w:val="2"/>
                <w:shd w:val="clear" w:color="auto" w:fill="auto"/>
                <w:noWrap/>
              </w:tcPr>
            </w:tcPrChange>
          </w:tcPr>
          <w:p w14:paraId="1254AC68" w14:textId="77777777" w:rsidR="00743D0E" w:rsidRPr="00FB133F" w:rsidRDefault="00743D0E">
            <w:pPr>
              <w:pStyle w:val="Textkrper"/>
              <w:jc w:val="left"/>
              <w:rPr>
                <w:lang w:eastAsia="de-DE"/>
              </w:rPr>
              <w:pPrChange w:id="1844" w:author="Dennis Hohmann" w:date="2012-04-15T01:03:00Z">
                <w:pPr/>
              </w:pPrChange>
            </w:pPr>
          </w:p>
        </w:tc>
        <w:tc>
          <w:tcPr>
            <w:tcW w:w="3827" w:type="dxa"/>
            <w:gridSpan w:val="2"/>
            <w:shd w:val="clear" w:color="auto" w:fill="auto"/>
            <w:noWrap/>
            <w:tcPrChange w:id="1845" w:author="Dennis Hohmann" w:date="2012-04-15T01:56:00Z">
              <w:tcPr>
                <w:tcW w:w="3969" w:type="dxa"/>
                <w:gridSpan w:val="2"/>
                <w:shd w:val="clear" w:color="auto" w:fill="auto"/>
                <w:noWrap/>
              </w:tcPr>
            </w:tcPrChange>
          </w:tcPr>
          <w:p w14:paraId="5566CABA" w14:textId="77777777" w:rsidR="00743D0E" w:rsidRPr="00FB133F" w:rsidRDefault="00743D0E">
            <w:pPr>
              <w:pStyle w:val="Textkrper"/>
              <w:jc w:val="left"/>
              <w:rPr>
                <w:lang w:eastAsia="de-DE"/>
              </w:rPr>
              <w:pPrChange w:id="1846" w:author="Dennis Hohmann" w:date="2012-04-15T01:03:00Z">
                <w:pPr/>
              </w:pPrChange>
            </w:pPr>
            <w:ins w:id="1847" w:author="Dennis Hohmann" w:date="2012-04-15T01:56:00Z">
              <w:r>
                <w:rPr>
                  <w:lang w:eastAsia="de-DE"/>
                </w:rPr>
                <w:t>Einheit der Symbolrate</w:t>
              </w:r>
            </w:ins>
          </w:p>
        </w:tc>
      </w:tr>
      <w:tr w:rsidR="00743D0E" w:rsidRPr="00FB133F" w14:paraId="60621F46" w14:textId="77777777" w:rsidTr="002E5C5D">
        <w:trPr>
          <w:trHeight w:val="300"/>
          <w:trPrChange w:id="1848" w:author="Dennis Hohmann" w:date="2012-04-15T01:52:00Z">
            <w:trPr>
              <w:trHeight w:val="300"/>
            </w:trPr>
          </w:trPrChange>
        </w:trPr>
        <w:tc>
          <w:tcPr>
            <w:tcW w:w="1433" w:type="dxa"/>
            <w:shd w:val="clear" w:color="auto" w:fill="auto"/>
            <w:noWrap/>
            <w:tcPrChange w:id="1849" w:author="Dennis Hohmann" w:date="2012-04-15T01:52:00Z">
              <w:tcPr>
                <w:tcW w:w="1433" w:type="dxa"/>
                <w:gridSpan w:val="2"/>
                <w:shd w:val="clear" w:color="auto" w:fill="auto"/>
                <w:noWrap/>
              </w:tcPr>
            </w:tcPrChange>
          </w:tcPr>
          <w:p w14:paraId="2B7959B7" w14:textId="77777777" w:rsidR="00743D0E" w:rsidRPr="00FB133F" w:rsidRDefault="00743D0E">
            <w:pPr>
              <w:pStyle w:val="Textkrper"/>
              <w:jc w:val="left"/>
              <w:rPr>
                <w:lang w:eastAsia="de-DE"/>
              </w:rPr>
              <w:pPrChange w:id="1850" w:author="Dennis Hohmann" w:date="2012-04-15T01:03:00Z">
                <w:pPr/>
              </w:pPrChange>
            </w:pPr>
            <w:ins w:id="1851" w:author="Dennis Hohmann" w:date="2012-04-15T01:56:00Z">
              <w:r w:rsidRPr="00FB133F">
                <w:rPr>
                  <w:lang w:eastAsia="de-DE"/>
                </w:rPr>
                <w:t>Brown-Out</w:t>
              </w:r>
            </w:ins>
            <w:del w:id="1852" w:author="Dennis Hohmann" w:date="2012-04-15T01:12:00Z">
              <w:r w:rsidRPr="00FB133F" w:rsidDel="00F175F1">
                <w:rPr>
                  <w:lang w:eastAsia="de-DE"/>
                </w:rPr>
                <w:delText>AC</w:delText>
              </w:r>
            </w:del>
          </w:p>
        </w:tc>
        <w:tc>
          <w:tcPr>
            <w:tcW w:w="4394" w:type="dxa"/>
            <w:gridSpan w:val="2"/>
            <w:shd w:val="clear" w:color="auto" w:fill="auto"/>
            <w:noWrap/>
            <w:tcPrChange w:id="1853" w:author="Dennis Hohmann" w:date="2012-04-15T01:52:00Z">
              <w:tcPr>
                <w:tcW w:w="4394" w:type="dxa"/>
                <w:gridSpan w:val="2"/>
                <w:shd w:val="clear" w:color="auto" w:fill="auto"/>
                <w:noWrap/>
              </w:tcPr>
            </w:tcPrChange>
          </w:tcPr>
          <w:p w14:paraId="697384B0" w14:textId="77777777" w:rsidR="00743D0E" w:rsidRPr="00FB133F" w:rsidRDefault="00743D0E">
            <w:pPr>
              <w:pStyle w:val="Textkrper"/>
              <w:jc w:val="left"/>
              <w:rPr>
                <w:lang w:eastAsia="de-DE"/>
              </w:rPr>
              <w:pPrChange w:id="1854" w:author="Dennis Hohmann" w:date="2012-04-15T01:03:00Z">
                <w:pPr/>
              </w:pPrChange>
            </w:pPr>
            <w:del w:id="1855" w:author="Dennis Hohmann" w:date="2012-04-15T01:12:00Z">
              <w:r w:rsidRPr="00FB133F" w:rsidDel="00F175F1">
                <w:rPr>
                  <w:lang w:eastAsia="de-DE"/>
                </w:rPr>
                <w:delText>Alternating Current</w:delText>
              </w:r>
            </w:del>
          </w:p>
        </w:tc>
        <w:tc>
          <w:tcPr>
            <w:tcW w:w="3827" w:type="dxa"/>
            <w:gridSpan w:val="2"/>
            <w:shd w:val="clear" w:color="auto" w:fill="auto"/>
            <w:noWrap/>
            <w:tcPrChange w:id="1856" w:author="Dennis Hohmann" w:date="2012-04-15T01:52:00Z">
              <w:tcPr>
                <w:tcW w:w="3969" w:type="dxa"/>
                <w:gridSpan w:val="2"/>
                <w:shd w:val="clear" w:color="auto" w:fill="auto"/>
                <w:noWrap/>
              </w:tcPr>
            </w:tcPrChange>
          </w:tcPr>
          <w:p w14:paraId="0FB65185" w14:textId="77777777" w:rsidR="00743D0E" w:rsidRPr="00FB133F" w:rsidRDefault="00743D0E">
            <w:pPr>
              <w:pStyle w:val="Textkrper"/>
              <w:jc w:val="left"/>
              <w:rPr>
                <w:lang w:eastAsia="de-DE"/>
              </w:rPr>
              <w:pPrChange w:id="1857" w:author="Dennis Hohmann" w:date="2012-04-15T01:03:00Z">
                <w:pPr/>
              </w:pPrChange>
            </w:pPr>
            <w:ins w:id="1858" w:author="Dennis Hohmann" w:date="2012-04-15T01:56:00Z">
              <w:r>
                <w:rPr>
                  <w:lang w:eastAsia="de-DE"/>
                </w:rPr>
                <w:t>Spannungsabfall</w:t>
              </w:r>
            </w:ins>
            <w:del w:id="1859" w:author="Dennis Hohmann" w:date="2012-04-15T01:12:00Z">
              <w:r w:rsidRPr="00FB133F" w:rsidDel="00F175F1">
                <w:rPr>
                  <w:lang w:eastAsia="de-DE"/>
                </w:rPr>
                <w:delText>Wechselstrom</w:delText>
              </w:r>
            </w:del>
          </w:p>
        </w:tc>
      </w:tr>
      <w:tr w:rsidR="00743D0E" w:rsidRPr="00FB133F" w14:paraId="3D6F249C" w14:textId="77777777" w:rsidTr="002E5C5D">
        <w:trPr>
          <w:trHeight w:val="300"/>
          <w:trPrChange w:id="1860" w:author="Dennis Hohmann" w:date="2012-04-15T01:52:00Z">
            <w:trPr>
              <w:trHeight w:val="300"/>
            </w:trPr>
          </w:trPrChange>
        </w:trPr>
        <w:tc>
          <w:tcPr>
            <w:tcW w:w="1433" w:type="dxa"/>
            <w:shd w:val="clear" w:color="auto" w:fill="auto"/>
            <w:noWrap/>
            <w:tcPrChange w:id="1861" w:author="Dennis Hohmann" w:date="2012-04-15T01:52:00Z">
              <w:tcPr>
                <w:tcW w:w="1433" w:type="dxa"/>
                <w:gridSpan w:val="2"/>
                <w:shd w:val="clear" w:color="auto" w:fill="auto"/>
                <w:noWrap/>
              </w:tcPr>
            </w:tcPrChange>
          </w:tcPr>
          <w:p w14:paraId="2F56B6F8" w14:textId="77777777" w:rsidR="00743D0E" w:rsidRPr="00FB133F" w:rsidRDefault="00743D0E">
            <w:pPr>
              <w:pStyle w:val="Textkrper"/>
              <w:jc w:val="left"/>
              <w:rPr>
                <w:lang w:eastAsia="de-DE"/>
              </w:rPr>
              <w:pPrChange w:id="1862" w:author="Dennis Hohmann" w:date="2012-04-15T01:03:00Z">
                <w:pPr/>
              </w:pPrChange>
            </w:pPr>
            <w:ins w:id="1863" w:author="Dennis Hohmann" w:date="2012-04-15T01:56:00Z">
              <w:r w:rsidRPr="00FB133F">
                <w:rPr>
                  <w:lang w:eastAsia="de-DE"/>
                </w:rPr>
                <w:t>CAD</w:t>
              </w:r>
            </w:ins>
            <w:del w:id="1864" w:author="Dennis Hohmann" w:date="2012-04-15T01:12:00Z">
              <w:r w:rsidRPr="00FB133F" w:rsidDel="00F175F1">
                <w:rPr>
                  <w:lang w:eastAsia="de-DE"/>
                </w:rPr>
                <w:delText>BAUD</w:delText>
              </w:r>
            </w:del>
          </w:p>
        </w:tc>
        <w:tc>
          <w:tcPr>
            <w:tcW w:w="4394" w:type="dxa"/>
            <w:gridSpan w:val="2"/>
            <w:shd w:val="clear" w:color="auto" w:fill="auto"/>
            <w:noWrap/>
            <w:tcPrChange w:id="1865" w:author="Dennis Hohmann" w:date="2012-04-15T01:52:00Z">
              <w:tcPr>
                <w:tcW w:w="4394" w:type="dxa"/>
                <w:gridSpan w:val="2"/>
                <w:shd w:val="clear" w:color="auto" w:fill="auto"/>
                <w:noWrap/>
              </w:tcPr>
            </w:tcPrChange>
          </w:tcPr>
          <w:p w14:paraId="2CB60935" w14:textId="77777777" w:rsidR="00743D0E" w:rsidRPr="00FB133F" w:rsidRDefault="00743D0E">
            <w:pPr>
              <w:pStyle w:val="Textkrper"/>
              <w:jc w:val="left"/>
              <w:rPr>
                <w:lang w:eastAsia="de-DE"/>
              </w:rPr>
              <w:pPrChange w:id="1866" w:author="Dennis Hohmann" w:date="2012-04-15T01:03:00Z">
                <w:pPr/>
              </w:pPrChange>
            </w:pPr>
            <w:ins w:id="1867" w:author="Dennis Hohmann" w:date="2012-04-15T01:56:00Z">
              <w:r w:rsidRPr="00FB133F">
                <w:rPr>
                  <w:lang w:eastAsia="de-DE"/>
                </w:rPr>
                <w:t xml:space="preserve">Computer Aided Design </w:t>
              </w:r>
            </w:ins>
          </w:p>
        </w:tc>
        <w:tc>
          <w:tcPr>
            <w:tcW w:w="3827" w:type="dxa"/>
            <w:gridSpan w:val="2"/>
            <w:shd w:val="clear" w:color="auto" w:fill="auto"/>
            <w:noWrap/>
            <w:tcPrChange w:id="1868" w:author="Dennis Hohmann" w:date="2012-04-15T01:52:00Z">
              <w:tcPr>
                <w:tcW w:w="3969" w:type="dxa"/>
                <w:gridSpan w:val="2"/>
                <w:shd w:val="clear" w:color="auto" w:fill="auto"/>
                <w:noWrap/>
              </w:tcPr>
            </w:tcPrChange>
          </w:tcPr>
          <w:p w14:paraId="5E8C0A2C" w14:textId="77777777" w:rsidR="00743D0E" w:rsidRPr="00FB133F" w:rsidRDefault="00743D0E">
            <w:pPr>
              <w:pStyle w:val="Textkrper"/>
              <w:jc w:val="left"/>
              <w:rPr>
                <w:lang w:eastAsia="de-DE"/>
              </w:rPr>
              <w:pPrChange w:id="1869" w:author="Dennis Hohmann" w:date="2012-04-15T01:03:00Z">
                <w:pPr/>
              </w:pPrChange>
            </w:pPr>
            <w:ins w:id="1870" w:author="Dennis Hohmann" w:date="2012-04-15T01:56:00Z">
              <w:r w:rsidRPr="00FB133F">
                <w:rPr>
                  <w:lang w:eastAsia="de-DE"/>
                </w:rPr>
                <w:t>Computergestützte Konstruktion</w:t>
              </w:r>
            </w:ins>
            <w:del w:id="1871" w:author="Dennis Hohmann" w:date="2012-04-15T01:06:00Z">
              <w:r w:rsidDel="0088043D">
                <w:rPr>
                  <w:lang w:eastAsia="de-DE"/>
                </w:rPr>
                <w:delText>Übertragungsgeschwindigkeit</w:delText>
              </w:r>
            </w:del>
          </w:p>
        </w:tc>
      </w:tr>
      <w:tr w:rsidR="00743D0E" w:rsidRPr="00FB133F" w14:paraId="719CB58F" w14:textId="77777777" w:rsidTr="002E5C5D">
        <w:trPr>
          <w:trHeight w:val="300"/>
          <w:trPrChange w:id="1872" w:author="Dennis Hohmann" w:date="2012-04-15T01:52:00Z">
            <w:trPr>
              <w:trHeight w:val="300"/>
            </w:trPr>
          </w:trPrChange>
        </w:trPr>
        <w:tc>
          <w:tcPr>
            <w:tcW w:w="1433" w:type="dxa"/>
            <w:shd w:val="clear" w:color="auto" w:fill="auto"/>
            <w:noWrap/>
            <w:tcPrChange w:id="1873" w:author="Dennis Hohmann" w:date="2012-04-15T01:52:00Z">
              <w:tcPr>
                <w:tcW w:w="1433" w:type="dxa"/>
                <w:gridSpan w:val="2"/>
                <w:shd w:val="clear" w:color="auto" w:fill="auto"/>
                <w:noWrap/>
              </w:tcPr>
            </w:tcPrChange>
          </w:tcPr>
          <w:p w14:paraId="6BDC3A5A" w14:textId="77777777" w:rsidR="00743D0E" w:rsidRPr="00FB133F" w:rsidRDefault="00743D0E">
            <w:pPr>
              <w:pStyle w:val="Textkrper"/>
              <w:jc w:val="left"/>
              <w:rPr>
                <w:lang w:eastAsia="de-DE"/>
              </w:rPr>
              <w:pPrChange w:id="1874" w:author="Dennis Hohmann" w:date="2012-04-15T01:03:00Z">
                <w:pPr/>
              </w:pPrChange>
            </w:pPr>
            <w:ins w:id="1875" w:author="Dennis Hohmann" w:date="2012-04-15T01:56:00Z">
              <w:r w:rsidRPr="00FB133F">
                <w:rPr>
                  <w:lang w:eastAsia="de-DE"/>
                </w:rPr>
                <w:t>CNC</w:t>
              </w:r>
            </w:ins>
            <w:del w:id="1876" w:author="Dennis Hohmann" w:date="2012-04-15T01:12:00Z">
              <w:r w:rsidRPr="00FB133F" w:rsidDel="00F175F1">
                <w:rPr>
                  <w:lang w:eastAsia="de-DE"/>
                </w:rPr>
                <w:delText>Brown-Out</w:delText>
              </w:r>
            </w:del>
          </w:p>
        </w:tc>
        <w:tc>
          <w:tcPr>
            <w:tcW w:w="4394" w:type="dxa"/>
            <w:gridSpan w:val="2"/>
            <w:shd w:val="clear" w:color="auto" w:fill="auto"/>
            <w:noWrap/>
            <w:tcPrChange w:id="1877" w:author="Dennis Hohmann" w:date="2012-04-15T01:52:00Z">
              <w:tcPr>
                <w:tcW w:w="4394" w:type="dxa"/>
                <w:gridSpan w:val="2"/>
                <w:shd w:val="clear" w:color="auto" w:fill="auto"/>
                <w:noWrap/>
              </w:tcPr>
            </w:tcPrChange>
          </w:tcPr>
          <w:p w14:paraId="7AB78C0C" w14:textId="77777777" w:rsidR="00743D0E" w:rsidRPr="00FB133F" w:rsidRDefault="00743D0E">
            <w:pPr>
              <w:pStyle w:val="Textkrper"/>
              <w:jc w:val="left"/>
              <w:rPr>
                <w:lang w:eastAsia="de-DE"/>
              </w:rPr>
              <w:pPrChange w:id="1878" w:author="Dennis Hohmann" w:date="2012-04-15T01:03:00Z">
                <w:pPr/>
              </w:pPrChange>
            </w:pPr>
            <w:ins w:id="1879" w:author="Dennis Hohmann" w:date="2012-04-15T01:56:00Z">
              <w:r w:rsidRPr="00FB133F">
                <w:rPr>
                  <w:lang w:eastAsia="de-DE"/>
                </w:rPr>
                <w:t>Computer</w:t>
              </w:r>
              <w:r>
                <w:rPr>
                  <w:lang w:eastAsia="de-DE"/>
                </w:rPr>
                <w:t>ized</w:t>
              </w:r>
              <w:r w:rsidRPr="00FB133F">
                <w:rPr>
                  <w:lang w:eastAsia="de-DE"/>
                </w:rPr>
                <w:t xml:space="preserve"> Numerical Control</w:t>
              </w:r>
            </w:ins>
          </w:p>
        </w:tc>
        <w:tc>
          <w:tcPr>
            <w:tcW w:w="3827" w:type="dxa"/>
            <w:gridSpan w:val="2"/>
            <w:shd w:val="clear" w:color="auto" w:fill="auto"/>
            <w:noWrap/>
            <w:tcPrChange w:id="1880" w:author="Dennis Hohmann" w:date="2012-04-15T01:52:00Z">
              <w:tcPr>
                <w:tcW w:w="3969" w:type="dxa"/>
                <w:gridSpan w:val="2"/>
                <w:shd w:val="clear" w:color="auto" w:fill="auto"/>
                <w:noWrap/>
              </w:tcPr>
            </w:tcPrChange>
          </w:tcPr>
          <w:p w14:paraId="6E84A437" w14:textId="77777777" w:rsidR="00743D0E" w:rsidRPr="00FB133F" w:rsidRDefault="00743D0E">
            <w:pPr>
              <w:pStyle w:val="Textkrper"/>
              <w:jc w:val="left"/>
              <w:rPr>
                <w:lang w:eastAsia="de-DE"/>
              </w:rPr>
              <w:pPrChange w:id="1881" w:author="Dennis Hohmann" w:date="2012-04-15T01:03:00Z">
                <w:pPr/>
              </w:pPrChange>
            </w:pPr>
            <w:ins w:id="1882" w:author="Dennis Hohmann" w:date="2012-04-15T01:56:00Z">
              <w:r w:rsidRPr="00FB133F">
                <w:rPr>
                  <w:lang w:eastAsia="de-DE"/>
                </w:rPr>
                <w:t>Computergestützte Steuerung</w:t>
              </w:r>
            </w:ins>
          </w:p>
        </w:tc>
      </w:tr>
      <w:tr w:rsidR="00743D0E" w:rsidRPr="00FB133F" w14:paraId="4CDE2B35" w14:textId="77777777" w:rsidTr="002E5C5D">
        <w:trPr>
          <w:trHeight w:val="300"/>
          <w:trPrChange w:id="1883" w:author="Dennis Hohmann" w:date="2012-04-15T01:52:00Z">
            <w:trPr>
              <w:trHeight w:val="300"/>
            </w:trPr>
          </w:trPrChange>
        </w:trPr>
        <w:tc>
          <w:tcPr>
            <w:tcW w:w="1433" w:type="dxa"/>
            <w:shd w:val="clear" w:color="auto" w:fill="auto"/>
            <w:noWrap/>
            <w:tcPrChange w:id="1884" w:author="Dennis Hohmann" w:date="2012-04-15T01:52:00Z">
              <w:tcPr>
                <w:tcW w:w="1433" w:type="dxa"/>
                <w:gridSpan w:val="2"/>
                <w:shd w:val="clear" w:color="auto" w:fill="auto"/>
                <w:noWrap/>
              </w:tcPr>
            </w:tcPrChange>
          </w:tcPr>
          <w:p w14:paraId="23EE183A" w14:textId="77777777" w:rsidR="00743D0E" w:rsidRPr="00FB133F" w:rsidRDefault="00743D0E">
            <w:pPr>
              <w:pStyle w:val="Textkrper"/>
              <w:jc w:val="left"/>
              <w:rPr>
                <w:lang w:eastAsia="de-DE"/>
              </w:rPr>
              <w:pPrChange w:id="1885" w:author="Dennis Hohmann" w:date="2012-04-15T01:03:00Z">
                <w:pPr/>
              </w:pPrChange>
            </w:pPr>
            <w:ins w:id="1886" w:author="Dennis Hohmann" w:date="2012-04-15T01:56:00Z">
              <w:r w:rsidRPr="00FB133F">
                <w:rPr>
                  <w:lang w:eastAsia="de-DE"/>
                </w:rPr>
                <w:t>DC</w:t>
              </w:r>
            </w:ins>
            <w:del w:id="1887" w:author="Dennis Hohmann" w:date="2012-04-15T01:12:00Z">
              <w:r w:rsidRPr="00FB133F" w:rsidDel="00F175F1">
                <w:rPr>
                  <w:lang w:eastAsia="de-DE"/>
                </w:rPr>
                <w:delText>CAD</w:delText>
              </w:r>
            </w:del>
          </w:p>
        </w:tc>
        <w:tc>
          <w:tcPr>
            <w:tcW w:w="4394" w:type="dxa"/>
            <w:gridSpan w:val="2"/>
            <w:shd w:val="clear" w:color="auto" w:fill="auto"/>
            <w:noWrap/>
            <w:tcPrChange w:id="1888" w:author="Dennis Hohmann" w:date="2012-04-15T01:52:00Z">
              <w:tcPr>
                <w:tcW w:w="4394" w:type="dxa"/>
                <w:gridSpan w:val="2"/>
                <w:shd w:val="clear" w:color="auto" w:fill="auto"/>
                <w:noWrap/>
              </w:tcPr>
            </w:tcPrChange>
          </w:tcPr>
          <w:p w14:paraId="0024247E" w14:textId="77777777" w:rsidR="00743D0E" w:rsidRPr="00FB133F" w:rsidRDefault="00743D0E">
            <w:pPr>
              <w:pStyle w:val="Textkrper"/>
              <w:jc w:val="left"/>
              <w:rPr>
                <w:lang w:eastAsia="de-DE"/>
              </w:rPr>
              <w:pPrChange w:id="1889" w:author="Dennis Hohmann" w:date="2012-04-15T01:03:00Z">
                <w:pPr/>
              </w:pPrChange>
            </w:pPr>
            <w:ins w:id="1890" w:author="Dennis Hohmann" w:date="2012-04-15T01:56:00Z">
              <w:r w:rsidRPr="00FB133F">
                <w:rPr>
                  <w:lang w:eastAsia="de-DE"/>
                </w:rPr>
                <w:t>Direct Current</w:t>
              </w:r>
            </w:ins>
            <w:del w:id="1891" w:author="Dennis Hohmann" w:date="2012-04-15T01:12:00Z">
              <w:r w:rsidRPr="00FB133F" w:rsidDel="00F175F1">
                <w:rPr>
                  <w:lang w:eastAsia="de-DE"/>
                </w:rPr>
                <w:delText xml:space="preserve">Computer Aided Design </w:delText>
              </w:r>
            </w:del>
          </w:p>
        </w:tc>
        <w:tc>
          <w:tcPr>
            <w:tcW w:w="3827" w:type="dxa"/>
            <w:gridSpan w:val="2"/>
            <w:shd w:val="clear" w:color="auto" w:fill="auto"/>
            <w:noWrap/>
            <w:tcPrChange w:id="1892" w:author="Dennis Hohmann" w:date="2012-04-15T01:52:00Z">
              <w:tcPr>
                <w:tcW w:w="3969" w:type="dxa"/>
                <w:gridSpan w:val="2"/>
                <w:shd w:val="clear" w:color="auto" w:fill="auto"/>
                <w:noWrap/>
              </w:tcPr>
            </w:tcPrChange>
          </w:tcPr>
          <w:p w14:paraId="0598AAD4" w14:textId="77777777" w:rsidR="00743D0E" w:rsidRPr="00FB133F" w:rsidRDefault="00743D0E">
            <w:pPr>
              <w:pStyle w:val="Textkrper"/>
              <w:jc w:val="left"/>
              <w:rPr>
                <w:lang w:eastAsia="de-DE"/>
              </w:rPr>
              <w:pPrChange w:id="1893" w:author="Dennis Hohmann" w:date="2012-04-15T01:03:00Z">
                <w:pPr/>
              </w:pPrChange>
            </w:pPr>
            <w:ins w:id="1894" w:author="Dennis Hohmann" w:date="2012-04-15T01:56:00Z">
              <w:r w:rsidRPr="00FB133F">
                <w:rPr>
                  <w:lang w:eastAsia="de-DE"/>
                </w:rPr>
                <w:t>Gleichstrom</w:t>
              </w:r>
            </w:ins>
            <w:del w:id="1895" w:author="Dennis Hohmann" w:date="2012-04-15T01:12:00Z">
              <w:r w:rsidRPr="00FB133F" w:rsidDel="00F175F1">
                <w:rPr>
                  <w:lang w:eastAsia="de-DE"/>
                </w:rPr>
                <w:delText>Computergestützte Konstruktion</w:delText>
              </w:r>
            </w:del>
          </w:p>
        </w:tc>
      </w:tr>
      <w:tr w:rsidR="00743D0E" w:rsidRPr="00FB133F" w14:paraId="52BBDF83" w14:textId="77777777" w:rsidTr="002E5C5D">
        <w:trPr>
          <w:trHeight w:val="300"/>
          <w:trPrChange w:id="1896" w:author="Dennis Hohmann" w:date="2012-04-15T01:52:00Z">
            <w:trPr>
              <w:trHeight w:val="300"/>
            </w:trPr>
          </w:trPrChange>
        </w:trPr>
        <w:tc>
          <w:tcPr>
            <w:tcW w:w="1433" w:type="dxa"/>
            <w:shd w:val="clear" w:color="auto" w:fill="auto"/>
            <w:noWrap/>
            <w:tcPrChange w:id="1897" w:author="Dennis Hohmann" w:date="2012-04-15T01:52:00Z">
              <w:tcPr>
                <w:tcW w:w="1433" w:type="dxa"/>
                <w:gridSpan w:val="2"/>
                <w:shd w:val="clear" w:color="auto" w:fill="auto"/>
                <w:noWrap/>
              </w:tcPr>
            </w:tcPrChange>
          </w:tcPr>
          <w:p w14:paraId="022C6E34" w14:textId="77777777" w:rsidR="00743D0E" w:rsidRPr="00FB133F" w:rsidRDefault="00743D0E">
            <w:pPr>
              <w:pStyle w:val="Textkrper"/>
              <w:jc w:val="left"/>
              <w:rPr>
                <w:lang w:eastAsia="de-DE"/>
              </w:rPr>
              <w:pPrChange w:id="1898" w:author="Dennis Hohmann" w:date="2012-04-15T01:03:00Z">
                <w:pPr/>
              </w:pPrChange>
            </w:pPr>
            <w:ins w:id="1899" w:author="Dennis Hohmann" w:date="2012-04-15T01:56:00Z">
              <w:r w:rsidRPr="00FB133F">
                <w:rPr>
                  <w:lang w:eastAsia="de-DE"/>
                </w:rPr>
                <w:t>DIL</w:t>
              </w:r>
            </w:ins>
            <w:del w:id="1900" w:author="Dennis Hohmann" w:date="2012-04-15T01:12:00Z">
              <w:r w:rsidRPr="00FB133F" w:rsidDel="00F175F1">
                <w:rPr>
                  <w:lang w:eastAsia="de-DE"/>
                </w:rPr>
                <w:delText>CNC</w:delText>
              </w:r>
            </w:del>
          </w:p>
        </w:tc>
        <w:tc>
          <w:tcPr>
            <w:tcW w:w="4394" w:type="dxa"/>
            <w:gridSpan w:val="2"/>
            <w:shd w:val="clear" w:color="auto" w:fill="auto"/>
            <w:noWrap/>
            <w:tcPrChange w:id="1901" w:author="Dennis Hohmann" w:date="2012-04-15T01:52:00Z">
              <w:tcPr>
                <w:tcW w:w="4394" w:type="dxa"/>
                <w:gridSpan w:val="2"/>
                <w:shd w:val="clear" w:color="auto" w:fill="auto"/>
                <w:noWrap/>
              </w:tcPr>
            </w:tcPrChange>
          </w:tcPr>
          <w:p w14:paraId="7D8C7B55" w14:textId="77777777" w:rsidR="00743D0E" w:rsidRPr="00FB133F" w:rsidRDefault="00743D0E">
            <w:pPr>
              <w:pStyle w:val="Textkrper"/>
              <w:jc w:val="left"/>
              <w:rPr>
                <w:lang w:eastAsia="de-DE"/>
              </w:rPr>
              <w:pPrChange w:id="1902" w:author="Dennis Hohmann" w:date="2012-04-15T01:03:00Z">
                <w:pPr/>
              </w:pPrChange>
            </w:pPr>
            <w:ins w:id="1903" w:author="Dennis Hohmann" w:date="2012-04-15T01:56:00Z">
              <w:r w:rsidRPr="00FB133F">
                <w:rPr>
                  <w:lang w:eastAsia="de-DE"/>
                </w:rPr>
                <w:t>Double In Line</w:t>
              </w:r>
            </w:ins>
            <w:del w:id="1904"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3827" w:type="dxa"/>
            <w:gridSpan w:val="2"/>
            <w:shd w:val="clear" w:color="auto" w:fill="auto"/>
            <w:noWrap/>
            <w:tcPrChange w:id="1905" w:author="Dennis Hohmann" w:date="2012-04-15T01:52:00Z">
              <w:tcPr>
                <w:tcW w:w="3969" w:type="dxa"/>
                <w:gridSpan w:val="2"/>
                <w:shd w:val="clear" w:color="auto" w:fill="auto"/>
                <w:noWrap/>
              </w:tcPr>
            </w:tcPrChange>
          </w:tcPr>
          <w:p w14:paraId="11645FCC" w14:textId="77777777" w:rsidR="00743D0E" w:rsidRPr="00FB133F" w:rsidRDefault="00743D0E">
            <w:pPr>
              <w:pStyle w:val="Textkrper"/>
              <w:jc w:val="left"/>
              <w:rPr>
                <w:lang w:eastAsia="de-DE"/>
              </w:rPr>
              <w:pPrChange w:id="1906" w:author="Dennis Hohmann" w:date="2012-04-15T01:03:00Z">
                <w:pPr/>
              </w:pPrChange>
            </w:pPr>
            <w:ins w:id="1907" w:author="Dennis Hohmann" w:date="2012-04-15T01:56:00Z">
              <w:r w:rsidRPr="00FB133F">
                <w:rPr>
                  <w:lang w:eastAsia="de-DE"/>
                </w:rPr>
                <w:t>Bauform des Controllers</w:t>
              </w:r>
            </w:ins>
            <w:del w:id="1908" w:author="Dennis Hohmann" w:date="2012-04-15T01:12:00Z">
              <w:r w:rsidRPr="00FB133F" w:rsidDel="00F175F1">
                <w:rPr>
                  <w:lang w:eastAsia="de-DE"/>
                </w:rPr>
                <w:delText>Computergestützte Steuerung</w:delText>
              </w:r>
            </w:del>
          </w:p>
        </w:tc>
      </w:tr>
      <w:tr w:rsidR="00743D0E" w:rsidRPr="00FB133F" w14:paraId="1358DA13" w14:textId="77777777" w:rsidTr="002E5C5D">
        <w:trPr>
          <w:trHeight w:val="300"/>
          <w:trPrChange w:id="1909" w:author="Dennis Hohmann" w:date="2012-04-15T01:52:00Z">
            <w:trPr>
              <w:trHeight w:val="300"/>
            </w:trPr>
          </w:trPrChange>
        </w:trPr>
        <w:tc>
          <w:tcPr>
            <w:tcW w:w="1433" w:type="dxa"/>
            <w:shd w:val="clear" w:color="auto" w:fill="auto"/>
            <w:noWrap/>
            <w:tcPrChange w:id="1910" w:author="Dennis Hohmann" w:date="2012-04-15T01:52:00Z">
              <w:tcPr>
                <w:tcW w:w="1433" w:type="dxa"/>
                <w:gridSpan w:val="2"/>
                <w:shd w:val="clear" w:color="auto" w:fill="auto"/>
                <w:noWrap/>
              </w:tcPr>
            </w:tcPrChange>
          </w:tcPr>
          <w:p w14:paraId="0C7A8C98" w14:textId="77777777" w:rsidR="00743D0E" w:rsidRPr="00FB133F" w:rsidRDefault="00743D0E">
            <w:pPr>
              <w:pStyle w:val="Textkrper"/>
              <w:jc w:val="left"/>
              <w:rPr>
                <w:lang w:eastAsia="de-DE"/>
              </w:rPr>
              <w:pPrChange w:id="1911" w:author="Dennis Hohmann" w:date="2012-04-15T01:03:00Z">
                <w:pPr/>
              </w:pPrChange>
            </w:pPr>
            <w:ins w:id="1912" w:author="Dennis Hohmann" w:date="2012-04-15T01:56:00Z">
              <w:r>
                <w:rPr>
                  <w:lang w:eastAsia="de-DE"/>
                </w:rPr>
                <w:t>DRAM</w:t>
              </w:r>
            </w:ins>
            <w:del w:id="1913" w:author="Dennis Hohmann" w:date="2012-04-15T01:12:00Z">
              <w:r w:rsidRPr="00FB133F" w:rsidDel="00F175F1">
                <w:rPr>
                  <w:lang w:eastAsia="de-DE"/>
                </w:rPr>
                <w:delText>DC</w:delText>
              </w:r>
            </w:del>
          </w:p>
        </w:tc>
        <w:tc>
          <w:tcPr>
            <w:tcW w:w="4394" w:type="dxa"/>
            <w:gridSpan w:val="2"/>
            <w:shd w:val="clear" w:color="auto" w:fill="auto"/>
            <w:noWrap/>
            <w:tcPrChange w:id="1914" w:author="Dennis Hohmann" w:date="2012-04-15T01:52:00Z">
              <w:tcPr>
                <w:tcW w:w="4394" w:type="dxa"/>
                <w:gridSpan w:val="2"/>
                <w:shd w:val="clear" w:color="auto" w:fill="auto"/>
                <w:noWrap/>
              </w:tcPr>
            </w:tcPrChange>
          </w:tcPr>
          <w:p w14:paraId="54705B30" w14:textId="77777777" w:rsidR="00743D0E" w:rsidRPr="00FB133F" w:rsidRDefault="00743D0E">
            <w:pPr>
              <w:pStyle w:val="Textkrper"/>
              <w:jc w:val="left"/>
              <w:rPr>
                <w:lang w:eastAsia="de-DE"/>
              </w:rPr>
              <w:pPrChange w:id="1915" w:author="Dennis Hohmann" w:date="2012-04-15T01:03:00Z">
                <w:pPr/>
              </w:pPrChange>
            </w:pPr>
            <w:ins w:id="1916" w:author="Dennis Hohmann" w:date="2012-04-15T01:56:00Z">
              <w:r>
                <w:rPr>
                  <w:lang w:eastAsia="de-DE"/>
                </w:rPr>
                <w:t xml:space="preserve">Dynamic </w:t>
              </w:r>
              <w:r w:rsidRPr="00FB133F">
                <w:rPr>
                  <w:lang w:eastAsia="de-DE"/>
                </w:rPr>
                <w:t>Radom-Access Memory</w:t>
              </w:r>
            </w:ins>
            <w:del w:id="1917" w:author="Dennis Hohmann" w:date="2012-04-15T01:12:00Z">
              <w:r w:rsidRPr="00FB133F" w:rsidDel="00F175F1">
                <w:rPr>
                  <w:lang w:eastAsia="de-DE"/>
                </w:rPr>
                <w:delText>Direct Current</w:delText>
              </w:r>
            </w:del>
          </w:p>
        </w:tc>
        <w:tc>
          <w:tcPr>
            <w:tcW w:w="3827" w:type="dxa"/>
            <w:gridSpan w:val="2"/>
            <w:shd w:val="clear" w:color="auto" w:fill="auto"/>
            <w:noWrap/>
            <w:tcPrChange w:id="1918" w:author="Dennis Hohmann" w:date="2012-04-15T01:52:00Z">
              <w:tcPr>
                <w:tcW w:w="3969" w:type="dxa"/>
                <w:gridSpan w:val="2"/>
                <w:shd w:val="clear" w:color="auto" w:fill="auto"/>
                <w:noWrap/>
              </w:tcPr>
            </w:tcPrChange>
          </w:tcPr>
          <w:p w14:paraId="75673493" w14:textId="77777777" w:rsidR="00743D0E" w:rsidRPr="00FB133F" w:rsidRDefault="00743D0E">
            <w:pPr>
              <w:pStyle w:val="Textkrper"/>
              <w:jc w:val="left"/>
              <w:rPr>
                <w:lang w:eastAsia="de-DE"/>
              </w:rPr>
              <w:pPrChange w:id="1919" w:author="Dennis Hohmann" w:date="2012-04-15T01:03:00Z">
                <w:pPr/>
              </w:pPrChange>
            </w:pPr>
            <w:ins w:id="1920" w:author="Dennis Hohmann" w:date="2012-04-15T01:56:00Z">
              <w:r>
                <w:rPr>
                  <w:lang w:eastAsia="de-DE"/>
                </w:rPr>
                <w:t>flüchtiger, wiederbeschreibbarer Speicher</w:t>
              </w:r>
            </w:ins>
            <w:del w:id="1921" w:author="Dennis Hohmann" w:date="2012-04-15T01:12:00Z">
              <w:r w:rsidRPr="00FB133F" w:rsidDel="00F175F1">
                <w:rPr>
                  <w:lang w:eastAsia="de-DE"/>
                </w:rPr>
                <w:delText>Gleichstrom</w:delText>
              </w:r>
            </w:del>
          </w:p>
        </w:tc>
      </w:tr>
      <w:tr w:rsidR="00743D0E" w:rsidRPr="00FB133F" w14:paraId="6FDF7919" w14:textId="77777777" w:rsidTr="002E5C5D">
        <w:trPr>
          <w:trHeight w:val="300"/>
          <w:trPrChange w:id="1922" w:author="Dennis Hohmann" w:date="2012-04-15T01:52:00Z">
            <w:trPr>
              <w:trHeight w:val="300"/>
            </w:trPr>
          </w:trPrChange>
        </w:trPr>
        <w:tc>
          <w:tcPr>
            <w:tcW w:w="1433" w:type="dxa"/>
            <w:shd w:val="clear" w:color="auto" w:fill="auto"/>
            <w:noWrap/>
            <w:tcPrChange w:id="1923" w:author="Dennis Hohmann" w:date="2012-04-15T01:52:00Z">
              <w:tcPr>
                <w:tcW w:w="1433" w:type="dxa"/>
                <w:gridSpan w:val="2"/>
                <w:shd w:val="clear" w:color="auto" w:fill="auto"/>
                <w:noWrap/>
              </w:tcPr>
            </w:tcPrChange>
          </w:tcPr>
          <w:p w14:paraId="52B2C951" w14:textId="77777777" w:rsidR="00743D0E" w:rsidRPr="00FB133F" w:rsidRDefault="00743D0E">
            <w:pPr>
              <w:pStyle w:val="Textkrper"/>
              <w:jc w:val="left"/>
              <w:rPr>
                <w:lang w:eastAsia="de-DE"/>
              </w:rPr>
              <w:pPrChange w:id="1924" w:author="Dennis Hohmann" w:date="2012-04-15T01:03:00Z">
                <w:pPr/>
              </w:pPrChange>
            </w:pPr>
            <w:ins w:id="1925" w:author="Dennis Hohmann" w:date="2012-04-15T01:56:00Z">
              <w:r w:rsidRPr="00FB133F">
                <w:rPr>
                  <w:lang w:eastAsia="de-DE"/>
                </w:rPr>
                <w:t>EEPROM</w:t>
              </w:r>
            </w:ins>
            <w:del w:id="1926" w:author="Dennis Hohmann" w:date="2012-04-15T01:12:00Z">
              <w:r w:rsidRPr="00FB133F" w:rsidDel="00F175F1">
                <w:rPr>
                  <w:lang w:eastAsia="de-DE"/>
                </w:rPr>
                <w:delText>DIL</w:delText>
              </w:r>
            </w:del>
          </w:p>
        </w:tc>
        <w:tc>
          <w:tcPr>
            <w:tcW w:w="4394" w:type="dxa"/>
            <w:gridSpan w:val="2"/>
            <w:shd w:val="clear" w:color="auto" w:fill="auto"/>
            <w:noWrap/>
            <w:tcPrChange w:id="1927" w:author="Dennis Hohmann" w:date="2012-04-15T01:52:00Z">
              <w:tcPr>
                <w:tcW w:w="4394" w:type="dxa"/>
                <w:gridSpan w:val="2"/>
                <w:shd w:val="clear" w:color="auto" w:fill="auto"/>
                <w:noWrap/>
              </w:tcPr>
            </w:tcPrChange>
          </w:tcPr>
          <w:p w14:paraId="2FE20E08" w14:textId="77777777" w:rsidR="00743D0E" w:rsidRPr="00FB133F" w:rsidRDefault="00743D0E">
            <w:pPr>
              <w:pStyle w:val="Textkrper"/>
              <w:jc w:val="left"/>
              <w:rPr>
                <w:lang w:eastAsia="de-DE"/>
              </w:rPr>
              <w:pPrChange w:id="1928" w:author="Dennis Hohmann" w:date="2012-04-15T01:03:00Z">
                <w:pPr/>
              </w:pPrChange>
            </w:pPr>
            <w:ins w:id="1929" w:author="Dennis Hohmann" w:date="2012-04-15T01:56:00Z">
              <w:r w:rsidRPr="00FB133F">
                <w:rPr>
                  <w:lang w:eastAsia="de-DE"/>
                </w:rPr>
                <w:t>Electr. Erasable Programmable ROM</w:t>
              </w:r>
            </w:ins>
            <w:del w:id="1930" w:author="Dennis Hohmann" w:date="2012-04-15T01:12:00Z">
              <w:r w:rsidRPr="00FB133F" w:rsidDel="00F175F1">
                <w:rPr>
                  <w:lang w:eastAsia="de-DE"/>
                </w:rPr>
                <w:delText>Double In Line</w:delText>
              </w:r>
            </w:del>
          </w:p>
        </w:tc>
        <w:tc>
          <w:tcPr>
            <w:tcW w:w="3827" w:type="dxa"/>
            <w:gridSpan w:val="2"/>
            <w:shd w:val="clear" w:color="auto" w:fill="auto"/>
            <w:noWrap/>
            <w:tcPrChange w:id="1931" w:author="Dennis Hohmann" w:date="2012-04-15T01:52:00Z">
              <w:tcPr>
                <w:tcW w:w="3969" w:type="dxa"/>
                <w:gridSpan w:val="2"/>
                <w:shd w:val="clear" w:color="auto" w:fill="auto"/>
                <w:noWrap/>
              </w:tcPr>
            </w:tcPrChange>
          </w:tcPr>
          <w:p w14:paraId="0E410813" w14:textId="77777777" w:rsidR="00743D0E" w:rsidRPr="00FB133F" w:rsidRDefault="00743D0E">
            <w:pPr>
              <w:pStyle w:val="Textkrper"/>
              <w:jc w:val="left"/>
              <w:rPr>
                <w:lang w:eastAsia="de-DE"/>
              </w:rPr>
              <w:pPrChange w:id="1932" w:author="Dennis Hohmann" w:date="2012-04-15T01:03:00Z">
                <w:pPr/>
              </w:pPrChange>
            </w:pPr>
            <w:ins w:id="1933" w:author="Dennis Hohmann" w:date="2012-04-15T01:56:00Z">
              <w:r>
                <w:rPr>
                  <w:lang w:eastAsia="de-DE"/>
                </w:rPr>
                <w:t>elektr. löschbarer Nur-Lese-Speicher</w:t>
              </w:r>
            </w:ins>
            <w:del w:id="1934" w:author="Dennis Hohmann" w:date="2012-04-15T01:12:00Z">
              <w:r w:rsidRPr="00FB133F" w:rsidDel="00F175F1">
                <w:rPr>
                  <w:lang w:eastAsia="de-DE"/>
                </w:rPr>
                <w:delText>Bauform des Controllers</w:delText>
              </w:r>
            </w:del>
          </w:p>
        </w:tc>
      </w:tr>
      <w:tr w:rsidR="00743D0E" w:rsidRPr="00FB133F" w14:paraId="4213A2E6" w14:textId="77777777" w:rsidTr="002E5C5D">
        <w:trPr>
          <w:trHeight w:val="300"/>
          <w:trPrChange w:id="1935" w:author="Dennis Hohmann" w:date="2012-04-15T01:52:00Z">
            <w:trPr>
              <w:trHeight w:val="300"/>
            </w:trPr>
          </w:trPrChange>
        </w:trPr>
        <w:tc>
          <w:tcPr>
            <w:tcW w:w="1433" w:type="dxa"/>
            <w:shd w:val="clear" w:color="auto" w:fill="auto"/>
            <w:noWrap/>
            <w:tcPrChange w:id="1936" w:author="Dennis Hohmann" w:date="2012-04-15T01:52:00Z">
              <w:tcPr>
                <w:tcW w:w="1433" w:type="dxa"/>
                <w:gridSpan w:val="2"/>
                <w:shd w:val="clear" w:color="auto" w:fill="auto"/>
                <w:noWrap/>
              </w:tcPr>
            </w:tcPrChange>
          </w:tcPr>
          <w:p w14:paraId="6B3596C3" w14:textId="77777777" w:rsidR="00743D0E" w:rsidRPr="00FB133F" w:rsidRDefault="00743D0E">
            <w:pPr>
              <w:pStyle w:val="Textkrper"/>
              <w:jc w:val="left"/>
              <w:rPr>
                <w:lang w:eastAsia="de-DE"/>
              </w:rPr>
              <w:pPrChange w:id="1937" w:author="Dennis Hohmann" w:date="2012-04-15T01:03:00Z">
                <w:pPr/>
              </w:pPrChange>
            </w:pPr>
            <w:ins w:id="1938" w:author="Dennis Hohmann" w:date="2012-04-15T01:56:00Z">
              <w:r w:rsidRPr="00FB133F">
                <w:rPr>
                  <w:lang w:eastAsia="de-DE"/>
                </w:rPr>
                <w:t>FLASH</w:t>
              </w:r>
            </w:ins>
            <w:del w:id="1939" w:author="Dennis Hohmann" w:date="2012-04-15T01:12:00Z">
              <w:r w:rsidDel="00F175F1">
                <w:rPr>
                  <w:lang w:eastAsia="de-DE"/>
                </w:rPr>
                <w:delText>DRAM</w:delText>
              </w:r>
            </w:del>
          </w:p>
        </w:tc>
        <w:tc>
          <w:tcPr>
            <w:tcW w:w="4394" w:type="dxa"/>
            <w:gridSpan w:val="2"/>
            <w:shd w:val="clear" w:color="auto" w:fill="auto"/>
            <w:noWrap/>
            <w:tcPrChange w:id="1940" w:author="Dennis Hohmann" w:date="2012-04-15T01:52:00Z">
              <w:tcPr>
                <w:tcW w:w="4394" w:type="dxa"/>
                <w:gridSpan w:val="2"/>
                <w:shd w:val="clear" w:color="auto" w:fill="auto"/>
                <w:noWrap/>
              </w:tcPr>
            </w:tcPrChange>
          </w:tcPr>
          <w:p w14:paraId="01E5993A" w14:textId="77777777" w:rsidR="00743D0E" w:rsidRPr="00FB133F" w:rsidRDefault="00743D0E">
            <w:pPr>
              <w:pStyle w:val="Textkrper"/>
              <w:jc w:val="left"/>
              <w:rPr>
                <w:lang w:eastAsia="de-DE"/>
              </w:rPr>
              <w:pPrChange w:id="1941" w:author="Dennis Hohmann" w:date="2012-04-15T01:03:00Z">
                <w:pPr/>
              </w:pPrChange>
            </w:pPr>
            <w:ins w:id="1942" w:author="Dennis Hohmann" w:date="2012-04-15T01:56:00Z">
              <w:r w:rsidRPr="00FB133F">
                <w:rPr>
                  <w:lang w:eastAsia="de-DE"/>
                </w:rPr>
                <w:t>Nicht-flüchtiger Speicher</w:t>
              </w:r>
            </w:ins>
            <w:del w:id="1943" w:author="Dennis Hohmann" w:date="2012-04-15T01:12:00Z">
              <w:r w:rsidDel="00F175F1">
                <w:rPr>
                  <w:lang w:eastAsia="de-DE"/>
                </w:rPr>
                <w:delText xml:space="preserve">Dynamic </w:delText>
              </w:r>
              <w:r w:rsidRPr="00FB133F" w:rsidDel="00F175F1">
                <w:rPr>
                  <w:lang w:eastAsia="de-DE"/>
                </w:rPr>
                <w:delText>Radom-Access Memory</w:delText>
              </w:r>
            </w:del>
          </w:p>
        </w:tc>
        <w:tc>
          <w:tcPr>
            <w:tcW w:w="3827" w:type="dxa"/>
            <w:gridSpan w:val="2"/>
            <w:shd w:val="clear" w:color="auto" w:fill="auto"/>
            <w:noWrap/>
            <w:tcPrChange w:id="1944" w:author="Dennis Hohmann" w:date="2012-04-15T01:52:00Z">
              <w:tcPr>
                <w:tcW w:w="3969" w:type="dxa"/>
                <w:gridSpan w:val="2"/>
                <w:shd w:val="clear" w:color="auto" w:fill="auto"/>
                <w:noWrap/>
              </w:tcPr>
            </w:tcPrChange>
          </w:tcPr>
          <w:p w14:paraId="6033E637" w14:textId="77777777" w:rsidR="00743D0E" w:rsidRPr="00FB133F" w:rsidRDefault="00743D0E">
            <w:pPr>
              <w:pStyle w:val="Textkrper"/>
              <w:jc w:val="left"/>
              <w:rPr>
                <w:lang w:eastAsia="de-DE"/>
              </w:rPr>
              <w:pPrChange w:id="1945" w:author="Dennis Hohmann" w:date="2012-04-15T01:03:00Z">
                <w:pPr/>
              </w:pPrChange>
            </w:pPr>
            <w:ins w:id="1946" w:author="Dennis Hohmann" w:date="2012-04-15T01:56:00Z">
              <w:r w:rsidRPr="00FB133F">
                <w:rPr>
                  <w:lang w:eastAsia="de-DE"/>
                </w:rPr>
                <w:t>Programmspeicher</w:t>
              </w:r>
            </w:ins>
          </w:p>
        </w:tc>
      </w:tr>
      <w:tr w:rsidR="00743D0E" w:rsidRPr="00FB133F" w14:paraId="3F598C01" w14:textId="77777777" w:rsidTr="002E5C5D">
        <w:trPr>
          <w:trHeight w:val="300"/>
          <w:trPrChange w:id="1947" w:author="Dennis Hohmann" w:date="2012-04-15T01:52:00Z">
            <w:trPr>
              <w:trHeight w:val="300"/>
            </w:trPr>
          </w:trPrChange>
        </w:trPr>
        <w:tc>
          <w:tcPr>
            <w:tcW w:w="1433" w:type="dxa"/>
            <w:shd w:val="clear" w:color="auto" w:fill="auto"/>
            <w:noWrap/>
            <w:tcPrChange w:id="1948" w:author="Dennis Hohmann" w:date="2012-04-15T01:52:00Z">
              <w:tcPr>
                <w:tcW w:w="1433" w:type="dxa"/>
                <w:gridSpan w:val="2"/>
                <w:shd w:val="clear" w:color="auto" w:fill="auto"/>
                <w:noWrap/>
              </w:tcPr>
            </w:tcPrChange>
          </w:tcPr>
          <w:p w14:paraId="065D3703" w14:textId="5895BE05" w:rsidR="00743D0E" w:rsidRPr="00FB133F" w:rsidRDefault="00F520AC">
            <w:pPr>
              <w:pStyle w:val="Textkrper"/>
              <w:jc w:val="left"/>
              <w:rPr>
                <w:lang w:eastAsia="de-DE"/>
              </w:rPr>
              <w:pPrChange w:id="1949" w:author="Dennis Hohmann" w:date="2012-04-15T01:03:00Z">
                <w:pPr/>
              </w:pPrChange>
            </w:pPr>
            <w:r>
              <w:rPr>
                <w:lang w:eastAsia="de-DE"/>
              </w:rPr>
              <w:t>G-</w:t>
            </w:r>
            <w:ins w:id="1950" w:author="Dennis Hohmann" w:date="2012-04-15T01:56:00Z">
              <w:r w:rsidR="00743D0E" w:rsidRPr="00FB133F">
                <w:rPr>
                  <w:lang w:eastAsia="de-DE"/>
                </w:rPr>
                <w:t>Code</w:t>
              </w:r>
            </w:ins>
            <w:del w:id="1951" w:author="Dennis Hohmann" w:date="2012-04-15T01:12:00Z">
              <w:r w:rsidR="00743D0E" w:rsidRPr="00FB133F" w:rsidDel="00F175F1">
                <w:rPr>
                  <w:lang w:eastAsia="de-DE"/>
                </w:rPr>
                <w:delText>EEPROM</w:delText>
              </w:r>
            </w:del>
          </w:p>
        </w:tc>
        <w:tc>
          <w:tcPr>
            <w:tcW w:w="4394" w:type="dxa"/>
            <w:gridSpan w:val="2"/>
            <w:shd w:val="clear" w:color="auto" w:fill="auto"/>
            <w:noWrap/>
            <w:tcPrChange w:id="1952" w:author="Dennis Hohmann" w:date="2012-04-15T01:52:00Z">
              <w:tcPr>
                <w:tcW w:w="4394" w:type="dxa"/>
                <w:gridSpan w:val="2"/>
                <w:shd w:val="clear" w:color="auto" w:fill="auto"/>
                <w:noWrap/>
              </w:tcPr>
            </w:tcPrChange>
          </w:tcPr>
          <w:p w14:paraId="41141F51" w14:textId="77777777" w:rsidR="00743D0E" w:rsidRPr="00FB133F" w:rsidRDefault="00743D0E">
            <w:pPr>
              <w:pStyle w:val="Textkrper"/>
              <w:jc w:val="left"/>
              <w:rPr>
                <w:lang w:eastAsia="de-DE"/>
              </w:rPr>
              <w:pPrChange w:id="1953" w:author="Dennis Hohmann" w:date="2012-04-15T01:03:00Z">
                <w:pPr/>
              </w:pPrChange>
            </w:pPr>
            <w:del w:id="1954" w:author="Dennis Hohmann" w:date="2012-04-15T01:12:00Z">
              <w:r w:rsidRPr="00FB133F" w:rsidDel="00F175F1">
                <w:rPr>
                  <w:lang w:eastAsia="de-DE"/>
                </w:rPr>
                <w:delText>Electr. Erasable Programmable ROM</w:delText>
              </w:r>
            </w:del>
          </w:p>
        </w:tc>
        <w:tc>
          <w:tcPr>
            <w:tcW w:w="3827" w:type="dxa"/>
            <w:gridSpan w:val="2"/>
            <w:shd w:val="clear" w:color="auto" w:fill="auto"/>
            <w:noWrap/>
            <w:tcPrChange w:id="1955" w:author="Dennis Hohmann" w:date="2012-04-15T01:52:00Z">
              <w:tcPr>
                <w:tcW w:w="3969" w:type="dxa"/>
                <w:gridSpan w:val="2"/>
                <w:shd w:val="clear" w:color="auto" w:fill="auto"/>
                <w:noWrap/>
              </w:tcPr>
            </w:tcPrChange>
          </w:tcPr>
          <w:p w14:paraId="3C024D3A" w14:textId="77777777" w:rsidR="00743D0E" w:rsidRPr="00FB133F" w:rsidRDefault="00743D0E">
            <w:pPr>
              <w:pStyle w:val="Textkrper"/>
              <w:jc w:val="left"/>
              <w:rPr>
                <w:lang w:eastAsia="de-DE"/>
              </w:rPr>
              <w:pPrChange w:id="1956" w:author="Dennis Hohmann" w:date="2012-04-15T01:03:00Z">
                <w:pPr/>
              </w:pPrChange>
            </w:pPr>
            <w:ins w:id="1957" w:author="Dennis Hohmann" w:date="2012-04-15T01:56:00Z">
              <w:r>
                <w:rPr>
                  <w:lang w:eastAsia="de-DE"/>
                </w:rPr>
                <w:t>Programmiersprache</w:t>
              </w:r>
            </w:ins>
          </w:p>
        </w:tc>
      </w:tr>
      <w:tr w:rsidR="00743D0E" w:rsidRPr="00FB133F" w14:paraId="71F69AC5" w14:textId="77777777" w:rsidTr="002E5C5D">
        <w:trPr>
          <w:trHeight w:val="300"/>
          <w:trPrChange w:id="1958" w:author="Dennis Hohmann" w:date="2012-04-15T01:52:00Z">
            <w:trPr>
              <w:trHeight w:val="300"/>
            </w:trPr>
          </w:trPrChange>
        </w:trPr>
        <w:tc>
          <w:tcPr>
            <w:tcW w:w="1433" w:type="dxa"/>
            <w:shd w:val="clear" w:color="auto" w:fill="auto"/>
            <w:noWrap/>
            <w:tcPrChange w:id="1959" w:author="Dennis Hohmann" w:date="2012-04-15T01:52:00Z">
              <w:tcPr>
                <w:tcW w:w="1433" w:type="dxa"/>
                <w:gridSpan w:val="2"/>
                <w:shd w:val="clear" w:color="auto" w:fill="auto"/>
                <w:noWrap/>
              </w:tcPr>
            </w:tcPrChange>
          </w:tcPr>
          <w:p w14:paraId="695CC559" w14:textId="77777777" w:rsidR="00743D0E" w:rsidRPr="00FB133F" w:rsidRDefault="00743D0E">
            <w:pPr>
              <w:pStyle w:val="Textkrper"/>
              <w:jc w:val="left"/>
              <w:rPr>
                <w:lang w:eastAsia="de-DE"/>
              </w:rPr>
              <w:pPrChange w:id="1960" w:author="Dennis Hohmann" w:date="2012-04-15T01:03:00Z">
                <w:pPr/>
              </w:pPrChange>
            </w:pPr>
            <w:ins w:id="1961" w:author="Dennis Hohmann" w:date="2012-04-15T01:56:00Z">
              <w:r w:rsidRPr="00FB133F">
                <w:rPr>
                  <w:lang w:eastAsia="de-DE"/>
                </w:rPr>
                <w:t>Gerber</w:t>
              </w:r>
            </w:ins>
            <w:del w:id="1962" w:author="Dennis Hohmann" w:date="2012-04-15T01:12:00Z">
              <w:r w:rsidRPr="00FB133F" w:rsidDel="00F175F1">
                <w:rPr>
                  <w:lang w:eastAsia="de-DE"/>
                </w:rPr>
                <w:delText>FLASH</w:delText>
              </w:r>
            </w:del>
          </w:p>
        </w:tc>
        <w:tc>
          <w:tcPr>
            <w:tcW w:w="4394" w:type="dxa"/>
            <w:gridSpan w:val="2"/>
            <w:shd w:val="clear" w:color="auto" w:fill="auto"/>
            <w:noWrap/>
            <w:tcPrChange w:id="1963" w:author="Dennis Hohmann" w:date="2012-04-15T01:52:00Z">
              <w:tcPr>
                <w:tcW w:w="4394" w:type="dxa"/>
                <w:gridSpan w:val="2"/>
                <w:shd w:val="clear" w:color="auto" w:fill="auto"/>
                <w:noWrap/>
              </w:tcPr>
            </w:tcPrChange>
          </w:tcPr>
          <w:p w14:paraId="270BD002" w14:textId="77777777" w:rsidR="00743D0E" w:rsidRPr="00FB133F" w:rsidRDefault="00743D0E">
            <w:pPr>
              <w:pStyle w:val="Textkrper"/>
              <w:jc w:val="left"/>
              <w:rPr>
                <w:lang w:eastAsia="de-DE"/>
              </w:rPr>
              <w:pPrChange w:id="1964" w:author="Dennis Hohmann" w:date="2012-04-15T01:03:00Z">
                <w:pPr/>
              </w:pPrChange>
            </w:pPr>
            <w:del w:id="1965" w:author="Dennis Hohmann" w:date="2012-04-15T01:12:00Z">
              <w:r w:rsidRPr="00FB133F" w:rsidDel="00F175F1">
                <w:rPr>
                  <w:lang w:eastAsia="de-DE"/>
                </w:rPr>
                <w:delText>Nicht-flüchtiger Speicher</w:delText>
              </w:r>
            </w:del>
          </w:p>
        </w:tc>
        <w:tc>
          <w:tcPr>
            <w:tcW w:w="3827" w:type="dxa"/>
            <w:gridSpan w:val="2"/>
            <w:shd w:val="clear" w:color="auto" w:fill="auto"/>
            <w:noWrap/>
            <w:tcPrChange w:id="1966" w:author="Dennis Hohmann" w:date="2012-04-15T01:52:00Z">
              <w:tcPr>
                <w:tcW w:w="3969" w:type="dxa"/>
                <w:gridSpan w:val="2"/>
                <w:shd w:val="clear" w:color="auto" w:fill="auto"/>
                <w:noWrap/>
              </w:tcPr>
            </w:tcPrChange>
          </w:tcPr>
          <w:p w14:paraId="0B37AD0E" w14:textId="77777777" w:rsidR="00743D0E" w:rsidRPr="00FB133F" w:rsidRDefault="00743D0E">
            <w:pPr>
              <w:pStyle w:val="Textkrper"/>
              <w:jc w:val="left"/>
              <w:rPr>
                <w:lang w:eastAsia="de-DE"/>
              </w:rPr>
              <w:pPrChange w:id="1967" w:author="Dennis Hohmann" w:date="2012-04-15T01:03:00Z">
                <w:pPr/>
              </w:pPrChange>
            </w:pPr>
            <w:ins w:id="1968" w:author="Dennis Hohmann" w:date="2012-04-15T01:56:00Z">
              <w:r>
                <w:rPr>
                  <w:lang w:eastAsia="de-DE"/>
                </w:rPr>
                <w:t>Dateiformat</w:t>
              </w:r>
            </w:ins>
            <w:del w:id="1969" w:author="Dennis Hohmann" w:date="2012-04-15T01:12:00Z">
              <w:r w:rsidRPr="00FB133F" w:rsidDel="00F175F1">
                <w:rPr>
                  <w:lang w:eastAsia="de-DE"/>
                </w:rPr>
                <w:delText>Programmspeicher</w:delText>
              </w:r>
            </w:del>
          </w:p>
        </w:tc>
      </w:tr>
      <w:tr w:rsidR="00743D0E" w:rsidRPr="00FB133F" w14:paraId="036217E9" w14:textId="77777777" w:rsidTr="002E5C5D">
        <w:trPr>
          <w:trHeight w:val="300"/>
          <w:trPrChange w:id="1970" w:author="Dennis Hohmann" w:date="2012-04-15T01:52:00Z">
            <w:trPr>
              <w:trHeight w:val="300"/>
            </w:trPr>
          </w:trPrChange>
        </w:trPr>
        <w:tc>
          <w:tcPr>
            <w:tcW w:w="1433" w:type="dxa"/>
            <w:shd w:val="clear" w:color="auto" w:fill="auto"/>
            <w:noWrap/>
            <w:tcPrChange w:id="1971" w:author="Dennis Hohmann" w:date="2012-04-15T01:52:00Z">
              <w:tcPr>
                <w:tcW w:w="1433" w:type="dxa"/>
                <w:gridSpan w:val="2"/>
                <w:shd w:val="clear" w:color="auto" w:fill="auto"/>
                <w:noWrap/>
              </w:tcPr>
            </w:tcPrChange>
          </w:tcPr>
          <w:p w14:paraId="1C9C699C" w14:textId="77777777" w:rsidR="00743D0E" w:rsidRPr="00FB133F" w:rsidRDefault="00743D0E">
            <w:pPr>
              <w:pStyle w:val="Textkrper"/>
              <w:jc w:val="left"/>
              <w:rPr>
                <w:lang w:eastAsia="de-DE"/>
              </w:rPr>
              <w:pPrChange w:id="1972" w:author="Dennis Hohmann" w:date="2012-04-15T01:03:00Z">
                <w:pPr/>
              </w:pPrChange>
            </w:pPr>
            <w:ins w:id="1973" w:author="Dennis Hohmann" w:date="2012-04-15T01:56:00Z">
              <w:r w:rsidRPr="00FB133F">
                <w:rPr>
                  <w:lang w:eastAsia="de-DE"/>
                </w:rPr>
                <w:t>HMI</w:t>
              </w:r>
            </w:ins>
            <w:del w:id="1974" w:author="Dennis Hohmann" w:date="2012-04-15T01:01:00Z">
              <w:r w:rsidRPr="00FB133F" w:rsidDel="00A658D7">
                <w:rPr>
                  <w:lang w:eastAsia="de-DE"/>
                </w:rPr>
                <w:delText>G-</w:delText>
              </w:r>
            </w:del>
            <w:del w:id="1975" w:author="Dennis Hohmann" w:date="2012-04-15T01:12:00Z">
              <w:r w:rsidRPr="00FB133F" w:rsidDel="00F175F1">
                <w:rPr>
                  <w:lang w:eastAsia="de-DE"/>
                </w:rPr>
                <w:delText>Code</w:delText>
              </w:r>
            </w:del>
          </w:p>
        </w:tc>
        <w:tc>
          <w:tcPr>
            <w:tcW w:w="4394" w:type="dxa"/>
            <w:gridSpan w:val="2"/>
            <w:shd w:val="clear" w:color="auto" w:fill="auto"/>
            <w:noWrap/>
            <w:tcPrChange w:id="1976" w:author="Dennis Hohmann" w:date="2012-04-15T01:52:00Z">
              <w:tcPr>
                <w:tcW w:w="4394" w:type="dxa"/>
                <w:gridSpan w:val="2"/>
                <w:shd w:val="clear" w:color="auto" w:fill="auto"/>
                <w:noWrap/>
              </w:tcPr>
            </w:tcPrChange>
          </w:tcPr>
          <w:p w14:paraId="378C4AD5" w14:textId="77777777" w:rsidR="00743D0E" w:rsidRPr="00FB133F" w:rsidRDefault="00743D0E">
            <w:pPr>
              <w:pStyle w:val="Textkrper"/>
              <w:jc w:val="left"/>
              <w:rPr>
                <w:lang w:eastAsia="de-DE"/>
              </w:rPr>
              <w:pPrChange w:id="1977" w:author="Dennis Hohmann" w:date="2012-04-15T01:03:00Z">
                <w:pPr/>
              </w:pPrChange>
            </w:pPr>
            <w:ins w:id="1978" w:author="Dennis Hohmann" w:date="2012-04-15T01:56:00Z">
              <w:r w:rsidRPr="00FB133F">
                <w:rPr>
                  <w:lang w:eastAsia="de-DE"/>
                </w:rPr>
                <w:t>Human Machine Interface</w:t>
              </w:r>
            </w:ins>
          </w:p>
        </w:tc>
        <w:tc>
          <w:tcPr>
            <w:tcW w:w="3827" w:type="dxa"/>
            <w:gridSpan w:val="2"/>
            <w:shd w:val="clear" w:color="auto" w:fill="auto"/>
            <w:noWrap/>
            <w:tcPrChange w:id="1979" w:author="Dennis Hohmann" w:date="2012-04-15T01:52:00Z">
              <w:tcPr>
                <w:tcW w:w="3969" w:type="dxa"/>
                <w:gridSpan w:val="2"/>
                <w:shd w:val="clear" w:color="auto" w:fill="auto"/>
                <w:noWrap/>
              </w:tcPr>
            </w:tcPrChange>
          </w:tcPr>
          <w:p w14:paraId="1C1F99F5" w14:textId="77777777" w:rsidR="00743D0E" w:rsidRPr="00FB133F" w:rsidRDefault="00743D0E">
            <w:pPr>
              <w:pStyle w:val="Textkrper"/>
              <w:jc w:val="left"/>
              <w:rPr>
                <w:lang w:eastAsia="de-DE"/>
              </w:rPr>
              <w:pPrChange w:id="1980" w:author="Dennis Hohmann" w:date="2012-04-15T01:03:00Z">
                <w:pPr/>
              </w:pPrChange>
            </w:pPr>
            <w:ins w:id="1981" w:author="Dennis Hohmann" w:date="2012-04-15T01:56:00Z">
              <w:r w:rsidRPr="00FB133F">
                <w:rPr>
                  <w:lang w:eastAsia="de-DE"/>
                </w:rPr>
                <w:t>Mensch-Maschinen-Schnittstelle</w:t>
              </w:r>
            </w:ins>
          </w:p>
        </w:tc>
      </w:tr>
      <w:tr w:rsidR="00743D0E" w:rsidRPr="00FB133F" w14:paraId="76D2A168" w14:textId="77777777" w:rsidTr="002E5C5D">
        <w:trPr>
          <w:trHeight w:val="300"/>
          <w:trPrChange w:id="1982" w:author="Dennis Hohmann" w:date="2012-04-15T01:52:00Z">
            <w:trPr>
              <w:trHeight w:val="300"/>
            </w:trPr>
          </w:trPrChange>
        </w:trPr>
        <w:tc>
          <w:tcPr>
            <w:tcW w:w="1433" w:type="dxa"/>
            <w:shd w:val="clear" w:color="auto" w:fill="auto"/>
            <w:noWrap/>
            <w:tcPrChange w:id="1983" w:author="Dennis Hohmann" w:date="2012-04-15T01:52:00Z">
              <w:tcPr>
                <w:tcW w:w="1433" w:type="dxa"/>
                <w:gridSpan w:val="2"/>
                <w:shd w:val="clear" w:color="auto" w:fill="auto"/>
                <w:noWrap/>
              </w:tcPr>
            </w:tcPrChange>
          </w:tcPr>
          <w:p w14:paraId="653BF931" w14:textId="77777777" w:rsidR="00743D0E" w:rsidRPr="00FB133F" w:rsidRDefault="00743D0E">
            <w:pPr>
              <w:pStyle w:val="Textkrper"/>
              <w:jc w:val="left"/>
              <w:rPr>
                <w:lang w:eastAsia="de-DE"/>
              </w:rPr>
              <w:pPrChange w:id="1984" w:author="Dennis Hohmann" w:date="2012-04-15T01:03:00Z">
                <w:pPr/>
              </w:pPrChange>
            </w:pPr>
            <w:ins w:id="1985" w:author="Dennis Hohmann" w:date="2012-04-15T01:56:00Z">
              <w:r w:rsidRPr="00FB133F">
                <w:rPr>
                  <w:lang w:eastAsia="de-DE"/>
                </w:rPr>
                <w:t>HPGL</w:t>
              </w:r>
            </w:ins>
            <w:del w:id="1986" w:author="Dennis Hohmann" w:date="2012-04-15T01:12:00Z">
              <w:r w:rsidRPr="00FB133F" w:rsidDel="00F175F1">
                <w:rPr>
                  <w:lang w:eastAsia="de-DE"/>
                </w:rPr>
                <w:delText>Gerber</w:delText>
              </w:r>
            </w:del>
          </w:p>
        </w:tc>
        <w:tc>
          <w:tcPr>
            <w:tcW w:w="4394" w:type="dxa"/>
            <w:gridSpan w:val="2"/>
            <w:shd w:val="clear" w:color="auto" w:fill="auto"/>
            <w:noWrap/>
            <w:tcPrChange w:id="1987" w:author="Dennis Hohmann" w:date="2012-04-15T01:52:00Z">
              <w:tcPr>
                <w:tcW w:w="4394" w:type="dxa"/>
                <w:gridSpan w:val="2"/>
                <w:shd w:val="clear" w:color="auto" w:fill="auto"/>
                <w:noWrap/>
              </w:tcPr>
            </w:tcPrChange>
          </w:tcPr>
          <w:p w14:paraId="48D3CBCE" w14:textId="77777777" w:rsidR="00743D0E" w:rsidRPr="00FB133F" w:rsidRDefault="00743D0E">
            <w:pPr>
              <w:pStyle w:val="Textkrper"/>
              <w:jc w:val="left"/>
              <w:rPr>
                <w:lang w:eastAsia="de-DE"/>
              </w:rPr>
              <w:pPrChange w:id="1988" w:author="Dennis Hohmann" w:date="2012-04-15T01:03:00Z">
                <w:pPr/>
              </w:pPrChange>
            </w:pPr>
            <w:ins w:id="1989" w:author="Dennis Hohmann" w:date="2012-04-15T01:56:00Z">
              <w:r w:rsidRPr="00FB133F">
                <w:rPr>
                  <w:lang w:eastAsia="de-DE"/>
                </w:rPr>
                <w:t>Hewlett Packard Graphic Language</w:t>
              </w:r>
            </w:ins>
          </w:p>
        </w:tc>
        <w:tc>
          <w:tcPr>
            <w:tcW w:w="3827" w:type="dxa"/>
            <w:gridSpan w:val="2"/>
            <w:shd w:val="clear" w:color="auto" w:fill="auto"/>
            <w:noWrap/>
            <w:tcPrChange w:id="1990" w:author="Dennis Hohmann" w:date="2012-04-15T01:52:00Z">
              <w:tcPr>
                <w:tcW w:w="3969" w:type="dxa"/>
                <w:gridSpan w:val="2"/>
                <w:shd w:val="clear" w:color="auto" w:fill="auto"/>
                <w:noWrap/>
              </w:tcPr>
            </w:tcPrChange>
          </w:tcPr>
          <w:p w14:paraId="003E731C" w14:textId="77777777" w:rsidR="00743D0E" w:rsidRPr="00FB133F" w:rsidRDefault="00743D0E">
            <w:pPr>
              <w:pStyle w:val="Textkrper"/>
              <w:jc w:val="left"/>
              <w:rPr>
                <w:lang w:eastAsia="de-DE"/>
              </w:rPr>
              <w:pPrChange w:id="1991" w:author="Dennis Hohmann" w:date="2012-04-15T01:03:00Z">
                <w:pPr/>
              </w:pPrChange>
            </w:pPr>
            <w:ins w:id="1992" w:author="Dennis Hohmann" w:date="2012-04-15T01:56:00Z">
              <w:r w:rsidRPr="00FB133F">
                <w:rPr>
                  <w:lang w:eastAsia="de-DE"/>
                </w:rPr>
                <w:t>Seitenbeschreibungssprache</w:t>
              </w:r>
            </w:ins>
          </w:p>
        </w:tc>
      </w:tr>
      <w:tr w:rsidR="00743D0E" w:rsidRPr="00FB133F" w14:paraId="301B45E1" w14:textId="77777777" w:rsidTr="002E5C5D">
        <w:trPr>
          <w:trHeight w:val="300"/>
          <w:trPrChange w:id="1993" w:author="Dennis Hohmann" w:date="2012-04-15T01:52:00Z">
            <w:trPr>
              <w:trHeight w:val="300"/>
            </w:trPr>
          </w:trPrChange>
        </w:trPr>
        <w:tc>
          <w:tcPr>
            <w:tcW w:w="1433" w:type="dxa"/>
            <w:shd w:val="clear" w:color="auto" w:fill="auto"/>
            <w:noWrap/>
            <w:tcPrChange w:id="1994" w:author="Dennis Hohmann" w:date="2012-04-15T01:52:00Z">
              <w:tcPr>
                <w:tcW w:w="1433" w:type="dxa"/>
                <w:gridSpan w:val="2"/>
                <w:shd w:val="clear" w:color="auto" w:fill="auto"/>
                <w:noWrap/>
              </w:tcPr>
            </w:tcPrChange>
          </w:tcPr>
          <w:p w14:paraId="09870161" w14:textId="77777777" w:rsidR="00743D0E" w:rsidRPr="00FB133F" w:rsidRDefault="00743D0E">
            <w:pPr>
              <w:pStyle w:val="Textkrper"/>
              <w:jc w:val="left"/>
              <w:rPr>
                <w:lang w:eastAsia="de-DE"/>
              </w:rPr>
              <w:pPrChange w:id="1995" w:author="Dennis Hohmann" w:date="2012-04-15T01:03:00Z">
                <w:pPr/>
              </w:pPrChange>
            </w:pPr>
            <w:ins w:id="1996" w:author="Dennis Hohmann" w:date="2012-04-15T01:56:00Z">
              <w:r w:rsidRPr="00FB133F">
                <w:rPr>
                  <w:lang w:eastAsia="de-DE"/>
                </w:rPr>
                <w:t>I2C</w:t>
              </w:r>
            </w:ins>
            <w:del w:id="1997" w:author="Dennis Hohmann" w:date="2012-04-15T01:12:00Z">
              <w:r w:rsidRPr="00FB133F" w:rsidDel="00F175F1">
                <w:rPr>
                  <w:lang w:eastAsia="de-DE"/>
                </w:rPr>
                <w:delText>HMI</w:delText>
              </w:r>
            </w:del>
          </w:p>
        </w:tc>
        <w:tc>
          <w:tcPr>
            <w:tcW w:w="4394" w:type="dxa"/>
            <w:gridSpan w:val="2"/>
            <w:shd w:val="clear" w:color="auto" w:fill="auto"/>
            <w:noWrap/>
            <w:tcPrChange w:id="1998" w:author="Dennis Hohmann" w:date="2012-04-15T01:52:00Z">
              <w:tcPr>
                <w:tcW w:w="4394" w:type="dxa"/>
                <w:gridSpan w:val="2"/>
                <w:shd w:val="clear" w:color="auto" w:fill="auto"/>
                <w:noWrap/>
              </w:tcPr>
            </w:tcPrChange>
          </w:tcPr>
          <w:p w14:paraId="1B4CAC00" w14:textId="03A79E16" w:rsidR="00743D0E" w:rsidRPr="00FB133F" w:rsidRDefault="00743D0E">
            <w:pPr>
              <w:pStyle w:val="Textkrper"/>
              <w:jc w:val="left"/>
              <w:rPr>
                <w:lang w:eastAsia="de-DE"/>
              </w:rPr>
              <w:pPrChange w:id="1999" w:author="Dennis Hohmann" w:date="2012-04-15T01:03:00Z">
                <w:pPr/>
              </w:pPrChange>
            </w:pPr>
            <w:ins w:id="2000" w:author="Dennis Hohmann" w:date="2012-04-15T01:56:00Z">
              <w:r w:rsidRPr="00FB133F">
                <w:rPr>
                  <w:lang w:eastAsia="de-DE"/>
                </w:rPr>
                <w:t>Inter-Integrated C</w:t>
              </w:r>
            </w:ins>
            <w:r w:rsidR="00F520AC">
              <w:rPr>
                <w:lang w:eastAsia="de-DE"/>
              </w:rPr>
              <w:t>i</w:t>
            </w:r>
            <w:ins w:id="2001" w:author="Dennis Hohmann" w:date="2012-04-15T01:56:00Z">
              <w:r w:rsidRPr="00FB133F">
                <w:rPr>
                  <w:lang w:eastAsia="de-DE"/>
                </w:rPr>
                <w:t>rcuit</w:t>
              </w:r>
            </w:ins>
            <w:del w:id="2002" w:author="Dennis Hohmann" w:date="2012-04-15T01:12:00Z">
              <w:r w:rsidRPr="00FB133F" w:rsidDel="00F175F1">
                <w:rPr>
                  <w:lang w:eastAsia="de-DE"/>
                </w:rPr>
                <w:delText>Human Machine Interface</w:delText>
              </w:r>
            </w:del>
          </w:p>
        </w:tc>
        <w:tc>
          <w:tcPr>
            <w:tcW w:w="3827" w:type="dxa"/>
            <w:gridSpan w:val="2"/>
            <w:shd w:val="clear" w:color="auto" w:fill="auto"/>
            <w:noWrap/>
            <w:tcPrChange w:id="2003" w:author="Dennis Hohmann" w:date="2012-04-15T01:52:00Z">
              <w:tcPr>
                <w:tcW w:w="3969" w:type="dxa"/>
                <w:gridSpan w:val="2"/>
                <w:shd w:val="clear" w:color="auto" w:fill="auto"/>
                <w:noWrap/>
              </w:tcPr>
            </w:tcPrChange>
          </w:tcPr>
          <w:p w14:paraId="676F3398" w14:textId="77777777" w:rsidR="00743D0E" w:rsidRPr="00FB133F" w:rsidRDefault="00743D0E">
            <w:pPr>
              <w:pStyle w:val="Textkrper"/>
              <w:jc w:val="left"/>
              <w:rPr>
                <w:lang w:eastAsia="de-DE"/>
              </w:rPr>
              <w:pPrChange w:id="2004" w:author="Dennis Hohmann" w:date="2012-04-15T01:03:00Z">
                <w:pPr/>
              </w:pPrChange>
            </w:pPr>
            <w:ins w:id="2005" w:author="Dennis Hohmann" w:date="2012-04-15T01:56:00Z">
              <w:r w:rsidRPr="00FB133F">
                <w:rPr>
                  <w:lang w:eastAsia="de-DE"/>
                </w:rPr>
                <w:t>auch TWI, 2-Draht-Bus-System</w:t>
              </w:r>
            </w:ins>
            <w:del w:id="2006" w:author="Dennis Hohmann" w:date="2012-04-15T01:12:00Z">
              <w:r w:rsidRPr="00FB133F" w:rsidDel="00F175F1">
                <w:rPr>
                  <w:lang w:eastAsia="de-DE"/>
                </w:rPr>
                <w:delText>Mensch-Maschinen-Schnittstelle</w:delText>
              </w:r>
            </w:del>
          </w:p>
        </w:tc>
      </w:tr>
      <w:tr w:rsidR="00743D0E" w:rsidRPr="00FB133F" w14:paraId="130CE0CF" w14:textId="77777777" w:rsidTr="002E5C5D">
        <w:trPr>
          <w:trHeight w:val="300"/>
          <w:trPrChange w:id="2007" w:author="Dennis Hohmann" w:date="2012-04-15T01:52:00Z">
            <w:trPr>
              <w:trHeight w:val="300"/>
            </w:trPr>
          </w:trPrChange>
        </w:trPr>
        <w:tc>
          <w:tcPr>
            <w:tcW w:w="1433" w:type="dxa"/>
            <w:shd w:val="clear" w:color="auto" w:fill="auto"/>
            <w:noWrap/>
            <w:tcPrChange w:id="2008" w:author="Dennis Hohmann" w:date="2012-04-15T01:52:00Z">
              <w:tcPr>
                <w:tcW w:w="1433" w:type="dxa"/>
                <w:gridSpan w:val="2"/>
                <w:shd w:val="clear" w:color="auto" w:fill="auto"/>
                <w:noWrap/>
              </w:tcPr>
            </w:tcPrChange>
          </w:tcPr>
          <w:p w14:paraId="2154A5A7" w14:textId="77777777" w:rsidR="00743D0E" w:rsidRPr="00FB133F" w:rsidRDefault="00743D0E">
            <w:pPr>
              <w:pStyle w:val="Textkrper"/>
              <w:jc w:val="left"/>
              <w:rPr>
                <w:lang w:eastAsia="de-DE"/>
              </w:rPr>
              <w:pPrChange w:id="2009" w:author="Dennis Hohmann" w:date="2012-04-15T01:03:00Z">
                <w:pPr/>
              </w:pPrChange>
            </w:pPr>
            <w:ins w:id="2010" w:author="Dennis Hohmann" w:date="2012-04-15T01:56:00Z">
              <w:r w:rsidRPr="00FB133F">
                <w:rPr>
                  <w:lang w:eastAsia="de-DE"/>
                </w:rPr>
                <w:t>JTAG</w:t>
              </w:r>
            </w:ins>
            <w:del w:id="2011" w:author="Dennis Hohmann" w:date="2012-04-15T01:12:00Z">
              <w:r w:rsidRPr="00FB133F" w:rsidDel="00F175F1">
                <w:rPr>
                  <w:lang w:eastAsia="de-DE"/>
                </w:rPr>
                <w:delText>HPGL</w:delText>
              </w:r>
            </w:del>
          </w:p>
        </w:tc>
        <w:tc>
          <w:tcPr>
            <w:tcW w:w="4394" w:type="dxa"/>
            <w:gridSpan w:val="2"/>
            <w:shd w:val="clear" w:color="auto" w:fill="auto"/>
            <w:noWrap/>
            <w:tcPrChange w:id="2012" w:author="Dennis Hohmann" w:date="2012-04-15T01:52:00Z">
              <w:tcPr>
                <w:tcW w:w="4394" w:type="dxa"/>
                <w:gridSpan w:val="2"/>
                <w:shd w:val="clear" w:color="auto" w:fill="auto"/>
                <w:noWrap/>
              </w:tcPr>
            </w:tcPrChange>
          </w:tcPr>
          <w:p w14:paraId="4763B423" w14:textId="77777777" w:rsidR="00743D0E" w:rsidRPr="00FB133F" w:rsidRDefault="00743D0E">
            <w:pPr>
              <w:pStyle w:val="Textkrper"/>
              <w:jc w:val="left"/>
              <w:rPr>
                <w:lang w:eastAsia="de-DE"/>
              </w:rPr>
              <w:pPrChange w:id="2013" w:author="Dennis Hohmann" w:date="2012-04-15T01:03:00Z">
                <w:pPr/>
              </w:pPrChange>
            </w:pPr>
            <w:ins w:id="2014" w:author="Dennis Hohmann" w:date="2012-04-15T01:56:00Z">
              <w:r w:rsidRPr="00FB133F">
                <w:rPr>
                  <w:lang w:eastAsia="de-DE"/>
                </w:rPr>
                <w:t>Joint Test Action Group</w:t>
              </w:r>
            </w:ins>
            <w:del w:id="2015" w:author="Dennis Hohmann" w:date="2012-04-15T01:12:00Z">
              <w:r w:rsidRPr="00FB133F" w:rsidDel="00F175F1">
                <w:rPr>
                  <w:lang w:eastAsia="de-DE"/>
                </w:rPr>
                <w:delText>Hewlett Packard Graphic Language</w:delText>
              </w:r>
            </w:del>
          </w:p>
        </w:tc>
        <w:tc>
          <w:tcPr>
            <w:tcW w:w="3827" w:type="dxa"/>
            <w:gridSpan w:val="2"/>
            <w:shd w:val="clear" w:color="auto" w:fill="auto"/>
            <w:noWrap/>
            <w:tcPrChange w:id="2016" w:author="Dennis Hohmann" w:date="2012-04-15T01:52:00Z">
              <w:tcPr>
                <w:tcW w:w="3969" w:type="dxa"/>
                <w:gridSpan w:val="2"/>
                <w:shd w:val="clear" w:color="auto" w:fill="auto"/>
                <w:noWrap/>
              </w:tcPr>
            </w:tcPrChange>
          </w:tcPr>
          <w:p w14:paraId="57026C98" w14:textId="77777777" w:rsidR="00743D0E" w:rsidRPr="00FB133F" w:rsidRDefault="00743D0E">
            <w:pPr>
              <w:pStyle w:val="Textkrper"/>
              <w:jc w:val="left"/>
              <w:rPr>
                <w:lang w:eastAsia="de-DE"/>
              </w:rPr>
              <w:pPrChange w:id="2017" w:author="Dennis Hohmann" w:date="2012-04-15T01:03:00Z">
                <w:pPr/>
              </w:pPrChange>
            </w:pPr>
            <w:ins w:id="2018" w:author="Dennis Hohmann" w:date="2012-04-15T01:56:00Z">
              <w:r w:rsidRPr="00FB133F">
                <w:rPr>
                  <w:lang w:eastAsia="de-DE"/>
                </w:rPr>
                <w:t>Debug</w:t>
              </w:r>
              <w:r>
                <w:rPr>
                  <w:lang w:eastAsia="de-DE"/>
                </w:rPr>
                <w:t>ging</w:t>
              </w:r>
              <w:r w:rsidRPr="00FB133F">
                <w:rPr>
                  <w:lang w:eastAsia="de-DE"/>
                </w:rPr>
                <w:t>-Schnittstelle</w:t>
              </w:r>
            </w:ins>
            <w:del w:id="2019" w:author="Dennis Hohmann" w:date="2012-04-15T01:12:00Z">
              <w:r w:rsidRPr="00FB133F" w:rsidDel="00F175F1">
                <w:rPr>
                  <w:lang w:eastAsia="de-DE"/>
                </w:rPr>
                <w:delText>Seitenbeschreibungssprache</w:delText>
              </w:r>
            </w:del>
          </w:p>
        </w:tc>
      </w:tr>
      <w:tr w:rsidR="00743D0E" w:rsidRPr="00FB133F" w14:paraId="140D1B1B" w14:textId="77777777" w:rsidTr="002E5C5D">
        <w:trPr>
          <w:trHeight w:val="300"/>
          <w:trPrChange w:id="2020" w:author="Dennis Hohmann" w:date="2012-04-15T01:52:00Z">
            <w:trPr>
              <w:trHeight w:val="300"/>
            </w:trPr>
          </w:trPrChange>
        </w:trPr>
        <w:tc>
          <w:tcPr>
            <w:tcW w:w="1433" w:type="dxa"/>
            <w:shd w:val="clear" w:color="auto" w:fill="auto"/>
            <w:noWrap/>
            <w:tcPrChange w:id="2021" w:author="Dennis Hohmann" w:date="2012-04-15T01:52:00Z">
              <w:tcPr>
                <w:tcW w:w="1433" w:type="dxa"/>
                <w:gridSpan w:val="2"/>
                <w:shd w:val="clear" w:color="auto" w:fill="auto"/>
                <w:noWrap/>
              </w:tcPr>
            </w:tcPrChange>
          </w:tcPr>
          <w:p w14:paraId="701913A7" w14:textId="77777777" w:rsidR="00743D0E" w:rsidRPr="00FB133F" w:rsidRDefault="00743D0E">
            <w:pPr>
              <w:pStyle w:val="Textkrper"/>
              <w:jc w:val="left"/>
              <w:rPr>
                <w:lang w:eastAsia="de-DE"/>
              </w:rPr>
              <w:pPrChange w:id="2022" w:author="Dennis Hohmann" w:date="2012-04-15T01:51:00Z">
                <w:pPr/>
              </w:pPrChange>
            </w:pPr>
            <w:ins w:id="2023" w:author="Dennis Hohmann" w:date="2012-04-15T01:56:00Z">
              <w:r w:rsidRPr="00FB133F">
                <w:rPr>
                  <w:lang w:eastAsia="de-DE"/>
                </w:rPr>
                <w:t>LC-Display</w:t>
              </w:r>
            </w:ins>
            <w:del w:id="2024" w:author="Dennis Hohmann" w:date="2012-04-15T01:12:00Z">
              <w:r w:rsidRPr="00FB133F" w:rsidDel="00F175F1">
                <w:rPr>
                  <w:lang w:eastAsia="de-DE"/>
                </w:rPr>
                <w:delText>I2C</w:delText>
              </w:r>
            </w:del>
          </w:p>
        </w:tc>
        <w:tc>
          <w:tcPr>
            <w:tcW w:w="4394" w:type="dxa"/>
            <w:gridSpan w:val="2"/>
            <w:shd w:val="clear" w:color="auto" w:fill="auto"/>
            <w:noWrap/>
            <w:tcPrChange w:id="2025" w:author="Dennis Hohmann" w:date="2012-04-15T01:52:00Z">
              <w:tcPr>
                <w:tcW w:w="4394" w:type="dxa"/>
                <w:gridSpan w:val="2"/>
                <w:shd w:val="clear" w:color="auto" w:fill="auto"/>
                <w:noWrap/>
              </w:tcPr>
            </w:tcPrChange>
          </w:tcPr>
          <w:p w14:paraId="0D13DF30" w14:textId="77777777" w:rsidR="00743D0E" w:rsidRPr="00FB133F" w:rsidRDefault="00743D0E">
            <w:pPr>
              <w:pStyle w:val="Textkrper"/>
              <w:jc w:val="left"/>
              <w:rPr>
                <w:lang w:eastAsia="de-DE"/>
              </w:rPr>
              <w:pPrChange w:id="2026" w:author="Dennis Hohmann" w:date="2012-04-15T01:03:00Z">
                <w:pPr/>
              </w:pPrChange>
            </w:pPr>
            <w:ins w:id="2027" w:author="Dennis Hohmann" w:date="2012-04-15T01:56:00Z">
              <w:r w:rsidRPr="00FB133F">
                <w:rPr>
                  <w:lang w:eastAsia="de-DE"/>
                </w:rPr>
                <w:t>Liquid Cristal Display</w:t>
              </w:r>
            </w:ins>
            <w:del w:id="2028" w:author="Dennis Hohmann" w:date="2012-04-15T01:12:00Z">
              <w:r w:rsidRPr="00FB133F" w:rsidDel="00F175F1">
                <w:rPr>
                  <w:lang w:eastAsia="de-DE"/>
                </w:rPr>
                <w:delText>Inter-Integrated Crcuit</w:delText>
              </w:r>
            </w:del>
          </w:p>
        </w:tc>
        <w:tc>
          <w:tcPr>
            <w:tcW w:w="3827" w:type="dxa"/>
            <w:gridSpan w:val="2"/>
            <w:shd w:val="clear" w:color="auto" w:fill="auto"/>
            <w:noWrap/>
            <w:tcPrChange w:id="2029" w:author="Dennis Hohmann" w:date="2012-04-15T01:52:00Z">
              <w:tcPr>
                <w:tcW w:w="3969" w:type="dxa"/>
                <w:gridSpan w:val="2"/>
                <w:shd w:val="clear" w:color="auto" w:fill="auto"/>
                <w:noWrap/>
              </w:tcPr>
            </w:tcPrChange>
          </w:tcPr>
          <w:p w14:paraId="4E65EF1B" w14:textId="77777777" w:rsidR="00743D0E" w:rsidDel="00A658D7" w:rsidRDefault="00743D0E">
            <w:pPr>
              <w:pStyle w:val="Textkrper"/>
              <w:spacing w:before="31680" w:after="31680"/>
              <w:ind w:left="-62" w:firstLine="1"/>
              <w:jc w:val="left"/>
              <w:rPr>
                <w:del w:id="2030" w:author="Dennis Hohmann" w:date="2012-04-15T01:01:00Z"/>
                <w:lang w:eastAsia="de-DE"/>
              </w:rPr>
              <w:pPrChange w:id="2031" w:author="Dennis Hohmann" w:date="2012-04-15T01:03:00Z">
                <w:pPr/>
              </w:pPrChange>
            </w:pPr>
            <w:ins w:id="2032" w:author="Dennis Hohmann" w:date="2012-04-15T01:56:00Z">
              <w:r w:rsidRPr="00FB133F">
                <w:rPr>
                  <w:lang w:eastAsia="de-DE"/>
                </w:rPr>
                <w:t>Flüssigkristallanzeige</w:t>
              </w:r>
            </w:ins>
            <w:del w:id="2033" w:author="Dennis Hohmann" w:date="2012-04-15T01:12:00Z">
              <w:r w:rsidRPr="00FB133F" w:rsidDel="00F175F1">
                <w:rPr>
                  <w:lang w:eastAsia="de-DE"/>
                </w:rPr>
                <w:delText>auch TWI, 2-Draht-Bus</w:delText>
              </w:r>
            </w:del>
          </w:p>
          <w:p w14:paraId="3792C144" w14:textId="77777777" w:rsidR="00743D0E" w:rsidRPr="00FB133F" w:rsidRDefault="00743D0E">
            <w:pPr>
              <w:pStyle w:val="Textkrper"/>
              <w:jc w:val="left"/>
              <w:rPr>
                <w:lang w:eastAsia="de-DE"/>
              </w:rPr>
              <w:pPrChange w:id="2034" w:author="Dennis Hohmann" w:date="2012-04-15T01:03:00Z">
                <w:pPr/>
              </w:pPrChange>
            </w:pPr>
            <w:del w:id="2035" w:author="Dennis Hohmann" w:date="2012-04-15T01:12:00Z">
              <w:r w:rsidRPr="00FB133F" w:rsidDel="00F175F1">
                <w:rPr>
                  <w:lang w:eastAsia="de-DE"/>
                </w:rPr>
                <w:delText>-System</w:delText>
              </w:r>
            </w:del>
          </w:p>
        </w:tc>
      </w:tr>
      <w:tr w:rsidR="00743D0E" w:rsidRPr="00FB133F" w14:paraId="3C8EDCED" w14:textId="77777777" w:rsidTr="002E5C5D">
        <w:trPr>
          <w:trHeight w:val="300"/>
          <w:trPrChange w:id="2036" w:author="Dennis Hohmann" w:date="2012-04-15T01:52:00Z">
            <w:trPr>
              <w:trHeight w:val="300"/>
            </w:trPr>
          </w:trPrChange>
        </w:trPr>
        <w:tc>
          <w:tcPr>
            <w:tcW w:w="1433" w:type="dxa"/>
            <w:shd w:val="clear" w:color="auto" w:fill="auto"/>
            <w:noWrap/>
            <w:tcPrChange w:id="2037" w:author="Dennis Hohmann" w:date="2012-04-15T01:52:00Z">
              <w:tcPr>
                <w:tcW w:w="1433" w:type="dxa"/>
                <w:gridSpan w:val="2"/>
                <w:shd w:val="clear" w:color="auto" w:fill="auto"/>
                <w:noWrap/>
              </w:tcPr>
            </w:tcPrChange>
          </w:tcPr>
          <w:p w14:paraId="55D5A6A3" w14:textId="77777777" w:rsidR="00743D0E" w:rsidRPr="00FB133F" w:rsidRDefault="00743D0E">
            <w:pPr>
              <w:pStyle w:val="Textkrper"/>
              <w:jc w:val="left"/>
              <w:rPr>
                <w:lang w:eastAsia="de-DE"/>
              </w:rPr>
              <w:pPrChange w:id="2038" w:author="Dennis Hohmann" w:date="2012-04-15T01:03:00Z">
                <w:pPr/>
              </w:pPrChange>
            </w:pPr>
            <w:ins w:id="2039" w:author="Dennis Hohmann" w:date="2012-04-15T01:56:00Z">
              <w:r w:rsidRPr="00FB133F">
                <w:rPr>
                  <w:lang w:eastAsia="de-DE"/>
                </w:rPr>
                <w:t>NC</w:t>
              </w:r>
            </w:ins>
            <w:del w:id="2040" w:author="Dennis Hohmann" w:date="2012-04-15T01:12:00Z">
              <w:r w:rsidRPr="00FB133F" w:rsidDel="00F175F1">
                <w:rPr>
                  <w:lang w:eastAsia="de-DE"/>
                </w:rPr>
                <w:delText>JTAG</w:delText>
              </w:r>
            </w:del>
          </w:p>
        </w:tc>
        <w:tc>
          <w:tcPr>
            <w:tcW w:w="4394" w:type="dxa"/>
            <w:gridSpan w:val="2"/>
            <w:shd w:val="clear" w:color="auto" w:fill="auto"/>
            <w:noWrap/>
            <w:tcPrChange w:id="2041" w:author="Dennis Hohmann" w:date="2012-04-15T01:52:00Z">
              <w:tcPr>
                <w:tcW w:w="4394" w:type="dxa"/>
                <w:gridSpan w:val="2"/>
                <w:shd w:val="clear" w:color="auto" w:fill="auto"/>
                <w:noWrap/>
              </w:tcPr>
            </w:tcPrChange>
          </w:tcPr>
          <w:p w14:paraId="00668E2A" w14:textId="77777777" w:rsidR="00743D0E" w:rsidRPr="00FB133F" w:rsidRDefault="00743D0E">
            <w:pPr>
              <w:pStyle w:val="Textkrper"/>
              <w:jc w:val="left"/>
              <w:rPr>
                <w:lang w:eastAsia="de-DE"/>
              </w:rPr>
              <w:pPrChange w:id="2042" w:author="Dennis Hohmann" w:date="2012-04-15T01:03:00Z">
                <w:pPr/>
              </w:pPrChange>
            </w:pPr>
            <w:ins w:id="2043" w:author="Dennis Hohmann" w:date="2012-04-15T01:56:00Z">
              <w:r w:rsidRPr="00FB133F">
                <w:rPr>
                  <w:lang w:eastAsia="de-DE"/>
                </w:rPr>
                <w:t>Numerical Control</w:t>
              </w:r>
            </w:ins>
            <w:del w:id="2044" w:author="Dennis Hohmann" w:date="2012-04-15T01:12:00Z">
              <w:r w:rsidRPr="00FB133F" w:rsidDel="00F175F1">
                <w:rPr>
                  <w:lang w:eastAsia="de-DE"/>
                </w:rPr>
                <w:delText>Joint Test Action Group</w:delText>
              </w:r>
            </w:del>
          </w:p>
        </w:tc>
        <w:tc>
          <w:tcPr>
            <w:tcW w:w="3827" w:type="dxa"/>
            <w:gridSpan w:val="2"/>
            <w:shd w:val="clear" w:color="auto" w:fill="auto"/>
            <w:noWrap/>
            <w:tcPrChange w:id="2045" w:author="Dennis Hohmann" w:date="2012-04-15T01:52:00Z">
              <w:tcPr>
                <w:tcW w:w="3969" w:type="dxa"/>
                <w:gridSpan w:val="2"/>
                <w:shd w:val="clear" w:color="auto" w:fill="auto"/>
                <w:noWrap/>
              </w:tcPr>
            </w:tcPrChange>
          </w:tcPr>
          <w:p w14:paraId="796897A7" w14:textId="77777777" w:rsidR="00743D0E" w:rsidRPr="00FB133F" w:rsidRDefault="00743D0E">
            <w:pPr>
              <w:pStyle w:val="Textkrper"/>
              <w:jc w:val="left"/>
              <w:rPr>
                <w:lang w:eastAsia="de-DE"/>
              </w:rPr>
              <w:pPrChange w:id="2046" w:author="Dennis Hohmann" w:date="2012-04-15T01:03:00Z">
                <w:pPr/>
              </w:pPrChange>
            </w:pPr>
            <w:ins w:id="2047" w:author="Dennis Hohmann" w:date="2012-04-15T01:56:00Z">
              <w:r w:rsidRPr="00FB133F">
                <w:rPr>
                  <w:lang w:eastAsia="de-DE"/>
                </w:rPr>
                <w:t>Numerische Steuerung</w:t>
              </w:r>
            </w:ins>
            <w:del w:id="2048" w:author="Dennis Hohmann" w:date="2012-04-15T01:12:00Z">
              <w:r w:rsidRPr="00FB133F" w:rsidDel="00F175F1">
                <w:rPr>
                  <w:lang w:eastAsia="de-DE"/>
                </w:rPr>
                <w:delText>Debug-Schnittstelle</w:delText>
              </w:r>
            </w:del>
          </w:p>
        </w:tc>
      </w:tr>
      <w:tr w:rsidR="00743D0E" w:rsidRPr="00FB133F" w14:paraId="684C5F89" w14:textId="77777777" w:rsidTr="002E5C5D">
        <w:trPr>
          <w:trHeight w:val="300"/>
          <w:trPrChange w:id="2049" w:author="Dennis Hohmann" w:date="2012-04-15T01:52:00Z">
            <w:trPr>
              <w:trHeight w:val="300"/>
            </w:trPr>
          </w:trPrChange>
        </w:trPr>
        <w:tc>
          <w:tcPr>
            <w:tcW w:w="1433" w:type="dxa"/>
            <w:shd w:val="clear" w:color="auto" w:fill="auto"/>
            <w:noWrap/>
            <w:tcPrChange w:id="2050" w:author="Dennis Hohmann" w:date="2012-04-15T01:52:00Z">
              <w:tcPr>
                <w:tcW w:w="1433" w:type="dxa"/>
                <w:gridSpan w:val="2"/>
                <w:shd w:val="clear" w:color="auto" w:fill="auto"/>
                <w:noWrap/>
              </w:tcPr>
            </w:tcPrChange>
          </w:tcPr>
          <w:p w14:paraId="4FBE50AE" w14:textId="77777777" w:rsidR="00743D0E" w:rsidRPr="00FB133F" w:rsidRDefault="00743D0E">
            <w:pPr>
              <w:pStyle w:val="Textkrper"/>
              <w:jc w:val="left"/>
              <w:rPr>
                <w:lang w:eastAsia="de-DE"/>
              </w:rPr>
              <w:pPrChange w:id="2051" w:author="Dennis Hohmann" w:date="2012-04-15T01:03:00Z">
                <w:pPr/>
              </w:pPrChange>
            </w:pPr>
            <w:ins w:id="2052" w:author="Dennis Hohmann" w:date="2012-04-15T01:56:00Z">
              <w:r w:rsidRPr="00FB133F">
                <w:rPr>
                  <w:lang w:eastAsia="de-DE"/>
                </w:rPr>
                <w:t>ROM</w:t>
              </w:r>
            </w:ins>
            <w:del w:id="2053" w:author="Dennis Hohmann" w:date="2012-04-15T01:12:00Z">
              <w:r w:rsidRPr="00FB133F" w:rsidDel="00F175F1">
                <w:rPr>
                  <w:lang w:eastAsia="de-DE"/>
                </w:rPr>
                <w:delText>LC-Display</w:delText>
              </w:r>
            </w:del>
          </w:p>
        </w:tc>
        <w:tc>
          <w:tcPr>
            <w:tcW w:w="4394" w:type="dxa"/>
            <w:gridSpan w:val="2"/>
            <w:shd w:val="clear" w:color="auto" w:fill="auto"/>
            <w:noWrap/>
            <w:tcPrChange w:id="2054" w:author="Dennis Hohmann" w:date="2012-04-15T01:52:00Z">
              <w:tcPr>
                <w:tcW w:w="4394" w:type="dxa"/>
                <w:gridSpan w:val="2"/>
                <w:shd w:val="clear" w:color="auto" w:fill="auto"/>
                <w:noWrap/>
              </w:tcPr>
            </w:tcPrChange>
          </w:tcPr>
          <w:p w14:paraId="532A0238" w14:textId="77777777" w:rsidR="00743D0E" w:rsidRPr="00FB133F" w:rsidRDefault="00743D0E">
            <w:pPr>
              <w:pStyle w:val="Textkrper"/>
              <w:jc w:val="left"/>
              <w:rPr>
                <w:lang w:eastAsia="de-DE"/>
              </w:rPr>
              <w:pPrChange w:id="2055" w:author="Dennis Hohmann" w:date="2012-04-15T01:03:00Z">
                <w:pPr/>
              </w:pPrChange>
            </w:pPr>
            <w:ins w:id="2056" w:author="Dennis Hohmann" w:date="2012-04-15T01:56:00Z">
              <w:r w:rsidRPr="00FB133F">
                <w:rPr>
                  <w:lang w:eastAsia="de-DE"/>
                </w:rPr>
                <w:t>Read-Only-Memory</w:t>
              </w:r>
            </w:ins>
            <w:del w:id="2057" w:author="Dennis Hohmann" w:date="2012-04-15T01:12:00Z">
              <w:r w:rsidRPr="00FB133F" w:rsidDel="00F175F1">
                <w:rPr>
                  <w:lang w:eastAsia="de-DE"/>
                </w:rPr>
                <w:delText>Liquid Cristal Display</w:delText>
              </w:r>
            </w:del>
          </w:p>
        </w:tc>
        <w:tc>
          <w:tcPr>
            <w:tcW w:w="3827" w:type="dxa"/>
            <w:gridSpan w:val="2"/>
            <w:shd w:val="clear" w:color="auto" w:fill="auto"/>
            <w:noWrap/>
            <w:tcPrChange w:id="2058" w:author="Dennis Hohmann" w:date="2012-04-15T01:52:00Z">
              <w:tcPr>
                <w:tcW w:w="3969" w:type="dxa"/>
                <w:gridSpan w:val="2"/>
                <w:shd w:val="clear" w:color="auto" w:fill="auto"/>
                <w:noWrap/>
              </w:tcPr>
            </w:tcPrChange>
          </w:tcPr>
          <w:p w14:paraId="0DA40479" w14:textId="77777777" w:rsidR="00743D0E" w:rsidRPr="00FB133F" w:rsidRDefault="00743D0E">
            <w:pPr>
              <w:pStyle w:val="Textkrper"/>
              <w:jc w:val="left"/>
              <w:rPr>
                <w:lang w:eastAsia="de-DE"/>
              </w:rPr>
              <w:pPrChange w:id="2059" w:author="Dennis Hohmann" w:date="2012-04-15T01:03:00Z">
                <w:pPr/>
              </w:pPrChange>
            </w:pPr>
            <w:ins w:id="2060" w:author="Dennis Hohmann" w:date="2012-04-15T01:56:00Z">
              <w:r>
                <w:rPr>
                  <w:lang w:eastAsia="de-DE"/>
                </w:rPr>
                <w:t>Nur-Lese-Speicher</w:t>
              </w:r>
            </w:ins>
            <w:del w:id="2061" w:author="Dennis Hohmann" w:date="2012-04-15T01:12:00Z">
              <w:r w:rsidRPr="00FB133F" w:rsidDel="00F175F1">
                <w:rPr>
                  <w:lang w:eastAsia="de-DE"/>
                </w:rPr>
                <w:delText>Flüssigkristallanzeige</w:delText>
              </w:r>
            </w:del>
          </w:p>
        </w:tc>
      </w:tr>
      <w:tr w:rsidR="00743D0E" w:rsidRPr="00743D0E" w14:paraId="68E0192C" w14:textId="77777777" w:rsidTr="002E5C5D">
        <w:trPr>
          <w:trHeight w:val="300"/>
          <w:trPrChange w:id="2062" w:author="Dennis Hohmann" w:date="2012-04-15T01:52:00Z">
            <w:trPr>
              <w:trHeight w:val="300"/>
            </w:trPr>
          </w:trPrChange>
        </w:trPr>
        <w:tc>
          <w:tcPr>
            <w:tcW w:w="1433" w:type="dxa"/>
            <w:shd w:val="clear" w:color="auto" w:fill="auto"/>
            <w:noWrap/>
            <w:tcPrChange w:id="2063" w:author="Dennis Hohmann" w:date="2012-04-15T01:52:00Z">
              <w:tcPr>
                <w:tcW w:w="1433" w:type="dxa"/>
                <w:gridSpan w:val="2"/>
                <w:shd w:val="clear" w:color="auto" w:fill="auto"/>
                <w:noWrap/>
              </w:tcPr>
            </w:tcPrChange>
          </w:tcPr>
          <w:p w14:paraId="54F9F2D8" w14:textId="77777777" w:rsidR="00743D0E" w:rsidRPr="00743D0E" w:rsidRDefault="00743D0E">
            <w:pPr>
              <w:pStyle w:val="Textkrper"/>
              <w:jc w:val="left"/>
              <w:rPr>
                <w:bCs w:val="0"/>
                <w:lang w:eastAsia="de-DE"/>
                <w:rPrChange w:id="2064" w:author="Dennis Hohmann" w:date="2012-04-15T01:47:00Z">
                  <w:rPr>
                    <w:rFonts w:asciiTheme="majorHAnsi" w:eastAsiaTheme="majorEastAsia" w:hAnsiTheme="majorHAnsi" w:cstheme="majorBidi"/>
                    <w:b/>
                    <w:bCs/>
                    <w:i/>
                    <w:iCs/>
                    <w:color w:val="4F81BD" w:themeColor="accent1"/>
                    <w:lang w:eastAsia="de-DE"/>
                  </w:rPr>
                </w:rPrChange>
              </w:rPr>
              <w:pPrChange w:id="2065" w:author="Dennis Hohmann" w:date="2012-04-15T01:03:00Z">
                <w:pPr>
                  <w:keepNext/>
                  <w:keepLines/>
                  <w:numPr>
                    <w:ilvl w:val="3"/>
                    <w:numId w:val="2"/>
                  </w:numPr>
                  <w:spacing w:before="200"/>
                  <w:ind w:left="864" w:hanging="864"/>
                  <w:outlineLvl w:val="3"/>
                </w:pPr>
              </w:pPrChange>
            </w:pPr>
            <w:ins w:id="2066" w:author="Dennis Hohmann" w:date="2012-04-15T01:56:00Z">
              <w:r w:rsidRPr="00743D0E">
                <w:rPr>
                  <w:lang w:eastAsia="de-DE"/>
                </w:rPr>
                <w:t>RS-232</w:t>
              </w:r>
            </w:ins>
            <w:del w:id="2067" w:author="Dennis Hohmann" w:date="2012-04-15T01:12:00Z">
              <w:r w:rsidRPr="009943EF" w:rsidDel="00F175F1">
                <w:rPr>
                  <w:lang w:eastAsia="de-DE"/>
                </w:rPr>
                <w:delText>LCD</w:delText>
              </w:r>
            </w:del>
          </w:p>
        </w:tc>
        <w:tc>
          <w:tcPr>
            <w:tcW w:w="4394" w:type="dxa"/>
            <w:gridSpan w:val="2"/>
            <w:shd w:val="clear" w:color="auto" w:fill="auto"/>
            <w:noWrap/>
            <w:tcPrChange w:id="2068" w:author="Dennis Hohmann" w:date="2012-04-15T01:52:00Z">
              <w:tcPr>
                <w:tcW w:w="4394" w:type="dxa"/>
                <w:gridSpan w:val="2"/>
                <w:shd w:val="clear" w:color="auto" w:fill="auto"/>
                <w:noWrap/>
              </w:tcPr>
            </w:tcPrChange>
          </w:tcPr>
          <w:p w14:paraId="13E62DC6" w14:textId="77777777" w:rsidR="00743D0E" w:rsidRPr="00743D0E" w:rsidRDefault="00743D0E">
            <w:pPr>
              <w:pStyle w:val="Textkrper"/>
              <w:jc w:val="left"/>
              <w:rPr>
                <w:bCs w:val="0"/>
                <w:lang w:eastAsia="de-DE"/>
                <w:rPrChange w:id="2069" w:author="Dennis Hohmann" w:date="2012-04-15T01:47:00Z">
                  <w:rPr>
                    <w:rFonts w:asciiTheme="majorHAnsi" w:eastAsiaTheme="majorEastAsia" w:hAnsiTheme="majorHAnsi" w:cstheme="majorBidi"/>
                    <w:b/>
                    <w:bCs/>
                    <w:i/>
                    <w:iCs/>
                    <w:color w:val="4F81BD" w:themeColor="accent1"/>
                    <w:lang w:eastAsia="de-DE"/>
                  </w:rPr>
                </w:rPrChange>
              </w:rPr>
              <w:pPrChange w:id="2070" w:author="Dennis Hohmann" w:date="2012-04-15T01:03:00Z">
                <w:pPr>
                  <w:keepNext/>
                  <w:keepLines/>
                  <w:numPr>
                    <w:ilvl w:val="3"/>
                    <w:numId w:val="2"/>
                  </w:numPr>
                  <w:spacing w:before="200"/>
                  <w:ind w:left="864" w:hanging="864"/>
                  <w:outlineLvl w:val="3"/>
                </w:pPr>
              </w:pPrChange>
            </w:pPr>
            <w:ins w:id="2071" w:author="Dennis Hohmann" w:date="2012-04-15T01:56:00Z">
              <w:r w:rsidRPr="00743D0E">
                <w:rPr>
                  <w:lang w:eastAsia="de-DE"/>
                </w:rPr>
                <w:t>siehe UART</w:t>
              </w:r>
            </w:ins>
            <w:del w:id="2072" w:author="Dennis Hohmann" w:date="2012-04-15T01:12:00Z">
              <w:r w:rsidRPr="009943EF" w:rsidDel="00F175F1">
                <w:rPr>
                  <w:lang w:eastAsia="de-DE"/>
                </w:rPr>
                <w:delText>Liquid Cristal Display</w:delText>
              </w:r>
            </w:del>
          </w:p>
        </w:tc>
        <w:tc>
          <w:tcPr>
            <w:tcW w:w="3827" w:type="dxa"/>
            <w:gridSpan w:val="2"/>
            <w:shd w:val="clear" w:color="auto" w:fill="auto"/>
            <w:noWrap/>
            <w:tcPrChange w:id="2073" w:author="Dennis Hohmann" w:date="2012-04-15T01:52:00Z">
              <w:tcPr>
                <w:tcW w:w="3969" w:type="dxa"/>
                <w:gridSpan w:val="2"/>
                <w:shd w:val="clear" w:color="auto" w:fill="auto"/>
                <w:noWrap/>
              </w:tcPr>
            </w:tcPrChange>
          </w:tcPr>
          <w:p w14:paraId="0076CE97" w14:textId="77777777" w:rsidR="00743D0E" w:rsidRPr="00743D0E" w:rsidRDefault="00743D0E">
            <w:pPr>
              <w:pStyle w:val="Textkrper"/>
              <w:jc w:val="left"/>
              <w:rPr>
                <w:lang w:eastAsia="de-DE"/>
                <w:rPrChange w:id="2074" w:author="Dennis Hohmann" w:date="2012-04-15T01:47:00Z">
                  <w:rPr>
                    <w:rFonts w:asciiTheme="majorHAnsi" w:eastAsiaTheme="majorEastAsia" w:hAnsiTheme="majorHAnsi" w:cstheme="majorBidi"/>
                    <w:b/>
                    <w:bCs w:val="0"/>
                    <w:i/>
                    <w:iCs/>
                    <w:lang w:eastAsia="de-DE"/>
                  </w:rPr>
                </w:rPrChange>
              </w:rPr>
              <w:pPrChange w:id="2075" w:author="Dennis Hohmann" w:date="2012-04-15T01:03:00Z">
                <w:pPr>
                  <w:pStyle w:val="Textkrper"/>
                  <w:keepNext/>
                  <w:keepLines/>
                  <w:numPr>
                    <w:ilvl w:val="3"/>
                    <w:numId w:val="2"/>
                  </w:numPr>
                  <w:spacing w:before="200"/>
                  <w:ind w:left="864" w:hanging="864"/>
                  <w:jc w:val="left"/>
                  <w:outlineLvl w:val="3"/>
                </w:pPr>
              </w:pPrChange>
            </w:pPr>
            <w:ins w:id="2076" w:author="Dennis Hohmann" w:date="2012-04-15T01:56:00Z">
              <w:r w:rsidRPr="00743D0E">
                <w:rPr>
                  <w:lang w:eastAsia="de-DE"/>
                </w:rPr>
                <w:t>Serielle Schnittstelle</w:t>
              </w:r>
            </w:ins>
          </w:p>
        </w:tc>
      </w:tr>
      <w:tr w:rsidR="00743D0E" w:rsidRPr="00FB133F" w14:paraId="57B692BC" w14:textId="77777777" w:rsidTr="002E5C5D">
        <w:trPr>
          <w:trHeight w:val="300"/>
          <w:trPrChange w:id="2077" w:author="Dennis Hohmann" w:date="2012-04-15T01:52:00Z">
            <w:trPr>
              <w:trHeight w:val="300"/>
            </w:trPr>
          </w:trPrChange>
        </w:trPr>
        <w:tc>
          <w:tcPr>
            <w:tcW w:w="1433" w:type="dxa"/>
            <w:shd w:val="clear" w:color="auto" w:fill="auto"/>
            <w:noWrap/>
            <w:tcPrChange w:id="2078" w:author="Dennis Hohmann" w:date="2012-04-15T01:52:00Z">
              <w:tcPr>
                <w:tcW w:w="1433" w:type="dxa"/>
                <w:gridSpan w:val="2"/>
                <w:shd w:val="clear" w:color="auto" w:fill="auto"/>
                <w:noWrap/>
              </w:tcPr>
            </w:tcPrChange>
          </w:tcPr>
          <w:p w14:paraId="78328E2A" w14:textId="77777777" w:rsidR="00743D0E" w:rsidRPr="00743D0E" w:rsidRDefault="00743D0E">
            <w:pPr>
              <w:pStyle w:val="Textkrper"/>
              <w:jc w:val="left"/>
              <w:rPr>
                <w:bCs w:val="0"/>
                <w:lang w:eastAsia="de-DE"/>
                <w:rPrChange w:id="2079" w:author="Dennis Hohmann" w:date="2012-04-15T01:47:00Z">
                  <w:rPr>
                    <w:rFonts w:asciiTheme="majorHAnsi" w:eastAsiaTheme="majorEastAsia" w:hAnsiTheme="majorHAnsi" w:cstheme="majorBidi"/>
                    <w:b/>
                    <w:bCs/>
                    <w:i/>
                    <w:iCs/>
                    <w:color w:val="4F81BD" w:themeColor="accent1"/>
                    <w:lang w:eastAsia="de-DE"/>
                  </w:rPr>
                </w:rPrChange>
              </w:rPr>
              <w:pPrChange w:id="2080" w:author="Dennis Hohmann" w:date="2012-04-15T01:03:00Z">
                <w:pPr>
                  <w:keepNext/>
                  <w:keepLines/>
                  <w:numPr>
                    <w:ilvl w:val="3"/>
                    <w:numId w:val="2"/>
                  </w:numPr>
                  <w:spacing w:before="200"/>
                  <w:ind w:left="864" w:hanging="864"/>
                  <w:outlineLvl w:val="3"/>
                </w:pPr>
              </w:pPrChange>
            </w:pPr>
            <w:ins w:id="2081" w:author="Dennis Hohmann" w:date="2012-04-15T01:56:00Z">
              <w:r w:rsidRPr="00743D0E">
                <w:rPr>
                  <w:lang w:eastAsia="de-DE"/>
                </w:rPr>
                <w:t>RS-485</w:t>
              </w:r>
            </w:ins>
            <w:del w:id="2082" w:author="Dennis Hohmann" w:date="2012-04-15T01:12:00Z">
              <w:r w:rsidRPr="009943EF" w:rsidDel="00F175F1">
                <w:rPr>
                  <w:lang w:eastAsia="de-DE"/>
                </w:rPr>
                <w:delText>NC</w:delText>
              </w:r>
            </w:del>
          </w:p>
        </w:tc>
        <w:tc>
          <w:tcPr>
            <w:tcW w:w="4394" w:type="dxa"/>
            <w:gridSpan w:val="2"/>
            <w:shd w:val="clear" w:color="auto" w:fill="auto"/>
            <w:noWrap/>
            <w:tcPrChange w:id="2083" w:author="Dennis Hohmann" w:date="2012-04-15T01:52:00Z">
              <w:tcPr>
                <w:tcW w:w="4394" w:type="dxa"/>
                <w:gridSpan w:val="2"/>
                <w:shd w:val="clear" w:color="auto" w:fill="auto"/>
                <w:noWrap/>
              </w:tcPr>
            </w:tcPrChange>
          </w:tcPr>
          <w:p w14:paraId="4684DD1D" w14:textId="77777777" w:rsidR="00743D0E" w:rsidRPr="00743D0E" w:rsidRDefault="00743D0E">
            <w:pPr>
              <w:pStyle w:val="Textkrper"/>
              <w:jc w:val="left"/>
              <w:rPr>
                <w:bCs w:val="0"/>
                <w:lang w:eastAsia="de-DE"/>
                <w:rPrChange w:id="2084" w:author="Dennis Hohmann" w:date="2012-04-15T01:47:00Z">
                  <w:rPr>
                    <w:rFonts w:asciiTheme="majorHAnsi" w:eastAsiaTheme="majorEastAsia" w:hAnsiTheme="majorHAnsi" w:cstheme="majorBidi"/>
                    <w:b/>
                    <w:bCs/>
                    <w:i/>
                    <w:iCs/>
                    <w:color w:val="4F81BD" w:themeColor="accent1"/>
                    <w:lang w:eastAsia="de-DE"/>
                  </w:rPr>
                </w:rPrChange>
              </w:rPr>
              <w:pPrChange w:id="2085" w:author="Dennis Hohmann" w:date="2012-04-15T01:03:00Z">
                <w:pPr>
                  <w:keepNext/>
                  <w:keepLines/>
                  <w:numPr>
                    <w:ilvl w:val="3"/>
                    <w:numId w:val="2"/>
                  </w:numPr>
                  <w:spacing w:before="200"/>
                  <w:ind w:left="864" w:hanging="864"/>
                  <w:outlineLvl w:val="3"/>
                </w:pPr>
              </w:pPrChange>
            </w:pPr>
            <w:ins w:id="2086" w:author="Dennis Hohmann" w:date="2012-04-15T01:56:00Z">
              <w:r w:rsidRPr="00743D0E">
                <w:rPr>
                  <w:lang w:eastAsia="de-DE"/>
                </w:rPr>
                <w:t>siehe UART</w:t>
              </w:r>
            </w:ins>
            <w:del w:id="2087" w:author="Dennis Hohmann" w:date="2012-04-15T01:12:00Z">
              <w:r w:rsidRPr="009943EF" w:rsidDel="00F175F1">
                <w:rPr>
                  <w:lang w:eastAsia="de-DE"/>
                </w:rPr>
                <w:delText>Numerical Control</w:delText>
              </w:r>
            </w:del>
          </w:p>
        </w:tc>
        <w:tc>
          <w:tcPr>
            <w:tcW w:w="3827" w:type="dxa"/>
            <w:gridSpan w:val="2"/>
            <w:shd w:val="clear" w:color="auto" w:fill="auto"/>
            <w:noWrap/>
            <w:tcPrChange w:id="2088" w:author="Dennis Hohmann" w:date="2012-04-15T01:52:00Z">
              <w:tcPr>
                <w:tcW w:w="3969" w:type="dxa"/>
                <w:gridSpan w:val="2"/>
                <w:shd w:val="clear" w:color="auto" w:fill="auto"/>
                <w:noWrap/>
              </w:tcPr>
            </w:tcPrChange>
          </w:tcPr>
          <w:p w14:paraId="7223851D" w14:textId="77777777" w:rsidR="00743D0E" w:rsidRPr="00743D0E" w:rsidRDefault="00743D0E" w:rsidP="00F459EB">
            <w:pPr>
              <w:pStyle w:val="Textkrper"/>
              <w:keepNext/>
              <w:keepLines/>
              <w:numPr>
                <w:ilvl w:val="3"/>
                <w:numId w:val="2"/>
              </w:numPr>
              <w:spacing w:before="200"/>
              <w:ind w:left="0" w:firstLine="0"/>
              <w:jc w:val="left"/>
              <w:outlineLvl w:val="3"/>
              <w:rPr>
                <w:lang w:eastAsia="de-DE"/>
                <w:rPrChange w:id="2089" w:author="Dennis Hohmann" w:date="2012-04-15T01:47:00Z">
                  <w:rPr>
                    <w:rFonts w:asciiTheme="majorHAnsi" w:eastAsiaTheme="majorEastAsia" w:hAnsiTheme="majorHAnsi" w:cstheme="majorBidi"/>
                    <w:b/>
                    <w:bCs w:val="0"/>
                    <w:i/>
                    <w:iCs/>
                    <w:lang w:eastAsia="de-DE"/>
                  </w:rPr>
                </w:rPrChange>
              </w:rPr>
            </w:pPr>
            <w:ins w:id="2090" w:author="Dennis Hohmann" w:date="2012-04-15T01:56:00Z">
              <w:r w:rsidRPr="00743D0E">
                <w:rPr>
                  <w:lang w:eastAsia="de-DE"/>
                </w:rPr>
                <w:t>Serielle Schnittstelle mit diff. Übertragung</w:t>
              </w:r>
            </w:ins>
            <w:del w:id="2091" w:author="Dennis Hohmann" w:date="2012-04-15T01:12:00Z">
              <w:r w:rsidRPr="00743D0E" w:rsidDel="00F175F1">
                <w:rPr>
                  <w:lang w:eastAsia="de-DE"/>
                </w:rPr>
                <w:delText>Numerische Steuerung</w:delText>
              </w:r>
            </w:del>
          </w:p>
        </w:tc>
      </w:tr>
      <w:tr w:rsidR="00743D0E" w:rsidRPr="00FB133F" w14:paraId="15FDA6B8" w14:textId="77777777" w:rsidTr="002E5C5D">
        <w:trPr>
          <w:trHeight w:val="300"/>
          <w:trPrChange w:id="2092" w:author="Dennis Hohmann" w:date="2012-04-15T01:52:00Z">
            <w:trPr>
              <w:trHeight w:val="300"/>
            </w:trPr>
          </w:trPrChange>
        </w:trPr>
        <w:tc>
          <w:tcPr>
            <w:tcW w:w="1433" w:type="dxa"/>
            <w:shd w:val="clear" w:color="auto" w:fill="auto"/>
            <w:noWrap/>
            <w:tcPrChange w:id="2093" w:author="Dennis Hohmann" w:date="2012-04-15T01:52:00Z">
              <w:tcPr>
                <w:tcW w:w="1433" w:type="dxa"/>
                <w:gridSpan w:val="2"/>
                <w:shd w:val="clear" w:color="auto" w:fill="auto"/>
                <w:noWrap/>
              </w:tcPr>
            </w:tcPrChange>
          </w:tcPr>
          <w:p w14:paraId="1228110A" w14:textId="77777777" w:rsidR="00743D0E" w:rsidRPr="00FB133F" w:rsidRDefault="00743D0E">
            <w:pPr>
              <w:pStyle w:val="Textkrper"/>
              <w:jc w:val="left"/>
              <w:rPr>
                <w:lang w:eastAsia="de-DE"/>
              </w:rPr>
              <w:pPrChange w:id="2094" w:author="Dennis Hohmann" w:date="2012-04-15T01:03:00Z">
                <w:pPr/>
              </w:pPrChange>
            </w:pPr>
            <w:ins w:id="2095" w:author="Dennis Hohmann" w:date="2012-04-15T01:56:00Z">
              <w:r w:rsidRPr="00FB133F">
                <w:rPr>
                  <w:lang w:eastAsia="de-DE"/>
                </w:rPr>
                <w:t>SPI</w:t>
              </w:r>
            </w:ins>
            <w:del w:id="2096" w:author="Dennis Hohmann" w:date="2012-04-15T01:12:00Z">
              <w:r w:rsidRPr="00FB133F" w:rsidDel="00F175F1">
                <w:rPr>
                  <w:lang w:eastAsia="de-DE"/>
                </w:rPr>
                <w:delText>ROM</w:delText>
              </w:r>
            </w:del>
          </w:p>
        </w:tc>
        <w:tc>
          <w:tcPr>
            <w:tcW w:w="4394" w:type="dxa"/>
            <w:gridSpan w:val="2"/>
            <w:shd w:val="clear" w:color="auto" w:fill="auto"/>
            <w:noWrap/>
            <w:tcPrChange w:id="2097" w:author="Dennis Hohmann" w:date="2012-04-15T01:52:00Z">
              <w:tcPr>
                <w:tcW w:w="4394" w:type="dxa"/>
                <w:gridSpan w:val="2"/>
                <w:shd w:val="clear" w:color="auto" w:fill="auto"/>
                <w:noWrap/>
              </w:tcPr>
            </w:tcPrChange>
          </w:tcPr>
          <w:p w14:paraId="26225ED6" w14:textId="77777777" w:rsidR="00743D0E" w:rsidRPr="00FB133F" w:rsidRDefault="00743D0E">
            <w:pPr>
              <w:pStyle w:val="Textkrper"/>
              <w:jc w:val="left"/>
              <w:rPr>
                <w:lang w:eastAsia="de-DE"/>
              </w:rPr>
              <w:pPrChange w:id="2098" w:author="Dennis Hohmann" w:date="2012-04-15T01:03:00Z">
                <w:pPr/>
              </w:pPrChange>
            </w:pPr>
            <w:ins w:id="2099" w:author="Dennis Hohmann" w:date="2012-04-15T01:56:00Z">
              <w:r w:rsidRPr="00FB133F">
                <w:rPr>
                  <w:lang w:eastAsia="de-DE"/>
                </w:rPr>
                <w:t>Serial Peripheral Interface</w:t>
              </w:r>
            </w:ins>
            <w:del w:id="2100" w:author="Dennis Hohmann" w:date="2012-04-15T01:12:00Z">
              <w:r w:rsidRPr="00FB133F" w:rsidDel="00F175F1">
                <w:rPr>
                  <w:lang w:eastAsia="de-DE"/>
                </w:rPr>
                <w:delText>Read-Only-Memory</w:delText>
              </w:r>
            </w:del>
          </w:p>
        </w:tc>
        <w:tc>
          <w:tcPr>
            <w:tcW w:w="3827" w:type="dxa"/>
            <w:gridSpan w:val="2"/>
            <w:shd w:val="clear" w:color="auto" w:fill="auto"/>
            <w:noWrap/>
            <w:tcPrChange w:id="2101" w:author="Dennis Hohmann" w:date="2012-04-15T01:52:00Z">
              <w:tcPr>
                <w:tcW w:w="3969" w:type="dxa"/>
                <w:gridSpan w:val="2"/>
                <w:shd w:val="clear" w:color="auto" w:fill="auto"/>
                <w:noWrap/>
              </w:tcPr>
            </w:tcPrChange>
          </w:tcPr>
          <w:p w14:paraId="0F9D060C" w14:textId="77777777" w:rsidR="00743D0E" w:rsidRPr="00FB133F" w:rsidRDefault="00743D0E">
            <w:pPr>
              <w:pStyle w:val="Textkrper"/>
              <w:jc w:val="left"/>
              <w:rPr>
                <w:lang w:eastAsia="de-DE"/>
              </w:rPr>
              <w:pPrChange w:id="2102" w:author="Dennis Hohmann" w:date="2012-04-15T01:03:00Z">
                <w:pPr/>
              </w:pPrChange>
            </w:pPr>
            <w:ins w:id="2103" w:author="Dennis Hohmann" w:date="2012-04-15T01:56:00Z">
              <w:r w:rsidRPr="00FB133F">
                <w:rPr>
                  <w:lang w:eastAsia="de-DE"/>
                </w:rPr>
                <w:t>Serielle Schnittstelle</w:t>
              </w:r>
            </w:ins>
          </w:p>
        </w:tc>
      </w:tr>
      <w:tr w:rsidR="00743D0E" w:rsidRPr="00FB133F" w14:paraId="24603803" w14:textId="77777777" w:rsidTr="002E5C5D">
        <w:trPr>
          <w:trHeight w:val="300"/>
          <w:trPrChange w:id="2104" w:author="Dennis Hohmann" w:date="2012-04-15T01:52:00Z">
            <w:trPr>
              <w:trHeight w:val="300"/>
            </w:trPr>
          </w:trPrChange>
        </w:trPr>
        <w:tc>
          <w:tcPr>
            <w:tcW w:w="1433" w:type="dxa"/>
            <w:shd w:val="clear" w:color="auto" w:fill="auto"/>
            <w:noWrap/>
            <w:tcPrChange w:id="2105" w:author="Dennis Hohmann" w:date="2012-04-15T01:52:00Z">
              <w:tcPr>
                <w:tcW w:w="1433" w:type="dxa"/>
                <w:gridSpan w:val="2"/>
                <w:shd w:val="clear" w:color="auto" w:fill="auto"/>
                <w:noWrap/>
              </w:tcPr>
            </w:tcPrChange>
          </w:tcPr>
          <w:p w14:paraId="3EF1A8B3" w14:textId="77777777" w:rsidR="00743D0E" w:rsidRPr="00FB133F" w:rsidRDefault="00743D0E">
            <w:pPr>
              <w:pStyle w:val="Textkrper"/>
              <w:jc w:val="left"/>
              <w:rPr>
                <w:lang w:eastAsia="de-DE"/>
              </w:rPr>
              <w:pPrChange w:id="2106" w:author="Dennis Hohmann" w:date="2012-04-15T01:03:00Z">
                <w:pPr/>
              </w:pPrChange>
            </w:pPr>
            <w:ins w:id="2107" w:author="Dennis Hohmann" w:date="2012-04-15T01:56:00Z">
              <w:r w:rsidRPr="00FB133F">
                <w:rPr>
                  <w:lang w:eastAsia="de-DE"/>
                </w:rPr>
                <w:t>SRAM</w:t>
              </w:r>
            </w:ins>
            <w:del w:id="2108" w:author="Dennis Hohmann" w:date="2012-04-15T01:12:00Z">
              <w:r w:rsidRPr="00FB133F" w:rsidDel="00F175F1">
                <w:rPr>
                  <w:lang w:eastAsia="de-DE"/>
                </w:rPr>
                <w:delText>RS-232</w:delText>
              </w:r>
            </w:del>
          </w:p>
        </w:tc>
        <w:tc>
          <w:tcPr>
            <w:tcW w:w="4394" w:type="dxa"/>
            <w:gridSpan w:val="2"/>
            <w:shd w:val="clear" w:color="auto" w:fill="auto"/>
            <w:noWrap/>
            <w:tcPrChange w:id="2109" w:author="Dennis Hohmann" w:date="2012-04-15T01:52:00Z">
              <w:tcPr>
                <w:tcW w:w="4394" w:type="dxa"/>
                <w:gridSpan w:val="2"/>
                <w:shd w:val="clear" w:color="auto" w:fill="auto"/>
                <w:noWrap/>
              </w:tcPr>
            </w:tcPrChange>
          </w:tcPr>
          <w:p w14:paraId="57E1BC48" w14:textId="77777777" w:rsidR="00743D0E" w:rsidRPr="00FB133F" w:rsidRDefault="00743D0E">
            <w:pPr>
              <w:pStyle w:val="Textkrper"/>
              <w:jc w:val="left"/>
              <w:rPr>
                <w:lang w:eastAsia="de-DE"/>
              </w:rPr>
              <w:pPrChange w:id="2110" w:author="Dennis Hohmann" w:date="2012-04-15T01:03:00Z">
                <w:pPr/>
              </w:pPrChange>
            </w:pPr>
            <w:ins w:id="2111" w:author="Dennis Hohmann" w:date="2012-04-15T01:56:00Z">
              <w:r w:rsidRPr="00FB133F">
                <w:rPr>
                  <w:lang w:eastAsia="de-DE"/>
                </w:rPr>
                <w:t>Static Radom-Access Memory</w:t>
              </w:r>
            </w:ins>
            <w:del w:id="2112" w:author="Dennis Hohmann" w:date="2012-04-15T01:12:00Z">
              <w:r w:rsidRPr="00FB133F" w:rsidDel="00F175F1">
                <w:rPr>
                  <w:lang w:eastAsia="de-DE"/>
                </w:rPr>
                <w:delText>siehe UART</w:delText>
              </w:r>
            </w:del>
          </w:p>
        </w:tc>
        <w:tc>
          <w:tcPr>
            <w:tcW w:w="3827" w:type="dxa"/>
            <w:gridSpan w:val="2"/>
            <w:shd w:val="clear" w:color="auto" w:fill="auto"/>
            <w:noWrap/>
            <w:tcPrChange w:id="2113" w:author="Dennis Hohmann" w:date="2012-04-15T01:52:00Z">
              <w:tcPr>
                <w:tcW w:w="3969" w:type="dxa"/>
                <w:gridSpan w:val="2"/>
                <w:shd w:val="clear" w:color="auto" w:fill="auto"/>
                <w:noWrap/>
              </w:tcPr>
            </w:tcPrChange>
          </w:tcPr>
          <w:p w14:paraId="0A010D85" w14:textId="77777777" w:rsidR="00743D0E" w:rsidRDefault="00743D0E" w:rsidP="002E5C5D">
            <w:pPr>
              <w:pStyle w:val="Textkrper"/>
              <w:jc w:val="left"/>
              <w:rPr>
                <w:ins w:id="2114" w:author="Dennis Hohmann" w:date="2012-04-15T01:56:00Z"/>
                <w:lang w:eastAsia="de-DE"/>
              </w:rPr>
            </w:pPr>
            <w:ins w:id="2115" w:author="Dennis Hohmann" w:date="2012-04-15T01:56:00Z">
              <w:r>
                <w:rPr>
                  <w:lang w:eastAsia="de-DE"/>
                </w:rPr>
                <w:t>nicht-flüchtiger Speicher</w:t>
              </w:r>
            </w:ins>
          </w:p>
          <w:p w14:paraId="6570685A" w14:textId="0AFB0332" w:rsidR="00743D0E" w:rsidRPr="00FB133F" w:rsidRDefault="00743D0E">
            <w:pPr>
              <w:pStyle w:val="Textkrper"/>
              <w:jc w:val="left"/>
              <w:rPr>
                <w:lang w:eastAsia="de-DE"/>
              </w:rPr>
              <w:pPrChange w:id="2116" w:author="Dennis Hohmann" w:date="2012-04-15T01:03:00Z">
                <w:pPr/>
              </w:pPrChange>
            </w:pPr>
            <w:ins w:id="2117" w:author="Dennis Hohmann" w:date="2012-04-15T01:56:00Z">
              <w:r>
                <w:rPr>
                  <w:lang w:eastAsia="de-DE"/>
                </w:rPr>
                <w:t xml:space="preserve">(unter </w:t>
              </w:r>
            </w:ins>
            <w:r w:rsidR="00434A9C">
              <w:rPr>
                <w:lang w:eastAsia="de-DE"/>
              </w:rPr>
              <w:t>Betriebsspannung</w:t>
            </w:r>
            <w:ins w:id="2118" w:author="Dennis Hohmann" w:date="2012-04-15T01:56:00Z">
              <w:r>
                <w:rPr>
                  <w:lang w:eastAsia="de-DE"/>
                </w:rPr>
                <w:t>)</w:t>
              </w:r>
            </w:ins>
            <w:del w:id="2119" w:author="Dennis Hohmann" w:date="2012-04-15T01:12:00Z">
              <w:r w:rsidRPr="00FB133F" w:rsidDel="00F175F1">
                <w:rPr>
                  <w:lang w:eastAsia="de-DE"/>
                </w:rPr>
                <w:delText>Serielle Schnittstelle</w:delText>
              </w:r>
            </w:del>
          </w:p>
        </w:tc>
      </w:tr>
      <w:tr w:rsidR="00743D0E" w:rsidRPr="00FB133F" w14:paraId="3A546501" w14:textId="77777777" w:rsidTr="002E5C5D">
        <w:trPr>
          <w:trHeight w:val="300"/>
          <w:trPrChange w:id="2120" w:author="Dennis Hohmann" w:date="2012-04-15T01:52:00Z">
            <w:trPr>
              <w:trHeight w:val="300"/>
            </w:trPr>
          </w:trPrChange>
        </w:trPr>
        <w:tc>
          <w:tcPr>
            <w:tcW w:w="1433" w:type="dxa"/>
            <w:shd w:val="clear" w:color="auto" w:fill="auto"/>
            <w:noWrap/>
            <w:tcPrChange w:id="2121" w:author="Dennis Hohmann" w:date="2012-04-15T01:52:00Z">
              <w:tcPr>
                <w:tcW w:w="1433" w:type="dxa"/>
                <w:gridSpan w:val="2"/>
                <w:shd w:val="clear" w:color="auto" w:fill="auto"/>
                <w:noWrap/>
              </w:tcPr>
            </w:tcPrChange>
          </w:tcPr>
          <w:p w14:paraId="1A519379" w14:textId="77777777" w:rsidR="00743D0E" w:rsidRPr="00FB133F" w:rsidRDefault="00743D0E">
            <w:pPr>
              <w:pStyle w:val="Textkrper"/>
              <w:jc w:val="left"/>
              <w:rPr>
                <w:lang w:eastAsia="de-DE"/>
              </w:rPr>
              <w:pPrChange w:id="2122" w:author="Dennis Hohmann" w:date="2012-04-15T01:03:00Z">
                <w:pPr/>
              </w:pPrChange>
            </w:pPr>
            <w:ins w:id="2123" w:author="Dennis Hohmann" w:date="2012-04-15T01:56:00Z">
              <w:r w:rsidRPr="00FB133F">
                <w:rPr>
                  <w:lang w:eastAsia="de-DE"/>
                </w:rPr>
                <w:t>TWI</w:t>
              </w:r>
            </w:ins>
            <w:del w:id="2124" w:author="Dennis Hohmann" w:date="2012-04-15T01:12:00Z">
              <w:r w:rsidRPr="00FB133F" w:rsidDel="00F175F1">
                <w:rPr>
                  <w:lang w:eastAsia="de-DE"/>
                </w:rPr>
                <w:delText>RS-485</w:delText>
              </w:r>
            </w:del>
          </w:p>
        </w:tc>
        <w:tc>
          <w:tcPr>
            <w:tcW w:w="4394" w:type="dxa"/>
            <w:gridSpan w:val="2"/>
            <w:shd w:val="clear" w:color="auto" w:fill="auto"/>
            <w:noWrap/>
            <w:tcPrChange w:id="2125" w:author="Dennis Hohmann" w:date="2012-04-15T01:52:00Z">
              <w:tcPr>
                <w:tcW w:w="4394" w:type="dxa"/>
                <w:gridSpan w:val="2"/>
                <w:shd w:val="clear" w:color="auto" w:fill="auto"/>
                <w:noWrap/>
              </w:tcPr>
            </w:tcPrChange>
          </w:tcPr>
          <w:p w14:paraId="46934E44" w14:textId="77777777" w:rsidR="00743D0E" w:rsidRPr="00FB133F" w:rsidRDefault="00743D0E">
            <w:pPr>
              <w:pStyle w:val="Textkrper"/>
              <w:jc w:val="left"/>
              <w:rPr>
                <w:lang w:eastAsia="de-DE"/>
              </w:rPr>
              <w:pPrChange w:id="2126" w:author="Dennis Hohmann" w:date="2012-04-15T01:03:00Z">
                <w:pPr/>
              </w:pPrChange>
            </w:pPr>
            <w:ins w:id="2127" w:author="Dennis Hohmann" w:date="2012-04-15T01:56:00Z">
              <w:r w:rsidRPr="00FB133F">
                <w:rPr>
                  <w:lang w:eastAsia="de-DE"/>
                </w:rPr>
                <w:t>Two Wire Interface</w:t>
              </w:r>
            </w:ins>
          </w:p>
        </w:tc>
        <w:tc>
          <w:tcPr>
            <w:tcW w:w="3827" w:type="dxa"/>
            <w:gridSpan w:val="2"/>
            <w:shd w:val="clear" w:color="auto" w:fill="auto"/>
            <w:noWrap/>
            <w:tcPrChange w:id="2128" w:author="Dennis Hohmann" w:date="2012-04-15T01:52:00Z">
              <w:tcPr>
                <w:tcW w:w="3969" w:type="dxa"/>
                <w:gridSpan w:val="2"/>
                <w:shd w:val="clear" w:color="auto" w:fill="auto"/>
                <w:noWrap/>
              </w:tcPr>
            </w:tcPrChange>
          </w:tcPr>
          <w:p w14:paraId="1C2E6138" w14:textId="77777777" w:rsidR="00743D0E" w:rsidRPr="00FB133F" w:rsidRDefault="00743D0E">
            <w:pPr>
              <w:pStyle w:val="Textkrper"/>
              <w:jc w:val="left"/>
              <w:rPr>
                <w:lang w:eastAsia="de-DE"/>
              </w:rPr>
              <w:pPrChange w:id="2129" w:author="Dennis Hohmann" w:date="2012-04-15T01:03:00Z">
                <w:pPr/>
              </w:pPrChange>
            </w:pPr>
            <w:ins w:id="2130" w:author="Dennis Hohmann" w:date="2012-04-15T01:56:00Z">
              <w:r>
                <w:rPr>
                  <w:lang w:eastAsia="de-DE"/>
                </w:rPr>
                <w:t>a</w:t>
              </w:r>
              <w:r w:rsidRPr="00FB133F">
                <w:rPr>
                  <w:lang w:eastAsia="de-DE"/>
                </w:rPr>
                <w:t>uch I2C-Bus</w:t>
              </w:r>
            </w:ins>
          </w:p>
        </w:tc>
      </w:tr>
      <w:tr w:rsidR="00743D0E" w:rsidRPr="00FB133F" w14:paraId="7843C3D8" w14:textId="77777777" w:rsidTr="002E5C5D">
        <w:trPr>
          <w:trHeight w:val="300"/>
          <w:trPrChange w:id="2131" w:author="Dennis Hohmann" w:date="2012-04-15T01:52:00Z">
            <w:trPr>
              <w:trHeight w:val="300"/>
            </w:trPr>
          </w:trPrChange>
        </w:trPr>
        <w:tc>
          <w:tcPr>
            <w:tcW w:w="1433" w:type="dxa"/>
            <w:shd w:val="clear" w:color="auto" w:fill="auto"/>
            <w:noWrap/>
            <w:tcPrChange w:id="2132" w:author="Dennis Hohmann" w:date="2012-04-15T01:52:00Z">
              <w:tcPr>
                <w:tcW w:w="1433" w:type="dxa"/>
                <w:gridSpan w:val="2"/>
                <w:shd w:val="clear" w:color="auto" w:fill="auto"/>
                <w:noWrap/>
              </w:tcPr>
            </w:tcPrChange>
          </w:tcPr>
          <w:p w14:paraId="52B3B207" w14:textId="77777777" w:rsidR="00743D0E" w:rsidRPr="00FB133F" w:rsidRDefault="00743D0E">
            <w:pPr>
              <w:pStyle w:val="Textkrper"/>
              <w:jc w:val="left"/>
              <w:rPr>
                <w:lang w:eastAsia="de-DE"/>
              </w:rPr>
              <w:pPrChange w:id="2133" w:author="Dennis Hohmann" w:date="2012-04-15T01:03:00Z">
                <w:pPr/>
              </w:pPrChange>
            </w:pPr>
            <w:ins w:id="2134" w:author="Dennis Hohmann" w:date="2012-04-15T01:56:00Z">
              <w:r w:rsidRPr="00FB133F">
                <w:rPr>
                  <w:lang w:eastAsia="de-DE"/>
                </w:rPr>
                <w:t>UART</w:t>
              </w:r>
            </w:ins>
            <w:del w:id="2135" w:author="Dennis Hohmann" w:date="2012-04-15T01:12:00Z">
              <w:r w:rsidRPr="00FB133F" w:rsidDel="00F175F1">
                <w:rPr>
                  <w:lang w:eastAsia="de-DE"/>
                </w:rPr>
                <w:delText>SPI</w:delText>
              </w:r>
            </w:del>
          </w:p>
        </w:tc>
        <w:tc>
          <w:tcPr>
            <w:tcW w:w="4394" w:type="dxa"/>
            <w:gridSpan w:val="2"/>
            <w:shd w:val="clear" w:color="auto" w:fill="auto"/>
            <w:noWrap/>
            <w:tcPrChange w:id="2136" w:author="Dennis Hohmann" w:date="2012-04-15T01:52:00Z">
              <w:tcPr>
                <w:tcW w:w="4394" w:type="dxa"/>
                <w:gridSpan w:val="2"/>
                <w:shd w:val="clear" w:color="auto" w:fill="auto"/>
                <w:noWrap/>
              </w:tcPr>
            </w:tcPrChange>
          </w:tcPr>
          <w:p w14:paraId="52C18824" w14:textId="77777777" w:rsidR="00743D0E" w:rsidRPr="00FB133F" w:rsidRDefault="00743D0E">
            <w:pPr>
              <w:pStyle w:val="Textkrper"/>
              <w:jc w:val="left"/>
              <w:rPr>
                <w:lang w:eastAsia="de-DE"/>
              </w:rPr>
              <w:pPrChange w:id="2137" w:author="Dennis Hohmann" w:date="2012-04-15T01:03:00Z">
                <w:pPr/>
              </w:pPrChange>
            </w:pPr>
            <w:ins w:id="2138" w:author="Dennis Hohmann" w:date="2012-04-15T01:56:00Z">
              <w:r w:rsidRPr="00FB133F">
                <w:rPr>
                  <w:lang w:eastAsia="de-DE"/>
                </w:rPr>
                <w:t>Univ. Asynchron Receiver Transmitter</w:t>
              </w:r>
            </w:ins>
            <w:del w:id="2139" w:author="Dennis Hohmann" w:date="2012-04-15T01:12:00Z">
              <w:r w:rsidRPr="00FB133F" w:rsidDel="00F175F1">
                <w:rPr>
                  <w:lang w:eastAsia="de-DE"/>
                </w:rPr>
                <w:delText>Serial Peripheral Interface</w:delText>
              </w:r>
            </w:del>
          </w:p>
        </w:tc>
        <w:tc>
          <w:tcPr>
            <w:tcW w:w="3827" w:type="dxa"/>
            <w:gridSpan w:val="2"/>
            <w:shd w:val="clear" w:color="auto" w:fill="auto"/>
            <w:noWrap/>
            <w:tcPrChange w:id="2140" w:author="Dennis Hohmann" w:date="2012-04-15T01:52:00Z">
              <w:tcPr>
                <w:tcW w:w="3969" w:type="dxa"/>
                <w:gridSpan w:val="2"/>
                <w:shd w:val="clear" w:color="auto" w:fill="auto"/>
                <w:noWrap/>
              </w:tcPr>
            </w:tcPrChange>
          </w:tcPr>
          <w:p w14:paraId="65909F7F" w14:textId="77777777" w:rsidR="00743D0E" w:rsidRPr="00FB133F" w:rsidRDefault="00743D0E">
            <w:pPr>
              <w:pStyle w:val="Textkrper"/>
              <w:jc w:val="left"/>
              <w:rPr>
                <w:lang w:eastAsia="de-DE"/>
              </w:rPr>
              <w:pPrChange w:id="2141" w:author="Dennis Hohmann" w:date="2012-04-15T01:03:00Z">
                <w:pPr/>
              </w:pPrChange>
            </w:pPr>
            <w:ins w:id="2142" w:author="Dennis Hohmann" w:date="2012-04-15T01:56:00Z">
              <w:r>
                <w:rPr>
                  <w:lang w:eastAsia="de-DE"/>
                </w:rPr>
                <w:t>Digitaler Schnittstellen-Standard</w:t>
              </w:r>
            </w:ins>
            <w:del w:id="2143" w:author="Dennis Hohmann" w:date="2012-04-15T01:12:00Z">
              <w:r w:rsidRPr="00FB133F" w:rsidDel="00F175F1">
                <w:rPr>
                  <w:lang w:eastAsia="de-DE"/>
                </w:rPr>
                <w:delText>Serielle Schnittstelle</w:delText>
              </w:r>
            </w:del>
          </w:p>
        </w:tc>
      </w:tr>
      <w:tr w:rsidR="00743D0E" w:rsidRPr="00FB133F" w14:paraId="1A96049C" w14:textId="77777777" w:rsidTr="002E5C5D">
        <w:trPr>
          <w:trHeight w:val="300"/>
          <w:trPrChange w:id="2144" w:author="Dennis Hohmann" w:date="2012-04-15T01:52:00Z">
            <w:trPr>
              <w:trHeight w:val="300"/>
            </w:trPr>
          </w:trPrChange>
        </w:trPr>
        <w:tc>
          <w:tcPr>
            <w:tcW w:w="1433" w:type="dxa"/>
            <w:shd w:val="clear" w:color="auto" w:fill="auto"/>
            <w:noWrap/>
            <w:tcPrChange w:id="2145" w:author="Dennis Hohmann" w:date="2012-04-15T01:52:00Z">
              <w:tcPr>
                <w:tcW w:w="1433" w:type="dxa"/>
                <w:gridSpan w:val="2"/>
                <w:shd w:val="clear" w:color="auto" w:fill="auto"/>
                <w:noWrap/>
              </w:tcPr>
            </w:tcPrChange>
          </w:tcPr>
          <w:p w14:paraId="5ABD2735" w14:textId="77777777" w:rsidR="00743D0E" w:rsidRPr="00FB133F" w:rsidRDefault="00743D0E">
            <w:pPr>
              <w:pStyle w:val="Textkrper"/>
              <w:jc w:val="left"/>
              <w:rPr>
                <w:lang w:eastAsia="de-DE"/>
              </w:rPr>
              <w:pPrChange w:id="2146" w:author="Dennis Hohmann" w:date="2012-04-15T01:03:00Z">
                <w:pPr/>
              </w:pPrChange>
            </w:pPr>
            <w:ins w:id="2147" w:author="Dennis Hohmann" w:date="2012-04-15T01:56:00Z">
              <w:r w:rsidRPr="00FB133F">
                <w:rPr>
                  <w:lang w:eastAsia="de-DE"/>
                </w:rPr>
                <w:t>UBRRn</w:t>
              </w:r>
            </w:ins>
            <w:del w:id="2148" w:author="Dennis Hohmann" w:date="2012-04-15T01:12:00Z">
              <w:r w:rsidRPr="00FB133F" w:rsidDel="00F175F1">
                <w:rPr>
                  <w:lang w:eastAsia="de-DE"/>
                </w:rPr>
                <w:delText>SRAM</w:delText>
              </w:r>
            </w:del>
          </w:p>
        </w:tc>
        <w:tc>
          <w:tcPr>
            <w:tcW w:w="4394" w:type="dxa"/>
            <w:gridSpan w:val="2"/>
            <w:shd w:val="clear" w:color="auto" w:fill="auto"/>
            <w:noWrap/>
            <w:tcPrChange w:id="2149" w:author="Dennis Hohmann" w:date="2012-04-15T01:52:00Z">
              <w:tcPr>
                <w:tcW w:w="4394" w:type="dxa"/>
                <w:gridSpan w:val="2"/>
                <w:shd w:val="clear" w:color="auto" w:fill="auto"/>
                <w:noWrap/>
              </w:tcPr>
            </w:tcPrChange>
          </w:tcPr>
          <w:p w14:paraId="25961245" w14:textId="77777777" w:rsidR="00743D0E" w:rsidRPr="00FB133F" w:rsidRDefault="00743D0E">
            <w:pPr>
              <w:pStyle w:val="Textkrper"/>
              <w:jc w:val="left"/>
              <w:rPr>
                <w:lang w:eastAsia="de-DE"/>
              </w:rPr>
              <w:pPrChange w:id="2150" w:author="Dennis Hohmann" w:date="2012-04-15T01:03:00Z">
                <w:pPr/>
              </w:pPrChange>
            </w:pPr>
            <w:ins w:id="2151" w:author="Dennis Hohmann" w:date="2012-04-15T01:56:00Z">
              <w:r>
                <w:rPr>
                  <w:lang w:eastAsia="de-DE"/>
                </w:rPr>
                <w:t>UART Baud Rate Register</w:t>
              </w:r>
            </w:ins>
            <w:del w:id="2152" w:author="Dennis Hohmann" w:date="2012-04-15T01:12:00Z">
              <w:r w:rsidRPr="00FB133F" w:rsidDel="00F175F1">
                <w:rPr>
                  <w:lang w:eastAsia="de-DE"/>
                </w:rPr>
                <w:delText>Static Radom-Access Memory</w:delText>
              </w:r>
            </w:del>
          </w:p>
        </w:tc>
        <w:tc>
          <w:tcPr>
            <w:tcW w:w="3827" w:type="dxa"/>
            <w:gridSpan w:val="2"/>
            <w:shd w:val="clear" w:color="auto" w:fill="auto"/>
            <w:noWrap/>
            <w:tcPrChange w:id="2153" w:author="Dennis Hohmann" w:date="2012-04-15T01:52:00Z">
              <w:tcPr>
                <w:tcW w:w="3969" w:type="dxa"/>
                <w:gridSpan w:val="2"/>
                <w:shd w:val="clear" w:color="auto" w:fill="auto"/>
                <w:noWrap/>
              </w:tcPr>
            </w:tcPrChange>
          </w:tcPr>
          <w:p w14:paraId="094797C5" w14:textId="77777777" w:rsidR="00743D0E" w:rsidRPr="00FB133F" w:rsidRDefault="00743D0E">
            <w:pPr>
              <w:pStyle w:val="Textkrper"/>
              <w:jc w:val="left"/>
              <w:rPr>
                <w:lang w:eastAsia="de-DE"/>
              </w:rPr>
              <w:pPrChange w:id="2154" w:author="Dennis Hohmann" w:date="2012-04-15T01:05:00Z">
                <w:pPr/>
              </w:pPrChange>
            </w:pPr>
            <w:ins w:id="2155" w:author="Dennis Hohmann" w:date="2012-04-15T01:56:00Z">
              <w:r>
                <w:rPr>
                  <w:lang w:eastAsia="de-DE"/>
                </w:rPr>
                <w:t>Spezialregister des Controllers</w:t>
              </w:r>
            </w:ins>
            <w:del w:id="2156" w:author="Dennis Hohmann" w:date="2012-04-15T01:04:00Z">
              <w:r w:rsidRPr="008C602B" w:rsidDel="00020671">
                <w:rPr>
                  <w:highlight w:val="red"/>
                  <w:lang w:eastAsia="de-DE"/>
                </w:rPr>
                <w:delText>Speicher ( ??? )</w:delText>
              </w:r>
            </w:del>
          </w:p>
        </w:tc>
      </w:tr>
      <w:tr w:rsidR="00743D0E" w:rsidRPr="00FB133F" w14:paraId="705DCAD0" w14:textId="77777777" w:rsidTr="002E5C5D">
        <w:trPr>
          <w:trHeight w:val="300"/>
          <w:trPrChange w:id="2157" w:author="Dennis Hohmann" w:date="2012-04-15T01:52:00Z">
            <w:trPr>
              <w:trHeight w:val="300"/>
            </w:trPr>
          </w:trPrChange>
        </w:trPr>
        <w:tc>
          <w:tcPr>
            <w:tcW w:w="1433" w:type="dxa"/>
            <w:shd w:val="clear" w:color="auto" w:fill="auto"/>
            <w:noWrap/>
            <w:tcPrChange w:id="2158" w:author="Dennis Hohmann" w:date="2012-04-15T01:52:00Z">
              <w:tcPr>
                <w:tcW w:w="1433" w:type="dxa"/>
                <w:gridSpan w:val="2"/>
                <w:shd w:val="clear" w:color="auto" w:fill="auto"/>
                <w:noWrap/>
              </w:tcPr>
            </w:tcPrChange>
          </w:tcPr>
          <w:p w14:paraId="083B9650" w14:textId="77777777" w:rsidR="00743D0E" w:rsidRPr="00FB133F" w:rsidRDefault="00743D0E">
            <w:pPr>
              <w:pStyle w:val="Textkrper"/>
              <w:jc w:val="left"/>
              <w:rPr>
                <w:lang w:eastAsia="de-DE"/>
              </w:rPr>
              <w:pPrChange w:id="2159" w:author="Dennis Hohmann" w:date="2012-04-15T01:03:00Z">
                <w:pPr/>
              </w:pPrChange>
            </w:pPr>
            <w:ins w:id="2160" w:author="Dennis Hohmann" w:date="2012-04-15T01:56:00Z">
              <w:r>
                <w:rPr>
                  <w:lang w:eastAsia="de-DE"/>
                </w:rPr>
                <w:t>V</w:t>
              </w:r>
            </w:ins>
            <w:del w:id="2161" w:author="Dennis Hohmann" w:date="2012-04-15T01:12:00Z">
              <w:r w:rsidRPr="00FB133F" w:rsidDel="00F175F1">
                <w:rPr>
                  <w:lang w:eastAsia="de-DE"/>
                </w:rPr>
                <w:delText>TWI</w:delText>
              </w:r>
            </w:del>
          </w:p>
        </w:tc>
        <w:tc>
          <w:tcPr>
            <w:tcW w:w="4394" w:type="dxa"/>
            <w:gridSpan w:val="2"/>
            <w:shd w:val="clear" w:color="auto" w:fill="auto"/>
            <w:noWrap/>
            <w:tcPrChange w:id="2162" w:author="Dennis Hohmann" w:date="2012-04-15T01:52:00Z">
              <w:tcPr>
                <w:tcW w:w="4394" w:type="dxa"/>
                <w:gridSpan w:val="2"/>
                <w:shd w:val="clear" w:color="auto" w:fill="auto"/>
                <w:noWrap/>
              </w:tcPr>
            </w:tcPrChange>
          </w:tcPr>
          <w:p w14:paraId="71023308" w14:textId="77777777" w:rsidR="00743D0E" w:rsidRPr="00FB133F" w:rsidRDefault="00743D0E">
            <w:pPr>
              <w:pStyle w:val="Textkrper"/>
              <w:jc w:val="left"/>
              <w:rPr>
                <w:lang w:eastAsia="de-DE"/>
              </w:rPr>
              <w:pPrChange w:id="2163" w:author="Dennis Hohmann" w:date="2012-04-15T01:03:00Z">
                <w:pPr/>
              </w:pPrChange>
            </w:pPr>
            <w:ins w:id="2164" w:author="Dennis Hohmann" w:date="2012-04-15T01:56:00Z">
              <w:r>
                <w:rPr>
                  <w:lang w:eastAsia="de-DE"/>
                </w:rPr>
                <w:t>Volt</w:t>
              </w:r>
            </w:ins>
            <w:del w:id="2165" w:author="Dennis Hohmann" w:date="2012-04-15T01:12:00Z">
              <w:r w:rsidRPr="00FB133F" w:rsidDel="00F175F1">
                <w:rPr>
                  <w:lang w:eastAsia="de-DE"/>
                </w:rPr>
                <w:delText>Two Wire Interface</w:delText>
              </w:r>
            </w:del>
          </w:p>
        </w:tc>
        <w:tc>
          <w:tcPr>
            <w:tcW w:w="3827" w:type="dxa"/>
            <w:gridSpan w:val="2"/>
            <w:shd w:val="clear" w:color="auto" w:fill="auto"/>
            <w:noWrap/>
            <w:tcPrChange w:id="2166" w:author="Dennis Hohmann" w:date="2012-04-15T01:52:00Z">
              <w:tcPr>
                <w:tcW w:w="3969" w:type="dxa"/>
                <w:gridSpan w:val="2"/>
                <w:shd w:val="clear" w:color="auto" w:fill="auto"/>
                <w:noWrap/>
              </w:tcPr>
            </w:tcPrChange>
          </w:tcPr>
          <w:p w14:paraId="7C6CAE0B" w14:textId="77777777" w:rsidR="00743D0E" w:rsidRPr="00FB133F" w:rsidRDefault="00743D0E">
            <w:pPr>
              <w:pStyle w:val="Textkrper"/>
              <w:jc w:val="left"/>
              <w:rPr>
                <w:lang w:eastAsia="de-DE"/>
              </w:rPr>
              <w:pPrChange w:id="2167" w:author="Dennis Hohmann" w:date="2012-04-15T01:03:00Z">
                <w:pPr/>
              </w:pPrChange>
            </w:pPr>
            <w:ins w:id="2168" w:author="Dennis Hohmann" w:date="2012-04-15T01:56:00Z">
              <w:r>
                <w:rPr>
                  <w:lang w:eastAsia="de-DE"/>
                </w:rPr>
                <w:t>Spannung</w:t>
              </w:r>
            </w:ins>
            <w:del w:id="2169" w:author="Dennis Hohmann" w:date="2012-04-15T01:12:00Z">
              <w:r w:rsidRPr="00FB133F" w:rsidDel="00F175F1">
                <w:rPr>
                  <w:lang w:eastAsia="de-DE"/>
                </w:rPr>
                <w:delText>Auch I2C-Bus</w:delText>
              </w:r>
            </w:del>
          </w:p>
        </w:tc>
      </w:tr>
      <w:tr w:rsidR="00743D0E" w:rsidRPr="00FB133F" w14:paraId="783D25D1" w14:textId="77777777" w:rsidTr="002E5C5D">
        <w:trPr>
          <w:trHeight w:val="300"/>
          <w:trPrChange w:id="2170" w:author="Dennis Hohmann" w:date="2012-04-15T01:52:00Z">
            <w:trPr>
              <w:trHeight w:val="300"/>
            </w:trPr>
          </w:trPrChange>
        </w:trPr>
        <w:tc>
          <w:tcPr>
            <w:tcW w:w="1433" w:type="dxa"/>
            <w:shd w:val="clear" w:color="auto" w:fill="auto"/>
            <w:noWrap/>
            <w:tcPrChange w:id="2171" w:author="Dennis Hohmann" w:date="2012-04-15T01:52:00Z">
              <w:tcPr>
                <w:tcW w:w="1433" w:type="dxa"/>
                <w:gridSpan w:val="2"/>
                <w:shd w:val="clear" w:color="auto" w:fill="auto"/>
                <w:noWrap/>
              </w:tcPr>
            </w:tcPrChange>
          </w:tcPr>
          <w:p w14:paraId="593A8047" w14:textId="77777777" w:rsidR="00743D0E" w:rsidRPr="00FB133F" w:rsidRDefault="00743D0E">
            <w:pPr>
              <w:pStyle w:val="Textkrper"/>
              <w:jc w:val="left"/>
              <w:rPr>
                <w:lang w:eastAsia="de-DE"/>
              </w:rPr>
              <w:pPrChange w:id="2172" w:author="Dennis Hohmann" w:date="2012-04-15T01:03:00Z">
                <w:pPr/>
              </w:pPrChange>
            </w:pPr>
            <w:ins w:id="2173" w:author="Dennis Hohmann" w:date="2012-04-15T01:56:00Z">
              <w:r w:rsidRPr="00FB133F">
                <w:rPr>
                  <w:lang w:eastAsia="de-DE"/>
                </w:rPr>
                <w:t>VIA</w:t>
              </w:r>
            </w:ins>
            <w:del w:id="2174" w:author="Dennis Hohmann" w:date="2012-04-15T01:12:00Z">
              <w:r w:rsidRPr="00FB133F" w:rsidDel="00F175F1">
                <w:rPr>
                  <w:lang w:eastAsia="de-DE"/>
                </w:rPr>
                <w:delText>UART</w:delText>
              </w:r>
            </w:del>
          </w:p>
        </w:tc>
        <w:tc>
          <w:tcPr>
            <w:tcW w:w="4394" w:type="dxa"/>
            <w:gridSpan w:val="2"/>
            <w:shd w:val="clear" w:color="auto" w:fill="auto"/>
            <w:noWrap/>
            <w:tcPrChange w:id="2175" w:author="Dennis Hohmann" w:date="2012-04-15T01:52:00Z">
              <w:tcPr>
                <w:tcW w:w="4394" w:type="dxa"/>
                <w:gridSpan w:val="2"/>
                <w:shd w:val="clear" w:color="auto" w:fill="auto"/>
                <w:noWrap/>
              </w:tcPr>
            </w:tcPrChange>
          </w:tcPr>
          <w:p w14:paraId="3458013B" w14:textId="77777777" w:rsidR="00743D0E" w:rsidRPr="00FB133F" w:rsidRDefault="00743D0E">
            <w:pPr>
              <w:pStyle w:val="Textkrper"/>
              <w:jc w:val="left"/>
              <w:rPr>
                <w:lang w:eastAsia="de-DE"/>
              </w:rPr>
              <w:pPrChange w:id="2176" w:author="Dennis Hohmann" w:date="2012-04-15T01:03:00Z">
                <w:pPr/>
              </w:pPrChange>
            </w:pPr>
            <w:ins w:id="2177" w:author="Dennis Hohmann" w:date="2012-04-15T01:56:00Z">
              <w:r>
                <w:rPr>
                  <w:lang w:eastAsia="de-DE"/>
                </w:rPr>
                <w:t>Vertical Interconnect Access</w:t>
              </w:r>
            </w:ins>
            <w:del w:id="2178" w:author="Dennis Hohmann" w:date="2012-04-15T01:12:00Z">
              <w:r w:rsidRPr="00FB133F" w:rsidDel="00F175F1">
                <w:rPr>
                  <w:lang w:eastAsia="de-DE"/>
                </w:rPr>
                <w:delText>Univ. Asynchron Receiver Transmi</w:delText>
              </w:r>
              <w:r w:rsidRPr="00FB133F" w:rsidDel="00F175F1">
                <w:rPr>
                  <w:lang w:eastAsia="de-DE"/>
                </w:rPr>
                <w:delText>t</w:delText>
              </w:r>
              <w:r w:rsidRPr="00FB133F" w:rsidDel="00F175F1">
                <w:rPr>
                  <w:lang w:eastAsia="de-DE"/>
                </w:rPr>
                <w:delText>ter</w:delText>
              </w:r>
            </w:del>
          </w:p>
        </w:tc>
        <w:tc>
          <w:tcPr>
            <w:tcW w:w="3827" w:type="dxa"/>
            <w:gridSpan w:val="2"/>
            <w:shd w:val="clear" w:color="auto" w:fill="auto"/>
            <w:noWrap/>
            <w:tcPrChange w:id="2179" w:author="Dennis Hohmann" w:date="2012-04-15T01:52:00Z">
              <w:tcPr>
                <w:tcW w:w="3969" w:type="dxa"/>
                <w:gridSpan w:val="2"/>
                <w:shd w:val="clear" w:color="auto" w:fill="auto"/>
                <w:noWrap/>
              </w:tcPr>
            </w:tcPrChange>
          </w:tcPr>
          <w:p w14:paraId="2F33FB51" w14:textId="77777777" w:rsidR="00743D0E" w:rsidRPr="00FB133F" w:rsidRDefault="00743D0E">
            <w:pPr>
              <w:pStyle w:val="Textkrper"/>
              <w:jc w:val="left"/>
              <w:rPr>
                <w:lang w:eastAsia="de-DE"/>
              </w:rPr>
              <w:pPrChange w:id="2180" w:author="Dennis Hohmann" w:date="2012-04-15T01:03:00Z">
                <w:pPr/>
              </w:pPrChange>
            </w:pPr>
            <w:ins w:id="2181" w:author="Dennis Hohmann" w:date="2012-04-15T01:56:00Z">
              <w:r>
                <w:rPr>
                  <w:lang w:eastAsia="de-DE"/>
                </w:rPr>
                <w:t>Durchkontaktierung einer Platine</w:t>
              </w:r>
            </w:ins>
            <w:del w:id="2182" w:author="Dennis Hohmann" w:date="2012-04-15T01:00:00Z">
              <w:r w:rsidRPr="00FB133F" w:rsidDel="00A658D7">
                <w:rPr>
                  <w:lang w:eastAsia="de-DE"/>
                </w:rPr>
                <w:delText>RS232</w:delText>
              </w:r>
            </w:del>
          </w:p>
        </w:tc>
      </w:tr>
      <w:tr w:rsidR="00E60F49" w:rsidRPr="00FB133F" w:rsidDel="002078D9" w14:paraId="0B97C73C" w14:textId="77777777" w:rsidTr="002E5C5D">
        <w:trPr>
          <w:gridAfter w:val="1"/>
          <w:wAfter w:w="1433" w:type="dxa"/>
          <w:trHeight w:val="300"/>
          <w:del w:id="2183" w:author="Dennis Hohmann" w:date="2012-04-15T01:52:00Z"/>
        </w:trPr>
        <w:tc>
          <w:tcPr>
            <w:tcW w:w="4394" w:type="dxa"/>
            <w:gridSpan w:val="2"/>
            <w:shd w:val="clear" w:color="auto" w:fill="auto"/>
            <w:noWrap/>
          </w:tcPr>
          <w:p w14:paraId="5CE0C97F" w14:textId="77777777" w:rsidR="00743D0E" w:rsidRPr="00FB133F" w:rsidDel="002078D9" w:rsidRDefault="00743D0E">
            <w:pPr>
              <w:pStyle w:val="berschrift2"/>
              <w:rPr>
                <w:del w:id="2184" w:author="Dennis Hohmann" w:date="2012-04-15T01:52:00Z"/>
                <w:lang w:eastAsia="de-DE"/>
              </w:rPr>
              <w:pPrChange w:id="2185" w:author="Dennis Hohmann" w:date="2012-04-15T01:03:00Z">
                <w:pPr/>
              </w:pPrChange>
            </w:pPr>
            <w:del w:id="2186" w:author="Dennis Hohmann" w:date="2012-04-15T01:12:00Z">
              <w:r w:rsidDel="00F175F1">
                <w:rPr>
                  <w:lang w:eastAsia="de-DE"/>
                </w:rPr>
                <w:delText>UART Baud Rate Register</w:delText>
              </w:r>
            </w:del>
          </w:p>
        </w:tc>
        <w:tc>
          <w:tcPr>
            <w:tcW w:w="3827" w:type="dxa"/>
            <w:gridSpan w:val="2"/>
            <w:shd w:val="clear" w:color="auto" w:fill="auto"/>
            <w:noWrap/>
          </w:tcPr>
          <w:p w14:paraId="369EEFAB" w14:textId="77777777" w:rsidR="00743D0E" w:rsidRPr="00FB133F" w:rsidDel="002078D9" w:rsidRDefault="00743D0E">
            <w:pPr>
              <w:pStyle w:val="berschrift2"/>
              <w:rPr>
                <w:del w:id="2187" w:author="Dennis Hohmann" w:date="2012-04-15T01:52:00Z"/>
                <w:lang w:eastAsia="de-DE"/>
              </w:rPr>
              <w:pPrChange w:id="2188" w:author="Dennis Hohmann" w:date="2012-04-15T01:03:00Z">
                <w:pPr/>
              </w:pPrChange>
            </w:pPr>
          </w:p>
        </w:tc>
      </w:tr>
    </w:tbl>
    <w:p w14:paraId="378C747B" w14:textId="77777777" w:rsidR="00743D0E" w:rsidDel="001F2D9C" w:rsidRDefault="00743D0E">
      <w:pPr>
        <w:pStyle w:val="berschrift2"/>
        <w:rPr>
          <w:del w:id="2189" w:author="Dennis Hohmann" w:date="2012-04-15T01:46:00Z"/>
        </w:rPr>
        <w:pPrChange w:id="2190" w:author="Dennis Hohmann" w:date="2012-04-15T00:39:00Z">
          <w:pPr/>
        </w:pPrChange>
      </w:pPr>
    </w:p>
    <w:p w14:paraId="1669D518" w14:textId="3712CF85" w:rsidR="00656B87" w:rsidRDefault="00656B87" w:rsidP="00E60F49">
      <w:pPr>
        <w:pStyle w:val="berschrift2"/>
      </w:pPr>
      <w:bookmarkStart w:id="2191" w:name="_Toc196193419"/>
      <w:r>
        <w:t>Softwareverzeichnis</w:t>
      </w:r>
      <w:bookmarkEnd w:id="1814"/>
      <w:bookmarkEnd w:id="2191"/>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2324"/>
        <w:gridCol w:w="2127"/>
        <w:gridCol w:w="1756"/>
        <w:gridCol w:w="3070"/>
      </w:tblGrid>
      <w:tr w:rsidR="00656B87" w:rsidRPr="00B628D3" w14:paraId="3DD969DF" w14:textId="77777777" w:rsidTr="001B7DAE">
        <w:tc>
          <w:tcPr>
            <w:tcW w:w="1939" w:type="dxa"/>
          </w:tcPr>
          <w:p w14:paraId="045E8949" w14:textId="77777777" w:rsidR="00656B87" w:rsidRPr="00322295" w:rsidRDefault="00656B87">
            <w:pPr>
              <w:pStyle w:val="Textkrper"/>
              <w:rPr>
                <w:rFonts w:asciiTheme="majorHAnsi" w:eastAsiaTheme="majorEastAsia" w:hAnsiTheme="majorHAnsi" w:cstheme="majorBidi"/>
                <w:b/>
                <w:bCs w:val="0"/>
                <w:i/>
                <w:iCs/>
              </w:rPr>
              <w:pPrChange w:id="2192" w:author="Dennis Hohmann" w:date="2012-04-15T00:39:00Z">
                <w:pPr>
                  <w:pStyle w:val="Textkrper"/>
                  <w:keepNext/>
                  <w:keepLines/>
                  <w:numPr>
                    <w:ilvl w:val="3"/>
                    <w:numId w:val="2"/>
                  </w:numPr>
                  <w:spacing w:before="200"/>
                  <w:ind w:left="864" w:hanging="864"/>
                  <w:outlineLvl w:val="3"/>
                </w:pPr>
              </w:pPrChange>
            </w:pPr>
            <w:r w:rsidRPr="00322295">
              <w:t>Firma</w:t>
            </w:r>
          </w:p>
        </w:tc>
        <w:tc>
          <w:tcPr>
            <w:tcW w:w="2548" w:type="dxa"/>
          </w:tcPr>
          <w:p w14:paraId="39C5609B" w14:textId="77777777" w:rsidR="00656B87" w:rsidRPr="00322295" w:rsidRDefault="00656B87">
            <w:pPr>
              <w:pStyle w:val="Textkrper"/>
              <w:rPr>
                <w:rFonts w:asciiTheme="majorHAnsi" w:eastAsiaTheme="majorEastAsia" w:hAnsiTheme="majorHAnsi" w:cstheme="majorBidi"/>
                <w:b/>
                <w:bCs w:val="0"/>
                <w:i/>
                <w:iCs/>
              </w:rPr>
              <w:pPrChange w:id="2193" w:author="Dennis Hohmann" w:date="2012-04-15T00:39:00Z">
                <w:pPr>
                  <w:pStyle w:val="Textkrper"/>
                  <w:keepNext/>
                  <w:keepLines/>
                  <w:numPr>
                    <w:ilvl w:val="3"/>
                    <w:numId w:val="2"/>
                  </w:numPr>
                  <w:spacing w:before="200"/>
                  <w:ind w:left="864" w:hanging="864"/>
                  <w:outlineLvl w:val="3"/>
                </w:pPr>
              </w:pPrChange>
            </w:pPr>
            <w:r w:rsidRPr="00322295">
              <w:t>Software</w:t>
            </w:r>
          </w:p>
        </w:tc>
        <w:tc>
          <w:tcPr>
            <w:tcW w:w="1557" w:type="dxa"/>
          </w:tcPr>
          <w:p w14:paraId="6417DECB" w14:textId="77777777" w:rsidR="00656B87" w:rsidRPr="00322295" w:rsidRDefault="00656B87">
            <w:pPr>
              <w:pStyle w:val="Textkrper"/>
              <w:rPr>
                <w:rFonts w:asciiTheme="majorHAnsi" w:eastAsiaTheme="majorEastAsia" w:hAnsiTheme="majorHAnsi" w:cstheme="majorBidi"/>
                <w:b/>
                <w:bCs w:val="0"/>
                <w:i/>
                <w:iCs/>
              </w:rPr>
              <w:pPrChange w:id="2194" w:author="Dennis Hohmann" w:date="2012-04-15T00:39:00Z">
                <w:pPr>
                  <w:pStyle w:val="Textkrper"/>
                  <w:keepNext/>
                  <w:keepLines/>
                  <w:numPr>
                    <w:ilvl w:val="3"/>
                    <w:numId w:val="2"/>
                  </w:numPr>
                  <w:spacing w:before="200"/>
                  <w:ind w:left="864" w:hanging="864"/>
                  <w:outlineLvl w:val="3"/>
                </w:pPr>
              </w:pPrChange>
            </w:pPr>
            <w:r w:rsidRPr="00322295">
              <w:t>Version</w:t>
            </w:r>
          </w:p>
        </w:tc>
        <w:tc>
          <w:tcPr>
            <w:tcW w:w="2564" w:type="dxa"/>
            <w:shd w:val="clear" w:color="auto" w:fill="auto"/>
          </w:tcPr>
          <w:p w14:paraId="02CAEC57" w14:textId="77777777" w:rsidR="00656B87" w:rsidRPr="00322295" w:rsidRDefault="00656B87">
            <w:pPr>
              <w:pStyle w:val="Textkrper"/>
              <w:rPr>
                <w:rFonts w:asciiTheme="majorHAnsi" w:eastAsiaTheme="majorEastAsia" w:hAnsiTheme="majorHAnsi" w:cstheme="majorBidi"/>
                <w:b/>
                <w:bCs w:val="0"/>
                <w:i/>
                <w:iCs/>
              </w:rPr>
              <w:pPrChange w:id="2195" w:author="Dennis Hohmann" w:date="2012-04-15T00:39:00Z">
                <w:pPr>
                  <w:pStyle w:val="Textkrper"/>
                  <w:keepNext/>
                  <w:keepLines/>
                  <w:numPr>
                    <w:ilvl w:val="3"/>
                    <w:numId w:val="2"/>
                  </w:numPr>
                  <w:spacing w:before="200"/>
                  <w:ind w:left="864" w:hanging="864"/>
                  <w:outlineLvl w:val="3"/>
                </w:pPr>
              </w:pPrChange>
            </w:pPr>
            <w:r w:rsidRPr="00322295">
              <w:t>Quelle</w:t>
            </w:r>
          </w:p>
        </w:tc>
      </w:tr>
      <w:tr w:rsidR="00656B87" w:rsidRPr="00CB7D2E" w14:paraId="014F99B1" w14:textId="77777777" w:rsidTr="001B7DAE">
        <w:tc>
          <w:tcPr>
            <w:tcW w:w="1939" w:type="dxa"/>
          </w:tcPr>
          <w:p w14:paraId="58BF668E" w14:textId="77777777" w:rsidR="00656B87" w:rsidRDefault="00656B87">
            <w:pPr>
              <w:pStyle w:val="Textkrper"/>
              <w:rPr>
                <w:rFonts w:asciiTheme="majorHAnsi" w:eastAsiaTheme="majorEastAsia" w:hAnsiTheme="majorHAnsi" w:cstheme="majorBidi"/>
                <w:b/>
                <w:bCs w:val="0"/>
                <w:i/>
                <w:iCs/>
              </w:rPr>
              <w:pPrChange w:id="2196" w:author="Dennis Hohmann" w:date="2012-04-15T00:39:00Z">
                <w:pPr>
                  <w:pStyle w:val="Textkrper"/>
                  <w:keepNext/>
                  <w:keepLines/>
                  <w:numPr>
                    <w:ilvl w:val="3"/>
                    <w:numId w:val="2"/>
                  </w:numPr>
                  <w:spacing w:before="200"/>
                  <w:ind w:left="864" w:hanging="864"/>
                  <w:outlineLvl w:val="3"/>
                </w:pPr>
              </w:pPrChange>
            </w:pPr>
            <w:r>
              <w:t>Apple</w:t>
            </w:r>
          </w:p>
        </w:tc>
        <w:tc>
          <w:tcPr>
            <w:tcW w:w="2548" w:type="dxa"/>
          </w:tcPr>
          <w:p w14:paraId="41CE3E90" w14:textId="04592D0A" w:rsidR="00656B87" w:rsidRDefault="00656B87">
            <w:pPr>
              <w:pStyle w:val="Textkrper"/>
              <w:rPr>
                <w:rFonts w:asciiTheme="majorHAnsi" w:eastAsiaTheme="majorEastAsia" w:hAnsiTheme="majorHAnsi" w:cstheme="majorBidi"/>
                <w:b/>
                <w:bCs w:val="0"/>
                <w:i/>
                <w:iCs/>
              </w:rPr>
              <w:pPrChange w:id="2197" w:author="Dennis Hohmann" w:date="2012-04-15T00:39:00Z">
                <w:pPr>
                  <w:pStyle w:val="Textkrper"/>
                  <w:keepNext/>
                  <w:keepLines/>
                  <w:numPr>
                    <w:ilvl w:val="3"/>
                    <w:numId w:val="2"/>
                  </w:numPr>
                  <w:spacing w:before="200"/>
                  <w:ind w:left="864" w:hanging="864"/>
                  <w:outlineLvl w:val="3"/>
                </w:pPr>
              </w:pPrChange>
            </w:pPr>
            <w:r>
              <w:t>Mac OS</w:t>
            </w:r>
            <w:ins w:id="2198" w:author="Dennis Hohmann" w:date="2012-04-14T18:54:00Z">
              <w:r w:rsidR="00FD0AFE">
                <w:t xml:space="preserve"> </w:t>
              </w:r>
            </w:ins>
            <w:r>
              <w:t>X Lion</w:t>
            </w:r>
          </w:p>
        </w:tc>
        <w:tc>
          <w:tcPr>
            <w:tcW w:w="1557" w:type="dxa"/>
          </w:tcPr>
          <w:p w14:paraId="2042E026" w14:textId="77777777" w:rsidR="00656B87" w:rsidRDefault="00656B87">
            <w:pPr>
              <w:pStyle w:val="Textkrper"/>
              <w:rPr>
                <w:rFonts w:asciiTheme="majorHAnsi" w:eastAsiaTheme="majorEastAsia" w:hAnsiTheme="majorHAnsi" w:cstheme="majorBidi"/>
                <w:b/>
                <w:bCs w:val="0"/>
                <w:i/>
                <w:iCs/>
              </w:rPr>
              <w:pPrChange w:id="2199" w:author="Dennis Hohmann" w:date="2012-04-15T00:39:00Z">
                <w:pPr>
                  <w:pStyle w:val="Textkrper"/>
                  <w:keepNext/>
                  <w:keepLines/>
                  <w:numPr>
                    <w:ilvl w:val="3"/>
                    <w:numId w:val="2"/>
                  </w:numPr>
                  <w:spacing w:before="200"/>
                  <w:ind w:left="864" w:hanging="864"/>
                  <w:outlineLvl w:val="3"/>
                </w:pPr>
              </w:pPrChange>
            </w:pPr>
            <w:r>
              <w:t>10.7.3</w:t>
            </w:r>
          </w:p>
        </w:tc>
        <w:tc>
          <w:tcPr>
            <w:tcW w:w="2564" w:type="dxa"/>
            <w:shd w:val="clear" w:color="auto" w:fill="auto"/>
          </w:tcPr>
          <w:p w14:paraId="409DD05F" w14:textId="69F49101" w:rsidR="00656B87" w:rsidRPr="00CB7D2E" w:rsidRDefault="005C3529">
            <w:pPr>
              <w:pStyle w:val="Textkrper"/>
            </w:pPr>
            <w:ins w:id="2200" w:author="Dennis Hohmann" w:date="2012-04-14T18:55:00Z">
              <w:r>
                <w:t>k</w:t>
              </w:r>
            </w:ins>
            <w:del w:id="2201" w:author="Dennis Hohmann" w:date="2012-04-14T18:55:00Z">
              <w:r w:rsidR="00656B87" w:rsidRPr="00CB7D2E" w:rsidDel="005C3529">
                <w:delText>K</w:delText>
              </w:r>
            </w:del>
            <w:r w:rsidR="00656B87" w:rsidRPr="00CB7D2E">
              <w:t>ostenpflichtig</w:t>
            </w:r>
            <w:r w:rsidR="00656B87" w:rsidRPr="00CB7D2E">
              <w:br/>
              <w:t>U</w:t>
            </w:r>
            <w:ins w:id="2202" w:author="Dennis Hohmann" w:date="2012-04-14T18:54:00Z">
              <w:r w:rsidR="00FD0AFE">
                <w:t>nix</w:t>
              </w:r>
            </w:ins>
            <w:del w:id="2203"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pPr>
              <w:pStyle w:val="Textkrper"/>
              <w:rPr>
                <w:rFonts w:asciiTheme="majorHAnsi" w:eastAsiaTheme="majorEastAsia" w:hAnsiTheme="majorHAnsi" w:cstheme="majorBidi"/>
                <w:b/>
                <w:bCs w:val="0"/>
                <w:i/>
                <w:iCs/>
              </w:rPr>
              <w:pPrChange w:id="2204" w:author="Dennis Hohmann" w:date="2012-04-15T00:39:00Z">
                <w:pPr>
                  <w:pStyle w:val="Textkrper"/>
                  <w:keepNext/>
                  <w:keepLines/>
                  <w:numPr>
                    <w:ilvl w:val="3"/>
                    <w:numId w:val="2"/>
                  </w:numPr>
                  <w:spacing w:before="200"/>
                  <w:ind w:left="864" w:hanging="864"/>
                  <w:outlineLvl w:val="3"/>
                </w:pPr>
              </w:pPrChange>
            </w:pPr>
            <w:r w:rsidRPr="00CB7D2E">
              <w:t>VMware</w:t>
            </w:r>
          </w:p>
        </w:tc>
        <w:tc>
          <w:tcPr>
            <w:tcW w:w="2548" w:type="dxa"/>
          </w:tcPr>
          <w:p w14:paraId="3DD8B404" w14:textId="77777777" w:rsidR="00656B87" w:rsidRPr="00CB7D2E" w:rsidRDefault="00656B87">
            <w:pPr>
              <w:pStyle w:val="Textkrper"/>
              <w:rPr>
                <w:rFonts w:asciiTheme="majorHAnsi" w:eastAsiaTheme="majorEastAsia" w:hAnsiTheme="majorHAnsi" w:cstheme="majorBidi"/>
                <w:b/>
                <w:bCs w:val="0"/>
                <w:i/>
                <w:iCs/>
              </w:rPr>
              <w:pPrChange w:id="2205" w:author="Dennis Hohmann" w:date="2012-04-15T00:39:00Z">
                <w:pPr>
                  <w:pStyle w:val="Textkrper"/>
                  <w:keepNext/>
                  <w:keepLines/>
                  <w:numPr>
                    <w:ilvl w:val="3"/>
                    <w:numId w:val="2"/>
                  </w:numPr>
                  <w:spacing w:before="200"/>
                  <w:ind w:left="864" w:hanging="864"/>
                  <w:outlineLvl w:val="3"/>
                </w:pPr>
              </w:pPrChange>
            </w:pPr>
            <w:r w:rsidRPr="00CB7D2E">
              <w:t>VMware Fusion</w:t>
            </w:r>
          </w:p>
        </w:tc>
        <w:tc>
          <w:tcPr>
            <w:tcW w:w="1557" w:type="dxa"/>
          </w:tcPr>
          <w:p w14:paraId="3D7EE48E" w14:textId="666BC327" w:rsidR="00656B87" w:rsidRPr="00CB7D2E" w:rsidRDefault="00656B87">
            <w:pPr>
              <w:pStyle w:val="Textkrper"/>
              <w:rPr>
                <w:rFonts w:asciiTheme="majorHAnsi" w:eastAsiaTheme="majorEastAsia" w:hAnsiTheme="majorHAnsi" w:cstheme="majorBidi"/>
                <w:b/>
                <w:bCs w:val="0"/>
                <w:i/>
                <w:iCs/>
              </w:rPr>
              <w:pPrChange w:id="2206" w:author="Dennis Hohmann" w:date="2012-04-15T00:39:00Z">
                <w:pPr>
                  <w:pStyle w:val="Textkrper"/>
                  <w:keepNext/>
                  <w:keepLines/>
                  <w:numPr>
                    <w:ilvl w:val="3"/>
                    <w:numId w:val="2"/>
                  </w:numPr>
                  <w:spacing w:before="200"/>
                  <w:ind w:left="864" w:hanging="864"/>
                  <w:outlineLvl w:val="3"/>
                </w:pPr>
              </w:pPrChange>
            </w:pPr>
            <w:r w:rsidRPr="00CB7D2E">
              <w:t>4.1.0</w:t>
            </w:r>
            <w:r w:rsidRPr="00CB7D2E">
              <w:br/>
              <w:t>Mac OS</w:t>
            </w:r>
            <w:ins w:id="2207"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pPr>
              <w:pStyle w:val="Textkrper"/>
            </w:pPr>
            <w:ins w:id="2208" w:author="Dennis Hohmann" w:date="2012-04-14T18:54:00Z">
              <w:r>
                <w:t>k</w:t>
              </w:r>
            </w:ins>
            <w:del w:id="2209" w:author="Dennis Hohmann" w:date="2012-04-14T18:54:00Z">
              <w:r w:rsidR="00656B87" w:rsidRPr="00CB7D2E" w:rsidDel="005C3529">
                <w:delText>K</w:delText>
              </w:r>
            </w:del>
            <w:r w:rsidR="00656B87" w:rsidRPr="00CB7D2E">
              <w:t>ostenpflichtig</w:t>
            </w:r>
            <w:r w:rsidR="00656B87">
              <w:br/>
            </w:r>
            <w:del w:id="2210" w:author="Dennis Hohmann" w:date="2012-04-14T18:55:00Z">
              <w:r w:rsidR="00656B87" w:rsidRPr="00CB7D2E" w:rsidDel="005C3529">
                <w:delText>VirtualMaschin</w:delText>
              </w:r>
            </w:del>
            <w:ins w:id="2211" w:author="Dennis Hohmann" w:date="2012-04-14T18:56:00Z">
              <w:r w:rsidRPr="00CB7D2E" w:rsidDel="005C3529">
                <w:t xml:space="preserve"> </w:t>
              </w:r>
            </w:ins>
            <w:del w:id="2212"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pPr>
              <w:pStyle w:val="Textkrper"/>
              <w:rPr>
                <w:rFonts w:asciiTheme="majorHAnsi" w:eastAsiaTheme="majorEastAsia" w:hAnsiTheme="majorHAnsi" w:cstheme="majorBidi"/>
                <w:b/>
                <w:bCs w:val="0"/>
                <w:i/>
                <w:iCs/>
              </w:rPr>
              <w:pPrChange w:id="2213" w:author="Dennis Hohmann" w:date="2012-04-15T00:39:00Z">
                <w:pPr>
                  <w:pStyle w:val="Textkrper"/>
                  <w:keepNext/>
                  <w:keepLines/>
                  <w:numPr>
                    <w:ilvl w:val="3"/>
                    <w:numId w:val="2"/>
                  </w:numPr>
                  <w:spacing w:before="200"/>
                  <w:ind w:left="864" w:hanging="864"/>
                  <w:outlineLvl w:val="3"/>
                </w:pPr>
              </w:pPrChange>
            </w:pPr>
            <w:r w:rsidRPr="00CB7D2E">
              <w:t>Microsoft</w:t>
            </w:r>
          </w:p>
        </w:tc>
        <w:tc>
          <w:tcPr>
            <w:tcW w:w="2548" w:type="dxa"/>
          </w:tcPr>
          <w:p w14:paraId="0996283F" w14:textId="77777777" w:rsidR="00656B87" w:rsidRPr="00CB7D2E" w:rsidRDefault="00656B87">
            <w:pPr>
              <w:pStyle w:val="Textkrper"/>
              <w:rPr>
                <w:rFonts w:asciiTheme="majorHAnsi" w:eastAsiaTheme="majorEastAsia" w:hAnsiTheme="majorHAnsi" w:cstheme="majorBidi"/>
                <w:b/>
                <w:bCs w:val="0"/>
                <w:i/>
                <w:iCs/>
              </w:rPr>
              <w:pPrChange w:id="2214" w:author="Dennis Hohmann" w:date="2012-04-15T00:39:00Z">
                <w:pPr>
                  <w:pStyle w:val="Textkrper"/>
                  <w:keepNext/>
                  <w:keepLines/>
                  <w:numPr>
                    <w:ilvl w:val="3"/>
                    <w:numId w:val="2"/>
                  </w:numPr>
                  <w:spacing w:before="200"/>
                  <w:ind w:left="864" w:hanging="864"/>
                  <w:outlineLvl w:val="3"/>
                </w:pPr>
              </w:pPrChange>
            </w:pPr>
            <w:r w:rsidRPr="00CB7D2E">
              <w:t>Windows XP</w:t>
            </w:r>
          </w:p>
        </w:tc>
        <w:tc>
          <w:tcPr>
            <w:tcW w:w="1557" w:type="dxa"/>
          </w:tcPr>
          <w:p w14:paraId="60929BE0" w14:textId="77777777" w:rsidR="00656B87" w:rsidRPr="00CB7D2E" w:rsidRDefault="00656B87">
            <w:pPr>
              <w:pStyle w:val="Textkrper"/>
              <w:rPr>
                <w:rFonts w:asciiTheme="majorHAnsi" w:eastAsiaTheme="majorEastAsia" w:hAnsiTheme="majorHAnsi" w:cstheme="majorBidi"/>
                <w:b/>
                <w:bCs w:val="0"/>
                <w:i/>
                <w:iCs/>
              </w:rPr>
              <w:pPrChange w:id="2215" w:author="Dennis Hohmann" w:date="2012-04-15T00:39:00Z">
                <w:pPr>
                  <w:pStyle w:val="Textkrper"/>
                  <w:keepNext/>
                  <w:keepLines/>
                  <w:numPr>
                    <w:ilvl w:val="3"/>
                    <w:numId w:val="2"/>
                  </w:numPr>
                  <w:spacing w:before="200"/>
                  <w:ind w:left="864" w:hanging="864"/>
                  <w:outlineLvl w:val="3"/>
                </w:pPr>
              </w:pPrChange>
            </w:pPr>
            <w:r w:rsidRPr="00CB7D2E">
              <w:t>WinXP</w:t>
            </w:r>
            <w:r w:rsidRPr="00CB7D2E">
              <w:br/>
            </w:r>
            <w:r>
              <w:t>SP3</w:t>
            </w:r>
          </w:p>
        </w:tc>
        <w:tc>
          <w:tcPr>
            <w:tcW w:w="2564" w:type="dxa"/>
            <w:shd w:val="clear" w:color="auto" w:fill="auto"/>
          </w:tcPr>
          <w:p w14:paraId="7372D9E8" w14:textId="33A220AB" w:rsidR="00656B87" w:rsidRPr="00CB7D2E" w:rsidRDefault="005C3529">
            <w:pPr>
              <w:pStyle w:val="Textkrper"/>
            </w:pPr>
            <w:ins w:id="2216" w:author="Dennis Hohmann" w:date="2012-04-14T18:55:00Z">
              <w:r>
                <w:t>k</w:t>
              </w:r>
            </w:ins>
            <w:del w:id="2217"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pPr>
              <w:pStyle w:val="Textkrper"/>
              <w:rPr>
                <w:rFonts w:asciiTheme="majorHAnsi" w:eastAsiaTheme="majorEastAsia" w:hAnsiTheme="majorHAnsi" w:cstheme="majorBidi"/>
                <w:b/>
                <w:bCs w:val="0"/>
                <w:i/>
                <w:iCs/>
              </w:rPr>
              <w:pPrChange w:id="2218"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3B563C51" w14:textId="77777777" w:rsidR="00656B87" w:rsidRPr="00CB7D2E" w:rsidRDefault="00656B87">
            <w:pPr>
              <w:pStyle w:val="Textkrper"/>
              <w:rPr>
                <w:rFonts w:asciiTheme="majorHAnsi" w:eastAsiaTheme="majorEastAsia" w:hAnsiTheme="majorHAnsi" w:cstheme="majorBidi"/>
                <w:b/>
                <w:bCs w:val="0"/>
                <w:i/>
                <w:iCs/>
              </w:rPr>
              <w:pPrChange w:id="2219" w:author="Dennis Hohmann" w:date="2012-04-15T00:39:00Z">
                <w:pPr>
                  <w:pStyle w:val="Textkrper"/>
                  <w:keepNext/>
                  <w:keepLines/>
                  <w:numPr>
                    <w:ilvl w:val="3"/>
                    <w:numId w:val="2"/>
                  </w:numPr>
                  <w:spacing w:before="200"/>
                  <w:ind w:left="864" w:hanging="864"/>
                  <w:outlineLvl w:val="3"/>
                </w:pPr>
              </w:pPrChange>
            </w:pPr>
            <w:r w:rsidRPr="00CB7D2E">
              <w:t>AVR Studio 5</w:t>
            </w:r>
          </w:p>
        </w:tc>
        <w:tc>
          <w:tcPr>
            <w:tcW w:w="1557" w:type="dxa"/>
          </w:tcPr>
          <w:p w14:paraId="7654BD93" w14:textId="77777777" w:rsidR="00656B87" w:rsidRPr="00CB7D2E" w:rsidRDefault="00656B87">
            <w:pPr>
              <w:pStyle w:val="Textkrper"/>
              <w:rPr>
                <w:rFonts w:asciiTheme="majorHAnsi" w:eastAsiaTheme="majorEastAsia" w:hAnsiTheme="majorHAnsi" w:cstheme="majorBidi"/>
                <w:b/>
                <w:bCs w:val="0"/>
                <w:i/>
                <w:iCs/>
              </w:rPr>
              <w:pPrChange w:id="2220" w:author="Dennis Hohmann" w:date="2012-04-15T00:39:00Z">
                <w:pPr>
                  <w:pStyle w:val="Textkrper"/>
                  <w:keepNext/>
                  <w:keepLines/>
                  <w:numPr>
                    <w:ilvl w:val="3"/>
                    <w:numId w:val="2"/>
                  </w:numPr>
                  <w:spacing w:before="200"/>
                  <w:ind w:left="864" w:hanging="864"/>
                  <w:outlineLvl w:val="3"/>
                </w:pPr>
              </w:pPrChange>
            </w:pPr>
            <w:r>
              <w:t>5.1</w:t>
            </w:r>
            <w:r w:rsidRPr="00CB7D2E">
              <w:t>.1163</w:t>
            </w:r>
            <w:r w:rsidRPr="00CB7D2E">
              <w:br/>
              <w:t>WinXP</w:t>
            </w:r>
          </w:p>
        </w:tc>
        <w:tc>
          <w:tcPr>
            <w:tcW w:w="2564" w:type="dxa"/>
            <w:shd w:val="clear" w:color="auto" w:fill="auto"/>
          </w:tcPr>
          <w:p w14:paraId="2BF99B8D" w14:textId="77777777" w:rsidR="00656B87" w:rsidRPr="00CB7D2E" w:rsidRDefault="00656B87">
            <w:pPr>
              <w:pStyle w:val="Textkrper"/>
              <w:rPr>
                <w:rFonts w:asciiTheme="majorHAnsi" w:eastAsiaTheme="majorEastAsia" w:hAnsiTheme="majorHAnsi" w:cstheme="majorBidi"/>
                <w:b/>
                <w:bCs w:val="0"/>
                <w:i/>
                <w:iCs/>
              </w:rPr>
              <w:pPrChange w:id="2221" w:author="Dennis Hohmann" w:date="2012-04-15T00:39:00Z">
                <w:pPr>
                  <w:pStyle w:val="Textkrper"/>
                  <w:keepNext/>
                  <w:keepLines/>
                  <w:numPr>
                    <w:ilvl w:val="3"/>
                    <w:numId w:val="2"/>
                  </w:numPr>
                  <w:spacing w:before="200"/>
                  <w:ind w:left="864" w:hanging="864"/>
                  <w:outlineLvl w:val="3"/>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pPr>
              <w:pStyle w:val="Textkrper"/>
              <w:rPr>
                <w:rFonts w:asciiTheme="majorHAnsi" w:eastAsiaTheme="majorEastAsia" w:hAnsiTheme="majorHAnsi" w:cstheme="majorBidi"/>
                <w:b/>
                <w:bCs w:val="0"/>
                <w:i/>
                <w:iCs/>
              </w:rPr>
              <w:pPrChange w:id="2222"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5590916E" w14:textId="77777777" w:rsidR="00656B87" w:rsidRPr="00CB7D2E" w:rsidRDefault="00656B87">
            <w:pPr>
              <w:pStyle w:val="Textkrper"/>
              <w:rPr>
                <w:rFonts w:asciiTheme="majorHAnsi" w:eastAsiaTheme="majorEastAsia" w:hAnsiTheme="majorHAnsi" w:cstheme="majorBidi"/>
                <w:b/>
                <w:bCs w:val="0"/>
                <w:i/>
                <w:iCs/>
              </w:rPr>
              <w:pPrChange w:id="2223" w:author="Dennis Hohmann" w:date="2012-04-15T00:39:00Z">
                <w:pPr>
                  <w:pStyle w:val="Textkrper"/>
                  <w:keepNext/>
                  <w:keepLines/>
                  <w:numPr>
                    <w:ilvl w:val="3"/>
                    <w:numId w:val="2"/>
                  </w:numPr>
                  <w:spacing w:before="200"/>
                  <w:ind w:left="864" w:hanging="864"/>
                  <w:outlineLvl w:val="3"/>
                </w:pPr>
              </w:pPrChange>
            </w:pPr>
            <w:r w:rsidRPr="00CB7D2E">
              <w:t>Programmer</w:t>
            </w:r>
          </w:p>
          <w:p w14:paraId="26281409" w14:textId="77777777" w:rsidR="00656B87" w:rsidRPr="00CB7D2E" w:rsidRDefault="00656B87">
            <w:pPr>
              <w:pStyle w:val="Textkrper"/>
              <w:rPr>
                <w:rFonts w:asciiTheme="majorHAnsi" w:eastAsiaTheme="majorEastAsia" w:hAnsiTheme="majorHAnsi" w:cstheme="majorBidi"/>
                <w:b/>
                <w:bCs w:val="0"/>
                <w:i/>
                <w:iCs/>
              </w:rPr>
              <w:pPrChange w:id="2224" w:author="Dennis Hohmann" w:date="2012-04-15T00:39:00Z">
                <w:pPr>
                  <w:pStyle w:val="Textkrper"/>
                  <w:keepNext/>
                  <w:keepLines/>
                  <w:numPr>
                    <w:ilvl w:val="3"/>
                    <w:numId w:val="2"/>
                  </w:numPr>
                  <w:spacing w:before="200"/>
                  <w:ind w:left="864" w:hanging="864"/>
                  <w:outlineLvl w:val="3"/>
                </w:pPr>
              </w:pPrChange>
            </w:pPr>
            <w:r w:rsidRPr="00CB7D2E">
              <w:t>AVRISP mkII</w:t>
            </w:r>
          </w:p>
        </w:tc>
        <w:tc>
          <w:tcPr>
            <w:tcW w:w="1557" w:type="dxa"/>
          </w:tcPr>
          <w:p w14:paraId="6A956666" w14:textId="77777777" w:rsidR="00656B87" w:rsidRPr="00CB7D2E" w:rsidRDefault="00656B87">
            <w:pPr>
              <w:pStyle w:val="Textkrper"/>
              <w:rPr>
                <w:rFonts w:asciiTheme="majorHAnsi" w:eastAsiaTheme="majorEastAsia" w:hAnsiTheme="majorHAnsi" w:cstheme="majorBidi"/>
                <w:b/>
                <w:bCs w:val="0"/>
                <w:i/>
                <w:iCs/>
              </w:rPr>
              <w:pPrChange w:id="2225" w:author="Dennis Hohmann" w:date="2012-04-15T00:39:00Z">
                <w:pPr>
                  <w:pStyle w:val="Textkrper"/>
                  <w:keepNext/>
                  <w:keepLines/>
                  <w:numPr>
                    <w:ilvl w:val="3"/>
                    <w:numId w:val="2"/>
                  </w:numPr>
                  <w:spacing w:before="200"/>
                  <w:ind w:left="864" w:hanging="864"/>
                  <w:outlineLvl w:val="3"/>
                </w:pPr>
              </w:pPrChange>
            </w:pPr>
            <w:r w:rsidRPr="00CB7D2E">
              <w:t>1.e</w:t>
            </w:r>
          </w:p>
        </w:tc>
        <w:tc>
          <w:tcPr>
            <w:tcW w:w="2564" w:type="dxa"/>
            <w:shd w:val="clear" w:color="auto" w:fill="auto"/>
          </w:tcPr>
          <w:p w14:paraId="00863BB0" w14:textId="77777777" w:rsidR="00656B87" w:rsidRPr="00CB7D2E" w:rsidRDefault="00656B87">
            <w:pPr>
              <w:pStyle w:val="Textkrper"/>
              <w:rPr>
                <w:rFonts w:asciiTheme="majorHAnsi" w:eastAsiaTheme="majorEastAsia" w:hAnsiTheme="majorHAnsi" w:cstheme="majorBidi"/>
                <w:b/>
                <w:bCs w:val="0"/>
                <w:i/>
                <w:iCs/>
              </w:rPr>
              <w:pPrChange w:id="2226" w:author="Dennis Hohmann" w:date="2012-04-15T00:39:00Z">
                <w:pPr>
                  <w:pStyle w:val="Textkrper"/>
                  <w:keepNext/>
                  <w:keepLines/>
                  <w:numPr>
                    <w:ilvl w:val="3"/>
                    <w:numId w:val="2"/>
                  </w:numPr>
                  <w:spacing w:before="200"/>
                  <w:ind w:left="864" w:hanging="864"/>
                  <w:outlineLvl w:val="3"/>
                </w:pPr>
              </w:pPrChange>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pPr>
              <w:pStyle w:val="Textkrper"/>
              <w:rPr>
                <w:rFonts w:asciiTheme="majorHAnsi" w:eastAsiaTheme="majorEastAsia" w:hAnsiTheme="majorHAnsi" w:cstheme="majorBidi"/>
                <w:b/>
                <w:bCs w:val="0"/>
                <w:i/>
                <w:iCs/>
              </w:rPr>
              <w:pPrChange w:id="2227"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12AB40BD" w14:textId="77777777" w:rsidR="00656B87" w:rsidRPr="00CB7D2E" w:rsidRDefault="00656B87">
            <w:pPr>
              <w:pStyle w:val="Textkrper"/>
              <w:rPr>
                <w:rFonts w:asciiTheme="majorHAnsi" w:eastAsiaTheme="majorEastAsia" w:hAnsiTheme="majorHAnsi" w:cstheme="majorBidi"/>
                <w:b/>
                <w:bCs w:val="0"/>
                <w:i/>
                <w:iCs/>
              </w:rPr>
              <w:pPrChange w:id="2228" w:author="Dennis Hohmann" w:date="2012-04-15T00:39:00Z">
                <w:pPr>
                  <w:pStyle w:val="Textkrper"/>
                  <w:keepNext/>
                  <w:keepLines/>
                  <w:numPr>
                    <w:ilvl w:val="3"/>
                    <w:numId w:val="2"/>
                  </w:numPr>
                  <w:spacing w:before="200"/>
                  <w:ind w:left="864" w:hanging="864"/>
                  <w:outlineLvl w:val="3"/>
                </w:pPr>
              </w:pPrChange>
            </w:pPr>
            <w:r w:rsidRPr="00CB7D2E">
              <w:t>JTAG</w:t>
            </w:r>
          </w:p>
          <w:p w14:paraId="4EDF4E01" w14:textId="77777777" w:rsidR="00656B87" w:rsidRDefault="00656B87">
            <w:pPr>
              <w:pStyle w:val="Textkrper"/>
              <w:rPr>
                <w:rFonts w:asciiTheme="majorHAnsi" w:eastAsiaTheme="majorEastAsia" w:hAnsiTheme="majorHAnsi" w:cstheme="majorBidi"/>
                <w:b/>
                <w:bCs w:val="0"/>
                <w:i/>
                <w:iCs/>
              </w:rPr>
              <w:pPrChange w:id="2229" w:author="Dennis Hohmann" w:date="2012-04-15T00:39:00Z">
                <w:pPr>
                  <w:pStyle w:val="Textkrper"/>
                  <w:keepNext/>
                  <w:keepLines/>
                  <w:numPr>
                    <w:ilvl w:val="3"/>
                    <w:numId w:val="2"/>
                  </w:numPr>
                  <w:spacing w:before="200"/>
                  <w:ind w:left="864" w:hanging="864"/>
                  <w:outlineLvl w:val="3"/>
                </w:pPr>
              </w:pPrChange>
            </w:pPr>
            <w:r>
              <w:t>AVR JTAGICE3</w:t>
            </w:r>
          </w:p>
        </w:tc>
        <w:tc>
          <w:tcPr>
            <w:tcW w:w="1557" w:type="dxa"/>
          </w:tcPr>
          <w:p w14:paraId="67C050CE" w14:textId="77777777" w:rsidR="00656B87" w:rsidRDefault="00656B87">
            <w:pPr>
              <w:pStyle w:val="Textkrper"/>
              <w:rPr>
                <w:rFonts w:asciiTheme="majorHAnsi" w:eastAsiaTheme="majorEastAsia" w:hAnsiTheme="majorHAnsi" w:cstheme="majorBidi"/>
                <w:b/>
                <w:bCs w:val="0"/>
                <w:i/>
                <w:iCs/>
              </w:rPr>
              <w:pPrChange w:id="2230" w:author="Dennis Hohmann" w:date="2012-04-15T00:39:00Z">
                <w:pPr>
                  <w:pStyle w:val="Textkrper"/>
                  <w:keepNext/>
                  <w:keepLines/>
                  <w:numPr>
                    <w:ilvl w:val="3"/>
                    <w:numId w:val="2"/>
                  </w:numPr>
                  <w:spacing w:before="200"/>
                  <w:ind w:left="864" w:hanging="864"/>
                  <w:outlineLvl w:val="3"/>
                </w:pPr>
              </w:pPrChange>
            </w:pPr>
            <w:r>
              <w:t>1.24</w:t>
            </w:r>
          </w:p>
        </w:tc>
        <w:tc>
          <w:tcPr>
            <w:tcW w:w="2564" w:type="dxa"/>
            <w:shd w:val="clear" w:color="auto" w:fill="auto"/>
          </w:tcPr>
          <w:p w14:paraId="57E8E3DF" w14:textId="77777777" w:rsidR="00656B87" w:rsidRDefault="00656B87">
            <w:pPr>
              <w:pStyle w:val="Textkrper"/>
              <w:rPr>
                <w:rFonts w:asciiTheme="majorHAnsi" w:eastAsiaTheme="majorEastAsia" w:hAnsiTheme="majorHAnsi" w:cstheme="majorBidi"/>
                <w:b/>
                <w:bCs w:val="0"/>
                <w:i/>
                <w:iCs/>
              </w:rPr>
              <w:pPrChange w:id="2231" w:author="Dennis Hohmann" w:date="2012-04-15T00:39:00Z">
                <w:pPr>
                  <w:pStyle w:val="Textkrper"/>
                  <w:keepNext/>
                  <w:keepLines/>
                  <w:numPr>
                    <w:ilvl w:val="3"/>
                    <w:numId w:val="2"/>
                  </w:numPr>
                  <w:spacing w:before="200"/>
                  <w:ind w:left="864" w:hanging="864"/>
                  <w:outlineLvl w:val="3"/>
                </w:pPr>
              </w:pPrChange>
            </w:pPr>
            <w:r>
              <w:t>Hardwareprogrammer</w:t>
            </w:r>
          </w:p>
        </w:tc>
      </w:tr>
      <w:tr w:rsidR="00656B87" w:rsidRPr="00B628D3" w14:paraId="08E8A936" w14:textId="77777777" w:rsidTr="001B7DAE">
        <w:tc>
          <w:tcPr>
            <w:tcW w:w="1939" w:type="dxa"/>
          </w:tcPr>
          <w:p w14:paraId="2FACFC05" w14:textId="645749CE" w:rsidR="00656B87" w:rsidRDefault="00020425">
            <w:pPr>
              <w:pStyle w:val="Textkrper"/>
              <w:rPr>
                <w:rFonts w:asciiTheme="majorHAnsi" w:eastAsiaTheme="majorEastAsia" w:hAnsiTheme="majorHAnsi" w:cstheme="majorBidi"/>
                <w:b/>
                <w:bCs w:val="0"/>
                <w:i/>
                <w:iCs/>
              </w:rPr>
              <w:pPrChange w:id="2232" w:author="Dennis Hohmann" w:date="2012-04-15T00:39:00Z">
                <w:pPr>
                  <w:pStyle w:val="Textkrper"/>
                  <w:keepNext/>
                  <w:keepLines/>
                  <w:numPr>
                    <w:ilvl w:val="3"/>
                    <w:numId w:val="2"/>
                  </w:numPr>
                  <w:spacing w:before="200"/>
                  <w:ind w:left="864" w:hanging="864"/>
                  <w:outlineLvl w:val="3"/>
                </w:pPr>
              </w:pPrChange>
            </w:pPr>
            <w:r>
              <w:t>Cad</w:t>
            </w:r>
            <w:r w:rsidR="00656B87">
              <w:t>Soft</w:t>
            </w:r>
          </w:p>
        </w:tc>
        <w:tc>
          <w:tcPr>
            <w:tcW w:w="2548" w:type="dxa"/>
          </w:tcPr>
          <w:p w14:paraId="1A4D0896" w14:textId="77777777" w:rsidR="00656B87" w:rsidRDefault="00656B87">
            <w:pPr>
              <w:pStyle w:val="Textkrper"/>
              <w:rPr>
                <w:rFonts w:asciiTheme="majorHAnsi" w:eastAsiaTheme="majorEastAsia" w:hAnsiTheme="majorHAnsi" w:cstheme="majorBidi"/>
                <w:b/>
                <w:bCs w:val="0"/>
                <w:i/>
                <w:iCs/>
              </w:rPr>
              <w:pPrChange w:id="2233" w:author="Dennis Hohmann" w:date="2012-04-15T00:39:00Z">
                <w:pPr>
                  <w:pStyle w:val="Textkrper"/>
                  <w:keepNext/>
                  <w:keepLines/>
                  <w:numPr>
                    <w:ilvl w:val="3"/>
                    <w:numId w:val="2"/>
                  </w:numPr>
                  <w:spacing w:before="200"/>
                  <w:ind w:left="864" w:hanging="864"/>
                  <w:outlineLvl w:val="3"/>
                </w:pPr>
              </w:pPrChange>
            </w:pPr>
            <w:r>
              <w:t>EAGLE</w:t>
            </w:r>
          </w:p>
        </w:tc>
        <w:tc>
          <w:tcPr>
            <w:tcW w:w="1557" w:type="dxa"/>
          </w:tcPr>
          <w:p w14:paraId="184F21E2" w14:textId="4F2AAFAB" w:rsidR="00656B87" w:rsidRDefault="00656B87">
            <w:pPr>
              <w:pStyle w:val="Textkrper"/>
              <w:rPr>
                <w:rFonts w:asciiTheme="majorHAnsi" w:eastAsiaTheme="majorEastAsia" w:hAnsiTheme="majorHAnsi" w:cstheme="majorBidi"/>
                <w:b/>
                <w:bCs w:val="0"/>
                <w:i/>
                <w:iCs/>
              </w:rPr>
              <w:pPrChange w:id="2234" w:author="Dennis Hohmann" w:date="2012-04-15T00:39:00Z">
                <w:pPr>
                  <w:pStyle w:val="Textkrper"/>
                  <w:keepNext/>
                  <w:keepLines/>
                  <w:numPr>
                    <w:ilvl w:val="3"/>
                    <w:numId w:val="2"/>
                  </w:numPr>
                  <w:spacing w:before="200"/>
                  <w:ind w:left="864" w:hanging="864"/>
                  <w:outlineLvl w:val="3"/>
                </w:pPr>
              </w:pPrChange>
            </w:pPr>
            <w:r>
              <w:t>5.7.0</w:t>
            </w:r>
            <w:r>
              <w:br/>
              <w:t>Mac OS</w:t>
            </w:r>
            <w:ins w:id="2235" w:author="Dennis Hohmann" w:date="2012-04-14T18:55:00Z">
              <w:r w:rsidR="005C3529">
                <w:t xml:space="preserve"> </w:t>
              </w:r>
            </w:ins>
            <w:r>
              <w:t>X</w:t>
            </w:r>
          </w:p>
        </w:tc>
        <w:tc>
          <w:tcPr>
            <w:tcW w:w="2564" w:type="dxa"/>
            <w:shd w:val="clear" w:color="auto" w:fill="auto"/>
          </w:tcPr>
          <w:p w14:paraId="2ED3A834" w14:textId="6DCC0906" w:rsidR="00656B87" w:rsidRDefault="005C3529">
            <w:pPr>
              <w:pStyle w:val="Textkrper"/>
            </w:pPr>
            <w:ins w:id="2236" w:author="Dennis Hohmann" w:date="2012-04-14T18:55:00Z">
              <w:r>
                <w:t>k</w:t>
              </w:r>
            </w:ins>
            <w:del w:id="2237"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pPr>
              <w:pStyle w:val="Textkrper"/>
              <w:jc w:val="left"/>
              <w:rPr>
                <w:rFonts w:asciiTheme="majorHAnsi" w:eastAsiaTheme="majorEastAsia" w:hAnsiTheme="majorHAnsi" w:cstheme="majorBidi"/>
                <w:b/>
                <w:bCs w:val="0"/>
                <w:i/>
                <w:iCs/>
              </w:rPr>
              <w:pPrChange w:id="2238" w:author="Dennis Hohmann" w:date="2012-04-15T00:39:00Z">
                <w:pPr>
                  <w:pStyle w:val="Textkrper"/>
                  <w:keepNext/>
                  <w:keepLines/>
                  <w:numPr>
                    <w:ilvl w:val="3"/>
                    <w:numId w:val="2"/>
                  </w:numPr>
                  <w:spacing w:before="200"/>
                  <w:ind w:left="864" w:hanging="864"/>
                  <w:outlineLvl w:val="3"/>
                </w:pPr>
              </w:pPrChange>
            </w:pPr>
            <w:r>
              <w:t>John Johnson Software</w:t>
            </w:r>
          </w:p>
        </w:tc>
        <w:tc>
          <w:tcPr>
            <w:tcW w:w="2548" w:type="dxa"/>
          </w:tcPr>
          <w:p w14:paraId="63A1C9D6" w14:textId="77777777" w:rsidR="00656B87" w:rsidRDefault="00656B87">
            <w:pPr>
              <w:pStyle w:val="Textkrper"/>
              <w:rPr>
                <w:rFonts w:asciiTheme="majorHAnsi" w:eastAsiaTheme="majorEastAsia" w:hAnsiTheme="majorHAnsi" w:cstheme="majorBidi"/>
                <w:b/>
                <w:bCs w:val="0"/>
                <w:i/>
                <w:iCs/>
              </w:rPr>
              <w:pPrChange w:id="2239" w:author="Dennis Hohmann" w:date="2012-04-15T00:39:00Z">
                <w:pPr>
                  <w:pStyle w:val="Textkrper"/>
                  <w:keepNext/>
                  <w:keepLines/>
                  <w:numPr>
                    <w:ilvl w:val="3"/>
                    <w:numId w:val="2"/>
                  </w:numPr>
                  <w:spacing w:before="200"/>
                  <w:ind w:left="864" w:hanging="864"/>
                  <w:outlineLvl w:val="3"/>
                </w:pPr>
              </w:pPrChange>
            </w:pPr>
            <w:r>
              <w:t>PCB-GCODE</w:t>
            </w:r>
          </w:p>
        </w:tc>
        <w:tc>
          <w:tcPr>
            <w:tcW w:w="1557" w:type="dxa"/>
          </w:tcPr>
          <w:p w14:paraId="50C8F9B9" w14:textId="77777777" w:rsidR="00656B87" w:rsidRDefault="00656B87">
            <w:pPr>
              <w:pStyle w:val="Textkrper"/>
              <w:rPr>
                <w:rFonts w:asciiTheme="majorHAnsi" w:eastAsiaTheme="majorEastAsia" w:hAnsiTheme="majorHAnsi" w:cstheme="majorBidi"/>
                <w:b/>
                <w:bCs w:val="0"/>
                <w:i/>
                <w:iCs/>
              </w:rPr>
              <w:pPrChange w:id="2240" w:author="Dennis Hohmann" w:date="2012-04-15T00:39:00Z">
                <w:pPr>
                  <w:pStyle w:val="Textkrper"/>
                  <w:keepNext/>
                  <w:keepLines/>
                  <w:numPr>
                    <w:ilvl w:val="3"/>
                    <w:numId w:val="2"/>
                  </w:numPr>
                  <w:spacing w:before="200"/>
                  <w:ind w:left="864" w:hanging="864"/>
                  <w:outlineLvl w:val="3"/>
                </w:pPr>
              </w:pPrChange>
            </w:pPr>
            <w:r>
              <w:t>3.5.2.11</w:t>
            </w:r>
          </w:p>
        </w:tc>
        <w:tc>
          <w:tcPr>
            <w:tcW w:w="2564" w:type="dxa"/>
            <w:shd w:val="clear" w:color="auto" w:fill="auto"/>
          </w:tcPr>
          <w:p w14:paraId="49210606" w14:textId="77777777" w:rsidR="00656B87" w:rsidRDefault="00656B87">
            <w:pPr>
              <w:pStyle w:val="Textkrper"/>
              <w:rPr>
                <w:rFonts w:asciiTheme="majorHAnsi" w:eastAsiaTheme="majorEastAsia" w:hAnsiTheme="majorHAnsi" w:cstheme="majorBidi"/>
                <w:b/>
                <w:bCs w:val="0"/>
                <w:i/>
                <w:iCs/>
              </w:rPr>
              <w:pPrChange w:id="2241"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14:paraId="69A24D3F" w14:textId="77777777" w:rsidTr="001B7DAE">
        <w:tc>
          <w:tcPr>
            <w:tcW w:w="1939" w:type="dxa"/>
          </w:tcPr>
          <w:p w14:paraId="3F3B8F40" w14:textId="77777777" w:rsidR="00656B87" w:rsidRDefault="00656B87">
            <w:pPr>
              <w:pStyle w:val="Textkrper"/>
              <w:rPr>
                <w:rFonts w:asciiTheme="majorHAnsi" w:eastAsiaTheme="majorEastAsia" w:hAnsiTheme="majorHAnsi" w:cstheme="majorBidi"/>
                <w:b/>
                <w:bCs w:val="0"/>
                <w:i/>
                <w:iCs/>
              </w:rPr>
              <w:pPrChange w:id="2242" w:author="Dennis Hohmann" w:date="2012-04-15T00:39:00Z">
                <w:pPr>
                  <w:pStyle w:val="Textkrper"/>
                  <w:keepNext/>
                  <w:keepLines/>
                  <w:numPr>
                    <w:ilvl w:val="3"/>
                    <w:numId w:val="2"/>
                  </w:numPr>
                  <w:spacing w:before="200"/>
                  <w:ind w:left="864" w:hanging="864"/>
                  <w:outlineLvl w:val="3"/>
                </w:pPr>
              </w:pPrChange>
            </w:pPr>
            <w:r>
              <w:t>ELECTRONIC A</w:t>
            </w:r>
            <w:r>
              <w:t>S</w:t>
            </w:r>
            <w:r>
              <w:t>SEMBLY</w:t>
            </w:r>
          </w:p>
        </w:tc>
        <w:tc>
          <w:tcPr>
            <w:tcW w:w="2548" w:type="dxa"/>
          </w:tcPr>
          <w:p w14:paraId="6AF34E5C" w14:textId="77777777" w:rsidR="00656B87" w:rsidRDefault="00656B87">
            <w:pPr>
              <w:pStyle w:val="Textkrper"/>
              <w:rPr>
                <w:rFonts w:asciiTheme="majorHAnsi" w:eastAsiaTheme="majorEastAsia" w:hAnsiTheme="majorHAnsi" w:cstheme="majorBidi"/>
                <w:b/>
                <w:bCs w:val="0"/>
                <w:i/>
                <w:iCs/>
              </w:rPr>
              <w:pPrChange w:id="2243" w:author="Dennis Hohmann" w:date="2012-04-15T00:39:00Z">
                <w:pPr>
                  <w:pStyle w:val="Textkrper"/>
                  <w:keepNext/>
                  <w:keepLines/>
                  <w:numPr>
                    <w:ilvl w:val="3"/>
                    <w:numId w:val="2"/>
                  </w:numPr>
                  <w:spacing w:before="200"/>
                  <w:ind w:left="864" w:hanging="864"/>
                  <w:outlineLvl w:val="3"/>
                </w:pPr>
              </w:pPrChange>
            </w:pPr>
            <w:r>
              <w:t>LCD-Tools</w:t>
            </w:r>
          </w:p>
        </w:tc>
        <w:tc>
          <w:tcPr>
            <w:tcW w:w="1557" w:type="dxa"/>
          </w:tcPr>
          <w:p w14:paraId="1311FD89" w14:textId="77777777" w:rsidR="00656B87" w:rsidRDefault="00656B87">
            <w:pPr>
              <w:pStyle w:val="Textkrper"/>
              <w:rPr>
                <w:rFonts w:asciiTheme="majorHAnsi" w:eastAsiaTheme="majorEastAsia" w:hAnsiTheme="majorHAnsi" w:cstheme="majorBidi"/>
                <w:b/>
                <w:bCs w:val="0"/>
                <w:i/>
                <w:iCs/>
              </w:rPr>
              <w:pPrChange w:id="2244" w:author="Dennis Hohmann" w:date="2012-04-15T00:39:00Z">
                <w:pPr>
                  <w:pStyle w:val="Textkrper"/>
                  <w:keepNext/>
                  <w:keepLines/>
                  <w:numPr>
                    <w:ilvl w:val="3"/>
                    <w:numId w:val="2"/>
                  </w:numPr>
                  <w:spacing w:before="200"/>
                  <w:ind w:left="864" w:hanging="864"/>
                  <w:outlineLvl w:val="3"/>
                </w:pPr>
              </w:pPrChange>
            </w:pPr>
            <w:r>
              <w:t>4.3</w:t>
            </w:r>
            <w:r>
              <w:br/>
              <w:t>WinXP</w:t>
            </w:r>
          </w:p>
        </w:tc>
        <w:tc>
          <w:tcPr>
            <w:tcW w:w="2564" w:type="dxa"/>
            <w:shd w:val="clear" w:color="auto" w:fill="auto"/>
          </w:tcPr>
          <w:p w14:paraId="343829A4" w14:textId="77777777" w:rsidR="00656B87" w:rsidRDefault="00656B87">
            <w:pPr>
              <w:pStyle w:val="Textkrper"/>
              <w:rPr>
                <w:rFonts w:asciiTheme="majorHAnsi" w:eastAsiaTheme="majorEastAsia" w:hAnsiTheme="majorHAnsi" w:cstheme="majorBidi"/>
                <w:b/>
                <w:bCs w:val="0"/>
                <w:i/>
                <w:iCs/>
              </w:rPr>
              <w:pPrChange w:id="2245"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pPr>
              <w:pStyle w:val="Textkrper"/>
              <w:rPr>
                <w:rFonts w:asciiTheme="majorHAnsi" w:eastAsiaTheme="majorEastAsia" w:hAnsiTheme="majorHAnsi" w:cstheme="majorBidi"/>
                <w:b/>
                <w:bCs w:val="0"/>
                <w:i/>
                <w:iCs/>
              </w:rPr>
              <w:pPrChange w:id="2246"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78FAB76D" w14:textId="77777777" w:rsidR="00656B87" w:rsidRDefault="00656B87">
            <w:pPr>
              <w:pStyle w:val="Textkrper"/>
              <w:rPr>
                <w:rFonts w:asciiTheme="majorHAnsi" w:eastAsiaTheme="majorEastAsia" w:hAnsiTheme="majorHAnsi" w:cstheme="majorBidi"/>
                <w:b/>
                <w:bCs w:val="0"/>
                <w:i/>
                <w:iCs/>
              </w:rPr>
              <w:pPrChange w:id="2247" w:author="Dennis Hohmann" w:date="2012-04-15T00:39:00Z">
                <w:pPr>
                  <w:pStyle w:val="Textkrper"/>
                  <w:keepNext/>
                  <w:keepLines/>
                  <w:numPr>
                    <w:ilvl w:val="3"/>
                    <w:numId w:val="2"/>
                  </w:numPr>
                  <w:spacing w:before="200"/>
                  <w:ind w:left="864" w:hanging="864"/>
                  <w:outlineLvl w:val="3"/>
                </w:pPr>
              </w:pPrChange>
            </w:pPr>
            <w:r>
              <w:t>VncFWMod</w:t>
            </w:r>
          </w:p>
        </w:tc>
        <w:tc>
          <w:tcPr>
            <w:tcW w:w="1557" w:type="dxa"/>
          </w:tcPr>
          <w:p w14:paraId="455BD1B3" w14:textId="77777777" w:rsidR="00656B87" w:rsidRDefault="00656B87">
            <w:pPr>
              <w:pStyle w:val="Textkrper"/>
              <w:rPr>
                <w:rFonts w:asciiTheme="majorHAnsi" w:eastAsiaTheme="majorEastAsia" w:hAnsiTheme="majorHAnsi" w:cstheme="majorBidi"/>
                <w:b/>
                <w:bCs w:val="0"/>
                <w:i/>
                <w:iCs/>
              </w:rPr>
              <w:pPrChange w:id="2248" w:author="Dennis Hohmann" w:date="2012-04-15T00:39:00Z">
                <w:pPr>
                  <w:pStyle w:val="Textkrper"/>
                  <w:keepNext/>
                  <w:keepLines/>
                  <w:numPr>
                    <w:ilvl w:val="3"/>
                    <w:numId w:val="2"/>
                  </w:numPr>
                  <w:spacing w:before="200"/>
                  <w:ind w:left="864" w:hanging="864"/>
                  <w:outlineLvl w:val="3"/>
                </w:pPr>
              </w:pPrChange>
            </w:pPr>
            <w:r>
              <w:t>1.1b</w:t>
            </w:r>
            <w:r>
              <w:br/>
              <w:t>WinXP</w:t>
            </w:r>
          </w:p>
        </w:tc>
        <w:tc>
          <w:tcPr>
            <w:tcW w:w="2564" w:type="dxa"/>
            <w:shd w:val="clear" w:color="auto" w:fill="auto"/>
          </w:tcPr>
          <w:p w14:paraId="6E8898AA" w14:textId="77777777" w:rsidR="00656B87" w:rsidRDefault="00656B87">
            <w:pPr>
              <w:pStyle w:val="Textkrper"/>
              <w:rPr>
                <w:rFonts w:asciiTheme="majorHAnsi" w:eastAsiaTheme="majorEastAsia" w:hAnsiTheme="majorHAnsi" w:cstheme="majorBidi"/>
                <w:b/>
                <w:bCs w:val="0"/>
                <w:i/>
                <w:iCs/>
              </w:rPr>
              <w:pPrChange w:id="2249"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pPr>
              <w:pStyle w:val="Textkrper"/>
              <w:rPr>
                <w:rFonts w:asciiTheme="majorHAnsi" w:eastAsiaTheme="majorEastAsia" w:hAnsiTheme="majorHAnsi" w:cstheme="majorBidi"/>
                <w:b/>
                <w:bCs w:val="0"/>
                <w:i/>
                <w:iCs/>
              </w:rPr>
              <w:pPrChange w:id="2250"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3C48696F" w14:textId="39377DDF" w:rsidR="00656B87" w:rsidRDefault="00B0341A">
            <w:pPr>
              <w:pStyle w:val="Textkrper"/>
              <w:rPr>
                <w:rFonts w:asciiTheme="majorHAnsi" w:eastAsiaTheme="majorEastAsia" w:hAnsiTheme="majorHAnsi" w:cstheme="majorBidi"/>
                <w:b/>
                <w:bCs w:val="0"/>
                <w:i/>
                <w:iCs/>
              </w:rPr>
              <w:pPrChange w:id="2251" w:author="Dennis Hohmann" w:date="2012-04-15T00:39:00Z">
                <w:pPr>
                  <w:pStyle w:val="Textkrper"/>
                  <w:keepNext/>
                  <w:keepLines/>
                  <w:numPr>
                    <w:ilvl w:val="3"/>
                    <w:numId w:val="2"/>
                  </w:numPr>
                  <w:spacing w:before="200"/>
                  <w:ind w:left="864" w:hanging="864"/>
                  <w:outlineLvl w:val="3"/>
                </w:pPr>
              </w:pPrChange>
            </w:pPr>
            <w:r>
              <w:t>VDrive2</w:t>
            </w:r>
            <w:r w:rsidR="00656B87">
              <w:t xml:space="preserve"> Firmw</w:t>
            </w:r>
            <w:r w:rsidR="00656B87">
              <w:t>a</w:t>
            </w:r>
            <w:r w:rsidR="00656B87">
              <w:t>re</w:t>
            </w:r>
          </w:p>
        </w:tc>
        <w:tc>
          <w:tcPr>
            <w:tcW w:w="1557" w:type="dxa"/>
          </w:tcPr>
          <w:p w14:paraId="41019CD1" w14:textId="77777777" w:rsidR="00656B87" w:rsidRDefault="00656B87">
            <w:pPr>
              <w:pStyle w:val="Textkrper"/>
              <w:rPr>
                <w:rFonts w:asciiTheme="majorHAnsi" w:eastAsiaTheme="majorEastAsia" w:hAnsiTheme="majorHAnsi" w:cstheme="majorBidi"/>
                <w:b/>
                <w:bCs w:val="0"/>
                <w:i/>
                <w:iCs/>
              </w:rPr>
              <w:pPrChange w:id="2252" w:author="Dennis Hohmann" w:date="2012-04-15T00:39:00Z">
                <w:pPr>
                  <w:pStyle w:val="Textkrper"/>
                  <w:keepNext/>
                  <w:keepLines/>
                  <w:numPr>
                    <w:ilvl w:val="3"/>
                    <w:numId w:val="2"/>
                  </w:numPr>
                  <w:spacing w:before="200"/>
                  <w:ind w:left="864" w:hanging="864"/>
                  <w:outlineLvl w:val="3"/>
                </w:pPr>
              </w:pPrChange>
            </w:pPr>
            <w:r>
              <w:t>3.68</w:t>
            </w:r>
          </w:p>
        </w:tc>
        <w:tc>
          <w:tcPr>
            <w:tcW w:w="2564" w:type="dxa"/>
            <w:shd w:val="clear" w:color="auto" w:fill="auto"/>
          </w:tcPr>
          <w:p w14:paraId="75E9E16D" w14:textId="77777777" w:rsidR="00656B87" w:rsidRPr="00CB7D2E" w:rsidRDefault="00656B87">
            <w:pPr>
              <w:pStyle w:val="Textkrper"/>
              <w:rPr>
                <w:rFonts w:asciiTheme="majorHAnsi" w:eastAsiaTheme="majorEastAsia" w:hAnsiTheme="majorHAnsi" w:cstheme="majorBidi"/>
                <w:b/>
                <w:bCs w:val="0"/>
                <w:i/>
                <w:iCs/>
              </w:rPr>
              <w:pPrChange w:id="2253" w:author="Dennis Hohmann" w:date="2012-04-15T00:39:00Z">
                <w:pPr>
                  <w:pStyle w:val="Textkrper"/>
                  <w:keepNext/>
                  <w:keepLines/>
                  <w:numPr>
                    <w:ilvl w:val="3"/>
                    <w:numId w:val="2"/>
                  </w:numPr>
                  <w:spacing w:before="200"/>
                  <w:ind w:left="864" w:hanging="864"/>
                  <w:outlineLvl w:val="3"/>
                </w:pPr>
              </w:pPrChange>
            </w:pPr>
            <w:r w:rsidRPr="00CB7D2E">
              <w:t>Freeware</w:t>
            </w:r>
            <w:r w:rsidRPr="00CB7D2E">
              <w:br/>
              <w:t>Dokumentations-CD</w:t>
            </w:r>
          </w:p>
        </w:tc>
      </w:tr>
    </w:tbl>
    <w:p w14:paraId="6F7205BB" w14:textId="5885B039" w:rsidR="00656B87" w:rsidRPr="00B628D3" w:rsidRDefault="00A614F8" w:rsidP="00A614F8">
      <w:pPr>
        <w:pStyle w:val="Beschriftung"/>
        <w:ind w:hanging="146"/>
      </w:pPr>
      <w:bookmarkStart w:id="2254" w:name="_Toc196185446"/>
      <w:r>
        <w:t xml:space="preserve">Abbildung </w:t>
      </w:r>
      <w:r w:rsidR="00E74341">
        <w:fldChar w:fldCharType="begin"/>
      </w:r>
      <w:r w:rsidR="00E74341">
        <w:instrText xml:space="preserve"> STYLEREF 2 \s </w:instrText>
      </w:r>
      <w:r w:rsidR="00E74341">
        <w:fldChar w:fldCharType="separate"/>
      </w:r>
      <w:r w:rsidR="007C4FC9">
        <w:rPr>
          <w:noProof/>
        </w:rPr>
        <w:t>7.3</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225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6.2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Software </w:t>
      </w:r>
      <w:ins w:id="2256" w:author="Dennis Hohmann" w:date="2012-04-14T18:53:00Z">
        <w:r w:rsidR="002521F2">
          <w:t>und</w:t>
        </w:r>
      </w:ins>
      <w:del w:id="2257" w:author="Dennis Hohmann" w:date="2012-04-14T18:53:00Z">
        <w:r w:rsidDel="002521F2">
          <w:delText>&amp;</w:delText>
        </w:r>
      </w:del>
      <w:r>
        <w:t xml:space="preserve"> Versionen</w:t>
      </w:r>
      <w:bookmarkEnd w:id="2254"/>
    </w:p>
    <w:p w14:paraId="79E0425A" w14:textId="5DDD26DC" w:rsidR="00656B87" w:rsidRPr="00B628D3" w:rsidRDefault="00656B87" w:rsidP="00333CE3">
      <w:pPr>
        <w:pStyle w:val="berschrift1"/>
      </w:pPr>
      <w:r w:rsidRPr="00B628D3">
        <w:br w:type="page"/>
      </w:r>
      <w:bookmarkStart w:id="2258" w:name="_Toc320217338"/>
      <w:bookmarkStart w:id="2259" w:name="_Toc196193420"/>
      <w:r w:rsidRPr="00B628D3">
        <w:t>Anhang</w:t>
      </w:r>
      <w:bookmarkEnd w:id="2258"/>
      <w:bookmarkEnd w:id="2259"/>
    </w:p>
    <w:p w14:paraId="43B06380" w14:textId="134DCED0" w:rsidR="00656B87" w:rsidRPr="00CB7D2E" w:rsidRDefault="00656B87" w:rsidP="00E60F49">
      <w:pPr>
        <w:pStyle w:val="berschrift2"/>
      </w:pPr>
      <w:r w:rsidRPr="00CB7D2E">
        <w:br w:type="page"/>
      </w:r>
      <w:bookmarkStart w:id="2260" w:name="_Toc320217343"/>
      <w:bookmarkStart w:id="2261" w:name="_Toc196193421"/>
      <w:r w:rsidRPr="00CB7D2E">
        <w:t>Schaltpläne</w:t>
      </w:r>
      <w:bookmarkEnd w:id="2260"/>
      <w:bookmarkEnd w:id="2261"/>
    </w:p>
    <w:p w14:paraId="60E5FF7D" w14:textId="585C5C15" w:rsidR="00656B87" w:rsidRDefault="00EF731E" w:rsidP="00656B87">
      <w:pPr>
        <w:pStyle w:val="berschrift3"/>
      </w:pPr>
      <w:bookmarkStart w:id="2262" w:name="_Toc320217344"/>
      <w:bookmarkStart w:id="2263" w:name="_Toc196193422"/>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2262"/>
      <w:bookmarkEnd w:id="2263"/>
    </w:p>
    <w:p w14:paraId="742D182E" w14:textId="1CF40F1B" w:rsidR="00EC5B24" w:rsidRDefault="00656B87" w:rsidP="0029234E">
      <w:pPr>
        <w:pStyle w:val="Beschriftung"/>
        <w:ind w:hanging="11"/>
      </w:pPr>
      <w:bookmarkStart w:id="2264" w:name="_Toc195118423"/>
      <w:bookmarkStart w:id="2265" w:name="_Toc195150492"/>
      <w:bookmarkStart w:id="2266" w:name="_Toc196185447"/>
      <w:r>
        <w:t xml:space="preserve">Abbildung </w:t>
      </w:r>
      <w:r w:rsidR="00E74341">
        <w:fldChar w:fldCharType="begin"/>
      </w:r>
      <w:r w:rsidR="00E74341">
        <w:instrText xml:space="preserve"> STYLEREF 2 \s </w:instrText>
      </w:r>
      <w:r w:rsidR="00E74341">
        <w:fldChar w:fldCharType="separate"/>
      </w:r>
      <w:r w:rsidR="007C4FC9">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del w:id="226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Schaltplan der Steuerplatine</w:t>
      </w:r>
      <w:bookmarkEnd w:id="2264"/>
      <w:bookmarkEnd w:id="2265"/>
      <w:bookmarkEnd w:id="2266"/>
    </w:p>
    <w:p w14:paraId="7974D0C7" w14:textId="75A8F747" w:rsidR="00656B87" w:rsidRDefault="00656B87" w:rsidP="00EC5B24">
      <w:pPr>
        <w:pStyle w:val="berschrift3"/>
      </w:pPr>
      <w:r>
        <w:br w:type="page"/>
      </w:r>
      <w:bookmarkStart w:id="2268" w:name="_Toc320217345"/>
      <w:bookmarkStart w:id="2269" w:name="_Toc196193423"/>
      <w:r>
        <w:t>Dip240-7</w:t>
      </w:r>
      <w:bookmarkEnd w:id="2269"/>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E11C3E0" w:rsidR="00656B87" w:rsidRDefault="00656B87" w:rsidP="00656B87">
      <w:pPr>
        <w:pStyle w:val="Beschriftung"/>
      </w:pPr>
      <w:bookmarkStart w:id="2270" w:name="_Toc195118424"/>
      <w:bookmarkStart w:id="2271" w:name="_Toc195150493"/>
      <w:bookmarkStart w:id="2272" w:name="_Toc196185448"/>
      <w:r w:rsidRPr="00F70C80">
        <w:t xml:space="preserve">Abbildung </w:t>
      </w:r>
      <w:r w:rsidR="00E74341">
        <w:fldChar w:fldCharType="begin"/>
      </w:r>
      <w:r w:rsidR="00E74341">
        <w:instrText xml:space="preserve"> STYLEREF 2 \s </w:instrText>
      </w:r>
      <w:r w:rsidR="00E74341">
        <w:fldChar w:fldCharType="separate"/>
      </w:r>
      <w:r w:rsidR="007C4FC9">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del w:id="227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rsidRPr="00F70C80">
        <w:t>: Schaltplan des eDIP240 mit USB Board</w:t>
      </w:r>
      <w:bookmarkEnd w:id="2270"/>
      <w:bookmarkEnd w:id="2271"/>
      <w:bookmarkEnd w:id="2272"/>
    </w:p>
    <w:p w14:paraId="3C19711F" w14:textId="29CA5F85" w:rsidR="00656B87" w:rsidRDefault="00656B87" w:rsidP="00EC5B24">
      <w:pPr>
        <w:pStyle w:val="berschrift3"/>
      </w:pPr>
      <w:r>
        <w:br w:type="page"/>
      </w:r>
      <w:bookmarkStart w:id="2274" w:name="_Toc196193424"/>
      <w:r w:rsidR="00B0341A">
        <w:t>VDrive2</w:t>
      </w:r>
      <w:bookmarkEnd w:id="2274"/>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78BBA9C4" w:rsidR="00EC5B24" w:rsidRDefault="00656B87" w:rsidP="0029234E">
      <w:pPr>
        <w:pStyle w:val="Beschriftung"/>
        <w:ind w:hanging="294"/>
      </w:pPr>
      <w:bookmarkStart w:id="2275" w:name="_Toc195118425"/>
      <w:bookmarkStart w:id="2276" w:name="_Toc195150494"/>
      <w:bookmarkStart w:id="2277" w:name="_Toc196185449"/>
      <w:r>
        <w:t xml:space="preserve">Abbildung </w:t>
      </w:r>
      <w:r w:rsidR="00E74341">
        <w:fldChar w:fldCharType="begin"/>
      </w:r>
      <w:r w:rsidR="00E74341">
        <w:instrText xml:space="preserve"> STYLEREF 2 \s </w:instrText>
      </w:r>
      <w:r w:rsidR="00E74341">
        <w:fldChar w:fldCharType="separate"/>
      </w:r>
      <w:r w:rsidR="007C4FC9">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3</w:t>
      </w:r>
      <w:r w:rsidR="00E74341">
        <w:fldChar w:fldCharType="end"/>
      </w:r>
      <w:del w:id="227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xml:space="preserve">: Schaltplan </w:t>
      </w:r>
      <w:r w:rsidR="00B0341A">
        <w:t>VDrive2</w:t>
      </w:r>
      <w:bookmarkEnd w:id="2275"/>
      <w:bookmarkEnd w:id="2276"/>
      <w:bookmarkEnd w:id="2277"/>
    </w:p>
    <w:p w14:paraId="30685C2D" w14:textId="14853BDA" w:rsidR="00101F0B" w:rsidRDefault="00656B87" w:rsidP="00101F0B">
      <w:pPr>
        <w:pStyle w:val="berschrift3"/>
      </w:pPr>
      <w:r>
        <w:br w:type="page"/>
      </w:r>
      <w:bookmarkStart w:id="2279" w:name="_Toc196193425"/>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2279"/>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2280" w:name="_Toc196193426"/>
      <w:r>
        <w:t>Gehäuse</w:t>
      </w:r>
      <w:bookmarkEnd w:id="2280"/>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2">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7E2B697D" w:rsidR="009F5704" w:rsidRDefault="009F5704" w:rsidP="009F5704">
      <w:pPr>
        <w:pStyle w:val="Beschriftung"/>
      </w:pPr>
      <w:bookmarkStart w:id="2281" w:name="_Toc196185450"/>
      <w:r>
        <w:t xml:space="preserve">Abbildung </w:t>
      </w:r>
      <w:r w:rsidR="00E74341">
        <w:fldChar w:fldCharType="begin"/>
      </w:r>
      <w:r w:rsidR="00E74341">
        <w:instrText xml:space="preserve"> STYLEREF 2 \s </w:instrText>
      </w:r>
      <w:r w:rsidR="00E74341">
        <w:fldChar w:fldCharType="separate"/>
      </w:r>
      <w:r w:rsidR="007C4FC9">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4</w:t>
      </w:r>
      <w:r w:rsidR="00E74341">
        <w:fldChar w:fldCharType="end"/>
      </w:r>
      <w:del w:id="228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Gehäuse-Oberseite</w:t>
      </w:r>
      <w:bookmarkEnd w:id="2281"/>
    </w:p>
    <w:p w14:paraId="24DF5B92" w14:textId="612EC5B1" w:rsidR="00167780" w:rsidRDefault="00167780" w:rsidP="009F5704"/>
    <w:p w14:paraId="2626E74F" w14:textId="22081D8D" w:rsidR="007F70E7" w:rsidRDefault="007F70E7">
      <w:pPr>
        <w:pStyle w:val="Textkrper"/>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2283" w:name="_Toc196193427"/>
      <w:r>
        <w:t>Fertige Platine</w:t>
      </w:r>
      <w:bookmarkEnd w:id="2283"/>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3">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16B31AD2" w:rsidR="00167780" w:rsidRDefault="00167780" w:rsidP="00167780">
      <w:pPr>
        <w:pStyle w:val="Beschriftung"/>
        <w:ind w:hanging="11"/>
      </w:pPr>
      <w:bookmarkStart w:id="2284" w:name="_Toc196185451"/>
      <w:r>
        <w:t xml:space="preserve">Abbildung </w:t>
      </w:r>
      <w:r w:rsidR="00E74341">
        <w:fldChar w:fldCharType="begin"/>
      </w:r>
      <w:r w:rsidR="00E74341">
        <w:instrText xml:space="preserve"> STYLEREF 2 \s </w:instrText>
      </w:r>
      <w:r w:rsidR="00E74341">
        <w:fldChar w:fldCharType="separate"/>
      </w:r>
      <w:r w:rsidR="007C4FC9">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5</w:t>
      </w:r>
      <w:r w:rsidR="00E74341">
        <w:fldChar w:fldCharType="end"/>
      </w:r>
      <w:del w:id="228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Fertige Platine</w:t>
      </w:r>
      <w:bookmarkEnd w:id="2284"/>
    </w:p>
    <w:p w14:paraId="7148B142" w14:textId="77777777" w:rsidR="009B6399" w:rsidRDefault="009B6399" w:rsidP="009B6399"/>
    <w:p w14:paraId="02BD71BE" w14:textId="00CA5C35" w:rsidR="009B6399" w:rsidRDefault="009B6399">
      <w:pPr>
        <w:pStyle w:val="Textkrper"/>
      </w:pPr>
      <w:r>
        <w:t>Weitere Bilder zum Platine befinden sich auf der Beigefügten Dokumentations-CD im Ve</w:t>
      </w:r>
      <w:r>
        <w:t>r</w:t>
      </w:r>
      <w:r>
        <w:t>zeichnis Bilder.</w:t>
      </w:r>
    </w:p>
    <w:p w14:paraId="0CC528DE" w14:textId="494439C5" w:rsidR="006C23FA" w:rsidRDefault="006C23FA" w:rsidP="009B6399"/>
    <w:p w14:paraId="2E49335D" w14:textId="5969233D" w:rsidR="009B6399" w:rsidRDefault="006C23FA" w:rsidP="00E60F49">
      <w:pPr>
        <w:pStyle w:val="berschrift2"/>
      </w:pPr>
      <w:r>
        <w:br w:type="page"/>
      </w:r>
      <w:bookmarkStart w:id="2286" w:name="_Toc196193428"/>
      <w:r>
        <w:t>Struktogramme</w:t>
      </w:r>
      <w:bookmarkEnd w:id="2286"/>
    </w:p>
    <w:p w14:paraId="3179D1D9" w14:textId="297440E2" w:rsidR="006C23FA" w:rsidRDefault="006C23FA" w:rsidP="006773C1">
      <w:pPr>
        <w:pStyle w:val="berschrift3"/>
      </w:pPr>
      <w:bookmarkStart w:id="2287" w:name="_Toc196193429"/>
      <w:r>
        <w:t>Main-Schleife</w:t>
      </w:r>
      <w:bookmarkEnd w:id="2287"/>
    </w:p>
    <w:p w14:paraId="75411A99" w14:textId="77777777" w:rsidR="006773C1" w:rsidRDefault="006773C1" w:rsidP="006773C1"/>
    <w:p w14:paraId="44125629" w14:textId="77777777" w:rsidR="00032583" w:rsidRDefault="006773C1" w:rsidP="00032583">
      <w:pPr>
        <w:keepNext/>
        <w:jc w:val="center"/>
      </w:pPr>
      <w:r>
        <w:rPr>
          <w:noProof/>
          <w:lang w:eastAsia="de-DE"/>
        </w:rPr>
        <w:drawing>
          <wp:inline distT="0" distB="0" distL="0" distR="0" wp14:anchorId="6B655BFE" wp14:editId="7666C6AE">
            <wp:extent cx="1953392" cy="3472697"/>
            <wp:effectExtent l="0" t="0" r="2540" b="762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hleife.png"/>
                    <pic:cNvPicPr/>
                  </pic:nvPicPr>
                  <pic:blipFill>
                    <a:blip r:embed="rId44">
                      <a:extLst>
                        <a:ext uri="{28A0092B-C50C-407E-A947-70E740481C1C}">
                          <a14:useLocalDpi xmlns:a14="http://schemas.microsoft.com/office/drawing/2010/main" val="0"/>
                        </a:ext>
                      </a:extLst>
                    </a:blip>
                    <a:stretch>
                      <a:fillRect/>
                    </a:stretch>
                  </pic:blipFill>
                  <pic:spPr>
                    <a:xfrm>
                      <a:off x="0" y="0"/>
                      <a:ext cx="1953392" cy="3472697"/>
                    </a:xfrm>
                    <a:prstGeom prst="rect">
                      <a:avLst/>
                    </a:prstGeom>
                  </pic:spPr>
                </pic:pic>
              </a:graphicData>
            </a:graphic>
          </wp:inline>
        </w:drawing>
      </w:r>
    </w:p>
    <w:p w14:paraId="5DA66614" w14:textId="068B6016" w:rsidR="006773C1" w:rsidRDefault="00032583" w:rsidP="00032583">
      <w:pPr>
        <w:pStyle w:val="Beschriftung"/>
        <w:jc w:val="center"/>
      </w:pPr>
      <w:bookmarkStart w:id="2288" w:name="_Toc196185452"/>
      <w:r>
        <w:t xml:space="preserve">Abbildung </w:t>
      </w:r>
      <w:r w:rsidR="00E74341">
        <w:fldChar w:fldCharType="begin"/>
      </w:r>
      <w:r w:rsidR="00E74341">
        <w:instrText xml:space="preserve"> STYLEREF 2 \s </w:instrText>
      </w:r>
      <w:r w:rsidR="00E74341">
        <w:fldChar w:fldCharType="separate"/>
      </w:r>
      <w:r w:rsidR="007C4FC9">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1</w:t>
      </w:r>
      <w:r w:rsidR="00E74341">
        <w:fldChar w:fldCharType="end"/>
      </w:r>
      <w:r>
        <w:t>: Main-Schleife</w:t>
      </w:r>
      <w:bookmarkEnd w:id="2288"/>
    </w:p>
    <w:p w14:paraId="53A6E8E7" w14:textId="77777777" w:rsidR="006773C1" w:rsidRDefault="006773C1" w:rsidP="006773C1"/>
    <w:p w14:paraId="2B42BCB3" w14:textId="3A4DED2E" w:rsidR="00D876B6" w:rsidRDefault="00D876B6" w:rsidP="00D876B6">
      <w:pPr>
        <w:pStyle w:val="berschrift3"/>
      </w:pPr>
      <w:bookmarkStart w:id="2289" w:name="_Toc196193430"/>
      <w:r>
        <w:t>USB-Sequenz</w:t>
      </w:r>
      <w:bookmarkEnd w:id="2289"/>
    </w:p>
    <w:p w14:paraId="482F806F" w14:textId="77777777" w:rsidR="00D876B6" w:rsidRDefault="00D876B6" w:rsidP="006773C1"/>
    <w:p w14:paraId="69DA9060" w14:textId="77777777" w:rsidR="00D876B6" w:rsidRDefault="00D876B6" w:rsidP="00D876B6">
      <w:pPr>
        <w:keepNext/>
      </w:pPr>
      <w:r>
        <w:rPr>
          <w:noProof/>
          <w:lang w:eastAsia="de-DE"/>
        </w:rPr>
        <w:drawing>
          <wp:inline distT="0" distB="0" distL="0" distR="0" wp14:anchorId="1CFFBE1A" wp14:editId="4B12CCAC">
            <wp:extent cx="6120765" cy="2933700"/>
            <wp:effectExtent l="0" t="0" r="635" b="1270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615EFE42" w14:textId="7475B731" w:rsidR="00D876B6" w:rsidRDefault="00D876B6" w:rsidP="00D876B6">
      <w:pPr>
        <w:pStyle w:val="Beschriftung"/>
      </w:pPr>
      <w:bookmarkStart w:id="2290" w:name="_Toc196185453"/>
      <w:r>
        <w:t xml:space="preserve">Abbildung </w:t>
      </w:r>
      <w:r w:rsidR="00E74341">
        <w:fldChar w:fldCharType="begin"/>
      </w:r>
      <w:r w:rsidR="00E74341">
        <w:instrText xml:space="preserve"> STYLEREF 2 \s </w:instrText>
      </w:r>
      <w:r w:rsidR="00E74341">
        <w:fldChar w:fldCharType="separate"/>
      </w:r>
      <w:r w:rsidR="007C4FC9">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2</w:t>
      </w:r>
      <w:r w:rsidR="00E74341">
        <w:fldChar w:fldCharType="end"/>
      </w:r>
      <w:r>
        <w:t>: USB-Sequenz</w:t>
      </w:r>
      <w:bookmarkEnd w:id="2290"/>
    </w:p>
    <w:p w14:paraId="75831EE5" w14:textId="42453C30" w:rsidR="00D876B6" w:rsidRDefault="00D876B6" w:rsidP="00D876B6">
      <w:r>
        <w:br w:type="page"/>
      </w:r>
    </w:p>
    <w:p w14:paraId="125EDD87" w14:textId="1E1ED21D" w:rsidR="00D876B6" w:rsidRDefault="00D876B6" w:rsidP="00D876B6">
      <w:pPr>
        <w:pStyle w:val="berschrift3"/>
      </w:pPr>
      <w:bookmarkStart w:id="2291" w:name="_Toc196193431"/>
      <w:r>
        <w:t>G-Code G-Auswertung</w:t>
      </w:r>
      <w:bookmarkEnd w:id="2291"/>
    </w:p>
    <w:p w14:paraId="5C65490D" w14:textId="77777777" w:rsidR="00D876B6" w:rsidRDefault="00D876B6" w:rsidP="00D876B6"/>
    <w:p w14:paraId="5BCBCC11" w14:textId="77777777" w:rsidR="00D876B6" w:rsidRDefault="00D876B6" w:rsidP="00D876B6">
      <w:pPr>
        <w:keepNext/>
      </w:pPr>
      <w:r>
        <w:rPr>
          <w:noProof/>
          <w:lang w:eastAsia="de-DE"/>
        </w:rPr>
        <w:drawing>
          <wp:inline distT="0" distB="0" distL="0" distR="0" wp14:anchorId="5482CEAC" wp14:editId="10D7E872">
            <wp:extent cx="6120765" cy="1783598"/>
            <wp:effectExtent l="0" t="0" r="63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G&quot; Auswertung.png"/>
                    <pic:cNvPicPr/>
                  </pic:nvPicPr>
                  <pic:blipFill>
                    <a:blip r:embed="rId45">
                      <a:extLst>
                        <a:ext uri="{28A0092B-C50C-407E-A947-70E740481C1C}">
                          <a14:useLocalDpi xmlns:a14="http://schemas.microsoft.com/office/drawing/2010/main" val="0"/>
                        </a:ext>
                      </a:extLst>
                    </a:blip>
                    <a:stretch>
                      <a:fillRect/>
                    </a:stretch>
                  </pic:blipFill>
                  <pic:spPr>
                    <a:xfrm>
                      <a:off x="0" y="0"/>
                      <a:ext cx="6120765" cy="1783598"/>
                    </a:xfrm>
                    <a:prstGeom prst="rect">
                      <a:avLst/>
                    </a:prstGeom>
                  </pic:spPr>
                </pic:pic>
              </a:graphicData>
            </a:graphic>
          </wp:inline>
        </w:drawing>
      </w:r>
    </w:p>
    <w:p w14:paraId="7522E729" w14:textId="3EA6C02A" w:rsidR="00D876B6" w:rsidRDefault="00D876B6" w:rsidP="00D876B6">
      <w:pPr>
        <w:pStyle w:val="Beschriftung"/>
      </w:pPr>
      <w:bookmarkStart w:id="2292" w:name="_Toc196185454"/>
      <w:r>
        <w:t xml:space="preserve">Abbildung </w:t>
      </w:r>
      <w:r w:rsidR="00E74341">
        <w:fldChar w:fldCharType="begin"/>
      </w:r>
      <w:r w:rsidR="00E74341">
        <w:instrText xml:space="preserve"> STYLEREF 2 \s </w:instrText>
      </w:r>
      <w:r w:rsidR="00E74341">
        <w:fldChar w:fldCharType="separate"/>
      </w:r>
      <w:r w:rsidR="007C4FC9">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3</w:t>
      </w:r>
      <w:r w:rsidR="00E74341">
        <w:fldChar w:fldCharType="end"/>
      </w:r>
      <w:r w:rsidR="007D3425">
        <w:t xml:space="preserve">: </w:t>
      </w:r>
      <w:r>
        <w:t>G-Code G-Auswertung</w:t>
      </w:r>
      <w:bookmarkEnd w:id="2292"/>
    </w:p>
    <w:p w14:paraId="72F3F9CF" w14:textId="77777777" w:rsidR="00D876B6" w:rsidRDefault="00D876B6" w:rsidP="00BB1779">
      <w:pPr>
        <w:ind w:left="0" w:firstLine="0"/>
      </w:pPr>
    </w:p>
    <w:p w14:paraId="14C36952" w14:textId="13D3438C" w:rsidR="00D876B6" w:rsidRDefault="00D876B6" w:rsidP="00D876B6">
      <w:pPr>
        <w:pStyle w:val="berschrift3"/>
      </w:pPr>
      <w:bookmarkStart w:id="2293" w:name="_Toc196193432"/>
      <w:r>
        <w:t>G-Code M-Auswertung</w:t>
      </w:r>
      <w:bookmarkEnd w:id="2293"/>
    </w:p>
    <w:p w14:paraId="27AC30A7" w14:textId="77777777" w:rsidR="00D876B6" w:rsidRDefault="00D876B6" w:rsidP="00D876B6"/>
    <w:p w14:paraId="1595F40C" w14:textId="77777777" w:rsidR="00D876B6" w:rsidRDefault="00D876B6" w:rsidP="00D876B6">
      <w:pPr>
        <w:keepNext/>
      </w:pPr>
      <w:r>
        <w:rPr>
          <w:noProof/>
          <w:lang w:eastAsia="de-DE"/>
        </w:rPr>
        <w:drawing>
          <wp:inline distT="0" distB="0" distL="0" distR="0" wp14:anchorId="3A75263B" wp14:editId="1721FC27">
            <wp:extent cx="6120765" cy="3464933"/>
            <wp:effectExtent l="0" t="0" r="635"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M&quot; Auswerten.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3464933"/>
                    </a:xfrm>
                    <a:prstGeom prst="rect">
                      <a:avLst/>
                    </a:prstGeom>
                  </pic:spPr>
                </pic:pic>
              </a:graphicData>
            </a:graphic>
          </wp:inline>
        </w:drawing>
      </w:r>
    </w:p>
    <w:p w14:paraId="1F6F5963" w14:textId="727DAA8D" w:rsidR="00D876B6" w:rsidRDefault="00D876B6" w:rsidP="00D876B6">
      <w:pPr>
        <w:pStyle w:val="Beschriftung"/>
      </w:pPr>
      <w:bookmarkStart w:id="2294" w:name="_Toc196185455"/>
      <w:r>
        <w:t xml:space="preserve">Abbildung </w:t>
      </w:r>
      <w:r w:rsidR="00E74341">
        <w:fldChar w:fldCharType="begin"/>
      </w:r>
      <w:r w:rsidR="00E74341">
        <w:instrText xml:space="preserve"> STYLEREF 2 \s </w:instrText>
      </w:r>
      <w:r w:rsidR="00E74341">
        <w:fldChar w:fldCharType="separate"/>
      </w:r>
      <w:r w:rsidR="007C4FC9">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7C4FC9">
        <w:rPr>
          <w:noProof/>
        </w:rPr>
        <w:t>4</w:t>
      </w:r>
      <w:r w:rsidR="00E74341">
        <w:fldChar w:fldCharType="end"/>
      </w:r>
      <w:r>
        <w:t>: G-Code M-Auswertung</w:t>
      </w:r>
      <w:bookmarkEnd w:id="2294"/>
    </w:p>
    <w:p w14:paraId="0DC4DCF2" w14:textId="607C3839" w:rsidR="00263735" w:rsidRDefault="00263735" w:rsidP="00BB1779">
      <w:pPr>
        <w:ind w:left="0" w:firstLine="0"/>
      </w:pPr>
    </w:p>
    <w:p w14:paraId="7AC7DD28" w14:textId="5EB30C1D" w:rsidR="00D876B6" w:rsidRDefault="00263735" w:rsidP="00E60F49">
      <w:pPr>
        <w:pStyle w:val="berschrift2"/>
      </w:pPr>
      <w:r>
        <w:br w:type="page"/>
      </w:r>
      <w:bookmarkStart w:id="2295" w:name="_Toc196193433"/>
      <w:r>
        <w:t xml:space="preserve">Grafische </w:t>
      </w:r>
      <w:r w:rsidRPr="00263735">
        <w:t>Benutzeroberfläche</w:t>
      </w:r>
      <w:bookmarkEnd w:id="2295"/>
    </w:p>
    <w:p w14:paraId="15E4A84D" w14:textId="77777777" w:rsidR="00263735" w:rsidRDefault="00263735" w:rsidP="00263735"/>
    <w:tbl>
      <w:tblPr>
        <w:tblStyle w:val="Tabellenraster"/>
        <w:tblW w:w="0" w:type="auto"/>
        <w:tblInd w:w="5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52"/>
      </w:tblGrid>
      <w:tr w:rsidR="00263735" w14:paraId="3ACDED2A" w14:textId="77777777" w:rsidTr="00D56375">
        <w:trPr>
          <w:trHeight w:val="2346"/>
        </w:trPr>
        <w:tc>
          <w:tcPr>
            <w:tcW w:w="4625" w:type="dxa"/>
          </w:tcPr>
          <w:p w14:paraId="306703D7" w14:textId="77777777" w:rsidR="00263735" w:rsidRDefault="00700E13" w:rsidP="00700E13">
            <w:pPr>
              <w:ind w:left="0" w:firstLine="0"/>
              <w:jc w:val="center"/>
            </w:pPr>
            <w:r>
              <w:rPr>
                <w:noProof/>
                <w:lang w:eastAsia="de-DE"/>
              </w:rPr>
              <w:drawing>
                <wp:inline distT="0" distB="0" distL="0" distR="0" wp14:anchorId="3B92A4B3" wp14:editId="601BCE94">
                  <wp:extent cx="2491740" cy="1328928"/>
                  <wp:effectExtent l="0" t="0" r="0" b="0"/>
                  <wp:docPr id="2112" name="Bild 2112" descr="Macintosh HD:Users:thehoh:Documents:GITHUB:Technikerarbeit 2012:Dokumentation:GUI:1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ehoh:Documents:GITHUB:Technikerarbeit 2012:Dokumentation:GUI:1_st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2693" cy="1329436"/>
                          </a:xfrm>
                          <a:prstGeom prst="rect">
                            <a:avLst/>
                          </a:prstGeom>
                          <a:noFill/>
                          <a:ln>
                            <a:noFill/>
                          </a:ln>
                        </pic:spPr>
                      </pic:pic>
                    </a:graphicData>
                  </a:graphic>
                </wp:inline>
              </w:drawing>
            </w:r>
          </w:p>
          <w:p w14:paraId="66984E61" w14:textId="7B0B2964" w:rsidR="00355016" w:rsidRDefault="00355016" w:rsidP="00A06224">
            <w:pPr>
              <w:pStyle w:val="Beschriftung"/>
              <w:jc w:val="center"/>
            </w:pPr>
            <w:r>
              <w:t>Startbildschirm</w:t>
            </w:r>
          </w:p>
        </w:tc>
        <w:tc>
          <w:tcPr>
            <w:tcW w:w="4652" w:type="dxa"/>
          </w:tcPr>
          <w:p w14:paraId="763FDCCF" w14:textId="77777777" w:rsidR="00263735" w:rsidRDefault="00700E13" w:rsidP="00700E13">
            <w:pPr>
              <w:ind w:left="0" w:firstLine="0"/>
              <w:jc w:val="center"/>
            </w:pPr>
            <w:r>
              <w:rPr>
                <w:noProof/>
                <w:lang w:eastAsia="de-DE"/>
              </w:rPr>
              <w:drawing>
                <wp:inline distT="0" distB="0" distL="0" distR="0" wp14:anchorId="24671FF6" wp14:editId="401506D2">
                  <wp:extent cx="2525607" cy="1346989"/>
                  <wp:effectExtent l="0" t="0" r="0" b="0"/>
                  <wp:docPr id="2113" name="Bild 2113" descr="Macintosh HD:Users:thehoh:Documents:GITHUB:Technikerarbeit 2012:Dokumentation:GUI:2_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ehoh:Documents:GITHUB:Technikerarbeit 2012:Dokumentation:GUI:2_mainmen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6691" cy="1347567"/>
                          </a:xfrm>
                          <a:prstGeom prst="rect">
                            <a:avLst/>
                          </a:prstGeom>
                          <a:noFill/>
                          <a:ln>
                            <a:noFill/>
                          </a:ln>
                        </pic:spPr>
                      </pic:pic>
                    </a:graphicData>
                  </a:graphic>
                </wp:inline>
              </w:drawing>
            </w:r>
          </w:p>
          <w:p w14:paraId="7C03D9F8" w14:textId="0B06D83B" w:rsidR="00355016" w:rsidRDefault="00355016" w:rsidP="00A06224">
            <w:pPr>
              <w:pStyle w:val="Beschriftung"/>
              <w:jc w:val="center"/>
            </w:pPr>
            <w:r>
              <w:t>Hauptmenü</w:t>
            </w:r>
          </w:p>
        </w:tc>
      </w:tr>
      <w:tr w:rsidR="00263735" w14:paraId="376D30E8" w14:textId="77777777" w:rsidTr="00D56375">
        <w:trPr>
          <w:trHeight w:val="2394"/>
        </w:trPr>
        <w:tc>
          <w:tcPr>
            <w:tcW w:w="4625" w:type="dxa"/>
          </w:tcPr>
          <w:p w14:paraId="0AFD9534" w14:textId="77777777" w:rsidR="00263735" w:rsidRDefault="00700E13" w:rsidP="00700E13">
            <w:pPr>
              <w:ind w:left="0" w:firstLine="0"/>
              <w:jc w:val="center"/>
            </w:pPr>
            <w:r>
              <w:rPr>
                <w:noProof/>
                <w:lang w:eastAsia="de-DE"/>
              </w:rPr>
              <w:drawing>
                <wp:inline distT="0" distB="0" distL="0" distR="0" wp14:anchorId="78A4276D" wp14:editId="14B20205">
                  <wp:extent cx="2491740" cy="1328928"/>
                  <wp:effectExtent l="0" t="0" r="0" b="0"/>
                  <wp:docPr id="2114" name="Bild 2114" descr="Macintosh HD:Users:thehoh:Documents:GITHUB:Technikerarbeit 2012:Dokumentation:GUI:3_main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ehoh:Documents:GITHUB:Technikerarbeit 2012:Dokumentation:GUI:3_main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091037A8" w14:textId="3D51AB5B" w:rsidR="00F733DA" w:rsidRDefault="00F733DA" w:rsidP="00A06224">
            <w:pPr>
              <w:pStyle w:val="Beschriftung"/>
              <w:jc w:val="center"/>
            </w:pPr>
            <w:r>
              <w:t>Hauptmenü-Automatik</w:t>
            </w:r>
          </w:p>
        </w:tc>
        <w:tc>
          <w:tcPr>
            <w:tcW w:w="4652" w:type="dxa"/>
          </w:tcPr>
          <w:p w14:paraId="01279622" w14:textId="77777777" w:rsidR="00263735" w:rsidRDefault="00700E13" w:rsidP="00700E13">
            <w:pPr>
              <w:ind w:left="0" w:firstLine="0"/>
              <w:jc w:val="center"/>
            </w:pPr>
            <w:r>
              <w:rPr>
                <w:noProof/>
                <w:lang w:eastAsia="de-DE"/>
              </w:rPr>
              <w:drawing>
                <wp:inline distT="0" distB="0" distL="0" distR="0" wp14:anchorId="16CBED9C" wp14:editId="28EBB243">
                  <wp:extent cx="2532858" cy="1350857"/>
                  <wp:effectExtent l="0" t="0" r="7620" b="0"/>
                  <wp:docPr id="2115" name="Bild 2115" descr="Macintosh HD:Users:thehoh:Documents:GITHUB:Technikerarbeit 2012:Dokumentation:GUI:4_mainau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ehoh:Documents:GITHUB:Technikerarbeit 2012:Dokumentation:GUI:4_mainaut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455" cy="1351175"/>
                          </a:xfrm>
                          <a:prstGeom prst="rect">
                            <a:avLst/>
                          </a:prstGeom>
                          <a:noFill/>
                          <a:ln>
                            <a:noFill/>
                          </a:ln>
                        </pic:spPr>
                      </pic:pic>
                    </a:graphicData>
                  </a:graphic>
                </wp:inline>
              </w:drawing>
            </w:r>
          </w:p>
          <w:p w14:paraId="4E33E1E0" w14:textId="66B7422F" w:rsidR="00F733DA" w:rsidRDefault="00F733DA" w:rsidP="00A06224">
            <w:pPr>
              <w:pStyle w:val="Beschriftung"/>
              <w:jc w:val="center"/>
            </w:pPr>
            <w:r>
              <w:t>Automatikmenü</w:t>
            </w:r>
          </w:p>
        </w:tc>
      </w:tr>
      <w:tr w:rsidR="00263735" w14:paraId="6AA35445" w14:textId="77777777" w:rsidTr="00D56375">
        <w:trPr>
          <w:trHeight w:val="2400"/>
        </w:trPr>
        <w:tc>
          <w:tcPr>
            <w:tcW w:w="4625" w:type="dxa"/>
          </w:tcPr>
          <w:p w14:paraId="1F72E8E2" w14:textId="77777777" w:rsidR="00263735" w:rsidRDefault="00700E13" w:rsidP="00700E13">
            <w:pPr>
              <w:ind w:left="0" w:firstLine="0"/>
              <w:jc w:val="center"/>
            </w:pPr>
            <w:r>
              <w:rPr>
                <w:noProof/>
                <w:lang w:eastAsia="de-DE"/>
              </w:rPr>
              <w:drawing>
                <wp:inline distT="0" distB="0" distL="0" distR="0" wp14:anchorId="119D65BE" wp14:editId="0AB70513">
                  <wp:extent cx="2491740" cy="1328928"/>
                  <wp:effectExtent l="0" t="0" r="0" b="0"/>
                  <wp:docPr id="2116" name="Bild 2116" descr="Macintosh HD:Users:thehoh:Documents:GITHUB:Technikerarbeit 2012:Dokumentation:GUI:5_main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ehoh:Documents:GITHUB:Technikerarbeit 2012:Dokumentation:GUI:5_mainha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72FA08A6" w14:textId="165CE2F2" w:rsidR="00F733DA" w:rsidRDefault="00F733DA" w:rsidP="00A06224">
            <w:pPr>
              <w:pStyle w:val="Beschriftung"/>
              <w:jc w:val="center"/>
            </w:pPr>
            <w:r>
              <w:t>Hauptmenü-Hand</w:t>
            </w:r>
          </w:p>
        </w:tc>
        <w:tc>
          <w:tcPr>
            <w:tcW w:w="4652" w:type="dxa"/>
          </w:tcPr>
          <w:p w14:paraId="047B2447" w14:textId="77777777" w:rsidR="00263735" w:rsidRDefault="00700E13" w:rsidP="00700E13">
            <w:pPr>
              <w:ind w:left="0" w:firstLine="0"/>
              <w:jc w:val="center"/>
            </w:pPr>
            <w:r>
              <w:rPr>
                <w:noProof/>
                <w:lang w:eastAsia="de-DE"/>
              </w:rPr>
              <w:drawing>
                <wp:inline distT="0" distB="0" distL="0" distR="0" wp14:anchorId="0054F647" wp14:editId="1034FECF">
                  <wp:extent cx="2532857" cy="1350857"/>
                  <wp:effectExtent l="0" t="0" r="7620" b="0"/>
                  <wp:docPr id="2117" name="Bild 2117" descr="Macintosh HD:Users:thehoh:Documents:GITHUB:Technikerarbeit 2012:Dokumentation:GUI:6_mainhan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ehoh:Documents:GITHUB:Technikerarbeit 2012:Dokumentation:GUI:6_mainhand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2857" cy="1350857"/>
                          </a:xfrm>
                          <a:prstGeom prst="rect">
                            <a:avLst/>
                          </a:prstGeom>
                          <a:noFill/>
                          <a:ln>
                            <a:noFill/>
                          </a:ln>
                        </pic:spPr>
                      </pic:pic>
                    </a:graphicData>
                  </a:graphic>
                </wp:inline>
              </w:drawing>
            </w:r>
          </w:p>
          <w:p w14:paraId="7D2AB65F" w14:textId="46E20B60" w:rsidR="00F733DA" w:rsidRDefault="00E6173E" w:rsidP="00A06224">
            <w:pPr>
              <w:pStyle w:val="Beschriftung"/>
              <w:jc w:val="center"/>
            </w:pPr>
            <w:r>
              <w:t>Hand Menü</w:t>
            </w:r>
          </w:p>
        </w:tc>
      </w:tr>
      <w:tr w:rsidR="00263735" w14:paraId="35B571A1" w14:textId="77777777" w:rsidTr="00D56375">
        <w:trPr>
          <w:trHeight w:val="2478"/>
        </w:trPr>
        <w:tc>
          <w:tcPr>
            <w:tcW w:w="4625" w:type="dxa"/>
          </w:tcPr>
          <w:p w14:paraId="313844D6" w14:textId="77777777" w:rsidR="00263735" w:rsidRDefault="00700E13" w:rsidP="00700E13">
            <w:pPr>
              <w:ind w:left="0" w:firstLine="0"/>
              <w:jc w:val="center"/>
            </w:pPr>
            <w:r>
              <w:rPr>
                <w:noProof/>
                <w:lang w:eastAsia="de-DE"/>
              </w:rPr>
              <w:drawing>
                <wp:inline distT="0" distB="0" distL="0" distR="0" wp14:anchorId="56065BA7" wp14:editId="6CDC8F56">
                  <wp:extent cx="2491740" cy="1328928"/>
                  <wp:effectExtent l="0" t="0" r="0" b="0"/>
                  <wp:docPr id="2118" name="Bild 2118" descr="Macintosh HD:Users:thehoh:Documents:GITHUB:Technikerarbeit 2012:Dokumentation:GUI:7_mai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ehoh:Documents:GITHUB:Technikerarbeit 2012:Dokumentation:GUI:7_mainsetu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16E4BB5A" w14:textId="56B5A5A7" w:rsidR="00F733DA" w:rsidRDefault="00F733DA" w:rsidP="00A06224">
            <w:pPr>
              <w:pStyle w:val="Beschriftung"/>
              <w:jc w:val="center"/>
            </w:pPr>
            <w:r>
              <w:t>Hauptmenü-Einstellungen</w:t>
            </w:r>
          </w:p>
        </w:tc>
        <w:tc>
          <w:tcPr>
            <w:tcW w:w="4652" w:type="dxa"/>
          </w:tcPr>
          <w:p w14:paraId="39CB1E5E" w14:textId="77777777" w:rsidR="00263735" w:rsidRDefault="00700E13" w:rsidP="00700E13">
            <w:pPr>
              <w:ind w:left="0" w:firstLine="0"/>
              <w:jc w:val="center"/>
            </w:pPr>
            <w:r>
              <w:rPr>
                <w:noProof/>
                <w:lang w:eastAsia="de-DE"/>
              </w:rPr>
              <w:drawing>
                <wp:inline distT="0" distB="0" distL="0" distR="0" wp14:anchorId="499DB4AE" wp14:editId="12FAC762">
                  <wp:extent cx="2525607" cy="1346990"/>
                  <wp:effectExtent l="0" t="0" r="0" b="0"/>
                  <wp:docPr id="2119" name="Bild 2119" descr="Macintosh HD:Users:thehoh:Documents:GITHUB:Technikerarbeit 2012:Dokumentation:GUI:8_mai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hehoh:Documents:GITHUB:Technikerarbeit 2012:Dokumentation:GUI:8_mainvers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5607" cy="1346990"/>
                          </a:xfrm>
                          <a:prstGeom prst="rect">
                            <a:avLst/>
                          </a:prstGeom>
                          <a:noFill/>
                          <a:ln>
                            <a:noFill/>
                          </a:ln>
                        </pic:spPr>
                      </pic:pic>
                    </a:graphicData>
                  </a:graphic>
                </wp:inline>
              </w:drawing>
            </w:r>
          </w:p>
          <w:p w14:paraId="5FF42ED4" w14:textId="1DD4B696" w:rsidR="00A06224" w:rsidRDefault="00A06224" w:rsidP="00E74341">
            <w:pPr>
              <w:pStyle w:val="Beschriftung"/>
              <w:keepNext/>
              <w:jc w:val="center"/>
            </w:pPr>
            <w:r>
              <w:t>Version</w:t>
            </w:r>
          </w:p>
        </w:tc>
      </w:tr>
    </w:tbl>
    <w:p w14:paraId="00195DCE" w14:textId="5D321165" w:rsidR="00263735" w:rsidRPr="00263735" w:rsidRDefault="00E74341" w:rsidP="00E74341">
      <w:pPr>
        <w:pStyle w:val="Beschriftung"/>
        <w:ind w:firstLine="131"/>
      </w:pPr>
      <w:bookmarkStart w:id="2296" w:name="_Toc196185456"/>
      <w:r>
        <w:t xml:space="preserve">Abbildung </w:t>
      </w:r>
      <w:r>
        <w:fldChar w:fldCharType="begin"/>
      </w:r>
      <w:r>
        <w:instrText xml:space="preserve"> STYLEREF 2 \s </w:instrText>
      </w:r>
      <w:r>
        <w:fldChar w:fldCharType="separate"/>
      </w:r>
      <w:r w:rsidR="007C4FC9">
        <w:rPr>
          <w:noProof/>
        </w:rPr>
        <w:t>8.3</w:t>
      </w:r>
      <w:r>
        <w:fldChar w:fldCharType="end"/>
      </w:r>
      <w:r>
        <w:t>.</w:t>
      </w:r>
      <w:r>
        <w:fldChar w:fldCharType="begin"/>
      </w:r>
      <w:r>
        <w:instrText xml:space="preserve"> SEQ Abbildung \* ARABIC \s 2 </w:instrText>
      </w:r>
      <w:r>
        <w:fldChar w:fldCharType="separate"/>
      </w:r>
      <w:r w:rsidR="007C4FC9">
        <w:rPr>
          <w:noProof/>
        </w:rPr>
        <w:t>1</w:t>
      </w:r>
      <w:r>
        <w:fldChar w:fldCharType="end"/>
      </w:r>
      <w:r>
        <w:t>: Grafische Benutzeroberfläche</w:t>
      </w:r>
      <w:bookmarkEnd w:id="2296"/>
    </w:p>
    <w:p w14:paraId="1582A2AE" w14:textId="1FE0735C" w:rsidR="00656B87" w:rsidRDefault="00101F0B" w:rsidP="00E60F49">
      <w:pPr>
        <w:pStyle w:val="berschrift2"/>
      </w:pPr>
      <w:r>
        <w:br w:type="page"/>
      </w:r>
      <w:bookmarkStart w:id="2297" w:name="_Toc196193434"/>
      <w:r w:rsidR="00656B87" w:rsidRPr="00CB7D2E">
        <w:t>Datenblätter</w:t>
      </w:r>
      <w:bookmarkEnd w:id="2268"/>
      <w:bookmarkEnd w:id="2297"/>
    </w:p>
    <w:p w14:paraId="241F07D4" w14:textId="77777777" w:rsidR="00333CE3" w:rsidRPr="00CB7D2E" w:rsidRDefault="00333CE3" w:rsidP="00333CE3">
      <w:pPr>
        <w:pStyle w:val="berschrift3"/>
      </w:pPr>
      <w:bookmarkStart w:id="2298" w:name="_Toc320217342"/>
      <w:bookmarkStart w:id="2299" w:name="_Toc196193435"/>
      <w:r w:rsidRPr="00CB7D2E">
        <w:t>EA eDIP240B-7LWTP</w:t>
      </w:r>
      <w:bookmarkEnd w:id="2298"/>
      <w:bookmarkEnd w:id="2299"/>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2300" w:name="_Toc196193436"/>
      <w:r w:rsidR="00333CE3">
        <w:t xml:space="preserve">Vinculum </w:t>
      </w:r>
      <w:r>
        <w:t>VDrive2</w:t>
      </w:r>
      <w:bookmarkEnd w:id="2300"/>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2301" w:name="_Toc196193437"/>
      <w:r>
        <w:t>Gehäuse</w:t>
      </w:r>
      <w:bookmarkEnd w:id="2301"/>
    </w:p>
    <w:p w14:paraId="602ADAD3" w14:textId="3E64D772" w:rsidR="00A3022D" w:rsidRDefault="009729E5" w:rsidP="009729E5">
      <w:pPr>
        <w:pStyle w:val="berschrift3"/>
      </w:pPr>
      <w:r>
        <w:br w:type="page"/>
      </w:r>
      <w:bookmarkStart w:id="2302" w:name="_Toc196193438"/>
      <w:r>
        <w:t>Gleichrichter</w:t>
      </w:r>
      <w:bookmarkEnd w:id="2302"/>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E60F49">
      <w:pPr>
        <w:pStyle w:val="berschrift2"/>
      </w:pPr>
      <w:r>
        <w:br w:type="page"/>
      </w:r>
      <w:bookmarkStart w:id="2303" w:name="_Toc320217346"/>
      <w:bookmarkStart w:id="2304" w:name="_Toc196193439"/>
      <w:r w:rsidR="00656B87">
        <w:t>Dokumentations-CD</w:t>
      </w:r>
      <w:bookmarkEnd w:id="2303"/>
      <w:bookmarkEnd w:id="2304"/>
    </w:p>
    <w:sectPr w:rsidR="002C6B46" w:rsidSect="004124CD">
      <w:headerReference w:type="default" r:id="rId55"/>
      <w:footerReference w:type="even" r:id="rId56"/>
      <w:footerReference w:type="default" r:id="rId57"/>
      <w:headerReference w:type="first" r:id="rId58"/>
      <w:footerReference w:type="first" r:id="rId59"/>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6" w:author="Dennis Hohmann" w:date="2012-04-14T18:29:00Z" w:initials="DH">
    <w:p w14:paraId="1A521FB4" w14:textId="4BE10243" w:rsidR="00735597" w:rsidRDefault="00735597">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735597" w:rsidRDefault="00735597" w:rsidP="002A4398">
      <w:pPr>
        <w:spacing w:line="240" w:lineRule="auto"/>
      </w:pPr>
      <w:r>
        <w:separator/>
      </w:r>
    </w:p>
  </w:endnote>
  <w:endnote w:type="continuationSeparator" w:id="0">
    <w:p w14:paraId="1EA4CC22" w14:textId="77777777" w:rsidR="00735597" w:rsidRDefault="00735597"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735597" w:rsidRDefault="00735597"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735597" w:rsidRDefault="00735597"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735597" w:rsidRDefault="00735597"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19650E">
      <w:rPr>
        <w:rStyle w:val="Seitenzahl"/>
        <w:noProof/>
      </w:rPr>
      <w:t>4</w:t>
    </w:r>
    <w:r>
      <w:rPr>
        <w:rStyle w:val="Seitenzahl"/>
      </w:rPr>
      <w:fldChar w:fldCharType="end"/>
    </w:r>
  </w:p>
  <w:p w14:paraId="1DD8B8B2" w14:textId="0885364B" w:rsidR="00735597" w:rsidRPr="00CC3104" w:rsidRDefault="00735597"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735597" w:rsidRPr="0054544A" w:rsidRDefault="00735597"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735597" w:rsidRDefault="00735597" w:rsidP="002A4398">
      <w:pPr>
        <w:spacing w:line="240" w:lineRule="auto"/>
      </w:pPr>
      <w:r>
        <w:separator/>
      </w:r>
    </w:p>
  </w:footnote>
  <w:footnote w:type="continuationSeparator" w:id="0">
    <w:p w14:paraId="65CD2FAC" w14:textId="77777777" w:rsidR="00735597" w:rsidRDefault="00735597" w:rsidP="002A4398">
      <w:pPr>
        <w:spacing w:line="240" w:lineRule="auto"/>
      </w:pPr>
      <w:r>
        <w:continuationSeparator/>
      </w:r>
    </w:p>
  </w:footnote>
  <w:footnote w:id="1">
    <w:p w14:paraId="30186982" w14:textId="166C4810" w:rsidR="00735597" w:rsidRPr="000030DF" w:rsidRDefault="00735597">
      <w:pPr>
        <w:pStyle w:val="Funotentext"/>
        <w:rPr>
          <w:rPrChange w:id="24" w:author="Dennis Hohmann" w:date="2012-04-15T03:14:00Z">
            <w:rPr>
              <w:highlight w:val="yellow"/>
            </w:rPr>
          </w:rPrChange>
        </w:rPr>
      </w:pPr>
      <w:r w:rsidRPr="000030DF">
        <w:rPr>
          <w:rStyle w:val="Funotenzeichen"/>
          <w:rPrChange w:id="25" w:author="Dennis Hohmann" w:date="2012-04-15T03:14:00Z">
            <w:rPr>
              <w:rStyle w:val="Funotenzeichen"/>
              <w:highlight w:val="yellow"/>
            </w:rPr>
          </w:rPrChange>
        </w:rPr>
        <w:footnoteRef/>
      </w:r>
      <w:r w:rsidRPr="000030DF">
        <w:rPr>
          <w:rPrChange w:id="26" w:author="Dennis Hohmann" w:date="2012-04-15T03:14:00Z">
            <w:rPr>
              <w:highlight w:val="yellow"/>
            </w:rPr>
          </w:rPrChange>
        </w:rPr>
        <w:t xml:space="preserve"> </w:t>
      </w:r>
      <w:ins w:id="27" w:author="Dennis Hohmann" w:date="2012-04-14T18:44:00Z">
        <w:r w:rsidRPr="000030DF">
          <w:rPr>
            <w:rFonts w:ascii="Times New Roman" w:hAnsi="Times New Roman"/>
            <w:noProof/>
            <w:rPrChange w:id="28" w:author="Dennis Hohmann" w:date="2012-04-15T03:14:00Z">
              <w:rPr/>
            </w:rPrChange>
          </w:rPr>
          <w:t>(ELECTRONIC ASSEMBLY GmbH, 1)</w:t>
        </w:r>
      </w:ins>
      <w:del w:id="29" w:author="Dennis Hohmann" w:date="2012-04-14T18:44:00Z">
        <w:r w:rsidRPr="000030DF" w:rsidDel="003B2EAC">
          <w:rPr>
            <w:rFonts w:ascii="Times New Roman" w:hAnsi="Times New Roman"/>
            <w:noProof/>
            <w:rPrChange w:id="30" w:author="Dennis Hohmann" w:date="2012-04-15T03:14:00Z">
              <w:rPr>
                <w:rFonts w:ascii="Times New Roman" w:hAnsi="Times New Roman"/>
                <w:noProof/>
                <w:highlight w:val="yellow"/>
              </w:rPr>
            </w:rPrChange>
          </w:rPr>
          <w:delText>(Electronic Assembly, 1)</w:delText>
        </w:r>
      </w:del>
    </w:p>
  </w:footnote>
  <w:footnote w:id="2">
    <w:p w14:paraId="790DA09B" w14:textId="45BB7452" w:rsidR="00735597" w:rsidRPr="000030DF" w:rsidRDefault="00735597">
      <w:pPr>
        <w:pStyle w:val="Funotentext"/>
        <w:rPr>
          <w:rPrChange w:id="31" w:author="Dennis Hohmann" w:date="2012-04-15T03:14:00Z">
            <w:rPr>
              <w:highlight w:val="yellow"/>
            </w:rPr>
          </w:rPrChange>
        </w:rPr>
      </w:pPr>
      <w:r w:rsidRPr="000030DF">
        <w:rPr>
          <w:rStyle w:val="Funotenzeichen"/>
          <w:rPrChange w:id="32" w:author="Dennis Hohmann" w:date="2012-04-15T03:14:00Z">
            <w:rPr>
              <w:rStyle w:val="Funotenzeichen"/>
              <w:highlight w:val="yellow"/>
            </w:rPr>
          </w:rPrChange>
        </w:rPr>
        <w:footnoteRef/>
      </w:r>
      <w:r w:rsidRPr="000030DF">
        <w:rPr>
          <w:rPrChange w:id="33" w:author="Dennis Hohmann" w:date="2012-04-15T03:14:00Z">
            <w:rPr>
              <w:highlight w:val="yellow"/>
            </w:rPr>
          </w:rPrChange>
        </w:rPr>
        <w:t xml:space="preserve"> </w:t>
      </w:r>
      <w:ins w:id="34" w:author="Dennis Hohmann" w:date="2012-04-14T18:47:00Z">
        <w:r w:rsidRPr="000030DF">
          <w:rPr>
            <w:rFonts w:ascii="Times New Roman" w:hAnsi="Times New Roman"/>
            <w:noProof/>
            <w:rPrChange w:id="35" w:author="Dennis Hohmann" w:date="2012-04-15T03:14:00Z">
              <w:rPr/>
            </w:rPrChange>
          </w:rPr>
          <w:t>(Atmel Corporation, 1)</w:t>
        </w:r>
      </w:ins>
      <w:del w:id="36" w:author="Dennis Hohmann" w:date="2012-04-14T18:47:00Z">
        <w:r w:rsidRPr="000030DF" w:rsidDel="004A6044">
          <w:rPr>
            <w:rFonts w:ascii="Times New Roman" w:hAnsi="Times New Roman"/>
            <w:noProof/>
            <w:rPrChange w:id="37" w:author="Dennis Hohmann" w:date="2012-04-15T03:14:00Z">
              <w:rPr>
                <w:rFonts w:ascii="Times New Roman" w:hAnsi="Times New Roman"/>
                <w:noProof/>
                <w:highlight w:val="yellow"/>
              </w:rPr>
            </w:rPrChange>
          </w:rPr>
          <w:delText>(Atmel, 1)</w:delText>
        </w:r>
      </w:del>
    </w:p>
  </w:footnote>
  <w:footnote w:id="3">
    <w:p w14:paraId="7EC97305" w14:textId="6BE3CCC2" w:rsidR="00735597" w:rsidRPr="000030DF" w:rsidRDefault="00735597" w:rsidP="00856CE5">
      <w:pPr>
        <w:pStyle w:val="Funotentext"/>
        <w:rPr>
          <w:rFonts w:ascii="Times New Roman" w:hAnsi="Times New Roman"/>
          <w:noProof/>
          <w:rPrChange w:id="38" w:author="Dennis Hohmann" w:date="2012-04-15T03:14:00Z">
            <w:rPr>
              <w:rFonts w:ascii="Times New Roman" w:hAnsi="Times New Roman"/>
              <w:noProof/>
              <w:highlight w:val="yellow"/>
            </w:rPr>
          </w:rPrChange>
        </w:rPr>
      </w:pPr>
      <w:r w:rsidRPr="000030DF">
        <w:rPr>
          <w:rStyle w:val="Funotenzeichen"/>
          <w:rPrChange w:id="39" w:author="Dennis Hohmann" w:date="2012-04-15T03:14:00Z">
            <w:rPr>
              <w:rStyle w:val="Funotenzeichen"/>
              <w:highlight w:val="yellow"/>
            </w:rPr>
          </w:rPrChange>
        </w:rPr>
        <w:footnoteRef/>
      </w:r>
      <w:r w:rsidRPr="000030DF">
        <w:rPr>
          <w:rFonts w:ascii="Times New Roman" w:hAnsi="Times New Roman"/>
          <w:noProof/>
          <w:rPrChange w:id="40" w:author="Dennis Hohmann" w:date="2012-04-15T03:14:00Z">
            <w:rPr>
              <w:rFonts w:ascii="Times New Roman" w:hAnsi="Times New Roman"/>
              <w:noProof/>
              <w:highlight w:val="yellow"/>
            </w:rPr>
          </w:rPrChange>
        </w:rPr>
        <w:t xml:space="preserve"> </w:t>
      </w:r>
      <w:ins w:id="41" w:author="Dennis Hohmann" w:date="2012-04-14T18:47:00Z">
        <w:r w:rsidRPr="000030DF">
          <w:rPr>
            <w:rFonts w:ascii="Times New Roman" w:hAnsi="Times New Roman"/>
            <w:noProof/>
            <w:rPrChange w:id="42" w:author="Dennis Hohmann" w:date="2012-04-15T03:14:00Z">
              <w:rPr/>
            </w:rPrChange>
          </w:rPr>
          <w:t>(Atmel Corporation, 2)</w:t>
        </w:r>
        <w:r w:rsidRPr="000030DF" w:rsidDel="004A6044">
          <w:rPr>
            <w:rFonts w:ascii="Times New Roman" w:hAnsi="Times New Roman"/>
            <w:noProof/>
            <w:rPrChange w:id="43" w:author="Dennis Hohmann" w:date="2012-04-15T03:14:00Z">
              <w:rPr>
                <w:rFonts w:ascii="Times New Roman" w:hAnsi="Times New Roman"/>
                <w:noProof/>
                <w:highlight w:val="yellow"/>
              </w:rPr>
            </w:rPrChange>
          </w:rPr>
          <w:t xml:space="preserve"> </w:t>
        </w:r>
      </w:ins>
      <w:del w:id="44" w:author="Dennis Hohmann" w:date="2012-04-14T18:47:00Z">
        <w:r w:rsidRPr="000030DF" w:rsidDel="004A6044">
          <w:rPr>
            <w:rFonts w:ascii="Times New Roman" w:hAnsi="Times New Roman"/>
            <w:noProof/>
            <w:rPrChange w:id="45" w:author="Dennis Hohmann" w:date="2012-04-15T03:14:00Z">
              <w:rPr>
                <w:rFonts w:ascii="Times New Roman" w:hAnsi="Times New Roman"/>
                <w:noProof/>
                <w:highlight w:val="yellow"/>
              </w:rPr>
            </w:rPrChange>
          </w:rPr>
          <w:delText>(Atmel, 2)</w:delText>
        </w:r>
      </w:del>
    </w:p>
  </w:footnote>
  <w:footnote w:id="4">
    <w:p w14:paraId="7FAC15FD" w14:textId="0CCABB9D" w:rsidR="00735597" w:rsidRPr="000030DF" w:rsidRDefault="00735597">
      <w:pPr>
        <w:pStyle w:val="Funotentext"/>
        <w:rPr>
          <w:rPrChange w:id="46" w:author="Dennis Hohmann" w:date="2012-04-15T03:14:00Z">
            <w:rPr>
              <w:highlight w:val="yellow"/>
            </w:rPr>
          </w:rPrChange>
        </w:rPr>
      </w:pPr>
      <w:r w:rsidRPr="000030DF">
        <w:rPr>
          <w:rStyle w:val="Funotenzeichen"/>
          <w:rPrChange w:id="47" w:author="Dennis Hohmann" w:date="2012-04-15T03:14:00Z">
            <w:rPr>
              <w:rStyle w:val="Funotenzeichen"/>
              <w:highlight w:val="yellow"/>
            </w:rPr>
          </w:rPrChange>
        </w:rPr>
        <w:footnoteRef/>
      </w:r>
      <w:r w:rsidRPr="000030DF">
        <w:rPr>
          <w:rPrChange w:id="48" w:author="Dennis Hohmann" w:date="2012-04-15T03:14:00Z">
            <w:rPr>
              <w:highlight w:val="yellow"/>
            </w:rPr>
          </w:rPrChange>
        </w:rPr>
        <w:t xml:space="preserve"> </w:t>
      </w:r>
      <w:ins w:id="49" w:author="Dennis Hohmann" w:date="2012-04-14T18:47:00Z">
        <w:r w:rsidRPr="000030DF">
          <w:rPr>
            <w:rFonts w:ascii="Times New Roman" w:hAnsi="Times New Roman"/>
            <w:noProof/>
            <w:rPrChange w:id="50" w:author="Dennis Hohmann" w:date="2012-04-15T03:14:00Z">
              <w:rPr/>
            </w:rPrChange>
          </w:rPr>
          <w:t>(CadSoft Computer GmbH, 1)</w:t>
        </w:r>
      </w:ins>
      <w:del w:id="51" w:author="Dennis Hohmann" w:date="2012-04-14T18:47:00Z">
        <w:r w:rsidRPr="000030DF" w:rsidDel="004A6044">
          <w:rPr>
            <w:rFonts w:ascii="Times New Roman" w:hAnsi="Times New Roman"/>
            <w:noProof/>
            <w:rPrChange w:id="52" w:author="Dennis Hohmann" w:date="2012-04-15T03:14:00Z">
              <w:rPr>
                <w:rFonts w:ascii="Times New Roman" w:hAnsi="Times New Roman"/>
                <w:noProof/>
                <w:highlight w:val="yellow"/>
              </w:rPr>
            </w:rPrChange>
          </w:rPr>
          <w:delText>(CadSoft, 1)</w:delText>
        </w:r>
      </w:del>
    </w:p>
  </w:footnote>
  <w:footnote w:id="5">
    <w:p w14:paraId="3A287172" w14:textId="4BAABB7A" w:rsidR="00735597" w:rsidRPr="006105FD" w:rsidRDefault="00735597">
      <w:pPr>
        <w:pStyle w:val="Funotentext"/>
      </w:pPr>
      <w:r w:rsidRPr="000030DF">
        <w:rPr>
          <w:rStyle w:val="Funotenzeichen"/>
          <w:rPrChange w:id="53" w:author="Dennis Hohmann" w:date="2012-04-15T03:14:00Z">
            <w:rPr>
              <w:rStyle w:val="Funotenzeichen"/>
              <w:highlight w:val="yellow"/>
            </w:rPr>
          </w:rPrChange>
        </w:rPr>
        <w:footnoteRef/>
      </w:r>
      <w:r w:rsidRPr="000030DF">
        <w:rPr>
          <w:rPrChange w:id="54" w:author="Dennis Hohmann" w:date="2012-04-15T03:14:00Z">
            <w:rPr>
              <w:highlight w:val="yellow"/>
            </w:rPr>
          </w:rPrChange>
        </w:rPr>
        <w:t xml:space="preserve"> </w:t>
      </w:r>
      <w:ins w:id="55" w:author="Dennis Hohmann" w:date="2012-04-14T18:48:00Z">
        <w:r w:rsidRPr="000030DF">
          <w:rPr>
            <w:rFonts w:ascii="Times New Roman" w:hAnsi="Times New Roman"/>
            <w:noProof/>
            <w:rPrChange w:id="56" w:author="Dennis Hohmann" w:date="2012-04-15T03:14:00Z">
              <w:rPr/>
            </w:rPrChange>
          </w:rPr>
          <w:t>(CadSoft Computer GmbH, 2)</w:t>
        </w:r>
      </w:ins>
      <w:del w:id="57" w:author="Dennis Hohmann" w:date="2012-04-14T18:48:00Z">
        <w:r w:rsidRPr="006F7153" w:rsidDel="004A6044">
          <w:rPr>
            <w:rFonts w:ascii="Times New Roman" w:hAnsi="Times New Roman"/>
            <w:noProof/>
            <w:highlight w:val="yellow"/>
          </w:rPr>
          <w:delText>(CadSoft, 2)</w:delText>
        </w:r>
      </w:del>
    </w:p>
  </w:footnote>
  <w:footnote w:id="6">
    <w:p w14:paraId="03026A25" w14:textId="476D31D7" w:rsidR="00735597" w:rsidRPr="007849D5" w:rsidRDefault="00735597" w:rsidP="007849D5">
      <w:pPr>
        <w:pStyle w:val="Funotentext"/>
        <w:rPr>
          <w:rFonts w:ascii="Times New Roman" w:hAnsi="Times New Roman"/>
          <w:noProof/>
        </w:rPr>
      </w:pPr>
      <w:r>
        <w:rPr>
          <w:rStyle w:val="Funotenzeichen"/>
        </w:rPr>
        <w:footnoteRef/>
      </w:r>
      <w:r>
        <w:rPr>
          <w:rFonts w:ascii="Times New Roman" w:hAnsi="Times New Roman"/>
          <w:noProof/>
        </w:rPr>
        <w:t xml:space="preserve"> </w:t>
      </w:r>
      <w:ins w:id="63" w:author="Dennis Hohmann" w:date="2012-04-15T01:21:00Z">
        <w:r w:rsidRPr="00213233">
          <w:rPr>
            <w:rFonts w:ascii="Times New Roman" w:hAnsi="Times New Roman"/>
            <w:noProof/>
            <w:rPrChange w:id="64" w:author="Dennis Hohmann" w:date="2012-04-15T01:21:00Z">
              <w:rPr/>
            </w:rPrChange>
          </w:rPr>
          <w:t>(CadSoft Computer GmbH, 2)</w:t>
        </w:r>
      </w:ins>
      <w:del w:id="65" w:author="Dennis Hohmann" w:date="2012-04-15T01:20:00Z">
        <w:r w:rsidRPr="007C7800" w:rsidDel="00213233">
          <w:rPr>
            <w:rFonts w:ascii="Times New Roman" w:hAnsi="Times New Roman"/>
            <w:noProof/>
          </w:rPr>
          <w:delText>(CADSoft, 2)</w:delText>
        </w:r>
      </w:del>
    </w:p>
  </w:footnote>
  <w:footnote w:id="7">
    <w:p w14:paraId="56422288" w14:textId="73CC20E0" w:rsidR="00735597" w:rsidRPr="00FA6F7D" w:rsidRDefault="00735597">
      <w:pPr>
        <w:pStyle w:val="Funotentext"/>
      </w:pPr>
      <w:r w:rsidRPr="00C741EB">
        <w:rPr>
          <w:rStyle w:val="Funotenzeichen"/>
        </w:rPr>
        <w:footnoteRef/>
      </w:r>
      <w:r w:rsidRPr="00C741EB">
        <w:t xml:space="preserve"> </w:t>
      </w:r>
      <w:ins w:id="140" w:author="Dennis Hohmann" w:date="2012-04-15T01:40:00Z">
        <w:r w:rsidRPr="00C741EB">
          <w:rPr>
            <w:rFonts w:ascii="Times New Roman" w:hAnsi="Times New Roman"/>
            <w:noProof/>
            <w:rPrChange w:id="141" w:author="Dennis Hohmann" w:date="2012-04-15T01:40:00Z">
              <w:rPr/>
            </w:rPrChange>
          </w:rPr>
          <w:t>(Pollin Electronic GmbH, 2007)</w:t>
        </w:r>
      </w:ins>
      <w:del w:id="142" w:author="Dennis Hohmann" w:date="2012-04-15T01:39:00Z">
        <w:r w:rsidRPr="00FA6F7D" w:rsidDel="00C741EB">
          <w:rPr>
            <w:rFonts w:ascii="Times New Roman" w:hAnsi="Times New Roman"/>
            <w:noProof/>
          </w:rPr>
          <w:delText>(</w:delText>
        </w:r>
        <w:r w:rsidRPr="000F5DF6" w:rsidDel="00C741EB">
          <w:rPr>
            <w:rFonts w:ascii="Times New Roman" w:hAnsi="Times New Roman"/>
            <w:noProof/>
            <w:highlight w:val="red"/>
          </w:rPr>
          <w:delText>Pollin, 2007)</w:delText>
        </w:r>
      </w:del>
    </w:p>
  </w:footnote>
  <w:footnote w:id="8">
    <w:p w14:paraId="58FBEFC0" w14:textId="53D7D39D" w:rsidR="00735597" w:rsidRDefault="00735597">
      <w:pPr>
        <w:pStyle w:val="Funotentext"/>
      </w:pPr>
      <w:r>
        <w:rPr>
          <w:rStyle w:val="Funotenzeichen"/>
        </w:rPr>
        <w:footnoteRef/>
      </w:r>
      <w:r>
        <w:t xml:space="preserve"> </w:t>
      </w:r>
      <w:ins w:id="149" w:author="Dennis Hohmann" w:date="2012-04-15T01:41:00Z">
        <w:r w:rsidRPr="00C741EB">
          <w:rPr>
            <w:rFonts w:ascii="Times New Roman" w:hAnsi="Times New Roman"/>
            <w:noProof/>
            <w:rPrChange w:id="150" w:author="Dennis Hohmann" w:date="2012-04-15T01:41:00Z">
              <w:rPr/>
            </w:rPrChange>
          </w:rPr>
          <w:t>(Pollin Electronic GmbH, 2007)</w:t>
        </w:r>
      </w:ins>
      <w:del w:id="151" w:author="Dennis Hohmann" w:date="2012-04-15T01:41:00Z">
        <w:r w:rsidRPr="007F3858" w:rsidDel="00C741EB">
          <w:rPr>
            <w:rFonts w:ascii="Times New Roman" w:hAnsi="Times New Roman"/>
            <w:noProof/>
          </w:rPr>
          <w:delText>(Pollin, 2007)</w:delText>
        </w:r>
      </w:del>
    </w:p>
  </w:footnote>
  <w:footnote w:id="9">
    <w:p w14:paraId="2AE4021A" w14:textId="7C4555F8" w:rsidR="00735597" w:rsidRPr="00EF1B20" w:rsidRDefault="00735597">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C65CA84" w:rsidR="00735597" w:rsidRPr="00385BF6" w:rsidRDefault="00735597">
      <w:pPr>
        <w:pStyle w:val="Funotentext"/>
      </w:pPr>
      <w:r>
        <w:rPr>
          <w:rStyle w:val="Funotenzeichen"/>
        </w:rPr>
        <w:footnoteRef/>
      </w:r>
      <w:r>
        <w:t xml:space="preserve"> </w:t>
      </w:r>
      <w:ins w:id="163" w:author="Dennis Hohmann" w:date="2012-04-15T01:43:00Z">
        <w:r w:rsidRPr="00C741EB">
          <w:rPr>
            <w:rFonts w:ascii="Times New Roman" w:hAnsi="Times New Roman"/>
            <w:noProof/>
            <w:rPrChange w:id="164" w:author="Dennis Hohmann" w:date="2012-04-15T01:43:00Z">
              <w:rPr/>
            </w:rPrChange>
          </w:rPr>
          <w:t>(Future Technology Devices International Limited, 1)</w:t>
        </w:r>
      </w:ins>
      <w:del w:id="165" w:author="Dennis Hohmann" w:date="2012-04-15T01:43:00Z">
        <w:r w:rsidRPr="00385BF6" w:rsidDel="00C741EB">
          <w:rPr>
            <w:rFonts w:ascii="Times New Roman" w:hAnsi="Times New Roman"/>
            <w:noProof/>
          </w:rPr>
          <w:delText>(FTDI Chip, 1)</w:delText>
        </w:r>
      </w:del>
    </w:p>
  </w:footnote>
  <w:footnote w:id="11">
    <w:p w14:paraId="179BC681" w14:textId="0F25D501" w:rsidR="00735597" w:rsidRPr="00410725" w:rsidRDefault="00735597">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735597" w:rsidRPr="00F8403F" w:rsidRDefault="00735597">
      <w:pPr>
        <w:pStyle w:val="Funotentext"/>
      </w:pPr>
      <w:r w:rsidRPr="00F8403F">
        <w:rPr>
          <w:rStyle w:val="Funotenzeichen"/>
        </w:rPr>
        <w:footnoteRef/>
      </w:r>
      <w:r w:rsidRPr="00F8403F">
        <w:t xml:space="preserve"> </w:t>
      </w:r>
      <w:r w:rsidRPr="00F8403F">
        <w:rPr>
          <w:rFonts w:ascii="Times New Roman" w:hAnsi="Times New Roman"/>
          <w:noProof/>
        </w:rPr>
        <w:t>(MAXIM, 2003)</w:t>
      </w:r>
    </w:p>
  </w:footnote>
  <w:footnote w:id="13">
    <w:p w14:paraId="70D0191D" w14:textId="38821827" w:rsidR="00735597" w:rsidRDefault="00735597">
      <w:pPr>
        <w:pStyle w:val="Funotentext"/>
      </w:pPr>
      <w:ins w:id="887" w:author="Dennis Hohmann" w:date="2012-04-14T20:34:00Z">
        <w:r w:rsidRPr="00F8403F">
          <w:rPr>
            <w:rStyle w:val="Funotenzeichen"/>
          </w:rPr>
          <w:footnoteRef/>
        </w:r>
        <w:r w:rsidRPr="00F8403F">
          <w:t xml:space="preserve"> </w:t>
        </w:r>
      </w:ins>
      <w:ins w:id="888" w:author="Dennis Hohmann" w:date="2012-04-15T02:41:00Z">
        <w:r w:rsidRPr="00F8403F">
          <w:rPr>
            <w:rFonts w:ascii="Times New Roman" w:hAnsi="Times New Roman"/>
            <w:noProof/>
            <w:rPrChange w:id="889" w:author="Dennis Hohmann" w:date="2012-04-15T02:41:00Z">
              <w:rPr/>
            </w:rPrChange>
          </w:rPr>
          <w:t>(Atmel Corporation, 1)</w:t>
        </w:r>
      </w:ins>
    </w:p>
  </w:footnote>
  <w:footnote w:id="14">
    <w:p w14:paraId="1BAC9180" w14:textId="7F5D9566" w:rsidR="00735597" w:rsidRPr="00FB0910" w:rsidRDefault="00735597">
      <w:pPr>
        <w:pStyle w:val="Funotentext"/>
      </w:pPr>
      <w:r>
        <w:rPr>
          <w:rStyle w:val="Funotenzeichen"/>
        </w:rPr>
        <w:footnoteRef/>
      </w:r>
      <w:r>
        <w:t xml:space="preserve"> </w:t>
      </w:r>
      <w:r w:rsidRPr="005D618E">
        <w:rPr>
          <w:rFonts w:ascii="Times New Roman" w:hAnsi="Times New Roman"/>
          <w:noProof/>
        </w:rPr>
        <w:t>(Stanka, 2005)</w:t>
      </w:r>
    </w:p>
  </w:footnote>
  <w:footnote w:id="15">
    <w:p w14:paraId="1049CFEE" w14:textId="09B762CB" w:rsidR="00735597" w:rsidRPr="002971E4" w:rsidRDefault="00735597">
      <w:pPr>
        <w:pStyle w:val="Funotentext"/>
      </w:pPr>
      <w:r>
        <w:rPr>
          <w:rStyle w:val="Funotenzeichen"/>
        </w:rPr>
        <w:footnoteRef/>
      </w:r>
      <w:r>
        <w:t xml:space="preserve"> </w:t>
      </w:r>
      <w:r w:rsidRPr="002971E4">
        <w:rPr>
          <w:rFonts w:ascii="Times New Roman" w:hAnsi="Times New Roman"/>
          <w:noProof/>
        </w:rPr>
        <w:t>(Johnson, 2009)</w:t>
      </w:r>
    </w:p>
  </w:footnote>
  <w:footnote w:id="16">
    <w:p w14:paraId="60F2D835" w14:textId="36949D43" w:rsidR="00735597" w:rsidRDefault="00735597">
      <w:pPr>
        <w:pStyle w:val="Funotentext"/>
      </w:pPr>
      <w:r>
        <w:rPr>
          <w:rStyle w:val="Funotenzeichen"/>
        </w:rPr>
        <w:footnoteRef/>
      </w:r>
      <w:r>
        <w:t xml:space="preserve"> </w:t>
      </w:r>
      <w:r w:rsidRPr="00A36814">
        <w:rPr>
          <w:rFonts w:ascii="Times New Roman" w:hAnsi="Times New Roman"/>
          <w:noProof/>
        </w:rPr>
        <w:t>(Pollin Electronic GmbH, 2007)</w:t>
      </w:r>
    </w:p>
  </w:footnote>
  <w:footnote w:id="17">
    <w:p w14:paraId="4495F6DE" w14:textId="3F23F7A0" w:rsidR="00735597" w:rsidRDefault="00735597">
      <w:pPr>
        <w:pStyle w:val="Funotentext"/>
      </w:pPr>
      <w:r>
        <w:rPr>
          <w:rStyle w:val="Funotenzeichen"/>
        </w:rPr>
        <w:footnoteRef/>
      </w:r>
      <w:r>
        <w:t xml:space="preserve"> </w:t>
      </w:r>
      <w:r w:rsidRPr="00600CC3">
        <w:rPr>
          <w:rFonts w:ascii="Times New Roman" w:hAnsi="Times New Roman"/>
          <w:noProof/>
        </w:rPr>
        <w:t>(E-CALL, 2011)</w:t>
      </w:r>
    </w:p>
  </w:footnote>
  <w:footnote w:id="18">
    <w:p w14:paraId="05ED5C00" w14:textId="682106BD" w:rsidR="00735597" w:rsidRDefault="00735597">
      <w:pPr>
        <w:pStyle w:val="Funotentext"/>
      </w:pPr>
      <w:ins w:id="1357"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9">
    <w:p w14:paraId="0CD137BB" w14:textId="3009957A" w:rsidR="00735597" w:rsidDel="005D05D6" w:rsidRDefault="00735597">
      <w:pPr>
        <w:pStyle w:val="Funotentext"/>
        <w:rPr>
          <w:del w:id="1414" w:author="Dennis Hohmann" w:date="2012-04-14T23:30:00Z"/>
        </w:rPr>
      </w:pPr>
      <w:r>
        <w:rPr>
          <w:rStyle w:val="Funotenzeichen"/>
        </w:rPr>
        <w:footnoteRef/>
      </w:r>
      <w:r>
        <w:t xml:space="preserve"> </w:t>
      </w:r>
      <w:del w:id="1415" w:author="Dennis Hohmann" w:date="2012-04-14T23:30:00Z">
        <w:r w:rsidRPr="00A357F6" w:rsidDel="005D05D6">
          <w:rPr>
            <w:rFonts w:ascii="Times New Roman" w:hAnsi="Times New Roman"/>
            <w:noProof/>
          </w:rPr>
          <w:delText>(Fleury, Peter Fleury UART Library, 2006)</w:delText>
        </w:r>
      </w:del>
    </w:p>
    <w:p w14:paraId="49F4ECAB" w14:textId="5153C14C" w:rsidR="00735597" w:rsidRDefault="00735597">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735597" w:rsidRDefault="00735597">
      <w:pPr>
        <w:pStyle w:val="Funotentext"/>
      </w:pPr>
    </w:p>
  </w:footnote>
  <w:footnote w:id="20">
    <w:p w14:paraId="521C05DC" w14:textId="5D042D3F" w:rsidR="00735597" w:rsidRPr="00463336" w:rsidRDefault="00735597">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1">
    <w:p w14:paraId="4F4C42FB" w14:textId="25A86823" w:rsidR="00735597" w:rsidRPr="0077167F" w:rsidRDefault="00735597">
      <w:pPr>
        <w:pStyle w:val="Funotentext"/>
      </w:pPr>
      <w:r>
        <w:rPr>
          <w:rStyle w:val="Funotenzeichen"/>
        </w:rPr>
        <w:footnoteRef/>
      </w:r>
      <w:r>
        <w:t xml:space="preserve"> </w:t>
      </w:r>
      <w:r w:rsidRPr="00AE70E4">
        <w:rPr>
          <w:rFonts w:ascii="Times New Roman" w:hAnsi="Times New Roman"/>
          <w:noProof/>
        </w:rPr>
        <w:t>(Universität Karlsruhe, 1)</w:t>
      </w:r>
    </w:p>
  </w:footnote>
  <w:footnote w:id="22">
    <w:p w14:paraId="5FD78235" w14:textId="3ED77530" w:rsidR="00735597" w:rsidRPr="00F270EA" w:rsidRDefault="00735597">
      <w:pPr>
        <w:pStyle w:val="Funotentext"/>
      </w:pPr>
      <w:r>
        <w:rPr>
          <w:rStyle w:val="Funotenzeichen"/>
        </w:rPr>
        <w:footnoteRef/>
      </w:r>
      <w:r>
        <w:t xml:space="preserve"> </w:t>
      </w:r>
      <w:r w:rsidRPr="00F270EA">
        <w:rPr>
          <w:rFonts w:ascii="Times New Roman" w:hAnsi="Times New Roman"/>
          <w:noProof/>
        </w:rPr>
        <w:t>(www.goBlack.de, 1)</w:t>
      </w:r>
    </w:p>
  </w:footnote>
  <w:footnote w:id="23">
    <w:p w14:paraId="28C8E2F6" w14:textId="27E632B9" w:rsidR="00735597" w:rsidRPr="008B1248" w:rsidRDefault="00735597">
      <w:pPr>
        <w:pStyle w:val="Funotentext"/>
      </w:pPr>
      <w:r>
        <w:rPr>
          <w:rStyle w:val="Funotenzeichen"/>
        </w:rPr>
        <w:footnoteRef/>
      </w:r>
      <w:r>
        <w:t xml:space="preserve"> </w:t>
      </w:r>
      <w:r w:rsidRPr="008B1248">
        <w:rPr>
          <w:rFonts w:ascii="Times New Roman" w:hAnsi="Times New Roman"/>
          <w:noProof/>
        </w:rPr>
        <w:t>(www.goBlack.de, 1)</w:t>
      </w:r>
    </w:p>
  </w:footnote>
  <w:footnote w:id="24">
    <w:p w14:paraId="07D66718" w14:textId="28655C31" w:rsidR="00735597" w:rsidRPr="004A1BD2" w:rsidRDefault="00735597">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735597" w:rsidRPr="00066A27" w:rsidRDefault="00735597"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735597" w:rsidRPr="007D102A" w:rsidRDefault="00735597" w:rsidP="00574DDF">
    <w:pPr>
      <w:pStyle w:val="Kopfzeile"/>
      <w:tabs>
        <w:tab w:val="left" w:pos="3720"/>
      </w:tabs>
      <w:rPr>
        <w:rFonts w:cs="Arial"/>
      </w:rPr>
    </w:pPr>
    <w:r>
      <w:rPr>
        <w:rFonts w:cs="Arial"/>
      </w:rPr>
      <w:t>________________________________________________________________________</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735597" w:rsidRPr="004124CD" w:rsidRDefault="00735597"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38FA4A00"/>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B6D53A6"/>
    <w:multiLevelType w:val="hybridMultilevel"/>
    <w:tmpl w:val="926CC8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 w:numId="20">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0DF"/>
    <w:rsid w:val="0000318F"/>
    <w:rsid w:val="00003CD3"/>
    <w:rsid w:val="00005C95"/>
    <w:rsid w:val="0000652C"/>
    <w:rsid w:val="00013BDB"/>
    <w:rsid w:val="00013F7F"/>
    <w:rsid w:val="00014E07"/>
    <w:rsid w:val="00020425"/>
    <w:rsid w:val="00020671"/>
    <w:rsid w:val="00021F9D"/>
    <w:rsid w:val="0002332D"/>
    <w:rsid w:val="00023DC7"/>
    <w:rsid w:val="000250F7"/>
    <w:rsid w:val="00032583"/>
    <w:rsid w:val="000335E2"/>
    <w:rsid w:val="00034325"/>
    <w:rsid w:val="00034AFC"/>
    <w:rsid w:val="00034CB5"/>
    <w:rsid w:val="0003747B"/>
    <w:rsid w:val="00037EA8"/>
    <w:rsid w:val="00041215"/>
    <w:rsid w:val="00041EE7"/>
    <w:rsid w:val="00042064"/>
    <w:rsid w:val="0004277A"/>
    <w:rsid w:val="00042A42"/>
    <w:rsid w:val="000444AB"/>
    <w:rsid w:val="000444C5"/>
    <w:rsid w:val="00044C9C"/>
    <w:rsid w:val="0004597F"/>
    <w:rsid w:val="0005139B"/>
    <w:rsid w:val="00051757"/>
    <w:rsid w:val="00052DB1"/>
    <w:rsid w:val="00053D80"/>
    <w:rsid w:val="0005489F"/>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21F9"/>
    <w:rsid w:val="000861DD"/>
    <w:rsid w:val="00087295"/>
    <w:rsid w:val="0008746E"/>
    <w:rsid w:val="00090E8A"/>
    <w:rsid w:val="00091484"/>
    <w:rsid w:val="00092845"/>
    <w:rsid w:val="00093C32"/>
    <w:rsid w:val="0009570F"/>
    <w:rsid w:val="00095750"/>
    <w:rsid w:val="000A0E2D"/>
    <w:rsid w:val="000A11BB"/>
    <w:rsid w:val="000A35EC"/>
    <w:rsid w:val="000A6A9F"/>
    <w:rsid w:val="000A77CE"/>
    <w:rsid w:val="000B07FB"/>
    <w:rsid w:val="000B0EDB"/>
    <w:rsid w:val="000B22C4"/>
    <w:rsid w:val="000B237D"/>
    <w:rsid w:val="000B3080"/>
    <w:rsid w:val="000C0555"/>
    <w:rsid w:val="000C1C73"/>
    <w:rsid w:val="000C2078"/>
    <w:rsid w:val="000C2306"/>
    <w:rsid w:val="000C3E5A"/>
    <w:rsid w:val="000C420A"/>
    <w:rsid w:val="000C6F01"/>
    <w:rsid w:val="000D0CA2"/>
    <w:rsid w:val="000D15F4"/>
    <w:rsid w:val="000D2CFE"/>
    <w:rsid w:val="000D4189"/>
    <w:rsid w:val="000D43F7"/>
    <w:rsid w:val="000D6B34"/>
    <w:rsid w:val="000D72C9"/>
    <w:rsid w:val="000D7D5D"/>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4410"/>
    <w:rsid w:val="00115466"/>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2AF4"/>
    <w:rsid w:val="0016499C"/>
    <w:rsid w:val="001653DB"/>
    <w:rsid w:val="00167780"/>
    <w:rsid w:val="001678CC"/>
    <w:rsid w:val="00167BE6"/>
    <w:rsid w:val="00170312"/>
    <w:rsid w:val="0017190F"/>
    <w:rsid w:val="00172589"/>
    <w:rsid w:val="001769A5"/>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9650E"/>
    <w:rsid w:val="001A1356"/>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4838"/>
    <w:rsid w:val="001D6AB0"/>
    <w:rsid w:val="001D6F03"/>
    <w:rsid w:val="001E0A31"/>
    <w:rsid w:val="001E2FFB"/>
    <w:rsid w:val="001E4B95"/>
    <w:rsid w:val="001E4F4D"/>
    <w:rsid w:val="001E513D"/>
    <w:rsid w:val="001E53DD"/>
    <w:rsid w:val="001E56AB"/>
    <w:rsid w:val="001E6330"/>
    <w:rsid w:val="001E63E8"/>
    <w:rsid w:val="001F0157"/>
    <w:rsid w:val="001F0E04"/>
    <w:rsid w:val="001F2D9C"/>
    <w:rsid w:val="001F2EED"/>
    <w:rsid w:val="001F2FC4"/>
    <w:rsid w:val="001F3349"/>
    <w:rsid w:val="001F53BA"/>
    <w:rsid w:val="001F5996"/>
    <w:rsid w:val="001F6E7F"/>
    <w:rsid w:val="001F7CE0"/>
    <w:rsid w:val="00204866"/>
    <w:rsid w:val="00206EFB"/>
    <w:rsid w:val="002078D9"/>
    <w:rsid w:val="0020795E"/>
    <w:rsid w:val="00210452"/>
    <w:rsid w:val="00211596"/>
    <w:rsid w:val="00212538"/>
    <w:rsid w:val="00213233"/>
    <w:rsid w:val="0021405B"/>
    <w:rsid w:val="0021746A"/>
    <w:rsid w:val="00220105"/>
    <w:rsid w:val="002205FF"/>
    <w:rsid w:val="00226207"/>
    <w:rsid w:val="00230237"/>
    <w:rsid w:val="00233FB0"/>
    <w:rsid w:val="002362E4"/>
    <w:rsid w:val="0023779D"/>
    <w:rsid w:val="00240CD2"/>
    <w:rsid w:val="002447F1"/>
    <w:rsid w:val="00247CB7"/>
    <w:rsid w:val="00247F38"/>
    <w:rsid w:val="00250369"/>
    <w:rsid w:val="00250C46"/>
    <w:rsid w:val="002521F2"/>
    <w:rsid w:val="002522C4"/>
    <w:rsid w:val="002526D3"/>
    <w:rsid w:val="0025442E"/>
    <w:rsid w:val="002544C8"/>
    <w:rsid w:val="00254779"/>
    <w:rsid w:val="00255A43"/>
    <w:rsid w:val="002563C6"/>
    <w:rsid w:val="0025673E"/>
    <w:rsid w:val="002614B0"/>
    <w:rsid w:val="00261818"/>
    <w:rsid w:val="00263735"/>
    <w:rsid w:val="00263DB1"/>
    <w:rsid w:val="00264051"/>
    <w:rsid w:val="002643EB"/>
    <w:rsid w:val="00266947"/>
    <w:rsid w:val="00270F1E"/>
    <w:rsid w:val="00281F67"/>
    <w:rsid w:val="002866E5"/>
    <w:rsid w:val="0028679A"/>
    <w:rsid w:val="00286878"/>
    <w:rsid w:val="0029078E"/>
    <w:rsid w:val="00290B6A"/>
    <w:rsid w:val="00291F4A"/>
    <w:rsid w:val="0029234E"/>
    <w:rsid w:val="00293FCF"/>
    <w:rsid w:val="002946CD"/>
    <w:rsid w:val="00294DA0"/>
    <w:rsid w:val="00295158"/>
    <w:rsid w:val="0029630A"/>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3DF8"/>
    <w:rsid w:val="002D78E5"/>
    <w:rsid w:val="002D7BEC"/>
    <w:rsid w:val="002E039A"/>
    <w:rsid w:val="002E3BC3"/>
    <w:rsid w:val="002E5018"/>
    <w:rsid w:val="002E58D4"/>
    <w:rsid w:val="002E5C5D"/>
    <w:rsid w:val="002F124F"/>
    <w:rsid w:val="002F151B"/>
    <w:rsid w:val="002F2E07"/>
    <w:rsid w:val="002F4D60"/>
    <w:rsid w:val="002F655F"/>
    <w:rsid w:val="002F6ABA"/>
    <w:rsid w:val="002F7C3D"/>
    <w:rsid w:val="00300001"/>
    <w:rsid w:val="00300235"/>
    <w:rsid w:val="00301AFF"/>
    <w:rsid w:val="00301CC8"/>
    <w:rsid w:val="00302908"/>
    <w:rsid w:val="003033D2"/>
    <w:rsid w:val="00304D2C"/>
    <w:rsid w:val="00305BE8"/>
    <w:rsid w:val="00305F31"/>
    <w:rsid w:val="003062FB"/>
    <w:rsid w:val="00306F8E"/>
    <w:rsid w:val="00307797"/>
    <w:rsid w:val="0031092B"/>
    <w:rsid w:val="00311621"/>
    <w:rsid w:val="003136A1"/>
    <w:rsid w:val="003141A0"/>
    <w:rsid w:val="003149B4"/>
    <w:rsid w:val="00314FFE"/>
    <w:rsid w:val="00315859"/>
    <w:rsid w:val="003171EA"/>
    <w:rsid w:val="00322295"/>
    <w:rsid w:val="00325EBB"/>
    <w:rsid w:val="00325FBD"/>
    <w:rsid w:val="003309AD"/>
    <w:rsid w:val="003328F7"/>
    <w:rsid w:val="00332DAE"/>
    <w:rsid w:val="00333123"/>
    <w:rsid w:val="00333CE3"/>
    <w:rsid w:val="0033407D"/>
    <w:rsid w:val="00340B42"/>
    <w:rsid w:val="00342261"/>
    <w:rsid w:val="003427AE"/>
    <w:rsid w:val="00342A94"/>
    <w:rsid w:val="00343AD9"/>
    <w:rsid w:val="0034675E"/>
    <w:rsid w:val="00346F1C"/>
    <w:rsid w:val="003501E5"/>
    <w:rsid w:val="00351D55"/>
    <w:rsid w:val="00351F36"/>
    <w:rsid w:val="00351FDA"/>
    <w:rsid w:val="00354597"/>
    <w:rsid w:val="00354A7F"/>
    <w:rsid w:val="00355016"/>
    <w:rsid w:val="003563FC"/>
    <w:rsid w:val="00356418"/>
    <w:rsid w:val="0035734C"/>
    <w:rsid w:val="00360705"/>
    <w:rsid w:val="00362A71"/>
    <w:rsid w:val="003642CE"/>
    <w:rsid w:val="00364A11"/>
    <w:rsid w:val="0036508D"/>
    <w:rsid w:val="0036565B"/>
    <w:rsid w:val="0036687E"/>
    <w:rsid w:val="00372F45"/>
    <w:rsid w:val="003745CD"/>
    <w:rsid w:val="003753CD"/>
    <w:rsid w:val="003769A1"/>
    <w:rsid w:val="00377D74"/>
    <w:rsid w:val="00381EEB"/>
    <w:rsid w:val="00382C7D"/>
    <w:rsid w:val="0038494C"/>
    <w:rsid w:val="00384A28"/>
    <w:rsid w:val="00385BF6"/>
    <w:rsid w:val="00386459"/>
    <w:rsid w:val="00386A7B"/>
    <w:rsid w:val="00387885"/>
    <w:rsid w:val="0039156A"/>
    <w:rsid w:val="00391E63"/>
    <w:rsid w:val="00392C86"/>
    <w:rsid w:val="0039603E"/>
    <w:rsid w:val="003A2474"/>
    <w:rsid w:val="003A2BEE"/>
    <w:rsid w:val="003A7D38"/>
    <w:rsid w:val="003B1AFF"/>
    <w:rsid w:val="003B1EA2"/>
    <w:rsid w:val="003B2EAC"/>
    <w:rsid w:val="003B4567"/>
    <w:rsid w:val="003B569F"/>
    <w:rsid w:val="003B599B"/>
    <w:rsid w:val="003B7EC8"/>
    <w:rsid w:val="003C086E"/>
    <w:rsid w:val="003C0C88"/>
    <w:rsid w:val="003C14D1"/>
    <w:rsid w:val="003C15BB"/>
    <w:rsid w:val="003C55F9"/>
    <w:rsid w:val="003C729F"/>
    <w:rsid w:val="003C79C3"/>
    <w:rsid w:val="003D339D"/>
    <w:rsid w:val="003D512B"/>
    <w:rsid w:val="003D51A7"/>
    <w:rsid w:val="003D61FB"/>
    <w:rsid w:val="003E219F"/>
    <w:rsid w:val="003E3CAC"/>
    <w:rsid w:val="003E57C2"/>
    <w:rsid w:val="003F0587"/>
    <w:rsid w:val="003F3BA3"/>
    <w:rsid w:val="003F730E"/>
    <w:rsid w:val="00400FB8"/>
    <w:rsid w:val="0040293A"/>
    <w:rsid w:val="00403705"/>
    <w:rsid w:val="004047A4"/>
    <w:rsid w:val="00406360"/>
    <w:rsid w:val="004067CE"/>
    <w:rsid w:val="00406BC2"/>
    <w:rsid w:val="004102E2"/>
    <w:rsid w:val="00410725"/>
    <w:rsid w:val="00411545"/>
    <w:rsid w:val="004116C8"/>
    <w:rsid w:val="004124CD"/>
    <w:rsid w:val="00412699"/>
    <w:rsid w:val="004136B6"/>
    <w:rsid w:val="00413B28"/>
    <w:rsid w:val="00413E2F"/>
    <w:rsid w:val="00414BA6"/>
    <w:rsid w:val="004156F6"/>
    <w:rsid w:val="00415988"/>
    <w:rsid w:val="0042395B"/>
    <w:rsid w:val="0042480E"/>
    <w:rsid w:val="00425388"/>
    <w:rsid w:val="004255AE"/>
    <w:rsid w:val="00430022"/>
    <w:rsid w:val="0043066E"/>
    <w:rsid w:val="00433CA4"/>
    <w:rsid w:val="00434A9C"/>
    <w:rsid w:val="00434E12"/>
    <w:rsid w:val="00436544"/>
    <w:rsid w:val="00436F50"/>
    <w:rsid w:val="00437D04"/>
    <w:rsid w:val="0044034B"/>
    <w:rsid w:val="0044114C"/>
    <w:rsid w:val="00443BEB"/>
    <w:rsid w:val="004449C3"/>
    <w:rsid w:val="0044636F"/>
    <w:rsid w:val="00446678"/>
    <w:rsid w:val="0044751F"/>
    <w:rsid w:val="00447E1C"/>
    <w:rsid w:val="004502BB"/>
    <w:rsid w:val="00452E72"/>
    <w:rsid w:val="00454E94"/>
    <w:rsid w:val="00454FE7"/>
    <w:rsid w:val="00455A4D"/>
    <w:rsid w:val="004562F7"/>
    <w:rsid w:val="00456F49"/>
    <w:rsid w:val="004612BF"/>
    <w:rsid w:val="00461F22"/>
    <w:rsid w:val="00462E08"/>
    <w:rsid w:val="00463336"/>
    <w:rsid w:val="004662D1"/>
    <w:rsid w:val="00467652"/>
    <w:rsid w:val="00470D3F"/>
    <w:rsid w:val="00473CA9"/>
    <w:rsid w:val="00474C3B"/>
    <w:rsid w:val="00480493"/>
    <w:rsid w:val="00480DFB"/>
    <w:rsid w:val="00482993"/>
    <w:rsid w:val="0048303B"/>
    <w:rsid w:val="004855F1"/>
    <w:rsid w:val="00486BE8"/>
    <w:rsid w:val="004877B2"/>
    <w:rsid w:val="0048794C"/>
    <w:rsid w:val="00490625"/>
    <w:rsid w:val="004913A9"/>
    <w:rsid w:val="00491E7B"/>
    <w:rsid w:val="00494FE4"/>
    <w:rsid w:val="00496571"/>
    <w:rsid w:val="00496B91"/>
    <w:rsid w:val="00497CC7"/>
    <w:rsid w:val="004A0744"/>
    <w:rsid w:val="004A0BA9"/>
    <w:rsid w:val="004A106F"/>
    <w:rsid w:val="004A1BD2"/>
    <w:rsid w:val="004A522D"/>
    <w:rsid w:val="004A6044"/>
    <w:rsid w:val="004B0284"/>
    <w:rsid w:val="004B1866"/>
    <w:rsid w:val="004B207B"/>
    <w:rsid w:val="004B3DD0"/>
    <w:rsid w:val="004B5754"/>
    <w:rsid w:val="004B6261"/>
    <w:rsid w:val="004B7A81"/>
    <w:rsid w:val="004C264A"/>
    <w:rsid w:val="004C2CC7"/>
    <w:rsid w:val="004C462A"/>
    <w:rsid w:val="004C47E3"/>
    <w:rsid w:val="004C499F"/>
    <w:rsid w:val="004C4EA0"/>
    <w:rsid w:val="004C54E6"/>
    <w:rsid w:val="004C553E"/>
    <w:rsid w:val="004D2EDD"/>
    <w:rsid w:val="004D3FA2"/>
    <w:rsid w:val="004D4334"/>
    <w:rsid w:val="004D5D47"/>
    <w:rsid w:val="004D680C"/>
    <w:rsid w:val="004D786D"/>
    <w:rsid w:val="004E0FD6"/>
    <w:rsid w:val="004E2C5C"/>
    <w:rsid w:val="004E61CD"/>
    <w:rsid w:val="004E7764"/>
    <w:rsid w:val="004E7BF7"/>
    <w:rsid w:val="004F02AC"/>
    <w:rsid w:val="004F25D7"/>
    <w:rsid w:val="004F28CF"/>
    <w:rsid w:val="004F49A7"/>
    <w:rsid w:val="004F76CB"/>
    <w:rsid w:val="005003A1"/>
    <w:rsid w:val="00501DAE"/>
    <w:rsid w:val="005029D7"/>
    <w:rsid w:val="00502D23"/>
    <w:rsid w:val="0050430F"/>
    <w:rsid w:val="005049D4"/>
    <w:rsid w:val="00504E53"/>
    <w:rsid w:val="0050587C"/>
    <w:rsid w:val="00507EBE"/>
    <w:rsid w:val="005109C0"/>
    <w:rsid w:val="005125C2"/>
    <w:rsid w:val="00516350"/>
    <w:rsid w:val="00521051"/>
    <w:rsid w:val="005256FE"/>
    <w:rsid w:val="00526039"/>
    <w:rsid w:val="00526991"/>
    <w:rsid w:val="00527914"/>
    <w:rsid w:val="005329AE"/>
    <w:rsid w:val="00533A4F"/>
    <w:rsid w:val="005344BB"/>
    <w:rsid w:val="0053771E"/>
    <w:rsid w:val="00537786"/>
    <w:rsid w:val="00537F24"/>
    <w:rsid w:val="00540939"/>
    <w:rsid w:val="00543ECA"/>
    <w:rsid w:val="0054544A"/>
    <w:rsid w:val="00546407"/>
    <w:rsid w:val="00547AC8"/>
    <w:rsid w:val="005514FA"/>
    <w:rsid w:val="0055198A"/>
    <w:rsid w:val="005537A6"/>
    <w:rsid w:val="00556691"/>
    <w:rsid w:val="00560456"/>
    <w:rsid w:val="005625BE"/>
    <w:rsid w:val="00566E91"/>
    <w:rsid w:val="00567676"/>
    <w:rsid w:val="00567D68"/>
    <w:rsid w:val="00573D98"/>
    <w:rsid w:val="005743A8"/>
    <w:rsid w:val="00574674"/>
    <w:rsid w:val="00574B9C"/>
    <w:rsid w:val="00574DDF"/>
    <w:rsid w:val="0057683A"/>
    <w:rsid w:val="005874CB"/>
    <w:rsid w:val="00587625"/>
    <w:rsid w:val="00587DDE"/>
    <w:rsid w:val="005902E4"/>
    <w:rsid w:val="00591098"/>
    <w:rsid w:val="00593631"/>
    <w:rsid w:val="00593F0C"/>
    <w:rsid w:val="00594ED1"/>
    <w:rsid w:val="00595975"/>
    <w:rsid w:val="005A1626"/>
    <w:rsid w:val="005A1EDE"/>
    <w:rsid w:val="005A3F5E"/>
    <w:rsid w:val="005A4AB2"/>
    <w:rsid w:val="005B030F"/>
    <w:rsid w:val="005B46A1"/>
    <w:rsid w:val="005B4965"/>
    <w:rsid w:val="005B5635"/>
    <w:rsid w:val="005B5707"/>
    <w:rsid w:val="005B7C91"/>
    <w:rsid w:val="005C3529"/>
    <w:rsid w:val="005C3DE3"/>
    <w:rsid w:val="005C5170"/>
    <w:rsid w:val="005C7386"/>
    <w:rsid w:val="005D05D6"/>
    <w:rsid w:val="005D14EF"/>
    <w:rsid w:val="005D5BEA"/>
    <w:rsid w:val="005D618E"/>
    <w:rsid w:val="005D6783"/>
    <w:rsid w:val="005D6B08"/>
    <w:rsid w:val="005D73CB"/>
    <w:rsid w:val="005D765B"/>
    <w:rsid w:val="005E05E6"/>
    <w:rsid w:val="005E2362"/>
    <w:rsid w:val="005E318E"/>
    <w:rsid w:val="005E36AA"/>
    <w:rsid w:val="005E42C5"/>
    <w:rsid w:val="005E464E"/>
    <w:rsid w:val="005E46A0"/>
    <w:rsid w:val="005E4896"/>
    <w:rsid w:val="005E4A93"/>
    <w:rsid w:val="005F2685"/>
    <w:rsid w:val="005F29E6"/>
    <w:rsid w:val="005F3005"/>
    <w:rsid w:val="005F3B95"/>
    <w:rsid w:val="005F4E67"/>
    <w:rsid w:val="005F5925"/>
    <w:rsid w:val="005F5EF4"/>
    <w:rsid w:val="005F6B9C"/>
    <w:rsid w:val="00600C8B"/>
    <w:rsid w:val="00600CC3"/>
    <w:rsid w:val="006012D9"/>
    <w:rsid w:val="00602150"/>
    <w:rsid w:val="00602A92"/>
    <w:rsid w:val="00603D26"/>
    <w:rsid w:val="00604F08"/>
    <w:rsid w:val="00605194"/>
    <w:rsid w:val="006058CA"/>
    <w:rsid w:val="00610358"/>
    <w:rsid w:val="006105FD"/>
    <w:rsid w:val="00611606"/>
    <w:rsid w:val="00611E02"/>
    <w:rsid w:val="00612136"/>
    <w:rsid w:val="00614121"/>
    <w:rsid w:val="00614F73"/>
    <w:rsid w:val="006151D4"/>
    <w:rsid w:val="00620BF4"/>
    <w:rsid w:val="00621D26"/>
    <w:rsid w:val="006227A3"/>
    <w:rsid w:val="00622ED0"/>
    <w:rsid w:val="00623BCF"/>
    <w:rsid w:val="00623BEB"/>
    <w:rsid w:val="00624F14"/>
    <w:rsid w:val="00625029"/>
    <w:rsid w:val="00627488"/>
    <w:rsid w:val="00630535"/>
    <w:rsid w:val="00632C98"/>
    <w:rsid w:val="006341E1"/>
    <w:rsid w:val="00637F5E"/>
    <w:rsid w:val="006419EA"/>
    <w:rsid w:val="00641DB7"/>
    <w:rsid w:val="006431BE"/>
    <w:rsid w:val="00644F84"/>
    <w:rsid w:val="00645E91"/>
    <w:rsid w:val="00647024"/>
    <w:rsid w:val="00651FB9"/>
    <w:rsid w:val="00652640"/>
    <w:rsid w:val="006526D7"/>
    <w:rsid w:val="006540FF"/>
    <w:rsid w:val="00654401"/>
    <w:rsid w:val="006557EE"/>
    <w:rsid w:val="00655EFE"/>
    <w:rsid w:val="006562DC"/>
    <w:rsid w:val="00656B87"/>
    <w:rsid w:val="00657FB4"/>
    <w:rsid w:val="006604DC"/>
    <w:rsid w:val="00660612"/>
    <w:rsid w:val="00661211"/>
    <w:rsid w:val="0066365A"/>
    <w:rsid w:val="00663A0B"/>
    <w:rsid w:val="00664B21"/>
    <w:rsid w:val="006668D0"/>
    <w:rsid w:val="00666A1E"/>
    <w:rsid w:val="00666F68"/>
    <w:rsid w:val="00670D05"/>
    <w:rsid w:val="0067178E"/>
    <w:rsid w:val="00671849"/>
    <w:rsid w:val="00672CFC"/>
    <w:rsid w:val="00674137"/>
    <w:rsid w:val="00675A1A"/>
    <w:rsid w:val="006773C1"/>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23FA"/>
    <w:rsid w:val="006C3601"/>
    <w:rsid w:val="006C57FF"/>
    <w:rsid w:val="006C69DB"/>
    <w:rsid w:val="006C69EB"/>
    <w:rsid w:val="006C72E6"/>
    <w:rsid w:val="006D50EA"/>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0E13"/>
    <w:rsid w:val="00701EFD"/>
    <w:rsid w:val="00703947"/>
    <w:rsid w:val="00707140"/>
    <w:rsid w:val="00707CB4"/>
    <w:rsid w:val="007160C3"/>
    <w:rsid w:val="00716B66"/>
    <w:rsid w:val="00717F02"/>
    <w:rsid w:val="007207AA"/>
    <w:rsid w:val="00720944"/>
    <w:rsid w:val="00720967"/>
    <w:rsid w:val="00722450"/>
    <w:rsid w:val="00722856"/>
    <w:rsid w:val="00723F69"/>
    <w:rsid w:val="007256A5"/>
    <w:rsid w:val="00725C36"/>
    <w:rsid w:val="007260DF"/>
    <w:rsid w:val="007277DD"/>
    <w:rsid w:val="007315AE"/>
    <w:rsid w:val="00735597"/>
    <w:rsid w:val="00736857"/>
    <w:rsid w:val="00737BA6"/>
    <w:rsid w:val="0074053F"/>
    <w:rsid w:val="007418E2"/>
    <w:rsid w:val="00741B74"/>
    <w:rsid w:val="00742579"/>
    <w:rsid w:val="0074273A"/>
    <w:rsid w:val="00743D0E"/>
    <w:rsid w:val="007449E2"/>
    <w:rsid w:val="007451B0"/>
    <w:rsid w:val="00745CA2"/>
    <w:rsid w:val="00747633"/>
    <w:rsid w:val="007503EC"/>
    <w:rsid w:val="00750D97"/>
    <w:rsid w:val="00750F25"/>
    <w:rsid w:val="00753230"/>
    <w:rsid w:val="00753EC7"/>
    <w:rsid w:val="00754682"/>
    <w:rsid w:val="007551E0"/>
    <w:rsid w:val="007624D2"/>
    <w:rsid w:val="00763BD1"/>
    <w:rsid w:val="00764AEC"/>
    <w:rsid w:val="00764EED"/>
    <w:rsid w:val="00765137"/>
    <w:rsid w:val="00765151"/>
    <w:rsid w:val="00765490"/>
    <w:rsid w:val="0076722C"/>
    <w:rsid w:val="00767DEC"/>
    <w:rsid w:val="0077167F"/>
    <w:rsid w:val="00772038"/>
    <w:rsid w:val="0077394B"/>
    <w:rsid w:val="00773EB3"/>
    <w:rsid w:val="00774003"/>
    <w:rsid w:val="00775EB6"/>
    <w:rsid w:val="00776078"/>
    <w:rsid w:val="007771A4"/>
    <w:rsid w:val="007773B9"/>
    <w:rsid w:val="007803F9"/>
    <w:rsid w:val="00780A2C"/>
    <w:rsid w:val="00781E99"/>
    <w:rsid w:val="00783203"/>
    <w:rsid w:val="00783C47"/>
    <w:rsid w:val="007849D5"/>
    <w:rsid w:val="00790989"/>
    <w:rsid w:val="00794C38"/>
    <w:rsid w:val="007A0C86"/>
    <w:rsid w:val="007A1B20"/>
    <w:rsid w:val="007A4619"/>
    <w:rsid w:val="007A59AA"/>
    <w:rsid w:val="007B35FA"/>
    <w:rsid w:val="007B5A90"/>
    <w:rsid w:val="007B7417"/>
    <w:rsid w:val="007C03C6"/>
    <w:rsid w:val="007C1313"/>
    <w:rsid w:val="007C4213"/>
    <w:rsid w:val="007C478F"/>
    <w:rsid w:val="007C4FC9"/>
    <w:rsid w:val="007C52B9"/>
    <w:rsid w:val="007C7800"/>
    <w:rsid w:val="007D102A"/>
    <w:rsid w:val="007D11E1"/>
    <w:rsid w:val="007D2B6B"/>
    <w:rsid w:val="007D3198"/>
    <w:rsid w:val="007D3425"/>
    <w:rsid w:val="007D3BF2"/>
    <w:rsid w:val="007D4308"/>
    <w:rsid w:val="007D576A"/>
    <w:rsid w:val="007D5CBA"/>
    <w:rsid w:val="007D6076"/>
    <w:rsid w:val="007D665E"/>
    <w:rsid w:val="007D68EB"/>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587"/>
    <w:rsid w:val="00801B41"/>
    <w:rsid w:val="00802D96"/>
    <w:rsid w:val="008035C2"/>
    <w:rsid w:val="00803F4E"/>
    <w:rsid w:val="008042E3"/>
    <w:rsid w:val="008052E9"/>
    <w:rsid w:val="0080632D"/>
    <w:rsid w:val="00807E37"/>
    <w:rsid w:val="00810D22"/>
    <w:rsid w:val="00811333"/>
    <w:rsid w:val="00814363"/>
    <w:rsid w:val="008148F3"/>
    <w:rsid w:val="00814DEC"/>
    <w:rsid w:val="00817B5B"/>
    <w:rsid w:val="008227CD"/>
    <w:rsid w:val="0082447F"/>
    <w:rsid w:val="00825287"/>
    <w:rsid w:val="00825A9A"/>
    <w:rsid w:val="00826D94"/>
    <w:rsid w:val="0082719B"/>
    <w:rsid w:val="008278AB"/>
    <w:rsid w:val="008314AD"/>
    <w:rsid w:val="00831CE8"/>
    <w:rsid w:val="00832005"/>
    <w:rsid w:val="00833559"/>
    <w:rsid w:val="0083437E"/>
    <w:rsid w:val="008366F7"/>
    <w:rsid w:val="0084144D"/>
    <w:rsid w:val="00842CE3"/>
    <w:rsid w:val="008500CE"/>
    <w:rsid w:val="008501B6"/>
    <w:rsid w:val="00856758"/>
    <w:rsid w:val="00856CE5"/>
    <w:rsid w:val="008577F3"/>
    <w:rsid w:val="008633FC"/>
    <w:rsid w:val="0086464D"/>
    <w:rsid w:val="008674E4"/>
    <w:rsid w:val="0086750C"/>
    <w:rsid w:val="00867F92"/>
    <w:rsid w:val="008701F4"/>
    <w:rsid w:val="008732A1"/>
    <w:rsid w:val="008741AE"/>
    <w:rsid w:val="00874633"/>
    <w:rsid w:val="00874A5D"/>
    <w:rsid w:val="00875231"/>
    <w:rsid w:val="00876395"/>
    <w:rsid w:val="0087693D"/>
    <w:rsid w:val="00876967"/>
    <w:rsid w:val="00877990"/>
    <w:rsid w:val="00877D84"/>
    <w:rsid w:val="008800F5"/>
    <w:rsid w:val="0088043D"/>
    <w:rsid w:val="0088185A"/>
    <w:rsid w:val="00882041"/>
    <w:rsid w:val="00884EED"/>
    <w:rsid w:val="00885309"/>
    <w:rsid w:val="00885DBE"/>
    <w:rsid w:val="008917E7"/>
    <w:rsid w:val="00892A95"/>
    <w:rsid w:val="00892B37"/>
    <w:rsid w:val="008938D3"/>
    <w:rsid w:val="008952BE"/>
    <w:rsid w:val="0089537F"/>
    <w:rsid w:val="00897192"/>
    <w:rsid w:val="0089719D"/>
    <w:rsid w:val="00897B35"/>
    <w:rsid w:val="00897EC1"/>
    <w:rsid w:val="008A09D9"/>
    <w:rsid w:val="008A11E0"/>
    <w:rsid w:val="008A189D"/>
    <w:rsid w:val="008A32E8"/>
    <w:rsid w:val="008A3732"/>
    <w:rsid w:val="008A47EC"/>
    <w:rsid w:val="008A6DF7"/>
    <w:rsid w:val="008A72E5"/>
    <w:rsid w:val="008B1248"/>
    <w:rsid w:val="008B14C0"/>
    <w:rsid w:val="008B1BA8"/>
    <w:rsid w:val="008B60FE"/>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E7416"/>
    <w:rsid w:val="008F17CB"/>
    <w:rsid w:val="008F3C04"/>
    <w:rsid w:val="00901456"/>
    <w:rsid w:val="009016A2"/>
    <w:rsid w:val="0090349D"/>
    <w:rsid w:val="00903CEF"/>
    <w:rsid w:val="00903FFC"/>
    <w:rsid w:val="009041D8"/>
    <w:rsid w:val="00904594"/>
    <w:rsid w:val="0090532E"/>
    <w:rsid w:val="009127BF"/>
    <w:rsid w:val="00912CCD"/>
    <w:rsid w:val="00914D90"/>
    <w:rsid w:val="009164B9"/>
    <w:rsid w:val="0091761D"/>
    <w:rsid w:val="00917A79"/>
    <w:rsid w:val="0092052D"/>
    <w:rsid w:val="00920846"/>
    <w:rsid w:val="00920D6E"/>
    <w:rsid w:val="00921C92"/>
    <w:rsid w:val="009244DF"/>
    <w:rsid w:val="0092568C"/>
    <w:rsid w:val="00926E16"/>
    <w:rsid w:val="00931371"/>
    <w:rsid w:val="009329F4"/>
    <w:rsid w:val="00932D68"/>
    <w:rsid w:val="00936074"/>
    <w:rsid w:val="00936406"/>
    <w:rsid w:val="0093707B"/>
    <w:rsid w:val="00940155"/>
    <w:rsid w:val="00940F36"/>
    <w:rsid w:val="0094219F"/>
    <w:rsid w:val="00945900"/>
    <w:rsid w:val="00945EDA"/>
    <w:rsid w:val="0094663C"/>
    <w:rsid w:val="0094717F"/>
    <w:rsid w:val="00947754"/>
    <w:rsid w:val="00947A41"/>
    <w:rsid w:val="00950D27"/>
    <w:rsid w:val="00953598"/>
    <w:rsid w:val="00954322"/>
    <w:rsid w:val="00955ADA"/>
    <w:rsid w:val="00956CA9"/>
    <w:rsid w:val="00961586"/>
    <w:rsid w:val="00961B58"/>
    <w:rsid w:val="00962240"/>
    <w:rsid w:val="00963F21"/>
    <w:rsid w:val="009648A6"/>
    <w:rsid w:val="00965012"/>
    <w:rsid w:val="00965517"/>
    <w:rsid w:val="00965896"/>
    <w:rsid w:val="00967EBA"/>
    <w:rsid w:val="00970C5C"/>
    <w:rsid w:val="009728A4"/>
    <w:rsid w:val="009729E5"/>
    <w:rsid w:val="00973636"/>
    <w:rsid w:val="00976B09"/>
    <w:rsid w:val="00977B34"/>
    <w:rsid w:val="009816BB"/>
    <w:rsid w:val="00981C1E"/>
    <w:rsid w:val="00982584"/>
    <w:rsid w:val="009874F5"/>
    <w:rsid w:val="00987644"/>
    <w:rsid w:val="009916F7"/>
    <w:rsid w:val="00993BD1"/>
    <w:rsid w:val="009941AD"/>
    <w:rsid w:val="009943EF"/>
    <w:rsid w:val="0099577F"/>
    <w:rsid w:val="00995C64"/>
    <w:rsid w:val="0099608D"/>
    <w:rsid w:val="009962FF"/>
    <w:rsid w:val="00997E79"/>
    <w:rsid w:val="009A071D"/>
    <w:rsid w:val="009A3E82"/>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C7921"/>
    <w:rsid w:val="009D0691"/>
    <w:rsid w:val="009D1359"/>
    <w:rsid w:val="009D35E7"/>
    <w:rsid w:val="009D406F"/>
    <w:rsid w:val="009D53FD"/>
    <w:rsid w:val="009D618A"/>
    <w:rsid w:val="009E080E"/>
    <w:rsid w:val="009E14B5"/>
    <w:rsid w:val="009E36E4"/>
    <w:rsid w:val="009E647B"/>
    <w:rsid w:val="009E766A"/>
    <w:rsid w:val="009F0CA2"/>
    <w:rsid w:val="009F5704"/>
    <w:rsid w:val="009F7D89"/>
    <w:rsid w:val="00A01EA8"/>
    <w:rsid w:val="00A03EA3"/>
    <w:rsid w:val="00A04642"/>
    <w:rsid w:val="00A0493D"/>
    <w:rsid w:val="00A05A26"/>
    <w:rsid w:val="00A05FE3"/>
    <w:rsid w:val="00A06224"/>
    <w:rsid w:val="00A06373"/>
    <w:rsid w:val="00A07189"/>
    <w:rsid w:val="00A129A9"/>
    <w:rsid w:val="00A13180"/>
    <w:rsid w:val="00A16D0E"/>
    <w:rsid w:val="00A17D31"/>
    <w:rsid w:val="00A23143"/>
    <w:rsid w:val="00A2354B"/>
    <w:rsid w:val="00A237AB"/>
    <w:rsid w:val="00A3022D"/>
    <w:rsid w:val="00A323C7"/>
    <w:rsid w:val="00A32599"/>
    <w:rsid w:val="00A332DB"/>
    <w:rsid w:val="00A33F80"/>
    <w:rsid w:val="00A346E9"/>
    <w:rsid w:val="00A357F6"/>
    <w:rsid w:val="00A35D20"/>
    <w:rsid w:val="00A36053"/>
    <w:rsid w:val="00A36814"/>
    <w:rsid w:val="00A402A1"/>
    <w:rsid w:val="00A41433"/>
    <w:rsid w:val="00A43764"/>
    <w:rsid w:val="00A44650"/>
    <w:rsid w:val="00A4528D"/>
    <w:rsid w:val="00A454EB"/>
    <w:rsid w:val="00A4568C"/>
    <w:rsid w:val="00A46542"/>
    <w:rsid w:val="00A472F1"/>
    <w:rsid w:val="00A50672"/>
    <w:rsid w:val="00A50C85"/>
    <w:rsid w:val="00A53293"/>
    <w:rsid w:val="00A543DD"/>
    <w:rsid w:val="00A5522B"/>
    <w:rsid w:val="00A55AC0"/>
    <w:rsid w:val="00A5692B"/>
    <w:rsid w:val="00A57B15"/>
    <w:rsid w:val="00A614D1"/>
    <w:rsid w:val="00A614F8"/>
    <w:rsid w:val="00A61694"/>
    <w:rsid w:val="00A658D7"/>
    <w:rsid w:val="00A66618"/>
    <w:rsid w:val="00A66ECB"/>
    <w:rsid w:val="00A67464"/>
    <w:rsid w:val="00A67590"/>
    <w:rsid w:val="00A711E3"/>
    <w:rsid w:val="00A714FE"/>
    <w:rsid w:val="00A72559"/>
    <w:rsid w:val="00A72F5A"/>
    <w:rsid w:val="00A74077"/>
    <w:rsid w:val="00A7603D"/>
    <w:rsid w:val="00A76124"/>
    <w:rsid w:val="00A76AE1"/>
    <w:rsid w:val="00A77232"/>
    <w:rsid w:val="00A776FC"/>
    <w:rsid w:val="00A7790E"/>
    <w:rsid w:val="00A77A44"/>
    <w:rsid w:val="00A83570"/>
    <w:rsid w:val="00A8438A"/>
    <w:rsid w:val="00A86078"/>
    <w:rsid w:val="00A87034"/>
    <w:rsid w:val="00A8758F"/>
    <w:rsid w:val="00A9466E"/>
    <w:rsid w:val="00AA2E93"/>
    <w:rsid w:val="00AA3E98"/>
    <w:rsid w:val="00AA47E3"/>
    <w:rsid w:val="00AA4A97"/>
    <w:rsid w:val="00AA4EE2"/>
    <w:rsid w:val="00AA56E1"/>
    <w:rsid w:val="00AA60ED"/>
    <w:rsid w:val="00AA6259"/>
    <w:rsid w:val="00AA6639"/>
    <w:rsid w:val="00AA735C"/>
    <w:rsid w:val="00AA7859"/>
    <w:rsid w:val="00AA785E"/>
    <w:rsid w:val="00AB021B"/>
    <w:rsid w:val="00AB12FD"/>
    <w:rsid w:val="00AB7FC1"/>
    <w:rsid w:val="00AC01B9"/>
    <w:rsid w:val="00AC0638"/>
    <w:rsid w:val="00AC2D76"/>
    <w:rsid w:val="00AC3564"/>
    <w:rsid w:val="00AC515A"/>
    <w:rsid w:val="00AC6C27"/>
    <w:rsid w:val="00AD049E"/>
    <w:rsid w:val="00AD0DD6"/>
    <w:rsid w:val="00AD2F49"/>
    <w:rsid w:val="00AD51E8"/>
    <w:rsid w:val="00AD7882"/>
    <w:rsid w:val="00AE021C"/>
    <w:rsid w:val="00AE1258"/>
    <w:rsid w:val="00AE1ADB"/>
    <w:rsid w:val="00AE2E77"/>
    <w:rsid w:val="00AE2EC3"/>
    <w:rsid w:val="00AE70E4"/>
    <w:rsid w:val="00AF0643"/>
    <w:rsid w:val="00AF0EF5"/>
    <w:rsid w:val="00AF14FC"/>
    <w:rsid w:val="00AF270C"/>
    <w:rsid w:val="00AF39C1"/>
    <w:rsid w:val="00AF4C67"/>
    <w:rsid w:val="00AF7399"/>
    <w:rsid w:val="00B0341A"/>
    <w:rsid w:val="00B039A9"/>
    <w:rsid w:val="00B12F55"/>
    <w:rsid w:val="00B142EC"/>
    <w:rsid w:val="00B15BDF"/>
    <w:rsid w:val="00B16E5D"/>
    <w:rsid w:val="00B21475"/>
    <w:rsid w:val="00B21CB6"/>
    <w:rsid w:val="00B221BF"/>
    <w:rsid w:val="00B232C3"/>
    <w:rsid w:val="00B232E0"/>
    <w:rsid w:val="00B2342C"/>
    <w:rsid w:val="00B25509"/>
    <w:rsid w:val="00B26706"/>
    <w:rsid w:val="00B26E88"/>
    <w:rsid w:val="00B2702B"/>
    <w:rsid w:val="00B30EC3"/>
    <w:rsid w:val="00B31770"/>
    <w:rsid w:val="00B319B7"/>
    <w:rsid w:val="00B32C54"/>
    <w:rsid w:val="00B338A1"/>
    <w:rsid w:val="00B34E40"/>
    <w:rsid w:val="00B357CC"/>
    <w:rsid w:val="00B358C6"/>
    <w:rsid w:val="00B35DB6"/>
    <w:rsid w:val="00B37AB9"/>
    <w:rsid w:val="00B37CB4"/>
    <w:rsid w:val="00B40D3A"/>
    <w:rsid w:val="00B41BAE"/>
    <w:rsid w:val="00B41F1E"/>
    <w:rsid w:val="00B476AE"/>
    <w:rsid w:val="00B5232A"/>
    <w:rsid w:val="00B52CDB"/>
    <w:rsid w:val="00B5302A"/>
    <w:rsid w:val="00B53F17"/>
    <w:rsid w:val="00B54950"/>
    <w:rsid w:val="00B552D6"/>
    <w:rsid w:val="00B609D8"/>
    <w:rsid w:val="00B60A95"/>
    <w:rsid w:val="00B610C8"/>
    <w:rsid w:val="00B61EEA"/>
    <w:rsid w:val="00B6203E"/>
    <w:rsid w:val="00B628D3"/>
    <w:rsid w:val="00B655A5"/>
    <w:rsid w:val="00B71D14"/>
    <w:rsid w:val="00B720D9"/>
    <w:rsid w:val="00B744A3"/>
    <w:rsid w:val="00B74F4A"/>
    <w:rsid w:val="00B7515E"/>
    <w:rsid w:val="00B76388"/>
    <w:rsid w:val="00B77118"/>
    <w:rsid w:val="00B77670"/>
    <w:rsid w:val="00B806A6"/>
    <w:rsid w:val="00B81BA9"/>
    <w:rsid w:val="00B83C05"/>
    <w:rsid w:val="00B843E9"/>
    <w:rsid w:val="00B84A9F"/>
    <w:rsid w:val="00B85342"/>
    <w:rsid w:val="00B853A9"/>
    <w:rsid w:val="00B857CB"/>
    <w:rsid w:val="00B86084"/>
    <w:rsid w:val="00B87483"/>
    <w:rsid w:val="00B94DE8"/>
    <w:rsid w:val="00B974A0"/>
    <w:rsid w:val="00B97CF3"/>
    <w:rsid w:val="00BA0D18"/>
    <w:rsid w:val="00BA2143"/>
    <w:rsid w:val="00BA493A"/>
    <w:rsid w:val="00BA6B55"/>
    <w:rsid w:val="00BB1779"/>
    <w:rsid w:val="00BB236E"/>
    <w:rsid w:val="00BB3B52"/>
    <w:rsid w:val="00BB506F"/>
    <w:rsid w:val="00BB62C6"/>
    <w:rsid w:val="00BB669C"/>
    <w:rsid w:val="00BB7854"/>
    <w:rsid w:val="00BB7C55"/>
    <w:rsid w:val="00BB7DB6"/>
    <w:rsid w:val="00BC15B3"/>
    <w:rsid w:val="00BC3FD6"/>
    <w:rsid w:val="00BC6EF4"/>
    <w:rsid w:val="00BD4938"/>
    <w:rsid w:val="00BD4AB3"/>
    <w:rsid w:val="00BD5684"/>
    <w:rsid w:val="00BD6BAB"/>
    <w:rsid w:val="00BE0140"/>
    <w:rsid w:val="00BE0580"/>
    <w:rsid w:val="00BE10E4"/>
    <w:rsid w:val="00BE2CBC"/>
    <w:rsid w:val="00BE37C4"/>
    <w:rsid w:val="00BE4774"/>
    <w:rsid w:val="00BE4B47"/>
    <w:rsid w:val="00BF294B"/>
    <w:rsid w:val="00BF34A5"/>
    <w:rsid w:val="00BF5942"/>
    <w:rsid w:val="00BF6391"/>
    <w:rsid w:val="00BF779B"/>
    <w:rsid w:val="00C00309"/>
    <w:rsid w:val="00C00317"/>
    <w:rsid w:val="00C020AB"/>
    <w:rsid w:val="00C020D8"/>
    <w:rsid w:val="00C02933"/>
    <w:rsid w:val="00C02A8F"/>
    <w:rsid w:val="00C04D74"/>
    <w:rsid w:val="00C04F51"/>
    <w:rsid w:val="00C12701"/>
    <w:rsid w:val="00C12753"/>
    <w:rsid w:val="00C13E0A"/>
    <w:rsid w:val="00C1506C"/>
    <w:rsid w:val="00C21107"/>
    <w:rsid w:val="00C21669"/>
    <w:rsid w:val="00C23AB9"/>
    <w:rsid w:val="00C24B2D"/>
    <w:rsid w:val="00C252C3"/>
    <w:rsid w:val="00C2549F"/>
    <w:rsid w:val="00C30502"/>
    <w:rsid w:val="00C31DFB"/>
    <w:rsid w:val="00C407CA"/>
    <w:rsid w:val="00C4158F"/>
    <w:rsid w:val="00C42D2F"/>
    <w:rsid w:val="00C43950"/>
    <w:rsid w:val="00C45C90"/>
    <w:rsid w:val="00C46536"/>
    <w:rsid w:val="00C4662C"/>
    <w:rsid w:val="00C477A5"/>
    <w:rsid w:val="00C50726"/>
    <w:rsid w:val="00C523CD"/>
    <w:rsid w:val="00C531D4"/>
    <w:rsid w:val="00C56B39"/>
    <w:rsid w:val="00C57085"/>
    <w:rsid w:val="00C573CD"/>
    <w:rsid w:val="00C65127"/>
    <w:rsid w:val="00C70A5F"/>
    <w:rsid w:val="00C735BE"/>
    <w:rsid w:val="00C741EB"/>
    <w:rsid w:val="00C74FC8"/>
    <w:rsid w:val="00C7553F"/>
    <w:rsid w:val="00C7773F"/>
    <w:rsid w:val="00C77F17"/>
    <w:rsid w:val="00C80643"/>
    <w:rsid w:val="00C808A6"/>
    <w:rsid w:val="00C8248F"/>
    <w:rsid w:val="00C8249A"/>
    <w:rsid w:val="00C837E0"/>
    <w:rsid w:val="00C83C32"/>
    <w:rsid w:val="00C83F62"/>
    <w:rsid w:val="00C84CD5"/>
    <w:rsid w:val="00C85008"/>
    <w:rsid w:val="00C851F4"/>
    <w:rsid w:val="00C855DD"/>
    <w:rsid w:val="00C91453"/>
    <w:rsid w:val="00C923BB"/>
    <w:rsid w:val="00C93E08"/>
    <w:rsid w:val="00C93F56"/>
    <w:rsid w:val="00C946EC"/>
    <w:rsid w:val="00C94741"/>
    <w:rsid w:val="00C95F01"/>
    <w:rsid w:val="00C960B6"/>
    <w:rsid w:val="00C971D8"/>
    <w:rsid w:val="00C97B55"/>
    <w:rsid w:val="00CA0812"/>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2BDE"/>
    <w:rsid w:val="00CD3691"/>
    <w:rsid w:val="00CD4341"/>
    <w:rsid w:val="00CD4A19"/>
    <w:rsid w:val="00CD4C76"/>
    <w:rsid w:val="00CD53C5"/>
    <w:rsid w:val="00CD58EF"/>
    <w:rsid w:val="00CD77EA"/>
    <w:rsid w:val="00CE4766"/>
    <w:rsid w:val="00CF19B5"/>
    <w:rsid w:val="00CF30AE"/>
    <w:rsid w:val="00CF4458"/>
    <w:rsid w:val="00CF52CB"/>
    <w:rsid w:val="00CF6A4D"/>
    <w:rsid w:val="00CF6BCA"/>
    <w:rsid w:val="00D03397"/>
    <w:rsid w:val="00D041E2"/>
    <w:rsid w:val="00D06296"/>
    <w:rsid w:val="00D07D8C"/>
    <w:rsid w:val="00D10886"/>
    <w:rsid w:val="00D139C0"/>
    <w:rsid w:val="00D13DF1"/>
    <w:rsid w:val="00D15B9D"/>
    <w:rsid w:val="00D169EE"/>
    <w:rsid w:val="00D16F6F"/>
    <w:rsid w:val="00D17A2D"/>
    <w:rsid w:val="00D20050"/>
    <w:rsid w:val="00D23037"/>
    <w:rsid w:val="00D24904"/>
    <w:rsid w:val="00D25ECA"/>
    <w:rsid w:val="00D30894"/>
    <w:rsid w:val="00D32AD1"/>
    <w:rsid w:val="00D351D6"/>
    <w:rsid w:val="00D358AA"/>
    <w:rsid w:val="00D36428"/>
    <w:rsid w:val="00D36857"/>
    <w:rsid w:val="00D42EB8"/>
    <w:rsid w:val="00D433A5"/>
    <w:rsid w:val="00D439BD"/>
    <w:rsid w:val="00D4597C"/>
    <w:rsid w:val="00D468DD"/>
    <w:rsid w:val="00D507FE"/>
    <w:rsid w:val="00D55A63"/>
    <w:rsid w:val="00D56375"/>
    <w:rsid w:val="00D56B2E"/>
    <w:rsid w:val="00D60999"/>
    <w:rsid w:val="00D61077"/>
    <w:rsid w:val="00D632F9"/>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876B6"/>
    <w:rsid w:val="00D87B3A"/>
    <w:rsid w:val="00D9028E"/>
    <w:rsid w:val="00D9082F"/>
    <w:rsid w:val="00D90A7C"/>
    <w:rsid w:val="00D94B1E"/>
    <w:rsid w:val="00D970C4"/>
    <w:rsid w:val="00D976AA"/>
    <w:rsid w:val="00DA05B0"/>
    <w:rsid w:val="00DA1BCF"/>
    <w:rsid w:val="00DA2BA4"/>
    <w:rsid w:val="00DA7E95"/>
    <w:rsid w:val="00DB3A7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951"/>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57B"/>
    <w:rsid w:val="00DF6F1C"/>
    <w:rsid w:val="00E0049F"/>
    <w:rsid w:val="00E02A84"/>
    <w:rsid w:val="00E035E4"/>
    <w:rsid w:val="00E03D2D"/>
    <w:rsid w:val="00E0672C"/>
    <w:rsid w:val="00E06C21"/>
    <w:rsid w:val="00E0768A"/>
    <w:rsid w:val="00E1001A"/>
    <w:rsid w:val="00E13D26"/>
    <w:rsid w:val="00E164D5"/>
    <w:rsid w:val="00E20CD4"/>
    <w:rsid w:val="00E23524"/>
    <w:rsid w:val="00E245E6"/>
    <w:rsid w:val="00E249BA"/>
    <w:rsid w:val="00E255D6"/>
    <w:rsid w:val="00E260B6"/>
    <w:rsid w:val="00E275BD"/>
    <w:rsid w:val="00E3045D"/>
    <w:rsid w:val="00E37829"/>
    <w:rsid w:val="00E422D3"/>
    <w:rsid w:val="00E45C0E"/>
    <w:rsid w:val="00E45F88"/>
    <w:rsid w:val="00E46247"/>
    <w:rsid w:val="00E46278"/>
    <w:rsid w:val="00E50662"/>
    <w:rsid w:val="00E51671"/>
    <w:rsid w:val="00E52285"/>
    <w:rsid w:val="00E53238"/>
    <w:rsid w:val="00E55A8B"/>
    <w:rsid w:val="00E563ED"/>
    <w:rsid w:val="00E57D93"/>
    <w:rsid w:val="00E603EB"/>
    <w:rsid w:val="00E60F49"/>
    <w:rsid w:val="00E6173E"/>
    <w:rsid w:val="00E6339E"/>
    <w:rsid w:val="00E6480D"/>
    <w:rsid w:val="00E6576B"/>
    <w:rsid w:val="00E71314"/>
    <w:rsid w:val="00E72342"/>
    <w:rsid w:val="00E72FA7"/>
    <w:rsid w:val="00E74341"/>
    <w:rsid w:val="00E746A9"/>
    <w:rsid w:val="00E74CF5"/>
    <w:rsid w:val="00E81BC6"/>
    <w:rsid w:val="00E837A0"/>
    <w:rsid w:val="00E847B0"/>
    <w:rsid w:val="00E847B7"/>
    <w:rsid w:val="00E86ABC"/>
    <w:rsid w:val="00E87719"/>
    <w:rsid w:val="00E87801"/>
    <w:rsid w:val="00E913FC"/>
    <w:rsid w:val="00E9311C"/>
    <w:rsid w:val="00E93A46"/>
    <w:rsid w:val="00E941DD"/>
    <w:rsid w:val="00E944B0"/>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3736"/>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4C30"/>
    <w:rsid w:val="00F0678B"/>
    <w:rsid w:val="00F10943"/>
    <w:rsid w:val="00F11613"/>
    <w:rsid w:val="00F11E09"/>
    <w:rsid w:val="00F13E8F"/>
    <w:rsid w:val="00F1436B"/>
    <w:rsid w:val="00F15367"/>
    <w:rsid w:val="00F1723B"/>
    <w:rsid w:val="00F175F1"/>
    <w:rsid w:val="00F20E3F"/>
    <w:rsid w:val="00F22061"/>
    <w:rsid w:val="00F222CB"/>
    <w:rsid w:val="00F26A03"/>
    <w:rsid w:val="00F270EA"/>
    <w:rsid w:val="00F311B2"/>
    <w:rsid w:val="00F3128E"/>
    <w:rsid w:val="00F35A96"/>
    <w:rsid w:val="00F41314"/>
    <w:rsid w:val="00F422F0"/>
    <w:rsid w:val="00F43647"/>
    <w:rsid w:val="00F459EB"/>
    <w:rsid w:val="00F46940"/>
    <w:rsid w:val="00F46E01"/>
    <w:rsid w:val="00F520AC"/>
    <w:rsid w:val="00F52439"/>
    <w:rsid w:val="00F529AF"/>
    <w:rsid w:val="00F52E9F"/>
    <w:rsid w:val="00F530C1"/>
    <w:rsid w:val="00F548C3"/>
    <w:rsid w:val="00F54E59"/>
    <w:rsid w:val="00F551CB"/>
    <w:rsid w:val="00F55912"/>
    <w:rsid w:val="00F565B9"/>
    <w:rsid w:val="00F62AB8"/>
    <w:rsid w:val="00F63468"/>
    <w:rsid w:val="00F65838"/>
    <w:rsid w:val="00F676F6"/>
    <w:rsid w:val="00F70C80"/>
    <w:rsid w:val="00F72F08"/>
    <w:rsid w:val="00F733DA"/>
    <w:rsid w:val="00F73A72"/>
    <w:rsid w:val="00F747F3"/>
    <w:rsid w:val="00F76326"/>
    <w:rsid w:val="00F8403F"/>
    <w:rsid w:val="00F85D90"/>
    <w:rsid w:val="00F876EC"/>
    <w:rsid w:val="00F90645"/>
    <w:rsid w:val="00F92122"/>
    <w:rsid w:val="00F95EF4"/>
    <w:rsid w:val="00FA3B7C"/>
    <w:rsid w:val="00FA54DF"/>
    <w:rsid w:val="00FA65CE"/>
    <w:rsid w:val="00FA6F7D"/>
    <w:rsid w:val="00FA78E9"/>
    <w:rsid w:val="00FB0910"/>
    <w:rsid w:val="00FB133F"/>
    <w:rsid w:val="00FB3679"/>
    <w:rsid w:val="00FB3ACC"/>
    <w:rsid w:val="00FB61D3"/>
    <w:rsid w:val="00FB6F1F"/>
    <w:rsid w:val="00FB74A5"/>
    <w:rsid w:val="00FB74AB"/>
    <w:rsid w:val="00FB78A1"/>
    <w:rsid w:val="00FC0A83"/>
    <w:rsid w:val="00FC0CA4"/>
    <w:rsid w:val="00FC1A5F"/>
    <w:rsid w:val="00FC5BB0"/>
    <w:rsid w:val="00FD0AFE"/>
    <w:rsid w:val="00FD0D8B"/>
    <w:rsid w:val="00FD1266"/>
    <w:rsid w:val="00FD1706"/>
    <w:rsid w:val="00FD6EBF"/>
    <w:rsid w:val="00FE0BA6"/>
    <w:rsid w:val="00FE1307"/>
    <w:rsid w:val="00FE3786"/>
    <w:rsid w:val="00FE6049"/>
    <w:rsid w:val="00FE636C"/>
    <w:rsid w:val="00FE70DF"/>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44636F"/>
    <w:pPr>
      <w:tabs>
        <w:tab w:val="left" w:pos="373"/>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44636F"/>
    <w:pPr>
      <w:tabs>
        <w:tab w:val="left" w:pos="373"/>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comments" Target="comments.xml"/><Relationship Id="rId15" Type="http://schemas.openxmlformats.org/officeDocument/2006/relationships/image" Target="media/image6.jpg"/><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header" Target="header2.xml"/><Relationship Id="rId59" Type="http://schemas.openxmlformats.org/officeDocument/2006/relationships/footer" Target="footer3.xml"/><Relationship Id="rId40" Type="http://schemas.openxmlformats.org/officeDocument/2006/relationships/image" Target="media/image30.emf"/><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gif"/><Relationship Id="rId34" Type="http://schemas.openxmlformats.org/officeDocument/2006/relationships/image" Target="media/image24.gif"/><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5</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6</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7</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8</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9</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10</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11</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12</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13</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14</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15</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16</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17</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18</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19</b:RefOrder>
  </b:Source>
  <b:Source>
    <b:Tag>Pol07</b:Tag>
    <b:SourceType>ElectronicSource</b:SourceType>
    <b:Guid>{7252AC7A-7757-5C40-96A8-0A9F25C2481B}</b:Guid>
    <b:Title>Atmel Evaluation Board Version 2.0.1</b:Title>
    <b:Year>2007</b:Year>
    <b:Month>11</b:Month>
    <b:Day>30</b:Day>
    <b:Author>
      <b:Author>
        <b:Corporate>Pollin Electronic GmbH</b:Corporate>
      </b:Author>
    </b:Author>
    <b:Medium>Datei</b:Medium>
    <b:City>Pförring</b:City>
    <b:RefOrder>20</b:RefOrder>
  </b:Source>
  <b:Source>
    <b:Tag>FTD1</b:Tag>
    <b:SourceType>InternetSite</b:SourceType>
    <b:Guid>{0C187D72-DA53-EC42-A939-15BB9643CFAD}</b:Guid>
    <b:Author>
      <b:Author>
        <b:Corporate>Future Technology Devices International Limited</b:Corporate>
      </b:Author>
    </b:Author>
    <b:Title>FTDI Chip Home Page</b:Title>
    <b:URL>http://www.ftdichip.com/</b:URL>
    <b:Year>1</b:Year>
    <b:YearAccessed>2012</b:YearAccessed>
    <b:MonthAccessed>02</b:MonthAccessed>
    <b:DayAccessed>15</b:DayAccessed>
    <b:RefOrder>21</b:RefOrder>
  </b:Source>
  <b:Source>
    <b:Tag>Sta</b:Tag>
    <b:SourceType>Book</b:SourceType>
    <b:Guid>{6B3677D4-5DA9-7742-9F06-4781E146F21B}</b:Guid>
    <b:Author>
      <b:Author>
        <b:NameList>
          <b:Person>
            <b:Last>Stanka</b:Last>
            <b:First>Thomas</b:First>
          </b:Person>
        </b:NameList>
      </b:Author>
    </b:Author>
    <b:Title>Hard- ind Softwareentwicklung eines Testsystems zur ferngesteuerten Eingabe und automatischen Bearbeitung von Tastenfolgen auf Mobiltelefonen</b:Title>
    <b:Publisher>GRIN</b:Publisher>
    <b:Year>2005</b:Year>
    <b:RefOrder>22</b:RefOrder>
  </b:Source>
  <b:Source>
    <b:Tag>ECA11</b:Tag>
    <b:SourceType>ElectronicSource</b:SourceType>
    <b:Guid>{E9C1C99A-43C9-1345-98F8-50640F99CC8A}</b:Guid>
    <b:Title>Solderless Breadboards</b:Title>
    <b:City>Taiwan</b:City>
    <b:Year>2011</b:Year>
    <b:Author>
      <b:Author>
        <b:Corporate>E-CALL</b:Corporate>
      </b:Author>
    </b:Author>
    <b:ProductionCompany>E-CALL ENTERPRISE CO., LTD.</b:ProductionCompany>
    <b:RefOrder>23</b:RefOrder>
  </b:Source>
  <b:Source>
    <b:Tag>www1</b:Tag>
    <b:SourceType>InternetSite</b:SourceType>
    <b:Guid>{776362CE-133D-E64D-A702-29D4CA8A5235}</b:Guid>
    <b:Author>
      <b:Author>
        <b:Corporate>www.goBlack.de</b:Corporate>
      </b:Author>
    </b:Author>
    <b:Title>Grafik-TouchDisplay EA eDIP240 Datenblätter Protokollrahmen</b:Title>
    <b:URL>http://www.goblack.de/desy/digitalt/aktoren/touchdisp-edip240/ea240protokoll.html</b:URL>
    <b:Year>1</b:Year>
    <b:YearAccessed>2012</b:YearAccessed>
    <b:MonthAccessed>04</b:MonthAccessed>
    <b:DayAccessed>12</b:DayAccessed>
    <b:RefOrder>24</b:RefOrder>
  </b:Source>
  <b:Source>
    <b:Tag>Pri12</b:Tag>
    <b:SourceType>Misc</b:SourceType>
    <b:Guid>{1E968962-E2A2-E64E-8C50-A19B6CD2E6AE}</b:Guid>
    <b:Title>Eichbaum Brauerei</b:Title>
    <b:PublicationTitle>Erfrischungsgetränke</b:PublicationTitle>
    <b:City>Mannheim</b:City>
    <b:StateProvince>Baden-Württemberg</b:StateProvince>
    <b:CountryRegion>Deutschland</b:CountryRegion>
    <b:Year>2012</b:Year>
    <b:Author>
      <b:Author>
        <b:Corporate>Privatbrauerei Eichbaum, GmbH &amp; Co. KG</b:Corporate>
      </b:Author>
    </b:Author>
    <b:RefOrder>25</b:RefOrder>
  </b:Source>
</b:Sources>
</file>

<file path=customXml/itemProps1.xml><?xml version="1.0" encoding="utf-8"?>
<ds:datastoreItem xmlns:ds="http://schemas.openxmlformats.org/officeDocument/2006/customXml" ds:itemID="{8EEA5195-B5EF-DB4F-8D1A-DD1A014AA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10251</Words>
  <Characters>64586</Characters>
  <Application>Microsoft Macintosh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74688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1049</cp:revision>
  <cp:lastPrinted>2012-04-16T08:19:00Z</cp:lastPrinted>
  <dcterms:created xsi:type="dcterms:W3CDTF">2012-03-22T22:30:00Z</dcterms:created>
  <dcterms:modified xsi:type="dcterms:W3CDTF">2012-04-16T09:00:00Z</dcterms:modified>
  <cp:category/>
</cp:coreProperties>
</file>