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3C5212F1"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6CAEFB7B" w14:textId="77777777" w:rsidR="000D4189" w:rsidRDefault="002E3BC3" w:rsidP="006D756C">
      <w:pPr>
        <w:ind w:left="0" w:firstLine="0"/>
        <w:rPr>
          <w:rStyle w:val="Herausstellen"/>
          <w:b/>
          <w:i w:val="0"/>
          <w:sz w:val="32"/>
          <w:szCs w:val="32"/>
        </w:rPr>
      </w:pPr>
      <w:bookmarkStart w:id="0" w:name="_Ref319279148"/>
      <w:r>
        <w:rPr>
          <w:rStyle w:val="Herausstellen"/>
          <w:b/>
          <w:i w:val="0"/>
          <w:sz w:val="32"/>
          <w:szCs w:val="32"/>
        </w:rPr>
        <w:br w:type="page"/>
      </w:r>
    </w:p>
    <w:p w14:paraId="45BA8F44" w14:textId="0FF29652" w:rsidR="00F10943" w:rsidRPr="0028679A" w:rsidRDefault="00720944" w:rsidP="006D756C">
      <w:pPr>
        <w:ind w:left="0" w:firstLine="0"/>
        <w:rPr>
          <w:rStyle w:val="Herausstellen"/>
          <w:rFonts w:eastAsiaTheme="majorEastAsia" w:cstheme="majorBidi"/>
          <w:b/>
          <w:bCs/>
          <w:i w:val="0"/>
          <w:iCs w:val="0"/>
          <w:color w:val="000000" w:themeColor="text1"/>
          <w:sz w:val="32"/>
          <w:szCs w:val="32"/>
        </w:rPr>
      </w:pPr>
      <w:r w:rsidRPr="0028679A">
        <w:rPr>
          <w:rStyle w:val="Herausstellen"/>
          <w:b/>
          <w:i w:val="0"/>
          <w:sz w:val="32"/>
          <w:szCs w:val="32"/>
        </w:rPr>
        <w:t>Erklärung</w:t>
      </w:r>
      <w:bookmarkEnd w:id="0"/>
    </w:p>
    <w:p w14:paraId="32C9403C" w14:textId="77777777" w:rsidR="001E53DD" w:rsidRPr="00343AD9" w:rsidRDefault="001E53DD" w:rsidP="001E53DD"/>
    <w:p w14:paraId="57CC0970" w14:textId="5000B4F4" w:rsidR="00F548C3" w:rsidRPr="00343AD9" w:rsidRDefault="00F548C3" w:rsidP="00F175F1">
      <w:pPr>
        <w:pStyle w:val="Textkrper"/>
        <w:rPr>
          <w:b/>
          <w:iCs/>
        </w:rPr>
      </w:pPr>
      <w:r w:rsidRPr="00343AD9">
        <w:t xml:space="preserve">Die vorliegende </w:t>
      </w:r>
      <w:r w:rsidR="0089719D" w:rsidRPr="001F3349">
        <w:t xml:space="preserve">Technikerarbeit, </w:t>
      </w:r>
      <w:r w:rsidR="001F3349" w:rsidRPr="001F3349">
        <w:rPr>
          <w:b/>
        </w:rPr>
        <w:t>CNC-Steuerung mit Touch-Display und USB-Speichermedium</w:t>
      </w:r>
      <w:r w:rsidR="0089719D" w:rsidRPr="001F3349">
        <w:t xml:space="preserve">, </w:t>
      </w:r>
      <w:r w:rsidRPr="001F3349">
        <w:t>habe</w:t>
      </w:r>
      <w:r w:rsidRPr="00343AD9">
        <w:t xml:space="preserv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F175F1">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F175F1">
      <w:pPr>
        <w:pStyle w:val="Textkrper"/>
      </w:pPr>
    </w:p>
    <w:p w14:paraId="1A8180BF" w14:textId="77777777" w:rsidR="00720944" w:rsidRPr="00343AD9" w:rsidRDefault="00720944" w:rsidP="00F175F1">
      <w:pPr>
        <w:pStyle w:val="Textkrper"/>
      </w:pPr>
    </w:p>
    <w:p w14:paraId="4004F0BD" w14:textId="77777777" w:rsidR="00343AD9" w:rsidRPr="00343AD9" w:rsidRDefault="00720944" w:rsidP="00F175F1">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0CC9F89B" w14:textId="77777777" w:rsidR="00F04C30" w:rsidRDefault="00F10943">
          <w:pPr>
            <w:pStyle w:val="Verzeichnis1"/>
            <w:tabs>
              <w:tab w:val="left" w:pos="373"/>
            </w:tabs>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F04C30">
            <w:rPr>
              <w:noProof/>
            </w:rPr>
            <w:t>1</w:t>
          </w:r>
          <w:r w:rsidR="00F04C30">
            <w:rPr>
              <w:rFonts w:asciiTheme="minorHAnsi" w:eastAsiaTheme="minorEastAsia" w:hAnsiTheme="minorHAnsi"/>
              <w:b w:val="0"/>
              <w:noProof/>
              <w:lang w:eastAsia="ja-JP"/>
            </w:rPr>
            <w:tab/>
          </w:r>
          <w:r w:rsidR="00F04C30">
            <w:rPr>
              <w:noProof/>
            </w:rPr>
            <w:t>Vorwort</w:t>
          </w:r>
          <w:r w:rsidR="00F04C30">
            <w:rPr>
              <w:noProof/>
            </w:rPr>
            <w:tab/>
          </w:r>
          <w:r w:rsidR="00F04C30">
            <w:rPr>
              <w:noProof/>
            </w:rPr>
            <w:fldChar w:fldCharType="begin"/>
          </w:r>
          <w:r w:rsidR="00F04C30">
            <w:rPr>
              <w:noProof/>
            </w:rPr>
            <w:instrText xml:space="preserve"> PAGEREF _Toc196133418 \h </w:instrText>
          </w:r>
          <w:r w:rsidR="00F04C30">
            <w:rPr>
              <w:noProof/>
            </w:rPr>
          </w:r>
          <w:r w:rsidR="00F04C30">
            <w:rPr>
              <w:noProof/>
            </w:rPr>
            <w:fldChar w:fldCharType="separate"/>
          </w:r>
          <w:r w:rsidR="00F04C30">
            <w:rPr>
              <w:noProof/>
            </w:rPr>
            <w:t>5</w:t>
          </w:r>
          <w:r w:rsidR="00F04C30">
            <w:rPr>
              <w:noProof/>
            </w:rPr>
            <w:fldChar w:fldCharType="end"/>
          </w:r>
        </w:p>
        <w:p w14:paraId="3B530243" w14:textId="77777777" w:rsidR="00F04C30" w:rsidRDefault="00F04C30">
          <w:pPr>
            <w:pStyle w:val="Verzeichnis2"/>
            <w:tabs>
              <w:tab w:val="left" w:pos="1000"/>
            </w:tabs>
            <w:rPr>
              <w:rFonts w:asciiTheme="minorHAnsi" w:eastAsiaTheme="minorEastAsia" w:hAnsiTheme="minorHAnsi"/>
              <w:noProof/>
              <w:lang w:eastAsia="ja-JP"/>
            </w:rPr>
          </w:pPr>
          <w:r>
            <w:rPr>
              <w:noProof/>
            </w:rPr>
            <w:t>1.1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_Toc196133419 \h </w:instrText>
          </w:r>
          <w:r>
            <w:rPr>
              <w:noProof/>
            </w:rPr>
          </w:r>
          <w:r>
            <w:rPr>
              <w:noProof/>
            </w:rPr>
            <w:fldChar w:fldCharType="separate"/>
          </w:r>
          <w:r>
            <w:rPr>
              <w:noProof/>
            </w:rPr>
            <w:t>5</w:t>
          </w:r>
          <w:r>
            <w:rPr>
              <w:noProof/>
            </w:rPr>
            <w:fldChar w:fldCharType="end"/>
          </w:r>
        </w:p>
        <w:p w14:paraId="7A8AA7C4" w14:textId="77777777" w:rsidR="00F04C30" w:rsidRDefault="00F04C30">
          <w:pPr>
            <w:pStyle w:val="Verzeichnis2"/>
            <w:tabs>
              <w:tab w:val="left" w:pos="1000"/>
            </w:tabs>
            <w:rPr>
              <w:rFonts w:asciiTheme="minorHAnsi" w:eastAsiaTheme="minorEastAsia" w:hAnsiTheme="minorHAnsi"/>
              <w:noProof/>
              <w:lang w:eastAsia="ja-JP"/>
            </w:rPr>
          </w:pPr>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_Toc196133420 \h </w:instrText>
          </w:r>
          <w:r>
            <w:rPr>
              <w:noProof/>
            </w:rPr>
          </w:r>
          <w:r>
            <w:rPr>
              <w:noProof/>
            </w:rPr>
            <w:fldChar w:fldCharType="separate"/>
          </w:r>
          <w:r>
            <w:rPr>
              <w:noProof/>
            </w:rPr>
            <w:t>5</w:t>
          </w:r>
          <w:r>
            <w:rPr>
              <w:noProof/>
            </w:rPr>
            <w:fldChar w:fldCharType="end"/>
          </w:r>
        </w:p>
        <w:p w14:paraId="34530BD5" w14:textId="77777777" w:rsidR="00F04C30" w:rsidRDefault="00F04C30">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_Toc196133421 \h </w:instrText>
          </w:r>
          <w:r>
            <w:rPr>
              <w:noProof/>
            </w:rPr>
          </w:r>
          <w:r>
            <w:rPr>
              <w:noProof/>
            </w:rPr>
            <w:fldChar w:fldCharType="separate"/>
          </w:r>
          <w:r>
            <w:rPr>
              <w:noProof/>
            </w:rPr>
            <w:t>6</w:t>
          </w:r>
          <w:r>
            <w:rPr>
              <w:noProof/>
            </w:rPr>
            <w:fldChar w:fldCharType="end"/>
          </w:r>
        </w:p>
        <w:p w14:paraId="70F9A725" w14:textId="77777777" w:rsidR="00F04C30" w:rsidRDefault="00F04C30">
          <w:pPr>
            <w:pStyle w:val="Verzeichnis1"/>
            <w:tabs>
              <w:tab w:val="left" w:pos="373"/>
            </w:tabs>
            <w:rPr>
              <w:rFonts w:asciiTheme="minorHAnsi" w:eastAsiaTheme="minorEastAsia" w:hAnsiTheme="minorHAnsi"/>
              <w:b w:val="0"/>
              <w:noProof/>
              <w:lang w:eastAsia="ja-JP"/>
            </w:rPr>
          </w:pPr>
          <w:r>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_Toc196133422 \h </w:instrText>
          </w:r>
          <w:r>
            <w:rPr>
              <w:noProof/>
            </w:rPr>
          </w:r>
          <w:r>
            <w:rPr>
              <w:noProof/>
            </w:rPr>
            <w:fldChar w:fldCharType="separate"/>
          </w:r>
          <w:r>
            <w:rPr>
              <w:noProof/>
            </w:rPr>
            <w:t>7</w:t>
          </w:r>
          <w:r>
            <w:rPr>
              <w:noProof/>
            </w:rPr>
            <w:fldChar w:fldCharType="end"/>
          </w:r>
        </w:p>
        <w:p w14:paraId="348E1C32" w14:textId="77777777" w:rsidR="00F04C30" w:rsidRDefault="00F04C30">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_Toc196133423 \h </w:instrText>
          </w:r>
          <w:r>
            <w:rPr>
              <w:noProof/>
            </w:rPr>
          </w:r>
          <w:r>
            <w:rPr>
              <w:noProof/>
            </w:rPr>
            <w:fldChar w:fldCharType="separate"/>
          </w:r>
          <w:r>
            <w:rPr>
              <w:noProof/>
            </w:rPr>
            <w:t>7</w:t>
          </w:r>
          <w:r>
            <w:rPr>
              <w:noProof/>
            </w:rPr>
            <w:fldChar w:fldCharType="end"/>
          </w:r>
        </w:p>
        <w:p w14:paraId="4ADC776A" w14:textId="77777777" w:rsidR="00F04C30" w:rsidRDefault="00F04C30">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_Toc196133424 \h </w:instrText>
          </w:r>
          <w:r>
            <w:rPr>
              <w:noProof/>
            </w:rPr>
          </w:r>
          <w:r>
            <w:rPr>
              <w:noProof/>
            </w:rPr>
            <w:fldChar w:fldCharType="separate"/>
          </w:r>
          <w:r>
            <w:rPr>
              <w:noProof/>
            </w:rPr>
            <w:t>8</w:t>
          </w:r>
          <w:r>
            <w:rPr>
              <w:noProof/>
            </w:rPr>
            <w:fldChar w:fldCharType="end"/>
          </w:r>
        </w:p>
        <w:p w14:paraId="06DE01C4" w14:textId="77777777" w:rsidR="00F04C30" w:rsidRDefault="00F04C30">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_Toc196133425 \h </w:instrText>
          </w:r>
          <w:r>
            <w:rPr>
              <w:noProof/>
            </w:rPr>
          </w:r>
          <w:r>
            <w:rPr>
              <w:noProof/>
            </w:rPr>
            <w:fldChar w:fldCharType="separate"/>
          </w:r>
          <w:r>
            <w:rPr>
              <w:noProof/>
            </w:rPr>
            <w:t>9</w:t>
          </w:r>
          <w:r>
            <w:rPr>
              <w:noProof/>
            </w:rPr>
            <w:fldChar w:fldCharType="end"/>
          </w:r>
        </w:p>
        <w:p w14:paraId="0DF67108" w14:textId="77777777" w:rsidR="00F04C30" w:rsidRDefault="00F04C30">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_Toc196133426 \h </w:instrText>
          </w:r>
          <w:r>
            <w:rPr>
              <w:noProof/>
            </w:rPr>
          </w:r>
          <w:r>
            <w:rPr>
              <w:noProof/>
            </w:rPr>
            <w:fldChar w:fldCharType="separate"/>
          </w:r>
          <w:r>
            <w:rPr>
              <w:noProof/>
            </w:rPr>
            <w:t>10</w:t>
          </w:r>
          <w:r>
            <w:rPr>
              <w:noProof/>
            </w:rPr>
            <w:fldChar w:fldCharType="end"/>
          </w:r>
        </w:p>
        <w:p w14:paraId="425AF58E" w14:textId="77777777" w:rsidR="00F04C30" w:rsidRDefault="00F04C30">
          <w:pPr>
            <w:pStyle w:val="Verzeichnis1"/>
            <w:tabs>
              <w:tab w:val="left" w:pos="373"/>
            </w:tabs>
            <w:rPr>
              <w:rFonts w:asciiTheme="minorHAnsi" w:eastAsiaTheme="minorEastAsia" w:hAnsiTheme="minorHAnsi"/>
              <w:b w:val="0"/>
              <w:noProof/>
              <w:lang w:eastAsia="ja-JP"/>
            </w:rPr>
          </w:pPr>
          <w:r>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_Toc196133427 \h </w:instrText>
          </w:r>
          <w:r>
            <w:rPr>
              <w:noProof/>
            </w:rPr>
          </w:r>
          <w:r>
            <w:rPr>
              <w:noProof/>
            </w:rPr>
            <w:fldChar w:fldCharType="separate"/>
          </w:r>
          <w:r>
            <w:rPr>
              <w:noProof/>
            </w:rPr>
            <w:t>11</w:t>
          </w:r>
          <w:r>
            <w:rPr>
              <w:noProof/>
            </w:rPr>
            <w:fldChar w:fldCharType="end"/>
          </w:r>
        </w:p>
        <w:p w14:paraId="368B2486" w14:textId="77777777" w:rsidR="00F04C30" w:rsidRDefault="00F04C30">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Controller</w:t>
          </w:r>
          <w:r>
            <w:rPr>
              <w:noProof/>
            </w:rPr>
            <w:tab/>
          </w:r>
          <w:r>
            <w:rPr>
              <w:noProof/>
            </w:rPr>
            <w:fldChar w:fldCharType="begin"/>
          </w:r>
          <w:r>
            <w:rPr>
              <w:noProof/>
            </w:rPr>
            <w:instrText xml:space="preserve"> PAGEREF _Toc196133428 \h </w:instrText>
          </w:r>
          <w:r>
            <w:rPr>
              <w:noProof/>
            </w:rPr>
          </w:r>
          <w:r>
            <w:rPr>
              <w:noProof/>
            </w:rPr>
            <w:fldChar w:fldCharType="separate"/>
          </w:r>
          <w:r>
            <w:rPr>
              <w:noProof/>
            </w:rPr>
            <w:t>11</w:t>
          </w:r>
          <w:r>
            <w:rPr>
              <w:noProof/>
            </w:rPr>
            <w:fldChar w:fldCharType="end"/>
          </w:r>
        </w:p>
        <w:p w14:paraId="1304FDA7" w14:textId="77777777" w:rsidR="00F04C30" w:rsidRDefault="00F04C30">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Speichermedium</w:t>
          </w:r>
          <w:r>
            <w:rPr>
              <w:noProof/>
            </w:rPr>
            <w:tab/>
          </w:r>
          <w:r>
            <w:rPr>
              <w:noProof/>
            </w:rPr>
            <w:fldChar w:fldCharType="begin"/>
          </w:r>
          <w:r>
            <w:rPr>
              <w:noProof/>
            </w:rPr>
            <w:instrText xml:space="preserve"> PAGEREF _Toc196133429 \h </w:instrText>
          </w:r>
          <w:r>
            <w:rPr>
              <w:noProof/>
            </w:rPr>
          </w:r>
          <w:r>
            <w:rPr>
              <w:noProof/>
            </w:rPr>
            <w:fldChar w:fldCharType="separate"/>
          </w:r>
          <w:r>
            <w:rPr>
              <w:noProof/>
            </w:rPr>
            <w:t>12</w:t>
          </w:r>
          <w:r>
            <w:rPr>
              <w:noProof/>
            </w:rPr>
            <w:fldChar w:fldCharType="end"/>
          </w:r>
        </w:p>
        <w:p w14:paraId="4183A265" w14:textId="77777777" w:rsidR="00F04C30" w:rsidRDefault="00F04C30">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Display</w:t>
          </w:r>
          <w:r>
            <w:rPr>
              <w:noProof/>
            </w:rPr>
            <w:tab/>
          </w:r>
          <w:r>
            <w:rPr>
              <w:noProof/>
            </w:rPr>
            <w:fldChar w:fldCharType="begin"/>
          </w:r>
          <w:r>
            <w:rPr>
              <w:noProof/>
            </w:rPr>
            <w:instrText xml:space="preserve"> PAGEREF _Toc196133430 \h </w:instrText>
          </w:r>
          <w:r>
            <w:rPr>
              <w:noProof/>
            </w:rPr>
          </w:r>
          <w:r>
            <w:rPr>
              <w:noProof/>
            </w:rPr>
            <w:fldChar w:fldCharType="separate"/>
          </w:r>
          <w:r>
            <w:rPr>
              <w:noProof/>
            </w:rPr>
            <w:t>13</w:t>
          </w:r>
          <w:r>
            <w:rPr>
              <w:noProof/>
            </w:rPr>
            <w:fldChar w:fldCharType="end"/>
          </w:r>
        </w:p>
        <w:p w14:paraId="71F9D567" w14:textId="77777777" w:rsidR="00F04C30" w:rsidRDefault="00F04C30">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Portalfräse</w:t>
          </w:r>
          <w:r>
            <w:rPr>
              <w:noProof/>
            </w:rPr>
            <w:tab/>
          </w:r>
          <w:r>
            <w:rPr>
              <w:noProof/>
            </w:rPr>
            <w:fldChar w:fldCharType="begin"/>
          </w:r>
          <w:r>
            <w:rPr>
              <w:noProof/>
            </w:rPr>
            <w:instrText xml:space="preserve"> PAGEREF _Toc196133431 \h </w:instrText>
          </w:r>
          <w:r>
            <w:rPr>
              <w:noProof/>
            </w:rPr>
          </w:r>
          <w:r>
            <w:rPr>
              <w:noProof/>
            </w:rPr>
            <w:fldChar w:fldCharType="separate"/>
          </w:r>
          <w:r>
            <w:rPr>
              <w:noProof/>
            </w:rPr>
            <w:t>14</w:t>
          </w:r>
          <w:r>
            <w:rPr>
              <w:noProof/>
            </w:rPr>
            <w:fldChar w:fldCharType="end"/>
          </w:r>
        </w:p>
        <w:p w14:paraId="187CD305" w14:textId="77777777" w:rsidR="00F04C30" w:rsidRDefault="00F04C30">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_Toc196133432 \h </w:instrText>
          </w:r>
          <w:r>
            <w:rPr>
              <w:noProof/>
            </w:rPr>
          </w:r>
          <w:r>
            <w:rPr>
              <w:noProof/>
            </w:rPr>
            <w:fldChar w:fldCharType="separate"/>
          </w:r>
          <w:r>
            <w:rPr>
              <w:noProof/>
            </w:rPr>
            <w:t>16</w:t>
          </w:r>
          <w:r>
            <w:rPr>
              <w:noProof/>
            </w:rPr>
            <w:fldChar w:fldCharType="end"/>
          </w:r>
        </w:p>
        <w:p w14:paraId="07B83160" w14:textId="77777777" w:rsidR="00F04C30" w:rsidRDefault="00F04C30">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_Toc196133433 \h </w:instrText>
          </w:r>
          <w:r>
            <w:rPr>
              <w:noProof/>
            </w:rPr>
          </w:r>
          <w:r>
            <w:rPr>
              <w:noProof/>
            </w:rPr>
            <w:fldChar w:fldCharType="separate"/>
          </w:r>
          <w:r>
            <w:rPr>
              <w:noProof/>
            </w:rPr>
            <w:t>17</w:t>
          </w:r>
          <w:r>
            <w:rPr>
              <w:noProof/>
            </w:rPr>
            <w:fldChar w:fldCharType="end"/>
          </w:r>
        </w:p>
        <w:p w14:paraId="404AD916" w14:textId="77777777" w:rsidR="00F04C30" w:rsidRDefault="00F04C30">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X- und Y-Achsen</w:t>
          </w:r>
          <w:r>
            <w:rPr>
              <w:noProof/>
            </w:rPr>
            <w:tab/>
          </w:r>
          <w:r>
            <w:rPr>
              <w:noProof/>
            </w:rPr>
            <w:fldChar w:fldCharType="begin"/>
          </w:r>
          <w:r>
            <w:rPr>
              <w:noProof/>
            </w:rPr>
            <w:instrText xml:space="preserve"> PAGEREF _Toc196133434 \h </w:instrText>
          </w:r>
          <w:r>
            <w:rPr>
              <w:noProof/>
            </w:rPr>
          </w:r>
          <w:r>
            <w:rPr>
              <w:noProof/>
            </w:rPr>
            <w:fldChar w:fldCharType="separate"/>
          </w:r>
          <w:r>
            <w:rPr>
              <w:noProof/>
            </w:rPr>
            <w:t>18</w:t>
          </w:r>
          <w:r>
            <w:rPr>
              <w:noProof/>
            </w:rPr>
            <w:fldChar w:fldCharType="end"/>
          </w:r>
        </w:p>
        <w:p w14:paraId="1276F717" w14:textId="77777777" w:rsidR="00F04C30" w:rsidRDefault="00F04C30">
          <w:pPr>
            <w:pStyle w:val="Verzeichnis3"/>
            <w:tabs>
              <w:tab w:val="left" w:pos="1625"/>
            </w:tabs>
            <w:rPr>
              <w:rFonts w:asciiTheme="minorHAnsi" w:eastAsiaTheme="minorEastAsia" w:hAnsiTheme="minorHAnsi"/>
              <w:noProof/>
              <w:lang w:eastAsia="ja-JP"/>
            </w:rPr>
          </w:pPr>
          <w:r>
            <w:rPr>
              <w:noProof/>
            </w:rPr>
            <w:t>3.7.1</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_Toc196133435 \h </w:instrText>
          </w:r>
          <w:r>
            <w:rPr>
              <w:noProof/>
            </w:rPr>
          </w:r>
          <w:r>
            <w:rPr>
              <w:noProof/>
            </w:rPr>
            <w:fldChar w:fldCharType="separate"/>
          </w:r>
          <w:r>
            <w:rPr>
              <w:noProof/>
            </w:rPr>
            <w:t>21</w:t>
          </w:r>
          <w:r>
            <w:rPr>
              <w:noProof/>
            </w:rPr>
            <w:fldChar w:fldCharType="end"/>
          </w:r>
        </w:p>
        <w:p w14:paraId="78F1D584" w14:textId="77777777" w:rsidR="00F04C30" w:rsidRDefault="00F04C30">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_Toc196133436 \h </w:instrText>
          </w:r>
          <w:r>
            <w:rPr>
              <w:noProof/>
            </w:rPr>
          </w:r>
          <w:r>
            <w:rPr>
              <w:noProof/>
            </w:rPr>
            <w:fldChar w:fldCharType="separate"/>
          </w:r>
          <w:r>
            <w:rPr>
              <w:noProof/>
            </w:rPr>
            <w:t>21</w:t>
          </w:r>
          <w:r>
            <w:rPr>
              <w:noProof/>
            </w:rPr>
            <w:fldChar w:fldCharType="end"/>
          </w:r>
        </w:p>
        <w:p w14:paraId="70991094" w14:textId="77777777" w:rsidR="00F04C30" w:rsidRDefault="00F04C30">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Werkzeugdrehzahl</w:t>
          </w:r>
          <w:r>
            <w:rPr>
              <w:noProof/>
            </w:rPr>
            <w:tab/>
          </w:r>
          <w:r>
            <w:rPr>
              <w:noProof/>
            </w:rPr>
            <w:fldChar w:fldCharType="begin"/>
          </w:r>
          <w:r>
            <w:rPr>
              <w:noProof/>
            </w:rPr>
            <w:instrText xml:space="preserve"> PAGEREF _Toc196133437 \h </w:instrText>
          </w:r>
          <w:r>
            <w:rPr>
              <w:noProof/>
            </w:rPr>
          </w:r>
          <w:r>
            <w:rPr>
              <w:noProof/>
            </w:rPr>
            <w:fldChar w:fldCharType="separate"/>
          </w:r>
          <w:r>
            <w:rPr>
              <w:noProof/>
            </w:rPr>
            <w:t>22</w:t>
          </w:r>
          <w:r>
            <w:rPr>
              <w:noProof/>
            </w:rPr>
            <w:fldChar w:fldCharType="end"/>
          </w:r>
        </w:p>
        <w:p w14:paraId="3B1DDFB3" w14:textId="77777777" w:rsidR="00F04C30" w:rsidRDefault="00F04C30">
          <w:pPr>
            <w:pStyle w:val="Verzeichnis2"/>
            <w:tabs>
              <w:tab w:val="left" w:pos="1133"/>
            </w:tabs>
            <w:rPr>
              <w:rFonts w:asciiTheme="minorHAnsi" w:eastAsiaTheme="minorEastAsia" w:hAnsiTheme="minorHAnsi"/>
              <w:noProof/>
              <w:lang w:eastAsia="ja-JP"/>
            </w:rPr>
          </w:pPr>
          <w:r>
            <w:rPr>
              <w:noProof/>
            </w:rPr>
            <w:t>3.10</w:t>
          </w:r>
          <w:r>
            <w:rPr>
              <w:rFonts w:asciiTheme="minorHAnsi" w:eastAsiaTheme="minorEastAsia" w:hAnsiTheme="minorHAnsi"/>
              <w:noProof/>
              <w:lang w:eastAsia="ja-JP"/>
            </w:rPr>
            <w:tab/>
          </w:r>
          <w:r>
            <w:rPr>
              <w:noProof/>
            </w:rPr>
            <w:t>Hardware- und Softwarekonfiguration</w:t>
          </w:r>
          <w:r>
            <w:rPr>
              <w:noProof/>
            </w:rPr>
            <w:tab/>
          </w:r>
          <w:r>
            <w:rPr>
              <w:noProof/>
            </w:rPr>
            <w:fldChar w:fldCharType="begin"/>
          </w:r>
          <w:r>
            <w:rPr>
              <w:noProof/>
            </w:rPr>
            <w:instrText xml:space="preserve"> PAGEREF _Toc196133438 \h </w:instrText>
          </w:r>
          <w:r>
            <w:rPr>
              <w:noProof/>
            </w:rPr>
          </w:r>
          <w:r>
            <w:rPr>
              <w:noProof/>
            </w:rPr>
            <w:fldChar w:fldCharType="separate"/>
          </w:r>
          <w:r>
            <w:rPr>
              <w:noProof/>
            </w:rPr>
            <w:t>23</w:t>
          </w:r>
          <w:r>
            <w:rPr>
              <w:noProof/>
            </w:rPr>
            <w:fldChar w:fldCharType="end"/>
          </w:r>
        </w:p>
        <w:p w14:paraId="041B9918" w14:textId="77777777" w:rsidR="00F04C30" w:rsidRDefault="00F04C30">
          <w:pPr>
            <w:pStyle w:val="Verzeichnis3"/>
            <w:tabs>
              <w:tab w:val="left" w:pos="1758"/>
            </w:tabs>
            <w:rPr>
              <w:rFonts w:asciiTheme="minorHAnsi" w:eastAsiaTheme="minorEastAsia" w:hAnsiTheme="minorHAnsi"/>
              <w:noProof/>
              <w:lang w:eastAsia="ja-JP"/>
            </w:rPr>
          </w:pPr>
          <w:r>
            <w:rPr>
              <w:noProof/>
            </w:rPr>
            <w:t>3.10.1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_Toc196133439 \h </w:instrText>
          </w:r>
          <w:r>
            <w:rPr>
              <w:noProof/>
            </w:rPr>
          </w:r>
          <w:r>
            <w:rPr>
              <w:noProof/>
            </w:rPr>
            <w:fldChar w:fldCharType="separate"/>
          </w:r>
          <w:r>
            <w:rPr>
              <w:noProof/>
            </w:rPr>
            <w:t>23</w:t>
          </w:r>
          <w:r>
            <w:rPr>
              <w:noProof/>
            </w:rPr>
            <w:fldChar w:fldCharType="end"/>
          </w:r>
        </w:p>
        <w:p w14:paraId="31CCD0A3" w14:textId="77777777" w:rsidR="00F04C30" w:rsidRDefault="00F04C30">
          <w:pPr>
            <w:pStyle w:val="Verzeichnis3"/>
            <w:tabs>
              <w:tab w:val="left" w:pos="1758"/>
            </w:tabs>
            <w:rPr>
              <w:rFonts w:asciiTheme="minorHAnsi" w:eastAsiaTheme="minorEastAsia" w:hAnsiTheme="minorHAnsi"/>
              <w:noProof/>
              <w:lang w:eastAsia="ja-JP"/>
            </w:rPr>
          </w:pPr>
          <w:r>
            <w:rPr>
              <w:noProof/>
            </w:rPr>
            <w:t>3.10.2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_Toc196133440 \h </w:instrText>
          </w:r>
          <w:r>
            <w:rPr>
              <w:noProof/>
            </w:rPr>
          </w:r>
          <w:r>
            <w:rPr>
              <w:noProof/>
            </w:rPr>
            <w:fldChar w:fldCharType="separate"/>
          </w:r>
          <w:r>
            <w:rPr>
              <w:noProof/>
            </w:rPr>
            <w:t>25</w:t>
          </w:r>
          <w:r>
            <w:rPr>
              <w:noProof/>
            </w:rPr>
            <w:fldChar w:fldCharType="end"/>
          </w:r>
        </w:p>
        <w:p w14:paraId="196CC96B" w14:textId="77777777" w:rsidR="00F04C30" w:rsidRDefault="00F04C30">
          <w:pPr>
            <w:pStyle w:val="Verzeichnis3"/>
            <w:tabs>
              <w:tab w:val="left" w:pos="1758"/>
            </w:tabs>
            <w:rPr>
              <w:rFonts w:asciiTheme="minorHAnsi" w:eastAsiaTheme="minorEastAsia" w:hAnsiTheme="minorHAnsi"/>
              <w:noProof/>
              <w:lang w:eastAsia="ja-JP"/>
            </w:rPr>
          </w:pPr>
          <w:r>
            <w:rPr>
              <w:noProof/>
            </w:rPr>
            <w:t>3.10.3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_Toc196133441 \h </w:instrText>
          </w:r>
          <w:r>
            <w:rPr>
              <w:noProof/>
            </w:rPr>
          </w:r>
          <w:r>
            <w:rPr>
              <w:noProof/>
            </w:rPr>
            <w:fldChar w:fldCharType="separate"/>
          </w:r>
          <w:r>
            <w:rPr>
              <w:noProof/>
            </w:rPr>
            <w:t>25</w:t>
          </w:r>
          <w:r>
            <w:rPr>
              <w:noProof/>
            </w:rPr>
            <w:fldChar w:fldCharType="end"/>
          </w:r>
        </w:p>
        <w:p w14:paraId="7D77DD4B" w14:textId="77777777" w:rsidR="00F04C30" w:rsidRDefault="00F04C30">
          <w:pPr>
            <w:pStyle w:val="Verzeichnis3"/>
            <w:tabs>
              <w:tab w:val="left" w:pos="1758"/>
            </w:tabs>
            <w:rPr>
              <w:rFonts w:asciiTheme="minorHAnsi" w:eastAsiaTheme="minorEastAsia" w:hAnsiTheme="minorHAnsi"/>
              <w:noProof/>
              <w:lang w:eastAsia="ja-JP"/>
            </w:rPr>
          </w:pPr>
          <w:r>
            <w:rPr>
              <w:noProof/>
            </w:rPr>
            <w:t>3.10.4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_Toc196133442 \h </w:instrText>
          </w:r>
          <w:r>
            <w:rPr>
              <w:noProof/>
            </w:rPr>
          </w:r>
          <w:r>
            <w:rPr>
              <w:noProof/>
            </w:rPr>
            <w:fldChar w:fldCharType="separate"/>
          </w:r>
          <w:r>
            <w:rPr>
              <w:noProof/>
            </w:rPr>
            <w:t>26</w:t>
          </w:r>
          <w:r>
            <w:rPr>
              <w:noProof/>
            </w:rPr>
            <w:fldChar w:fldCharType="end"/>
          </w:r>
        </w:p>
        <w:p w14:paraId="7A7174C3" w14:textId="77777777" w:rsidR="00F04C30" w:rsidRDefault="00F04C30">
          <w:pPr>
            <w:pStyle w:val="Verzeichnis1"/>
            <w:tabs>
              <w:tab w:val="left" w:pos="373"/>
            </w:tabs>
            <w:rPr>
              <w:rFonts w:asciiTheme="minorHAnsi" w:eastAsiaTheme="minorEastAsia" w:hAnsiTheme="minorHAnsi"/>
              <w:b w:val="0"/>
              <w:noProof/>
              <w:lang w:eastAsia="ja-JP"/>
            </w:rPr>
          </w:pPr>
          <w:r>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_Toc196133443 \h </w:instrText>
          </w:r>
          <w:r>
            <w:rPr>
              <w:noProof/>
            </w:rPr>
          </w:r>
          <w:r>
            <w:rPr>
              <w:noProof/>
            </w:rPr>
            <w:fldChar w:fldCharType="separate"/>
          </w:r>
          <w:r>
            <w:rPr>
              <w:noProof/>
            </w:rPr>
            <w:t>28</w:t>
          </w:r>
          <w:r>
            <w:rPr>
              <w:noProof/>
            </w:rPr>
            <w:fldChar w:fldCharType="end"/>
          </w:r>
        </w:p>
        <w:p w14:paraId="6D995A0B" w14:textId="77777777" w:rsidR="00F04C30" w:rsidRDefault="00F04C30">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_Toc196133444 \h </w:instrText>
          </w:r>
          <w:r>
            <w:rPr>
              <w:noProof/>
            </w:rPr>
          </w:r>
          <w:r>
            <w:rPr>
              <w:noProof/>
            </w:rPr>
            <w:fldChar w:fldCharType="separate"/>
          </w:r>
          <w:r>
            <w:rPr>
              <w:noProof/>
            </w:rPr>
            <w:t>28</w:t>
          </w:r>
          <w:r>
            <w:rPr>
              <w:noProof/>
            </w:rPr>
            <w:fldChar w:fldCharType="end"/>
          </w:r>
        </w:p>
        <w:p w14:paraId="2F2045EB" w14:textId="77777777" w:rsidR="00F04C30" w:rsidRDefault="00F04C30">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_Toc196133445 \h </w:instrText>
          </w:r>
          <w:r>
            <w:rPr>
              <w:noProof/>
            </w:rPr>
          </w:r>
          <w:r>
            <w:rPr>
              <w:noProof/>
            </w:rPr>
            <w:fldChar w:fldCharType="separate"/>
          </w:r>
          <w:r>
            <w:rPr>
              <w:noProof/>
            </w:rPr>
            <w:t>29</w:t>
          </w:r>
          <w:r>
            <w:rPr>
              <w:noProof/>
            </w:rPr>
            <w:fldChar w:fldCharType="end"/>
          </w:r>
        </w:p>
        <w:p w14:paraId="04270DD5" w14:textId="77777777" w:rsidR="00F04C30" w:rsidRDefault="00F04C30">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_Toc196133446 \h </w:instrText>
          </w:r>
          <w:r>
            <w:rPr>
              <w:noProof/>
            </w:rPr>
          </w:r>
          <w:r>
            <w:rPr>
              <w:noProof/>
            </w:rPr>
            <w:fldChar w:fldCharType="separate"/>
          </w:r>
          <w:r>
            <w:rPr>
              <w:noProof/>
            </w:rPr>
            <w:t>31</w:t>
          </w:r>
          <w:r>
            <w:rPr>
              <w:noProof/>
            </w:rPr>
            <w:fldChar w:fldCharType="end"/>
          </w:r>
        </w:p>
        <w:p w14:paraId="694A6677" w14:textId="77777777" w:rsidR="00F04C30" w:rsidRDefault="00F04C30">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_Toc196133447 \h </w:instrText>
          </w:r>
          <w:r>
            <w:rPr>
              <w:noProof/>
            </w:rPr>
          </w:r>
          <w:r>
            <w:rPr>
              <w:noProof/>
            </w:rPr>
            <w:fldChar w:fldCharType="separate"/>
          </w:r>
          <w:r>
            <w:rPr>
              <w:noProof/>
            </w:rPr>
            <w:t>32</w:t>
          </w:r>
          <w:r>
            <w:rPr>
              <w:noProof/>
            </w:rPr>
            <w:fldChar w:fldCharType="end"/>
          </w:r>
        </w:p>
        <w:p w14:paraId="6649C503" w14:textId="77777777" w:rsidR="00F04C30" w:rsidRDefault="00F04C30">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_Toc196133448 \h </w:instrText>
          </w:r>
          <w:r>
            <w:rPr>
              <w:noProof/>
            </w:rPr>
          </w:r>
          <w:r>
            <w:rPr>
              <w:noProof/>
            </w:rPr>
            <w:fldChar w:fldCharType="separate"/>
          </w:r>
          <w:r>
            <w:rPr>
              <w:noProof/>
            </w:rPr>
            <w:t>33</w:t>
          </w:r>
          <w:r>
            <w:rPr>
              <w:noProof/>
            </w:rPr>
            <w:fldChar w:fldCharType="end"/>
          </w:r>
        </w:p>
        <w:p w14:paraId="3717DF81" w14:textId="77777777" w:rsidR="00F04C30" w:rsidRDefault="00F04C30">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_Toc196133449 \h </w:instrText>
          </w:r>
          <w:r>
            <w:rPr>
              <w:noProof/>
            </w:rPr>
          </w:r>
          <w:r>
            <w:rPr>
              <w:noProof/>
            </w:rPr>
            <w:fldChar w:fldCharType="separate"/>
          </w:r>
          <w:r>
            <w:rPr>
              <w:noProof/>
            </w:rPr>
            <w:t>34</w:t>
          </w:r>
          <w:r>
            <w:rPr>
              <w:noProof/>
            </w:rPr>
            <w:fldChar w:fldCharType="end"/>
          </w:r>
        </w:p>
        <w:p w14:paraId="29E6226B" w14:textId="77777777" w:rsidR="00F04C30" w:rsidRDefault="00F04C30">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_Toc196133450 \h </w:instrText>
          </w:r>
          <w:r>
            <w:rPr>
              <w:noProof/>
            </w:rPr>
          </w:r>
          <w:r>
            <w:rPr>
              <w:noProof/>
            </w:rPr>
            <w:fldChar w:fldCharType="separate"/>
          </w:r>
          <w:r>
            <w:rPr>
              <w:noProof/>
            </w:rPr>
            <w:t>35</w:t>
          </w:r>
          <w:r>
            <w:rPr>
              <w:noProof/>
            </w:rPr>
            <w:fldChar w:fldCharType="end"/>
          </w:r>
        </w:p>
        <w:p w14:paraId="7CC33271" w14:textId="77777777" w:rsidR="00F04C30" w:rsidRDefault="00F04C30">
          <w:pPr>
            <w:pStyle w:val="Verzeichnis3"/>
            <w:tabs>
              <w:tab w:val="left" w:pos="1625"/>
            </w:tabs>
            <w:rPr>
              <w:rFonts w:asciiTheme="minorHAnsi" w:eastAsiaTheme="minorEastAsia" w:hAnsiTheme="minorHAnsi"/>
              <w:noProof/>
              <w:lang w:eastAsia="ja-JP"/>
            </w:rPr>
          </w:pPr>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_Toc196133451 \h </w:instrText>
          </w:r>
          <w:r>
            <w:rPr>
              <w:noProof/>
            </w:rPr>
          </w:r>
          <w:r>
            <w:rPr>
              <w:noProof/>
            </w:rPr>
            <w:fldChar w:fldCharType="separate"/>
          </w:r>
          <w:r>
            <w:rPr>
              <w:noProof/>
            </w:rPr>
            <w:t>36</w:t>
          </w:r>
          <w:r>
            <w:rPr>
              <w:noProof/>
            </w:rPr>
            <w:fldChar w:fldCharType="end"/>
          </w:r>
        </w:p>
        <w:p w14:paraId="67731581" w14:textId="77777777" w:rsidR="00F04C30" w:rsidRDefault="00F04C30">
          <w:pPr>
            <w:pStyle w:val="Verzeichnis3"/>
            <w:tabs>
              <w:tab w:val="left" w:pos="1625"/>
            </w:tabs>
            <w:rPr>
              <w:rFonts w:asciiTheme="minorHAnsi" w:eastAsiaTheme="minorEastAsia" w:hAnsiTheme="minorHAnsi"/>
              <w:noProof/>
              <w:lang w:eastAsia="ja-JP"/>
            </w:rPr>
          </w:pPr>
          <w:r>
            <w:rPr>
              <w:noProof/>
            </w:rPr>
            <w:t>4.2.7</w:t>
          </w:r>
          <w:r>
            <w:rPr>
              <w:rFonts w:asciiTheme="minorHAnsi" w:eastAsiaTheme="minorEastAsia" w:hAnsiTheme="minorHAnsi"/>
              <w:noProof/>
              <w:lang w:eastAsia="ja-JP"/>
            </w:rPr>
            <w:tab/>
          </w:r>
          <w:r>
            <w:rPr>
              <w:noProof/>
            </w:rPr>
            <w:t>G-Code-Struktur gcode.c</w:t>
          </w:r>
          <w:r>
            <w:rPr>
              <w:noProof/>
            </w:rPr>
            <w:tab/>
          </w:r>
          <w:r>
            <w:rPr>
              <w:noProof/>
            </w:rPr>
            <w:fldChar w:fldCharType="begin"/>
          </w:r>
          <w:r>
            <w:rPr>
              <w:noProof/>
            </w:rPr>
            <w:instrText xml:space="preserve"> PAGEREF _Toc196133452 \h </w:instrText>
          </w:r>
          <w:r>
            <w:rPr>
              <w:noProof/>
            </w:rPr>
          </w:r>
          <w:r>
            <w:rPr>
              <w:noProof/>
            </w:rPr>
            <w:fldChar w:fldCharType="separate"/>
          </w:r>
          <w:r>
            <w:rPr>
              <w:noProof/>
            </w:rPr>
            <w:t>37</w:t>
          </w:r>
          <w:r>
            <w:rPr>
              <w:noProof/>
            </w:rPr>
            <w:fldChar w:fldCharType="end"/>
          </w:r>
        </w:p>
        <w:p w14:paraId="450CEAD4" w14:textId="77777777" w:rsidR="00F04C30" w:rsidRDefault="00F04C30">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_Toc196133453 \h </w:instrText>
          </w:r>
          <w:r>
            <w:rPr>
              <w:noProof/>
            </w:rPr>
          </w:r>
          <w:r>
            <w:rPr>
              <w:noProof/>
            </w:rPr>
            <w:fldChar w:fldCharType="separate"/>
          </w:r>
          <w:r>
            <w:rPr>
              <w:noProof/>
            </w:rPr>
            <w:t>39</w:t>
          </w:r>
          <w:r>
            <w:rPr>
              <w:noProof/>
            </w:rPr>
            <w:fldChar w:fldCharType="end"/>
          </w:r>
        </w:p>
        <w:p w14:paraId="1B998F40" w14:textId="77777777" w:rsidR="00F04C30" w:rsidRDefault="00F04C30">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_Toc196133454 \h </w:instrText>
          </w:r>
          <w:r>
            <w:rPr>
              <w:noProof/>
            </w:rPr>
          </w:r>
          <w:r>
            <w:rPr>
              <w:noProof/>
            </w:rPr>
            <w:fldChar w:fldCharType="separate"/>
          </w:r>
          <w:r>
            <w:rPr>
              <w:noProof/>
            </w:rPr>
            <w:t>43</w:t>
          </w:r>
          <w:r>
            <w:rPr>
              <w:noProof/>
            </w:rPr>
            <w:fldChar w:fldCharType="end"/>
          </w:r>
        </w:p>
        <w:p w14:paraId="6D19419F" w14:textId="77777777" w:rsidR="00F04C30" w:rsidRDefault="00F04C30">
          <w:pPr>
            <w:pStyle w:val="Verzeichnis1"/>
            <w:tabs>
              <w:tab w:val="left" w:pos="373"/>
            </w:tabs>
            <w:rPr>
              <w:rFonts w:asciiTheme="minorHAnsi" w:eastAsiaTheme="minorEastAsia" w:hAnsiTheme="minorHAnsi"/>
              <w:b w:val="0"/>
              <w:noProof/>
              <w:lang w:eastAsia="ja-JP"/>
            </w:rPr>
          </w:pPr>
          <w:r>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_Toc196133455 \h </w:instrText>
          </w:r>
          <w:r>
            <w:rPr>
              <w:noProof/>
            </w:rPr>
          </w:r>
          <w:r>
            <w:rPr>
              <w:noProof/>
            </w:rPr>
            <w:fldChar w:fldCharType="separate"/>
          </w:r>
          <w:r>
            <w:rPr>
              <w:noProof/>
            </w:rPr>
            <w:t>45</w:t>
          </w:r>
          <w:r>
            <w:rPr>
              <w:noProof/>
            </w:rPr>
            <w:fldChar w:fldCharType="end"/>
          </w:r>
        </w:p>
        <w:p w14:paraId="7CF75384" w14:textId="77777777" w:rsidR="00F04C30" w:rsidRDefault="00F04C30">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_Toc196133456 \h </w:instrText>
          </w:r>
          <w:r>
            <w:rPr>
              <w:noProof/>
            </w:rPr>
          </w:r>
          <w:r>
            <w:rPr>
              <w:noProof/>
            </w:rPr>
            <w:fldChar w:fldCharType="separate"/>
          </w:r>
          <w:r>
            <w:rPr>
              <w:noProof/>
            </w:rPr>
            <w:t>45</w:t>
          </w:r>
          <w:r>
            <w:rPr>
              <w:noProof/>
            </w:rPr>
            <w:fldChar w:fldCharType="end"/>
          </w:r>
        </w:p>
        <w:p w14:paraId="374BD861" w14:textId="77777777" w:rsidR="00F04C30" w:rsidRDefault="00F04C30">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w:t>
          </w:r>
          <w:r>
            <w:rPr>
              <w:noProof/>
            </w:rPr>
            <w:tab/>
          </w:r>
          <w:r>
            <w:rPr>
              <w:noProof/>
            </w:rPr>
            <w:fldChar w:fldCharType="begin"/>
          </w:r>
          <w:r>
            <w:rPr>
              <w:noProof/>
            </w:rPr>
            <w:instrText xml:space="preserve"> PAGEREF _Toc196133457 \h </w:instrText>
          </w:r>
          <w:r>
            <w:rPr>
              <w:noProof/>
            </w:rPr>
          </w:r>
          <w:r>
            <w:rPr>
              <w:noProof/>
            </w:rPr>
            <w:fldChar w:fldCharType="separate"/>
          </w:r>
          <w:r>
            <w:rPr>
              <w:noProof/>
            </w:rPr>
            <w:t>46</w:t>
          </w:r>
          <w:r>
            <w:rPr>
              <w:noProof/>
            </w:rPr>
            <w:fldChar w:fldCharType="end"/>
          </w:r>
        </w:p>
        <w:p w14:paraId="73B8CA97" w14:textId="77777777" w:rsidR="00F04C30" w:rsidRDefault="00F04C30">
          <w:pPr>
            <w:pStyle w:val="Verzeichnis1"/>
            <w:tabs>
              <w:tab w:val="left" w:pos="373"/>
            </w:tabs>
            <w:rPr>
              <w:rFonts w:asciiTheme="minorHAnsi" w:eastAsiaTheme="minorEastAsia" w:hAnsiTheme="minorHAnsi"/>
              <w:b w:val="0"/>
              <w:noProof/>
              <w:lang w:eastAsia="ja-JP"/>
            </w:rPr>
          </w:pPr>
          <w:r>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_Toc196133458 \h </w:instrText>
          </w:r>
          <w:r>
            <w:rPr>
              <w:noProof/>
            </w:rPr>
          </w:r>
          <w:r>
            <w:rPr>
              <w:noProof/>
            </w:rPr>
            <w:fldChar w:fldCharType="separate"/>
          </w:r>
          <w:r>
            <w:rPr>
              <w:noProof/>
            </w:rPr>
            <w:t>47</w:t>
          </w:r>
          <w:r>
            <w:rPr>
              <w:noProof/>
            </w:rPr>
            <w:fldChar w:fldCharType="end"/>
          </w:r>
        </w:p>
        <w:p w14:paraId="1340FC64" w14:textId="77777777" w:rsidR="00F04C30" w:rsidRDefault="00F04C30">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_Toc196133459 \h </w:instrText>
          </w:r>
          <w:r>
            <w:rPr>
              <w:noProof/>
            </w:rPr>
          </w:r>
          <w:r>
            <w:rPr>
              <w:noProof/>
            </w:rPr>
            <w:fldChar w:fldCharType="separate"/>
          </w:r>
          <w:r>
            <w:rPr>
              <w:noProof/>
            </w:rPr>
            <w:t>47</w:t>
          </w:r>
          <w:r>
            <w:rPr>
              <w:noProof/>
            </w:rPr>
            <w:fldChar w:fldCharType="end"/>
          </w:r>
        </w:p>
        <w:p w14:paraId="3F1F53C8" w14:textId="77777777" w:rsidR="00F04C30" w:rsidRDefault="00F04C30">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_Toc196133460 \h </w:instrText>
          </w:r>
          <w:r>
            <w:rPr>
              <w:noProof/>
            </w:rPr>
          </w:r>
          <w:r>
            <w:rPr>
              <w:noProof/>
            </w:rPr>
            <w:fldChar w:fldCharType="separate"/>
          </w:r>
          <w:r>
            <w:rPr>
              <w:noProof/>
            </w:rPr>
            <w:t>47</w:t>
          </w:r>
          <w:r>
            <w:rPr>
              <w:noProof/>
            </w:rPr>
            <w:fldChar w:fldCharType="end"/>
          </w:r>
        </w:p>
        <w:p w14:paraId="2FDDF620" w14:textId="77777777" w:rsidR="00F04C30" w:rsidRDefault="00F04C30">
          <w:pPr>
            <w:pStyle w:val="Verzeichnis1"/>
            <w:tabs>
              <w:tab w:val="left" w:pos="373"/>
            </w:tabs>
            <w:rPr>
              <w:rFonts w:asciiTheme="minorHAnsi" w:eastAsiaTheme="minorEastAsia" w:hAnsiTheme="minorHAnsi"/>
              <w:b w:val="0"/>
              <w:noProof/>
              <w:lang w:eastAsia="ja-JP"/>
            </w:rPr>
          </w:pPr>
          <w:r>
            <w:rPr>
              <w:noProof/>
            </w:rPr>
            <w:t>7</w:t>
          </w:r>
          <w:r>
            <w:rPr>
              <w:rFonts w:asciiTheme="minorHAnsi" w:eastAsiaTheme="minorEastAsia" w:hAnsiTheme="minorHAnsi"/>
              <w:b w:val="0"/>
              <w:noProof/>
              <w:lang w:eastAsia="ja-JP"/>
            </w:rPr>
            <w:tab/>
          </w:r>
          <w:r>
            <w:rPr>
              <w:noProof/>
            </w:rPr>
            <w:t>Quellenverzeichnis</w:t>
          </w:r>
          <w:r>
            <w:rPr>
              <w:noProof/>
            </w:rPr>
            <w:tab/>
          </w:r>
          <w:r>
            <w:rPr>
              <w:noProof/>
            </w:rPr>
            <w:fldChar w:fldCharType="begin"/>
          </w:r>
          <w:r>
            <w:rPr>
              <w:noProof/>
            </w:rPr>
            <w:instrText xml:space="preserve"> PAGEREF _Toc196133461 \h </w:instrText>
          </w:r>
          <w:r>
            <w:rPr>
              <w:noProof/>
            </w:rPr>
          </w:r>
          <w:r>
            <w:rPr>
              <w:noProof/>
            </w:rPr>
            <w:fldChar w:fldCharType="separate"/>
          </w:r>
          <w:r>
            <w:rPr>
              <w:noProof/>
            </w:rPr>
            <w:t>48</w:t>
          </w:r>
          <w:r>
            <w:rPr>
              <w:noProof/>
            </w:rPr>
            <w:fldChar w:fldCharType="end"/>
          </w:r>
        </w:p>
        <w:p w14:paraId="7137F4A0" w14:textId="77777777" w:rsidR="00F04C30" w:rsidRDefault="00F04C30">
          <w:pPr>
            <w:pStyle w:val="Verzeichnis2"/>
            <w:tabs>
              <w:tab w:val="left" w:pos="1000"/>
            </w:tabs>
            <w:rPr>
              <w:rFonts w:asciiTheme="minorHAnsi" w:eastAsiaTheme="minorEastAsia" w:hAnsiTheme="minorHAnsi"/>
              <w:noProof/>
              <w:lang w:eastAsia="ja-JP"/>
            </w:rPr>
          </w:pPr>
          <w:r>
            <w:rPr>
              <w:noProof/>
            </w:rPr>
            <w:t>7.1</w:t>
          </w:r>
          <w:r>
            <w:rPr>
              <w:rFonts w:asciiTheme="minorHAnsi" w:eastAsiaTheme="minorEastAsia" w:hAnsiTheme="minorHAnsi"/>
              <w:noProof/>
              <w:lang w:eastAsia="ja-JP"/>
            </w:rPr>
            <w:tab/>
          </w:r>
          <w:r>
            <w:rPr>
              <w:noProof/>
            </w:rPr>
            <w:t>Abbildungsverzeichnis</w:t>
          </w:r>
          <w:r>
            <w:rPr>
              <w:noProof/>
            </w:rPr>
            <w:tab/>
          </w:r>
          <w:r>
            <w:rPr>
              <w:noProof/>
            </w:rPr>
            <w:fldChar w:fldCharType="begin"/>
          </w:r>
          <w:r>
            <w:rPr>
              <w:noProof/>
            </w:rPr>
            <w:instrText xml:space="preserve"> PAGEREF _Toc196133462 \h </w:instrText>
          </w:r>
          <w:r>
            <w:rPr>
              <w:noProof/>
            </w:rPr>
          </w:r>
          <w:r>
            <w:rPr>
              <w:noProof/>
            </w:rPr>
            <w:fldChar w:fldCharType="separate"/>
          </w:r>
          <w:r>
            <w:rPr>
              <w:noProof/>
            </w:rPr>
            <w:t>50</w:t>
          </w:r>
          <w:r>
            <w:rPr>
              <w:noProof/>
            </w:rPr>
            <w:fldChar w:fldCharType="end"/>
          </w:r>
        </w:p>
        <w:p w14:paraId="0AB09783" w14:textId="77777777" w:rsidR="00F04C30" w:rsidRDefault="00F04C30">
          <w:pPr>
            <w:pStyle w:val="Verzeichnis2"/>
            <w:tabs>
              <w:tab w:val="left" w:pos="1000"/>
            </w:tabs>
            <w:rPr>
              <w:rFonts w:asciiTheme="minorHAnsi" w:eastAsiaTheme="minorEastAsia" w:hAnsiTheme="minorHAnsi"/>
              <w:noProof/>
              <w:lang w:eastAsia="ja-JP"/>
            </w:rPr>
          </w:pPr>
          <w:r>
            <w:rPr>
              <w:noProof/>
            </w:rPr>
            <w:t>7.2</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_Toc196133463 \h </w:instrText>
          </w:r>
          <w:r>
            <w:rPr>
              <w:noProof/>
            </w:rPr>
          </w:r>
          <w:r>
            <w:rPr>
              <w:noProof/>
            </w:rPr>
            <w:fldChar w:fldCharType="separate"/>
          </w:r>
          <w:r>
            <w:rPr>
              <w:noProof/>
            </w:rPr>
            <w:t>52</w:t>
          </w:r>
          <w:r>
            <w:rPr>
              <w:noProof/>
            </w:rPr>
            <w:fldChar w:fldCharType="end"/>
          </w:r>
        </w:p>
        <w:p w14:paraId="33B139F5" w14:textId="77777777" w:rsidR="00F04C30" w:rsidRDefault="00F04C30">
          <w:pPr>
            <w:pStyle w:val="Verzeichnis2"/>
            <w:tabs>
              <w:tab w:val="left" w:pos="1000"/>
            </w:tabs>
            <w:rPr>
              <w:rFonts w:asciiTheme="minorHAnsi" w:eastAsiaTheme="minorEastAsia" w:hAnsiTheme="minorHAnsi"/>
              <w:noProof/>
              <w:lang w:eastAsia="ja-JP"/>
            </w:rPr>
          </w:pPr>
          <w:r>
            <w:rPr>
              <w:noProof/>
            </w:rPr>
            <w:t>7.3</w:t>
          </w:r>
          <w:r>
            <w:rPr>
              <w:rFonts w:asciiTheme="minorHAnsi" w:eastAsiaTheme="minorEastAsia" w:hAnsiTheme="minorHAnsi"/>
              <w:noProof/>
              <w:lang w:eastAsia="ja-JP"/>
            </w:rPr>
            <w:tab/>
          </w:r>
          <w:r>
            <w:rPr>
              <w:noProof/>
            </w:rPr>
            <w:t>Softwareverzeichnis</w:t>
          </w:r>
          <w:r>
            <w:rPr>
              <w:noProof/>
            </w:rPr>
            <w:tab/>
          </w:r>
          <w:r>
            <w:rPr>
              <w:noProof/>
            </w:rPr>
            <w:fldChar w:fldCharType="begin"/>
          </w:r>
          <w:r>
            <w:rPr>
              <w:noProof/>
            </w:rPr>
            <w:instrText xml:space="preserve"> PAGEREF _Toc196133464 \h </w:instrText>
          </w:r>
          <w:r>
            <w:rPr>
              <w:noProof/>
            </w:rPr>
          </w:r>
          <w:r>
            <w:rPr>
              <w:noProof/>
            </w:rPr>
            <w:fldChar w:fldCharType="separate"/>
          </w:r>
          <w:r>
            <w:rPr>
              <w:noProof/>
            </w:rPr>
            <w:t>53</w:t>
          </w:r>
          <w:r>
            <w:rPr>
              <w:noProof/>
            </w:rPr>
            <w:fldChar w:fldCharType="end"/>
          </w:r>
        </w:p>
        <w:p w14:paraId="31093CC7" w14:textId="77777777" w:rsidR="00F04C30" w:rsidRDefault="00F04C30">
          <w:pPr>
            <w:pStyle w:val="Verzeichnis1"/>
            <w:tabs>
              <w:tab w:val="left" w:pos="373"/>
            </w:tabs>
            <w:rPr>
              <w:rFonts w:asciiTheme="minorHAnsi" w:eastAsiaTheme="minorEastAsia" w:hAnsiTheme="minorHAnsi"/>
              <w:b w:val="0"/>
              <w:noProof/>
              <w:lang w:eastAsia="ja-JP"/>
            </w:rPr>
          </w:pPr>
          <w:r>
            <w:rPr>
              <w:noProof/>
            </w:rPr>
            <w:t>8</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_Toc196133465 \h </w:instrText>
          </w:r>
          <w:r>
            <w:rPr>
              <w:noProof/>
            </w:rPr>
          </w:r>
          <w:r>
            <w:rPr>
              <w:noProof/>
            </w:rPr>
            <w:fldChar w:fldCharType="separate"/>
          </w:r>
          <w:r>
            <w:rPr>
              <w:noProof/>
            </w:rPr>
            <w:t>54</w:t>
          </w:r>
          <w:r>
            <w:rPr>
              <w:noProof/>
            </w:rPr>
            <w:fldChar w:fldCharType="end"/>
          </w:r>
        </w:p>
        <w:p w14:paraId="4A6D70CA" w14:textId="77777777" w:rsidR="00F04C30" w:rsidRDefault="00F04C30">
          <w:pPr>
            <w:pStyle w:val="Verzeichnis2"/>
            <w:tabs>
              <w:tab w:val="left" w:pos="1000"/>
            </w:tabs>
            <w:rPr>
              <w:rFonts w:asciiTheme="minorHAnsi" w:eastAsiaTheme="minorEastAsia" w:hAnsiTheme="minorHAnsi"/>
              <w:noProof/>
              <w:lang w:eastAsia="ja-JP"/>
            </w:rPr>
          </w:pPr>
          <w:r>
            <w:rPr>
              <w:noProof/>
            </w:rPr>
            <w:t>8.1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_Toc196133466 \h </w:instrText>
          </w:r>
          <w:r>
            <w:rPr>
              <w:noProof/>
            </w:rPr>
          </w:r>
          <w:r>
            <w:rPr>
              <w:noProof/>
            </w:rPr>
            <w:fldChar w:fldCharType="separate"/>
          </w:r>
          <w:r>
            <w:rPr>
              <w:noProof/>
            </w:rPr>
            <w:t>55</w:t>
          </w:r>
          <w:r>
            <w:rPr>
              <w:noProof/>
            </w:rPr>
            <w:fldChar w:fldCharType="end"/>
          </w:r>
        </w:p>
        <w:p w14:paraId="638CCEB2" w14:textId="77777777" w:rsidR="00F04C30" w:rsidRDefault="00F04C30">
          <w:pPr>
            <w:pStyle w:val="Verzeichnis3"/>
            <w:tabs>
              <w:tab w:val="left" w:pos="1625"/>
            </w:tabs>
            <w:rPr>
              <w:rFonts w:asciiTheme="minorHAnsi" w:eastAsiaTheme="minorEastAsia" w:hAnsiTheme="minorHAnsi"/>
              <w:noProof/>
              <w:lang w:eastAsia="ja-JP"/>
            </w:rPr>
          </w:pPr>
          <w:r>
            <w:rPr>
              <w:noProof/>
            </w:rPr>
            <w:t>8.1.1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_Toc196133467 \h </w:instrText>
          </w:r>
          <w:r>
            <w:rPr>
              <w:noProof/>
            </w:rPr>
          </w:r>
          <w:r>
            <w:rPr>
              <w:noProof/>
            </w:rPr>
            <w:fldChar w:fldCharType="separate"/>
          </w:r>
          <w:r>
            <w:rPr>
              <w:noProof/>
            </w:rPr>
            <w:t>55</w:t>
          </w:r>
          <w:r>
            <w:rPr>
              <w:noProof/>
            </w:rPr>
            <w:fldChar w:fldCharType="end"/>
          </w:r>
        </w:p>
        <w:p w14:paraId="2BE27049" w14:textId="77777777" w:rsidR="00F04C30" w:rsidRDefault="00F04C30">
          <w:pPr>
            <w:pStyle w:val="Verzeichnis3"/>
            <w:tabs>
              <w:tab w:val="left" w:pos="1625"/>
            </w:tabs>
            <w:rPr>
              <w:rFonts w:asciiTheme="minorHAnsi" w:eastAsiaTheme="minorEastAsia" w:hAnsiTheme="minorHAnsi"/>
              <w:noProof/>
              <w:lang w:eastAsia="ja-JP"/>
            </w:rPr>
          </w:pPr>
          <w:r>
            <w:rPr>
              <w:noProof/>
            </w:rPr>
            <w:t>8.1.2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_Toc196133468 \h </w:instrText>
          </w:r>
          <w:r>
            <w:rPr>
              <w:noProof/>
            </w:rPr>
          </w:r>
          <w:r>
            <w:rPr>
              <w:noProof/>
            </w:rPr>
            <w:fldChar w:fldCharType="separate"/>
          </w:r>
          <w:r>
            <w:rPr>
              <w:noProof/>
            </w:rPr>
            <w:t>56</w:t>
          </w:r>
          <w:r>
            <w:rPr>
              <w:noProof/>
            </w:rPr>
            <w:fldChar w:fldCharType="end"/>
          </w:r>
        </w:p>
        <w:p w14:paraId="28FA7065" w14:textId="77777777" w:rsidR="00F04C30" w:rsidRDefault="00F04C30">
          <w:pPr>
            <w:pStyle w:val="Verzeichnis3"/>
            <w:tabs>
              <w:tab w:val="left" w:pos="1625"/>
            </w:tabs>
            <w:rPr>
              <w:rFonts w:asciiTheme="minorHAnsi" w:eastAsiaTheme="minorEastAsia" w:hAnsiTheme="minorHAnsi"/>
              <w:noProof/>
              <w:lang w:eastAsia="ja-JP"/>
            </w:rPr>
          </w:pPr>
          <w:r>
            <w:rPr>
              <w:noProof/>
            </w:rPr>
            <w:t>8.1.3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_Toc196133469 \h </w:instrText>
          </w:r>
          <w:r>
            <w:rPr>
              <w:noProof/>
            </w:rPr>
          </w:r>
          <w:r>
            <w:rPr>
              <w:noProof/>
            </w:rPr>
            <w:fldChar w:fldCharType="separate"/>
          </w:r>
          <w:r>
            <w:rPr>
              <w:noProof/>
            </w:rPr>
            <w:t>57</w:t>
          </w:r>
          <w:r>
            <w:rPr>
              <w:noProof/>
            </w:rPr>
            <w:fldChar w:fldCharType="end"/>
          </w:r>
        </w:p>
        <w:p w14:paraId="2AB69E4C" w14:textId="77777777" w:rsidR="00F04C30" w:rsidRDefault="00F04C30">
          <w:pPr>
            <w:pStyle w:val="Verzeichnis3"/>
            <w:tabs>
              <w:tab w:val="left" w:pos="1625"/>
            </w:tabs>
            <w:rPr>
              <w:rFonts w:asciiTheme="minorHAnsi" w:eastAsiaTheme="minorEastAsia" w:hAnsiTheme="minorHAnsi"/>
              <w:noProof/>
              <w:lang w:eastAsia="ja-JP"/>
            </w:rPr>
          </w:pPr>
          <w:r>
            <w:rPr>
              <w:noProof/>
            </w:rPr>
            <w:t>8.1.4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_Toc196133470 \h </w:instrText>
          </w:r>
          <w:r>
            <w:rPr>
              <w:noProof/>
            </w:rPr>
          </w:r>
          <w:r>
            <w:rPr>
              <w:noProof/>
            </w:rPr>
            <w:fldChar w:fldCharType="separate"/>
          </w:r>
          <w:r>
            <w:rPr>
              <w:noProof/>
            </w:rPr>
            <w:t>58</w:t>
          </w:r>
          <w:r>
            <w:rPr>
              <w:noProof/>
            </w:rPr>
            <w:fldChar w:fldCharType="end"/>
          </w:r>
        </w:p>
        <w:p w14:paraId="3AE387A7" w14:textId="77777777" w:rsidR="00F04C30" w:rsidRDefault="00F04C30">
          <w:pPr>
            <w:pStyle w:val="Verzeichnis3"/>
            <w:tabs>
              <w:tab w:val="left" w:pos="1625"/>
            </w:tabs>
            <w:rPr>
              <w:rFonts w:asciiTheme="minorHAnsi" w:eastAsiaTheme="minorEastAsia" w:hAnsiTheme="minorHAnsi"/>
              <w:noProof/>
              <w:lang w:eastAsia="ja-JP"/>
            </w:rPr>
          </w:pPr>
          <w:r>
            <w:rPr>
              <w:noProof/>
            </w:rPr>
            <w:t>8.1.5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_Toc196133471 \h </w:instrText>
          </w:r>
          <w:r>
            <w:rPr>
              <w:noProof/>
            </w:rPr>
          </w:r>
          <w:r>
            <w:rPr>
              <w:noProof/>
            </w:rPr>
            <w:fldChar w:fldCharType="separate"/>
          </w:r>
          <w:r>
            <w:rPr>
              <w:noProof/>
            </w:rPr>
            <w:t>59</w:t>
          </w:r>
          <w:r>
            <w:rPr>
              <w:noProof/>
            </w:rPr>
            <w:fldChar w:fldCharType="end"/>
          </w:r>
        </w:p>
        <w:p w14:paraId="45D7D46E" w14:textId="77777777" w:rsidR="00F04C30" w:rsidRDefault="00F04C30">
          <w:pPr>
            <w:pStyle w:val="Verzeichnis3"/>
            <w:tabs>
              <w:tab w:val="left" w:pos="1625"/>
            </w:tabs>
            <w:rPr>
              <w:rFonts w:asciiTheme="minorHAnsi" w:eastAsiaTheme="minorEastAsia" w:hAnsiTheme="minorHAnsi"/>
              <w:noProof/>
              <w:lang w:eastAsia="ja-JP"/>
            </w:rPr>
          </w:pPr>
          <w:r>
            <w:rPr>
              <w:noProof/>
            </w:rPr>
            <w:t>8.1.6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_Toc196133472 \h </w:instrText>
          </w:r>
          <w:r>
            <w:rPr>
              <w:noProof/>
            </w:rPr>
          </w:r>
          <w:r>
            <w:rPr>
              <w:noProof/>
            </w:rPr>
            <w:fldChar w:fldCharType="separate"/>
          </w:r>
          <w:r>
            <w:rPr>
              <w:noProof/>
            </w:rPr>
            <w:t>60</w:t>
          </w:r>
          <w:r>
            <w:rPr>
              <w:noProof/>
            </w:rPr>
            <w:fldChar w:fldCharType="end"/>
          </w:r>
        </w:p>
        <w:p w14:paraId="03FD53BC" w14:textId="77777777" w:rsidR="00F04C30" w:rsidRDefault="00F04C30">
          <w:pPr>
            <w:pStyle w:val="Verzeichnis2"/>
            <w:tabs>
              <w:tab w:val="left" w:pos="1000"/>
            </w:tabs>
            <w:rPr>
              <w:rFonts w:asciiTheme="minorHAnsi" w:eastAsiaTheme="minorEastAsia" w:hAnsiTheme="minorHAnsi"/>
              <w:noProof/>
              <w:lang w:eastAsia="ja-JP"/>
            </w:rPr>
          </w:pPr>
          <w:r>
            <w:rPr>
              <w:noProof/>
            </w:rPr>
            <w:t>8.2</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_Toc196133473 \h </w:instrText>
          </w:r>
          <w:r>
            <w:rPr>
              <w:noProof/>
            </w:rPr>
          </w:r>
          <w:r>
            <w:rPr>
              <w:noProof/>
            </w:rPr>
            <w:fldChar w:fldCharType="separate"/>
          </w:r>
          <w:r>
            <w:rPr>
              <w:noProof/>
            </w:rPr>
            <w:t>61</w:t>
          </w:r>
          <w:r>
            <w:rPr>
              <w:noProof/>
            </w:rPr>
            <w:fldChar w:fldCharType="end"/>
          </w:r>
        </w:p>
        <w:p w14:paraId="2882099F" w14:textId="77777777" w:rsidR="00F04C30" w:rsidRDefault="00F04C30">
          <w:pPr>
            <w:pStyle w:val="Verzeichnis3"/>
            <w:tabs>
              <w:tab w:val="left" w:pos="1625"/>
            </w:tabs>
            <w:rPr>
              <w:rFonts w:asciiTheme="minorHAnsi" w:eastAsiaTheme="minorEastAsia" w:hAnsiTheme="minorHAnsi"/>
              <w:noProof/>
              <w:lang w:eastAsia="ja-JP"/>
            </w:rPr>
          </w:pPr>
          <w:r>
            <w:rPr>
              <w:noProof/>
            </w:rPr>
            <w:t>8.2.1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_Toc196133474 \h </w:instrText>
          </w:r>
          <w:r>
            <w:rPr>
              <w:noProof/>
            </w:rPr>
          </w:r>
          <w:r>
            <w:rPr>
              <w:noProof/>
            </w:rPr>
            <w:fldChar w:fldCharType="separate"/>
          </w:r>
          <w:r>
            <w:rPr>
              <w:noProof/>
            </w:rPr>
            <w:t>61</w:t>
          </w:r>
          <w:r>
            <w:rPr>
              <w:noProof/>
            </w:rPr>
            <w:fldChar w:fldCharType="end"/>
          </w:r>
        </w:p>
        <w:p w14:paraId="1FB7E6B0" w14:textId="77777777" w:rsidR="00F04C30" w:rsidRDefault="00F04C30">
          <w:pPr>
            <w:pStyle w:val="Verzeichnis3"/>
            <w:tabs>
              <w:tab w:val="left" w:pos="1625"/>
            </w:tabs>
            <w:rPr>
              <w:rFonts w:asciiTheme="minorHAnsi" w:eastAsiaTheme="minorEastAsia" w:hAnsiTheme="minorHAnsi"/>
              <w:noProof/>
              <w:lang w:eastAsia="ja-JP"/>
            </w:rPr>
          </w:pPr>
          <w:r>
            <w:rPr>
              <w:noProof/>
            </w:rPr>
            <w:t>8.2.2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_Toc196133475 \h </w:instrText>
          </w:r>
          <w:r>
            <w:rPr>
              <w:noProof/>
            </w:rPr>
          </w:r>
          <w:r>
            <w:rPr>
              <w:noProof/>
            </w:rPr>
            <w:fldChar w:fldCharType="separate"/>
          </w:r>
          <w:r>
            <w:rPr>
              <w:noProof/>
            </w:rPr>
            <w:t>82</w:t>
          </w:r>
          <w:r>
            <w:rPr>
              <w:noProof/>
            </w:rPr>
            <w:fldChar w:fldCharType="end"/>
          </w:r>
        </w:p>
        <w:p w14:paraId="6D19C42D" w14:textId="77777777" w:rsidR="00F04C30" w:rsidRDefault="00F04C30">
          <w:pPr>
            <w:pStyle w:val="Verzeichnis3"/>
            <w:tabs>
              <w:tab w:val="left" w:pos="1625"/>
            </w:tabs>
            <w:rPr>
              <w:rFonts w:asciiTheme="minorHAnsi" w:eastAsiaTheme="minorEastAsia" w:hAnsiTheme="minorHAnsi"/>
              <w:noProof/>
              <w:lang w:eastAsia="ja-JP"/>
            </w:rPr>
          </w:pPr>
          <w:r>
            <w:rPr>
              <w:noProof/>
            </w:rPr>
            <w:t>8.2.3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_Toc196133476 \h </w:instrText>
          </w:r>
          <w:r>
            <w:rPr>
              <w:noProof/>
            </w:rPr>
          </w:r>
          <w:r>
            <w:rPr>
              <w:noProof/>
            </w:rPr>
            <w:fldChar w:fldCharType="separate"/>
          </w:r>
          <w:r>
            <w:rPr>
              <w:noProof/>
            </w:rPr>
            <w:t>90</w:t>
          </w:r>
          <w:r>
            <w:rPr>
              <w:noProof/>
            </w:rPr>
            <w:fldChar w:fldCharType="end"/>
          </w:r>
        </w:p>
        <w:p w14:paraId="1087F52D" w14:textId="77777777" w:rsidR="00F04C30" w:rsidRDefault="00F04C30">
          <w:pPr>
            <w:pStyle w:val="Verzeichnis3"/>
            <w:tabs>
              <w:tab w:val="left" w:pos="1625"/>
            </w:tabs>
            <w:rPr>
              <w:rFonts w:asciiTheme="minorHAnsi" w:eastAsiaTheme="minorEastAsia" w:hAnsiTheme="minorHAnsi"/>
              <w:noProof/>
              <w:lang w:eastAsia="ja-JP"/>
            </w:rPr>
          </w:pPr>
          <w:r>
            <w:rPr>
              <w:noProof/>
            </w:rPr>
            <w:t>8.2.4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_Toc196133477 \h </w:instrText>
          </w:r>
          <w:r>
            <w:rPr>
              <w:noProof/>
            </w:rPr>
          </w:r>
          <w:r>
            <w:rPr>
              <w:noProof/>
            </w:rPr>
            <w:fldChar w:fldCharType="separate"/>
          </w:r>
          <w:r>
            <w:rPr>
              <w:noProof/>
            </w:rPr>
            <w:t>91</w:t>
          </w:r>
          <w:r>
            <w:rPr>
              <w:noProof/>
            </w:rPr>
            <w:fldChar w:fldCharType="end"/>
          </w:r>
        </w:p>
        <w:p w14:paraId="4AD57885" w14:textId="77777777" w:rsidR="00F04C30" w:rsidRDefault="00F04C30">
          <w:pPr>
            <w:pStyle w:val="Verzeichnis2"/>
            <w:tabs>
              <w:tab w:val="left" w:pos="1000"/>
            </w:tabs>
            <w:rPr>
              <w:rFonts w:asciiTheme="minorHAnsi" w:eastAsiaTheme="minorEastAsia" w:hAnsiTheme="minorHAnsi"/>
              <w:noProof/>
              <w:lang w:eastAsia="ja-JP"/>
            </w:rPr>
          </w:pPr>
          <w:r>
            <w:rPr>
              <w:noProof/>
            </w:rPr>
            <w:t>8.3</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_Toc196133478 \h </w:instrText>
          </w:r>
          <w:r>
            <w:rPr>
              <w:noProof/>
            </w:rPr>
          </w:r>
          <w:r>
            <w:rPr>
              <w:noProof/>
            </w:rPr>
            <w:fldChar w:fldCharType="separate"/>
          </w:r>
          <w:r>
            <w:rPr>
              <w:noProof/>
            </w:rPr>
            <w:t>94</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6133418"/>
      <w:r w:rsidR="000E44A8">
        <w:t>Vorwort</w:t>
      </w:r>
      <w:bookmarkEnd w:id="1"/>
    </w:p>
    <w:p w14:paraId="0195C519" w14:textId="77777777" w:rsidR="00F10943" w:rsidRPr="001F7CE0" w:rsidRDefault="00EF6CB0" w:rsidP="001B7DAE">
      <w:pPr>
        <w:pStyle w:val="berschrift2"/>
      </w:pPr>
      <w:bookmarkStart w:id="2" w:name="_Toc196133419"/>
      <w:r w:rsidRPr="001F7CE0">
        <w:t>Einleitung</w:t>
      </w:r>
      <w:bookmarkEnd w:id="2"/>
    </w:p>
    <w:p w14:paraId="2AC5F102" w14:textId="77777777" w:rsidR="00F10943" w:rsidRPr="00F10943" w:rsidRDefault="00F10943" w:rsidP="00F10943"/>
    <w:p w14:paraId="654CE83D" w14:textId="504500BB" w:rsidR="00F10943" w:rsidRPr="005109C0" w:rsidRDefault="004D5D47" w:rsidP="00F175F1">
      <w:pPr>
        <w:pStyle w:val="Textkrper"/>
        <w:rPr>
          <w:highlight w:val="yellow"/>
        </w:rPr>
      </w:pPr>
      <w:r w:rsidRPr="005109C0">
        <w:rPr>
          <w:highlight w:val="yellow"/>
        </w:rPr>
        <w:t>Die Weiterbildung zum s</w:t>
      </w:r>
      <w:r w:rsidR="007551E0" w:rsidRPr="005109C0">
        <w:rPr>
          <w:highlight w:val="yellow"/>
        </w:rPr>
        <w:t>taatlich gepr</w:t>
      </w:r>
      <w:r w:rsidR="006F0B53" w:rsidRPr="005109C0">
        <w:rPr>
          <w:highlight w:val="yellow"/>
        </w:rPr>
        <w:t xml:space="preserve">üften Techniker Elektrotechnik beinhaltet </w:t>
      </w:r>
      <w:r w:rsidR="007551E0" w:rsidRPr="005109C0">
        <w:rPr>
          <w:highlight w:val="yellow"/>
        </w:rPr>
        <w:t>be</w:t>
      </w:r>
      <w:r w:rsidR="005109C0" w:rsidRPr="005109C0">
        <w:rPr>
          <w:highlight w:val="yellow"/>
        </w:rPr>
        <w:t>gleitend zu den</w:t>
      </w:r>
      <w:r w:rsidR="009B3158" w:rsidRPr="005109C0">
        <w:rPr>
          <w:highlight w:val="yellow"/>
        </w:rPr>
        <w:t xml:space="preserve"> Theorieinhalt</w:t>
      </w:r>
      <w:r w:rsidR="005109C0" w:rsidRPr="005109C0">
        <w:rPr>
          <w:highlight w:val="yellow"/>
        </w:rPr>
        <w:t>en</w:t>
      </w:r>
      <w:r w:rsidR="00A776FC" w:rsidRPr="005109C0">
        <w:rPr>
          <w:highlight w:val="yellow"/>
        </w:rPr>
        <w:t xml:space="preserve"> </w:t>
      </w:r>
      <w:r w:rsidR="006F0B53" w:rsidRPr="005109C0">
        <w:rPr>
          <w:highlight w:val="yellow"/>
        </w:rPr>
        <w:t>der Fachstufe</w:t>
      </w:r>
      <w:r w:rsidR="007F1CAA" w:rsidRPr="005109C0">
        <w:rPr>
          <w:highlight w:val="yellow"/>
        </w:rPr>
        <w:t>n</w:t>
      </w:r>
      <w:r w:rsidR="00A66618" w:rsidRPr="005109C0">
        <w:rPr>
          <w:highlight w:val="yellow"/>
        </w:rPr>
        <w:t xml:space="preserve"> </w:t>
      </w:r>
      <w:r w:rsidR="007551E0" w:rsidRPr="005109C0">
        <w:rPr>
          <w:highlight w:val="yellow"/>
        </w:rPr>
        <w:t xml:space="preserve">die </w:t>
      </w:r>
      <w:r w:rsidR="007F1CAA" w:rsidRPr="005109C0">
        <w:rPr>
          <w:highlight w:val="yellow"/>
        </w:rPr>
        <w:t>Umsetzung</w:t>
      </w:r>
      <w:r w:rsidR="007551E0" w:rsidRPr="005109C0">
        <w:rPr>
          <w:highlight w:val="yellow"/>
        </w:rPr>
        <w:t xml:space="preserve"> einer praktischen Abschlussarbeit. </w:t>
      </w:r>
      <w:r w:rsidR="007F1CAA" w:rsidRPr="005109C0">
        <w:rPr>
          <w:highlight w:val="yellow"/>
        </w:rPr>
        <w:t>Die</w:t>
      </w:r>
      <w:r w:rsidR="007551E0" w:rsidRPr="005109C0">
        <w:rPr>
          <w:highlight w:val="yellow"/>
        </w:rPr>
        <w:t xml:space="preserve"> Technikerarbeit soll </w:t>
      </w:r>
      <w:r w:rsidR="00BE2CBC" w:rsidRPr="005109C0">
        <w:rPr>
          <w:highlight w:val="yellow"/>
        </w:rPr>
        <w:t xml:space="preserve">zeigen, dass </w:t>
      </w:r>
      <w:r w:rsidR="007551E0" w:rsidRPr="005109C0">
        <w:rPr>
          <w:highlight w:val="yellow"/>
        </w:rPr>
        <w:t xml:space="preserve">erlerntes Wissen über die vermittelten Theorieinhalte hinaus angewandt und komplexe </w:t>
      </w:r>
      <w:r w:rsidR="00BE2CBC" w:rsidRPr="005109C0">
        <w:rPr>
          <w:highlight w:val="yellow"/>
        </w:rPr>
        <w:t>Aufgaben</w:t>
      </w:r>
      <w:r w:rsidR="007551E0" w:rsidRPr="005109C0">
        <w:rPr>
          <w:highlight w:val="yellow"/>
        </w:rPr>
        <w:t>stellungen erarbeitet und gelöst werden</w:t>
      </w:r>
      <w:r w:rsidR="0084144D" w:rsidRPr="005109C0">
        <w:rPr>
          <w:highlight w:val="yellow"/>
        </w:rPr>
        <w:t xml:space="preserve"> kö</w:t>
      </w:r>
      <w:r w:rsidR="0084144D" w:rsidRPr="005109C0">
        <w:rPr>
          <w:highlight w:val="yellow"/>
        </w:rPr>
        <w:t>n</w:t>
      </w:r>
      <w:r w:rsidR="0084144D" w:rsidRPr="005109C0">
        <w:rPr>
          <w:highlight w:val="yellow"/>
        </w:rPr>
        <w:t>nen</w:t>
      </w:r>
      <w:r w:rsidR="00BE2CBC" w:rsidRPr="005109C0">
        <w:rPr>
          <w:highlight w:val="yellow"/>
        </w:rPr>
        <w:t xml:space="preserve">. Der Aufbau einer </w:t>
      </w:r>
      <w:r w:rsidR="007551E0" w:rsidRPr="005109C0">
        <w:rPr>
          <w:highlight w:val="yellow"/>
        </w:rPr>
        <w:t>Technikerarbeit ist unter</w:t>
      </w:r>
      <w:r w:rsidR="00C00317" w:rsidRPr="005109C0">
        <w:rPr>
          <w:highlight w:val="yellow"/>
        </w:rPr>
        <w:t>teilt in die Ausarbeitung eines</w:t>
      </w:r>
      <w:r w:rsidR="007551E0" w:rsidRPr="005109C0">
        <w:rPr>
          <w:highlight w:val="yellow"/>
        </w:rPr>
        <w:t xml:space="preserve"> Themas, d</w:t>
      </w:r>
      <w:r w:rsidR="00C00317" w:rsidRPr="005109C0">
        <w:rPr>
          <w:highlight w:val="yellow"/>
        </w:rPr>
        <w:t xml:space="preserve">ie Planung des Projektes, die </w:t>
      </w:r>
      <w:r w:rsidR="007551E0" w:rsidRPr="005109C0">
        <w:rPr>
          <w:highlight w:val="yellow"/>
        </w:rPr>
        <w:t>praktische Umsetzung</w:t>
      </w:r>
      <w:r w:rsidR="00C00317" w:rsidRPr="005109C0">
        <w:rPr>
          <w:highlight w:val="yellow"/>
        </w:rPr>
        <w:t xml:space="preserve"> und </w:t>
      </w:r>
      <w:r w:rsidR="007551E0" w:rsidRPr="005109C0">
        <w:rPr>
          <w:highlight w:val="yellow"/>
        </w:rPr>
        <w:t>die Erstellung einer schriftlichen Dokument</w:t>
      </w:r>
      <w:r w:rsidR="00BE2CBC" w:rsidRPr="005109C0">
        <w:rPr>
          <w:highlight w:val="yellow"/>
        </w:rPr>
        <w:t xml:space="preserve">ation. Ebenso ist die abschließende </w:t>
      </w:r>
      <w:r w:rsidR="007551E0" w:rsidRPr="005109C0">
        <w:rPr>
          <w:highlight w:val="yellow"/>
        </w:rPr>
        <w:t>Präsentation</w:t>
      </w:r>
      <w:r w:rsidR="007F1CAA" w:rsidRPr="005109C0">
        <w:rPr>
          <w:highlight w:val="yellow"/>
        </w:rPr>
        <w:t xml:space="preserve"> </w:t>
      </w:r>
      <w:r w:rsidR="001D0536" w:rsidRPr="005109C0">
        <w:rPr>
          <w:highlight w:val="yellow"/>
        </w:rPr>
        <w:t>Bestandteil</w:t>
      </w:r>
      <w:r w:rsidR="007551E0" w:rsidRPr="005109C0">
        <w:rPr>
          <w:highlight w:val="yellow"/>
        </w:rPr>
        <w:t>.</w:t>
      </w:r>
    </w:p>
    <w:p w14:paraId="08C8C6F7" w14:textId="1AF0D0B1" w:rsidR="00ED3A8E" w:rsidRPr="00062B92" w:rsidRDefault="00ED3A8E" w:rsidP="001B7DAE">
      <w:pPr>
        <w:pStyle w:val="berschrift2"/>
        <w:rPr>
          <w:rPrChange w:id="3" w:author="Dennis Hohmann" w:date="2012-04-14T18:51:00Z">
            <w:rPr>
              <w:highlight w:val="yellow"/>
            </w:rPr>
          </w:rPrChange>
        </w:rPr>
      </w:pPr>
      <w:bookmarkStart w:id="4" w:name="_Toc196133420"/>
      <w:r w:rsidRPr="00062B92">
        <w:rPr>
          <w:rPrChange w:id="5" w:author="Dennis Hohmann" w:date="2012-04-14T18:51:00Z">
            <w:rPr>
              <w:highlight w:val="yellow"/>
            </w:rPr>
          </w:rPrChange>
        </w:rPr>
        <w:t>Copyright</w:t>
      </w:r>
      <w:bookmarkEnd w:id="4"/>
    </w:p>
    <w:p w14:paraId="6E32AA0E" w14:textId="77777777" w:rsidR="00ED3A8E" w:rsidRDefault="00ED3A8E">
      <w:pPr>
        <w:pStyle w:val="Textkrper"/>
        <w:rPr>
          <w:ins w:id="6" w:author="Dennis Hohmann" w:date="2012-04-14T18:50:00Z"/>
          <w:highlight w:val="yellow"/>
        </w:rPr>
        <w:pPrChange w:id="7" w:author="Dennis Hohmann" w:date="2012-04-15T00:39:00Z">
          <w:pPr>
            <w:pStyle w:val="Beschriftung"/>
            <w:ind w:firstLine="2399"/>
          </w:pPr>
        </w:pPrChange>
      </w:pPr>
    </w:p>
    <w:p w14:paraId="02CCA3A5" w14:textId="6D00B11A" w:rsidR="00185677" w:rsidRPr="005109C0" w:rsidRDefault="00185677">
      <w:pPr>
        <w:pStyle w:val="Textkrper"/>
        <w:rPr>
          <w:highlight w:val="yellow"/>
        </w:rPr>
        <w:pPrChange w:id="8" w:author="Dennis Hohmann" w:date="2012-04-15T00:39:00Z">
          <w:pPr>
            <w:pStyle w:val="Beschriftung"/>
            <w:ind w:firstLine="2399"/>
          </w:pPr>
        </w:pPrChange>
      </w:pPr>
      <w:ins w:id="9" w:author="Dennis Hohmann" w:date="2012-04-14T18:50:00Z">
        <w:r>
          <w:t>Die Veröffentlichung dieser Dokumentat</w:t>
        </w:r>
        <w:r>
          <w:t>i</w:t>
        </w:r>
        <w:r>
          <w:t>on, sowie die Verwendung der enthaltenen Pläne und Layouts, ist ohne meine Zustimmung gestattet, sofern die Angabe der Quelle entha</w:t>
        </w:r>
        <w:r>
          <w:t>l</w:t>
        </w:r>
        <w:r>
          <w:t>ten bleibt.</w:t>
        </w:r>
      </w:ins>
    </w:p>
    <w:p w14:paraId="34E88C1F" w14:textId="572A09F3" w:rsidR="001F2EED" w:rsidRPr="00343AD9" w:rsidDel="00185677" w:rsidRDefault="00ED3A8E" w:rsidP="000A6A9F">
      <w:pPr>
        <w:pStyle w:val="Textkrper"/>
        <w:rPr>
          <w:del w:id="10" w:author="Dennis Hohmann" w:date="2012-04-14T18:50:00Z"/>
        </w:rPr>
      </w:pPr>
      <w:del w:id="11" w:author="Dennis Hohmann" w:date="2012-04-14T18:50:00Z">
        <w:r w:rsidRPr="005109C0" w:rsidDel="00185677">
          <w:rPr>
            <w:highlight w:val="yellow"/>
          </w:rPr>
          <w:delText>Es wird gestattet</w:delText>
        </w:r>
        <w:r w:rsidR="001F2EED" w:rsidRPr="005109C0" w:rsidDel="00185677">
          <w:rPr>
            <w:highlight w:val="yellow"/>
          </w:rPr>
          <w:delText xml:space="preserve">, </w:delText>
        </w:r>
        <w:r w:rsidRPr="005109C0" w:rsidDel="00185677">
          <w:rPr>
            <w:highlight w:val="yellow"/>
          </w:rPr>
          <w:delText>ohne meine Zus</w:delText>
        </w:r>
        <w:r w:rsidR="0084144D" w:rsidRPr="005109C0" w:rsidDel="00185677">
          <w:rPr>
            <w:highlight w:val="yellow"/>
          </w:rPr>
          <w:delText xml:space="preserve">timmung, die Dokumentation </w:delText>
        </w:r>
        <w:r w:rsidR="006F235F" w:rsidRPr="005109C0" w:rsidDel="00185677">
          <w:rPr>
            <w:highlight w:val="yellow"/>
          </w:rPr>
          <w:delText>CNC-Steuerung mit Touch-Display und USB-Speichermedium</w:delText>
        </w:r>
        <w:r w:rsidRPr="005109C0" w:rsidDel="00185677">
          <w:rPr>
            <w:highlight w:val="yellow"/>
          </w:rPr>
          <w:delText xml:space="preserve"> </w:delText>
        </w:r>
        <w:r w:rsidR="0025673E" w:rsidRPr="005109C0" w:rsidDel="00185677">
          <w:rPr>
            <w:highlight w:val="yellow"/>
          </w:rPr>
          <w:delText>zu veröffentlichen</w:delText>
        </w:r>
        <w:r w:rsidRPr="005109C0" w:rsidDel="00185677">
          <w:rPr>
            <w:highlight w:val="yellow"/>
          </w:rPr>
          <w:delText xml:space="preserve"> und die in dieser Dokument</w:delText>
        </w:r>
        <w:r w:rsidRPr="005109C0" w:rsidDel="00185677">
          <w:rPr>
            <w:highlight w:val="yellow"/>
          </w:rPr>
          <w:delText>a</w:delText>
        </w:r>
        <w:r w:rsidRPr="005109C0" w:rsidDel="00185677">
          <w:rPr>
            <w:highlight w:val="yellow"/>
          </w:rPr>
          <w:delText>tion enthaltenen Pläne und Layouts für einen Nachbau zu verwenden, oder diese</w:delText>
        </w:r>
        <w:r w:rsidR="001F2EED" w:rsidRPr="005109C0" w:rsidDel="00185677">
          <w:rPr>
            <w:highlight w:val="yellow"/>
          </w:rPr>
          <w:delText xml:space="preserve"> unter A</w:delText>
        </w:r>
        <w:r w:rsidR="001F2EED" w:rsidRPr="005109C0" w:rsidDel="00185677">
          <w:rPr>
            <w:highlight w:val="yellow"/>
          </w:rPr>
          <w:delText>n</w:delText>
        </w:r>
        <w:r w:rsidR="001F2EED" w:rsidRPr="005109C0" w:rsidDel="00185677">
          <w:rPr>
            <w:highlight w:val="yellow"/>
          </w:rPr>
          <w:delText>gabe der Quelle</w:delText>
        </w:r>
        <w:r w:rsidRPr="005109C0" w:rsidDel="00185677">
          <w:rPr>
            <w:highlight w:val="yellow"/>
          </w:rPr>
          <w:delText xml:space="preserve"> weiter zu entwickeln.</w:delText>
        </w:r>
      </w:del>
    </w:p>
    <w:p w14:paraId="40922E68" w14:textId="77777777" w:rsidR="002F6ABA" w:rsidRDefault="001F2EED" w:rsidP="002F6ABA">
      <w:pPr>
        <w:keepNext/>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6DEC7BBE" w14:textId="240FB4E5" w:rsidR="005029D7" w:rsidDel="00185677" w:rsidRDefault="002F6ABA" w:rsidP="002F6ABA">
      <w:pPr>
        <w:pStyle w:val="Beschriftung"/>
        <w:jc w:val="center"/>
        <w:rPr>
          <w:del w:id="12" w:author="Dennis Hohmann" w:date="2012-04-14T18:48:00Z"/>
        </w:rPr>
      </w:pPr>
      <w:del w:id="13" w:author="Dennis Hohmann" w:date="2012-04-14T18:48:00Z">
        <w:r w:rsidRPr="002F6ABA" w:rsidDel="00185677">
          <w:rPr>
            <w:highlight w:val="yellow"/>
          </w:rPr>
          <w:delText xml:space="preserve">Abbildung </w:delText>
        </w:r>
        <w:r w:rsidRPr="002F6ABA" w:rsidDel="00185677">
          <w:rPr>
            <w:b w:val="0"/>
            <w:bCs w:val="0"/>
            <w:highlight w:val="yellow"/>
          </w:rPr>
          <w:fldChar w:fldCharType="begin"/>
        </w:r>
        <w:r w:rsidRPr="002F6ABA" w:rsidDel="00185677">
          <w:rPr>
            <w:highlight w:val="yellow"/>
          </w:rPr>
          <w:delInstrText xml:space="preserve"> STYLEREF 2 \s </w:delInstrText>
        </w:r>
        <w:r w:rsidRPr="002F6ABA" w:rsidDel="00185677">
          <w:rPr>
            <w:b w:val="0"/>
            <w:bCs w:val="0"/>
            <w:highlight w:val="yellow"/>
          </w:rPr>
          <w:fldChar w:fldCharType="separate"/>
        </w:r>
        <w:r w:rsidRPr="002F6ABA" w:rsidDel="00185677">
          <w:rPr>
            <w:noProof/>
            <w:highlight w:val="yellow"/>
          </w:rPr>
          <w:delText>1.2</w:delText>
        </w:r>
        <w:r w:rsidRPr="002F6ABA" w:rsidDel="00185677">
          <w:rPr>
            <w:b w:val="0"/>
            <w:bCs w:val="0"/>
            <w:highlight w:val="yellow"/>
          </w:rPr>
          <w:fldChar w:fldCharType="end"/>
        </w:r>
        <w:r w:rsidRPr="002F6ABA" w:rsidDel="00185677">
          <w:rPr>
            <w:highlight w:val="yellow"/>
          </w:rPr>
          <w:delText>.</w:delText>
        </w:r>
        <w:r w:rsidRPr="002F6ABA" w:rsidDel="00185677">
          <w:rPr>
            <w:b w:val="0"/>
            <w:bCs w:val="0"/>
            <w:highlight w:val="yellow"/>
          </w:rPr>
          <w:fldChar w:fldCharType="begin"/>
        </w:r>
        <w:r w:rsidRPr="002F6ABA" w:rsidDel="00185677">
          <w:rPr>
            <w:highlight w:val="yellow"/>
          </w:rPr>
          <w:delInstrText xml:space="preserve"> SEQ Abbildung \* ARABIC \s 2 </w:delInstrText>
        </w:r>
        <w:r w:rsidRPr="002F6ABA" w:rsidDel="00185677">
          <w:rPr>
            <w:b w:val="0"/>
            <w:bCs w:val="0"/>
            <w:highlight w:val="yellow"/>
          </w:rPr>
          <w:fldChar w:fldCharType="separate"/>
        </w:r>
        <w:r w:rsidRPr="002F6ABA" w:rsidDel="00185677">
          <w:rPr>
            <w:noProof/>
            <w:highlight w:val="yellow"/>
          </w:rPr>
          <w:delText>1</w:delText>
        </w:r>
        <w:r w:rsidRPr="002F6ABA" w:rsidDel="00185677">
          <w:rPr>
            <w:b w:val="0"/>
            <w:bCs w:val="0"/>
            <w:highlight w:val="yellow"/>
          </w:rPr>
          <w:fldChar w:fldCharType="end"/>
        </w:r>
        <w:r w:rsidRPr="002F6ABA" w:rsidDel="00185677">
          <w:rPr>
            <w:highlight w:val="yellow"/>
          </w:rPr>
          <w:delText>: OpenSource</w:delText>
        </w:r>
      </w:del>
    </w:p>
    <w:p w14:paraId="53F879EC" w14:textId="3277511A" w:rsidR="00C57085" w:rsidRPr="001F2EED" w:rsidRDefault="00E37829" w:rsidP="000821AA">
      <w:pPr>
        <w:pStyle w:val="berschrift2"/>
        <w:jc w:val="both"/>
      </w:pPr>
      <w:r>
        <w:br w:type="page"/>
      </w:r>
      <w:bookmarkStart w:id="14" w:name="_Toc196133421"/>
      <w:r w:rsidR="00ED3A8E" w:rsidRPr="001F2EED">
        <w:t>Danksagung</w:t>
      </w:r>
      <w:bookmarkEnd w:id="14"/>
    </w:p>
    <w:p w14:paraId="26AF9592" w14:textId="77777777" w:rsidR="007451B0" w:rsidRDefault="007451B0">
      <w:pPr>
        <w:pStyle w:val="Textkrper"/>
        <w:pPrChange w:id="15" w:author="Dennis Hohmann" w:date="2012-04-15T00:39:00Z">
          <w:pPr>
            <w:pStyle w:val="Beschriftung"/>
            <w:ind w:firstLine="2399"/>
          </w:pPr>
        </w:pPrChange>
      </w:pPr>
    </w:p>
    <w:p w14:paraId="7DDB0C74" w14:textId="461C782E" w:rsidR="007451B0" w:rsidRPr="00343AD9" w:rsidRDefault="00425388">
      <w:pPr>
        <w:pStyle w:val="Textkrper"/>
        <w:pPrChange w:id="16" w:author="Dennis Hohmann" w:date="2012-04-15T00:39:00Z">
          <w:pPr>
            <w:pStyle w:val="Beschriftung"/>
            <w:ind w:firstLine="2399"/>
          </w:pPr>
        </w:pPrChange>
      </w:pPr>
      <w:r>
        <w:t xml:space="preserve">An dieser Stelle möchte ich mich bei </w:t>
      </w:r>
      <w:r w:rsidR="000E051B">
        <w:t>allen</w:t>
      </w:r>
      <w:r>
        <w:t xml:space="preserve"> bedanken, die mich bei der Real</w:t>
      </w:r>
      <w:r>
        <w:t>i</w:t>
      </w:r>
      <w:r>
        <w:t>sierung dieses Projek</w:t>
      </w:r>
      <w:r w:rsidR="000E051B">
        <w:t xml:space="preserve">ts </w:t>
      </w:r>
      <w:r>
        <w:t>unterstützt haben.</w:t>
      </w:r>
      <w:r w:rsidR="000821AA">
        <w:t xml:space="preserve"> </w:t>
      </w:r>
      <w:r w:rsidR="006C57FF">
        <w:t>Besonder</w:t>
      </w:r>
      <w:r w:rsidR="000E051B">
        <w:t>er</w:t>
      </w:r>
      <w:r w:rsidR="007451B0" w:rsidRPr="00343AD9">
        <w:t xml:space="preserve"> </w:t>
      </w:r>
      <w:r>
        <w:t xml:space="preserve">Dank </w:t>
      </w:r>
      <w:r w:rsidR="000E051B">
        <w:t>gilt</w:t>
      </w:r>
      <w:r w:rsidR="005A3F5E">
        <w:t xml:space="preserve"> </w:t>
      </w:r>
      <w:r>
        <w:t>folgende</w:t>
      </w:r>
      <w:r w:rsidR="000E051B">
        <w:t>n</w:t>
      </w:r>
      <w:r>
        <w:t xml:space="preserve"> Personen und Firme</w:t>
      </w:r>
      <w:r w:rsidR="000E051B">
        <w:t>n</w:t>
      </w:r>
      <w:r w:rsidR="007451B0" w:rsidRPr="00343AD9">
        <w:t>:</w:t>
      </w:r>
    </w:p>
    <w:p w14:paraId="66F123F3" w14:textId="77777777" w:rsidR="00425388" w:rsidRPr="00343AD9" w:rsidRDefault="00425388">
      <w:pPr>
        <w:pStyle w:val="Textkrper"/>
        <w:pPrChange w:id="17" w:author="Dennis Hohmann" w:date="2012-04-15T00:39:00Z">
          <w:pPr>
            <w:pStyle w:val="Beschriftung"/>
            <w:ind w:firstLine="2399"/>
          </w:pPr>
        </w:pPrChange>
      </w:pPr>
    </w:p>
    <w:p w14:paraId="5245B6C0" w14:textId="1812CF80" w:rsidR="007451B0" w:rsidRPr="00343AD9" w:rsidRDefault="00C83C32">
      <w:pPr>
        <w:pStyle w:val="Textkrper"/>
        <w:pPrChange w:id="18" w:author="Dennis Hohmann" w:date="2012-04-15T00:39:00Z">
          <w:pPr>
            <w:pStyle w:val="Beschriftung"/>
            <w:ind w:firstLine="2399"/>
          </w:pPr>
        </w:pPrChange>
      </w:pPr>
      <w:r>
        <w:t xml:space="preserve">Dr. </w:t>
      </w:r>
      <w:r w:rsidR="007451B0" w:rsidRPr="00343AD9">
        <w:t>Bernhard Spitzer</w:t>
      </w:r>
    </w:p>
    <w:p w14:paraId="5780B7E5" w14:textId="72895B59" w:rsidR="007451B0" w:rsidRPr="00343AD9" w:rsidRDefault="007451B0">
      <w:pPr>
        <w:pStyle w:val="Textkrper"/>
        <w:pPrChange w:id="19" w:author="Dennis Hohmann" w:date="2012-04-15T00:39:00Z">
          <w:pPr>
            <w:pStyle w:val="Beschriftung"/>
            <w:ind w:firstLine="2399"/>
          </w:pPr>
        </w:pPrChange>
      </w:pPr>
      <w:r w:rsidRPr="00343AD9">
        <w:tab/>
        <w:t xml:space="preserve">Für die </w:t>
      </w:r>
      <w:r w:rsidR="00425388">
        <w:t xml:space="preserve">fachliche </w:t>
      </w:r>
      <w:r w:rsidR="00775EB6">
        <w:t>Betreuung</w:t>
      </w:r>
      <w:r w:rsidR="00EA5702">
        <w:t>.</w:t>
      </w:r>
    </w:p>
    <w:p w14:paraId="0B56F652" w14:textId="77777777" w:rsidR="007451B0" w:rsidRPr="00343AD9" w:rsidRDefault="007451B0">
      <w:pPr>
        <w:pStyle w:val="Textkrper"/>
        <w:pPrChange w:id="20" w:author="Dennis Hohmann" w:date="2012-04-15T00:39:00Z">
          <w:pPr>
            <w:pStyle w:val="Beschriftung"/>
            <w:ind w:firstLine="2399"/>
          </w:pPr>
        </w:pPrChange>
      </w:pPr>
    </w:p>
    <w:p w14:paraId="5486F19D" w14:textId="19F3C816" w:rsidR="00FB74AB" w:rsidRPr="00343AD9" w:rsidRDefault="00FB74AB">
      <w:pPr>
        <w:pStyle w:val="Textkrper"/>
        <w:pPrChange w:id="21" w:author="Dennis Hohmann" w:date="2012-04-15T00:39:00Z">
          <w:pPr>
            <w:pStyle w:val="Beschriftung"/>
            <w:ind w:firstLine="2399"/>
          </w:pPr>
        </w:pPrChange>
      </w:pPr>
      <w:r w:rsidRPr="000030DF">
        <w:rPr>
          <w:rPrChange w:id="22" w:author="Dennis Hohmann" w:date="2012-04-15T03:14:00Z">
            <w:rPr>
              <w:b w:val="0"/>
              <w:highlight w:val="yellow"/>
            </w:rPr>
          </w:rPrChange>
        </w:rPr>
        <w:t>ELECTRONIC ASSEMBLY</w:t>
      </w:r>
      <w:r w:rsidR="006105FD" w:rsidRPr="006D50EA">
        <w:rPr>
          <w:rStyle w:val="Funotenzeichen"/>
        </w:rPr>
        <w:footnoteReference w:id="1"/>
      </w:r>
    </w:p>
    <w:p w14:paraId="4F8C7B21" w14:textId="582C6B30" w:rsidR="007451B0" w:rsidRPr="00343AD9" w:rsidRDefault="007451B0">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 xml:space="preserve">LWTP </w:t>
      </w:r>
      <w:proofErr w:type="spellStart"/>
      <w:r w:rsidR="00E6480D" w:rsidRPr="00343AD9">
        <w:t>Touchdisplay</w:t>
      </w:r>
      <w:r w:rsidR="00EA5702">
        <w:t>s</w:t>
      </w:r>
      <w:proofErr w:type="spellEnd"/>
      <w:r w:rsidR="00EA5702">
        <w:t>.</w:t>
      </w:r>
    </w:p>
    <w:p w14:paraId="4E77F625" w14:textId="77777777" w:rsidR="007451B0" w:rsidRPr="00343AD9" w:rsidRDefault="007451B0">
      <w:pPr>
        <w:pStyle w:val="Textkrper"/>
      </w:pPr>
    </w:p>
    <w:p w14:paraId="17B0CFEF" w14:textId="768F7879" w:rsidR="007451B0" w:rsidRPr="00343AD9" w:rsidRDefault="007451B0">
      <w:pPr>
        <w:pStyle w:val="Textkrper"/>
      </w:pPr>
      <w:r w:rsidRPr="00343AD9">
        <w:t>Atmel</w:t>
      </w:r>
      <w:r w:rsidR="006105FD">
        <w:rPr>
          <w:rStyle w:val="Funotenzeichen"/>
        </w:rPr>
        <w:footnoteReference w:id="2"/>
      </w:r>
    </w:p>
    <w:p w14:paraId="65786815" w14:textId="77777777" w:rsidR="0066365A" w:rsidRDefault="00290B6A">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3B18E2DC" w:rsidR="00EF0165" w:rsidRPr="00343AD9" w:rsidRDefault="00EF0165">
      <w:pPr>
        <w:pStyle w:val="Textkrper"/>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r w:rsidR="00EA5702">
        <w:t>.</w:t>
      </w:r>
    </w:p>
    <w:p w14:paraId="54114F7A" w14:textId="77777777" w:rsidR="007451B0" w:rsidRPr="00343AD9" w:rsidRDefault="007451B0">
      <w:pPr>
        <w:pStyle w:val="Textkrper"/>
      </w:pPr>
    </w:p>
    <w:p w14:paraId="4AAA999E" w14:textId="12EBFA22" w:rsidR="0040293A" w:rsidRPr="00343AD9" w:rsidRDefault="0040293A">
      <w:pPr>
        <w:pStyle w:val="Textkrper"/>
      </w:pPr>
      <w:r w:rsidRPr="00343AD9">
        <w:t>CadS</w:t>
      </w:r>
      <w:r w:rsidR="00255A43">
        <w:t>oft</w:t>
      </w:r>
      <w:r w:rsidR="006105FD">
        <w:rPr>
          <w:rStyle w:val="Funotenzeichen"/>
        </w:rPr>
        <w:footnoteReference w:id="4"/>
      </w:r>
    </w:p>
    <w:p w14:paraId="2A4EBDB1" w14:textId="44C3E445" w:rsidR="00C57085" w:rsidRDefault="0040293A">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r w:rsidR="00EA5702">
        <w:t>.</w:t>
      </w:r>
    </w:p>
    <w:p w14:paraId="4D772E9F" w14:textId="7DCBE793" w:rsidR="00F876EC" w:rsidRPr="00A472F1" w:rsidRDefault="00664B21" w:rsidP="00664B21">
      <w:pPr>
        <w:pStyle w:val="berschrift1"/>
      </w:pPr>
      <w:r>
        <w:br w:type="page"/>
      </w:r>
      <w:bookmarkStart w:id="57" w:name="_Toc196133422"/>
      <w:r w:rsidR="0014465C">
        <w:t>Projekt</w:t>
      </w:r>
      <w:r w:rsidR="00CB1140">
        <w:t>beschreibung</w:t>
      </w:r>
      <w:bookmarkEnd w:id="57"/>
    </w:p>
    <w:p w14:paraId="7FC57DE4" w14:textId="4B21CA08" w:rsidR="007451B0" w:rsidRPr="00660612" w:rsidRDefault="00187B56" w:rsidP="001B7DAE">
      <w:pPr>
        <w:pStyle w:val="berschrift2"/>
      </w:pPr>
      <w:bookmarkStart w:id="58" w:name="_Toc196133423"/>
      <w:r w:rsidRPr="00660612">
        <w:t>Motivation</w:t>
      </w:r>
      <w:bookmarkEnd w:id="58"/>
    </w:p>
    <w:p w14:paraId="68427B59" w14:textId="77777777" w:rsidR="007451B0" w:rsidRPr="00660612" w:rsidRDefault="007451B0">
      <w:pPr>
        <w:pStyle w:val="Textkrper"/>
        <w:pPrChange w:id="59" w:author="Dennis Hohmann" w:date="2012-04-15T00:39:00Z">
          <w:pPr/>
        </w:pPrChange>
      </w:pPr>
    </w:p>
    <w:p w14:paraId="10ACAFB5" w14:textId="77777777" w:rsidR="00660612" w:rsidRPr="00660612" w:rsidRDefault="00EF1163">
      <w:pPr>
        <w:pStyle w:val="Textkrper"/>
        <w:pPrChange w:id="60" w:author="Dennis Hohmann" w:date="2012-04-15T00:39:00Z">
          <w:pPr/>
        </w:pPrChange>
      </w:pPr>
      <w:r w:rsidRPr="00660612">
        <w:t xml:space="preserve">Für die Herstellung </w:t>
      </w:r>
      <w:r w:rsidR="00C50726" w:rsidRPr="00660612">
        <w:t xml:space="preserve">einer Platine </w:t>
      </w:r>
      <w:r w:rsidRPr="00660612">
        <w:t xml:space="preserve">gibt es verschiedene Methoden. </w:t>
      </w:r>
      <w:r w:rsidR="00196139" w:rsidRPr="00660612">
        <w:t xml:space="preserve">Das Ausdrucken auf Transferfolie, auf Belichtungsfolie oder die Ausgabe der </w:t>
      </w:r>
      <w:r w:rsidR="00A35D20" w:rsidRPr="00660612">
        <w:t xml:space="preserve">digitalen </w:t>
      </w:r>
      <w:r w:rsidR="002E5C5D" w:rsidRPr="00660612">
        <w:t>Bohr- und Fräsdaten</w:t>
      </w:r>
      <w:r w:rsidR="00196139" w:rsidRPr="00660612">
        <w:t xml:space="preserve"> </w:t>
      </w:r>
      <w:r w:rsidR="00A35D20" w:rsidRPr="00660612">
        <w:t>für</w:t>
      </w:r>
      <w:r w:rsidR="00196139" w:rsidRPr="00660612">
        <w:t xml:space="preserve"> eine Iso</w:t>
      </w:r>
      <w:r w:rsidR="00660612" w:rsidRPr="00660612">
        <w:t>lationsfräse.</w:t>
      </w:r>
    </w:p>
    <w:p w14:paraId="0876ADCC" w14:textId="77777777" w:rsidR="00660612" w:rsidRPr="00660612" w:rsidRDefault="00660612" w:rsidP="00660612">
      <w:pPr>
        <w:pStyle w:val="Textkrper"/>
      </w:pPr>
    </w:p>
    <w:p w14:paraId="56ABD26B" w14:textId="7AA5AADB" w:rsidR="00F530C1" w:rsidRPr="00660612" w:rsidRDefault="002A6CAD">
      <w:pPr>
        <w:pStyle w:val="Textkrper"/>
        <w:pPrChange w:id="61" w:author="Dennis Hohmann" w:date="2012-04-15T00:39:00Z">
          <w:pPr/>
        </w:pPrChange>
      </w:pPr>
      <w:r w:rsidRPr="00660612">
        <w:t>Als erstes muss</w:t>
      </w:r>
      <w:r w:rsidR="006B7393" w:rsidRPr="00660612">
        <w:t xml:space="preserve"> </w:t>
      </w:r>
      <w:r w:rsidR="003136A1" w:rsidRPr="00660612">
        <w:t>d</w:t>
      </w:r>
      <w:r w:rsidR="0084144D" w:rsidRPr="00660612">
        <w:t xml:space="preserve">er Schaltplan erstellt werden. </w:t>
      </w:r>
      <w:r w:rsidR="00EF1163" w:rsidRPr="00660612">
        <w:t>Ist dieser erstellt, folgt als näch</w:t>
      </w:r>
      <w:r w:rsidR="00EF1163" w:rsidRPr="00660612">
        <w:t>s</w:t>
      </w:r>
      <w:r w:rsidR="00EF1163" w:rsidRPr="00660612">
        <w:t>ter Schritt das Erstellen des</w:t>
      </w:r>
      <w:r w:rsidR="006B7393" w:rsidRPr="00660612">
        <w:t xml:space="preserve"> </w:t>
      </w:r>
      <w:r w:rsidR="00EF1163" w:rsidRPr="00660612">
        <w:t>Layouts.</w:t>
      </w:r>
      <w:r w:rsidR="00C04F51" w:rsidRPr="00660612">
        <w:t xml:space="preserve"> </w:t>
      </w:r>
      <w:r w:rsidR="00EF1163" w:rsidRPr="00660612">
        <w:t>Je nach verwendeter Elektro-CAD-Software kann dies auf ve</w:t>
      </w:r>
      <w:r w:rsidR="00EF1163" w:rsidRPr="00660612">
        <w:t>r</w:t>
      </w:r>
      <w:r w:rsidR="00EF1163" w:rsidRPr="00660612">
        <w:t>schiedene Weise erfolgen.</w:t>
      </w:r>
      <w:r w:rsidR="006B7393" w:rsidRPr="00660612">
        <w:t xml:space="preserve"> </w:t>
      </w:r>
      <w:r w:rsidR="00EF1163" w:rsidRPr="00660612">
        <w:t xml:space="preserve">Die hier verwendete Software </w:t>
      </w:r>
      <w:r w:rsidR="00504E53" w:rsidRPr="00660612">
        <w:rPr>
          <w:rFonts w:cs="Arial"/>
        </w:rPr>
        <w:t>„</w:t>
      </w:r>
      <w:r w:rsidR="00504E53" w:rsidRPr="00660612">
        <w:rPr>
          <w:rFonts w:cs="Arial"/>
          <w:b/>
        </w:rPr>
        <w:t>E</w:t>
      </w:r>
      <w:r w:rsidR="00504E53" w:rsidRPr="00660612">
        <w:rPr>
          <w:rFonts w:cs="Arial"/>
        </w:rPr>
        <w:t xml:space="preserve">infach </w:t>
      </w:r>
      <w:r w:rsidR="00504E53" w:rsidRPr="00660612">
        <w:rPr>
          <w:rFonts w:cs="Arial"/>
          <w:b/>
        </w:rPr>
        <w:t>A</w:t>
      </w:r>
      <w:r w:rsidR="00504E53" w:rsidRPr="00660612">
        <w:rPr>
          <w:rFonts w:cs="Arial"/>
        </w:rPr>
        <w:t xml:space="preserve">nzuwendender </w:t>
      </w:r>
      <w:r w:rsidR="00504E53" w:rsidRPr="00660612">
        <w:rPr>
          <w:rFonts w:cs="Arial"/>
          <w:b/>
        </w:rPr>
        <w:t>G</w:t>
      </w:r>
      <w:r w:rsidR="00504E53" w:rsidRPr="00660612">
        <w:rPr>
          <w:rFonts w:cs="Arial"/>
        </w:rPr>
        <w:t>raf</w:t>
      </w:r>
      <w:r w:rsidR="00504E53" w:rsidRPr="00660612">
        <w:rPr>
          <w:rFonts w:cs="Arial"/>
        </w:rPr>
        <w:t>i</w:t>
      </w:r>
      <w:r w:rsidR="00504E53" w:rsidRPr="00660612">
        <w:rPr>
          <w:rFonts w:cs="Arial"/>
        </w:rPr>
        <w:t xml:space="preserve">scher </w:t>
      </w:r>
      <w:r w:rsidR="00504E53" w:rsidRPr="00660612">
        <w:rPr>
          <w:rFonts w:cs="Arial"/>
          <w:b/>
        </w:rPr>
        <w:t>L</w:t>
      </w:r>
      <w:r w:rsidR="00504E53" w:rsidRPr="00660612">
        <w:rPr>
          <w:rFonts w:cs="Arial"/>
        </w:rPr>
        <w:t>ayout-</w:t>
      </w:r>
      <w:r w:rsidR="00504E53" w:rsidRPr="00660612">
        <w:rPr>
          <w:rFonts w:cs="Arial"/>
          <w:b/>
        </w:rPr>
        <w:t>E</w:t>
      </w:r>
      <w:r w:rsidR="00504E53" w:rsidRPr="00660612">
        <w:rPr>
          <w:rFonts w:cs="Arial"/>
        </w:rPr>
        <w:t xml:space="preserve">ditor“, kurz </w:t>
      </w:r>
      <w:r w:rsidR="00DC6474" w:rsidRPr="00660612">
        <w:rPr>
          <w:rFonts w:cs="Arial"/>
        </w:rPr>
        <w:t>„</w:t>
      </w:r>
      <w:r w:rsidR="00DC6474" w:rsidRPr="00660612">
        <w:t>EAGLE“</w:t>
      </w:r>
      <w:r w:rsidR="00504E53" w:rsidRPr="00660612">
        <w:t>,</w:t>
      </w:r>
      <w:r w:rsidR="00DC6474" w:rsidRPr="00660612">
        <w:t xml:space="preserve"> </w:t>
      </w:r>
      <w:r w:rsidR="00EF1163" w:rsidRPr="00660612">
        <w:t>der Firma</w:t>
      </w:r>
      <w:r w:rsidR="00672CFC">
        <w:t xml:space="preserve"> Cad</w:t>
      </w:r>
      <w:r w:rsidR="007849D5" w:rsidRPr="00660612">
        <w:t>Soft</w:t>
      </w:r>
      <w:r w:rsidR="007849D5" w:rsidRPr="00660612">
        <w:rPr>
          <w:rStyle w:val="Funotenzeichen"/>
        </w:rPr>
        <w:footnoteReference w:id="6"/>
      </w:r>
      <w:r w:rsidR="007849D5" w:rsidRPr="00660612">
        <w:t xml:space="preserve">, </w:t>
      </w:r>
      <w:r w:rsidR="003136A1" w:rsidRPr="00660612">
        <w:t xml:space="preserve">bietet hier </w:t>
      </w:r>
      <w:r w:rsidR="00660612" w:rsidRPr="00660612">
        <w:t xml:space="preserve">den </w:t>
      </w:r>
      <w:r w:rsidR="00672CFC" w:rsidRPr="00660612">
        <w:t>sogenannten</w:t>
      </w:r>
      <w:r w:rsidR="00660612" w:rsidRPr="00660612">
        <w:t xml:space="preserve"> Layout-Editor. Ist das Layout erstellt ist die Herstellmethode zu wählen:</w:t>
      </w:r>
    </w:p>
    <w:p w14:paraId="3FB8C127" w14:textId="77777777" w:rsidR="00430022" w:rsidRPr="00660612" w:rsidRDefault="00430022">
      <w:pPr>
        <w:pStyle w:val="Textkrper"/>
        <w:pPrChange w:id="65" w:author="Dennis Hohmann" w:date="2012-04-15T00:39:00Z">
          <w:pPr/>
        </w:pPrChange>
      </w:pPr>
    </w:p>
    <w:p w14:paraId="30F9848A" w14:textId="73390200" w:rsidR="000444AB" w:rsidRPr="00660612" w:rsidRDefault="003136A1">
      <w:pPr>
        <w:pStyle w:val="Textkrper"/>
        <w:rPr>
          <w:rStyle w:val="Betont"/>
        </w:rPr>
        <w:pPrChange w:id="66" w:author="Dennis Hohmann" w:date="2012-04-15T00:39:00Z">
          <w:pPr/>
        </w:pPrChange>
      </w:pPr>
      <w:r w:rsidRPr="00660612">
        <w:rPr>
          <w:rStyle w:val="Betont"/>
        </w:rPr>
        <w:t xml:space="preserve">Das Ausdrucken des </w:t>
      </w:r>
      <w:r w:rsidR="000444AB" w:rsidRPr="00660612">
        <w:rPr>
          <w:rStyle w:val="Betont"/>
        </w:rPr>
        <w:t>Layouts auf eine Transferfolie</w:t>
      </w:r>
    </w:p>
    <w:p w14:paraId="3DCAD8A1" w14:textId="4D2CED63" w:rsidR="00C83C32" w:rsidRDefault="00EC0EA9">
      <w:pPr>
        <w:pStyle w:val="Textkrper"/>
      </w:pPr>
      <w:r w:rsidRPr="00660612">
        <w:t>Diese Methode funktioniert nur mit einem Laserdrucker. Hierbei wird das</w:t>
      </w:r>
      <w:r w:rsidR="006B7393" w:rsidRPr="00660612">
        <w:t xml:space="preserve"> </w:t>
      </w:r>
      <w:r w:rsidRPr="00660612">
        <w:t>Layout in der</w:t>
      </w:r>
      <w:r w:rsidRPr="00343AD9">
        <w:t xml:space="preserve">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00F530C1">
        <w:t>ereit zum Ä</w:t>
      </w:r>
      <w:r w:rsidRPr="00343AD9">
        <w:t>tzen.</w:t>
      </w:r>
    </w:p>
    <w:p w14:paraId="2DD6BF5A" w14:textId="77777777" w:rsidR="00430022" w:rsidRDefault="00430022">
      <w:pPr>
        <w:pStyle w:val="Textkrper"/>
      </w:pPr>
    </w:p>
    <w:p w14:paraId="7CB1BE65" w14:textId="29E579BF" w:rsidR="00EC0EA9" w:rsidRPr="00FC1A5F" w:rsidRDefault="00EC0EA9">
      <w:pPr>
        <w:pStyle w:val="Textkrper"/>
        <w:rPr>
          <w:rStyle w:val="Betont"/>
        </w:rPr>
      </w:pPr>
      <w:r w:rsidRPr="00FC1A5F">
        <w:rPr>
          <w:rStyle w:val="Betont"/>
        </w:rPr>
        <w:t>Das Ausdrucken des Layouts auf eine Belichtungsfolie</w:t>
      </w:r>
    </w:p>
    <w:p w14:paraId="27AE4387" w14:textId="247D4348" w:rsidR="00EC0EA9" w:rsidRDefault="00651FB9">
      <w:pPr>
        <w:pStyle w:val="Textkrper"/>
      </w:pPr>
      <w:r>
        <w:t xml:space="preserve">Im </w:t>
      </w:r>
      <w:r w:rsidRPr="00660612">
        <w:t>Gegensatz zur vorherigen</w:t>
      </w:r>
      <w:r w:rsidR="00F530C1" w:rsidRPr="00660612">
        <w:t xml:space="preserve"> Methode</w:t>
      </w:r>
      <w:r w:rsidR="00EC0EA9" w:rsidRPr="00660612">
        <w:t xml:space="preserve"> kann hier auch ein geeigneter </w:t>
      </w:r>
      <w:r w:rsidR="00F530C1" w:rsidRPr="00660612">
        <w:t>Tintenstrahldrucker</w:t>
      </w:r>
      <w:r w:rsidR="003E3CAC" w:rsidRPr="00660612">
        <w:t xml:space="preserve"> </w:t>
      </w:r>
      <w:r w:rsidR="00EC0EA9" w:rsidRPr="00660612">
        <w:t xml:space="preserve">verwendet werden. Die bedruckte Folie wird </w:t>
      </w:r>
      <w:r w:rsidR="0084144D" w:rsidRPr="00660612">
        <w:t xml:space="preserve">auf einer </w:t>
      </w:r>
      <w:r w:rsidR="006B7393" w:rsidRPr="00660612">
        <w:t xml:space="preserve">Platine </w:t>
      </w:r>
      <w:r w:rsidR="0084144D" w:rsidRPr="00660612">
        <w:t xml:space="preserve">mit </w:t>
      </w:r>
      <w:r w:rsidR="001C5DD9" w:rsidRPr="00660612">
        <w:t xml:space="preserve">Fotobeschichtung </w:t>
      </w:r>
      <w:r w:rsidR="003C79C3" w:rsidRPr="00660612">
        <w:t>ausg</w:t>
      </w:r>
      <w:r w:rsidR="003C79C3" w:rsidRPr="00660612">
        <w:t>e</w:t>
      </w:r>
      <w:r w:rsidR="00660612" w:rsidRPr="00660612">
        <w:t xml:space="preserve">richtet und mit </w:t>
      </w:r>
      <w:r w:rsidR="003C79C3" w:rsidRPr="00660612">
        <w:t xml:space="preserve">UV-Licht auf </w:t>
      </w:r>
      <w:r w:rsidR="001C5DD9" w:rsidRPr="00660612">
        <w:t>das Basismaterial</w:t>
      </w:r>
      <w:r w:rsidR="003C79C3" w:rsidRPr="00660612">
        <w:t xml:space="preserve"> </w:t>
      </w:r>
      <w:r w:rsidR="00F530C1" w:rsidRPr="00660612">
        <w:t>belichtet</w:t>
      </w:r>
      <w:r w:rsidR="003C79C3" w:rsidRPr="00660612">
        <w:t>.</w:t>
      </w:r>
      <w:r w:rsidR="006B7393" w:rsidRPr="00660612">
        <w:t xml:space="preserve"> </w:t>
      </w:r>
      <w:r w:rsidR="003C79C3" w:rsidRPr="00660612">
        <w:t>Im Anschluss an das Belic</w:t>
      </w:r>
      <w:r w:rsidR="003C79C3" w:rsidRPr="00660612">
        <w:t>h</w:t>
      </w:r>
      <w:r w:rsidR="00F530C1" w:rsidRPr="00660612">
        <w:t>ten</w:t>
      </w:r>
      <w:r w:rsidR="003C79C3" w:rsidRPr="00660612">
        <w:t xml:space="preserve"> er</w:t>
      </w:r>
      <w:r w:rsidR="00F530C1" w:rsidRPr="00660612">
        <w:t>folgt das chemische Fixieren und E</w:t>
      </w:r>
      <w:r w:rsidR="003C79C3" w:rsidRPr="00660612">
        <w:t>ntwickeln.</w:t>
      </w:r>
      <w:r w:rsidR="006B7393" w:rsidRPr="00660612">
        <w:t xml:space="preserve"> </w:t>
      </w:r>
      <w:r w:rsidR="00614121" w:rsidRPr="00660612">
        <w:t>In diesem Schritt wird die</w:t>
      </w:r>
      <w:r w:rsidR="003C79C3" w:rsidRPr="00660612">
        <w:t xml:space="preserve"> überschüss</w:t>
      </w:r>
      <w:r w:rsidR="003C79C3" w:rsidRPr="00660612">
        <w:t>i</w:t>
      </w:r>
      <w:r w:rsidR="003C79C3" w:rsidRPr="00660612">
        <w:t xml:space="preserve">ge </w:t>
      </w:r>
      <w:r w:rsidR="001C5DD9" w:rsidRPr="00660612">
        <w:t>Fotobeschichtung</w:t>
      </w:r>
      <w:r w:rsidR="003C79C3" w:rsidRPr="00660612">
        <w:t xml:space="preserve"> entfernt.</w:t>
      </w:r>
      <w:r w:rsidR="006B7393" w:rsidRPr="00660612">
        <w:t xml:space="preserve"> </w:t>
      </w:r>
      <w:r w:rsidR="003C79C3" w:rsidRPr="00660612">
        <w:t>Ab jetzt ist diese Platine ebenfalls be</w:t>
      </w:r>
      <w:r w:rsidR="00F530C1" w:rsidRPr="00660612">
        <w:t>reit zum Ä</w:t>
      </w:r>
      <w:r w:rsidR="003C79C3" w:rsidRPr="00660612">
        <w:t>tzen.</w:t>
      </w:r>
    </w:p>
    <w:p w14:paraId="0CE1863A" w14:textId="77777777" w:rsidR="00660612" w:rsidRDefault="00660612" w:rsidP="00660612">
      <w:pPr>
        <w:pStyle w:val="Textkrper"/>
      </w:pPr>
    </w:p>
    <w:p w14:paraId="5134B54C" w14:textId="430BB2CD" w:rsidR="00660612" w:rsidRPr="00614121" w:rsidRDefault="00660612" w:rsidP="00660612">
      <w:pPr>
        <w:pStyle w:val="Textkrper"/>
      </w:pPr>
      <w:r>
        <w:t>Diese zwei Varianten gehören zu den fotochemischen Herstellmethoden. Die nun folge</w:t>
      </w:r>
      <w:r>
        <w:t>n</w:t>
      </w:r>
      <w:r>
        <w:t>de Methode liegt im Bereich der Spanabtragenden Verfahren:</w:t>
      </w:r>
    </w:p>
    <w:p w14:paraId="32D74DB2" w14:textId="77777777" w:rsidR="00660612" w:rsidRDefault="00660612">
      <w:pPr>
        <w:pStyle w:val="Textkrper"/>
        <w:rPr>
          <w:rStyle w:val="Betont"/>
        </w:rPr>
        <w:pPrChange w:id="67" w:author="Dennis Hohmann" w:date="2012-04-15T00:39:00Z">
          <w:pPr>
            <w:pStyle w:val="Beschriftung"/>
            <w:ind w:left="0" w:firstLine="851"/>
          </w:pPr>
        </w:pPrChange>
      </w:pPr>
      <w:r>
        <w:rPr>
          <w:rStyle w:val="Betont"/>
        </w:rPr>
        <w:br w:type="page"/>
      </w:r>
    </w:p>
    <w:p w14:paraId="22779AD1" w14:textId="08CC7CBC" w:rsidR="00430022" w:rsidRPr="00FC1A5F" w:rsidRDefault="00EC0EA9" w:rsidP="00660612">
      <w:pPr>
        <w:pStyle w:val="Textkrper"/>
        <w:rPr>
          <w:rStyle w:val="Betont"/>
        </w:rPr>
      </w:pPr>
      <w:r w:rsidRPr="00FC1A5F">
        <w:rPr>
          <w:rStyle w:val="Betont"/>
        </w:rPr>
        <w:t>Die Ausgabe der Daten für eine Isolationsfräse</w:t>
      </w:r>
    </w:p>
    <w:p w14:paraId="1984CB87" w14:textId="34E5BA24" w:rsidR="00315859" w:rsidRDefault="003C79C3">
      <w:pPr>
        <w:pStyle w:val="Textkrper"/>
        <w:pPrChange w:id="68" w:author="Dennis Hohmann" w:date="2012-04-15T00:39:00Z">
          <w:pPr>
            <w:pStyle w:val="Beschriftung"/>
            <w:ind w:left="0" w:firstLine="851"/>
          </w:pPr>
        </w:pPrChange>
      </w:pPr>
      <w:r w:rsidRPr="00343AD9">
        <w:t xml:space="preserve">Der Vorteil </w:t>
      </w:r>
      <w:r w:rsidR="007849D5">
        <w:t>dieses Verfahrens</w:t>
      </w:r>
      <w:r w:rsidRPr="00343AD9">
        <w:t xml:space="preserve"> gegenüber </w:t>
      </w:r>
      <w:r w:rsidR="00547AC8">
        <w:t>den</w:t>
      </w:r>
      <w:r w:rsidR="001C5DD9">
        <w:t xml:space="preserve"> beiden anderen liegt darin</w:t>
      </w:r>
      <w:r w:rsidR="00F530C1">
        <w:t>,</w:t>
      </w:r>
      <w:r w:rsidR="001C5DD9">
        <w:t xml:space="preserve"> da</w:t>
      </w:r>
      <w:r w:rsidR="00F530C1">
        <w:t>s</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Layout wird hierb</w:t>
      </w:r>
      <w:r w:rsidR="001C5DD9">
        <w:t>ei nicht geätzt, sondern mit einer g</w:t>
      </w:r>
      <w:r w:rsidR="001C5DD9">
        <w:t>e</w:t>
      </w:r>
      <w:r w:rsidR="001C5DD9">
        <w:t>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latine gefräst. Trotz dieses Vo</w:t>
      </w:r>
      <w:r w:rsidR="008E0D12" w:rsidRPr="00343AD9">
        <w:t>r</w:t>
      </w:r>
      <w:r w:rsidR="008E0D12" w:rsidRPr="00343AD9">
        <w:t xml:space="preserve">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w:t>
      </w:r>
      <w:r w:rsidR="008E0D12" w:rsidRPr="00343AD9">
        <w:t>e</w:t>
      </w:r>
      <w:r w:rsidR="008E0D12" w:rsidRPr="00343AD9">
        <w:t>ren</w:t>
      </w:r>
      <w:r w:rsidR="006B7393" w:rsidRPr="00343AD9">
        <w:t xml:space="preserve"> </w:t>
      </w:r>
      <w:r w:rsidR="007849D5">
        <w:t>Layouts zeigt.</w:t>
      </w:r>
      <w:r w:rsidR="00B76388">
        <w:t xml:space="preserve"> Abhängig von der Platinengröße, den vorgenommenen Ei</w:t>
      </w:r>
      <w:r w:rsidR="00B76388">
        <w:t>n</w:t>
      </w:r>
      <w:r w:rsidR="00B76388">
        <w:t xml:space="preserve">stellungen und der Isolationsbreite, kann der Fräsvorgang </w:t>
      </w:r>
      <w:r w:rsidR="00B76388" w:rsidRPr="00343AD9">
        <w:t>me</w:t>
      </w:r>
      <w:r w:rsidR="00B76388">
        <w:t xml:space="preserve">hrere Stunden in Anspruch nehmen. </w:t>
      </w:r>
      <w:r w:rsidR="008E0D12" w:rsidRPr="00343AD9">
        <w:t>Auch der dabei ent</w:t>
      </w:r>
      <w:r w:rsidR="002A6CAD" w:rsidRPr="00343AD9">
        <w:t>stehende</w:t>
      </w:r>
      <w:r w:rsidR="006B7393" w:rsidRPr="00343AD9">
        <w:t xml:space="preserve"> </w:t>
      </w:r>
      <w:r w:rsidR="007849D5">
        <w:t xml:space="preserve">Bohr- und </w:t>
      </w:r>
      <w:r w:rsidR="007849D5" w:rsidRPr="00672CFC">
        <w:t>Frässtaub</w:t>
      </w:r>
      <w:r w:rsidR="00547AC8" w:rsidRPr="00672CFC">
        <w:t xml:space="preserve"> </w:t>
      </w:r>
      <w:r w:rsidR="001C5DD9" w:rsidRPr="00672CFC">
        <w:t>muss</w:t>
      </w:r>
      <w:r w:rsidR="00547AC8" w:rsidRPr="00672CFC">
        <w:t xml:space="preserve"> abgeführt werden. Der entsche</w:t>
      </w:r>
      <w:r w:rsidR="00547AC8" w:rsidRPr="00672CFC">
        <w:t>i</w:t>
      </w:r>
      <w:r w:rsidR="00547AC8" w:rsidRPr="00672CFC">
        <w:t xml:space="preserve">dende Vorteil dieser </w:t>
      </w:r>
      <w:r w:rsidR="00A7790E" w:rsidRPr="00672CFC">
        <w:t>Methode ist die hohe Genauigkeit</w:t>
      </w:r>
      <w:r w:rsidR="00547AC8" w:rsidRPr="00672CFC">
        <w:t>. Ein</w:t>
      </w:r>
      <w:r w:rsidR="00CA3318" w:rsidRPr="00672CFC">
        <w:t xml:space="preserve">e Platine </w:t>
      </w:r>
      <w:r w:rsidR="00B76388" w:rsidRPr="00672CFC">
        <w:t xml:space="preserve">mit beispielsweise </w:t>
      </w:r>
      <w:r w:rsidR="00CA3318" w:rsidRPr="00672CFC">
        <w:t xml:space="preserve">40 Bauteilen und </w:t>
      </w:r>
      <w:r w:rsidR="00B76388" w:rsidRPr="00672CFC">
        <w:t xml:space="preserve">einigen </w:t>
      </w:r>
      <w:r w:rsidR="00672CFC" w:rsidRPr="00672CFC">
        <w:t>VIAs</w:t>
      </w:r>
      <w:r w:rsidR="00547AC8" w:rsidRPr="00672CFC">
        <w:t xml:space="preserve"> </w:t>
      </w:r>
      <w:r w:rsidR="00CA3318" w:rsidRPr="00672CFC">
        <w:t>kann leicht auf über 200 Bohrungen kommen. Diese mit der Hand auszuführen erfordert eine hohe Konzentration sowie eine ruhige</w:t>
      </w:r>
      <w:r w:rsidR="00CA3318">
        <w:t xml:space="preserve"> Hand.</w:t>
      </w:r>
    </w:p>
    <w:p w14:paraId="423BD9BB" w14:textId="77777777" w:rsidR="00CA3318" w:rsidRDefault="00CA3318">
      <w:pPr>
        <w:pStyle w:val="Textkrper"/>
        <w:pPrChange w:id="69" w:author="Dennis Hohmann" w:date="2012-04-15T00:39:00Z">
          <w:pPr>
            <w:pStyle w:val="Beschriftung"/>
            <w:ind w:left="0" w:firstLine="851"/>
          </w:pPr>
        </w:pPrChange>
      </w:pPr>
    </w:p>
    <w:p w14:paraId="14482EFB" w14:textId="0DE65473" w:rsidR="007207AA" w:rsidRPr="00122D20" w:rsidRDefault="008E0D12">
      <w:pPr>
        <w:pStyle w:val="Textkrper"/>
        <w:pPrChange w:id="70" w:author="Dennis Hohmann" w:date="2012-04-15T00:39:00Z">
          <w:pPr>
            <w:pStyle w:val="Beschriftung"/>
            <w:ind w:left="0" w:firstLine="851"/>
          </w:pPr>
        </w:pPrChange>
      </w:pPr>
      <w:r w:rsidRPr="00122D20">
        <w:t xml:space="preserve">Das Projekt </w:t>
      </w:r>
      <w:r w:rsidR="00A7790E" w:rsidRPr="00A7790E">
        <w:t>CNC-Steuerung</w:t>
      </w:r>
      <w:r w:rsidRPr="00122D20">
        <w:t xml:space="preserve"> </w:t>
      </w:r>
      <w:r w:rsidR="003E57C2">
        <w:t>setzt an</w:t>
      </w:r>
      <w:r w:rsidR="00A7790E">
        <w:t xml:space="preserve"> der</w:t>
      </w:r>
      <w:r w:rsidR="003E57C2">
        <w:t xml:space="preserve">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w:t>
      </w:r>
      <w:r w:rsidR="001F2EED">
        <w:t>a</w:t>
      </w:r>
      <w:r w:rsidR="001F2EED">
        <w:t xml:space="preserve">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1B7DAE">
      <w:pPr>
        <w:pStyle w:val="berschrift2"/>
      </w:pPr>
      <w:bookmarkStart w:id="71" w:name="_Toc196133424"/>
      <w:r>
        <w:t>Aufgabenstellung</w:t>
      </w:r>
      <w:bookmarkEnd w:id="71"/>
    </w:p>
    <w:p w14:paraId="2C2EB955" w14:textId="77777777" w:rsidR="00E9311C" w:rsidRDefault="00E9311C">
      <w:pPr>
        <w:pStyle w:val="Textkrper"/>
        <w:pPrChange w:id="72" w:author="Dennis Hohmann" w:date="2012-04-15T00:39:00Z">
          <w:pPr>
            <w:pStyle w:val="Beschriftung"/>
            <w:ind w:left="0" w:firstLine="851"/>
          </w:pPr>
        </w:pPrChange>
      </w:pPr>
    </w:p>
    <w:p w14:paraId="6F55C59C" w14:textId="5FA9E363" w:rsidR="00E9311C" w:rsidRDefault="00BC3FD6">
      <w:pPr>
        <w:pStyle w:val="Textkrper"/>
        <w:pPrChange w:id="73" w:author="Dennis Hohmann" w:date="2012-04-15T00:39:00Z">
          <w:pPr>
            <w:pStyle w:val="Beschriftung"/>
            <w:ind w:left="0" w:firstLine="851"/>
          </w:pPr>
        </w:pPrChange>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AE1258">
        <w:t>ein</w:t>
      </w:r>
      <w:r w:rsidR="00ED434A">
        <w:t xml:space="preserve"> Ausgabeformat</w:t>
      </w:r>
      <w:r w:rsidR="00E9311C">
        <w:t xml:space="preserve"> </w:t>
      </w:r>
      <w:r w:rsidR="00ED434A">
        <w:t>des EAGLE</w:t>
      </w:r>
      <w:r w:rsidR="00E9311C">
        <w:t xml:space="preserve"> Elektro-CAD-</w:t>
      </w:r>
      <w:r w:rsidR="00ED434A">
        <w:t>Programms</w:t>
      </w:r>
      <w:r w:rsidR="00E9311C">
        <w:t xml:space="preserve"> </w:t>
      </w:r>
      <w:r w:rsidR="00AE1258">
        <w:t>interpretier</w:t>
      </w:r>
      <w:r w:rsidRPr="00E9311C">
        <w:t xml:space="preserve">en </w:t>
      </w:r>
      <w:r w:rsidR="00CC1D9C" w:rsidRPr="00E9311C">
        <w:t xml:space="preserve">kann und für eine </w:t>
      </w:r>
      <w:r w:rsidR="00ED434A">
        <w:t>2D-CNC-Maschine</w:t>
      </w:r>
      <w:r w:rsidRPr="00E9311C">
        <w:t xml:space="preserve"> </w:t>
      </w:r>
      <w:r w:rsidR="00C94741" w:rsidRPr="00E9311C">
        <w:t>ohne</w:t>
      </w:r>
      <w:r w:rsidR="001E0A31" w:rsidRPr="00E9311C">
        <w:t xml:space="preserve"> </w:t>
      </w:r>
      <w:r w:rsidR="00ED434A">
        <w:t xml:space="preserve">eigene Steuerung </w:t>
      </w:r>
      <w:r w:rsidR="00671849" w:rsidRPr="00E9311C">
        <w:t>umsetzt</w:t>
      </w:r>
      <w:r w:rsidRPr="00E9311C">
        <w:t>.</w:t>
      </w:r>
      <w:r w:rsidR="00B655A5" w:rsidRPr="00E9311C">
        <w:t xml:space="preserve"> Um Flexibilität zu g</w:t>
      </w:r>
      <w:r w:rsidR="00B655A5" w:rsidRPr="00E9311C">
        <w:t>e</w:t>
      </w:r>
      <w:r w:rsidR="00B655A5" w:rsidRPr="00E9311C">
        <w:t>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 xml:space="preserve">ersorgung </w:t>
      </w:r>
      <w:r w:rsidR="00ED434A">
        <w:t xml:space="preserve">soll </w:t>
      </w:r>
      <w:r w:rsidR="00671849" w:rsidRPr="00E9311C">
        <w:t>aus dem 230</w:t>
      </w:r>
      <w:r w:rsidR="00ED434A">
        <w:t xml:space="preserve"> </w:t>
      </w:r>
      <w:r w:rsidR="00671849" w:rsidRPr="00E9311C">
        <w:t>V</w:t>
      </w:r>
      <w:r w:rsidR="00CC1D9C" w:rsidRPr="00E9311C">
        <w:t xml:space="preserve"> AC</w:t>
      </w:r>
      <w:r w:rsidR="00ED434A">
        <w:t>-</w:t>
      </w:r>
      <w:r w:rsidR="00671849" w:rsidRPr="00E9311C">
        <w:t>Netz</w:t>
      </w:r>
      <w:r w:rsidR="00ED434A">
        <w:t xml:space="preserve"> erfolgen. Aus Siche</w:t>
      </w:r>
      <w:r w:rsidR="00ED434A">
        <w:t>r</w:t>
      </w:r>
      <w:r w:rsidR="00AB021B">
        <w:t>heitsgründen ist</w:t>
      </w:r>
      <w:r w:rsidR="00ED434A">
        <w:t xml:space="preserve"> die Versorgungsspannung</w:t>
      </w:r>
      <w:r w:rsidR="00DC6474" w:rsidRPr="00E9311C">
        <w:t xml:space="preserve"> auf Schutzkleinspannung</w:t>
      </w:r>
      <w:r w:rsidR="00D83822" w:rsidRPr="00E9311C">
        <w:t xml:space="preserve"> </w:t>
      </w:r>
      <w:r w:rsidR="00AB021B">
        <w:t>zu transformieren</w:t>
      </w:r>
      <w:r w:rsidR="00CB0D99" w:rsidRPr="00E9311C">
        <w:t xml:space="preserve"> und </w:t>
      </w:r>
      <w:r w:rsidR="00DC6474" w:rsidRPr="00E9311C">
        <w:t>als Versorgung für die CNC-Steuerung</w:t>
      </w:r>
      <w:r w:rsidR="00A05FE3" w:rsidRPr="00E9311C">
        <w:t xml:space="preserve"> </w:t>
      </w:r>
      <w:r w:rsidR="00AB021B">
        <w:t xml:space="preserve">zu </w:t>
      </w:r>
      <w:r w:rsidR="00A05FE3" w:rsidRPr="00E9311C">
        <w:t>verwen</w:t>
      </w:r>
      <w:r w:rsidR="00AB021B">
        <w:t>den</w:t>
      </w:r>
      <w:r w:rsidR="00DC6474" w:rsidRPr="00E9311C">
        <w:t>.</w:t>
      </w:r>
      <w:r w:rsidR="00AB021B">
        <w:t xml:space="preserve"> </w:t>
      </w:r>
      <w:r w:rsidR="00E9311C" w:rsidRPr="00E9311C">
        <w:t xml:space="preserve">Die mittels </w:t>
      </w:r>
      <w:r w:rsidR="00AB021B">
        <w:t>EAGLE</w:t>
      </w:r>
      <w:r w:rsidR="00E9311C" w:rsidRPr="00E9311C">
        <w:t xml:space="preserve"> erstellten Bohr- und Fräsdaten können grundsätzlich in verschi</w:t>
      </w:r>
      <w:r w:rsidR="00E9311C" w:rsidRPr="00E9311C">
        <w:t>e</w:t>
      </w:r>
      <w:r w:rsidR="00E9311C" w:rsidRPr="00E9311C">
        <w:t>denen Formaten vorliegen, wie z.B. HPGL</w:t>
      </w:r>
      <w:r w:rsidR="00F52439">
        <w:t>, Gerber, oder G-</w:t>
      </w:r>
      <w:r w:rsidR="00E9311C" w:rsidRPr="00E9311C">
        <w:t xml:space="preserve">Code. </w:t>
      </w:r>
      <w:r w:rsidR="00610358">
        <w:t>Da die</w:t>
      </w:r>
      <w:r w:rsidR="00F04C30">
        <w:t xml:space="preserve">, </w:t>
      </w:r>
      <w:r w:rsidR="00672CFC">
        <w:t>von</w:t>
      </w:r>
      <w:r w:rsidR="00E9311C" w:rsidRPr="00E9311C">
        <w:t xml:space="preserve"> EAGLE erzeugten D</w:t>
      </w:r>
      <w:r w:rsidR="00E9311C">
        <w:t>aten</w:t>
      </w:r>
      <w:r w:rsidR="00660612">
        <w:t>,</w:t>
      </w:r>
      <w:r w:rsidR="00E9311C">
        <w:t xml:space="preserve"> meist</w:t>
      </w:r>
      <w:r w:rsidR="00672CFC">
        <w:t>ens</w:t>
      </w:r>
      <w:r w:rsidR="00E9311C">
        <w:t xml:space="preserve"> in </w:t>
      </w:r>
      <w:r w:rsidR="00610358">
        <w:t>dem Fo</w:t>
      </w:r>
      <w:r w:rsidR="00610358">
        <w:t>r</w:t>
      </w:r>
      <w:r w:rsidR="00610358">
        <w:t xml:space="preserve">mat </w:t>
      </w:r>
      <w:r w:rsidR="00F52439">
        <w:t>G-Code</w:t>
      </w:r>
      <w:r w:rsidR="00E9311C">
        <w:t xml:space="preserve"> vor</w:t>
      </w:r>
      <w:r w:rsidR="00672CFC">
        <w:t xml:space="preserve"> liegen</w:t>
      </w:r>
      <w:r w:rsidR="00610358">
        <w:t xml:space="preserve"> </w:t>
      </w:r>
      <w:r w:rsidR="00E9311C">
        <w:t>konzentriert sich dieses Projekt auf dieses Format.</w:t>
      </w:r>
    </w:p>
    <w:p w14:paraId="6C2555B4" w14:textId="77777777" w:rsidR="00E9311C" w:rsidRPr="00E9311C" w:rsidRDefault="00E9311C">
      <w:pPr>
        <w:pStyle w:val="Textkrper"/>
      </w:pPr>
    </w:p>
    <w:p w14:paraId="6F6AC9CD" w14:textId="5121FF60" w:rsidR="000C1C73" w:rsidRDefault="005F5925">
      <w:pPr>
        <w:pStyle w:val="Textkrper"/>
        <w:rPr>
          <w:b/>
          <w:u w:val="single"/>
        </w:rPr>
      </w:pPr>
      <w:r w:rsidRPr="00E9311C">
        <w:t>Die Dauer der</w:t>
      </w:r>
      <w:r w:rsidR="00DC6474" w:rsidRPr="00E9311C">
        <w:t xml:space="preserve"> Projekt</w:t>
      </w:r>
      <w:r w:rsidRPr="00E9311C">
        <w:t>arbeit</w:t>
      </w:r>
      <w:r w:rsidR="00ED434A">
        <w:t xml:space="preserve"> beträgt maximal sechs</w:t>
      </w:r>
      <w:r w:rsidR="00D83822" w:rsidRPr="00E9311C">
        <w:t xml:space="preserve"> Monate</w:t>
      </w:r>
      <w:r w:rsidR="00DC6474" w:rsidRPr="00E9311C">
        <w:t xml:space="preserve">, Abgabetermin ist der </w:t>
      </w:r>
      <w:r w:rsidR="00DC6474" w:rsidRPr="00E9311C">
        <w:rPr>
          <w:b/>
          <w:u w:val="single"/>
        </w:rPr>
        <w:t>16.04.201</w:t>
      </w:r>
      <w:r w:rsidR="000C1C73" w:rsidRPr="00E9311C">
        <w:rPr>
          <w:b/>
          <w:u w:val="single"/>
        </w:rPr>
        <w:t>2</w:t>
      </w:r>
      <w:r w:rsidR="00AB021B" w:rsidRPr="00AB021B">
        <w:t>.</w:t>
      </w:r>
    </w:p>
    <w:p w14:paraId="4035597C" w14:textId="23C76674" w:rsidR="008500CE" w:rsidDel="00801587" w:rsidRDefault="008500CE">
      <w:pPr>
        <w:pStyle w:val="Textkrper"/>
        <w:rPr>
          <w:del w:id="74" w:author="Dennis Hohmann" w:date="2012-04-15T01:46:00Z"/>
        </w:rPr>
      </w:pPr>
    </w:p>
    <w:p w14:paraId="7664AC18" w14:textId="2D73352A" w:rsidR="00E71314" w:rsidRDefault="008500CE" w:rsidP="008500CE">
      <w:pPr>
        <w:pStyle w:val="berschrift2"/>
      </w:pPr>
      <w:r>
        <w:br w:type="page"/>
      </w:r>
      <w:bookmarkStart w:id="75" w:name="_Toc196133425"/>
      <w:ins w:id="76" w:author="Dennis Hohmann" w:date="2012-04-15T01:33:00Z">
        <w:r w:rsidR="0016499C" w:rsidRPr="001D6AB0">
          <w:rPr>
            <w:noProof/>
            <w:lang w:eastAsia="de-DE"/>
          </w:rPr>
          <w:drawing>
            <wp:anchor distT="0" distB="0" distL="114300" distR="114300" simplePos="0" relativeHeight="251706368" behindDoc="0" locked="0" layoutInCell="1" allowOverlap="1" wp14:anchorId="097BF5D6" wp14:editId="02CEA3F6">
              <wp:simplePos x="0" y="0"/>
              <wp:positionH relativeFrom="column">
                <wp:posOffset>-1188720</wp:posOffset>
              </wp:positionH>
              <wp:positionV relativeFrom="page">
                <wp:posOffset>3051810</wp:posOffset>
              </wp:positionV>
              <wp:extent cx="8229600" cy="4937760"/>
              <wp:effectExtent l="0" t="5080" r="0" b="0"/>
              <wp:wrapTopAndBottom/>
              <wp:docPr id="2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22960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30B08">
        <w:t>Zeitpla</w:t>
      </w:r>
      <w:r w:rsidR="002C757E">
        <w:t>n</w:t>
      </w:r>
      <w:bookmarkEnd w:id="75"/>
    </w:p>
    <w:p w14:paraId="143551FF" w14:textId="5D02FC74" w:rsidR="00DB4318" w:rsidDel="0016499C" w:rsidRDefault="00DB4318" w:rsidP="0016499C">
      <w:pPr>
        <w:ind w:firstLine="131"/>
        <w:rPr>
          <w:del w:id="77" w:author="Dennis Hohmann" w:date="2012-04-15T01:36:00Z"/>
        </w:rPr>
      </w:pPr>
    </w:p>
    <w:p w14:paraId="36B910E7" w14:textId="46C882C5" w:rsidR="00DB4318" w:rsidDel="0016499C" w:rsidRDefault="00DB4318">
      <w:pPr>
        <w:ind w:left="0" w:firstLine="131"/>
        <w:rPr>
          <w:del w:id="78" w:author="Dennis Hohmann" w:date="2012-04-15T01:36:00Z"/>
        </w:rPr>
        <w:pPrChange w:id="79" w:author="Dennis Hohmann" w:date="2012-04-15T01:36:00Z">
          <w:pPr/>
        </w:pPrChange>
      </w:pPr>
    </w:p>
    <w:p w14:paraId="5C9762E0" w14:textId="154D9969" w:rsidR="00DB4318" w:rsidRPr="00DB4318" w:rsidDel="0016499C" w:rsidRDefault="00DB4318" w:rsidP="0016499C">
      <w:pPr>
        <w:ind w:firstLine="131"/>
        <w:rPr>
          <w:del w:id="80" w:author="Dennis Hohmann" w:date="2012-04-15T01:36:00Z"/>
        </w:rPr>
      </w:pPr>
    </w:p>
    <w:p w14:paraId="3ED55C7B" w14:textId="249112E4" w:rsidR="00102969" w:rsidRDefault="00155C1B">
      <w:pPr>
        <w:pStyle w:val="Beschriftung"/>
        <w:ind w:firstLine="131"/>
        <w:pPrChange w:id="81" w:author="Dennis Hohmann" w:date="2012-04-15T01:36:00Z">
          <w:pPr>
            <w:pStyle w:val="Beschriftung"/>
            <w:ind w:left="0" w:firstLine="851"/>
          </w:pPr>
        </w:pPrChange>
      </w:pPr>
      <w:bookmarkStart w:id="82" w:name="_Toc195118413"/>
      <w:bookmarkStart w:id="83" w:name="_Toc195150482"/>
      <w:bookmarkStart w:id="84" w:name="_Toc196133867"/>
      <w:r>
        <w:t xml:space="preserve">Abbildung </w:t>
      </w:r>
      <w:ins w:id="85" w:author="Dennis Hohmann" w:date="2012-04-15T03:12:00Z">
        <w:r w:rsidR="003C14D1">
          <w:fldChar w:fldCharType="begin"/>
        </w:r>
        <w:r w:rsidR="003C14D1">
          <w:instrText xml:space="preserve"> STYLEREF 2 \s </w:instrText>
        </w:r>
      </w:ins>
      <w:r w:rsidR="003C14D1">
        <w:fldChar w:fldCharType="separate"/>
      </w:r>
      <w:r w:rsidR="003C14D1">
        <w:rPr>
          <w:noProof/>
        </w:rPr>
        <w:t>2.3</w:t>
      </w:r>
      <w:ins w:id="8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87" w:author="Dennis Hohmann" w:date="2012-04-15T03:12:00Z">
        <w:r w:rsidR="003C14D1">
          <w:rPr>
            <w:noProof/>
          </w:rPr>
          <w:t>1</w:t>
        </w:r>
        <w:r w:rsidR="003C14D1">
          <w:fldChar w:fldCharType="end"/>
        </w:r>
      </w:ins>
      <w:del w:id="8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2.3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Projektzeitplan</w:t>
      </w:r>
      <w:bookmarkEnd w:id="82"/>
      <w:bookmarkEnd w:id="83"/>
      <w:bookmarkEnd w:id="84"/>
    </w:p>
    <w:p w14:paraId="14B67128" w14:textId="60DA1DEF" w:rsidR="0093707B" w:rsidRPr="0093707B" w:rsidRDefault="0093707B" w:rsidP="0093707B">
      <w:pPr>
        <w:pStyle w:val="berschrift2"/>
      </w:pPr>
      <w:r>
        <w:br w:type="page"/>
      </w:r>
      <w:bookmarkStart w:id="89" w:name="_Toc196133426"/>
      <w:r w:rsidR="00877D84">
        <w:t>Planung</w:t>
      </w:r>
      <w:bookmarkEnd w:id="89"/>
    </w:p>
    <w:p w14:paraId="0E5B022F" w14:textId="02C6FF2D" w:rsidR="00D7103C" w:rsidRDefault="00B232E0">
      <w:pPr>
        <w:pStyle w:val="Textkrper"/>
        <w:pPrChange w:id="90" w:author="Dennis Hohmann" w:date="2012-04-15T00:39:00Z">
          <w:pPr>
            <w:pStyle w:val="Beschriftung"/>
            <w:ind w:left="0" w:firstLine="851"/>
          </w:pPr>
        </w:pPrChange>
      </w:pPr>
      <w:r>
        <w:t xml:space="preserve">Zu Beginn werden die </w:t>
      </w:r>
      <w:r w:rsidR="00625029">
        <w:t>Rahmenb</w:t>
      </w:r>
      <w:r w:rsidR="00764EED">
        <w:t>edingungen</w:t>
      </w:r>
      <w:r w:rsidR="002526D3">
        <w:t xml:space="preserve"> und der Gesamtu</w:t>
      </w:r>
      <w:r w:rsidR="00BD6BAB">
        <w:t xml:space="preserve">mfang </w:t>
      </w:r>
      <w:r w:rsidR="00B0341A">
        <w:t xml:space="preserve">des Projekts </w:t>
      </w:r>
      <w:r>
        <w:t>fest</w:t>
      </w:r>
      <w:r w:rsidR="002526D3">
        <w:t>-ge</w:t>
      </w:r>
      <w:r w:rsidR="00764EED">
        <w:t>le</w:t>
      </w:r>
      <w:r w:rsidR="002526D3">
        <w:t>gt</w:t>
      </w:r>
      <w:r w:rsidR="00764EED">
        <w:t xml:space="preserve">. </w:t>
      </w:r>
      <w:r w:rsidR="00BD6BAB">
        <w:t>Dazu</w:t>
      </w:r>
      <w:r w:rsidR="002526D3">
        <w:t xml:space="preserve"> wird</w:t>
      </w:r>
      <w:r w:rsidR="00764EED">
        <w:t xml:space="preserve"> das Projekt </w:t>
      </w:r>
      <w:r w:rsidR="00D7103C">
        <w:t xml:space="preserve">in </w:t>
      </w:r>
      <w:r>
        <w:t>sieben</w:t>
      </w:r>
      <w:r w:rsidR="00764EED">
        <w:t xml:space="preserve"> Teilabschnitte </w:t>
      </w:r>
      <w:r w:rsidR="00D7103C">
        <w:t>gegliedert</w:t>
      </w:r>
      <w:r w:rsidR="00764EED">
        <w:t>:</w:t>
      </w:r>
    </w:p>
    <w:p w14:paraId="3849A1F7" w14:textId="77777777" w:rsidR="00BD6BAB" w:rsidRDefault="00BD6BAB">
      <w:pPr>
        <w:pStyle w:val="Textkrper"/>
        <w:pPrChange w:id="91" w:author="Dennis Hohmann" w:date="2012-04-15T00:39:00Z">
          <w:pPr>
            <w:pStyle w:val="Beschriftung"/>
            <w:ind w:left="0" w:firstLine="851"/>
          </w:pPr>
        </w:pPrChange>
      </w:pPr>
    </w:p>
    <w:p w14:paraId="66A97784" w14:textId="74A372FD" w:rsidR="00D7103C" w:rsidRPr="00961B58" w:rsidRDefault="00D7103C">
      <w:pPr>
        <w:pStyle w:val="Textkrper"/>
        <w:numPr>
          <w:ilvl w:val="0"/>
          <w:numId w:val="17"/>
        </w:numPr>
        <w:pPrChange w:id="92" w:author="Dennis Hohmann" w:date="2012-04-15T00:39:00Z">
          <w:pPr>
            <w:pStyle w:val="Beschriftung"/>
            <w:ind w:left="0" w:firstLine="851"/>
          </w:pPr>
        </w:pPrChange>
      </w:pPr>
      <w:r w:rsidRPr="00961B58">
        <w:t>Auswahl</w:t>
      </w:r>
      <w:r w:rsidR="00917A79">
        <w:t xml:space="preserve"> </w:t>
      </w:r>
      <w:r w:rsidRPr="00961B58">
        <w:t xml:space="preserve">der </w:t>
      </w:r>
      <w:r w:rsidR="00917A79">
        <w:t xml:space="preserve">zu verwendenden Komponenten, </w:t>
      </w:r>
      <w:r w:rsidR="00BD6BAB" w:rsidRPr="00961B58">
        <w:t>E</w:t>
      </w:r>
      <w:r w:rsidR="00917A79">
        <w:t>rstellung</w:t>
      </w:r>
      <w:r w:rsidRPr="00961B58">
        <w:t xml:space="preserve"> der Pläne </w:t>
      </w:r>
      <w:r w:rsidR="00917A79">
        <w:t xml:space="preserve">und </w:t>
      </w:r>
      <w:r w:rsidRPr="00961B58">
        <w:t>Aufbau e</w:t>
      </w:r>
      <w:r w:rsidRPr="00961B58">
        <w:t>i</w:t>
      </w:r>
      <w:r w:rsidRPr="00961B58">
        <w:t xml:space="preserve">nes </w:t>
      </w:r>
      <w:r w:rsidR="001D6F03">
        <w:t>geeign</w:t>
      </w:r>
      <w:r w:rsidR="001D6F03">
        <w:t>e</w:t>
      </w:r>
      <w:r w:rsidR="001D6F03">
        <w:t xml:space="preserve">ten </w:t>
      </w:r>
      <w:r w:rsidRPr="00961B58">
        <w:t>Entwicklungssystems</w:t>
      </w:r>
    </w:p>
    <w:p w14:paraId="519294B4" w14:textId="77777777" w:rsidR="00BD6BAB" w:rsidRPr="00961B58" w:rsidRDefault="00BD6BAB">
      <w:pPr>
        <w:pStyle w:val="Textkrper"/>
        <w:pPrChange w:id="93" w:author="Dennis Hohmann" w:date="2012-04-15T00:39:00Z">
          <w:pPr>
            <w:pStyle w:val="Beschriftung"/>
            <w:ind w:left="0" w:firstLine="851"/>
          </w:pPr>
        </w:pPrChange>
      </w:pPr>
    </w:p>
    <w:p w14:paraId="0579A305" w14:textId="1582CCB1" w:rsidR="00BD6BAB" w:rsidRPr="00961B58" w:rsidRDefault="00917A79">
      <w:pPr>
        <w:pStyle w:val="Textkrper"/>
        <w:numPr>
          <w:ilvl w:val="0"/>
          <w:numId w:val="17"/>
        </w:numPr>
        <w:pPrChange w:id="94" w:author="Dennis Hohmann" w:date="2012-04-15T00:39:00Z">
          <w:pPr>
            <w:pStyle w:val="Beschriftung"/>
            <w:ind w:left="0" w:firstLine="851"/>
          </w:pPr>
        </w:pPrChange>
      </w:pPr>
      <w:r>
        <w:t xml:space="preserve">Aufbau der </w:t>
      </w:r>
      <w:r w:rsidR="00D7103C" w:rsidRPr="00961B58">
        <w:t xml:space="preserve">Kommunikation </w:t>
      </w:r>
      <w:r w:rsidR="00BD6BAB" w:rsidRPr="00961B58">
        <w:t>zwisc</w:t>
      </w:r>
      <w:r w:rsidR="0018724B" w:rsidRPr="00961B58">
        <w:t>hen einem PC und dem Controller</w:t>
      </w:r>
      <w:r>
        <w:t xml:space="preserve"> zum Steuern und A</w:t>
      </w:r>
      <w:r w:rsidR="00BD6BAB" w:rsidRPr="00961B58">
        <w:t>usg</w:t>
      </w:r>
      <w:r w:rsidR="00BD6BAB" w:rsidRPr="00961B58">
        <w:t>e</w:t>
      </w:r>
      <w:r w:rsidR="00D7103C" w:rsidRPr="00961B58">
        <w:t>be</w:t>
      </w:r>
      <w:r w:rsidR="00BD6BAB" w:rsidRPr="00961B58">
        <w:t>n</w:t>
      </w:r>
      <w:r w:rsidR="00D7103C" w:rsidRPr="00961B58">
        <w:t xml:space="preserve"> von Meldungen</w:t>
      </w:r>
    </w:p>
    <w:p w14:paraId="56447E2D" w14:textId="77777777" w:rsidR="00BD6BAB" w:rsidRPr="00961B58" w:rsidRDefault="00BD6BAB">
      <w:pPr>
        <w:pStyle w:val="Textkrper"/>
        <w:pPrChange w:id="95" w:author="Dennis Hohmann" w:date="2012-04-15T00:39:00Z">
          <w:pPr>
            <w:pStyle w:val="Beschriftung"/>
            <w:ind w:left="0" w:firstLine="851"/>
          </w:pPr>
        </w:pPrChange>
      </w:pPr>
    </w:p>
    <w:p w14:paraId="55E32EB3" w14:textId="4D383F87" w:rsidR="00D7103C" w:rsidRPr="001A4946" w:rsidRDefault="00BD6BAB">
      <w:pPr>
        <w:pStyle w:val="Textkrper"/>
        <w:numPr>
          <w:ilvl w:val="0"/>
          <w:numId w:val="17"/>
        </w:numPr>
        <w:pPrChange w:id="96" w:author="Dennis Hohmann" w:date="2012-04-15T00:39:00Z">
          <w:pPr>
            <w:pStyle w:val="Beschriftung"/>
            <w:ind w:left="0" w:firstLine="851"/>
          </w:pPr>
        </w:pPrChange>
      </w:pPr>
      <w:r w:rsidRPr="001A4946">
        <w:t>A</w:t>
      </w:r>
      <w:r w:rsidR="00D7103C" w:rsidRPr="001A4946">
        <w:t>nsteuerung der Schrittmotoren</w:t>
      </w:r>
      <w:r w:rsidRPr="001A4946">
        <w:t xml:space="preserve">, zunächst </w:t>
      </w:r>
      <w:r w:rsidR="00917A79" w:rsidRPr="001A4946">
        <w:t>für einen</w:t>
      </w:r>
      <w:r w:rsidR="00A5692B" w:rsidRPr="001A4946">
        <w:t xml:space="preserve"> einzelnen Motor</w:t>
      </w:r>
      <w:r w:rsidRPr="001A4946">
        <w:t>,</w:t>
      </w:r>
      <w:r w:rsidR="00917A79" w:rsidRPr="001A4946">
        <w:t xml:space="preserve"> im Folgenden </w:t>
      </w:r>
      <w:r w:rsidRPr="001A4946">
        <w:t xml:space="preserve"> dann </w:t>
      </w:r>
      <w:r w:rsidR="00917A79" w:rsidRPr="001A4946">
        <w:t>für zwei Motoren parallel</w:t>
      </w:r>
      <w:r w:rsidR="001A4946" w:rsidRPr="001A4946">
        <w:t xml:space="preserve"> realisiert</w:t>
      </w:r>
    </w:p>
    <w:p w14:paraId="140DE385" w14:textId="77777777" w:rsidR="00BD6BAB" w:rsidRPr="001A4946" w:rsidRDefault="00BD6BAB">
      <w:pPr>
        <w:pStyle w:val="Textkrper"/>
        <w:pPrChange w:id="97" w:author="Dennis Hohmann" w:date="2012-04-15T00:39:00Z">
          <w:pPr>
            <w:pStyle w:val="Textkrper"/>
            <w:numPr>
              <w:numId w:val="17"/>
            </w:numPr>
            <w:ind w:left="720" w:hanging="360"/>
          </w:pPr>
        </w:pPrChange>
      </w:pPr>
    </w:p>
    <w:p w14:paraId="5B7BCF50" w14:textId="01EA0BBE" w:rsidR="00BD6BAB" w:rsidRPr="001A4946" w:rsidRDefault="00917A79">
      <w:pPr>
        <w:pStyle w:val="Textkrper"/>
        <w:numPr>
          <w:ilvl w:val="0"/>
          <w:numId w:val="17"/>
        </w:numPr>
        <w:pPrChange w:id="98" w:author="Dennis Hohmann" w:date="2012-04-15T00:39:00Z">
          <w:pPr>
            <w:pStyle w:val="Textkrper"/>
          </w:pPr>
        </w:pPrChange>
      </w:pPr>
      <w:r w:rsidRPr="001A4946">
        <w:t>Einlesen von Daten von einem</w:t>
      </w:r>
      <w:r w:rsidR="00D7103C" w:rsidRPr="001A4946">
        <w:t xml:space="preserve"> USB-Stick</w:t>
      </w:r>
      <w:r w:rsidR="00A5692B" w:rsidRPr="001A4946">
        <w:t xml:space="preserve"> sowie die </w:t>
      </w:r>
      <w:r w:rsidRPr="001A4946">
        <w:t>Bereitstellung und Übergabe dieser</w:t>
      </w:r>
      <w:r w:rsidR="00BD6BAB" w:rsidRPr="001A4946">
        <w:t xml:space="preserve"> Daten fü</w:t>
      </w:r>
      <w:r w:rsidRPr="001A4946">
        <w:t>r weitere Funktionen</w:t>
      </w:r>
      <w:r w:rsidR="001A4946" w:rsidRPr="001A4946">
        <w:t xml:space="preserve"> implementiert</w:t>
      </w:r>
    </w:p>
    <w:p w14:paraId="50CAEB89" w14:textId="77777777" w:rsidR="00BD6BAB" w:rsidRPr="001A4946" w:rsidRDefault="00BD6BAB">
      <w:pPr>
        <w:pStyle w:val="Textkrper"/>
        <w:pPrChange w:id="99" w:author="Dennis Hohmann" w:date="2012-04-15T00:39:00Z">
          <w:pPr>
            <w:pStyle w:val="Textkrper"/>
            <w:numPr>
              <w:numId w:val="17"/>
            </w:numPr>
            <w:ind w:left="720" w:hanging="360"/>
          </w:pPr>
        </w:pPrChange>
      </w:pPr>
    </w:p>
    <w:p w14:paraId="59BC0A8E" w14:textId="79B7F5C4" w:rsidR="00D7103C" w:rsidRPr="001A4946" w:rsidRDefault="00917A79">
      <w:pPr>
        <w:pStyle w:val="Textkrper"/>
        <w:numPr>
          <w:ilvl w:val="0"/>
          <w:numId w:val="17"/>
        </w:numPr>
        <w:pPrChange w:id="100" w:author="Dennis Hohmann" w:date="2012-04-15T00:39:00Z">
          <w:pPr>
            <w:pStyle w:val="Textkrper"/>
          </w:pPr>
        </w:pPrChange>
      </w:pPr>
      <w:r w:rsidRPr="001A4946">
        <w:t xml:space="preserve">Auswertung </w:t>
      </w:r>
      <w:r w:rsidR="00507EBE" w:rsidRPr="001A4946">
        <w:t xml:space="preserve">der </w:t>
      </w:r>
      <w:r w:rsidR="00F04C30">
        <w:t>G-</w:t>
      </w:r>
      <w:r w:rsidR="00D7103C" w:rsidRPr="001A4946">
        <w:t>Code</w:t>
      </w:r>
      <w:r w:rsidR="00507EBE" w:rsidRPr="001A4946">
        <w:t xml:space="preserve">-Daten aus den übergebenen Daten; </w:t>
      </w:r>
      <w:r w:rsidR="00BD6BAB" w:rsidRPr="001A4946">
        <w:t>Steuerung der daraus er</w:t>
      </w:r>
      <w:r w:rsidRPr="001A4946">
        <w:t>forderlichen Aktionen</w:t>
      </w:r>
      <w:r w:rsidR="001A4946" w:rsidRPr="001A4946">
        <w:t xml:space="preserve"> umgesetzt</w:t>
      </w:r>
    </w:p>
    <w:p w14:paraId="13BAD298" w14:textId="77777777" w:rsidR="00BD6BAB" w:rsidRPr="00961B58" w:rsidRDefault="00BD6BAB">
      <w:pPr>
        <w:pStyle w:val="Textkrper"/>
        <w:pPrChange w:id="101" w:author="Dennis Hohmann" w:date="2012-04-15T00:39:00Z">
          <w:pPr>
            <w:pStyle w:val="Textkrper"/>
            <w:numPr>
              <w:numId w:val="17"/>
            </w:numPr>
            <w:ind w:left="720" w:hanging="360"/>
          </w:pPr>
        </w:pPrChange>
      </w:pPr>
    </w:p>
    <w:p w14:paraId="1DEDDB41" w14:textId="4302BFAE" w:rsidR="00D7103C" w:rsidRPr="00294DA0" w:rsidRDefault="00294DA0">
      <w:pPr>
        <w:pStyle w:val="Textkrper"/>
        <w:numPr>
          <w:ilvl w:val="0"/>
          <w:numId w:val="17"/>
        </w:numPr>
        <w:rPr>
          <w:rPrChange w:id="102" w:author="Dennis Hohmann" w:date="2012-04-15T01:44:00Z">
            <w:rPr>
              <w:highlight w:val="yellow"/>
            </w:rPr>
          </w:rPrChange>
        </w:rPr>
        <w:pPrChange w:id="103" w:author="Dennis Hohmann" w:date="2012-04-15T00:39:00Z">
          <w:pPr>
            <w:pStyle w:val="Textkrper"/>
          </w:pPr>
        </w:pPrChange>
      </w:pPr>
      <w:ins w:id="104" w:author="Dennis Hohmann" w:date="2012-04-15T01:44:00Z">
        <w:r>
          <w:t xml:space="preserve">Anbindung und Programmierung des </w:t>
        </w:r>
      </w:ins>
      <w:del w:id="105" w:author="Dennis Hohmann" w:date="2012-04-15T01:44:00Z">
        <w:r w:rsidR="00917A79" w:rsidRPr="00294DA0" w:rsidDel="00294DA0">
          <w:rPr>
            <w:rPrChange w:id="106" w:author="Dennis Hohmann" w:date="2012-04-15T01:44:00Z">
              <w:rPr>
                <w:highlight w:val="yellow"/>
              </w:rPr>
            </w:rPrChange>
          </w:rPr>
          <w:delText>Displaya</w:delText>
        </w:r>
        <w:r w:rsidR="00D7103C" w:rsidRPr="00294DA0" w:rsidDel="00294DA0">
          <w:rPr>
            <w:rPrChange w:id="107" w:author="Dennis Hohmann" w:date="2012-04-15T01:44:00Z">
              <w:rPr>
                <w:highlight w:val="yellow"/>
              </w:rPr>
            </w:rPrChange>
          </w:rPr>
          <w:delText>nbindung</w:delText>
        </w:r>
        <w:r w:rsidR="00917A79" w:rsidRPr="00294DA0" w:rsidDel="00294DA0">
          <w:rPr>
            <w:rPrChange w:id="108" w:author="Dennis Hohmann" w:date="2012-04-15T01:44:00Z">
              <w:rPr>
                <w:highlight w:val="yellow"/>
              </w:rPr>
            </w:rPrChange>
          </w:rPr>
          <w:delText xml:space="preserve">, </w:delText>
        </w:r>
      </w:del>
      <w:r w:rsidR="00917A79" w:rsidRPr="00294DA0">
        <w:rPr>
          <w:rPrChange w:id="109" w:author="Dennis Hohmann" w:date="2012-04-15T01:44:00Z">
            <w:rPr>
              <w:highlight w:val="yellow"/>
            </w:rPr>
          </w:rPrChange>
        </w:rPr>
        <w:t>Display</w:t>
      </w:r>
      <w:ins w:id="110" w:author="Dennis Hohmann" w:date="2012-04-15T01:44:00Z">
        <w:r>
          <w:t>s, Erstellen der Oberflächen</w:t>
        </w:r>
      </w:ins>
      <w:del w:id="111" w:author="Dennis Hohmann" w:date="2012-04-15T01:44:00Z">
        <w:r w:rsidR="00917A79" w:rsidRPr="00294DA0" w:rsidDel="00294DA0">
          <w:rPr>
            <w:rPrChange w:id="112" w:author="Dennis Hohmann" w:date="2012-04-15T01:44:00Z">
              <w:rPr>
                <w:highlight w:val="yellow"/>
              </w:rPr>
            </w:rPrChange>
          </w:rPr>
          <w:delText>p</w:delText>
        </w:r>
        <w:r w:rsidR="00BD6BAB" w:rsidRPr="00294DA0" w:rsidDel="00294DA0">
          <w:rPr>
            <w:rPrChange w:id="113" w:author="Dennis Hohmann" w:date="2012-04-15T01:44:00Z">
              <w:rPr>
                <w:highlight w:val="yellow"/>
              </w:rPr>
            </w:rPrChange>
          </w:rPr>
          <w:delText>rogrammierung</w:delText>
        </w:r>
      </w:del>
    </w:p>
    <w:p w14:paraId="012DD34F" w14:textId="77777777" w:rsidR="00BD6BAB" w:rsidRPr="00961B58" w:rsidRDefault="00BD6BAB">
      <w:pPr>
        <w:pStyle w:val="Textkrper"/>
        <w:pPrChange w:id="114" w:author="Dennis Hohmann" w:date="2012-04-15T00:39:00Z">
          <w:pPr>
            <w:pStyle w:val="Textkrper"/>
            <w:numPr>
              <w:numId w:val="17"/>
            </w:numPr>
            <w:ind w:left="720" w:hanging="360"/>
          </w:pPr>
        </w:pPrChange>
      </w:pPr>
    </w:p>
    <w:p w14:paraId="2AC69D3F" w14:textId="2B952C9E" w:rsidR="00D7103C" w:rsidRPr="00961B58" w:rsidRDefault="00507EBE">
      <w:pPr>
        <w:pStyle w:val="Textkrper"/>
        <w:numPr>
          <w:ilvl w:val="0"/>
          <w:numId w:val="17"/>
        </w:numPr>
        <w:pPrChange w:id="115" w:author="Dennis Hohmann" w:date="2012-04-15T00:39:00Z">
          <w:pPr>
            <w:pStyle w:val="Textkrper"/>
          </w:pPr>
        </w:pPrChange>
      </w:pPr>
      <w:r>
        <w:t>Umsetzung</w:t>
      </w:r>
      <w:r w:rsidR="00BD6BAB" w:rsidRPr="00961B58">
        <w:t xml:space="preserve"> des Entwicklungssystems auf eine </w:t>
      </w:r>
      <w:r w:rsidR="00D7103C" w:rsidRPr="00961B58">
        <w:t xml:space="preserve">Platine und </w:t>
      </w:r>
      <w:r>
        <w:t>der Einbau in ein</w:t>
      </w:r>
      <w:r w:rsidR="00BD6BAB" w:rsidRPr="00961B58">
        <w:t xml:space="preserve"> geei</w:t>
      </w:r>
      <w:r w:rsidR="00BD6BAB" w:rsidRPr="00961B58">
        <w:t>g</w:t>
      </w:r>
      <w:r>
        <w:t>netes</w:t>
      </w:r>
      <w:r w:rsidR="00BD6BAB" w:rsidRPr="00961B58">
        <w:t xml:space="preserve"> </w:t>
      </w:r>
      <w:r w:rsidR="00D7103C" w:rsidRPr="00961B58">
        <w:t>Gehäuse</w:t>
      </w:r>
    </w:p>
    <w:p w14:paraId="48BA0FB6" w14:textId="77777777" w:rsidR="00BD6BAB" w:rsidRDefault="00BD6BAB">
      <w:pPr>
        <w:pStyle w:val="Textkrper"/>
        <w:pPrChange w:id="116" w:author="Dennis Hohmann" w:date="2012-04-15T00:39:00Z">
          <w:pPr>
            <w:pStyle w:val="Textkrper"/>
            <w:numPr>
              <w:numId w:val="17"/>
            </w:numPr>
            <w:ind w:left="720" w:hanging="360"/>
          </w:pPr>
        </w:pPrChange>
      </w:pPr>
    </w:p>
    <w:p w14:paraId="1075AD79" w14:textId="12738035" w:rsidR="00BD6BAB" w:rsidRDefault="00BD6BAB">
      <w:pPr>
        <w:pStyle w:val="Textkrper"/>
      </w:pPr>
      <w:r>
        <w:t xml:space="preserve">Die Dokumentation des gesamten </w:t>
      </w:r>
      <w:r w:rsidR="00741B74">
        <w:t xml:space="preserve">Projektes läuft parallel </w:t>
      </w:r>
      <w:r w:rsidR="00507EBE">
        <w:t xml:space="preserve">zu </w:t>
      </w:r>
      <w:r>
        <w:t>diesen Schritten.</w:t>
      </w:r>
    </w:p>
    <w:p w14:paraId="08AE373B" w14:textId="5EABC2A1" w:rsidR="00B26706" w:rsidRDefault="0093707B" w:rsidP="009B472A">
      <w:pPr>
        <w:pStyle w:val="berschrift1"/>
      </w:pPr>
      <w:r>
        <w:br w:type="page"/>
      </w:r>
      <w:bookmarkStart w:id="117" w:name="_Toc196133427"/>
      <w:r w:rsidR="00B26706">
        <w:t>Hardware</w:t>
      </w:r>
      <w:bookmarkEnd w:id="117"/>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6"/>
      </w:tblGrid>
      <w:tr w:rsidR="00DB734F" w14:paraId="5508A1B2" w14:textId="77777777" w:rsidTr="003A7D38">
        <w:trPr>
          <w:trHeight w:val="2485"/>
        </w:trPr>
        <w:tc>
          <w:tcPr>
            <w:tcW w:w="4411" w:type="dxa"/>
          </w:tcPr>
          <w:p w14:paraId="16C1E653" w14:textId="77777777" w:rsidR="003C14D1" w:rsidRDefault="00DB734F">
            <w:pPr>
              <w:keepNext/>
              <w:ind w:left="0" w:firstLine="0"/>
              <w:rPr>
                <w:ins w:id="118" w:author="Dennis Hohmann" w:date="2012-04-15T03:12:00Z"/>
                <w:rFonts w:asciiTheme="majorHAnsi" w:eastAsiaTheme="majorEastAsia" w:hAnsiTheme="majorHAnsi" w:cstheme="majorBidi"/>
                <w:b/>
                <w:bCs/>
                <w:i/>
                <w:iCs/>
                <w:color w:val="4F81BD" w:themeColor="accent1"/>
              </w:rPr>
              <w:pPrChange w:id="119" w:author="Dennis Hohmann" w:date="2012-04-15T03:12:00Z">
                <w:pPr>
                  <w:keepNext/>
                  <w:keepLines/>
                  <w:framePr w:hSpace="142" w:wrap="around" w:vAnchor="text" w:hAnchor="page" w:x="1413" w:y="1071"/>
                  <w:numPr>
                    <w:ilvl w:val="3"/>
                    <w:numId w:val="2"/>
                  </w:numPr>
                  <w:spacing w:before="200" w:line="276" w:lineRule="auto"/>
                  <w:ind w:left="0" w:firstLine="0"/>
                  <w:suppressOverlap/>
                  <w:outlineLvl w:val="3"/>
                </w:pPr>
              </w:pPrChange>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06DB5723" w14:textId="2B75A7E4" w:rsidR="00DB734F" w:rsidDel="003C14D1" w:rsidRDefault="003C14D1" w:rsidP="00DB734F">
            <w:pPr>
              <w:keepNext/>
              <w:ind w:left="0" w:firstLine="0"/>
              <w:rPr>
                <w:del w:id="120" w:author="Dennis Hohmann" w:date="2012-04-15T03:12:00Z"/>
              </w:rPr>
            </w:pPr>
            <w:bookmarkStart w:id="121" w:name="_Toc196133868"/>
            <w:ins w:id="122" w:author="Dennis Hohmann" w:date="2012-04-15T03:12:00Z">
              <w:r>
                <w:t xml:space="preserve">Abbildung </w:t>
              </w:r>
              <w:r>
                <w:fldChar w:fldCharType="begin"/>
              </w:r>
              <w:r>
                <w:instrText xml:space="preserve"> STYLEREF 2 \s </w:instrText>
              </w:r>
            </w:ins>
            <w:r>
              <w:fldChar w:fldCharType="separate"/>
            </w:r>
            <w:r>
              <w:rPr>
                <w:noProof/>
              </w:rPr>
              <w:t>2.4</w:t>
            </w:r>
            <w:ins w:id="123" w:author="Dennis Hohmann" w:date="2012-04-15T03:12:00Z">
              <w:r>
                <w:fldChar w:fldCharType="end"/>
              </w:r>
              <w:r>
                <w:t>.</w:t>
              </w:r>
              <w:r>
                <w:fldChar w:fldCharType="begin"/>
              </w:r>
              <w:r>
                <w:instrText xml:space="preserve"> SEQ Abbildung \* ARABIC \s 2 </w:instrText>
              </w:r>
            </w:ins>
            <w:r>
              <w:fldChar w:fldCharType="separate"/>
            </w:r>
            <w:ins w:id="124" w:author="Dennis Hohmann" w:date="2012-04-15T03:12:00Z">
              <w:r>
                <w:rPr>
                  <w:noProof/>
                </w:rPr>
                <w:t>1</w:t>
              </w:r>
              <w:r>
                <w:fldChar w:fldCharType="end"/>
              </w:r>
              <w:r>
                <w:t>: Atmel ATmega1284P-PU</w:t>
              </w:r>
            </w:ins>
            <w:bookmarkEnd w:id="121"/>
          </w:p>
          <w:p w14:paraId="27AA8DA4" w14:textId="2C93B6AB" w:rsidR="00DB734F" w:rsidRDefault="00DB734F" w:rsidP="0044751F">
            <w:pPr>
              <w:pStyle w:val="Beschriftung"/>
            </w:pPr>
            <w:del w:id="125" w:author="Dennis Hohmann" w:date="2012-04-15T03:12:00Z">
              <w:r w:rsidDel="003C14D1">
                <w:delText xml:space="preserve">Abbildung </w:delText>
              </w:r>
              <w:r w:rsidR="0044751F" w:rsidDel="003C14D1">
                <w:delText>3.1</w:delText>
              </w:r>
              <w:r w:rsidR="002F6ABA" w:rsidDel="003C14D1">
                <w:delText>.</w:delText>
              </w:r>
            </w:del>
            <w:del w:id="126" w:author="Dennis Hohmann" w:date="2012-04-15T03:04:00Z">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del w:id="127" w:author="Dennis Hohmann" w:date="2012-04-15T03:12:00Z">
              <w:r w:rsidDel="003C14D1">
                <w:delText>: Atmel ATmega1284P-PU</w:delText>
              </w:r>
            </w:del>
          </w:p>
        </w:tc>
      </w:tr>
    </w:tbl>
    <w:p w14:paraId="53C6D0B2" w14:textId="0D465472" w:rsidR="00DD6041" w:rsidRDefault="00B26706" w:rsidP="00DD6041">
      <w:pPr>
        <w:pStyle w:val="berschrift2"/>
      </w:pPr>
      <w:bookmarkStart w:id="128" w:name="_Toc196133428"/>
      <w:r w:rsidRPr="00B26706">
        <w:t>Controller</w:t>
      </w:r>
      <w:bookmarkEnd w:id="128"/>
    </w:p>
    <w:p w14:paraId="20BA5E4E" w14:textId="15C83DF0" w:rsidR="005E46A0" w:rsidRDefault="009B6127">
      <w:pPr>
        <w:pStyle w:val="Textkrper"/>
        <w:rPr>
          <w:ins w:id="129" w:author="Dennis Hohmann" w:date="2012-04-15T01:38:00Z"/>
        </w:rPr>
        <w:pPrChange w:id="130" w:author="Dennis Hohmann" w:date="2012-04-15T00:39:00Z">
          <w:pPr>
            <w:pStyle w:val="Beschriftung"/>
            <w:ind w:left="0" w:firstLine="851"/>
          </w:pPr>
        </w:pPrChange>
      </w:pPr>
      <w:r>
        <w:t>D</w:t>
      </w:r>
      <w:r w:rsidR="00B26706" w:rsidRPr="00343AD9">
        <w:t>ie Auswahl des Controllers</w:t>
      </w:r>
      <w:r w:rsidR="004E7764" w:rsidRPr="00343AD9">
        <w:t xml:space="preserve">, dem </w:t>
      </w:r>
      <w:r w:rsidR="0076722C">
        <w:t xml:space="preserve">Kern </w:t>
      </w:r>
      <w:r w:rsidR="004E7764" w:rsidRPr="00343AD9">
        <w:t>des Projekts,</w:t>
      </w:r>
      <w:r w:rsidR="001E513D">
        <w:t xml:space="preserve"> ist</w:t>
      </w:r>
      <w:r w:rsidR="00B26706" w:rsidRPr="00343AD9">
        <w:t xml:space="preserve"> von </w:t>
      </w:r>
      <w:r w:rsidR="00987644" w:rsidRPr="00343AD9">
        <w:t>verschiedenen Fakt</w:t>
      </w:r>
      <w:r w:rsidR="00987644" w:rsidRPr="00343AD9">
        <w:t>o</w:t>
      </w:r>
      <w:r w:rsidR="00987644" w:rsidRPr="00343AD9">
        <w:t xml:space="preserve">ren </w:t>
      </w:r>
      <w:r w:rsidR="00987644" w:rsidRPr="00247CB7">
        <w:t>abhängi</w:t>
      </w:r>
      <w:r w:rsidR="005E46A0" w:rsidRPr="00247CB7">
        <w:t>g. Als</w:t>
      </w:r>
      <w:r w:rsidR="001E513D" w:rsidRPr="00247CB7">
        <w:t xml:space="preserve"> wichtigstes Auswahlkr</w:t>
      </w:r>
      <w:r w:rsidR="001E513D" w:rsidRPr="00247CB7">
        <w:t>i</w:t>
      </w:r>
      <w:r w:rsidR="001E513D" w:rsidRPr="00247CB7">
        <w:t>terium gi</w:t>
      </w:r>
      <w:r w:rsidR="005E46A0" w:rsidRPr="00247CB7">
        <w:t>lt</w:t>
      </w:r>
      <w:r w:rsidR="00987644" w:rsidRPr="00247CB7">
        <w:t xml:space="preserve"> es</w:t>
      </w:r>
      <w:r w:rsidR="005E46A0" w:rsidRPr="00247CB7">
        <w:t>,</w:t>
      </w:r>
      <w:r w:rsidR="00987644" w:rsidRPr="00247CB7">
        <w:t xml:space="preserve"> ein </w:t>
      </w:r>
      <w:r w:rsidR="00092845" w:rsidRPr="00247CB7">
        <w:t>8bit-</w:t>
      </w:r>
      <w:r w:rsidR="00987644" w:rsidRPr="00247CB7">
        <w:t>Controller</w:t>
      </w:r>
      <w:r w:rsidR="005E46A0" w:rsidRPr="00247CB7">
        <w:t xml:space="preserve">, </w:t>
      </w:r>
      <w:r w:rsidR="00987644" w:rsidRPr="00247CB7">
        <w:t>der zu</w:t>
      </w:r>
      <w:r w:rsidR="00092845" w:rsidRPr="00247CB7">
        <w:t>m</w:t>
      </w:r>
      <w:r w:rsidR="00987644" w:rsidRPr="00247CB7">
        <w:t xml:space="preserve"> einen weit verbreitet</w:t>
      </w:r>
      <w:r w:rsidR="00092845" w:rsidRPr="00247CB7">
        <w:t xml:space="preserve"> und günstig ist, </w:t>
      </w:r>
      <w:r w:rsidR="001E513D" w:rsidRPr="00247CB7">
        <w:t>zum anderen</w:t>
      </w:r>
      <w:r w:rsidR="00092845" w:rsidRPr="00247CB7">
        <w:t xml:space="preserve"> einfach </w:t>
      </w:r>
      <w:r w:rsidR="004E7764" w:rsidRPr="00247CB7">
        <w:t xml:space="preserve">und unkompliziert </w:t>
      </w:r>
      <w:r w:rsidR="00092845" w:rsidRPr="00247CB7">
        <w:t>m</w:t>
      </w:r>
      <w:r w:rsidR="00987644" w:rsidRPr="00247CB7">
        <w:t>it dem AVR-Studio der Firma Atmel proje</w:t>
      </w:r>
      <w:r w:rsidR="00987644" w:rsidRPr="00247CB7">
        <w:t>k</w:t>
      </w:r>
      <w:r w:rsidR="00987644" w:rsidRPr="00247CB7">
        <w:t>tiert werden kann</w:t>
      </w:r>
      <w:r w:rsidR="005E46A0" w:rsidRPr="00247CB7">
        <w:t>, zu finden</w:t>
      </w:r>
      <w:r w:rsidR="00987644" w:rsidRPr="00247CB7">
        <w:t>.</w:t>
      </w:r>
      <w:r w:rsidR="00414BA6" w:rsidRPr="00247CB7">
        <w:t xml:space="preserve"> </w:t>
      </w:r>
      <w:r w:rsidR="001E513D" w:rsidRPr="00247CB7">
        <w:t>Außerdem</w:t>
      </w:r>
      <w:r w:rsidR="00A67464" w:rsidRPr="00247CB7">
        <w:t xml:space="preserve"> </w:t>
      </w:r>
      <w:r w:rsidR="00092845" w:rsidRPr="00247CB7">
        <w:t>kamen</w:t>
      </w:r>
      <w:r w:rsidR="00333123" w:rsidRPr="00247CB7">
        <w:t xml:space="preserve"> die Ra</w:t>
      </w:r>
      <w:r w:rsidR="00333123" w:rsidRPr="00247CB7">
        <w:t>h</w:t>
      </w:r>
      <w:r w:rsidR="00333123" w:rsidRPr="00247CB7">
        <w:t>menbedingungen wie</w:t>
      </w:r>
      <w:r w:rsidR="00333123">
        <w:t xml:space="preserve"> zum Beispiel </w:t>
      </w:r>
      <w:r w:rsidR="001E513D">
        <w:t>eine Verso</w:t>
      </w:r>
      <w:r w:rsidR="001E513D">
        <w:t>r</w:t>
      </w:r>
      <w:r w:rsidR="001E513D">
        <w:t xml:space="preserve">gungsspannung von </w:t>
      </w:r>
      <w:r w:rsidR="006B17E3" w:rsidRPr="00343AD9">
        <w:t>5</w:t>
      </w:r>
      <w:r w:rsidR="001E513D">
        <w:t xml:space="preserve"> </w:t>
      </w:r>
      <w:r w:rsidR="006B17E3" w:rsidRPr="00343AD9">
        <w:t>V</w:t>
      </w:r>
      <w:r w:rsidR="006668D0" w:rsidRPr="00343AD9">
        <w:t xml:space="preserve"> DC</w:t>
      </w:r>
      <w:r w:rsidR="00C50726">
        <w:t xml:space="preserve"> und</w:t>
      </w:r>
      <w:r w:rsidR="006B17E3" w:rsidRPr="00343AD9">
        <w:t xml:space="preserve"> </w:t>
      </w:r>
      <w:r w:rsidR="001E513D">
        <w:t>mindestens</w:t>
      </w:r>
      <w:r w:rsidR="006B17E3" w:rsidRPr="00FA6F7D">
        <w:t xml:space="preserve"> </w:t>
      </w:r>
      <w:r w:rsidR="001E513D">
        <w:t>vier</w:t>
      </w:r>
      <w:r w:rsidR="006B17E3" w:rsidRPr="00FA6F7D">
        <w:t xml:space="preserve"> Schnittstellen</w:t>
      </w:r>
      <w:r w:rsidR="001E513D">
        <w:t>, zwei</w:t>
      </w:r>
      <w:r w:rsidR="00FA6F7D" w:rsidRPr="00FA6F7D">
        <w:t xml:space="preserve"> davon</w:t>
      </w:r>
      <w:r w:rsidR="00FA6F7D">
        <w:t xml:space="preserve"> </w:t>
      </w:r>
      <w:r w:rsidR="00FA6F7D" w:rsidRPr="00247CB7">
        <w:t>UART,</w:t>
      </w:r>
      <w:r w:rsidR="0076722C" w:rsidRPr="00247CB7">
        <w:t xml:space="preserve"> </w:t>
      </w:r>
      <w:r w:rsidR="00333123" w:rsidRPr="00247CB7">
        <w:t>als eines der Haupt</w:t>
      </w:r>
      <w:r w:rsidR="001E513D" w:rsidRPr="00247CB7">
        <w:t>-</w:t>
      </w:r>
      <w:r w:rsidR="00333123" w:rsidRPr="00247CB7">
        <w:t xml:space="preserve">kriterien </w:t>
      </w:r>
      <w:r w:rsidR="00092845" w:rsidRPr="00247CB7">
        <w:t>hinzu.</w:t>
      </w:r>
      <w:r w:rsidR="00414BA6" w:rsidRPr="00247CB7">
        <w:t xml:space="preserve"> </w:t>
      </w:r>
      <w:r w:rsidR="00092845" w:rsidRPr="00247CB7">
        <w:t>Ebenso sollte der Controller mind. 16 I/Os zur Verfügung stellen.</w:t>
      </w:r>
      <w:r w:rsidR="0004597F" w:rsidRPr="00247CB7">
        <w:t xml:space="preserve"> </w:t>
      </w:r>
      <w:r w:rsidR="006668D0" w:rsidRPr="00247CB7">
        <w:t xml:space="preserve">Aufgrund </w:t>
      </w:r>
      <w:r w:rsidR="00247CB7" w:rsidRPr="00247CB7">
        <w:t xml:space="preserve">bisheriger </w:t>
      </w:r>
      <w:r w:rsidR="00092845" w:rsidRPr="00247CB7">
        <w:t>Erfahrung</w:t>
      </w:r>
      <w:r w:rsidR="00247CB7" w:rsidRPr="00247CB7">
        <w:t>en des Autors</w:t>
      </w:r>
      <w:r w:rsidR="00FA6F7D" w:rsidRPr="00247CB7">
        <w:t>, aus an</w:t>
      </w:r>
      <w:r w:rsidR="00247CB7" w:rsidRPr="00247CB7">
        <w:t>deren Pr</w:t>
      </w:r>
      <w:r w:rsidR="00247CB7" w:rsidRPr="00247CB7">
        <w:t>o</w:t>
      </w:r>
      <w:r w:rsidR="00247CB7" w:rsidRPr="00247CB7">
        <w:t xml:space="preserve">jekten </w:t>
      </w:r>
      <w:r w:rsidR="00092845" w:rsidRPr="00247CB7">
        <w:t xml:space="preserve">mit der </w:t>
      </w:r>
      <w:r w:rsidR="006C69DB" w:rsidRPr="00247CB7">
        <w:t>AT</w:t>
      </w:r>
      <w:r w:rsidR="00247CB7" w:rsidRPr="00247CB7">
        <w:t>mega-Serie, fällt</w:t>
      </w:r>
      <w:r w:rsidR="00092845" w:rsidRPr="00247CB7">
        <w:t xml:space="preserve"> die Entscheidung auf den Atmel </w:t>
      </w:r>
      <w:r w:rsidR="00F222CB" w:rsidRPr="00247CB7">
        <w:t>AT</w:t>
      </w:r>
      <w:r w:rsidR="00092845" w:rsidRPr="00247CB7">
        <w:t>mega1284P-PU.</w:t>
      </w:r>
      <w:r w:rsidR="0076722C" w:rsidRPr="00247CB7">
        <w:t xml:space="preserve"> </w:t>
      </w:r>
      <w:r w:rsidR="00A5522B" w:rsidRPr="00247CB7">
        <w:t>Die Merkmale dieses M</w:t>
      </w:r>
      <w:r w:rsidR="00A5522B" w:rsidRPr="00247CB7">
        <w:t>o</w:t>
      </w:r>
      <w:r w:rsidR="00A5522B" w:rsidRPr="00247CB7">
        <w:t>dells</w:t>
      </w:r>
      <w:r w:rsidR="005E46A0" w:rsidRPr="00247CB7">
        <w:t xml:space="preserve"> sind:</w:t>
      </w:r>
    </w:p>
    <w:p w14:paraId="1A1489B7" w14:textId="77777777" w:rsidR="00C741EB" w:rsidRPr="00343AD9" w:rsidRDefault="00C741EB">
      <w:pPr>
        <w:pStyle w:val="Textkrper"/>
        <w:pPrChange w:id="131" w:author="Dennis Hohmann" w:date="2012-04-15T00:39:00Z">
          <w:pPr>
            <w:pStyle w:val="Beschriftung"/>
            <w:ind w:left="0" w:firstLine="851"/>
          </w:pPr>
        </w:pPrChange>
      </w:pPr>
    </w:p>
    <w:p w14:paraId="6F65EF46" w14:textId="77777777" w:rsidR="00DC1FEC" w:rsidRPr="00DC1FEC" w:rsidRDefault="00092845">
      <w:pPr>
        <w:pStyle w:val="Textkrper"/>
        <w:numPr>
          <w:ilvl w:val="0"/>
          <w:numId w:val="5"/>
        </w:numPr>
        <w:pPrChange w:id="132" w:author="Dennis Hohmann" w:date="2012-04-15T00:39:00Z">
          <w:pPr>
            <w:pStyle w:val="Beschriftung"/>
            <w:ind w:left="0" w:firstLine="851"/>
          </w:pPr>
        </w:pPrChange>
      </w:pPr>
      <w:r w:rsidRPr="00DC1FEC">
        <w:t>8bit-Controller</w:t>
      </w:r>
    </w:p>
    <w:p w14:paraId="1B82DC68" w14:textId="77777777" w:rsidR="00DC1FEC" w:rsidRPr="00DC1FEC" w:rsidRDefault="00C04F51">
      <w:pPr>
        <w:pStyle w:val="Textkrper"/>
        <w:numPr>
          <w:ilvl w:val="0"/>
          <w:numId w:val="5"/>
        </w:numPr>
        <w:pPrChange w:id="133" w:author="Dennis Hohmann" w:date="2012-04-15T00:39:00Z">
          <w:pPr>
            <w:pStyle w:val="Beschriftung"/>
            <w:ind w:left="0" w:firstLine="851"/>
          </w:pPr>
        </w:pPrChange>
      </w:pPr>
      <w:r w:rsidRPr="00DC1FEC">
        <w:t>40 Pin DIL-Gehäuse</w:t>
      </w:r>
    </w:p>
    <w:p w14:paraId="0CFF9C79" w14:textId="6E9829D9" w:rsidR="00DC1FEC" w:rsidRPr="00DC1FEC" w:rsidRDefault="0044751F">
      <w:pPr>
        <w:pStyle w:val="Textkrper"/>
        <w:numPr>
          <w:ilvl w:val="0"/>
          <w:numId w:val="5"/>
        </w:numPr>
        <w:pPrChange w:id="134" w:author="Dennis Hohmann" w:date="2012-04-15T00:39:00Z">
          <w:pPr>
            <w:pStyle w:val="Beschriftung"/>
            <w:ind w:left="0" w:firstLine="851"/>
          </w:pPr>
        </w:pPrChange>
      </w:pPr>
      <w:r>
        <w:t>bis zu 20 MHz</w:t>
      </w:r>
      <w:r w:rsidR="00DC1FEC" w:rsidRPr="00DC1FEC">
        <w:t xml:space="preserve"> </w:t>
      </w:r>
      <w:r w:rsidR="00A5522B">
        <w:t xml:space="preserve">CPU-Takt </w:t>
      </w:r>
      <w:r w:rsidR="00DC1FEC" w:rsidRPr="00DC1FEC">
        <w:t>mit externem Quarz</w:t>
      </w:r>
    </w:p>
    <w:p w14:paraId="5A2EFEAF" w14:textId="77777777" w:rsidR="00DC1FEC" w:rsidRPr="00DC1FEC" w:rsidRDefault="00DC1FEC">
      <w:pPr>
        <w:pStyle w:val="Textkrper"/>
        <w:numPr>
          <w:ilvl w:val="0"/>
          <w:numId w:val="5"/>
        </w:numPr>
        <w:pPrChange w:id="135" w:author="Dennis Hohmann" w:date="2012-04-15T00:39:00Z">
          <w:pPr>
            <w:pStyle w:val="Beschriftung"/>
            <w:ind w:left="0" w:firstLine="851"/>
          </w:pPr>
        </w:pPrChange>
      </w:pPr>
      <w:r w:rsidRPr="00DC1FEC">
        <w:t>32 I/Os</w:t>
      </w:r>
    </w:p>
    <w:p w14:paraId="787C9FBD" w14:textId="1A82FDA1" w:rsidR="00DC1FEC" w:rsidRPr="00DC1FEC" w:rsidRDefault="00DC1FEC">
      <w:pPr>
        <w:pStyle w:val="Textkrper"/>
        <w:numPr>
          <w:ilvl w:val="0"/>
          <w:numId w:val="5"/>
        </w:numPr>
        <w:pPrChange w:id="136" w:author="Dennis Hohmann" w:date="2012-04-15T00:39:00Z">
          <w:pPr>
            <w:pStyle w:val="Beschriftung"/>
            <w:ind w:left="0" w:firstLine="851"/>
          </w:pPr>
        </w:pPrChange>
      </w:pPr>
      <w:r w:rsidRPr="00DC1FEC">
        <w:t>128kB Flash</w:t>
      </w:r>
    </w:p>
    <w:p w14:paraId="52881C2E" w14:textId="77777777" w:rsidR="00DC1FEC" w:rsidRPr="00DC1FEC" w:rsidRDefault="00DC1FEC">
      <w:pPr>
        <w:pStyle w:val="Textkrper"/>
        <w:numPr>
          <w:ilvl w:val="0"/>
          <w:numId w:val="5"/>
        </w:numPr>
        <w:pPrChange w:id="137" w:author="Dennis Hohmann" w:date="2012-04-15T00:39:00Z">
          <w:pPr>
            <w:pStyle w:val="Beschriftung"/>
            <w:ind w:left="0" w:firstLine="851"/>
          </w:pPr>
        </w:pPrChange>
      </w:pPr>
      <w:r w:rsidRPr="00DC1FEC">
        <w:t>16kB SRAM</w:t>
      </w:r>
    </w:p>
    <w:p w14:paraId="762C2E9A" w14:textId="77777777" w:rsidR="00DC1FEC" w:rsidRPr="00DC1FEC" w:rsidRDefault="00DC1FEC">
      <w:pPr>
        <w:pStyle w:val="Textkrper"/>
        <w:numPr>
          <w:ilvl w:val="0"/>
          <w:numId w:val="5"/>
        </w:numPr>
      </w:pPr>
      <w:r w:rsidRPr="00DC1FEC">
        <w:t>4kB EEPROM</w:t>
      </w:r>
    </w:p>
    <w:p w14:paraId="444F24BD" w14:textId="6F561BCD" w:rsidR="00DC1FEC" w:rsidRPr="00DC1FEC" w:rsidRDefault="00C50726">
      <w:pPr>
        <w:pStyle w:val="Textkrper"/>
        <w:numPr>
          <w:ilvl w:val="0"/>
          <w:numId w:val="5"/>
        </w:numPr>
      </w:pPr>
      <w:r>
        <w:t>2x U</w:t>
      </w:r>
      <w:r w:rsidR="00DC1FEC" w:rsidRPr="00DC1FEC">
        <w:t>ART</w:t>
      </w:r>
    </w:p>
    <w:p w14:paraId="1E2197C8" w14:textId="77777777" w:rsidR="00DC1FEC" w:rsidRPr="00DC1FEC" w:rsidRDefault="00720967">
      <w:pPr>
        <w:pStyle w:val="Textkrper"/>
        <w:numPr>
          <w:ilvl w:val="0"/>
          <w:numId w:val="5"/>
        </w:numPr>
      </w:pPr>
      <w:r w:rsidRPr="00DC1FEC">
        <w:t>1x SPI</w:t>
      </w:r>
    </w:p>
    <w:p w14:paraId="4DCA303D" w14:textId="635EEAD5" w:rsidR="00DC1FEC" w:rsidRDefault="005E46A0">
      <w:pPr>
        <w:pStyle w:val="Textkrper"/>
        <w:numPr>
          <w:ilvl w:val="0"/>
          <w:numId w:val="5"/>
        </w:numPr>
        <w:rPr>
          <w:ins w:id="138" w:author="Dennis Hohmann" w:date="2012-04-15T01:38:00Z"/>
        </w:rPr>
        <w:pPrChange w:id="139" w:author="Dennis Hohmann" w:date="2012-04-15T01:38:00Z">
          <w:pPr>
            <w:pStyle w:val="Beschriftung"/>
            <w:ind w:left="0" w:firstLine="851"/>
          </w:pPr>
        </w:pPrChange>
      </w:pPr>
      <w:r w:rsidRPr="00DC1FEC">
        <w:t>1x TWI</w:t>
      </w:r>
    </w:p>
    <w:p w14:paraId="4B63DD2C" w14:textId="77777777" w:rsidR="00C741EB" w:rsidRDefault="00C741EB">
      <w:pPr>
        <w:pStyle w:val="Textkrper"/>
        <w:pPrChange w:id="140" w:author="Dennis Hohmann" w:date="2012-04-15T01:38:00Z">
          <w:pPr>
            <w:pStyle w:val="Beschriftung"/>
            <w:ind w:left="0" w:firstLine="851"/>
          </w:pPr>
        </w:pPrChange>
      </w:pPr>
    </w:p>
    <w:p w14:paraId="7A7403FB" w14:textId="77777777" w:rsidR="00BD4AB3" w:rsidRDefault="00A5522B">
      <w:pPr>
        <w:pStyle w:val="Textkrper"/>
        <w:rPr>
          <w:ins w:id="141" w:author="Dennis Hohmann" w:date="2012-04-15T01:45:00Z"/>
        </w:rPr>
        <w:pPrChange w:id="142" w:author="Dennis Hohmann" w:date="2012-04-15T00:39:00Z">
          <w:pPr>
            <w:pStyle w:val="Beschriftung"/>
            <w:ind w:left="0" w:firstLine="851"/>
          </w:pPr>
        </w:pPrChange>
      </w:pPr>
      <w:r>
        <w:t>D</w:t>
      </w:r>
      <w:r w:rsidR="00333123">
        <w:t>er a</w:t>
      </w:r>
      <w:r w:rsidR="0004597F">
        <w:t>us</w:t>
      </w:r>
      <w:r w:rsidR="001E513D">
        <w:t xml:space="preserve">gewählte Controller </w:t>
      </w:r>
      <w:r>
        <w:t xml:space="preserve">ist </w:t>
      </w:r>
      <w:r w:rsidR="001E513D">
        <w:t>pink</w:t>
      </w:r>
      <w:r w:rsidR="006B18F7">
        <w:t>ompatibel</w:t>
      </w:r>
      <w:r w:rsidR="0004597F">
        <w:t xml:space="preserve"> zum </w:t>
      </w:r>
      <w:r w:rsidR="006C69DB" w:rsidRPr="00FA6F7D">
        <w:t>AT</w:t>
      </w:r>
      <w:r w:rsidR="001E513D">
        <w:t xml:space="preserve">mega32 und kann somit </w:t>
      </w:r>
      <w:r w:rsidR="0004597F" w:rsidRPr="00FA6F7D">
        <w:t xml:space="preserve">einfach auf dem </w:t>
      </w:r>
      <w:r w:rsidR="004C54E6" w:rsidRPr="00FA6F7D">
        <w:t>in der Entwicklungsphase</w:t>
      </w:r>
      <w:r w:rsidR="0004597F" w:rsidRPr="00FA6F7D">
        <w:t xml:space="preserve"> eingesetzten Pollin </w:t>
      </w:r>
      <w:r w:rsidR="00FA6F7D" w:rsidRPr="00FA6F7D">
        <w:t>ATMEL Evaluations-Board</w:t>
      </w:r>
      <w:r w:rsidR="00FA6F7D">
        <w:rPr>
          <w:rStyle w:val="Funotenzeichen"/>
        </w:rPr>
        <w:footnoteReference w:id="7"/>
      </w:r>
      <w:r w:rsidR="0004597F" w:rsidRPr="00FA6F7D">
        <w:t xml:space="preserve"> </w:t>
      </w:r>
      <w:r w:rsidR="004C54E6" w:rsidRPr="00FA6F7D">
        <w:t>betrieben</w:t>
      </w:r>
      <w:r w:rsidR="0004597F" w:rsidRPr="00FA6F7D">
        <w:t xml:space="preserve"> werden. </w:t>
      </w:r>
      <w:r w:rsidR="004C54E6" w:rsidRPr="00FA6F7D">
        <w:t>Der Vorteil d</w:t>
      </w:r>
      <w:r>
        <w:t>i</w:t>
      </w:r>
      <w:r w:rsidR="004C54E6" w:rsidRPr="00FA6F7D">
        <w:t>es</w:t>
      </w:r>
      <w:r>
        <w:t>es</w:t>
      </w:r>
      <w:r w:rsidR="004C54E6" w:rsidRPr="00FA6F7D">
        <w:t xml:space="preserve"> Boards </w:t>
      </w:r>
      <w:r w:rsidR="00897EC1">
        <w:t xml:space="preserve">liegt darin, </w:t>
      </w:r>
      <w:r w:rsidR="004C54E6">
        <w:t xml:space="preserve">keine weitere </w:t>
      </w:r>
      <w:r w:rsidR="00FA6F7D">
        <w:t>Hardware</w:t>
      </w:r>
      <w:r w:rsidR="004C54E6">
        <w:t xml:space="preserve"> zu benötigen.</w:t>
      </w:r>
    </w:p>
    <w:p w14:paraId="049EF3CE" w14:textId="77777777" w:rsidR="00BD4AB3" w:rsidRDefault="00BD4AB3">
      <w:pPr>
        <w:pStyle w:val="Textkrper"/>
        <w:rPr>
          <w:ins w:id="146" w:author="Dennis Hohmann" w:date="2012-04-15T01:45:00Z"/>
        </w:rPr>
        <w:pPrChange w:id="147" w:author="Dennis Hohmann" w:date="2012-04-15T00:39:00Z">
          <w:pPr>
            <w:pStyle w:val="Beschriftung"/>
            <w:ind w:left="0" w:firstLine="851"/>
          </w:pPr>
        </w:pPrChange>
      </w:pPr>
    </w:p>
    <w:p w14:paraId="34EA07F0" w14:textId="4FC99D28" w:rsidR="00897EC1" w:rsidRDefault="004C54E6">
      <w:pPr>
        <w:pStyle w:val="Textkrper"/>
        <w:pPrChange w:id="148" w:author="Dennis Hohmann" w:date="2012-04-15T00:39:00Z">
          <w:pPr>
            <w:pStyle w:val="Beschriftung"/>
            <w:ind w:left="0" w:firstLine="851"/>
          </w:pPr>
        </w:pPrChange>
      </w:pPr>
      <w:del w:id="149" w:author="Dennis Hohmann" w:date="2012-04-15T01:45:00Z">
        <w:r w:rsidDel="00BD4AB3">
          <w:delText xml:space="preserve"> </w:delText>
        </w:r>
      </w:del>
      <w:r>
        <w:t>Alle wichtigen Komponenten zum Betrieb des Controllers sind auf der Platine vorhanden und können über Steckbrücken</w:t>
      </w:r>
      <w:r w:rsidR="00897EC1">
        <w:t xml:space="preserve"> zugeschaltet</w:t>
      </w:r>
      <w:r w:rsidR="00FA6F7D">
        <w:t xml:space="preserve"> werden. Alle</w:t>
      </w:r>
      <w:r>
        <w:t xml:space="preserve"> Pins sind über einen Wanne</w:t>
      </w:r>
      <w:r>
        <w:t>n</w:t>
      </w:r>
      <w:r>
        <w:t>stecker her</w:t>
      </w:r>
      <w:r w:rsidR="007F3858">
        <w:t>aus</w:t>
      </w:r>
      <w:r>
        <w:t>geführt</w:t>
      </w:r>
      <w:r w:rsidR="00FA6F7D">
        <w:t xml:space="preserve"> und können nach</w:t>
      </w:r>
      <w:r w:rsidR="00897EC1">
        <w:t xml:space="preserve"> Bedarf </w:t>
      </w:r>
      <w:r w:rsidR="00FA6F7D">
        <w:t>beschaltet werden</w:t>
      </w:r>
      <w:r>
        <w:t>.</w:t>
      </w:r>
    </w:p>
    <w:p w14:paraId="43CEEBD7" w14:textId="77777777" w:rsidR="00897EC1" w:rsidRDefault="00897EC1">
      <w:pPr>
        <w:pStyle w:val="Textkrper"/>
        <w:pPrChange w:id="150" w:author="Dennis Hohmann" w:date="2012-04-15T00:39:00Z">
          <w:pPr>
            <w:pStyle w:val="Beschriftung"/>
            <w:ind w:left="0" w:firstLine="851"/>
          </w:pPr>
        </w:pPrChange>
      </w:pPr>
    </w:p>
    <w:p w14:paraId="66E4673B" w14:textId="593B74C8" w:rsidR="00C50726" w:rsidRDefault="00720967">
      <w:pPr>
        <w:pStyle w:val="Textkrper"/>
        <w:pPrChange w:id="151" w:author="Dennis Hohmann" w:date="2012-04-15T00:39:00Z">
          <w:pPr>
            <w:pStyle w:val="Beschriftung"/>
            <w:ind w:left="0" w:firstLine="851"/>
          </w:pPr>
        </w:pPrChange>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F3858">
        <w:rPr>
          <w:rStyle w:val="Funotenzeichen"/>
        </w:rPr>
        <w:footnoteReference w:id="8"/>
      </w:r>
      <w:r w:rsidRPr="00DC1FEC">
        <w:t>.</w:t>
      </w:r>
    </w:p>
    <w:p w14:paraId="3D3B9728" w14:textId="77777777" w:rsidR="00356418" w:rsidRDefault="00356418">
      <w:pPr>
        <w:pStyle w:val="Textkrper"/>
        <w:pPrChange w:id="155" w:author="Dennis Hohmann" w:date="2012-04-15T00:39:00Z">
          <w:pPr>
            <w:pStyle w:val="Beschriftung"/>
            <w:ind w:left="0" w:firstLine="851"/>
          </w:pPr>
        </w:pPrChange>
      </w:pPr>
    </w:p>
    <w:p w14:paraId="1146B98F" w14:textId="4EAF101C" w:rsidR="00903CEF" w:rsidRDefault="00720967" w:rsidP="001B7DAE">
      <w:pPr>
        <w:pStyle w:val="berschrift2"/>
      </w:pPr>
      <w:bookmarkStart w:id="156" w:name="_Toc196133429"/>
      <w:r>
        <w:t>Speichermedium</w:t>
      </w:r>
      <w:bookmarkEnd w:id="156"/>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5580DB3D" w:rsidR="003A7D38" w:rsidRDefault="003A7D38" w:rsidP="003A7D38">
            <w:pPr>
              <w:pStyle w:val="Beschriftung"/>
            </w:pPr>
            <w:bookmarkStart w:id="157" w:name="_Toc196133869"/>
            <w:r>
              <w:t xml:space="preserve">Abbildung </w:t>
            </w:r>
            <w:ins w:id="158" w:author="Dennis Hohmann" w:date="2012-04-15T03:12:00Z">
              <w:r w:rsidR="003C14D1">
                <w:fldChar w:fldCharType="begin"/>
              </w:r>
              <w:r w:rsidR="003C14D1">
                <w:instrText xml:space="preserve"> STYLEREF 2 \s </w:instrText>
              </w:r>
            </w:ins>
            <w:r w:rsidR="003C14D1">
              <w:fldChar w:fldCharType="separate"/>
            </w:r>
            <w:r w:rsidR="003C14D1">
              <w:rPr>
                <w:noProof/>
              </w:rPr>
              <w:t>3.2</w:t>
            </w:r>
            <w:ins w:id="15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60" w:author="Dennis Hohmann" w:date="2012-04-15T03:12:00Z">
              <w:r w:rsidR="003C14D1">
                <w:rPr>
                  <w:noProof/>
                </w:rPr>
                <w:t>1</w:t>
              </w:r>
              <w:r w:rsidR="003C14D1">
                <w:fldChar w:fldCharType="end"/>
              </w:r>
            </w:ins>
            <w:del w:id="16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FTDI </w:t>
            </w:r>
            <w:r w:rsidR="00B0341A">
              <w:t>VDrive2</w:t>
            </w:r>
            <w:r>
              <w:t xml:space="preserve"> USB</w:t>
            </w:r>
            <w:bookmarkEnd w:id="157"/>
          </w:p>
        </w:tc>
      </w:tr>
    </w:tbl>
    <w:p w14:paraId="118DE228" w14:textId="7E88D9FB" w:rsidR="00C04F51" w:rsidRPr="00247CB7" w:rsidRDefault="00D73583">
      <w:pPr>
        <w:pStyle w:val="Textkrper"/>
        <w:pPrChange w:id="162" w:author="Dennis Hohmann" w:date="2012-04-15T00:39:00Z">
          <w:pPr>
            <w:pStyle w:val="Beschriftung"/>
            <w:ind w:left="0" w:firstLine="851"/>
          </w:pPr>
        </w:pPrChange>
      </w:pPr>
      <w:r>
        <w:rPr>
          <w:rStyle w:val="TextkrperZeichen"/>
        </w:rPr>
        <w:t xml:space="preserve">Zum Transport </w:t>
      </w:r>
      <w:r w:rsidR="00720967" w:rsidRPr="00903CEF">
        <w:rPr>
          <w:rStyle w:val="TextkrperZeichen"/>
        </w:rPr>
        <w:t xml:space="preserve">der am PC generierten Daten, </w:t>
      </w:r>
      <w:r w:rsidR="004F02AC">
        <w:rPr>
          <w:rStyle w:val="TextkrperZeichen"/>
        </w:rPr>
        <w:t>sind zwei</w:t>
      </w:r>
      <w:r w:rsidR="00720967" w:rsidRPr="00903CEF">
        <w:rPr>
          <w:rStyle w:val="TextkrperZeichen"/>
        </w:rPr>
        <w:t xml:space="preserve"> Va</w:t>
      </w:r>
      <w:r w:rsidR="004F02AC">
        <w:rPr>
          <w:rStyle w:val="TextkrperZeichen"/>
        </w:rPr>
        <w:t>rianten in der näheren Au</w:t>
      </w:r>
      <w:r w:rsidR="004F02AC">
        <w:rPr>
          <w:rStyle w:val="TextkrperZeichen"/>
        </w:rPr>
        <w:t>s</w:t>
      </w:r>
      <w:r w:rsidR="004F02AC">
        <w:rPr>
          <w:rStyle w:val="TextkrperZeichen"/>
        </w:rPr>
        <w:t xml:space="preserve">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Für die SD-Karte spricht, dass sie sehr leicht und ohne großen technischen Aufwand an einen Co</w:t>
      </w:r>
      <w:r w:rsidR="00720967" w:rsidRPr="00343AD9">
        <w:rPr>
          <w:rStyle w:val="TextkrperZeichen"/>
        </w:rPr>
        <w:t>n</w:t>
      </w:r>
      <w:r w:rsidR="00720967" w:rsidRPr="00343AD9">
        <w:rPr>
          <w:rStyle w:val="TextkrperZeichen"/>
        </w:rPr>
        <w:t xml:space="preserve">troller angebunden werden kann. </w:t>
      </w:r>
      <w:r w:rsidR="00720967" w:rsidRPr="00903CEF">
        <w:rPr>
          <w:rStyle w:val="TextkrperZeichen"/>
        </w:rPr>
        <w:t>Die Schnittstelle einer SD-Karte entspricht de</w:t>
      </w:r>
      <w:r w:rsidR="00473CA9">
        <w:rPr>
          <w:rStyle w:val="TextkrperZeichen"/>
        </w:rPr>
        <w:t>m</w:t>
      </w:r>
      <w:r w:rsidR="00720967" w:rsidRPr="006D76B8">
        <w:t xml:space="preserve"> </w:t>
      </w:r>
      <w:r w:rsidR="00414BA6" w:rsidRPr="006D76B8">
        <w:t>Standard</w:t>
      </w:r>
      <w:r w:rsidR="00720967" w:rsidRPr="006D76B8">
        <w:t xml:space="preserve"> SPI</w:t>
      </w:r>
      <w:r w:rsidR="00473CA9">
        <w:t xml:space="preserve">. </w:t>
      </w:r>
      <w:r w:rsidR="00154C82" w:rsidRPr="00903CEF">
        <w:t>Der Nachteil der SD-Karte ist</w:t>
      </w:r>
      <w:r w:rsidR="00903CEF">
        <w:t xml:space="preserve"> der verwendete Spa</w:t>
      </w:r>
      <w:r w:rsidR="00903CEF">
        <w:t>n</w:t>
      </w:r>
      <w:r w:rsidR="00903CEF">
        <w:t>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9"/>
      </w:r>
      <w:r>
        <w:t>-</w:t>
      </w:r>
      <w:r w:rsidR="00C83F62">
        <w:t>SD Sta</w:t>
      </w:r>
      <w:r w:rsidR="00C83F62">
        <w:t>n</w:t>
      </w:r>
      <w:r w:rsidR="00C83F62">
        <w:t>dards</w:t>
      </w:r>
      <w:r w:rsidR="00206EFB" w:rsidRPr="00903CEF">
        <w:t xml:space="preserve"> liegt dieser bei 3,3</w:t>
      </w:r>
      <w:ins w:id="163" w:author="Dennis Hohmann" w:date="2012-04-15T01:55:00Z">
        <w:r w:rsidR="00C24B2D">
          <w:t> </w:t>
        </w:r>
      </w:ins>
      <w:del w:id="164" w:author="Dennis Hohmann" w:date="2012-04-15T01:55:00Z">
        <w:r w:rsidR="00206EFB" w:rsidRPr="00903CEF" w:rsidDel="00C24B2D">
          <w:delText xml:space="preserve"> </w:delText>
        </w:r>
      </w:del>
      <w:r w:rsidR="00206EFB" w:rsidRPr="00903CEF">
        <w:t>V</w:t>
      </w:r>
      <w:del w:id="165" w:author="Dennis Hohmann" w:date="2012-04-15T01:55:00Z">
        <w:r w:rsidR="00206EFB" w:rsidRPr="00903CEF" w:rsidDel="00C24B2D">
          <w:delText>olt</w:delText>
        </w:r>
      </w:del>
      <w:r w:rsidR="00206EFB" w:rsidRPr="00903CEF">
        <w: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5</w:t>
      </w:r>
      <w:ins w:id="166" w:author="Dennis Hohmann" w:date="2012-04-15T01:55:00Z">
        <w:r w:rsidR="00C24B2D">
          <w:t> </w:t>
        </w:r>
      </w:ins>
      <w:del w:id="167" w:author="Dennis Hohmann" w:date="2012-04-15T01:55:00Z">
        <w:r w:rsidR="009C5174" w:rsidRPr="00343AD9" w:rsidDel="00C24B2D">
          <w:delText xml:space="preserve"> </w:delText>
        </w:r>
      </w:del>
      <w:r w:rsidR="00206EFB" w:rsidRPr="00343AD9">
        <w:t>V</w:t>
      </w:r>
      <w:del w:id="168" w:author="Dennis Hohmann" w:date="2012-04-15T01:55:00Z">
        <w:r w:rsidR="00206EFB" w:rsidRPr="00343AD9" w:rsidDel="00C24B2D">
          <w:delText>olt</w:delText>
        </w:r>
      </w:del>
      <w:r w:rsidR="00206EFB" w:rsidRPr="00343AD9">
        <w:t xml:space="preserve"> </w:t>
      </w:r>
      <w:r w:rsidR="00C83F62">
        <w:t>ausgelegt sind</w:t>
      </w:r>
      <w:r w:rsidR="00206EFB" w:rsidRPr="00343AD9">
        <w:t xml:space="preserve">, </w:t>
      </w:r>
      <w:r w:rsidR="004F02AC">
        <w:t>ist</w:t>
      </w:r>
      <w:r w:rsidR="00206EFB" w:rsidRPr="00343AD9">
        <w:t xml:space="preserve"> hier zusätzli</w:t>
      </w:r>
      <w:r w:rsidR="003753CD">
        <w:t>che</w:t>
      </w:r>
      <w:r w:rsidR="00206EFB" w:rsidRPr="00343AD9">
        <w:t xml:space="preserve"> Hardware </w:t>
      </w:r>
      <w:r w:rsidR="004F02AC">
        <w:t>zur Pege</w:t>
      </w:r>
      <w:r w:rsidR="004F02AC">
        <w:t>l</w:t>
      </w:r>
      <w:r w:rsidR="004F02AC">
        <w:t xml:space="preserve">wandlung </w:t>
      </w:r>
      <w:r w:rsidR="00206EFB" w:rsidRPr="00343AD9">
        <w:t>nötig.</w:t>
      </w:r>
      <w:r w:rsidR="00AF4C67">
        <w:t xml:space="preserve"> </w:t>
      </w:r>
      <w:r w:rsidR="00206EFB" w:rsidRPr="00903CEF">
        <w:t>Der USB-Stick</w:t>
      </w:r>
      <w:r w:rsidR="00473CA9">
        <w:t xml:space="preserve"> kann im </w:t>
      </w:r>
      <w:r w:rsidR="00206EFB" w:rsidRPr="00903CEF">
        <w:t>Gegen</w:t>
      </w:r>
      <w:r w:rsidR="00473CA9">
        <w:t>satz zur SD-Karte</w:t>
      </w:r>
      <w:r w:rsidR="00206EFB" w:rsidRPr="00903CEF">
        <w:t xml:space="preserve"> </w:t>
      </w:r>
      <w:r w:rsidR="00A77A44" w:rsidRPr="00903CEF">
        <w:t>nicht</w:t>
      </w:r>
      <w:r w:rsidR="00206EFB" w:rsidRPr="00903CEF">
        <w:t xml:space="preserve"> direkt an den Co</w:t>
      </w:r>
      <w:r w:rsidR="00206EFB" w:rsidRPr="00903CEF">
        <w:t>n</w:t>
      </w:r>
      <w:r w:rsidR="00206EFB" w:rsidRPr="00903CEF">
        <w:t xml:space="preserve">troller angebunden werden. </w:t>
      </w:r>
      <w:r w:rsidR="00206EFB" w:rsidRPr="00343AD9">
        <w:t xml:space="preserve">Hierzu ist </w:t>
      </w:r>
      <w:r w:rsidR="00E603EB" w:rsidRPr="00343AD9">
        <w:t>ein zusätzlicher Schnittstellenbaustein nötig.</w:t>
      </w:r>
      <w:r w:rsidR="00385BF6">
        <w:t xml:space="preserve"> Der Vorteil der USB-Variante liegt darin</w:t>
      </w:r>
      <w:r w:rsidR="00473CA9">
        <w:t>,</w:t>
      </w:r>
      <w:r w:rsidR="00385BF6">
        <w:t xml:space="preserve"> da</w:t>
      </w:r>
      <w:r w:rsidR="00473CA9">
        <w:t>s</w:t>
      </w:r>
      <w:r w:rsidR="00385BF6">
        <w:t>s auch ältere PCs bzw. Notebook</w:t>
      </w:r>
      <w:r w:rsidR="00473CA9">
        <w:t>s</w:t>
      </w:r>
      <w:r w:rsidR="00385BF6">
        <w:t xml:space="preserve"> über USB-Ports, jedoch nicht zwangsläufig auch SD-Kartenleser, verfügen. Der USB-Stick hat sich im Bereich der Datenmobilität klar durchgesetzt.</w:t>
      </w:r>
      <w:r w:rsidR="00414BA6" w:rsidRPr="00343AD9">
        <w:t xml:space="preserve"> </w:t>
      </w:r>
      <w:r w:rsidR="00385BF6">
        <w:t xml:space="preserve">Derzeit gibt es nur </w:t>
      </w:r>
      <w:r w:rsidR="004F02AC">
        <w:t>wenige</w:t>
      </w:r>
      <w:r w:rsidR="00385BF6">
        <w:t xml:space="preserve"> Hersteller, welche die hier benötigten Schnittstellenkomponenten anbieten</w:t>
      </w:r>
      <w:r w:rsidR="00E603EB" w:rsidRPr="00343AD9">
        <w:t xml:space="preserve">. Der führende Hersteller in diesem Sektor ist die </w:t>
      </w:r>
      <w:r w:rsidR="00E603EB" w:rsidRPr="006D50EA">
        <w:t>Firma FTDI</w:t>
      </w:r>
      <w:r w:rsidR="00385BF6" w:rsidRPr="00E02A84">
        <w:rPr>
          <w:rStyle w:val="Funotenzeichen"/>
        </w:rPr>
        <w:footnoteReference w:id="10"/>
      </w:r>
      <w:r w:rsidR="00E603EB" w:rsidRPr="005A4AB2">
        <w:rPr>
          <w:rPrChange w:id="174" w:author="Dennis Hohmann" w:date="2012-04-15T01:43:00Z">
            <w:rPr>
              <w:b w:val="0"/>
            </w:rPr>
          </w:rPrChange>
        </w:rPr>
        <w:t xml:space="preserve">. </w:t>
      </w:r>
      <w:r w:rsidR="00D07D8C" w:rsidRPr="005A4AB2">
        <w:rPr>
          <w:rPrChange w:id="175" w:author="Dennis Hohmann" w:date="2012-04-15T01:43:00Z">
            <w:rPr>
              <w:b w:val="0"/>
            </w:rPr>
          </w:rPrChange>
        </w:rPr>
        <w:t>Das hier verwendete Modul</w:t>
      </w:r>
      <w:r w:rsidR="00E603EB" w:rsidRPr="005A4AB2">
        <w:rPr>
          <w:rPrChange w:id="176" w:author="Dennis Hohmann" w:date="2012-04-15T01:43:00Z">
            <w:rPr>
              <w:b w:val="0"/>
            </w:rPr>
          </w:rPrChange>
        </w:rPr>
        <w:t xml:space="preserve"> </w:t>
      </w:r>
      <w:r w:rsidR="00473CA9" w:rsidRPr="005A4AB2">
        <w:rPr>
          <w:rPrChange w:id="177" w:author="Dennis Hohmann" w:date="2012-04-15T01:43:00Z">
            <w:rPr>
              <w:b w:val="0"/>
            </w:rPr>
          </w:rPrChange>
        </w:rPr>
        <w:t>V</w:t>
      </w:r>
      <w:r w:rsidR="00723F69" w:rsidRPr="005A4AB2">
        <w:rPr>
          <w:rPrChange w:id="178" w:author="Dennis Hohmann" w:date="2012-04-15T01:43:00Z">
            <w:rPr>
              <w:b w:val="0"/>
            </w:rPr>
          </w:rPrChange>
        </w:rPr>
        <w:t xml:space="preserve">inculum </w:t>
      </w:r>
      <w:r w:rsidR="00B0341A" w:rsidRPr="005A4AB2">
        <w:rPr>
          <w:rPrChange w:id="179" w:author="Dennis Hohmann" w:date="2012-04-15T01:43:00Z">
            <w:rPr>
              <w:b w:val="0"/>
            </w:rPr>
          </w:rPrChange>
        </w:rPr>
        <w:t>VDrive2</w:t>
      </w:r>
      <w:r w:rsidR="00E603EB" w:rsidRPr="005A4AB2">
        <w:rPr>
          <w:rPrChange w:id="180" w:author="Dennis Hohmann" w:date="2012-04-15T01:43:00Z">
            <w:rPr>
              <w:b w:val="0"/>
            </w:rPr>
          </w:rPrChange>
        </w:rPr>
        <w:t xml:space="preserve"> basiert </w:t>
      </w:r>
      <w:r w:rsidR="00E603EB" w:rsidRPr="00247CB7">
        <w:rPr>
          <w:rPrChange w:id="181" w:author="Dennis Hohmann" w:date="2012-04-15T01:43:00Z">
            <w:rPr>
              <w:b w:val="0"/>
            </w:rPr>
          </w:rPrChange>
        </w:rPr>
        <w:t>auf dem USB-Kom</w:t>
      </w:r>
      <w:r w:rsidR="006B3AAE" w:rsidRPr="00247CB7">
        <w:rPr>
          <w:rPrChange w:id="182" w:author="Dennis Hohmann" w:date="2012-04-15T01:43:00Z">
            <w:rPr>
              <w:b w:val="0"/>
            </w:rPr>
          </w:rPrChange>
        </w:rPr>
        <w:t xml:space="preserve">munikationschip VNC1L von </w:t>
      </w:r>
      <w:commentRangeStart w:id="183"/>
      <w:r w:rsidR="006B3AAE" w:rsidRPr="00247CB7">
        <w:rPr>
          <w:rPrChange w:id="184" w:author="Dennis Hohmann" w:date="2012-04-15T01:43:00Z">
            <w:rPr>
              <w:b w:val="0"/>
              <w:highlight w:val="yellow"/>
            </w:rPr>
          </w:rPrChange>
        </w:rPr>
        <w:t>FTDI</w:t>
      </w:r>
      <w:commentRangeEnd w:id="183"/>
      <w:r w:rsidR="00473CA9" w:rsidRPr="00247CB7">
        <w:rPr>
          <w:rStyle w:val="Kommentarzeichen"/>
          <w:bCs w:val="0"/>
          <w:color w:val="auto"/>
        </w:rPr>
        <w:commentReference w:id="183"/>
      </w:r>
      <w:r w:rsidR="006B3AAE" w:rsidRPr="00247CB7">
        <w:rPr>
          <w:rPrChange w:id="185" w:author="Dennis Hohmann" w:date="2012-04-15T01:43:00Z">
            <w:rPr>
              <w:b w:val="0"/>
              <w:highlight w:val="yellow"/>
            </w:rPr>
          </w:rPrChange>
        </w:rPr>
        <w:t>.</w:t>
      </w:r>
    </w:p>
    <w:p w14:paraId="42649E06" w14:textId="77777777" w:rsidR="00C24B2D" w:rsidRDefault="006B18F7">
      <w:pPr>
        <w:pStyle w:val="Textkrper"/>
        <w:rPr>
          <w:ins w:id="186" w:author="Dennis Hohmann" w:date="2012-04-15T01:53:00Z"/>
        </w:rPr>
        <w:pPrChange w:id="187" w:author="Dennis Hohmann" w:date="2012-04-15T00:39:00Z">
          <w:pPr>
            <w:pStyle w:val="Beschriftung"/>
            <w:ind w:left="0" w:firstLine="851"/>
          </w:pPr>
        </w:pPrChange>
      </w:pPr>
      <w:r w:rsidRPr="00247CB7">
        <w:t xml:space="preserve">Das </w:t>
      </w:r>
      <w:r w:rsidR="00B0341A" w:rsidRPr="00247CB7">
        <w:t>VDrive2</w:t>
      </w:r>
      <w:r w:rsidR="00D07D8C" w:rsidRPr="00247CB7">
        <w:t xml:space="preserve">-Modul wird mit der </w:t>
      </w:r>
      <w:r w:rsidR="00BA493A" w:rsidRPr="00247CB7">
        <w:t>entsprechenden</w:t>
      </w:r>
      <w:r w:rsidR="00D07D8C" w:rsidRPr="00247CB7">
        <w:t xml:space="preserve"> Firmware und der dazugehörigen Sof</w:t>
      </w:r>
      <w:r w:rsidR="00D07D8C" w:rsidRPr="00247CB7">
        <w:t>t</w:t>
      </w:r>
      <w:r w:rsidR="00D07D8C" w:rsidRPr="00247CB7">
        <w:t xml:space="preserve">ware </w:t>
      </w:r>
      <w:r w:rsidR="00D07D8C" w:rsidRPr="00247CB7">
        <w:rPr>
          <w:rPrChange w:id="188" w:author="Dennis Hohmann" w:date="2012-04-14T18:32:00Z">
            <w:rPr>
              <w:b w:val="0"/>
            </w:rPr>
          </w:rPrChange>
        </w:rPr>
        <w:t>„</w:t>
      </w:r>
      <w:r w:rsidR="00D07D8C" w:rsidRPr="00247CB7">
        <w:rPr>
          <w:rFonts w:cs="Arial"/>
          <w:rPrChange w:id="189" w:author="Dennis Hohmann" w:date="2012-04-14T18:32:00Z">
            <w:rPr>
              <w:rFonts w:cs="Arial"/>
              <w:b w:val="0"/>
            </w:rPr>
          </w:rPrChange>
        </w:rPr>
        <w:t>Vinculum Firmware Customiser</w:t>
      </w:r>
      <w:r w:rsidR="00C04F51" w:rsidRPr="00247CB7">
        <w:t>“ konfiguriert.</w:t>
      </w:r>
      <w:r w:rsidRPr="00247CB7">
        <w:t xml:space="preserve"> </w:t>
      </w:r>
      <w:ins w:id="190" w:author="Dennis Hohmann" w:date="2012-04-14T18:31:00Z">
        <w:r w:rsidR="008E4FC5" w:rsidRPr="00247CB7">
          <w:t>(</w:t>
        </w:r>
      </w:ins>
      <w:del w:id="191" w:author="Dennis Hohmann" w:date="2012-04-15T01:43:00Z">
        <w:r w:rsidRPr="00247CB7" w:rsidDel="00A50C85">
          <w:delText xml:space="preserve">Siehe </w:delText>
        </w:r>
      </w:del>
      <w:ins w:id="192" w:author="Dennis Hohmann" w:date="2012-04-15T01:43:00Z">
        <w:r w:rsidR="00A50C85" w:rsidRPr="00247CB7">
          <w:sym w:font="Wingdings" w:char="F0E0"/>
        </w:r>
        <w:r w:rsidR="00A50C85" w:rsidRPr="00247CB7">
          <w:t xml:space="preserve"> </w:t>
        </w:r>
      </w:ins>
      <w:ins w:id="193" w:author="Dennis Hohmann" w:date="2012-04-14T18:30:00Z">
        <w:r w:rsidR="008E4FC5" w:rsidRPr="00247CB7">
          <w:t xml:space="preserve">3.9.2 </w:t>
        </w:r>
      </w:ins>
      <w:r w:rsidR="00306F8E" w:rsidRPr="00247CB7">
        <w:fldChar w:fldCharType="begin"/>
      </w:r>
      <w:r w:rsidR="00306F8E" w:rsidRPr="00247CB7">
        <w:instrText xml:space="preserve"> HYPERLINK \l "_Vinculum_vDrive2_Firmware" </w:instrText>
      </w:r>
      <w:r w:rsidR="00306F8E" w:rsidRPr="00247CB7">
        <w:fldChar w:fldCharType="separate"/>
      </w:r>
      <w:r w:rsidRPr="00247CB7">
        <w:rPr>
          <w:rStyle w:val="Link"/>
          <w:color w:val="0D0D0D" w:themeColor="text1" w:themeTint="F2"/>
          <w:u w:val="none"/>
        </w:rPr>
        <w:t xml:space="preserve">Vinculum </w:t>
      </w:r>
      <w:r w:rsidR="00B0341A" w:rsidRPr="00247CB7">
        <w:rPr>
          <w:rStyle w:val="Link"/>
          <w:color w:val="0D0D0D" w:themeColor="text1" w:themeTint="F2"/>
          <w:u w:val="none"/>
        </w:rPr>
        <w:t>VDrive2</w:t>
      </w:r>
      <w:r w:rsidRPr="00247CB7">
        <w:rPr>
          <w:rStyle w:val="Link"/>
          <w:color w:val="0D0D0D" w:themeColor="text1" w:themeTint="F2"/>
          <w:u w:val="none"/>
        </w:rPr>
        <w:t xml:space="preserve"> Firmware 3.68</w:t>
      </w:r>
      <w:r w:rsidR="00306F8E" w:rsidRPr="00247CB7">
        <w:rPr>
          <w:rStyle w:val="Link"/>
          <w:color w:val="0D0D0D" w:themeColor="text1" w:themeTint="F2"/>
          <w:u w:val="none"/>
        </w:rPr>
        <w:fldChar w:fldCharType="end"/>
      </w:r>
      <w:r w:rsidR="00333123" w:rsidRPr="00247CB7">
        <w:t>.</w:t>
      </w:r>
      <w:ins w:id="194" w:author="Dennis Hohmann" w:date="2012-04-14T18:31:00Z">
        <w:r w:rsidR="008E4FC5" w:rsidRPr="00247CB7">
          <w:t>)</w:t>
        </w:r>
      </w:ins>
      <w:r w:rsidR="00333123" w:rsidRPr="00247CB7">
        <w:t xml:space="preserve"> Er</w:t>
      </w:r>
      <w:r w:rsidR="00385BF6" w:rsidRPr="00247CB7">
        <w:t xml:space="preserve"> bietet </w:t>
      </w:r>
      <w:ins w:id="195" w:author="Dennis Hohmann" w:date="2012-04-14T18:29:00Z">
        <w:r w:rsidR="008E4FC5" w:rsidRPr="00247CB7">
          <w:t>zwei</w:t>
        </w:r>
      </w:ins>
      <w:del w:id="196" w:author="Dennis Hohmann" w:date="2012-04-14T18:29:00Z">
        <w:r w:rsidR="00385BF6" w:rsidRPr="00247CB7" w:rsidDel="008E4FC5">
          <w:delText>2</w:delText>
        </w:r>
      </w:del>
      <w:r w:rsidR="00385BF6" w:rsidRPr="00247CB7">
        <w:t xml:space="preserve"> Schnittstellen auf </w:t>
      </w:r>
      <w:r w:rsidR="00333123" w:rsidRPr="00247CB7">
        <w:t xml:space="preserve">der </w:t>
      </w:r>
      <w:r w:rsidR="00385BF6" w:rsidRPr="00247CB7">
        <w:t>Hardw</w:t>
      </w:r>
      <w:r w:rsidR="00385BF6">
        <w:t>areebene</w:t>
      </w:r>
      <w:ins w:id="197" w:author="Dennis Hohmann" w:date="2012-04-14T18:33:00Z">
        <w:r w:rsidR="0036565B">
          <w:t>, SPI und UART</w:t>
        </w:r>
      </w:ins>
      <w:r w:rsidR="00385BF6">
        <w:t xml:space="preserve">. </w:t>
      </w:r>
      <w:r w:rsidR="00965896" w:rsidRPr="00343AD9">
        <w:t xml:space="preserve">Zunächst war geplant den </w:t>
      </w:r>
      <w:r w:rsidR="00B0341A">
        <w:t>VDrive2</w:t>
      </w:r>
      <w:r w:rsidR="00965896" w:rsidRPr="00343AD9">
        <w:t xml:space="preserve"> über SPI einzubinden.</w:t>
      </w:r>
    </w:p>
    <w:p w14:paraId="434115DD" w14:textId="77777777" w:rsidR="00C24B2D" w:rsidRDefault="00C24B2D">
      <w:pPr>
        <w:pStyle w:val="Textkrper"/>
        <w:rPr>
          <w:ins w:id="198" w:author="Dennis Hohmann" w:date="2012-04-15T01:53:00Z"/>
        </w:rPr>
        <w:pPrChange w:id="199" w:author="Dennis Hohmann" w:date="2012-04-15T00:39:00Z">
          <w:pPr>
            <w:pStyle w:val="Beschriftung"/>
            <w:ind w:left="0" w:firstLine="851"/>
          </w:pPr>
        </w:pPrChange>
      </w:pPr>
    </w:p>
    <w:p w14:paraId="2050633E" w14:textId="506EAC5A" w:rsidR="00965896" w:rsidRDefault="00965896">
      <w:pPr>
        <w:pStyle w:val="Textkrper"/>
        <w:pPrChange w:id="200" w:author="Dennis Hohmann" w:date="2012-04-15T00:39:00Z">
          <w:pPr>
            <w:pStyle w:val="Beschriftung"/>
            <w:ind w:left="0" w:firstLine="851"/>
          </w:pPr>
        </w:pPrChange>
      </w:pPr>
      <w:del w:id="201" w:author="Dennis Hohmann" w:date="2012-04-15T01:53:00Z">
        <w:r w:rsidRPr="00343AD9" w:rsidDel="00C24B2D">
          <w:delText xml:space="preserve"> </w:delText>
        </w:r>
      </w:del>
      <w:r w:rsidR="006B18F7">
        <w:t>Abweichend vom</w:t>
      </w:r>
      <w:r w:rsidRPr="00343AD9">
        <w:t xml:space="preserve"> Standard</w:t>
      </w:r>
      <w:r w:rsidR="006B18F7">
        <w:t xml:space="preserve"> arbeitet das</w:t>
      </w:r>
      <w:r w:rsidRPr="00343AD9">
        <w:t xml:space="preserve"> integrierte SPI mit </w:t>
      </w:r>
      <w:del w:id="202" w:author="Dennis Hohmann" w:date="2012-04-14T18:32:00Z">
        <w:r w:rsidRPr="00343AD9" w:rsidDel="0036565B">
          <w:delText xml:space="preserve">9 </w:delText>
        </w:r>
      </w:del>
      <w:ins w:id="203" w:author="Dennis Hohmann" w:date="2012-04-14T18:32:00Z">
        <w:r w:rsidR="0036565B">
          <w:t>neun</w:t>
        </w:r>
        <w:r w:rsidR="0036565B" w:rsidRPr="00343AD9">
          <w:t xml:space="preserve"> </w:t>
        </w:r>
      </w:ins>
      <w:r w:rsidRPr="00343AD9">
        <w:t xml:space="preserve">statt mit </w:t>
      </w:r>
      <w:ins w:id="204" w:author="Dennis Hohmann" w:date="2012-04-14T18:32:00Z">
        <w:r w:rsidR="0036565B">
          <w:t>acht</w:t>
        </w:r>
      </w:ins>
      <w:del w:id="205" w:author="Dennis Hohmann" w:date="2012-04-14T18:32:00Z">
        <w:r w:rsidRPr="00343AD9" w:rsidDel="0036565B">
          <w:delText>8</w:delText>
        </w:r>
      </w:del>
      <w:r w:rsidRPr="00343AD9">
        <w:t xml:space="preserve"> Datenbi</w:t>
      </w:r>
      <w:r w:rsidR="00247CB7">
        <w:t>ts. Dies hätte zur Folge gehabt da</w:t>
      </w:r>
      <w:r w:rsidRPr="00343AD9">
        <w:t xml:space="preserve">s die Kommunikation zwischen </w:t>
      </w:r>
      <w:r w:rsidR="00B0341A">
        <w:t>VDrive2</w:t>
      </w:r>
      <w:r w:rsidRPr="00343AD9">
        <w:t xml:space="preserve"> und Controller nicht über das Hardware-SPI des Controllers</w:t>
      </w:r>
      <w:r w:rsidR="00385BF6">
        <w:t xml:space="preserve"> sondern </w:t>
      </w:r>
      <w:r w:rsidR="00333123">
        <w:t xml:space="preserve">nur über </w:t>
      </w:r>
      <w:r w:rsidR="00385BF6">
        <w:t>ein</w:t>
      </w:r>
      <w:del w:id="206" w:author="Dennis Hohmann" w:date="2012-04-14T18:34:00Z">
        <w:r w:rsidR="00385BF6" w:rsidDel="0036565B">
          <w:delText>e</w:delText>
        </w:r>
      </w:del>
      <w:r w:rsidR="00385BF6">
        <w:t xml:space="preserve"> bereit</w:t>
      </w:r>
      <w:del w:id="207" w:author="Dennis Hohmann" w:date="2012-04-14T18:34:00Z">
        <w:r w:rsidR="00385BF6" w:rsidDel="0036565B">
          <w:delText xml:space="preserve"> </w:delText>
        </w:r>
      </w:del>
      <w:r w:rsidR="00385BF6">
        <w:t>zustellende</w:t>
      </w:r>
      <w:ins w:id="208" w:author="Dennis Hohmann" w:date="2012-04-14T18:34:00Z">
        <w:r w:rsidR="0036565B">
          <w:t>s</w:t>
        </w:r>
      </w:ins>
      <w:r w:rsidR="00385BF6">
        <w:t xml:space="preserve"> Soft-SPI</w:t>
      </w:r>
      <w:r w:rsidRPr="00343AD9">
        <w:t xml:space="preserve"> funktioniert hätte. </w:t>
      </w:r>
      <w:r w:rsidRPr="00E746A9">
        <w:t>Da zu diesem Zeitpunkt die genaue Auslastung des Controlle</w:t>
      </w:r>
      <w:r w:rsidR="006B18F7">
        <w:t>rs noch nicht abzus</w:t>
      </w:r>
      <w:r w:rsidR="006B18F7">
        <w:t>e</w:t>
      </w:r>
      <w:r w:rsidR="006B18F7">
        <w:t>hen war, wurde</w:t>
      </w:r>
      <w:r w:rsidRPr="00E746A9">
        <w:t xml:space="preserve"> der</w:t>
      </w:r>
      <w:r w:rsidR="00E746A9" w:rsidRPr="00E746A9">
        <w:t xml:space="preserve"> </w:t>
      </w:r>
      <w:r w:rsidR="00B0341A">
        <w:t>VDrive2</w:t>
      </w:r>
      <w:r w:rsidR="00E746A9" w:rsidRPr="00E746A9">
        <w:t xml:space="preserve"> über UART ange</w:t>
      </w:r>
      <w:r w:rsidR="006B18F7">
        <w:t>bunden</w:t>
      </w:r>
      <w:r w:rsidR="00E746A9" w:rsidRPr="00E746A9">
        <w:t>.</w:t>
      </w:r>
    </w:p>
    <w:p w14:paraId="3222BF36" w14:textId="77777777" w:rsidR="00356418" w:rsidRDefault="00356418">
      <w:pPr>
        <w:pStyle w:val="Textkrper"/>
        <w:pPrChange w:id="209" w:author="Dennis Hohmann" w:date="2012-04-15T00:39:00Z">
          <w:pPr>
            <w:pStyle w:val="Beschriftung"/>
            <w:ind w:left="0" w:firstLine="851"/>
          </w:pPr>
        </w:pPrChange>
      </w:pPr>
    </w:p>
    <w:p w14:paraId="5FF290D6" w14:textId="2D09D472" w:rsidR="00E746A9" w:rsidRDefault="00723F69" w:rsidP="001B7DAE">
      <w:pPr>
        <w:pStyle w:val="berschrift2"/>
      </w:pPr>
      <w:bookmarkStart w:id="210" w:name="_Toc196133430"/>
      <w:r>
        <w:t>Display</w:t>
      </w:r>
      <w:bookmarkEnd w:id="210"/>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2D77AAC9" w:rsidR="000D6B34" w:rsidRDefault="000D6B34" w:rsidP="000D6B34">
      <w:pPr>
        <w:pStyle w:val="Beschriftung"/>
      </w:pPr>
      <w:bookmarkStart w:id="211" w:name="_Toc195011695"/>
      <w:bookmarkStart w:id="212" w:name="_Toc195068823"/>
      <w:bookmarkStart w:id="213" w:name="_Toc195068902"/>
      <w:bookmarkStart w:id="214" w:name="_Toc195069034"/>
      <w:bookmarkStart w:id="215" w:name="_Toc195069336"/>
      <w:bookmarkStart w:id="216" w:name="_Toc195118415"/>
      <w:bookmarkStart w:id="217" w:name="_Toc195150484"/>
      <w:bookmarkStart w:id="218" w:name="_Toc196133870"/>
      <w:r w:rsidRPr="00343AD9">
        <w:t xml:space="preserve">Abbildung </w:t>
      </w:r>
      <w:ins w:id="219" w:author="Dennis Hohmann" w:date="2012-04-15T03:12:00Z">
        <w:r w:rsidR="003C14D1">
          <w:fldChar w:fldCharType="begin"/>
        </w:r>
        <w:r w:rsidR="003C14D1">
          <w:instrText xml:space="preserve"> STYLEREF 2 \s </w:instrText>
        </w:r>
      </w:ins>
      <w:r w:rsidR="003C14D1">
        <w:fldChar w:fldCharType="separate"/>
      </w:r>
      <w:r w:rsidR="003C14D1">
        <w:rPr>
          <w:noProof/>
        </w:rPr>
        <w:t>3.3</w:t>
      </w:r>
      <w:ins w:id="22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21" w:author="Dennis Hohmann" w:date="2012-04-15T03:12:00Z">
        <w:r w:rsidR="003C14D1">
          <w:rPr>
            <w:noProof/>
          </w:rPr>
          <w:t>1</w:t>
        </w:r>
        <w:r w:rsidR="003C14D1">
          <w:fldChar w:fldCharType="end"/>
        </w:r>
      </w:ins>
      <w:del w:id="22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343AD9">
        <w:t xml:space="preserve">: </w:t>
      </w:r>
      <w:ins w:id="223" w:author="Dennis Hohmann" w:date="2012-04-14T18:57:00Z">
        <w:r w:rsidR="00B52CDB" w:rsidRPr="00343AD9">
          <w:t>ELECTRONIC ASSEMBLY</w:t>
        </w:r>
        <w:r w:rsidR="00B52CDB">
          <w:t xml:space="preserve"> </w:t>
        </w:r>
      </w:ins>
      <w:del w:id="224" w:author="Dennis Hohmann" w:date="2012-04-14T18:57:00Z">
        <w:r w:rsidRPr="00343AD9" w:rsidDel="00B52CDB">
          <w:delText xml:space="preserve">Electronic Assembly </w:delText>
        </w:r>
      </w:del>
      <w:r w:rsidRPr="00343AD9">
        <w:t>eDIP240-7</w:t>
      </w:r>
      <w:bookmarkEnd w:id="211"/>
      <w:bookmarkEnd w:id="212"/>
      <w:bookmarkEnd w:id="213"/>
      <w:bookmarkEnd w:id="214"/>
      <w:bookmarkEnd w:id="215"/>
      <w:bookmarkEnd w:id="216"/>
      <w:bookmarkEnd w:id="217"/>
      <w:bookmarkEnd w:id="218"/>
    </w:p>
    <w:p w14:paraId="73F722F2" w14:textId="3DA56BF7" w:rsidR="0074273A" w:rsidRDefault="00B52CDB">
      <w:pPr>
        <w:pStyle w:val="Textkrper"/>
        <w:rPr>
          <w:ins w:id="225" w:author="Dennis Hohmann" w:date="2012-04-14T19:04:00Z"/>
        </w:rPr>
        <w:pPrChange w:id="226" w:author="Dennis Hohmann" w:date="2012-04-15T00:39:00Z">
          <w:pPr>
            <w:pStyle w:val="Beschriftung"/>
            <w:ind w:left="0" w:firstLine="851"/>
          </w:pPr>
        </w:pPrChange>
      </w:pPr>
      <w:ins w:id="227" w:author="Dennis Hohmann" w:date="2012-04-14T18:58:00Z">
        <w:r>
          <w:t xml:space="preserve">Schon </w:t>
        </w:r>
      </w:ins>
      <w:del w:id="228" w:author="Dennis Hohmann" w:date="2012-04-14T18:58:00Z">
        <w:r w:rsidR="00333123" w:rsidDel="00B52CDB">
          <w:delText>Schon zu</w:delText>
        </w:r>
      </w:del>
      <w:ins w:id="229" w:author="Dennis Hohmann" w:date="2012-04-14T18:58:00Z">
        <w:r>
          <w:t>zu</w:t>
        </w:r>
      </w:ins>
      <w:r w:rsidR="00333123">
        <w:t xml:space="preserve"> Beginn des Projektes</w:t>
      </w:r>
      <w:r w:rsidR="00F0678B" w:rsidRPr="00903CEF">
        <w:t xml:space="preserve"> </w:t>
      </w:r>
      <w:del w:id="230" w:author="Dennis Hohmann" w:date="2012-04-14T18:58:00Z">
        <w:r w:rsidR="00F0678B" w:rsidRPr="00903CEF" w:rsidDel="00B52CDB">
          <w:delText>s</w:delText>
        </w:r>
        <w:r w:rsidR="00E249BA" w:rsidRPr="00903CEF" w:rsidDel="00B52CDB">
          <w:delText>tand</w:delText>
        </w:r>
      </w:del>
      <w:ins w:id="231" w:author="Dennis Hohmann" w:date="2012-04-14T18:58:00Z">
        <w:r w:rsidRPr="00903CEF">
          <w:t>st</w:t>
        </w:r>
        <w:r>
          <w:t xml:space="preserve">eht </w:t>
        </w:r>
      </w:ins>
      <w:del w:id="232" w:author="Dennis Hohmann" w:date="2012-04-14T18:58:00Z">
        <w:r w:rsidR="00E249BA" w:rsidRPr="00903CEF" w:rsidDel="00B52CDB">
          <w:delText xml:space="preserve"> </w:delText>
        </w:r>
        <w:r w:rsidR="009C551C" w:rsidDel="00B52CDB">
          <w:delText xml:space="preserve">bereits </w:delText>
        </w:r>
      </w:del>
      <w:r w:rsidR="00E249BA" w:rsidRPr="00903CEF">
        <w:t>fest</w:t>
      </w:r>
      <w:ins w:id="233" w:author="Dennis Hohmann" w:date="2012-04-14T18:58:00Z">
        <w:r>
          <w:t>,</w:t>
        </w:r>
      </w:ins>
      <w:r w:rsidR="00E249BA" w:rsidRPr="00903CEF">
        <w:t xml:space="preserve"> wie die Kommunikation </w:t>
      </w:r>
      <w:r w:rsidR="00F0678B" w:rsidRPr="00903CEF">
        <w:t xml:space="preserve">zwischen Mensch und Maschine </w:t>
      </w:r>
      <w:r w:rsidR="004C54E6">
        <w:t>aufgebaut sein sol</w:t>
      </w:r>
      <w:del w:id="234" w:author="Dennis Hohmann" w:date="2012-04-14T18:57:00Z">
        <w:r w:rsidR="004C54E6" w:rsidDel="00B52CDB">
          <w:delText>l</w:delText>
        </w:r>
      </w:del>
      <w:r w:rsidR="00F0678B" w:rsidRPr="00903CEF">
        <w:t xml:space="preserve">l. </w:t>
      </w:r>
      <w:r w:rsidR="00F0678B" w:rsidRPr="00343AD9">
        <w:t xml:space="preserve">Als </w:t>
      </w:r>
      <w:r w:rsidR="00E249BA" w:rsidRPr="00343AD9">
        <w:t xml:space="preserve">HMI </w:t>
      </w:r>
      <w:r w:rsidR="00333123">
        <w:t>war</w:t>
      </w:r>
      <w:r w:rsidR="00F0678B" w:rsidRPr="00343AD9">
        <w:t xml:space="preserve"> ei</w:t>
      </w:r>
      <w:r w:rsidR="00E249BA" w:rsidRPr="00343AD9">
        <w:t xml:space="preserve">n Display vorgesehen. </w:t>
      </w:r>
      <w:del w:id="235" w:author="Dennis Hohmann" w:date="2012-04-14T19:00:00Z">
        <w:r w:rsidR="00E249BA" w:rsidRPr="00343AD9" w:rsidDel="00B52CDB">
          <w:delText>Der genaue Funktio</w:delText>
        </w:r>
        <w:r w:rsidR="00333123" w:rsidDel="00B52CDB">
          <w:delText xml:space="preserve">nsumfang und </w:delText>
        </w:r>
      </w:del>
      <w:ins w:id="236" w:author="Dennis Hohmann" w:date="2012-04-14T19:00:00Z">
        <w:r>
          <w:t>D</w:t>
        </w:r>
      </w:ins>
      <w:del w:id="237" w:author="Dennis Hohmann" w:date="2012-04-14T19:00:00Z">
        <w:r w:rsidR="00333123" w:rsidDel="00B52CDB">
          <w:delText>d</w:delText>
        </w:r>
      </w:del>
      <w:r w:rsidR="00333123">
        <w:t>ie Mö</w:t>
      </w:r>
      <w:r w:rsidR="00333123">
        <w:t>g</w:t>
      </w:r>
      <w:r w:rsidR="00333123">
        <w:t>lichkeit zur</w:t>
      </w:r>
      <w:r w:rsidR="00E249BA" w:rsidRPr="00343AD9">
        <w:t xml:space="preserve"> Steuerung der Maschine über ein Touch-Display ist der Firma E</w:t>
      </w:r>
      <w:r w:rsidR="00FB74AB" w:rsidRPr="00343AD9">
        <w:t>LECTRONIC ASSEMBLY</w:t>
      </w:r>
      <w:ins w:id="238" w:author="Dennis Hohmann" w:date="2012-04-14T18:57:00Z">
        <w:r>
          <w:t xml:space="preserve"> GmbH</w:t>
        </w:r>
      </w:ins>
      <w:r w:rsidR="00E249BA" w:rsidRPr="00343AD9">
        <w:t xml:space="preserve"> zu verda</w:t>
      </w:r>
      <w:r w:rsidR="00E249BA" w:rsidRPr="00343AD9">
        <w:t>n</w:t>
      </w:r>
      <w:r w:rsidR="00E249BA" w:rsidRPr="00343AD9">
        <w:t xml:space="preserve">ken. Dank der </w:t>
      </w:r>
      <w:r w:rsidR="00333123">
        <w:t>kostenfreien Überlassung</w:t>
      </w:r>
      <w:r w:rsidR="00E249BA" w:rsidRPr="00343AD9">
        <w:t xml:space="preserve"> eines </w:t>
      </w:r>
      <w:del w:id="239" w:author="Dennis Hohmann" w:date="2012-04-14T18:57:00Z">
        <w:r w:rsidR="00EB773F" w:rsidRPr="00343AD9" w:rsidDel="00B52CDB">
          <w:delText>„</w:delText>
        </w:r>
      </w:del>
      <w:r w:rsidR="00EE0479" w:rsidRPr="00343AD9">
        <w:t>eDIP240B-7LWTP</w:t>
      </w:r>
      <w:del w:id="240" w:author="Dennis Hohmann" w:date="2012-04-14T18:57:00Z">
        <w:r w:rsidR="00EB773F" w:rsidRPr="00343AD9" w:rsidDel="00B52CDB">
          <w:delText>“</w:delText>
        </w:r>
      </w:del>
      <w:r w:rsidR="00965896" w:rsidRPr="00343AD9">
        <w:t xml:space="preserve"> </w:t>
      </w:r>
      <w:del w:id="241" w:author="Dennis Hohmann" w:date="2012-04-14T19:00:00Z">
        <w:r w:rsidR="00965896" w:rsidRPr="00343AD9" w:rsidDel="00B52CDB">
          <w:delText xml:space="preserve">konnte </w:delText>
        </w:r>
      </w:del>
      <w:ins w:id="242" w:author="Dennis Hohmann" w:date="2012-04-14T19:00:00Z">
        <w:r w:rsidRPr="00343AD9">
          <w:t>k</w:t>
        </w:r>
        <w:r>
          <w:t>ann</w:t>
        </w:r>
        <w:r w:rsidRPr="00343AD9">
          <w:t xml:space="preserve"> </w:t>
        </w:r>
      </w:ins>
      <w:r w:rsidR="00E249BA" w:rsidRPr="00343AD9">
        <w:t xml:space="preserve">dieses </w:t>
      </w:r>
      <w:del w:id="243" w:author="Dennis Hohmann" w:date="2012-04-14T19:01:00Z">
        <w:r w:rsidR="004C54E6" w:rsidDel="00B52CDB">
          <w:delText>mit seinem vollen Funktion</w:delText>
        </w:r>
        <w:r w:rsidR="004C54E6" w:rsidDel="00B52CDB">
          <w:delText>s</w:delText>
        </w:r>
        <w:r w:rsidR="004C54E6" w:rsidDel="00B52CDB">
          <w:delText xml:space="preserve">umfangs </w:delText>
        </w:r>
      </w:del>
      <w:r w:rsidR="00E249BA" w:rsidRPr="00343AD9">
        <w:t xml:space="preserve">in das </w:t>
      </w:r>
      <w:r w:rsidR="009C551C">
        <w:t xml:space="preserve">Projekt </w:t>
      </w:r>
      <w:r w:rsidR="00E249BA" w:rsidRPr="00343AD9">
        <w:t>i</w:t>
      </w:r>
      <w:ins w:id="244" w:author="Dennis Hohmann" w:date="2012-04-14T19:01:00Z">
        <w:r>
          <w:t>ntegriert werden</w:t>
        </w:r>
      </w:ins>
      <w:del w:id="245" w:author="Dennis Hohmann" w:date="2012-04-14T19:01:00Z">
        <w:r w:rsidR="00E249BA" w:rsidRPr="00343AD9" w:rsidDel="00B52CDB">
          <w:delText>mplementieren</w:delText>
        </w:r>
      </w:del>
      <w:r w:rsidR="00E249BA" w:rsidRPr="00343AD9">
        <w:t>.</w:t>
      </w:r>
      <w:r w:rsidR="00333123">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del w:id="246" w:author="Dennis Hohmann" w:date="2012-04-14T19:03:00Z">
        <w:r w:rsidR="00FB74AB" w:rsidRPr="00343AD9" w:rsidDel="002B0CE3">
          <w:delText>integriert</w:delText>
        </w:r>
        <w:r w:rsidR="00E45C0E" w:rsidDel="002B0CE3">
          <w:delText xml:space="preserve"> </w:delText>
        </w:r>
      </w:del>
      <w:r w:rsidR="00E45C0E">
        <w:t xml:space="preserve">ist eine </w:t>
      </w:r>
      <w:r w:rsidR="00E249BA" w:rsidRPr="00343AD9">
        <w:t>Touchfolie</w:t>
      </w:r>
      <w:r w:rsidR="00E45C0E">
        <w:t xml:space="preserve"> </w:t>
      </w:r>
      <w:r w:rsidR="00E0768A">
        <w:t xml:space="preserve">im </w:t>
      </w:r>
      <w:r w:rsidR="00E45C0E">
        <w:t>4-Wire-System</w:t>
      </w:r>
      <w:ins w:id="247" w:author="Dennis Hohmann" w:date="2012-04-14T19:03:00Z">
        <w:r w:rsidR="002B0CE3">
          <w:t xml:space="preserve"> </w:t>
        </w:r>
        <w:r w:rsidR="002B0CE3" w:rsidRPr="00343AD9">
          <w:t>integriert</w:t>
        </w:r>
      </w:ins>
      <w:r w:rsidR="00247CB7">
        <w:t>. Diese wird</w:t>
      </w:r>
      <w:r w:rsidR="00E249BA" w:rsidRPr="00343AD9">
        <w:t xml:space="preserv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w:t>
      </w:r>
      <w:ins w:id="248" w:author="Dennis Hohmann" w:date="2012-04-14T19:02:00Z">
        <w:r w:rsidR="002B0CE3">
          <w:t>s</w:t>
        </w:r>
      </w:ins>
      <w:r w:rsidR="00E0768A">
        <w:t xml:space="preserve"> bereit</w:t>
      </w:r>
      <w:del w:id="249" w:author="Dennis Hohmann" w:date="2012-04-14T19:02:00Z">
        <w:r w:rsidR="00E0768A" w:rsidDel="002B0CE3">
          <w:delText xml:space="preserve"> </w:delText>
        </w:r>
      </w:del>
      <w:r w:rsidR="00E0768A">
        <w:t>gestellt. Es stehen</w:t>
      </w:r>
      <w:r w:rsidR="00FB3ACC" w:rsidRPr="00343AD9">
        <w:t xml:space="preserve"> </w:t>
      </w:r>
      <w:del w:id="250" w:author="Dennis Hohmann" w:date="2012-04-14T19:03:00Z">
        <w:r w:rsidR="00FB3ACC" w:rsidRPr="00343AD9" w:rsidDel="002B0CE3">
          <w:delText>4</w:delText>
        </w:r>
      </w:del>
      <w:del w:id="251" w:author="Dennis Hohmann" w:date="2012-04-14T19:06:00Z">
        <w:r w:rsidR="00FB3ACC" w:rsidRPr="00343AD9" w:rsidDel="00993BD1">
          <w:delText xml:space="preserve"> unabhängige </w:delText>
        </w:r>
        <w:r w:rsidR="00E0768A" w:rsidDel="00993BD1">
          <w:delText>Schnittstellen</w:delText>
        </w:r>
      </w:del>
      <w:del w:id="252" w:author="Dennis Hohmann" w:date="2012-04-14T19:05:00Z">
        <w:r w:rsidR="00E0768A" w:rsidDel="00993BD1">
          <w:delText>,</w:delText>
        </w:r>
      </w:del>
      <w:del w:id="253" w:author="Dennis Hohmann" w:date="2012-04-14T19:06:00Z">
        <w:r w:rsidR="00E0768A" w:rsidDel="00993BD1">
          <w:delText xml:space="preserve"> sowie </w:delText>
        </w:r>
      </w:del>
      <w:del w:id="254" w:author="Dennis Hohmann" w:date="2012-04-14T19:03:00Z">
        <w:r w:rsidR="00E0768A" w:rsidDel="002B0CE3">
          <w:delText xml:space="preserve">8 </w:delText>
        </w:r>
      </w:del>
      <w:ins w:id="255" w:author="Dennis Hohmann" w:date="2012-04-14T19:03:00Z">
        <w:r w:rsidR="002B0CE3">
          <w:t xml:space="preserve">acht </w:t>
        </w:r>
      </w:ins>
      <w:r w:rsidR="00E0768A">
        <w:t xml:space="preserve">I/Os </w:t>
      </w:r>
      <w:ins w:id="256" w:author="Dennis Hohmann" w:date="2012-04-14T19:06:00Z">
        <w:r w:rsidR="00993BD1">
          <w:t>zur Verfügung sowie folgende vier</w:t>
        </w:r>
        <w:r w:rsidR="00993BD1" w:rsidRPr="00343AD9">
          <w:t xml:space="preserve"> unabhäng</w:t>
        </w:r>
        <w:r w:rsidR="00993BD1" w:rsidRPr="00343AD9">
          <w:t>i</w:t>
        </w:r>
        <w:r w:rsidR="00993BD1" w:rsidRPr="00343AD9">
          <w:t xml:space="preserve">ge </w:t>
        </w:r>
        <w:r w:rsidR="00993BD1">
          <w:t>Schnittstellen</w:t>
        </w:r>
      </w:ins>
      <w:del w:id="257" w:author="Dennis Hohmann" w:date="2012-04-14T19:05:00Z">
        <w:r w:rsidR="00E0768A" w:rsidDel="00993BD1">
          <w:delText xml:space="preserve"> </w:delText>
        </w:r>
      </w:del>
      <w:del w:id="258" w:author="Dennis Hohmann" w:date="2012-04-14T19:07:00Z">
        <w:r w:rsidR="00FB3ACC" w:rsidRPr="00343AD9" w:rsidDel="00993BD1">
          <w:delText>zur Verfügung</w:delText>
        </w:r>
      </w:del>
      <w:r w:rsidR="00FB3ACC" w:rsidRPr="00343AD9">
        <w:t>:</w:t>
      </w:r>
    </w:p>
    <w:p w14:paraId="1ACEE8C9" w14:textId="77777777" w:rsidR="00F1436B" w:rsidRPr="00343AD9" w:rsidRDefault="00F1436B">
      <w:pPr>
        <w:pStyle w:val="Textkrper"/>
        <w:pPrChange w:id="259" w:author="Dennis Hohmann" w:date="2012-04-15T00:39:00Z">
          <w:pPr>
            <w:pStyle w:val="Beschriftung"/>
            <w:ind w:left="0" w:firstLine="851"/>
          </w:pPr>
        </w:pPrChange>
      </w:pPr>
    </w:p>
    <w:p w14:paraId="2D05108F" w14:textId="77777777" w:rsidR="00DC1FEC" w:rsidRDefault="00C04F51">
      <w:pPr>
        <w:pStyle w:val="Textkrper"/>
        <w:numPr>
          <w:ilvl w:val="0"/>
          <w:numId w:val="4"/>
        </w:numPr>
        <w:pPrChange w:id="260" w:author="Dennis Hohmann" w:date="2012-04-15T00:39:00Z">
          <w:pPr>
            <w:pStyle w:val="Beschriftung"/>
            <w:ind w:left="0" w:firstLine="851"/>
          </w:pPr>
        </w:pPrChange>
      </w:pPr>
      <w:r w:rsidRPr="00965896">
        <w:t>1x RS-232</w:t>
      </w:r>
    </w:p>
    <w:p w14:paraId="5C43A06C" w14:textId="77777777" w:rsidR="00DC1FEC" w:rsidRDefault="00DC1FEC">
      <w:pPr>
        <w:pStyle w:val="Textkrper"/>
        <w:numPr>
          <w:ilvl w:val="0"/>
          <w:numId w:val="4"/>
        </w:numPr>
        <w:pPrChange w:id="261" w:author="Dennis Hohmann" w:date="2012-04-15T00:39:00Z">
          <w:pPr>
            <w:pStyle w:val="Beschriftung"/>
            <w:ind w:left="0" w:firstLine="851"/>
          </w:pPr>
        </w:pPrChange>
      </w:pPr>
      <w:r>
        <w:t>1x RS-485</w:t>
      </w:r>
    </w:p>
    <w:p w14:paraId="4CC9E51E" w14:textId="77777777" w:rsidR="00DC1FEC" w:rsidDel="00C24B2D" w:rsidRDefault="00DC1FEC">
      <w:pPr>
        <w:pStyle w:val="Textkrper"/>
        <w:numPr>
          <w:ilvl w:val="0"/>
          <w:numId w:val="4"/>
        </w:numPr>
        <w:rPr>
          <w:del w:id="262" w:author="Dennis Hohmann" w:date="2012-04-15T01:54:00Z"/>
        </w:rPr>
        <w:pPrChange w:id="263" w:author="Dennis Hohmann" w:date="2012-04-15T01:54:00Z">
          <w:pPr>
            <w:pStyle w:val="Beschriftung"/>
            <w:ind w:left="0" w:firstLine="851"/>
          </w:pPr>
        </w:pPrChange>
      </w:pPr>
      <w:r>
        <w:t>1x SPI</w:t>
      </w:r>
    </w:p>
    <w:p w14:paraId="7AD4DAFD" w14:textId="77777777" w:rsidR="00C24B2D" w:rsidRDefault="00C24B2D">
      <w:pPr>
        <w:pStyle w:val="Textkrper"/>
        <w:numPr>
          <w:ilvl w:val="0"/>
          <w:numId w:val="4"/>
        </w:numPr>
        <w:rPr>
          <w:ins w:id="264" w:author="Dennis Hohmann" w:date="2012-04-15T01:54:00Z"/>
        </w:rPr>
      </w:pPr>
    </w:p>
    <w:p w14:paraId="28BD6518" w14:textId="77777777" w:rsidR="00DC1FEC" w:rsidDel="00F1436B" w:rsidRDefault="0074273A">
      <w:pPr>
        <w:pStyle w:val="Textkrper"/>
        <w:numPr>
          <w:ilvl w:val="0"/>
          <w:numId w:val="4"/>
        </w:numPr>
        <w:rPr>
          <w:del w:id="265" w:author="Dennis Hohmann" w:date="2012-04-14T19:04:00Z"/>
        </w:rPr>
      </w:pPr>
      <w:r w:rsidRPr="00965896">
        <w:t>1x TWI</w:t>
      </w:r>
    </w:p>
    <w:p w14:paraId="2EE98E23" w14:textId="77777777" w:rsidR="00F1436B" w:rsidRDefault="00F1436B">
      <w:pPr>
        <w:pStyle w:val="Textkrper"/>
        <w:numPr>
          <w:ilvl w:val="0"/>
          <w:numId w:val="4"/>
        </w:numPr>
        <w:rPr>
          <w:ins w:id="266" w:author="Dennis Hohmann" w:date="2012-04-14T19:04:00Z"/>
        </w:rPr>
      </w:pPr>
    </w:p>
    <w:p w14:paraId="1FA5CF01" w14:textId="64DC4F21" w:rsidR="00DC1FEC" w:rsidRDefault="00965896">
      <w:pPr>
        <w:pStyle w:val="Textkrper"/>
        <w:pPrChange w:id="267" w:author="Dennis Hohmann" w:date="2012-04-15T00:39:00Z">
          <w:pPr>
            <w:pStyle w:val="Textkrper"/>
            <w:numPr>
              <w:numId w:val="4"/>
            </w:numPr>
            <w:ind w:left="720" w:hanging="360"/>
          </w:pPr>
        </w:pPrChange>
      </w:pPr>
      <w:del w:id="268" w:author="Dennis Hohmann" w:date="2012-04-14T19:04:00Z">
        <w:r w:rsidRPr="00965896" w:rsidDel="00F1436B">
          <w:delText>8x I/O</w:delText>
        </w:r>
      </w:del>
    </w:p>
    <w:p w14:paraId="50334EAF" w14:textId="5D09B87C" w:rsidR="00EB773F" w:rsidRDefault="004E7764">
      <w:pPr>
        <w:pStyle w:val="Textkrper"/>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0E2BA57F" w:rsidR="00E45C0E" w:rsidRDefault="00E45C0E">
      <w:pPr>
        <w:pStyle w:val="Textkrper"/>
      </w:pPr>
      <w:r>
        <w:t xml:space="preserve">Die </w:t>
      </w:r>
      <w:r w:rsidRPr="00247CB7">
        <w:t xml:space="preserve">Kommunikation mit dem Controller </w:t>
      </w:r>
      <w:del w:id="269" w:author="Dennis Hohmann" w:date="2012-04-14T19:08:00Z">
        <w:r w:rsidRPr="00247CB7" w:rsidDel="00623BCF">
          <w:delText xml:space="preserve">läuft </w:delText>
        </w:r>
      </w:del>
      <w:ins w:id="270" w:author="Dennis Hohmann" w:date="2012-04-14T19:08:00Z">
        <w:r w:rsidR="00623BCF" w:rsidRPr="00247CB7">
          <w:t xml:space="preserve">erfolgt </w:t>
        </w:r>
      </w:ins>
      <w:r w:rsidRPr="00247CB7">
        <w:t xml:space="preserve">über I2C </w:t>
      </w:r>
      <w:r w:rsidRPr="00247CB7">
        <w:rPr>
          <w:rPrChange w:id="271" w:author="Dennis Hohmann" w:date="2012-04-14T19:10:00Z">
            <w:rPr/>
          </w:rPrChange>
        </w:rPr>
        <w:t xml:space="preserve">mit dem </w:t>
      </w:r>
      <w:r w:rsidR="005B5635" w:rsidRPr="00247CB7">
        <w:rPr>
          <w:rPrChange w:id="272" w:author="Dennis Hohmann" w:date="2012-04-14T19:10:00Z">
            <w:rPr/>
          </w:rPrChange>
        </w:rPr>
        <w:t>Small</w:t>
      </w:r>
      <w:r w:rsidRPr="00247CB7">
        <w:rPr>
          <w:rPrChange w:id="273" w:author="Dennis Hohmann" w:date="2012-04-14T19:10:00Z">
            <w:rPr/>
          </w:rPrChange>
        </w:rPr>
        <w:t>Protocol</w:t>
      </w:r>
      <w:r w:rsidRPr="00247CB7">
        <w:t>.</w:t>
      </w:r>
      <w:r w:rsidR="004C54E6" w:rsidRPr="005B5635">
        <w:t xml:space="preserve"> Auf dieses</w:t>
      </w:r>
      <w:r w:rsidR="004C54E6">
        <w:t xml:space="preserve"> </w:t>
      </w:r>
      <w:r w:rsidR="00AA56E1">
        <w:t>Protokoll</w:t>
      </w:r>
      <w:r w:rsidR="004C54E6">
        <w:t xml:space="preserve"> wird im Kapitel </w:t>
      </w:r>
      <w:r w:rsidR="00AC0638">
        <w:t xml:space="preserve">4.5 </w:t>
      </w:r>
      <w:r w:rsidR="00AC0638" w:rsidRPr="005B5635">
        <w:t>SmallProtocol</w:t>
      </w:r>
      <w:r w:rsidR="00AC0638">
        <w:t xml:space="preserve"> </w:t>
      </w:r>
      <w:r w:rsidR="004C54E6">
        <w:t>näher eingegangen.</w:t>
      </w:r>
    </w:p>
    <w:p w14:paraId="7A0E40BF" w14:textId="77777777" w:rsidR="00356418" w:rsidRPr="00DC1FEC" w:rsidRDefault="00356418">
      <w:pPr>
        <w:pStyle w:val="Textkrper"/>
      </w:pPr>
    </w:p>
    <w:p w14:paraId="6C2D4C76" w14:textId="6D27DDD2" w:rsidR="007E4A58" w:rsidRDefault="00723F69" w:rsidP="001B7DAE">
      <w:pPr>
        <w:pStyle w:val="berschrift2"/>
      </w:pPr>
      <w:bookmarkStart w:id="274" w:name="_Toc196133431"/>
      <w:r>
        <w:t>Portalfräse</w:t>
      </w:r>
      <w:bookmarkEnd w:id="274"/>
    </w:p>
    <w:p w14:paraId="6D761E5A" w14:textId="31782916" w:rsidR="00940F36" w:rsidRPr="00343AD9" w:rsidRDefault="004E7764">
      <w:pPr>
        <w:pStyle w:val="Textkrper"/>
      </w:pPr>
      <w:r w:rsidRPr="00343AD9">
        <w:t>Die eigentliche Portal</w:t>
      </w:r>
      <w:r w:rsidR="00FB74AB" w:rsidRPr="00343AD9">
        <w:t>f</w:t>
      </w:r>
      <w:r w:rsidRPr="00343AD9">
        <w:t xml:space="preserve">räse </w:t>
      </w:r>
      <w:del w:id="275" w:author="Dennis Hohmann" w:date="2012-04-14T19:11:00Z">
        <w:r w:rsidRPr="00343AD9" w:rsidDel="00623BCF">
          <w:delText xml:space="preserve">als dezentrale Komponente </w:delText>
        </w:r>
      </w:del>
      <w:r w:rsidRPr="00343AD9">
        <w:t>ist nicht Bestandteil des Projekts und w</w:t>
      </w:r>
      <w:r w:rsidR="007E4A58" w:rsidRPr="00343AD9">
        <w:t xml:space="preserve">ird daher nur kurz </w:t>
      </w:r>
      <w:r w:rsidR="007E4A58" w:rsidRPr="00781E99">
        <w:t>b</w:t>
      </w:r>
      <w:r w:rsidR="007E4A58" w:rsidRPr="00781E99">
        <w:t>e</w:t>
      </w:r>
      <w:r w:rsidR="007E4A58" w:rsidRPr="00781E99">
        <w:t xml:space="preserve">schrieben. </w:t>
      </w:r>
      <w:r w:rsidRPr="00781E99">
        <w:t>D</w:t>
      </w:r>
      <w:del w:id="276" w:author="Dennis Hohmann" w:date="2012-04-14T19:11:00Z">
        <w:r w:rsidRPr="00781E99" w:rsidDel="00623BCF">
          <w:delText>ie Portalfräs</w:delText>
        </w:r>
      </w:del>
      <w:ins w:id="277" w:author="Dennis Hohmann" w:date="2012-04-14T19:11:00Z">
        <w:r w:rsidR="00623BCF" w:rsidRPr="00781E99">
          <w:t xml:space="preserve">as </w:t>
        </w:r>
      </w:ins>
      <w:del w:id="278" w:author="Dennis Hohmann" w:date="2012-04-14T19:11:00Z">
        <w:r w:rsidRPr="00781E99" w:rsidDel="00623BCF">
          <w:delText>e</w:delText>
        </w:r>
      </w:del>
      <w:ins w:id="279" w:author="Dennis Hohmann" w:date="2012-04-14T19:11:00Z">
        <w:r w:rsidR="00623BCF" w:rsidRPr="00781E99">
          <w:t>Gerät</w:t>
        </w:r>
      </w:ins>
      <w:r w:rsidRPr="00781E99">
        <w:t xml:space="preserve"> mit der Bezeichnung </w:t>
      </w:r>
      <w:del w:id="280" w:author="Dennis Hohmann" w:date="2012-04-14T19:11:00Z">
        <w:r w:rsidRPr="00781E99" w:rsidDel="00623BCF">
          <w:delText>„</w:delText>
        </w:r>
      </w:del>
      <w:r w:rsidRPr="00781E99">
        <w:t>HOBBY A4</w:t>
      </w:r>
      <w:del w:id="281" w:author="Dennis Hohmann" w:date="2012-04-14T19:11:00Z">
        <w:r w:rsidRPr="00781E99" w:rsidDel="00623BCF">
          <w:delText>“</w:delText>
        </w:r>
      </w:del>
      <w:r w:rsidRPr="00781E99">
        <w:t xml:space="preserve"> wurde als Bausatz der Firma </w:t>
      </w:r>
      <w:del w:id="282" w:author="Dennis Hohmann" w:date="2012-04-14T19:10:00Z">
        <w:r w:rsidRPr="00781E99" w:rsidDel="00623BCF">
          <w:rPr>
            <w:rPrChange w:id="283" w:author="Dennis Hohmann" w:date="2012-04-14T19:12:00Z">
              <w:rPr/>
            </w:rPrChange>
          </w:rPr>
          <w:delText>„</w:delText>
        </w:r>
      </w:del>
      <w:r w:rsidRPr="00781E99">
        <w:rPr>
          <w:rPrChange w:id="284" w:author="Dennis Hohmann" w:date="2012-04-14T19:12:00Z">
            <w:rPr/>
          </w:rPrChange>
        </w:rPr>
        <w:t>GO!CNC.de</w:t>
      </w:r>
      <w:r w:rsidR="00410725" w:rsidRPr="00781E99">
        <w:rPr>
          <w:rStyle w:val="Funotenzeichen"/>
        </w:rPr>
        <w:footnoteReference w:id="11"/>
      </w:r>
      <w:del w:id="285" w:author="Dennis Hohmann" w:date="2012-04-14T19:10:00Z">
        <w:r w:rsidRPr="00781E99" w:rsidDel="00623BCF">
          <w:delText>“</w:delText>
        </w:r>
      </w:del>
      <w:r w:rsidRPr="00343AD9">
        <w:t xml:space="preserve"> über die Homepage </w:t>
      </w:r>
      <w:hyperlink r:id="rId16"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7">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6A3486BE" w:rsidR="00EB773F" w:rsidRPr="009C5174" w:rsidRDefault="009C5174" w:rsidP="009C5174">
      <w:pPr>
        <w:pStyle w:val="Beschriftung"/>
      </w:pPr>
      <w:bookmarkStart w:id="286" w:name="_Toc195011696"/>
      <w:bookmarkStart w:id="287" w:name="_Toc195068824"/>
      <w:bookmarkStart w:id="288" w:name="_Toc195068903"/>
      <w:bookmarkStart w:id="289" w:name="_Toc195069035"/>
      <w:bookmarkStart w:id="290" w:name="_Toc195069337"/>
      <w:bookmarkStart w:id="291" w:name="_Toc195118416"/>
      <w:bookmarkStart w:id="292" w:name="_Toc195150485"/>
      <w:r w:rsidRPr="009C5174">
        <w:t xml:space="preserve">Abbildung </w:t>
      </w:r>
      <w:ins w:id="293" w:author="Dennis Hohmann" w:date="2012-04-15T03:12:00Z">
        <w:r w:rsidR="003C14D1">
          <w:fldChar w:fldCharType="begin"/>
        </w:r>
        <w:r w:rsidR="003C14D1">
          <w:instrText xml:space="preserve"> STYLEREF 2 \s </w:instrText>
        </w:r>
      </w:ins>
      <w:r w:rsidR="003C14D1">
        <w:fldChar w:fldCharType="separate"/>
      </w:r>
      <w:r w:rsidR="003C14D1">
        <w:rPr>
          <w:noProof/>
        </w:rPr>
        <w:t>3.4</w:t>
      </w:r>
      <w:ins w:id="294"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95" w:author="Dennis Hohmann" w:date="2012-04-15T03:12:00Z">
        <w:r w:rsidR="003C14D1">
          <w:rPr>
            <w:noProof/>
          </w:rPr>
          <w:t>1</w:t>
        </w:r>
        <w:r w:rsidR="003C14D1">
          <w:fldChar w:fldCharType="end"/>
        </w:r>
      </w:ins>
      <w:del w:id="29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006F7153">
        <w:t>: CNC-Bausatz www.gocnc.de „</w:t>
      </w:r>
      <w:r w:rsidRPr="009C5174">
        <w:t>HOBBY A4"</w:t>
      </w:r>
      <w:bookmarkEnd w:id="286"/>
      <w:bookmarkEnd w:id="287"/>
      <w:bookmarkEnd w:id="288"/>
      <w:bookmarkEnd w:id="289"/>
      <w:bookmarkEnd w:id="290"/>
      <w:bookmarkEnd w:id="291"/>
      <w:bookmarkEnd w:id="292"/>
    </w:p>
    <w:p w14:paraId="139BA130" w14:textId="77777777" w:rsidR="00F311B2" w:rsidRDefault="00EB773F">
      <w:pPr>
        <w:pStyle w:val="Textkrper"/>
        <w:rPr>
          <w:ins w:id="297" w:author="Dennis Hohmann" w:date="2012-04-15T03:00:00Z"/>
        </w:rPr>
        <w:pPrChange w:id="298" w:author="Dennis Hohmann" w:date="2012-04-15T00:39:00Z">
          <w:pPr>
            <w:pStyle w:val="Beschriftung"/>
            <w:ind w:firstLine="2683"/>
          </w:pPr>
        </w:pPrChange>
      </w:pPr>
      <w:r w:rsidRPr="00343AD9">
        <w:t xml:space="preserve">Nach einer Lieferzeit von </w:t>
      </w:r>
      <w:r w:rsidR="00D71A68" w:rsidRPr="00343AD9">
        <w:t>über</w:t>
      </w:r>
      <w:r w:rsidRPr="00343AD9">
        <w:t xml:space="preserve"> </w:t>
      </w:r>
      <w:ins w:id="299" w:author="Dennis Hohmann" w:date="2012-04-14T19:12:00Z">
        <w:r w:rsidR="00CC78E8">
          <w:t>sechs</w:t>
        </w:r>
      </w:ins>
      <w:del w:id="300" w:author="Dennis Hohmann" w:date="2012-04-14T19:12:00Z">
        <w:r w:rsidRPr="00343AD9" w:rsidDel="00CC78E8">
          <w:delText>6</w:delText>
        </w:r>
      </w:del>
      <w:r w:rsidRPr="00343AD9">
        <w:t xml:space="preserve"> Wochen</w:t>
      </w:r>
      <w:ins w:id="301" w:author="Dennis Hohmann" w:date="2012-04-14T19:13:00Z">
        <w:r w:rsidR="00CC78E8">
          <w:t xml:space="preserve"> ist </w:t>
        </w:r>
      </w:ins>
      <w:del w:id="302" w:author="Dennis Hohmann" w:date="2012-04-14T19:13:00Z">
        <w:r w:rsidRPr="00343AD9" w:rsidDel="00CC78E8">
          <w:delText xml:space="preserve"> wurde</w:delText>
        </w:r>
        <w:r w:rsidR="00D71A68" w:rsidRPr="00343AD9" w:rsidDel="00CC78E8">
          <w:delText xml:space="preserve"> </w:delText>
        </w:r>
      </w:del>
      <w:r w:rsidR="00D71A68" w:rsidRPr="00343AD9">
        <w:t>der Bausatz</w:t>
      </w:r>
      <w:r w:rsidRPr="00343AD9">
        <w:t xml:space="preserve"> vo</w:t>
      </w:r>
      <w:ins w:id="303" w:author="Dennis Hohmann" w:date="2012-04-14T19:13:00Z">
        <w:r w:rsidR="00CC78E8">
          <w:t>m Autor</w:t>
        </w:r>
      </w:ins>
      <w:del w:id="304" w:author="Dennis Hohmann" w:date="2012-04-14T19:13:00Z">
        <w:r w:rsidRPr="00343AD9" w:rsidDel="00CC78E8">
          <w:delText>n</w:delText>
        </w:r>
      </w:del>
      <w:r w:rsidRPr="00343AD9">
        <w:t xml:space="preserve"> </w:t>
      </w:r>
      <w:del w:id="305" w:author="Dennis Hohmann" w:date="2012-04-14T19:14:00Z">
        <w:r w:rsidRPr="00343AD9" w:rsidDel="00CC78E8">
          <w:delText xml:space="preserve">mir </w:delText>
        </w:r>
      </w:del>
      <w:r w:rsidRPr="00343AD9">
        <w:t>au</w:t>
      </w:r>
      <w:r w:rsidRPr="00343AD9">
        <w:t>f</w:t>
      </w:r>
      <w:r w:rsidRPr="00343AD9">
        <w:t>gebaut und in Betrieb genommen</w:t>
      </w:r>
      <w:ins w:id="306" w:author="Dennis Hohmann" w:date="2012-04-14T19:14:00Z">
        <w:r w:rsidR="00CC78E8">
          <w:t xml:space="preserve"> worden</w:t>
        </w:r>
      </w:ins>
      <w:r w:rsidRPr="00343AD9">
        <w:t xml:space="preserve">. </w:t>
      </w:r>
      <w:del w:id="307" w:author="Dennis Hohmann" w:date="2012-04-14T19:16:00Z">
        <w:r w:rsidRPr="00343AD9" w:rsidDel="00CC78E8">
          <w:delText>E</w:delText>
        </w:r>
        <w:r w:rsidR="00D71A68" w:rsidRPr="00343AD9" w:rsidDel="00CC78E8">
          <w:delText xml:space="preserve">s </w:delText>
        </w:r>
      </w:del>
      <w:del w:id="308" w:author="Dennis Hohmann" w:date="2012-04-14T19:14:00Z">
        <w:r w:rsidR="00D71A68" w:rsidRPr="00343AD9" w:rsidDel="00CC78E8">
          <w:delText>wu</w:delText>
        </w:r>
        <w:r w:rsidR="00B5232A" w:rsidDel="00CC78E8">
          <w:delText xml:space="preserve">rden </w:delText>
        </w:r>
      </w:del>
      <w:del w:id="309" w:author="Dennis Hohmann" w:date="2012-04-14T19:16:00Z">
        <w:r w:rsidRPr="00343AD9" w:rsidDel="00CC78E8">
          <w:delText>Modifikationen an dem Bausat</w:delText>
        </w:r>
        <w:r w:rsidR="004E61CD" w:rsidDel="00CC78E8">
          <w:delText>z vorgenommen</w:delText>
        </w:r>
      </w:del>
      <w:ins w:id="310" w:author="Dennis Hohmann" w:date="2012-04-14T19:14:00Z">
        <w:r w:rsidR="00CC78E8">
          <w:t xml:space="preserve">Der Bausatz </w:t>
        </w:r>
      </w:ins>
      <w:ins w:id="311" w:author="Dennis Hohmann" w:date="2012-04-14T19:15:00Z">
        <w:r w:rsidR="00CC78E8">
          <w:t>ist</w:t>
        </w:r>
      </w:ins>
      <w:ins w:id="312" w:author="Dennis Hohmann" w:date="2012-04-14T19:14:00Z">
        <w:r w:rsidR="00CC78E8">
          <w:t xml:space="preserve"> durch den Ei</w:t>
        </w:r>
        <w:r w:rsidR="00CC78E8">
          <w:t>n</w:t>
        </w:r>
        <w:r w:rsidR="00CC78E8">
          <w:t>bau von</w:t>
        </w:r>
      </w:ins>
      <w:r w:rsidR="004E61CD">
        <w:t xml:space="preserve"> </w:t>
      </w:r>
      <w:ins w:id="313" w:author="Dennis Hohmann" w:date="2012-04-14T19:15:00Z">
        <w:r w:rsidR="00CC78E8">
          <w:t>drei Endschalter sowie eines Werkzeuglängensensors modifiziert wo</w:t>
        </w:r>
        <w:r w:rsidR="00CC78E8">
          <w:t>r</w:t>
        </w:r>
        <w:r w:rsidR="00CC78E8">
          <w:t>den</w:t>
        </w:r>
      </w:ins>
      <w:del w:id="314" w:author="Dennis Hohmann" w:date="2012-04-14T19:16:00Z">
        <w:r w:rsidR="004E61CD" w:rsidDel="00CC78E8">
          <w:delText xml:space="preserve">wie </w:delText>
        </w:r>
        <w:r w:rsidR="00D71A68" w:rsidRPr="00343AD9" w:rsidDel="00CC78E8">
          <w:delText>z</w:delText>
        </w:r>
        <w:r w:rsidR="004E61CD" w:rsidDel="00CC78E8">
          <w:delText>um Beispiel</w:delText>
        </w:r>
        <w:r w:rsidRPr="00343AD9" w:rsidDel="00CC78E8">
          <w:delText xml:space="preserve"> das montieren von 3 Endschaltern, der Einbau eines Werkzeuglängentasters</w:delText>
        </w:r>
      </w:del>
      <w:r w:rsidRPr="00343AD9">
        <w:t>.</w:t>
      </w:r>
      <w:r w:rsidR="007E4A58" w:rsidRPr="00343AD9">
        <w:t xml:space="preserve"> </w:t>
      </w:r>
      <w:r w:rsidRPr="00343AD9">
        <w:t xml:space="preserve">Die mitgelieferte </w:t>
      </w:r>
      <w:r w:rsidR="00D71A68" w:rsidRPr="00343AD9">
        <w:t>Schrittmotor-</w:t>
      </w:r>
    </w:p>
    <w:p w14:paraId="4E44CBB5" w14:textId="77777777" w:rsidR="00F311B2" w:rsidRDefault="00F311B2">
      <w:pPr>
        <w:pStyle w:val="Textkrper"/>
        <w:rPr>
          <w:ins w:id="315" w:author="Dennis Hohmann" w:date="2012-04-15T03:00:00Z"/>
        </w:rPr>
        <w:pPrChange w:id="316" w:author="Dennis Hohmann" w:date="2012-04-15T00:39:00Z">
          <w:pPr>
            <w:pStyle w:val="Beschriftung"/>
            <w:ind w:firstLine="2683"/>
          </w:pPr>
        </w:pPrChange>
      </w:pPr>
    </w:p>
    <w:p w14:paraId="4342A322" w14:textId="54835AF2" w:rsidR="00EB773F" w:rsidRPr="00343AD9" w:rsidRDefault="00EB773F">
      <w:pPr>
        <w:pStyle w:val="Textkrper"/>
        <w:pPrChange w:id="317" w:author="Dennis Hohmann" w:date="2012-04-15T00:39:00Z">
          <w:pPr>
            <w:pStyle w:val="Beschriftung"/>
            <w:ind w:firstLine="2683"/>
          </w:pPr>
        </w:pPrChange>
      </w:pPr>
      <w:r w:rsidRPr="00343AD9">
        <w:t xml:space="preserve">Treiberplatine </w:t>
      </w:r>
      <w:del w:id="318" w:author="Dennis Hohmann" w:date="2012-04-15T01:56:00Z">
        <w:r w:rsidRPr="00343AD9" w:rsidDel="005E42C5">
          <w:delText>„</w:delText>
        </w:r>
      </w:del>
      <w:r w:rsidRPr="00343AD9">
        <w:t>UNI1500</w:t>
      </w:r>
      <w:del w:id="319" w:author="Dennis Hohmann" w:date="2012-04-15T01:56:00Z">
        <w:r w:rsidRPr="00343AD9" w:rsidDel="005E42C5">
          <w:delText>“</w:delText>
        </w:r>
      </w:del>
      <w:r w:rsidRPr="00343AD9">
        <w:t xml:space="preserve"> der Firma USOVO </w:t>
      </w:r>
      <w:del w:id="320" w:author="Dennis Hohmann" w:date="2012-04-14T19:16:00Z">
        <w:r w:rsidRPr="00343AD9" w:rsidDel="00CC78E8">
          <w:delText>wurde</w:delText>
        </w:r>
        <w:r w:rsidR="007E4A58" w:rsidRPr="00343AD9" w:rsidDel="00CC78E8">
          <w:delText xml:space="preserve"> </w:delText>
        </w:r>
      </w:del>
      <w:ins w:id="321" w:author="Dennis Hohmann" w:date="2012-04-14T19:16:00Z">
        <w:r w:rsidR="00CC78E8">
          <w:t>ist</w:t>
        </w:r>
        <w:r w:rsidR="00CC78E8" w:rsidRPr="00343AD9">
          <w:t xml:space="preserve"> </w:t>
        </w:r>
      </w:ins>
      <w:r w:rsidR="007E4A58" w:rsidRPr="00343AD9">
        <w:t>im Originalzustand übernommen</w:t>
      </w:r>
      <w:ins w:id="322" w:author="Dennis Hohmann" w:date="2012-04-14T19:16:00Z">
        <w:r w:rsidR="00CC78E8">
          <w:t xml:space="preserve"> worden</w:t>
        </w:r>
      </w:ins>
      <w:r w:rsidR="007E4A58" w:rsidRPr="00343AD9">
        <w:t xml:space="preserve">. </w:t>
      </w:r>
      <w:r w:rsidR="00D71A68" w:rsidRPr="00343AD9">
        <w:t>Auf die Schnittstelle dieser Treiberkarte wir</w:t>
      </w:r>
      <w:r w:rsidR="004047A4" w:rsidRPr="00343AD9">
        <w:t xml:space="preserve">d im </w:t>
      </w:r>
      <w:r w:rsidR="00410725">
        <w:t>nächsten Abschnitt näher eingegangen.</w:t>
      </w:r>
    </w:p>
    <w:p w14:paraId="334D1CFF" w14:textId="5D040F32" w:rsidR="00C94741" w:rsidRDefault="00410725">
      <w:pPr>
        <w:pStyle w:val="Textkrper"/>
      </w:pPr>
      <w:r>
        <w:t>Die mitgelieferte 5</w:t>
      </w:r>
      <w:ins w:id="323" w:author="Dennis Hohmann" w:date="2012-04-15T01:56:00Z">
        <w:r w:rsidR="005E42C5">
          <w:t> </w:t>
        </w:r>
      </w:ins>
      <w:r>
        <w:t xml:space="preserve">mm-Holzplatte </w:t>
      </w:r>
      <w:del w:id="324" w:author="Dennis Hohmann" w:date="2012-04-14T19:16:00Z">
        <w:r w:rsidDel="00CC78E8">
          <w:delText xml:space="preserve">wurde </w:delText>
        </w:r>
      </w:del>
      <w:ins w:id="325" w:author="Dennis Hohmann" w:date="2012-04-14T19:16:00Z">
        <w:r w:rsidR="00CC78E8">
          <w:t xml:space="preserve">ist </w:t>
        </w:r>
      </w:ins>
      <w:r>
        <w:t>durch eine 8</w:t>
      </w:r>
      <w:ins w:id="326" w:author="Dennis Hohmann" w:date="2012-04-15T01:56:00Z">
        <w:r w:rsidR="005E42C5">
          <w:t> </w:t>
        </w:r>
      </w:ins>
      <w:r>
        <w:t>mm-</w:t>
      </w:r>
      <w:r w:rsidR="00903CEF" w:rsidRPr="00903CEF">
        <w:t xml:space="preserve">Aluminiumplatte ersetzt. </w:t>
      </w:r>
      <w:r w:rsidR="00903CEF" w:rsidRPr="005E42C5">
        <w:t>Dies ve</w:t>
      </w:r>
      <w:r w:rsidR="00903CEF" w:rsidRPr="005E42C5">
        <w:t>r</w:t>
      </w:r>
      <w:r w:rsidR="00903CEF" w:rsidRPr="005E42C5">
        <w:t>leiht der gesamten Mechanik mehr Stabilität.</w:t>
      </w:r>
    </w:p>
    <w:p w14:paraId="360939D8" w14:textId="4E7A66E3" w:rsidR="00C94741" w:rsidRDefault="00C94741" w:rsidP="001B7DAE">
      <w:pPr>
        <w:pStyle w:val="berschrift2"/>
      </w:pPr>
      <w:r>
        <w:br w:type="page"/>
      </w:r>
      <w:bookmarkStart w:id="327" w:name="_Toc196133432"/>
      <w:r>
        <w:t>UNI1500</w:t>
      </w:r>
      <w:bookmarkEnd w:id="327"/>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2954D6FF" w:rsidR="00C94741" w:rsidRDefault="00C94741" w:rsidP="007D3198">
      <w:pPr>
        <w:pStyle w:val="Beschriftung"/>
        <w:ind w:firstLine="0"/>
        <w:rPr>
          <w:noProof/>
        </w:rPr>
      </w:pPr>
      <w:bookmarkStart w:id="328" w:name="_Toc195011697"/>
      <w:bookmarkStart w:id="329" w:name="_Toc195068825"/>
      <w:bookmarkStart w:id="330" w:name="_Toc195068904"/>
      <w:bookmarkStart w:id="331" w:name="_Toc195069036"/>
      <w:bookmarkStart w:id="332" w:name="_Toc195069338"/>
      <w:bookmarkStart w:id="333" w:name="_Toc195118417"/>
      <w:bookmarkStart w:id="334" w:name="_Toc195150486"/>
      <w:bookmarkStart w:id="335" w:name="_Toc196133871"/>
      <w:r w:rsidRPr="00F551CB">
        <w:t xml:space="preserve">Abbildung </w:t>
      </w:r>
      <w:ins w:id="336" w:author="Dennis Hohmann" w:date="2012-04-15T03:12:00Z">
        <w:r w:rsidR="003C14D1">
          <w:fldChar w:fldCharType="begin"/>
        </w:r>
        <w:r w:rsidR="003C14D1">
          <w:instrText xml:space="preserve"> STYLEREF 2 \s </w:instrText>
        </w:r>
      </w:ins>
      <w:r w:rsidR="003C14D1">
        <w:fldChar w:fldCharType="separate"/>
      </w:r>
      <w:r w:rsidR="003C14D1">
        <w:rPr>
          <w:noProof/>
        </w:rPr>
        <w:t>3.5</w:t>
      </w:r>
      <w:ins w:id="337"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38" w:author="Dennis Hohmann" w:date="2012-04-15T03:12:00Z">
        <w:r w:rsidR="003C14D1">
          <w:rPr>
            <w:noProof/>
          </w:rPr>
          <w:t>1</w:t>
        </w:r>
        <w:r w:rsidR="003C14D1">
          <w:fldChar w:fldCharType="end"/>
        </w:r>
      </w:ins>
      <w:del w:id="33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F551CB">
        <w:t>: USOVO UNI1500</w:t>
      </w:r>
      <w:r w:rsidRPr="00F551CB">
        <w:rPr>
          <w:noProof/>
        </w:rPr>
        <w:t xml:space="preserve"> Steuerplatine</w:t>
      </w:r>
      <w:bookmarkEnd w:id="328"/>
      <w:bookmarkEnd w:id="329"/>
      <w:bookmarkEnd w:id="330"/>
      <w:bookmarkEnd w:id="331"/>
      <w:bookmarkEnd w:id="332"/>
      <w:bookmarkEnd w:id="333"/>
      <w:bookmarkEnd w:id="334"/>
      <w:bookmarkEnd w:id="335"/>
    </w:p>
    <w:p w14:paraId="43F0B286" w14:textId="77777777" w:rsidR="00DA2BA4" w:rsidRPr="00DA2BA4" w:rsidRDefault="00DA2BA4" w:rsidP="00DA2BA4"/>
    <w:p w14:paraId="28A749BB" w14:textId="2A3EBD4B" w:rsidR="00DA2BA4" w:rsidRPr="00EA7AA0" w:rsidRDefault="00DA2BA4" w:rsidP="00DA2BA4">
      <w:pPr>
        <w:pStyle w:val="Textkrper"/>
      </w:pPr>
      <w:r>
        <w:t>Es wird die Steuerplatine der Portalfräse verwendet. Bei der hier verwendeten Maschine ist keine anderen Steuerplatine verfügbar.</w:t>
      </w:r>
    </w:p>
    <w:p w14:paraId="7B522192" w14:textId="33038237" w:rsidR="00C94741" w:rsidRDefault="00C94741" w:rsidP="00DA2BA4">
      <w:pPr>
        <w:pStyle w:val="Textkrper"/>
      </w:pPr>
      <w:r w:rsidRPr="00DA2BA4">
        <w:rPr>
          <w:rPrChange w:id="340" w:author="Dennis Hohmann" w:date="2012-04-14T19:19:00Z">
            <w:rPr/>
          </w:rPrChange>
        </w:rPr>
        <w:t>Die Steuerkarte ist auf Takt- / Richtungssignal eingestellt. Daraus ergibt sich folgende</w:t>
      </w:r>
      <w:del w:id="341" w:author="Dennis Hohmann" w:date="2012-04-14T19:17:00Z">
        <w:r w:rsidRPr="00DA2BA4" w:rsidDel="00765137">
          <w:rPr>
            <w:rPrChange w:id="342" w:author="Dennis Hohmann" w:date="2012-04-14T19:19:00Z">
              <w:rPr/>
            </w:rPrChange>
          </w:rPr>
          <w:delText>s</w:delText>
        </w:r>
      </w:del>
      <w:r w:rsidRPr="00DA2BA4">
        <w:rPr>
          <w:rPrChange w:id="343" w:author="Dennis Hohmann" w:date="2012-04-14T19:19:00Z">
            <w:rPr/>
          </w:rPrChange>
        </w:rPr>
        <w:t xml:space="preserve"> </w:t>
      </w:r>
      <w:r w:rsidR="004C54E6" w:rsidRPr="00DA2BA4">
        <w:rPr>
          <w:rPrChange w:id="344" w:author="Dennis Hohmann" w:date="2012-04-14T19:19:00Z">
            <w:rPr/>
          </w:rPrChange>
        </w:rPr>
        <w:t>Pi</w:t>
      </w:r>
      <w:r w:rsidR="004C54E6" w:rsidRPr="00DA2BA4">
        <w:rPr>
          <w:rPrChange w:id="345" w:author="Dennis Hohmann" w:date="2012-04-14T19:19:00Z">
            <w:rPr/>
          </w:rPrChange>
        </w:rPr>
        <w:t>n</w:t>
      </w:r>
      <w:r w:rsidR="004C54E6" w:rsidRPr="00DA2BA4">
        <w:rPr>
          <w:rPrChange w:id="346" w:author="Dennis Hohmann" w:date="2012-04-14T19:19:00Z">
            <w:rPr/>
          </w:rPrChange>
        </w:rPr>
        <w:t>belegung</w:t>
      </w:r>
      <w:r w:rsidRPr="00DA2BA4">
        <w:rPr>
          <w:rPrChange w:id="347" w:author="Dennis Hohmann" w:date="2012-04-14T19:19:00Z">
            <w:rPr/>
          </w:rPrChange>
        </w:rPr>
        <w:t xml:space="preserve"> am </w:t>
      </w:r>
      <w:r w:rsidR="00DA2BA4" w:rsidRPr="00DA2BA4">
        <w:rPr>
          <w:rPrChange w:id="348" w:author="Dennis Hohmann" w:date="2012-04-14T19:19:00Z">
            <w:rPr/>
          </w:rPrChange>
        </w:rPr>
        <w:t>Parallel Port</w:t>
      </w:r>
      <w:r w:rsidR="004C54E6" w:rsidRPr="00DA2BA4">
        <w:rPr>
          <w:rPrChange w:id="349" w:author="Dennis Hohmann" w:date="2012-04-14T19:19:00Z">
            <w:rPr/>
          </w:rPrChange>
        </w:rPr>
        <w:t xml:space="preserve"> der Karte</w:t>
      </w:r>
      <w:r w:rsidRPr="00DA2BA4">
        <w:rPr>
          <w:rPrChange w:id="350" w:author="Dennis Hohmann" w:date="2012-04-14T19:19:00Z">
            <w:rPr/>
          </w:rPrChange>
        </w:rPr>
        <w:t>:</w:t>
      </w:r>
    </w:p>
    <w:p w14:paraId="4DAA7092" w14:textId="77777777" w:rsidR="00AA56E1" w:rsidRDefault="00AA56E1">
      <w:pPr>
        <w:pStyle w:val="Textkrpe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51" w:author="Dennis Hohmann" w:date="2012-04-15T01:58:00Z">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83"/>
        <w:gridCol w:w="2231"/>
        <w:gridCol w:w="1511"/>
        <w:gridCol w:w="2831"/>
        <w:tblGridChange w:id="352">
          <w:tblGrid>
            <w:gridCol w:w="897"/>
            <w:gridCol w:w="2231"/>
            <w:gridCol w:w="1511"/>
            <w:gridCol w:w="2831"/>
          </w:tblGrid>
        </w:tblGridChange>
      </w:tblGrid>
      <w:tr w:rsidR="00C94741" w14:paraId="07735A58" w14:textId="77777777" w:rsidTr="005E42C5">
        <w:trPr>
          <w:trHeight w:val="296"/>
          <w:jc w:val="center"/>
          <w:trPrChange w:id="353" w:author="Dennis Hohmann" w:date="2012-04-15T01:58:00Z">
            <w:trPr>
              <w:trHeight w:val="296"/>
              <w:jc w:val="center"/>
            </w:trPr>
          </w:trPrChange>
        </w:trPr>
        <w:tc>
          <w:tcPr>
            <w:tcW w:w="897" w:type="dxa"/>
            <w:vAlign w:val="center"/>
            <w:tcPrChange w:id="354" w:author="Dennis Hohmann" w:date="2012-04-15T01:58:00Z">
              <w:tcPr>
                <w:tcW w:w="897" w:type="dxa"/>
              </w:tcPr>
            </w:tcPrChange>
          </w:tcPr>
          <w:p w14:paraId="18DED1CE" w14:textId="77777777" w:rsidR="00C94741" w:rsidRDefault="00C94741">
            <w:pPr>
              <w:pStyle w:val="Textkrper"/>
              <w:jc w:val="left"/>
              <w:rPr>
                <w:rFonts w:asciiTheme="majorHAnsi" w:eastAsiaTheme="majorEastAsia" w:hAnsiTheme="majorHAnsi" w:cstheme="majorBidi"/>
                <w:b/>
                <w:bCs w:val="0"/>
                <w:i/>
                <w:iCs/>
              </w:rPr>
              <w:pPrChange w:id="355" w:author="Dennis Hohmann" w:date="2012-04-15T01:58:00Z">
                <w:pPr>
                  <w:pStyle w:val="Textkrper"/>
                  <w:keepNext/>
                  <w:keepLines/>
                  <w:numPr>
                    <w:ilvl w:val="3"/>
                    <w:numId w:val="2"/>
                  </w:numPr>
                  <w:spacing w:before="200"/>
                  <w:outlineLvl w:val="3"/>
                </w:pPr>
              </w:pPrChange>
            </w:pPr>
            <w:r>
              <w:t>Pin 1</w:t>
            </w:r>
          </w:p>
        </w:tc>
        <w:tc>
          <w:tcPr>
            <w:tcW w:w="2231" w:type="dxa"/>
            <w:vAlign w:val="center"/>
            <w:tcPrChange w:id="356" w:author="Dennis Hohmann" w:date="2012-04-15T01:58:00Z">
              <w:tcPr>
                <w:tcW w:w="2231" w:type="dxa"/>
              </w:tcPr>
            </w:tcPrChange>
          </w:tcPr>
          <w:p w14:paraId="372397BD" w14:textId="77777777" w:rsidR="00C94741" w:rsidRDefault="00C94741">
            <w:pPr>
              <w:pStyle w:val="Textkrper"/>
              <w:jc w:val="left"/>
              <w:rPr>
                <w:rFonts w:asciiTheme="majorHAnsi" w:eastAsiaTheme="majorEastAsia" w:hAnsiTheme="majorHAnsi" w:cstheme="majorBidi"/>
                <w:b/>
                <w:bCs w:val="0"/>
                <w:i/>
                <w:iCs/>
              </w:rPr>
              <w:pPrChange w:id="357" w:author="Dennis Hohmann" w:date="2012-04-15T01:58:00Z">
                <w:pPr>
                  <w:pStyle w:val="Textkrper"/>
                  <w:keepNext/>
                  <w:keepLines/>
                  <w:numPr>
                    <w:ilvl w:val="3"/>
                    <w:numId w:val="2"/>
                  </w:numPr>
                  <w:spacing w:before="200"/>
                  <w:jc w:val="left"/>
                  <w:outlineLvl w:val="3"/>
                </w:pPr>
              </w:pPrChange>
            </w:pPr>
            <w:r>
              <w:t>nicht ve</w:t>
            </w:r>
            <w:r>
              <w:t>r</w:t>
            </w:r>
            <w:r>
              <w:t>bunden</w:t>
            </w:r>
          </w:p>
        </w:tc>
        <w:tc>
          <w:tcPr>
            <w:tcW w:w="1511" w:type="dxa"/>
            <w:vAlign w:val="center"/>
            <w:tcPrChange w:id="358" w:author="Dennis Hohmann" w:date="2012-04-15T01:58:00Z">
              <w:tcPr>
                <w:tcW w:w="1511" w:type="dxa"/>
              </w:tcPr>
            </w:tcPrChange>
          </w:tcPr>
          <w:p w14:paraId="6B810792" w14:textId="77777777" w:rsidR="00C94741" w:rsidRDefault="00C94741">
            <w:pPr>
              <w:pStyle w:val="Textkrper"/>
              <w:jc w:val="left"/>
              <w:rPr>
                <w:rFonts w:asciiTheme="majorHAnsi" w:eastAsiaTheme="majorEastAsia" w:hAnsiTheme="majorHAnsi" w:cstheme="majorBidi"/>
                <w:b/>
                <w:bCs w:val="0"/>
                <w:i/>
                <w:iCs/>
              </w:rPr>
              <w:pPrChange w:id="359" w:author="Dennis Hohmann" w:date="2012-04-15T01:58:00Z">
                <w:pPr>
                  <w:pStyle w:val="Textkrper"/>
                  <w:keepNext/>
                  <w:keepLines/>
                  <w:numPr>
                    <w:ilvl w:val="3"/>
                    <w:numId w:val="2"/>
                  </w:numPr>
                  <w:spacing w:before="200"/>
                  <w:jc w:val="left"/>
                  <w:outlineLvl w:val="3"/>
                </w:pPr>
              </w:pPrChange>
            </w:pPr>
            <w:r>
              <w:t>Pin 10</w:t>
            </w:r>
          </w:p>
        </w:tc>
        <w:tc>
          <w:tcPr>
            <w:tcW w:w="2831" w:type="dxa"/>
            <w:vAlign w:val="center"/>
            <w:tcPrChange w:id="360" w:author="Dennis Hohmann" w:date="2012-04-15T01:58:00Z">
              <w:tcPr>
                <w:tcW w:w="2831" w:type="dxa"/>
              </w:tcPr>
            </w:tcPrChange>
          </w:tcPr>
          <w:p w14:paraId="500C6B0B" w14:textId="77777777" w:rsidR="00C94741" w:rsidRDefault="00C94741">
            <w:pPr>
              <w:pStyle w:val="Textkrper"/>
              <w:jc w:val="left"/>
              <w:rPr>
                <w:rFonts w:asciiTheme="majorHAnsi" w:eastAsiaTheme="majorEastAsia" w:hAnsiTheme="majorHAnsi" w:cstheme="majorBidi"/>
                <w:b/>
                <w:bCs w:val="0"/>
                <w:i/>
                <w:iCs/>
              </w:rPr>
              <w:pPrChange w:id="361" w:author="Dennis Hohmann" w:date="2012-04-15T01:58:00Z">
                <w:pPr>
                  <w:pStyle w:val="Textkrper"/>
                  <w:keepNext/>
                  <w:keepLines/>
                  <w:numPr>
                    <w:ilvl w:val="3"/>
                    <w:numId w:val="2"/>
                  </w:numPr>
                  <w:spacing w:before="200"/>
                  <w:jc w:val="left"/>
                  <w:outlineLvl w:val="3"/>
                </w:pPr>
              </w:pPrChange>
            </w:pPr>
            <w:r>
              <w:t>nicht verbunden</w:t>
            </w:r>
          </w:p>
        </w:tc>
      </w:tr>
      <w:tr w:rsidR="00C94741" w14:paraId="3E95847F" w14:textId="77777777" w:rsidTr="005E42C5">
        <w:trPr>
          <w:trHeight w:val="318"/>
          <w:jc w:val="center"/>
          <w:trPrChange w:id="362" w:author="Dennis Hohmann" w:date="2012-04-15T01:58:00Z">
            <w:trPr>
              <w:trHeight w:val="318"/>
              <w:jc w:val="center"/>
            </w:trPr>
          </w:trPrChange>
        </w:trPr>
        <w:tc>
          <w:tcPr>
            <w:tcW w:w="897" w:type="dxa"/>
            <w:vAlign w:val="center"/>
            <w:tcPrChange w:id="363" w:author="Dennis Hohmann" w:date="2012-04-15T01:58:00Z">
              <w:tcPr>
                <w:tcW w:w="897" w:type="dxa"/>
              </w:tcPr>
            </w:tcPrChange>
          </w:tcPr>
          <w:p w14:paraId="6F5D912C" w14:textId="77777777" w:rsidR="00C94741" w:rsidRDefault="00C94741">
            <w:pPr>
              <w:pStyle w:val="Textkrper"/>
              <w:jc w:val="left"/>
              <w:pPrChange w:id="364" w:author="Dennis Hohmann" w:date="2012-04-15T01:58:00Z">
                <w:pPr/>
              </w:pPrChange>
            </w:pPr>
            <w:r>
              <w:t>Pin 2</w:t>
            </w:r>
          </w:p>
        </w:tc>
        <w:tc>
          <w:tcPr>
            <w:tcW w:w="2231" w:type="dxa"/>
            <w:vAlign w:val="center"/>
            <w:tcPrChange w:id="365" w:author="Dennis Hohmann" w:date="2012-04-15T01:58:00Z">
              <w:tcPr>
                <w:tcW w:w="2231" w:type="dxa"/>
              </w:tcPr>
            </w:tcPrChange>
          </w:tcPr>
          <w:p w14:paraId="73972F74" w14:textId="77777777" w:rsidR="00C94741" w:rsidRDefault="00C94741">
            <w:pPr>
              <w:pStyle w:val="Textkrper"/>
              <w:jc w:val="left"/>
              <w:pPrChange w:id="366" w:author="Dennis Hohmann" w:date="2012-04-15T01:58:00Z">
                <w:pPr/>
              </w:pPrChange>
            </w:pPr>
            <w:r>
              <w:t>Richtung X</w:t>
            </w:r>
          </w:p>
        </w:tc>
        <w:tc>
          <w:tcPr>
            <w:tcW w:w="1511" w:type="dxa"/>
            <w:vAlign w:val="center"/>
            <w:tcPrChange w:id="367" w:author="Dennis Hohmann" w:date="2012-04-15T01:58:00Z">
              <w:tcPr>
                <w:tcW w:w="1511" w:type="dxa"/>
              </w:tcPr>
            </w:tcPrChange>
          </w:tcPr>
          <w:p w14:paraId="0A0479B1" w14:textId="77777777" w:rsidR="00C94741" w:rsidRDefault="00C94741">
            <w:pPr>
              <w:pStyle w:val="Textkrper"/>
              <w:jc w:val="left"/>
              <w:pPrChange w:id="368" w:author="Dennis Hohmann" w:date="2012-04-15T01:58:00Z">
                <w:pPr/>
              </w:pPrChange>
            </w:pPr>
            <w:r>
              <w:t>Pin 11</w:t>
            </w:r>
          </w:p>
        </w:tc>
        <w:tc>
          <w:tcPr>
            <w:tcW w:w="2831" w:type="dxa"/>
            <w:vAlign w:val="center"/>
            <w:tcPrChange w:id="369" w:author="Dennis Hohmann" w:date="2012-04-15T01:58:00Z">
              <w:tcPr>
                <w:tcW w:w="2831" w:type="dxa"/>
              </w:tcPr>
            </w:tcPrChange>
          </w:tcPr>
          <w:p w14:paraId="68BD3B36" w14:textId="77777777" w:rsidR="00C94741" w:rsidRDefault="00C94741">
            <w:pPr>
              <w:pStyle w:val="Textkrper"/>
              <w:jc w:val="left"/>
              <w:pPrChange w:id="370" w:author="Dennis Hohmann" w:date="2012-04-15T01:58:00Z">
                <w:pPr/>
              </w:pPrChange>
            </w:pPr>
            <w:r>
              <w:t>Referenzschalter X Y Z</w:t>
            </w:r>
          </w:p>
        </w:tc>
      </w:tr>
      <w:tr w:rsidR="00C94741" w14:paraId="4D25E352" w14:textId="77777777" w:rsidTr="005E42C5">
        <w:trPr>
          <w:jc w:val="center"/>
          <w:trPrChange w:id="371" w:author="Dennis Hohmann" w:date="2012-04-15T01:58:00Z">
            <w:trPr>
              <w:jc w:val="center"/>
            </w:trPr>
          </w:trPrChange>
        </w:trPr>
        <w:tc>
          <w:tcPr>
            <w:tcW w:w="897" w:type="dxa"/>
            <w:vAlign w:val="center"/>
            <w:tcPrChange w:id="372" w:author="Dennis Hohmann" w:date="2012-04-15T01:58:00Z">
              <w:tcPr>
                <w:tcW w:w="897" w:type="dxa"/>
              </w:tcPr>
            </w:tcPrChange>
          </w:tcPr>
          <w:p w14:paraId="0908DBF9" w14:textId="77777777" w:rsidR="00C94741" w:rsidRDefault="00C94741">
            <w:pPr>
              <w:pStyle w:val="Textkrper"/>
              <w:jc w:val="left"/>
              <w:pPrChange w:id="373" w:author="Dennis Hohmann" w:date="2012-04-15T01:58:00Z">
                <w:pPr/>
              </w:pPrChange>
            </w:pPr>
            <w:r>
              <w:t>Pin 3</w:t>
            </w:r>
          </w:p>
        </w:tc>
        <w:tc>
          <w:tcPr>
            <w:tcW w:w="2231" w:type="dxa"/>
            <w:vAlign w:val="center"/>
            <w:tcPrChange w:id="374" w:author="Dennis Hohmann" w:date="2012-04-15T01:58:00Z">
              <w:tcPr>
                <w:tcW w:w="2231" w:type="dxa"/>
              </w:tcPr>
            </w:tcPrChange>
          </w:tcPr>
          <w:p w14:paraId="33EB9F26" w14:textId="77777777" w:rsidR="00C94741" w:rsidRDefault="00C94741">
            <w:pPr>
              <w:pStyle w:val="Textkrper"/>
              <w:jc w:val="left"/>
              <w:pPrChange w:id="375" w:author="Dennis Hohmann" w:date="2012-04-15T01:58:00Z">
                <w:pPr/>
              </w:pPrChange>
            </w:pPr>
            <w:r>
              <w:t>Takt X</w:t>
            </w:r>
          </w:p>
        </w:tc>
        <w:tc>
          <w:tcPr>
            <w:tcW w:w="1511" w:type="dxa"/>
            <w:vAlign w:val="center"/>
            <w:tcPrChange w:id="376" w:author="Dennis Hohmann" w:date="2012-04-15T01:58:00Z">
              <w:tcPr>
                <w:tcW w:w="1511" w:type="dxa"/>
              </w:tcPr>
            </w:tcPrChange>
          </w:tcPr>
          <w:p w14:paraId="7145376A" w14:textId="77777777" w:rsidR="00C94741" w:rsidRDefault="00C94741">
            <w:pPr>
              <w:pStyle w:val="Textkrper"/>
              <w:jc w:val="left"/>
              <w:pPrChange w:id="377" w:author="Dennis Hohmann" w:date="2012-04-15T01:58:00Z">
                <w:pPr/>
              </w:pPrChange>
            </w:pPr>
            <w:r>
              <w:t>Pin 12</w:t>
            </w:r>
          </w:p>
        </w:tc>
        <w:tc>
          <w:tcPr>
            <w:tcW w:w="2831" w:type="dxa"/>
            <w:vAlign w:val="center"/>
            <w:tcPrChange w:id="378" w:author="Dennis Hohmann" w:date="2012-04-15T01:58:00Z">
              <w:tcPr>
                <w:tcW w:w="2831" w:type="dxa"/>
              </w:tcPr>
            </w:tcPrChange>
          </w:tcPr>
          <w:p w14:paraId="076BC9B5" w14:textId="77777777" w:rsidR="00C94741" w:rsidRDefault="00C94741">
            <w:pPr>
              <w:pStyle w:val="Textkrper"/>
              <w:jc w:val="left"/>
              <w:pPrChange w:id="379" w:author="Dennis Hohmann" w:date="2012-04-15T01:58:00Z">
                <w:pPr/>
              </w:pPrChange>
            </w:pPr>
            <w:r>
              <w:t>Referenz Achse 4</w:t>
            </w:r>
          </w:p>
        </w:tc>
      </w:tr>
      <w:tr w:rsidR="00C94741" w14:paraId="626925C7" w14:textId="77777777" w:rsidTr="005E42C5">
        <w:trPr>
          <w:jc w:val="center"/>
          <w:trPrChange w:id="380" w:author="Dennis Hohmann" w:date="2012-04-15T01:58:00Z">
            <w:trPr>
              <w:jc w:val="center"/>
            </w:trPr>
          </w:trPrChange>
        </w:trPr>
        <w:tc>
          <w:tcPr>
            <w:tcW w:w="897" w:type="dxa"/>
            <w:vAlign w:val="center"/>
            <w:tcPrChange w:id="381" w:author="Dennis Hohmann" w:date="2012-04-15T01:58:00Z">
              <w:tcPr>
                <w:tcW w:w="897" w:type="dxa"/>
              </w:tcPr>
            </w:tcPrChange>
          </w:tcPr>
          <w:p w14:paraId="418E8DF7" w14:textId="77777777" w:rsidR="00C94741" w:rsidRDefault="00C94741">
            <w:pPr>
              <w:pStyle w:val="Textkrper"/>
              <w:jc w:val="left"/>
              <w:pPrChange w:id="382" w:author="Dennis Hohmann" w:date="2012-04-15T01:58:00Z">
                <w:pPr/>
              </w:pPrChange>
            </w:pPr>
            <w:r>
              <w:t>Pin 4</w:t>
            </w:r>
          </w:p>
        </w:tc>
        <w:tc>
          <w:tcPr>
            <w:tcW w:w="2231" w:type="dxa"/>
            <w:vAlign w:val="center"/>
            <w:tcPrChange w:id="383" w:author="Dennis Hohmann" w:date="2012-04-15T01:58:00Z">
              <w:tcPr>
                <w:tcW w:w="2231" w:type="dxa"/>
              </w:tcPr>
            </w:tcPrChange>
          </w:tcPr>
          <w:p w14:paraId="14E91A05" w14:textId="77777777" w:rsidR="00C94741" w:rsidRDefault="00C94741">
            <w:pPr>
              <w:pStyle w:val="Textkrper"/>
              <w:jc w:val="left"/>
              <w:pPrChange w:id="384" w:author="Dennis Hohmann" w:date="2012-04-15T01:58:00Z">
                <w:pPr/>
              </w:pPrChange>
            </w:pPr>
            <w:r>
              <w:t>Richtung Y</w:t>
            </w:r>
          </w:p>
        </w:tc>
        <w:tc>
          <w:tcPr>
            <w:tcW w:w="1511" w:type="dxa"/>
            <w:vAlign w:val="center"/>
            <w:tcPrChange w:id="385" w:author="Dennis Hohmann" w:date="2012-04-15T01:58:00Z">
              <w:tcPr>
                <w:tcW w:w="1511" w:type="dxa"/>
              </w:tcPr>
            </w:tcPrChange>
          </w:tcPr>
          <w:p w14:paraId="4D97EAC3" w14:textId="77777777" w:rsidR="00C94741" w:rsidRDefault="00C94741">
            <w:pPr>
              <w:pStyle w:val="Textkrper"/>
              <w:jc w:val="left"/>
              <w:pPrChange w:id="386" w:author="Dennis Hohmann" w:date="2012-04-15T01:58:00Z">
                <w:pPr/>
              </w:pPrChange>
            </w:pPr>
            <w:r>
              <w:t>Pin 13</w:t>
            </w:r>
          </w:p>
        </w:tc>
        <w:tc>
          <w:tcPr>
            <w:tcW w:w="2831" w:type="dxa"/>
            <w:vAlign w:val="center"/>
            <w:tcPrChange w:id="387" w:author="Dennis Hohmann" w:date="2012-04-15T01:58:00Z">
              <w:tcPr>
                <w:tcW w:w="2831" w:type="dxa"/>
              </w:tcPr>
            </w:tcPrChange>
          </w:tcPr>
          <w:p w14:paraId="5816167A" w14:textId="77777777" w:rsidR="00C94741" w:rsidRDefault="00C94741">
            <w:pPr>
              <w:pStyle w:val="Textkrper"/>
              <w:jc w:val="left"/>
              <w:pPrChange w:id="388" w:author="Dennis Hohmann" w:date="2012-04-15T01:58:00Z">
                <w:pPr/>
              </w:pPrChange>
            </w:pPr>
            <w:r>
              <w:t>nicht verbunden</w:t>
            </w:r>
          </w:p>
        </w:tc>
      </w:tr>
      <w:tr w:rsidR="00C94741" w14:paraId="272070F2" w14:textId="77777777" w:rsidTr="005E42C5">
        <w:trPr>
          <w:jc w:val="center"/>
          <w:trPrChange w:id="389" w:author="Dennis Hohmann" w:date="2012-04-15T01:58:00Z">
            <w:trPr>
              <w:jc w:val="center"/>
            </w:trPr>
          </w:trPrChange>
        </w:trPr>
        <w:tc>
          <w:tcPr>
            <w:tcW w:w="897" w:type="dxa"/>
            <w:vAlign w:val="center"/>
            <w:tcPrChange w:id="390" w:author="Dennis Hohmann" w:date="2012-04-15T01:58:00Z">
              <w:tcPr>
                <w:tcW w:w="897" w:type="dxa"/>
              </w:tcPr>
            </w:tcPrChange>
          </w:tcPr>
          <w:p w14:paraId="76DB2CDD" w14:textId="77777777" w:rsidR="00C94741" w:rsidRDefault="00C94741">
            <w:pPr>
              <w:pStyle w:val="Textkrper"/>
              <w:jc w:val="left"/>
              <w:pPrChange w:id="391" w:author="Dennis Hohmann" w:date="2012-04-15T01:58:00Z">
                <w:pPr/>
              </w:pPrChange>
            </w:pPr>
            <w:r>
              <w:t>Pin 5</w:t>
            </w:r>
          </w:p>
        </w:tc>
        <w:tc>
          <w:tcPr>
            <w:tcW w:w="2231" w:type="dxa"/>
            <w:vAlign w:val="center"/>
            <w:tcPrChange w:id="392" w:author="Dennis Hohmann" w:date="2012-04-15T01:58:00Z">
              <w:tcPr>
                <w:tcW w:w="2231" w:type="dxa"/>
              </w:tcPr>
            </w:tcPrChange>
          </w:tcPr>
          <w:p w14:paraId="515517DD" w14:textId="77777777" w:rsidR="00C94741" w:rsidRDefault="00C94741">
            <w:pPr>
              <w:pStyle w:val="Textkrper"/>
              <w:jc w:val="left"/>
              <w:pPrChange w:id="393" w:author="Dennis Hohmann" w:date="2012-04-15T01:58:00Z">
                <w:pPr/>
              </w:pPrChange>
            </w:pPr>
            <w:r>
              <w:t>Takt Y</w:t>
            </w:r>
          </w:p>
        </w:tc>
        <w:tc>
          <w:tcPr>
            <w:tcW w:w="1511" w:type="dxa"/>
            <w:vAlign w:val="center"/>
            <w:tcPrChange w:id="394" w:author="Dennis Hohmann" w:date="2012-04-15T01:58:00Z">
              <w:tcPr>
                <w:tcW w:w="1511" w:type="dxa"/>
              </w:tcPr>
            </w:tcPrChange>
          </w:tcPr>
          <w:p w14:paraId="4881639C" w14:textId="77777777" w:rsidR="00C94741" w:rsidRDefault="00C94741">
            <w:pPr>
              <w:pStyle w:val="Textkrper"/>
              <w:jc w:val="left"/>
              <w:pPrChange w:id="395" w:author="Dennis Hohmann" w:date="2012-04-15T01:58:00Z">
                <w:pPr/>
              </w:pPrChange>
            </w:pPr>
            <w:r>
              <w:t>Pin 14</w:t>
            </w:r>
          </w:p>
        </w:tc>
        <w:tc>
          <w:tcPr>
            <w:tcW w:w="2831" w:type="dxa"/>
            <w:vAlign w:val="center"/>
            <w:tcPrChange w:id="396" w:author="Dennis Hohmann" w:date="2012-04-15T01:58:00Z">
              <w:tcPr>
                <w:tcW w:w="2831" w:type="dxa"/>
              </w:tcPr>
            </w:tcPrChange>
          </w:tcPr>
          <w:p w14:paraId="26D727D9" w14:textId="77777777" w:rsidR="00C94741" w:rsidRDefault="00C94741">
            <w:pPr>
              <w:pStyle w:val="Textkrper"/>
              <w:jc w:val="left"/>
              <w:pPrChange w:id="397" w:author="Dennis Hohmann" w:date="2012-04-15T01:58:00Z">
                <w:pPr/>
              </w:pPrChange>
            </w:pPr>
            <w:r>
              <w:t>Spindel Relais</w:t>
            </w:r>
          </w:p>
        </w:tc>
      </w:tr>
      <w:tr w:rsidR="00C94741" w14:paraId="66AB8593" w14:textId="77777777" w:rsidTr="005E42C5">
        <w:trPr>
          <w:jc w:val="center"/>
          <w:trPrChange w:id="398" w:author="Dennis Hohmann" w:date="2012-04-15T01:58:00Z">
            <w:trPr>
              <w:jc w:val="center"/>
            </w:trPr>
          </w:trPrChange>
        </w:trPr>
        <w:tc>
          <w:tcPr>
            <w:tcW w:w="897" w:type="dxa"/>
            <w:vAlign w:val="center"/>
            <w:tcPrChange w:id="399" w:author="Dennis Hohmann" w:date="2012-04-15T01:58:00Z">
              <w:tcPr>
                <w:tcW w:w="897" w:type="dxa"/>
              </w:tcPr>
            </w:tcPrChange>
          </w:tcPr>
          <w:p w14:paraId="2299C7D6" w14:textId="77777777" w:rsidR="00C94741" w:rsidRDefault="00C94741">
            <w:pPr>
              <w:pStyle w:val="Textkrper"/>
              <w:jc w:val="left"/>
              <w:pPrChange w:id="400" w:author="Dennis Hohmann" w:date="2012-04-15T01:58:00Z">
                <w:pPr/>
              </w:pPrChange>
            </w:pPr>
            <w:r>
              <w:t>Pin 6</w:t>
            </w:r>
          </w:p>
        </w:tc>
        <w:tc>
          <w:tcPr>
            <w:tcW w:w="2231" w:type="dxa"/>
            <w:vAlign w:val="center"/>
            <w:tcPrChange w:id="401" w:author="Dennis Hohmann" w:date="2012-04-15T01:58:00Z">
              <w:tcPr>
                <w:tcW w:w="2231" w:type="dxa"/>
              </w:tcPr>
            </w:tcPrChange>
          </w:tcPr>
          <w:p w14:paraId="00942102" w14:textId="77777777" w:rsidR="00C94741" w:rsidRDefault="00C94741">
            <w:pPr>
              <w:pStyle w:val="Textkrper"/>
              <w:jc w:val="left"/>
              <w:pPrChange w:id="402" w:author="Dennis Hohmann" w:date="2012-04-15T01:58:00Z">
                <w:pPr/>
              </w:pPrChange>
            </w:pPr>
            <w:r>
              <w:t>Richtung Z</w:t>
            </w:r>
          </w:p>
        </w:tc>
        <w:tc>
          <w:tcPr>
            <w:tcW w:w="1511" w:type="dxa"/>
            <w:vAlign w:val="center"/>
            <w:tcPrChange w:id="403" w:author="Dennis Hohmann" w:date="2012-04-15T01:58:00Z">
              <w:tcPr>
                <w:tcW w:w="1511" w:type="dxa"/>
              </w:tcPr>
            </w:tcPrChange>
          </w:tcPr>
          <w:p w14:paraId="4DC2E90C" w14:textId="77777777" w:rsidR="00C94741" w:rsidRDefault="00C94741">
            <w:pPr>
              <w:pStyle w:val="Textkrper"/>
              <w:jc w:val="left"/>
              <w:pPrChange w:id="404" w:author="Dennis Hohmann" w:date="2012-04-15T01:58:00Z">
                <w:pPr/>
              </w:pPrChange>
            </w:pPr>
            <w:r>
              <w:t>Pin 15</w:t>
            </w:r>
          </w:p>
        </w:tc>
        <w:tc>
          <w:tcPr>
            <w:tcW w:w="2831" w:type="dxa"/>
            <w:vAlign w:val="center"/>
            <w:tcPrChange w:id="405" w:author="Dennis Hohmann" w:date="2012-04-15T01:58:00Z">
              <w:tcPr>
                <w:tcW w:w="2831" w:type="dxa"/>
              </w:tcPr>
            </w:tcPrChange>
          </w:tcPr>
          <w:p w14:paraId="4973485A" w14:textId="77777777" w:rsidR="00C94741" w:rsidRDefault="00C94741">
            <w:pPr>
              <w:pStyle w:val="Textkrper"/>
              <w:jc w:val="left"/>
              <w:pPrChange w:id="406" w:author="Dennis Hohmann" w:date="2012-04-15T01:58:00Z">
                <w:pPr/>
              </w:pPrChange>
            </w:pPr>
            <w:r>
              <w:t>nicht verbunden</w:t>
            </w:r>
          </w:p>
        </w:tc>
      </w:tr>
      <w:tr w:rsidR="00C94741" w14:paraId="3AB7470B" w14:textId="77777777" w:rsidTr="005E42C5">
        <w:trPr>
          <w:jc w:val="center"/>
          <w:trPrChange w:id="407" w:author="Dennis Hohmann" w:date="2012-04-15T01:58:00Z">
            <w:trPr>
              <w:jc w:val="center"/>
            </w:trPr>
          </w:trPrChange>
        </w:trPr>
        <w:tc>
          <w:tcPr>
            <w:tcW w:w="897" w:type="dxa"/>
            <w:vAlign w:val="center"/>
            <w:tcPrChange w:id="408" w:author="Dennis Hohmann" w:date="2012-04-15T01:58:00Z">
              <w:tcPr>
                <w:tcW w:w="897" w:type="dxa"/>
              </w:tcPr>
            </w:tcPrChange>
          </w:tcPr>
          <w:p w14:paraId="5D305349" w14:textId="77777777" w:rsidR="00C94741" w:rsidRDefault="00C94741">
            <w:pPr>
              <w:pStyle w:val="Textkrper"/>
              <w:jc w:val="left"/>
              <w:pPrChange w:id="409" w:author="Dennis Hohmann" w:date="2012-04-15T01:58:00Z">
                <w:pPr/>
              </w:pPrChange>
            </w:pPr>
            <w:r>
              <w:t>Pin 7</w:t>
            </w:r>
          </w:p>
        </w:tc>
        <w:tc>
          <w:tcPr>
            <w:tcW w:w="2231" w:type="dxa"/>
            <w:vAlign w:val="center"/>
            <w:tcPrChange w:id="410" w:author="Dennis Hohmann" w:date="2012-04-15T01:58:00Z">
              <w:tcPr>
                <w:tcW w:w="2231" w:type="dxa"/>
              </w:tcPr>
            </w:tcPrChange>
          </w:tcPr>
          <w:p w14:paraId="21F7ED2A" w14:textId="77777777" w:rsidR="00C94741" w:rsidRDefault="00C94741">
            <w:pPr>
              <w:pStyle w:val="Textkrper"/>
              <w:jc w:val="left"/>
              <w:pPrChange w:id="411" w:author="Dennis Hohmann" w:date="2012-04-15T01:58:00Z">
                <w:pPr/>
              </w:pPrChange>
            </w:pPr>
            <w:r>
              <w:t>Takt Z</w:t>
            </w:r>
          </w:p>
        </w:tc>
        <w:tc>
          <w:tcPr>
            <w:tcW w:w="1511" w:type="dxa"/>
            <w:vAlign w:val="center"/>
            <w:tcPrChange w:id="412" w:author="Dennis Hohmann" w:date="2012-04-15T01:58:00Z">
              <w:tcPr>
                <w:tcW w:w="1511" w:type="dxa"/>
              </w:tcPr>
            </w:tcPrChange>
          </w:tcPr>
          <w:p w14:paraId="3F522F56" w14:textId="77777777" w:rsidR="00C94741" w:rsidRDefault="00C94741">
            <w:pPr>
              <w:pStyle w:val="Textkrper"/>
              <w:jc w:val="left"/>
              <w:pPrChange w:id="413" w:author="Dennis Hohmann" w:date="2012-04-15T01:58:00Z">
                <w:pPr/>
              </w:pPrChange>
            </w:pPr>
            <w:r>
              <w:t>Pin 16</w:t>
            </w:r>
          </w:p>
        </w:tc>
        <w:tc>
          <w:tcPr>
            <w:tcW w:w="2831" w:type="dxa"/>
            <w:vAlign w:val="center"/>
            <w:tcPrChange w:id="414" w:author="Dennis Hohmann" w:date="2012-04-15T01:58:00Z">
              <w:tcPr>
                <w:tcW w:w="2831" w:type="dxa"/>
              </w:tcPr>
            </w:tcPrChange>
          </w:tcPr>
          <w:p w14:paraId="4EEED03B" w14:textId="77777777" w:rsidR="00C94741" w:rsidRDefault="00C94741">
            <w:pPr>
              <w:pStyle w:val="Textkrper"/>
              <w:jc w:val="left"/>
              <w:pPrChange w:id="415" w:author="Dennis Hohmann" w:date="2012-04-15T01:58:00Z">
                <w:pPr/>
              </w:pPrChange>
            </w:pPr>
            <w:r>
              <w:t>nicht verbunden</w:t>
            </w:r>
          </w:p>
        </w:tc>
      </w:tr>
      <w:tr w:rsidR="00C94741" w14:paraId="374BCA7A" w14:textId="77777777" w:rsidTr="005E42C5">
        <w:trPr>
          <w:jc w:val="center"/>
          <w:trPrChange w:id="416" w:author="Dennis Hohmann" w:date="2012-04-15T01:58:00Z">
            <w:trPr>
              <w:jc w:val="center"/>
            </w:trPr>
          </w:trPrChange>
        </w:trPr>
        <w:tc>
          <w:tcPr>
            <w:tcW w:w="897" w:type="dxa"/>
            <w:vAlign w:val="center"/>
            <w:tcPrChange w:id="417" w:author="Dennis Hohmann" w:date="2012-04-15T01:58:00Z">
              <w:tcPr>
                <w:tcW w:w="897" w:type="dxa"/>
              </w:tcPr>
            </w:tcPrChange>
          </w:tcPr>
          <w:p w14:paraId="242D4225" w14:textId="77777777" w:rsidR="00C94741" w:rsidRDefault="00C94741">
            <w:pPr>
              <w:pStyle w:val="Textkrper"/>
              <w:jc w:val="left"/>
              <w:pPrChange w:id="418" w:author="Dennis Hohmann" w:date="2012-04-15T01:58:00Z">
                <w:pPr/>
              </w:pPrChange>
            </w:pPr>
            <w:r>
              <w:t>Pin 8</w:t>
            </w:r>
          </w:p>
        </w:tc>
        <w:tc>
          <w:tcPr>
            <w:tcW w:w="2231" w:type="dxa"/>
            <w:vAlign w:val="center"/>
            <w:tcPrChange w:id="419" w:author="Dennis Hohmann" w:date="2012-04-15T01:58:00Z">
              <w:tcPr>
                <w:tcW w:w="2231" w:type="dxa"/>
              </w:tcPr>
            </w:tcPrChange>
          </w:tcPr>
          <w:p w14:paraId="774F546A" w14:textId="77777777" w:rsidR="00C94741" w:rsidRDefault="00C94741">
            <w:pPr>
              <w:pStyle w:val="Textkrper"/>
              <w:jc w:val="left"/>
              <w:pPrChange w:id="420" w:author="Dennis Hohmann" w:date="2012-04-15T01:58:00Z">
                <w:pPr/>
              </w:pPrChange>
            </w:pPr>
            <w:r>
              <w:t>Richtung Achse 4</w:t>
            </w:r>
          </w:p>
        </w:tc>
        <w:tc>
          <w:tcPr>
            <w:tcW w:w="1511" w:type="dxa"/>
            <w:vAlign w:val="center"/>
            <w:tcPrChange w:id="421" w:author="Dennis Hohmann" w:date="2012-04-15T01:58:00Z">
              <w:tcPr>
                <w:tcW w:w="1511" w:type="dxa"/>
              </w:tcPr>
            </w:tcPrChange>
          </w:tcPr>
          <w:p w14:paraId="39665195" w14:textId="77777777" w:rsidR="00C94741" w:rsidRDefault="00C94741">
            <w:pPr>
              <w:pStyle w:val="Textkrper"/>
              <w:jc w:val="left"/>
              <w:pPrChange w:id="422" w:author="Dennis Hohmann" w:date="2012-04-15T01:58:00Z">
                <w:pPr/>
              </w:pPrChange>
            </w:pPr>
            <w:r>
              <w:t>Pin 17</w:t>
            </w:r>
          </w:p>
        </w:tc>
        <w:tc>
          <w:tcPr>
            <w:tcW w:w="2831" w:type="dxa"/>
            <w:vAlign w:val="center"/>
            <w:tcPrChange w:id="423" w:author="Dennis Hohmann" w:date="2012-04-15T01:58:00Z">
              <w:tcPr>
                <w:tcW w:w="2831" w:type="dxa"/>
              </w:tcPr>
            </w:tcPrChange>
          </w:tcPr>
          <w:p w14:paraId="25548A56" w14:textId="77777777" w:rsidR="00C94741" w:rsidRDefault="00C94741">
            <w:pPr>
              <w:pStyle w:val="Textkrper"/>
              <w:jc w:val="left"/>
              <w:pPrChange w:id="424" w:author="Dennis Hohmann" w:date="2012-04-15T01:58:00Z">
                <w:pPr/>
              </w:pPrChange>
            </w:pPr>
            <w:r>
              <w:t>nicht verbunden</w:t>
            </w:r>
          </w:p>
        </w:tc>
      </w:tr>
      <w:tr w:rsidR="00C94741" w14:paraId="5265DBF5" w14:textId="77777777" w:rsidTr="005E42C5">
        <w:trPr>
          <w:jc w:val="center"/>
          <w:trPrChange w:id="425" w:author="Dennis Hohmann" w:date="2012-04-15T01:58:00Z">
            <w:trPr>
              <w:jc w:val="center"/>
            </w:trPr>
          </w:trPrChange>
        </w:trPr>
        <w:tc>
          <w:tcPr>
            <w:tcW w:w="897" w:type="dxa"/>
            <w:vAlign w:val="center"/>
            <w:tcPrChange w:id="426" w:author="Dennis Hohmann" w:date="2012-04-15T01:58:00Z">
              <w:tcPr>
                <w:tcW w:w="897" w:type="dxa"/>
              </w:tcPr>
            </w:tcPrChange>
          </w:tcPr>
          <w:p w14:paraId="71A37DDD" w14:textId="77777777" w:rsidR="00C94741" w:rsidRDefault="00C94741">
            <w:pPr>
              <w:pStyle w:val="Textkrper"/>
              <w:jc w:val="left"/>
              <w:pPrChange w:id="427" w:author="Dennis Hohmann" w:date="2012-04-15T01:58:00Z">
                <w:pPr/>
              </w:pPrChange>
            </w:pPr>
            <w:r>
              <w:t>Pin 9</w:t>
            </w:r>
          </w:p>
        </w:tc>
        <w:tc>
          <w:tcPr>
            <w:tcW w:w="2231" w:type="dxa"/>
            <w:vAlign w:val="center"/>
            <w:tcPrChange w:id="428" w:author="Dennis Hohmann" w:date="2012-04-15T01:58:00Z">
              <w:tcPr>
                <w:tcW w:w="2231" w:type="dxa"/>
              </w:tcPr>
            </w:tcPrChange>
          </w:tcPr>
          <w:p w14:paraId="2820756E" w14:textId="77777777" w:rsidR="00C94741" w:rsidRDefault="00C94741">
            <w:pPr>
              <w:pStyle w:val="Textkrper"/>
              <w:jc w:val="left"/>
              <w:pPrChange w:id="429" w:author="Dennis Hohmann" w:date="2012-04-15T01:58:00Z">
                <w:pPr/>
              </w:pPrChange>
            </w:pPr>
            <w:r>
              <w:t>Takt Achse 4</w:t>
            </w:r>
          </w:p>
        </w:tc>
        <w:tc>
          <w:tcPr>
            <w:tcW w:w="1511" w:type="dxa"/>
            <w:vAlign w:val="center"/>
            <w:tcPrChange w:id="430" w:author="Dennis Hohmann" w:date="2012-04-15T01:58:00Z">
              <w:tcPr>
                <w:tcW w:w="1511" w:type="dxa"/>
              </w:tcPr>
            </w:tcPrChange>
          </w:tcPr>
          <w:p w14:paraId="0045D767" w14:textId="77777777" w:rsidR="00C94741" w:rsidRDefault="00C94741">
            <w:pPr>
              <w:pStyle w:val="Textkrper"/>
              <w:jc w:val="left"/>
              <w:pPrChange w:id="431" w:author="Dennis Hohmann" w:date="2012-04-15T01:58:00Z">
                <w:pPr/>
              </w:pPrChange>
            </w:pPr>
            <w:r>
              <w:t>Pin 18 - 25</w:t>
            </w:r>
          </w:p>
        </w:tc>
        <w:tc>
          <w:tcPr>
            <w:tcW w:w="2831" w:type="dxa"/>
            <w:vAlign w:val="center"/>
            <w:tcPrChange w:id="432" w:author="Dennis Hohmann" w:date="2012-04-15T01:58:00Z">
              <w:tcPr>
                <w:tcW w:w="2831" w:type="dxa"/>
              </w:tcPr>
            </w:tcPrChange>
          </w:tcPr>
          <w:p w14:paraId="1265471D" w14:textId="77777777" w:rsidR="00C94741" w:rsidRDefault="00C94741">
            <w:pPr>
              <w:pStyle w:val="Textkrper"/>
              <w:jc w:val="left"/>
              <w:pPrChange w:id="433" w:author="Dennis Hohmann" w:date="2012-04-15T01:58:00Z">
                <w:pPr/>
              </w:pPrChange>
            </w:pPr>
            <w:r>
              <w:t>Masse</w:t>
            </w:r>
          </w:p>
        </w:tc>
      </w:tr>
    </w:tbl>
    <w:p w14:paraId="28B42598" w14:textId="2428D37A" w:rsidR="00C94741" w:rsidRDefault="00C94741" w:rsidP="00C94741">
      <w:pPr>
        <w:pStyle w:val="Beschriftung"/>
        <w:ind w:firstLine="556"/>
      </w:pPr>
      <w:bookmarkStart w:id="434" w:name="_Toc195011698"/>
      <w:bookmarkStart w:id="435" w:name="_Toc195068826"/>
      <w:bookmarkStart w:id="436" w:name="_Toc195068905"/>
      <w:bookmarkStart w:id="437" w:name="_Toc195069037"/>
      <w:bookmarkStart w:id="438" w:name="_Toc195069339"/>
      <w:bookmarkStart w:id="439" w:name="_Toc195118418"/>
      <w:bookmarkStart w:id="440" w:name="_Toc195150487"/>
      <w:bookmarkStart w:id="441" w:name="_Toc196133872"/>
      <w:r>
        <w:t xml:space="preserve">Abbildung </w:t>
      </w:r>
      <w:ins w:id="442" w:author="Dennis Hohmann" w:date="2012-04-15T03:12:00Z">
        <w:r w:rsidR="003C14D1">
          <w:fldChar w:fldCharType="begin"/>
        </w:r>
        <w:r w:rsidR="003C14D1">
          <w:instrText xml:space="preserve"> STYLEREF 2 \s </w:instrText>
        </w:r>
      </w:ins>
      <w:r w:rsidR="003C14D1">
        <w:fldChar w:fldCharType="separate"/>
      </w:r>
      <w:r w:rsidR="003C14D1">
        <w:rPr>
          <w:noProof/>
        </w:rPr>
        <w:t>3.5</w:t>
      </w:r>
      <w:ins w:id="44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444" w:author="Dennis Hohmann" w:date="2012-04-15T03:12:00Z">
        <w:r w:rsidR="003C14D1">
          <w:rPr>
            <w:noProof/>
          </w:rPr>
          <w:t>2</w:t>
        </w:r>
        <w:r w:rsidR="003C14D1">
          <w:fldChar w:fldCharType="end"/>
        </w:r>
      </w:ins>
      <w:del w:id="44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USOVO UNI1500 Pinbelegung</w:t>
      </w:r>
      <w:bookmarkEnd w:id="434"/>
      <w:bookmarkEnd w:id="435"/>
      <w:bookmarkEnd w:id="436"/>
      <w:bookmarkEnd w:id="437"/>
      <w:bookmarkEnd w:id="438"/>
      <w:bookmarkEnd w:id="439"/>
      <w:bookmarkEnd w:id="440"/>
      <w:bookmarkEnd w:id="441"/>
    </w:p>
    <w:p w14:paraId="1EAD7286" w14:textId="77777777" w:rsidR="00AA56E1" w:rsidRPr="00AA56E1" w:rsidRDefault="00AA56E1" w:rsidP="00AA56E1"/>
    <w:p w14:paraId="72E0574D" w14:textId="77777777" w:rsidR="001E6330" w:rsidRDefault="00C94741" w:rsidP="001E6330">
      <w:pPr>
        <w:pStyle w:val="Textkrper"/>
      </w:pPr>
      <w:r>
        <w:t>Die Pot</w:t>
      </w:r>
      <w:ins w:id="446" w:author="Dennis Hohmann" w:date="2012-04-15T01:58:00Z">
        <w:r w:rsidR="00B77670">
          <w:t>entiometer</w:t>
        </w:r>
      </w:ins>
      <w:del w:id="447" w:author="Dennis Hohmann" w:date="2012-04-15T01:58:00Z">
        <w:r w:rsidR="00D439BD" w:rsidDel="00B77670">
          <w:delText>i</w:delText>
        </w:r>
        <w:r w:rsidDel="00B77670">
          <w:delText>s</w:delText>
        </w:r>
      </w:del>
      <w:ins w:id="448" w:author="Dennis Hohmann" w:date="2012-04-14T19:20:00Z">
        <w:r w:rsidR="00B77670">
          <w:t xml:space="preserve"> </w:t>
        </w:r>
      </w:ins>
      <w:del w:id="449" w:author="Dennis Hohmann" w:date="2012-04-15T01:58:00Z">
        <w:r w:rsidDel="00B77670">
          <w:delText xml:space="preserve"> </w:delText>
        </w:r>
      </w:del>
      <w:r>
        <w:t>der Motorstrombegrenzung sind auf 1</w:t>
      </w:r>
      <w:ins w:id="450" w:author="Dennis Hohmann" w:date="2012-04-15T01:58:00Z">
        <w:r w:rsidR="00B77670">
          <w:t> </w:t>
        </w:r>
      </w:ins>
      <w:r>
        <w:t xml:space="preserve">A eingestellt. Der Relaisausgang </w:t>
      </w:r>
      <w:ins w:id="451" w:author="Dennis Hohmann" w:date="2012-04-15T01:59:00Z">
        <w:r w:rsidR="00B77670">
          <w:t xml:space="preserve">zur Ansteuerung des Fräsmotors </w:t>
        </w:r>
      </w:ins>
      <w:del w:id="452" w:author="Dennis Hohmann" w:date="2012-04-15T01:59:00Z">
        <w:r w:rsidDel="00B77670">
          <w:delText xml:space="preserve">für </w:delText>
        </w:r>
      </w:del>
      <w:del w:id="453" w:author="Dennis Hohmann" w:date="2012-04-15T01:58:00Z">
        <w:r w:rsidDel="00B77670">
          <w:delText xml:space="preserve">die </w:delText>
        </w:r>
        <w:r w:rsidRPr="00765137" w:rsidDel="00B77670">
          <w:rPr>
            <w:highlight w:val="yellow"/>
            <w:rPrChange w:id="454" w:author="Dennis Hohmann" w:date="2012-04-14T19:20:00Z">
              <w:rPr/>
            </w:rPrChange>
          </w:rPr>
          <w:delText>Spindelansteuerung</w:delText>
        </w:r>
        <w:r w:rsidDel="00B77670">
          <w:delText xml:space="preserve"> </w:delText>
        </w:r>
      </w:del>
      <w:r>
        <w:t>ist aktuell nicht belegt, im Programm jedoch zur späteren Integration vorbereitet.</w:t>
      </w:r>
    </w:p>
    <w:p w14:paraId="527D053B" w14:textId="77777777" w:rsidR="001E6330" w:rsidRDefault="001E6330" w:rsidP="001E6330">
      <w:pPr>
        <w:pStyle w:val="Textkrper"/>
      </w:pPr>
    </w:p>
    <w:p w14:paraId="7BFECCEE" w14:textId="238222C8" w:rsidR="00DC07E0" w:rsidRDefault="00DC07E0" w:rsidP="001E6330">
      <w:pPr>
        <w:pStyle w:val="berschrift2"/>
      </w:pPr>
      <w:bookmarkStart w:id="455" w:name="_Toc196133433"/>
      <w:r>
        <w:t>Genauigkeit</w:t>
      </w:r>
      <w:bookmarkEnd w:id="455"/>
    </w:p>
    <w:p w14:paraId="7908B367" w14:textId="4B0ED717" w:rsidR="00DC07E0" w:rsidRDefault="00DC07E0">
      <w:pPr>
        <w:pStyle w:val="Textkrper"/>
      </w:pPr>
      <w:r>
        <w:t xml:space="preserve">Die Genauigkeit </w:t>
      </w:r>
      <w:del w:id="456" w:author="Dennis Hohmann" w:date="2012-04-14T19:23:00Z">
        <w:r w:rsidDel="006B3422">
          <w:delText xml:space="preserve">und Präzision </w:delText>
        </w:r>
      </w:del>
      <w:r>
        <w:t>einer CNC-Maschine ist abhängig von einer Vielzahl von Faktoren wie z</w:t>
      </w:r>
      <w:ins w:id="457" w:author="Dennis Hohmann" w:date="2012-04-14T19:20:00Z">
        <w:r w:rsidR="00765137">
          <w:t xml:space="preserve">um </w:t>
        </w:r>
      </w:ins>
      <w:del w:id="458" w:author="Dennis Hohmann" w:date="2012-04-14T19:20:00Z">
        <w:r w:rsidDel="00765137">
          <w:delText>.</w:delText>
        </w:r>
      </w:del>
      <w:r>
        <w:t>B</w:t>
      </w:r>
      <w:ins w:id="459" w:author="Dennis Hohmann" w:date="2012-04-14T19:20:00Z">
        <w:r w:rsidR="00765137">
          <w:t>eispiel</w:t>
        </w:r>
      </w:ins>
      <w:del w:id="460" w:author="Dennis Hohmann" w:date="2012-04-14T19:20:00Z">
        <w:r w:rsidDel="00765137">
          <w:delText>.</w:delText>
        </w:r>
      </w:del>
      <w:r>
        <w:t xml:space="preserve"> de</w:t>
      </w:r>
      <w:ins w:id="461" w:author="Dennis Hohmann" w:date="2012-04-14T19:21:00Z">
        <w:r w:rsidR="00765137">
          <w:t>m</w:t>
        </w:r>
      </w:ins>
      <w:del w:id="462" w:author="Dennis Hohmann" w:date="2012-04-14T19:21:00Z">
        <w:r w:rsidDel="00765137">
          <w:delText>r</w:delText>
        </w:r>
      </w:del>
      <w:r>
        <w:t xml:space="preserve"> mechanische Aufbau, </w:t>
      </w:r>
      <w:del w:id="463" w:author="Dennis Hohmann" w:date="2012-04-14T19:21:00Z">
        <w:r w:rsidDel="00765137">
          <w:delText xml:space="preserve">die </w:delText>
        </w:r>
      </w:del>
      <w:ins w:id="464" w:author="Dennis Hohmann" w:date="2012-04-14T19:21:00Z">
        <w:r w:rsidR="00765137">
          <w:t xml:space="preserve">der </w:t>
        </w:r>
      </w:ins>
      <w:r>
        <w:t xml:space="preserve">Steifigkeit der Konstruktion, </w:t>
      </w:r>
      <w:del w:id="465" w:author="Dennis Hohmann" w:date="2012-04-14T19:21:00Z">
        <w:r w:rsidDel="00765137">
          <w:delText xml:space="preserve">das </w:delText>
        </w:r>
      </w:del>
      <w:ins w:id="466" w:author="Dennis Hohmann" w:date="2012-04-14T19:21:00Z">
        <w:r w:rsidR="00765137">
          <w:t xml:space="preserve">des </w:t>
        </w:r>
      </w:ins>
      <w:r>
        <w:t>Lagerspiel</w:t>
      </w:r>
      <w:ins w:id="467" w:author="Dennis Hohmann" w:date="2012-04-14T19:21:00Z">
        <w:r w:rsidR="00765137">
          <w:t>s</w:t>
        </w:r>
      </w:ins>
      <w:r>
        <w:t xml:space="preserve">, </w:t>
      </w:r>
      <w:ins w:id="468" w:author="Dennis Hohmann" w:date="2012-04-14T19:21:00Z">
        <w:r w:rsidR="00765137">
          <w:t>dem</w:t>
        </w:r>
      </w:ins>
      <w:del w:id="469" w:author="Dennis Hohmann" w:date="2012-04-14T19:21:00Z">
        <w:r w:rsidDel="00765137">
          <w:delText>das</w:delText>
        </w:r>
      </w:del>
      <w:r>
        <w:t xml:space="preserve"> Führungsspiel, Toleranzen des Spindelsystems, </w:t>
      </w:r>
      <w:del w:id="470" w:author="Dennis Hohmann" w:date="2012-04-14T19:22:00Z">
        <w:r w:rsidDel="006B3422">
          <w:delText xml:space="preserve">die </w:delText>
        </w:r>
      </w:del>
      <w:ins w:id="471" w:author="Dennis Hohmann" w:date="2012-04-14T19:22:00Z">
        <w:r w:rsidR="006B3422">
          <w:t xml:space="preserve">der </w:t>
        </w:r>
      </w:ins>
      <w:r>
        <w:t>Hysterese der Referenzschalter, d</w:t>
      </w:r>
      <w:ins w:id="472" w:author="Dennis Hohmann" w:date="2012-04-14T19:22:00Z">
        <w:r w:rsidR="006B3422">
          <w:t>en</w:t>
        </w:r>
      </w:ins>
      <w:del w:id="473" w:author="Dennis Hohmann" w:date="2012-04-14T19:22:00Z">
        <w:r w:rsidDel="006B3422">
          <w:delText>ie</w:delText>
        </w:r>
      </w:del>
      <w:r>
        <w:t xml:space="preserve"> verwendeten Motoren und nicht zu</w:t>
      </w:r>
      <w:ins w:id="474" w:author="Dennis Hohmann" w:date="2012-04-14T19:21:00Z">
        <w:r w:rsidR="00765137">
          <w:t>l</w:t>
        </w:r>
      </w:ins>
      <w:del w:id="475" w:author="Dennis Hohmann" w:date="2012-04-14T19:21:00Z">
        <w:r w:rsidDel="00765137">
          <w:delText xml:space="preserve"> L</w:delText>
        </w:r>
      </w:del>
      <w:r>
        <w:t xml:space="preserve">etzt von der eingesetzten Steuerung. In der CNC-Technik wird die Genauigkeit </w:t>
      </w:r>
      <w:del w:id="476" w:author="Dennis Hohmann" w:date="2012-04-14T19:23:00Z">
        <w:r w:rsidDel="006B3422">
          <w:delText xml:space="preserve">und Präzision </w:delText>
        </w:r>
      </w:del>
      <w:r>
        <w:t xml:space="preserve">in zwei Gruppen </w:t>
      </w:r>
      <w:del w:id="477" w:author="Dennis Hohmann" w:date="2012-04-14T19:24:00Z">
        <w:r w:rsidDel="006B3422">
          <w:delText>unterschieden</w:delText>
        </w:r>
      </w:del>
      <w:ins w:id="478" w:author="Dennis Hohmann" w:date="2012-04-14T19:24:00Z">
        <w:r w:rsidR="006B3422">
          <w:t>unterteilt:</w:t>
        </w:r>
      </w:ins>
      <w:del w:id="479" w:author="Dennis Hohmann" w:date="2012-04-14T19:24:00Z">
        <w:r w:rsidDel="006B3422">
          <w:delText>.</w:delText>
        </w:r>
      </w:del>
      <w:r>
        <w:t xml:space="preserve"> </w:t>
      </w:r>
      <w:del w:id="480" w:author="Dennis Hohmann" w:date="2012-04-14T19:24:00Z">
        <w:r w:rsidDel="006B3422">
          <w:delText xml:space="preserve">Die </w:delText>
        </w:r>
      </w:del>
      <w:r>
        <w:t xml:space="preserve">Positionier- und </w:t>
      </w:r>
      <w:del w:id="481" w:author="Dennis Hohmann" w:date="2012-04-14T19:24:00Z">
        <w:r w:rsidDel="006B3422">
          <w:delText xml:space="preserve">die </w:delText>
        </w:r>
      </w:del>
      <w:r>
        <w:t>Wiederholgena</w:t>
      </w:r>
      <w:r>
        <w:t>u</w:t>
      </w:r>
      <w:r>
        <w:t>igkeit. Unter der Positioniergenauigkeit versteht man das genaue Anfahren der Zielkoord</w:t>
      </w:r>
      <w:r>
        <w:t>i</w:t>
      </w:r>
      <w:r>
        <w:t xml:space="preserve">naten. Bei der Wiederholgenauigkeit geht es darum, mit möglichst geringer Abweichung, </w:t>
      </w:r>
      <w:del w:id="482" w:author="Dennis Hohmann" w:date="2012-04-14T19:23:00Z">
        <w:r w:rsidDel="006B3422">
          <w:delText>ein und denselben</w:delText>
        </w:r>
      </w:del>
      <w:ins w:id="483" w:author="Dennis Hohmann" w:date="2012-04-14T19:23:00Z">
        <w:r w:rsidR="006B3422">
          <w:t>den selben</w:t>
        </w:r>
      </w:ins>
      <w:r>
        <w:t xml:space="preserve"> Punkt mehrmals auf der selben Bahn anzufahren.</w:t>
      </w:r>
    </w:p>
    <w:p w14:paraId="5DD77AD1" w14:textId="77777777" w:rsidR="00DC07E0" w:rsidRDefault="00DC07E0">
      <w:pPr>
        <w:pStyle w:val="Textkrper"/>
      </w:pPr>
    </w:p>
    <w:p w14:paraId="2E8F7C45" w14:textId="4DF12DFE" w:rsidR="00DC07E0" w:rsidRDefault="00DC07E0">
      <w:pPr>
        <w:pStyle w:val="Textkrper"/>
      </w:pPr>
      <w:r>
        <w:t xml:space="preserve">Die hier entwickelte CNC-Steuerung arbeitet intern nur mit </w:t>
      </w:r>
      <w:proofErr w:type="spellStart"/>
      <w:r>
        <w:t>Steps</w:t>
      </w:r>
      <w:proofErr w:type="spellEnd"/>
      <w:r>
        <w:t>, d</w:t>
      </w:r>
      <w:ins w:id="484" w:author="Dennis Hohmann" w:date="2012-04-14T19:22:00Z">
        <w:r w:rsidR="006B3422">
          <w:t xml:space="preserve">ass </w:t>
        </w:r>
      </w:ins>
      <w:del w:id="485" w:author="Dennis Hohmann" w:date="2012-04-14T19:22:00Z">
        <w:r w:rsidDel="006B3422">
          <w:delText>.</w:delText>
        </w:r>
      </w:del>
      <w:proofErr w:type="spellStart"/>
      <w:r>
        <w:t>h</w:t>
      </w:r>
      <w:ins w:id="486" w:author="Dennis Hohmann" w:date="2012-04-14T19:22:00Z">
        <w:r w:rsidR="006B3422">
          <w:t>eisst</w:t>
        </w:r>
      </w:ins>
      <w:proofErr w:type="spellEnd"/>
      <w:del w:id="487" w:author="Dennis Hohmann" w:date="2012-04-14T19:22:00Z">
        <w:r w:rsidDel="006B3422">
          <w:delText>.</w:delText>
        </w:r>
      </w:del>
      <w:r>
        <w:t xml:space="preserve"> die eingel</w:t>
      </w:r>
      <w:r>
        <w:t>e</w:t>
      </w:r>
      <w:r>
        <w:t xml:space="preserve">senen Koordinaten werden zunächst in </w:t>
      </w:r>
      <w:proofErr w:type="spellStart"/>
      <w:r>
        <w:t>Steps</w:t>
      </w:r>
      <w:proofErr w:type="spellEnd"/>
      <w:r>
        <w:t xml:space="preserve"> entsprechend der Spindelauflösung wie folgt umgerechnet: </w:t>
      </w:r>
    </w:p>
    <w:p w14:paraId="519F1C76" w14:textId="77777777" w:rsidR="00DC07E0" w:rsidRDefault="00DC07E0">
      <w:pPr>
        <w:pStyle w:val="Textkrper"/>
      </w:pPr>
    </w:p>
    <w:p w14:paraId="6013B9F3" w14:textId="3A73A727" w:rsidR="00DC07E0" w:rsidRPr="00304D2C" w:rsidRDefault="00DC07E0">
      <w:pPr>
        <w:pStyle w:val="Textkrper"/>
        <w:rPr>
          <w:rFonts w:eastAsiaTheme="minorEastAsia"/>
        </w:rPr>
      </w:pPr>
      <m:oMathPara>
        <m:oMath>
          <m:r>
            <w:rPr>
              <w:rFonts w:ascii="Cambria Math" w:hAnsi="Cambria Math"/>
            </w:rPr>
            <m:t>Steps</m:t>
          </m:r>
          <w:ins w:id="488" w:author="Dennis Hohmann" w:date="2012-04-14T19:55:00Z">
            <m:r>
              <m:rPr>
                <m:sty m:val="p"/>
              </m:rPr>
              <w:rPr>
                <w:rFonts w:ascii="Cambria Math" w:hAnsi="Cambria Math"/>
              </w:rPr>
              <m:t xml:space="preserve"> </m:t>
            </m:r>
            <m:r>
              <w:rPr>
                <w:rFonts w:ascii="Cambria Math" w:hAnsi="Cambria Math"/>
              </w:rPr>
              <m:t>zur</m:t>
            </m:r>
            <m:r>
              <m:rPr>
                <m:sty m:val="p"/>
              </m:rPr>
              <w:rPr>
                <w:rFonts w:ascii="Cambria Math" w:hAnsi="Cambria Math"/>
              </w:rPr>
              <m:t xml:space="preserve"> </m:t>
            </m:r>
            <m:r>
              <w:rPr>
                <w:rFonts w:ascii="Cambria Math" w:hAnsi="Cambria Math"/>
              </w:rPr>
              <m:t>Zielkoordinate</m:t>
            </m:r>
          </w:ins>
          <m:r>
            <m:rPr>
              <m:sty m:val="p"/>
            </m:rPr>
            <w:rPr>
              <w:rFonts w:ascii="Cambria Math" w:hAnsi="Cambria Math"/>
            </w:rPr>
            <m:t xml:space="preserve">= </m:t>
          </m:r>
          <m:f>
            <m:fPr>
              <m:ctrlPr>
                <w:rPr>
                  <w:rFonts w:ascii="Cambria Math" w:hAnsi="Cambria Math"/>
                </w:rPr>
              </m:ctrlPr>
            </m:fPr>
            <m:num>
              <w:ins w:id="489" w:author="Dennis Hohmann" w:date="2012-04-14T19:25:00Z">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w:ins>
              <m:r>
                <m:rPr>
                  <m:sty m:val="p"/>
                </m:rPr>
                <w:rPr>
                  <w:rFonts w:ascii="Cambria Math" w:hAnsi="Cambria Math"/>
                </w:rPr>
                <m:t xml:space="preserve"> </m:t>
              </m:r>
              <m:r>
                <w:rPr>
                  <w:rFonts w:ascii="Cambria Math" w:hAnsi="Cambria Math"/>
                </w:rPr>
                <m:t>Zielkoordinate</m:t>
              </m:r>
            </m:num>
            <m:den>
              <m:f>
                <m:fPr>
                  <m:type m:val="noBar"/>
                  <m:ctrlPr>
                    <w:del w:id="490" w:author="Dennis Hohmann" w:date="2012-04-14T19:25:00Z">
                      <w:rPr>
                        <w:rFonts w:ascii="Cambria Math" w:hAnsi="Cambria Math"/>
                      </w:rPr>
                    </w:del>
                  </m:ctrlPr>
                </m:fPr>
                <m:num>
                  <w:del w:id="491" w:author="Dennis Hohmann" w:date="2012-04-14T19:25:00Z">
                    <m:r>
                      <w:rPr>
                        <w:rFonts w:ascii="Cambria Math" w:hAnsi="Cambria Math"/>
                      </w:rPr>
                      <m:t>Steigung</m:t>
                    </m:r>
                    <m:r>
                      <m:rPr>
                        <m:sty m:val="p"/>
                      </m:rPr>
                      <w:rPr>
                        <w:rFonts w:ascii="Cambria Math" w:hAnsi="Cambria Math"/>
                        <w:rPrChange w:id="492" w:author="Dennis Hohmann" w:date="2012-04-14T19:26:00Z">
                          <w:rPr>
                            <w:rFonts w:ascii="Cambria Math" w:hAnsi="Cambria Math"/>
                          </w:rPr>
                        </w:rPrChange>
                      </w:rPr>
                      <m:t xml:space="preserve"> </m:t>
                    </m:r>
                    <m:r>
                      <w:rPr>
                        <w:rFonts w:ascii="Cambria Math" w:hAnsi="Cambria Math"/>
                        <w:rPrChange w:id="493" w:author="Dennis Hohmann" w:date="2012-04-14T19:26:00Z">
                          <w:rPr>
                            <w:rFonts w:ascii="Cambria Math" w:hAnsi="Cambria Math"/>
                          </w:rPr>
                        </w:rPrChange>
                      </w:rPr>
                      <m:t>der</m:t>
                    </m:r>
                    <m:r>
                      <m:rPr>
                        <m:sty m:val="p"/>
                      </m:rPr>
                      <w:rPr>
                        <w:rFonts w:ascii="Cambria Math" w:hAnsi="Cambria Math"/>
                        <w:rPrChange w:id="494" w:author="Dennis Hohmann" w:date="2012-04-14T19:26:00Z">
                          <w:rPr>
                            <w:rFonts w:ascii="Cambria Math" w:hAnsi="Cambria Math"/>
                          </w:rPr>
                        </w:rPrChange>
                      </w:rPr>
                      <m:t xml:space="preserve"> </m:t>
                    </m:r>
                    <m:r>
                      <w:rPr>
                        <w:rFonts w:ascii="Cambria Math" w:hAnsi="Cambria Math"/>
                        <w:rPrChange w:id="495" w:author="Dennis Hohmann" w:date="2012-04-14T19:26:00Z">
                          <w:rPr>
                            <w:rFonts w:ascii="Cambria Math" w:hAnsi="Cambria Math"/>
                          </w:rPr>
                        </w:rPrChange>
                      </w:rPr>
                      <m:t>Spindel</m:t>
                    </m:r>
                    <m:r>
                      <m:rPr>
                        <m:sty m:val="p"/>
                      </m:rPr>
                      <w:rPr>
                        <w:rFonts w:ascii="Cambria Math" w:hAnsi="Cambria Math"/>
                        <w:rPrChange w:id="496" w:author="Dennis Hohmann" w:date="2012-04-14T19:26:00Z">
                          <w:rPr>
                            <w:rFonts w:ascii="Cambria Math" w:hAnsi="Cambria Math"/>
                          </w:rPr>
                        </w:rPrChange>
                      </w:rPr>
                      <m:t xml:space="preserve"> </m:t>
                    </m:r>
                  </w:del>
                </m:num>
                <m:den>
                  <w:del w:id="497" w:author="Dennis Hohmann" w:date="2012-04-14T19:25:00Z">
                    <m:r>
                      <w:rPr>
                        <w:rFonts w:ascii="Cambria Math" w:hAnsi="Cambria Math"/>
                      </w:rPr>
                      <m:t>Sc</m:t>
                    </m:r>
                    <m:r>
                      <w:rPr>
                        <w:rFonts w:ascii="Cambria Math" w:hAnsi="Cambria Math"/>
                        <w:rPrChange w:id="498" w:author="Dennis Hohmann" w:date="2012-04-14T19:26:00Z">
                          <w:rPr>
                            <w:rFonts w:ascii="Cambria Math" w:hAnsi="Cambria Math"/>
                          </w:rPr>
                        </w:rPrChange>
                      </w:rPr>
                      <m:t>hritte</m:t>
                    </m:r>
                    <m:r>
                      <m:rPr>
                        <m:sty m:val="p"/>
                      </m:rPr>
                      <w:rPr>
                        <w:rFonts w:ascii="Cambria Math" w:hAnsi="Cambria Math"/>
                        <w:rPrChange w:id="499" w:author="Dennis Hohmann" w:date="2012-04-14T19:26:00Z">
                          <w:rPr>
                            <w:rFonts w:ascii="Cambria Math" w:hAnsi="Cambria Math"/>
                          </w:rPr>
                        </w:rPrChange>
                      </w:rPr>
                      <m:t xml:space="preserve"> </m:t>
                    </m:r>
                    <m:r>
                      <w:rPr>
                        <w:rFonts w:ascii="Cambria Math" w:hAnsi="Cambria Math"/>
                        <w:rPrChange w:id="500" w:author="Dennis Hohmann" w:date="2012-04-14T19:26:00Z">
                          <w:rPr>
                            <w:rFonts w:ascii="Cambria Math" w:hAnsi="Cambria Math"/>
                          </w:rPr>
                        </w:rPrChange>
                      </w:rPr>
                      <m:t>pro</m:t>
                    </m:r>
                    <m:r>
                      <m:rPr>
                        <m:sty m:val="p"/>
                      </m:rPr>
                      <w:rPr>
                        <w:rFonts w:ascii="Cambria Math" w:hAnsi="Cambria Math"/>
                        <w:rPrChange w:id="501" w:author="Dennis Hohmann" w:date="2012-04-14T19:26:00Z">
                          <w:rPr>
                            <w:rFonts w:ascii="Cambria Math" w:hAnsi="Cambria Math"/>
                          </w:rPr>
                        </w:rPrChange>
                      </w:rPr>
                      <m:t xml:space="preserve"> </m:t>
                    </m:r>
                    <m:r>
                      <w:rPr>
                        <w:rFonts w:ascii="Cambria Math" w:hAnsi="Cambria Math"/>
                        <w:rPrChange w:id="502" w:author="Dennis Hohmann" w:date="2012-04-14T19:26:00Z">
                          <w:rPr>
                            <w:rFonts w:ascii="Cambria Math" w:hAnsi="Cambria Math"/>
                          </w:rPr>
                        </w:rPrChange>
                      </w:rPr>
                      <m:t>Umdrehung</m:t>
                    </m:r>
                  </w:del>
                </m:den>
              </m:f>
              <w:ins w:id="503" w:author="Dennis Hohmann" w:date="2012-04-14T19:25:00Z">
                <m:r>
                  <w:rPr>
                    <w:rFonts w:ascii="Cambria Math" w:hAnsi="Cambria Math"/>
                  </w:rPr>
                  <m:t>Steigung</m:t>
                </m:r>
                <m:r>
                  <m:rPr>
                    <m:sty m:val="p"/>
                  </m:rPr>
                  <w:rPr>
                    <w:rFonts w:ascii="Cambria Math" w:hAnsi="Cambria Math"/>
                    <w:rPrChange w:id="504" w:author="Dennis Hohmann" w:date="2012-04-14T19:26:00Z">
                      <w:rPr>
                        <w:rFonts w:ascii="Cambria Math" w:hAnsi="Cambria Math"/>
                      </w:rPr>
                    </w:rPrChange>
                  </w:rPr>
                  <m:t xml:space="preserve"> </m:t>
                </m:r>
                <m:r>
                  <w:rPr>
                    <w:rFonts w:ascii="Cambria Math" w:hAnsi="Cambria Math"/>
                    <w:rPrChange w:id="505" w:author="Dennis Hohmann" w:date="2012-04-14T19:26:00Z">
                      <w:rPr>
                        <w:rFonts w:ascii="Cambria Math" w:hAnsi="Cambria Math"/>
                      </w:rPr>
                    </w:rPrChange>
                  </w:rPr>
                  <m:t>der</m:t>
                </m:r>
                <m:r>
                  <m:rPr>
                    <m:sty m:val="p"/>
                  </m:rPr>
                  <w:rPr>
                    <w:rFonts w:ascii="Cambria Math" w:hAnsi="Cambria Math"/>
                    <w:rPrChange w:id="506" w:author="Dennis Hohmann" w:date="2012-04-14T19:26:00Z">
                      <w:rPr>
                        <w:rFonts w:ascii="Cambria Math" w:hAnsi="Cambria Math"/>
                      </w:rPr>
                    </w:rPrChange>
                  </w:rPr>
                  <m:t xml:space="preserve"> </m:t>
                </m:r>
                <m:r>
                  <w:rPr>
                    <w:rFonts w:ascii="Cambria Math" w:hAnsi="Cambria Math"/>
                    <w:rPrChange w:id="507" w:author="Dennis Hohmann" w:date="2012-04-14T19:26:00Z">
                      <w:rPr>
                        <w:rFonts w:ascii="Cambria Math" w:hAnsi="Cambria Math"/>
                      </w:rPr>
                    </w:rPrChange>
                  </w:rPr>
                  <m:t>Spindel</m:t>
                </m:r>
              </w:ins>
            </m:den>
          </m:f>
        </m:oMath>
      </m:oMathPara>
    </w:p>
    <w:p w14:paraId="6FD18C5F" w14:textId="77777777" w:rsidR="00DC07E0" w:rsidRDefault="00DC07E0">
      <w:pPr>
        <w:pStyle w:val="Textkrper"/>
      </w:pPr>
    </w:p>
    <w:p w14:paraId="55030455" w14:textId="50E819A4" w:rsidR="00DC07E0" w:rsidRDefault="00DC07E0">
      <w:pPr>
        <w:pStyle w:val="Textkrper"/>
      </w:pPr>
      <w:r>
        <w:t>Die Steigung der hier verwendeten Gewindespindeln beträgt 1,5</w:t>
      </w:r>
      <w:ins w:id="508" w:author="Dennis Hohmann" w:date="2012-04-15T01:59:00Z">
        <w:r w:rsidR="00C12753">
          <w:t> </w:t>
        </w:r>
      </w:ins>
      <w:r>
        <w:t xml:space="preserve">mm pro Umdrehung. Die Schrittauflösung der Schrittmotoren beträgt 144 </w:t>
      </w:r>
      <w:proofErr w:type="spellStart"/>
      <w:r>
        <w:t>Steps</w:t>
      </w:r>
      <w:proofErr w:type="spellEnd"/>
      <w:r>
        <w:t xml:space="preserve"> pro Umdrehung. Für eine Zielkoo</w:t>
      </w:r>
      <w:r>
        <w:t>r</w:t>
      </w:r>
      <w:r>
        <w:t>dinate von X</w:t>
      </w:r>
      <w:ins w:id="509" w:author="Dennis Hohmann" w:date="2012-04-14T19:55:00Z">
        <w:r w:rsidR="001305A9">
          <w:t>=</w:t>
        </w:r>
      </w:ins>
      <w:del w:id="510" w:author="Dennis Hohmann" w:date="2012-04-14T19:55:00Z">
        <w:r w:rsidDel="001305A9">
          <w:delText xml:space="preserve"> </w:delText>
        </w:r>
      </w:del>
      <w:r>
        <w:t>10</w:t>
      </w:r>
      <w:ins w:id="511" w:author="Dennis Hohmann" w:date="2012-04-14T19:56:00Z">
        <w:r w:rsidR="001305A9">
          <w:t xml:space="preserve"> </w:t>
        </w:r>
      </w:ins>
      <w:del w:id="512" w:author="Dennis Hohmann" w:date="2012-04-14T19:56:00Z">
        <w:r w:rsidDel="001305A9">
          <w:delText xml:space="preserve">,000 </w:delText>
        </w:r>
      </w:del>
      <w:r>
        <w:t xml:space="preserve">ergeben sich 960 </w:t>
      </w:r>
      <w:proofErr w:type="spellStart"/>
      <w:r>
        <w:t>Steps</w:t>
      </w:r>
      <w:proofErr w:type="spellEnd"/>
      <w:r>
        <w:t xml:space="preserve"> für diese Achse. Für die Berechnung der tatsäc</w:t>
      </w:r>
      <w:r>
        <w:t>h</w:t>
      </w:r>
      <w:r>
        <w:t xml:space="preserve">lich zu bewegenden </w:t>
      </w:r>
      <w:proofErr w:type="spellStart"/>
      <w:r>
        <w:t>Steps</w:t>
      </w:r>
      <w:proofErr w:type="spellEnd"/>
      <w:r>
        <w:t xml:space="preserve"> gilt es dann natürlich zu beachten, ob es sich um </w:t>
      </w:r>
      <w:ins w:id="513" w:author="Dennis Hohmann" w:date="2012-04-15T02:00:00Z">
        <w:r w:rsidR="00C12753">
          <w:t>a</w:t>
        </w:r>
      </w:ins>
      <w:del w:id="514" w:author="Dennis Hohmann" w:date="2012-04-15T02:00:00Z">
        <w:r w:rsidDel="00C12753">
          <w:delText>A</w:delText>
        </w:r>
      </w:del>
      <w:r>
        <w:t xml:space="preserve">bsolute oder </w:t>
      </w:r>
      <w:ins w:id="515" w:author="Dennis Hohmann" w:date="2012-04-15T02:00:00Z">
        <w:r w:rsidR="00C12753">
          <w:t>r</w:t>
        </w:r>
      </w:ins>
      <w:del w:id="516" w:author="Dennis Hohmann" w:date="2012-04-15T02:00:00Z">
        <w:r w:rsidDel="00C12753">
          <w:delText>R</w:delText>
        </w:r>
      </w:del>
      <w:r>
        <w:t>elative Koordinaten handelt. Hieraus geht auch hervor, dass die kleinste Recheneinheit für eine</w:t>
      </w:r>
      <w:del w:id="517" w:author="Dennis Hohmann" w:date="2012-04-15T02:01:00Z">
        <w:r w:rsidDel="00C12753">
          <w:delText>n</w:delText>
        </w:r>
      </w:del>
      <w:r>
        <w:t xml:space="preserve"> Position</w:t>
      </w:r>
      <w:del w:id="518" w:author="Dennis Hohmann" w:date="2012-04-15T02:01:00Z">
        <w:r w:rsidDel="00C12753">
          <w:delText>,</w:delText>
        </w:r>
      </w:del>
      <w:r>
        <w:t xml:space="preserve"> ein </w:t>
      </w:r>
      <w:proofErr w:type="spellStart"/>
      <w:r>
        <w:t>Step</w:t>
      </w:r>
      <w:proofErr w:type="spellEnd"/>
      <w:r>
        <w:t xml:space="preserve"> ist. Dies bedeutet wiederum</w:t>
      </w:r>
      <w:ins w:id="519" w:author="Dennis Hohmann" w:date="2012-04-14T19:58:00Z">
        <w:r w:rsidR="001305A9">
          <w:t xml:space="preserve">, </w:t>
        </w:r>
      </w:ins>
      <w:del w:id="520" w:author="Dennis Hohmann" w:date="2012-04-14T19:58:00Z">
        <w:r w:rsidDel="001305A9">
          <w:delText xml:space="preserve"> </w:delText>
        </w:r>
      </w:del>
      <w:r>
        <w:t>da</w:t>
      </w:r>
      <w:ins w:id="521" w:author="Dennis Hohmann" w:date="2012-04-14T19:58:00Z">
        <w:r w:rsidR="001305A9">
          <w:t>s</w:t>
        </w:r>
      </w:ins>
      <w:r>
        <w:t>s die Genauigkeit der Berec</w:t>
      </w:r>
      <w:r>
        <w:t>h</w:t>
      </w:r>
      <w:r>
        <w:t xml:space="preserve">nung von der Spindelsteigung und der Schrittauflösung der Motoren abhängt. </w:t>
      </w:r>
      <w:ins w:id="522" w:author="Dennis Hohmann" w:date="2012-04-14T20:00:00Z">
        <w:r w:rsidR="001305A9">
          <w:t xml:space="preserve">Für </w:t>
        </w:r>
      </w:ins>
      <w:del w:id="523" w:author="Dennis Hohmann" w:date="2012-04-14T20:00:00Z">
        <w:r w:rsidDel="001305A9">
          <w:delText xml:space="preserve">Mit </w:delText>
        </w:r>
      </w:del>
      <w:r>
        <w:t>d</w:t>
      </w:r>
      <w:ins w:id="524" w:author="Dennis Hohmann" w:date="2012-04-14T20:00:00Z">
        <w:r w:rsidR="001305A9">
          <w:t>ie</w:t>
        </w:r>
      </w:ins>
      <w:del w:id="525" w:author="Dennis Hohmann" w:date="2012-04-14T20:00:00Z">
        <w:r w:rsidDel="001305A9">
          <w:delText>er</w:delText>
        </w:r>
      </w:del>
      <w:r>
        <w:t xml:space="preserve"> hier eingesetz</w:t>
      </w:r>
      <w:ins w:id="526" w:author="Dennis Hohmann" w:date="2012-04-14T20:00:00Z">
        <w:r w:rsidR="001305A9">
          <w:t>te</w:t>
        </w:r>
      </w:ins>
      <w:del w:id="527" w:author="Dennis Hohmann" w:date="2012-04-14T20:00:00Z">
        <w:r w:rsidDel="001305A9">
          <w:delText>ten</w:delText>
        </w:r>
      </w:del>
      <w:r>
        <w:t xml:space="preserve"> Portalfräse </w:t>
      </w:r>
      <w:ins w:id="528" w:author="Dennis Hohmann" w:date="2012-04-14T19:59:00Z">
        <w:r w:rsidR="001305A9">
          <w:t xml:space="preserve">lässt sich </w:t>
        </w:r>
      </w:ins>
      <w:del w:id="529" w:author="Dennis Hohmann" w:date="2012-04-14T19:59:00Z">
        <w:r w:rsidDel="001305A9">
          <w:delText xml:space="preserve">errechnet sich </w:delText>
        </w:r>
      </w:del>
      <w:r>
        <w:t xml:space="preserve">eine theoretische Positioniergenauigkeit </w:t>
      </w:r>
      <w:ins w:id="530" w:author="Dennis Hohmann" w:date="2012-04-14T19:56:00Z">
        <w:r w:rsidR="001305A9">
          <w:t xml:space="preserve">von </w:t>
        </w:r>
      </w:ins>
      <w:del w:id="531" w:author="Dennis Hohmann" w:date="2012-04-14T19:56:00Z">
        <w:r w:rsidRPr="00B338A1" w:rsidDel="001305A9">
          <w:rPr>
            <w:b/>
          </w:rPr>
          <w:delText>0,0</w:delText>
        </w:r>
      </w:del>
      <w:r w:rsidRPr="00B338A1">
        <w:rPr>
          <w:b/>
        </w:rPr>
        <w:t>10</w:t>
      </w:r>
      <w:ins w:id="532" w:author="Dennis Hohmann" w:date="2012-04-14T19:56:00Z">
        <w:r w:rsidR="001305A9">
          <w:rPr>
            <w:b/>
          </w:rPr>
          <w:t>,</w:t>
        </w:r>
      </w:ins>
      <w:r w:rsidRPr="00B338A1">
        <w:rPr>
          <w:b/>
        </w:rPr>
        <w:t>42</w:t>
      </w:r>
      <w:ins w:id="533" w:author="Dennis Hohmann" w:date="2012-04-15T02:00:00Z">
        <w:r w:rsidR="00C12753">
          <w:rPr>
            <w:b/>
          </w:rPr>
          <w:t> </w:t>
        </w:r>
      </w:ins>
      <w:ins w:id="534" w:author="Dennis Hohmann" w:date="2012-04-14T19:57:00Z">
        <w:r w:rsidR="00C12753">
          <w:rPr>
            <w:b/>
          </w:rPr>
          <w:t>µ</w:t>
        </w:r>
      </w:ins>
      <w:del w:id="535" w:author="Dennis Hohmann" w:date="2012-04-14T19:56:00Z">
        <w:r w:rsidRPr="00B338A1" w:rsidDel="001305A9">
          <w:rPr>
            <w:b/>
          </w:rPr>
          <w:delText>m</w:delText>
        </w:r>
      </w:del>
      <w:r w:rsidRPr="00B338A1">
        <w:rPr>
          <w:b/>
        </w:rPr>
        <w:t>m</w:t>
      </w:r>
      <w:ins w:id="536" w:author="Dennis Hohmann" w:date="2012-04-14T19:59:00Z">
        <w:r w:rsidR="001305A9">
          <w:rPr>
            <w:b/>
          </w:rPr>
          <w:t xml:space="preserve"> </w:t>
        </w:r>
        <w:r w:rsidR="001305A9">
          <w:t>errechnen.</w:t>
        </w:r>
      </w:ins>
      <w:del w:id="537" w:author="Dennis Hohmann" w:date="2012-04-14T19:59:00Z">
        <w:r w:rsidDel="001305A9">
          <w:delText>.</w:delText>
        </w:r>
      </w:del>
    </w:p>
    <w:p w14:paraId="6FCA1967" w14:textId="77777777" w:rsidR="00DC07E0" w:rsidRDefault="00DC07E0">
      <w:pPr>
        <w:pStyle w:val="Textkrper"/>
      </w:pPr>
    </w:p>
    <w:p w14:paraId="1DDB27D5" w14:textId="77777777" w:rsidR="001E6330" w:rsidRDefault="00DC07E0" w:rsidP="001E6330">
      <w:pPr>
        <w:pStyle w:val="Textkrper"/>
      </w:pPr>
      <w:r>
        <w:t>Ein weiterer Punkt</w:t>
      </w:r>
      <w:ins w:id="538" w:author="Dennis Hohmann" w:date="2012-04-14T19:58:00Z">
        <w:r w:rsidR="001305A9">
          <w:t xml:space="preserve">, </w:t>
        </w:r>
      </w:ins>
      <w:del w:id="539" w:author="Dennis Hohmann" w:date="2012-04-14T19:58:00Z">
        <w:r w:rsidDel="001305A9">
          <w:delText xml:space="preserve"> </w:delText>
        </w:r>
      </w:del>
      <w:r>
        <w:t>der Einfluss auf die Positionier- und Wiederholgenauigkeit nimmt, ist das sog</w:t>
      </w:r>
      <w:ins w:id="540" w:author="Dennis Hohmann" w:date="2012-04-14T19:57:00Z">
        <w:r w:rsidR="001305A9">
          <w:t>enannte</w:t>
        </w:r>
      </w:ins>
      <w:del w:id="541" w:author="Dennis Hohmann" w:date="2012-04-14T19:57:00Z">
        <w:r w:rsidDel="001305A9">
          <w:delText>.</w:delText>
        </w:r>
      </w:del>
      <w:r>
        <w:t xml:space="preserve"> Lagerumkehrspiel. Dies bezeichnet das Spiel zwischen Spindel und Mu</w:t>
      </w:r>
      <w:r>
        <w:t>t</w:t>
      </w:r>
      <w:r>
        <w:t>ter bei Richtungsumkehr bis die Umdrehungen der Spindel in ein</w:t>
      </w:r>
      <w:ins w:id="542" w:author="Dennis Hohmann" w:date="2012-04-14T20:01:00Z">
        <w:r w:rsidR="001305A9">
          <w:t>e</w:t>
        </w:r>
      </w:ins>
      <w:r>
        <w:t xml:space="preserve"> Bewegung de</w:t>
      </w:r>
      <w:ins w:id="543" w:author="Dennis Hohmann" w:date="2012-04-14T19:58:00Z">
        <w:r w:rsidR="001305A9">
          <w:t>r</w:t>
        </w:r>
      </w:ins>
      <w:del w:id="544" w:author="Dennis Hohmann" w:date="2012-04-14T19:58:00Z">
        <w:r w:rsidDel="001305A9">
          <w:delText>s</w:delText>
        </w:r>
      </w:del>
      <w:r>
        <w:t xml:space="preserve"> Achse umgesetzt w</w:t>
      </w:r>
      <w:ins w:id="545" w:author="Dennis Hohmann" w:date="2012-04-14T20:01:00Z">
        <w:r w:rsidR="001305A9">
          <w:t>erden</w:t>
        </w:r>
      </w:ins>
      <w:del w:id="546" w:author="Dennis Hohmann" w:date="2012-04-14T20:01:00Z">
        <w:r w:rsidDel="001305A9">
          <w:delText>ird</w:delText>
        </w:r>
      </w:del>
      <w:r>
        <w:t>. Die</w:t>
      </w:r>
      <w:ins w:id="547" w:author="Dennis Hohmann" w:date="2012-04-14T20:01:00Z">
        <w:r w:rsidR="001305A9">
          <w:t>se</w:t>
        </w:r>
      </w:ins>
      <w:del w:id="548" w:author="Dennis Hohmann" w:date="2012-04-14T20:01:00Z">
        <w:r w:rsidDel="001305A9">
          <w:delText xml:space="preserve"> Anzahl dieser</w:delText>
        </w:r>
      </w:del>
      <w:r>
        <w:t xml:space="preserve"> Schritte nennt man Leerschritte.</w:t>
      </w:r>
    </w:p>
    <w:p w14:paraId="73EC779A" w14:textId="77777777" w:rsidR="001E6330" w:rsidRDefault="001E6330" w:rsidP="001E6330">
      <w:pPr>
        <w:pStyle w:val="Textkrper"/>
      </w:pPr>
    </w:p>
    <w:p w14:paraId="4A91E210" w14:textId="7B93E606" w:rsidR="00DC07E0" w:rsidRDefault="00DC07E0" w:rsidP="001E6330">
      <w:pPr>
        <w:pStyle w:val="berschrift2"/>
      </w:pPr>
      <w:bookmarkStart w:id="549" w:name="_Toc196133434"/>
      <w:r w:rsidRPr="007F00C9">
        <w:t xml:space="preserve">X- </w:t>
      </w:r>
      <w:ins w:id="550" w:author="Dennis Hohmann" w:date="2012-04-14T20:01:00Z">
        <w:r w:rsidR="001305A9">
          <w:t>und</w:t>
        </w:r>
      </w:ins>
      <w:del w:id="551" w:author="Dennis Hohmann" w:date="2012-04-14T20:01:00Z">
        <w:r w:rsidRPr="007F00C9" w:rsidDel="001305A9">
          <w:delText>&amp;</w:delText>
        </w:r>
      </w:del>
      <w:r w:rsidRPr="007F00C9">
        <w:t xml:space="preserve"> Y-</w:t>
      </w:r>
      <w:del w:id="552" w:author="Dennis Hohmann" w:date="2012-04-14T20:01:00Z">
        <w:r w:rsidRPr="007F00C9" w:rsidDel="001305A9">
          <w:delText xml:space="preserve"> </w:delText>
        </w:r>
      </w:del>
      <w:r w:rsidRPr="007F00C9">
        <w:t>Achsen</w:t>
      </w:r>
      <w:bookmarkEnd w:id="549"/>
    </w:p>
    <w:p w14:paraId="599A58AD" w14:textId="77777777" w:rsidR="00DC07E0" w:rsidRPr="00EA2272" w:rsidRDefault="00DC07E0" w:rsidP="00DC07E0">
      <w:pPr>
        <w:ind w:left="0" w:firstLine="0"/>
      </w:pPr>
    </w:p>
    <w:p w14:paraId="1148CF06" w14:textId="07FE41D4" w:rsidR="00DC07E0" w:rsidRDefault="00DC07E0">
      <w:pPr>
        <w:pStyle w:val="Textkrper"/>
      </w:pPr>
      <w:r>
        <w:t xml:space="preserve">Zur Messung der Parallelität der Achsen zum Werkstücktisch </w:t>
      </w:r>
      <w:del w:id="553" w:author="Dennis Hohmann" w:date="2012-04-14T20:03:00Z">
        <w:r w:rsidDel="007D665E">
          <w:delText xml:space="preserve">wurde </w:delText>
        </w:r>
      </w:del>
      <w:ins w:id="554" w:author="Dennis Hohmann" w:date="2012-04-14T20:03:00Z">
        <w:r w:rsidR="007D665E">
          <w:t xml:space="preserve">wird </w:t>
        </w:r>
      </w:ins>
      <w:r>
        <w:t xml:space="preserve">eine Messuhr mit einer Auflösung von </w:t>
      </w:r>
      <w:del w:id="555" w:author="Dennis Hohmann" w:date="2012-04-14T20:02:00Z">
        <w:r w:rsidDel="007D665E">
          <w:delText>0,01mm</w:delText>
        </w:r>
      </w:del>
      <w:ins w:id="556" w:author="Dennis Hohmann" w:date="2012-04-14T20:02:00Z">
        <w:r w:rsidR="007D665E">
          <w:t>10um</w:t>
        </w:r>
      </w:ins>
      <w:r>
        <w:t xml:space="preserve"> verwendet. Beim Überfahren des Tisches erg</w:t>
      </w:r>
      <w:ins w:id="557" w:author="Dennis Hohmann" w:date="2012-04-14T20:03:00Z">
        <w:r w:rsidR="007D665E">
          <w:t>e</w:t>
        </w:r>
      </w:ins>
      <w:del w:id="558" w:author="Dennis Hohmann" w:date="2012-04-14T20:03:00Z">
        <w:r w:rsidDel="007D665E">
          <w:delText>a</w:delText>
        </w:r>
      </w:del>
      <w:r>
        <w:t>b</w:t>
      </w:r>
      <w:ins w:id="559" w:author="Dennis Hohmann" w:date="2012-04-14T20:03:00Z">
        <w:r w:rsidR="007D665E">
          <w:t>en</w:t>
        </w:r>
      </w:ins>
      <w:r>
        <w:t xml:space="preserve"> sich </w:t>
      </w:r>
      <w:del w:id="560" w:author="Dennis Hohmann" w:date="2012-04-14T20:03:00Z">
        <w:r w:rsidDel="007D665E">
          <w:delText xml:space="preserve">hier </w:delText>
        </w:r>
      </w:del>
      <w:r>
        <w:t>folgende A</w:t>
      </w:r>
      <w:r>
        <w:t>b</w:t>
      </w:r>
      <w:r>
        <w:t>weichungen:</w:t>
      </w:r>
    </w:p>
    <w:p w14:paraId="313ADB6B" w14:textId="77777777" w:rsidR="00DC07E0" w:rsidRDefault="00DC07E0">
      <w:pPr>
        <w:pStyle w:val="Textkrper"/>
      </w:pPr>
    </w:p>
    <w:tbl>
      <w:tblPr>
        <w:tblStyle w:val="Tabellenraster"/>
        <w:tblW w:w="0" w:type="auto"/>
        <w:jc w:val="center"/>
        <w:tblInd w:w="1213" w:type="dxa"/>
        <w:tblLook w:val="04A0" w:firstRow="1" w:lastRow="0" w:firstColumn="1" w:lastColumn="0" w:noHBand="0" w:noVBand="1"/>
        <w:tblPrChange w:id="561" w:author="Dennis Hohmann" w:date="2012-04-15T02:48:00Z">
          <w:tblPr>
            <w:tblStyle w:val="Tabellenraster"/>
            <w:tblW w:w="0" w:type="auto"/>
            <w:jc w:val="center"/>
            <w:tblInd w:w="1668" w:type="dxa"/>
            <w:tblLook w:val="04A0" w:firstRow="1" w:lastRow="0" w:firstColumn="1" w:lastColumn="0" w:noHBand="0" w:noVBand="1"/>
          </w:tblPr>
        </w:tblPrChange>
      </w:tblPr>
      <w:tblGrid>
        <w:gridCol w:w="4349"/>
        <w:gridCol w:w="2150"/>
        <w:tblGridChange w:id="562">
          <w:tblGrid>
            <w:gridCol w:w="2825"/>
            <w:gridCol w:w="2491"/>
          </w:tblGrid>
        </w:tblGridChange>
      </w:tblGrid>
      <w:tr w:rsidR="00DC07E0" w14:paraId="546832D3" w14:textId="77777777" w:rsidTr="00360705">
        <w:trPr>
          <w:jc w:val="center"/>
          <w:trPrChange w:id="563" w:author="Dennis Hohmann" w:date="2012-04-15T02:48:00Z">
            <w:trPr>
              <w:jc w:val="center"/>
            </w:trPr>
          </w:trPrChange>
        </w:trPr>
        <w:tc>
          <w:tcPr>
            <w:tcW w:w="4349" w:type="dxa"/>
            <w:vAlign w:val="center"/>
            <w:tcPrChange w:id="564" w:author="Dennis Hohmann" w:date="2012-04-15T02:48:00Z">
              <w:tcPr>
                <w:tcW w:w="2825" w:type="dxa"/>
                <w:vAlign w:val="center"/>
              </w:tcPr>
            </w:tcPrChange>
          </w:tcPr>
          <w:p w14:paraId="3A00613A" w14:textId="77777777" w:rsidR="00DC07E0" w:rsidRPr="00953598" w:rsidRDefault="00DC07E0">
            <w:pPr>
              <w:pStyle w:val="Textkrper"/>
              <w:rPr>
                <w:b/>
                <w:rPrChange w:id="565" w:author="Dennis Hohmann" w:date="2012-04-15T02:02:00Z">
                  <w:rPr>
                    <w:rFonts w:asciiTheme="majorHAnsi" w:eastAsiaTheme="majorEastAsia" w:hAnsiTheme="majorHAnsi" w:cstheme="majorBidi"/>
                    <w:b/>
                    <w:bCs w:val="0"/>
                    <w:i/>
                    <w:iCs/>
                  </w:rPr>
                </w:rPrChange>
              </w:rPr>
              <w:pPrChange w:id="566" w:author="Dennis Hohmann" w:date="2012-04-15T00:39:00Z">
                <w:pPr>
                  <w:pStyle w:val="Textkrper"/>
                  <w:keepNext/>
                  <w:keepLines/>
                  <w:numPr>
                    <w:ilvl w:val="3"/>
                    <w:numId w:val="2"/>
                  </w:numPr>
                  <w:spacing w:before="200"/>
                  <w:outlineLvl w:val="3"/>
                </w:pPr>
              </w:pPrChange>
            </w:pPr>
            <w:r w:rsidRPr="00953598">
              <w:rPr>
                <w:b/>
                <w:rPrChange w:id="567" w:author="Dennis Hohmann" w:date="2012-04-15T02:02:00Z">
                  <w:rPr/>
                </w:rPrChange>
              </w:rPr>
              <w:t>Fahrweg</w:t>
            </w:r>
          </w:p>
        </w:tc>
        <w:tc>
          <w:tcPr>
            <w:tcW w:w="1724" w:type="dxa"/>
            <w:vAlign w:val="center"/>
            <w:tcPrChange w:id="568" w:author="Dennis Hohmann" w:date="2012-04-15T02:48:00Z">
              <w:tcPr>
                <w:tcW w:w="2491" w:type="dxa"/>
                <w:vAlign w:val="center"/>
              </w:tcPr>
            </w:tcPrChange>
          </w:tcPr>
          <w:p w14:paraId="3B9EC13E" w14:textId="77777777" w:rsidR="00DC07E0" w:rsidRPr="00953598" w:rsidRDefault="00DC07E0">
            <w:pPr>
              <w:pStyle w:val="Textkrper"/>
              <w:rPr>
                <w:b/>
                <w:rPrChange w:id="569" w:author="Dennis Hohmann" w:date="2012-04-15T02:02:00Z">
                  <w:rPr>
                    <w:rFonts w:asciiTheme="majorHAnsi" w:eastAsiaTheme="majorEastAsia" w:hAnsiTheme="majorHAnsi" w:cstheme="majorBidi"/>
                    <w:b/>
                    <w:bCs w:val="0"/>
                    <w:i/>
                    <w:iCs/>
                  </w:rPr>
                </w:rPrChange>
              </w:rPr>
              <w:pPrChange w:id="570" w:author="Dennis Hohmann" w:date="2012-04-15T00:39:00Z">
                <w:pPr>
                  <w:pStyle w:val="Textkrper"/>
                  <w:keepNext/>
                  <w:keepLines/>
                  <w:numPr>
                    <w:ilvl w:val="3"/>
                    <w:numId w:val="2"/>
                  </w:numPr>
                  <w:spacing w:before="200"/>
                  <w:outlineLvl w:val="3"/>
                </w:pPr>
              </w:pPrChange>
            </w:pPr>
            <w:r w:rsidRPr="00953598">
              <w:rPr>
                <w:b/>
                <w:rPrChange w:id="571" w:author="Dennis Hohmann" w:date="2012-04-15T02:02:00Z">
                  <w:rPr/>
                </w:rPrChange>
              </w:rPr>
              <w:t>Ausschlag Messuhr</w:t>
            </w:r>
          </w:p>
        </w:tc>
      </w:tr>
      <w:tr w:rsidR="00DC07E0" w14:paraId="07FAE10B" w14:textId="77777777" w:rsidTr="00360705">
        <w:trPr>
          <w:jc w:val="center"/>
          <w:trPrChange w:id="572" w:author="Dennis Hohmann" w:date="2012-04-15T02:48:00Z">
            <w:trPr>
              <w:jc w:val="center"/>
            </w:trPr>
          </w:trPrChange>
        </w:trPr>
        <w:tc>
          <w:tcPr>
            <w:tcW w:w="4349" w:type="dxa"/>
            <w:vAlign w:val="center"/>
            <w:tcPrChange w:id="573" w:author="Dennis Hohmann" w:date="2012-04-15T02:48:00Z">
              <w:tcPr>
                <w:tcW w:w="2825" w:type="dxa"/>
                <w:vAlign w:val="center"/>
              </w:tcPr>
            </w:tcPrChange>
          </w:tcPr>
          <w:p w14:paraId="3C72B78C" w14:textId="66ABCDFF" w:rsidR="00DC07E0" w:rsidRPr="00953598" w:rsidRDefault="00DC07E0">
            <w:pPr>
              <w:pStyle w:val="Textkrper"/>
              <w:jc w:val="left"/>
              <w:rPr>
                <w:rPrChange w:id="574" w:author="Dennis Hohmann" w:date="2012-04-15T02:05:00Z">
                  <w:rPr>
                    <w:rFonts w:asciiTheme="majorHAnsi" w:eastAsiaTheme="majorEastAsia" w:hAnsiTheme="majorHAnsi" w:cstheme="majorBidi"/>
                    <w:b/>
                    <w:bCs w:val="0"/>
                    <w:i/>
                    <w:iCs/>
                  </w:rPr>
                </w:rPrChange>
              </w:rPr>
              <w:pPrChange w:id="575" w:author="Dennis Hohmann" w:date="2012-04-15T02:02:00Z">
                <w:pPr>
                  <w:pStyle w:val="Textkrper"/>
                  <w:keepNext/>
                  <w:keepLines/>
                  <w:numPr>
                    <w:ilvl w:val="3"/>
                    <w:numId w:val="2"/>
                  </w:numPr>
                  <w:spacing w:before="200"/>
                  <w:outlineLvl w:val="3"/>
                </w:pPr>
              </w:pPrChange>
            </w:pPr>
            <w:r w:rsidRPr="00953598">
              <w:t>X:0</w:t>
            </w:r>
            <w:ins w:id="576" w:author="Dennis Hohmann" w:date="2012-04-15T02:05:00Z">
              <w:r w:rsidR="00953598">
                <w:t> </w:t>
              </w:r>
            </w:ins>
            <w:r w:rsidRPr="00953598">
              <w:t>mm – X:160</w:t>
            </w:r>
            <w:ins w:id="577" w:author="Dennis Hohmann" w:date="2012-04-15T02:05:00Z">
              <w:r w:rsidR="00953598">
                <w:t> </w:t>
              </w:r>
            </w:ins>
            <w:r w:rsidRPr="00953598">
              <w:t>mm</w:t>
            </w:r>
          </w:p>
          <w:p w14:paraId="17F8491C" w14:textId="7B81AE5D" w:rsidR="00DC07E0" w:rsidRPr="00953598" w:rsidRDefault="00DC07E0">
            <w:pPr>
              <w:pStyle w:val="Textkrper"/>
              <w:jc w:val="left"/>
              <w:rPr>
                <w:rPrChange w:id="578" w:author="Dennis Hohmann" w:date="2012-04-15T02:05:00Z">
                  <w:rPr>
                    <w:rFonts w:asciiTheme="majorHAnsi" w:eastAsiaTheme="majorEastAsia" w:hAnsiTheme="majorHAnsi" w:cstheme="majorBidi"/>
                    <w:b/>
                    <w:bCs w:val="0"/>
                    <w:i/>
                    <w:iCs/>
                  </w:rPr>
                </w:rPrChange>
              </w:rPr>
              <w:pPrChange w:id="579" w:author="Dennis Hohmann" w:date="2012-04-15T02:02:00Z">
                <w:pPr>
                  <w:pStyle w:val="Textkrper"/>
                  <w:keepNext/>
                  <w:keepLines/>
                  <w:numPr>
                    <w:ilvl w:val="3"/>
                    <w:numId w:val="2"/>
                  </w:numPr>
                  <w:spacing w:before="200"/>
                  <w:outlineLvl w:val="3"/>
                </w:pPr>
              </w:pPrChange>
            </w:pPr>
            <w:r w:rsidRPr="00953598">
              <w:t>bei Y:0</w:t>
            </w:r>
            <w:ins w:id="580" w:author="Dennis Hohmann" w:date="2012-04-15T02:05:00Z">
              <w:r w:rsidR="00953598">
                <w:t> </w:t>
              </w:r>
            </w:ins>
            <w:r w:rsidRPr="00953598">
              <w:t xml:space="preserve">mm </w:t>
            </w:r>
            <w:ins w:id="581" w:author="Dennis Hohmann" w:date="2012-04-15T02:01:00Z">
              <w:r w:rsidR="00953598" w:rsidRPr="00953598">
                <w:t xml:space="preserve">und </w:t>
              </w:r>
            </w:ins>
            <w:r w:rsidRPr="00953598">
              <w:t>Z:</w:t>
            </w:r>
            <w:del w:id="582" w:author="Dennis Hohmann" w:date="2012-04-15T02:06:00Z">
              <w:r w:rsidRPr="00953598" w:rsidDel="00B744A3">
                <w:delText xml:space="preserve"> </w:delText>
              </w:r>
            </w:del>
            <w:r w:rsidRPr="00953598">
              <w:t>20</w:t>
            </w:r>
            <w:ins w:id="583" w:author="Dennis Hohmann" w:date="2012-04-15T02:05:00Z">
              <w:r w:rsidR="00953598">
                <w:t> </w:t>
              </w:r>
            </w:ins>
            <w:r w:rsidRPr="00953598">
              <w:t>mm</w:t>
            </w:r>
          </w:p>
        </w:tc>
        <w:tc>
          <w:tcPr>
            <w:tcW w:w="1724" w:type="dxa"/>
            <w:vAlign w:val="center"/>
            <w:tcPrChange w:id="584" w:author="Dennis Hohmann" w:date="2012-04-15T02:48:00Z">
              <w:tcPr>
                <w:tcW w:w="2491" w:type="dxa"/>
                <w:vAlign w:val="center"/>
              </w:tcPr>
            </w:tcPrChange>
          </w:tcPr>
          <w:p w14:paraId="2B196315" w14:textId="6923A36D" w:rsidR="007D665E" w:rsidRPr="00953598" w:rsidRDefault="00953598">
            <w:pPr>
              <w:pStyle w:val="Textkrper"/>
              <w:jc w:val="center"/>
              <w:pPrChange w:id="585" w:author="Dennis Hohmann" w:date="2012-04-15T02:02:00Z">
                <w:pPr>
                  <w:pStyle w:val="Textkrper"/>
                </w:pPr>
              </w:pPrChange>
            </w:pPr>
            <w:ins w:id="586" w:author="Dennis Hohmann" w:date="2012-04-15T02:03:00Z">
              <w:r w:rsidRPr="00953598">
                <w:rPr>
                  <w:rFonts w:cs="Arial"/>
                  <w:rPrChange w:id="587" w:author="Dennis Hohmann" w:date="2012-04-15T02:05:00Z">
                    <w:rPr>
                      <w:rFonts w:ascii="Abadi MT Condensed Light" w:hAnsi="Abadi MT Condensed Light" w:cs="Abadi MT Condensed Light"/>
                      <w:sz w:val="40"/>
                      <w:szCs w:val="40"/>
                    </w:rPr>
                  </w:rPrChange>
                </w:rPr>
                <w:t>±</w:t>
              </w:r>
            </w:ins>
            <w:ins w:id="588" w:author="Dennis Hohmann" w:date="2012-04-15T02:05:00Z">
              <w:r w:rsidRPr="00953598">
                <w:rPr>
                  <w:rFonts w:ascii="Abadi MT Condensed Light" w:hAnsi="Abadi MT Condensed Light" w:cs="Abadi MT Condensed Light"/>
                  <w:sz w:val="40"/>
                  <w:szCs w:val="40"/>
                </w:rPr>
                <w:t> </w:t>
              </w:r>
            </w:ins>
            <w:del w:id="589" w:author="Dennis Hohmann" w:date="2012-04-15T02:02:00Z">
              <w:r w:rsidR="00DC07E0" w:rsidRPr="00953598" w:rsidDel="00953598">
                <w:delText xml:space="preserve">+ / - </w:delText>
              </w:r>
            </w:del>
            <w:r w:rsidR="00DC07E0" w:rsidRPr="00953598">
              <w:t>0,02</w:t>
            </w:r>
            <w:ins w:id="590" w:author="Dennis Hohmann" w:date="2012-04-15T02:03:00Z">
              <w:r w:rsidRPr="00953598">
                <w:rPr>
                  <w:rPrChange w:id="591" w:author="Dennis Hohmann" w:date="2012-04-15T02:05:00Z">
                    <w:rPr>
                      <w:highlight w:val="yellow"/>
                    </w:rPr>
                  </w:rPrChange>
                </w:rPr>
                <w:t> </w:t>
              </w:r>
            </w:ins>
            <w:r w:rsidR="00DC07E0" w:rsidRPr="00953598">
              <w:t>mm</w:t>
            </w:r>
          </w:p>
        </w:tc>
      </w:tr>
      <w:tr w:rsidR="00DC07E0" w14:paraId="00B13323" w14:textId="77777777" w:rsidTr="00360705">
        <w:trPr>
          <w:jc w:val="center"/>
          <w:trPrChange w:id="592" w:author="Dennis Hohmann" w:date="2012-04-15T02:48:00Z">
            <w:trPr>
              <w:jc w:val="center"/>
            </w:trPr>
          </w:trPrChange>
        </w:trPr>
        <w:tc>
          <w:tcPr>
            <w:tcW w:w="4349" w:type="dxa"/>
            <w:vAlign w:val="center"/>
            <w:tcPrChange w:id="593" w:author="Dennis Hohmann" w:date="2012-04-15T02:48:00Z">
              <w:tcPr>
                <w:tcW w:w="2825" w:type="dxa"/>
                <w:vAlign w:val="center"/>
              </w:tcPr>
            </w:tcPrChange>
          </w:tcPr>
          <w:p w14:paraId="3E981041" w14:textId="796D074B" w:rsidR="00DC07E0" w:rsidRPr="00953598" w:rsidRDefault="00DC07E0">
            <w:pPr>
              <w:pStyle w:val="Textkrper"/>
              <w:jc w:val="left"/>
              <w:rPr>
                <w:rPrChange w:id="594" w:author="Dennis Hohmann" w:date="2012-04-15T02:05:00Z">
                  <w:rPr>
                    <w:rFonts w:asciiTheme="majorHAnsi" w:eastAsiaTheme="majorEastAsia" w:hAnsiTheme="majorHAnsi" w:cstheme="majorBidi"/>
                    <w:b/>
                    <w:bCs w:val="0"/>
                    <w:i/>
                    <w:iCs/>
                  </w:rPr>
                </w:rPrChange>
              </w:rPr>
              <w:pPrChange w:id="595" w:author="Dennis Hohmann" w:date="2012-04-15T02:02:00Z">
                <w:pPr>
                  <w:pStyle w:val="Textkrper"/>
                  <w:keepNext/>
                  <w:keepLines/>
                  <w:numPr>
                    <w:ilvl w:val="3"/>
                    <w:numId w:val="2"/>
                  </w:numPr>
                  <w:spacing w:before="200"/>
                  <w:outlineLvl w:val="3"/>
                </w:pPr>
              </w:pPrChange>
            </w:pPr>
            <w:r w:rsidRPr="00953598">
              <w:t>X</w:t>
            </w:r>
            <w:ins w:id="596" w:author="Dennis Hohmann" w:date="2012-04-14T20:03:00Z">
              <w:r w:rsidR="007D665E" w:rsidRPr="00953598">
                <w:t>:</w:t>
              </w:r>
            </w:ins>
            <w:del w:id="597" w:author="Dennis Hohmann" w:date="2012-04-14T20:03:00Z">
              <w:r w:rsidRPr="00953598" w:rsidDel="007D665E">
                <w:delText xml:space="preserve"> </w:delText>
              </w:r>
            </w:del>
            <w:r w:rsidRPr="00953598">
              <w:t>0</w:t>
            </w:r>
            <w:ins w:id="598" w:author="Dennis Hohmann" w:date="2012-04-15T02:05:00Z">
              <w:r w:rsidR="00953598">
                <w:t> </w:t>
              </w:r>
            </w:ins>
            <w:r w:rsidRPr="00953598">
              <w:t>mm – X 160</w:t>
            </w:r>
            <w:ins w:id="599" w:author="Dennis Hohmann" w:date="2012-04-15T02:05:00Z">
              <w:r w:rsidR="00953598">
                <w:t> </w:t>
              </w:r>
            </w:ins>
            <w:r w:rsidRPr="00953598">
              <w:t>mm</w:t>
            </w:r>
          </w:p>
          <w:p w14:paraId="6AB45C5C" w14:textId="7FAF9C7E" w:rsidR="00DC07E0" w:rsidRPr="00953598" w:rsidRDefault="00DC07E0">
            <w:pPr>
              <w:pStyle w:val="Textkrper"/>
              <w:jc w:val="left"/>
              <w:rPr>
                <w:rPrChange w:id="600" w:author="Dennis Hohmann" w:date="2012-04-15T02:05:00Z">
                  <w:rPr>
                    <w:rFonts w:asciiTheme="majorHAnsi" w:eastAsiaTheme="majorEastAsia" w:hAnsiTheme="majorHAnsi" w:cstheme="majorBidi"/>
                    <w:b/>
                    <w:bCs w:val="0"/>
                    <w:i/>
                    <w:iCs/>
                  </w:rPr>
                </w:rPrChange>
              </w:rPr>
              <w:pPrChange w:id="601" w:author="Dennis Hohmann" w:date="2012-04-15T02:48:00Z">
                <w:pPr>
                  <w:pStyle w:val="Textkrper"/>
                  <w:keepNext/>
                  <w:keepLines/>
                  <w:numPr>
                    <w:ilvl w:val="3"/>
                    <w:numId w:val="2"/>
                  </w:numPr>
                  <w:spacing w:before="200"/>
                  <w:outlineLvl w:val="3"/>
                </w:pPr>
              </w:pPrChange>
            </w:pPr>
            <w:r w:rsidRPr="00953598">
              <w:t>bei Y:200</w:t>
            </w:r>
            <w:ins w:id="602" w:author="Dennis Hohmann" w:date="2012-04-15T02:05:00Z">
              <w:r w:rsidR="00953598">
                <w:t> </w:t>
              </w:r>
            </w:ins>
            <w:r w:rsidRPr="00953598">
              <w:t xml:space="preserve">mm </w:t>
            </w:r>
            <w:ins w:id="603" w:author="Dennis Hohmann" w:date="2012-04-14T20:04:00Z">
              <w:r w:rsidR="007D665E" w:rsidRPr="00953598">
                <w:t>und</w:t>
              </w:r>
            </w:ins>
            <w:ins w:id="604" w:author="Dennis Hohmann" w:date="2012-04-15T02:48:00Z">
              <w:r w:rsidR="00360705">
                <w:t xml:space="preserve"> </w:t>
              </w:r>
            </w:ins>
            <w:r w:rsidRPr="00953598">
              <w:t>Z: 20</w:t>
            </w:r>
            <w:ins w:id="605" w:author="Dennis Hohmann" w:date="2012-04-15T02:05:00Z">
              <w:r w:rsidR="00953598">
                <w:t> </w:t>
              </w:r>
            </w:ins>
            <w:r w:rsidRPr="00953598">
              <w:t>mm</w:t>
            </w:r>
          </w:p>
        </w:tc>
        <w:tc>
          <w:tcPr>
            <w:tcW w:w="1724" w:type="dxa"/>
            <w:vAlign w:val="center"/>
            <w:tcPrChange w:id="606" w:author="Dennis Hohmann" w:date="2012-04-15T02:48:00Z">
              <w:tcPr>
                <w:tcW w:w="2491" w:type="dxa"/>
                <w:vAlign w:val="center"/>
              </w:tcPr>
            </w:tcPrChange>
          </w:tcPr>
          <w:p w14:paraId="244831F4" w14:textId="48D4A55E" w:rsidR="00DC07E0" w:rsidRPr="00953598" w:rsidRDefault="00953598">
            <w:pPr>
              <w:pStyle w:val="Textkrper"/>
              <w:jc w:val="center"/>
              <w:pPrChange w:id="607" w:author="Dennis Hohmann" w:date="2012-04-15T02:02:00Z">
                <w:pPr>
                  <w:pStyle w:val="Textkrper"/>
                </w:pPr>
              </w:pPrChange>
            </w:pPr>
            <w:ins w:id="608" w:author="Dennis Hohmann" w:date="2012-04-15T02:04:00Z">
              <w:r w:rsidRPr="00953598">
                <w:rPr>
                  <w:rFonts w:cs="Arial"/>
                </w:rPr>
                <w:t>±</w:t>
              </w:r>
            </w:ins>
            <w:ins w:id="609" w:author="Dennis Hohmann" w:date="2012-04-15T02:05:00Z">
              <w:r w:rsidRPr="00953598">
                <w:rPr>
                  <w:rFonts w:cs="Arial"/>
                </w:rPr>
                <w:t> </w:t>
              </w:r>
            </w:ins>
            <w:del w:id="610" w:author="Dennis Hohmann" w:date="2012-04-15T02:03:00Z">
              <w:r w:rsidR="00DC07E0" w:rsidRPr="00953598" w:rsidDel="00953598">
                <w:delText xml:space="preserve">+ / - </w:delText>
              </w:r>
            </w:del>
            <w:r w:rsidR="00DC07E0" w:rsidRPr="00953598">
              <w:t>0,01</w:t>
            </w:r>
            <w:ins w:id="611" w:author="Dennis Hohmann" w:date="2012-04-15T02:04:00Z">
              <w:r w:rsidRPr="00953598">
                <w:rPr>
                  <w:rPrChange w:id="612" w:author="Dennis Hohmann" w:date="2012-04-15T02:05:00Z">
                    <w:rPr>
                      <w:highlight w:val="yellow"/>
                    </w:rPr>
                  </w:rPrChange>
                </w:rPr>
                <w:t> </w:t>
              </w:r>
            </w:ins>
            <w:r w:rsidR="00DC07E0" w:rsidRPr="00953598">
              <w:t>mm</w:t>
            </w:r>
          </w:p>
        </w:tc>
      </w:tr>
      <w:tr w:rsidR="00DC07E0" w14:paraId="347D87DD" w14:textId="77777777" w:rsidTr="00360705">
        <w:trPr>
          <w:jc w:val="center"/>
          <w:trPrChange w:id="613" w:author="Dennis Hohmann" w:date="2012-04-15T02:48:00Z">
            <w:trPr>
              <w:jc w:val="center"/>
            </w:trPr>
          </w:trPrChange>
        </w:trPr>
        <w:tc>
          <w:tcPr>
            <w:tcW w:w="4349" w:type="dxa"/>
            <w:vAlign w:val="center"/>
            <w:tcPrChange w:id="614" w:author="Dennis Hohmann" w:date="2012-04-15T02:48:00Z">
              <w:tcPr>
                <w:tcW w:w="2825" w:type="dxa"/>
                <w:vAlign w:val="center"/>
              </w:tcPr>
            </w:tcPrChange>
          </w:tcPr>
          <w:p w14:paraId="290382DC" w14:textId="4490A6CF" w:rsidR="00DC07E0" w:rsidRPr="00953598" w:rsidRDefault="00DC07E0">
            <w:pPr>
              <w:pStyle w:val="Textkrper"/>
              <w:jc w:val="left"/>
              <w:rPr>
                <w:rPrChange w:id="615" w:author="Dennis Hohmann" w:date="2012-04-15T02:05:00Z">
                  <w:rPr>
                    <w:rFonts w:asciiTheme="majorHAnsi" w:eastAsiaTheme="majorEastAsia" w:hAnsiTheme="majorHAnsi" w:cstheme="majorBidi"/>
                    <w:b/>
                    <w:bCs w:val="0"/>
                    <w:i/>
                    <w:iCs/>
                  </w:rPr>
                </w:rPrChange>
              </w:rPr>
              <w:pPrChange w:id="616" w:author="Dennis Hohmann" w:date="2012-04-15T02:02:00Z">
                <w:pPr>
                  <w:pStyle w:val="Textkrper"/>
                  <w:keepNext/>
                  <w:keepLines/>
                  <w:numPr>
                    <w:ilvl w:val="3"/>
                    <w:numId w:val="2"/>
                  </w:numPr>
                  <w:spacing w:before="200"/>
                  <w:outlineLvl w:val="3"/>
                </w:pPr>
              </w:pPrChange>
            </w:pPr>
            <w:r w:rsidRPr="00953598">
              <w:t>Y</w:t>
            </w:r>
            <w:ins w:id="617" w:author="Dennis Hohmann" w:date="2012-04-15T02:05:00Z">
              <w:r w:rsidR="00953598">
                <w:t>:</w:t>
              </w:r>
            </w:ins>
            <w:del w:id="618" w:author="Dennis Hohmann" w:date="2012-04-15T02:05:00Z">
              <w:r w:rsidRPr="00953598" w:rsidDel="00953598">
                <w:delText xml:space="preserve"> </w:delText>
              </w:r>
            </w:del>
            <w:r w:rsidRPr="00953598">
              <w:t>0</w:t>
            </w:r>
            <w:ins w:id="619" w:author="Dennis Hohmann" w:date="2012-04-15T02:06:00Z">
              <w:r w:rsidR="00953598">
                <w:t> </w:t>
              </w:r>
            </w:ins>
            <w:r w:rsidRPr="00953598">
              <w:t>mm – Y</w:t>
            </w:r>
            <w:ins w:id="620" w:author="Dennis Hohmann" w:date="2012-04-15T02:06:00Z">
              <w:r w:rsidR="00953598">
                <w:t>:</w:t>
              </w:r>
            </w:ins>
            <w:del w:id="621" w:author="Dennis Hohmann" w:date="2012-04-15T02:06:00Z">
              <w:r w:rsidRPr="00953598" w:rsidDel="00953598">
                <w:delText xml:space="preserve"> </w:delText>
              </w:r>
            </w:del>
            <w:r w:rsidRPr="00953598">
              <w:t>200</w:t>
            </w:r>
            <w:ins w:id="622" w:author="Dennis Hohmann" w:date="2012-04-15T02:06:00Z">
              <w:r w:rsidR="00953598">
                <w:t> </w:t>
              </w:r>
            </w:ins>
            <w:r w:rsidRPr="00953598">
              <w:t>mm</w:t>
            </w:r>
          </w:p>
          <w:p w14:paraId="06BFEDCB" w14:textId="7BC1C6FF" w:rsidR="00DC07E0" w:rsidRPr="00953598" w:rsidRDefault="00DC07E0">
            <w:pPr>
              <w:pStyle w:val="Textkrper"/>
              <w:jc w:val="left"/>
              <w:rPr>
                <w:rPrChange w:id="623" w:author="Dennis Hohmann" w:date="2012-04-15T02:05:00Z">
                  <w:rPr>
                    <w:rFonts w:asciiTheme="majorHAnsi" w:eastAsiaTheme="majorEastAsia" w:hAnsiTheme="majorHAnsi" w:cstheme="majorBidi"/>
                    <w:b/>
                    <w:bCs w:val="0"/>
                    <w:i/>
                    <w:iCs/>
                  </w:rPr>
                </w:rPrChange>
              </w:rPr>
              <w:pPrChange w:id="624" w:author="Dennis Hohmann" w:date="2012-04-15T02:48:00Z">
                <w:pPr>
                  <w:pStyle w:val="Textkrper"/>
                  <w:keepNext/>
                  <w:keepLines/>
                  <w:numPr>
                    <w:ilvl w:val="3"/>
                    <w:numId w:val="2"/>
                  </w:numPr>
                  <w:spacing w:before="200"/>
                  <w:outlineLvl w:val="3"/>
                </w:pPr>
              </w:pPrChange>
            </w:pPr>
            <w:r w:rsidRPr="00953598">
              <w:t>bei X:0</w:t>
            </w:r>
            <w:ins w:id="625" w:author="Dennis Hohmann" w:date="2012-04-15T02:06:00Z">
              <w:r w:rsidR="00953598">
                <w:t> </w:t>
              </w:r>
            </w:ins>
            <w:r w:rsidRPr="00953598">
              <w:t xml:space="preserve">mm </w:t>
            </w:r>
            <w:ins w:id="626" w:author="Dennis Hohmann" w:date="2012-04-15T02:06:00Z">
              <w:r w:rsidR="00B744A3">
                <w:t>und</w:t>
              </w:r>
            </w:ins>
            <w:ins w:id="627" w:author="Dennis Hohmann" w:date="2012-04-15T02:48:00Z">
              <w:r w:rsidR="00360705">
                <w:t xml:space="preserve"> </w:t>
              </w:r>
            </w:ins>
            <w:r w:rsidRPr="00953598">
              <w:t>Z: 20</w:t>
            </w:r>
            <w:ins w:id="628" w:author="Dennis Hohmann" w:date="2012-04-15T02:05:00Z">
              <w:r w:rsidR="00953598">
                <w:t> </w:t>
              </w:r>
            </w:ins>
            <w:r w:rsidRPr="00953598">
              <w:t>mm</w:t>
            </w:r>
          </w:p>
        </w:tc>
        <w:tc>
          <w:tcPr>
            <w:tcW w:w="1724" w:type="dxa"/>
            <w:vAlign w:val="center"/>
            <w:tcPrChange w:id="629" w:author="Dennis Hohmann" w:date="2012-04-15T02:48:00Z">
              <w:tcPr>
                <w:tcW w:w="2491" w:type="dxa"/>
                <w:vAlign w:val="center"/>
              </w:tcPr>
            </w:tcPrChange>
          </w:tcPr>
          <w:p w14:paraId="0C1248BF" w14:textId="3D3604D2" w:rsidR="00DC07E0" w:rsidRPr="00953598" w:rsidRDefault="00953598">
            <w:pPr>
              <w:pStyle w:val="Textkrper"/>
              <w:jc w:val="center"/>
              <w:pPrChange w:id="630" w:author="Dennis Hohmann" w:date="2012-04-15T02:02:00Z">
                <w:pPr>
                  <w:pStyle w:val="Textkrper"/>
                </w:pPr>
              </w:pPrChange>
            </w:pPr>
            <w:ins w:id="631" w:author="Dennis Hohmann" w:date="2012-04-15T02:04:00Z">
              <w:r w:rsidRPr="00953598">
                <w:rPr>
                  <w:rFonts w:cs="Arial"/>
                </w:rPr>
                <w:t>±</w:t>
              </w:r>
            </w:ins>
            <w:del w:id="632" w:author="Dennis Hohmann" w:date="2012-04-15T02:04:00Z">
              <w:r w:rsidR="00DC07E0" w:rsidRPr="00953598" w:rsidDel="00953598">
                <w:delText xml:space="preserve">+/ - </w:delText>
              </w:r>
            </w:del>
            <w:ins w:id="633" w:author="Dennis Hohmann" w:date="2012-04-15T02:05:00Z">
              <w:r w:rsidRPr="00953598">
                <w:rPr>
                  <w:rPrChange w:id="634" w:author="Dennis Hohmann" w:date="2012-04-15T02:05:00Z">
                    <w:rPr>
                      <w:highlight w:val="yellow"/>
                    </w:rPr>
                  </w:rPrChange>
                </w:rPr>
                <w:t> </w:t>
              </w:r>
            </w:ins>
            <w:r w:rsidR="00DC07E0" w:rsidRPr="00953598">
              <w:t>0,03</w:t>
            </w:r>
            <w:ins w:id="635" w:author="Dennis Hohmann" w:date="2012-04-15T02:04:00Z">
              <w:r w:rsidRPr="00953598">
                <w:rPr>
                  <w:rPrChange w:id="636" w:author="Dennis Hohmann" w:date="2012-04-15T02:05:00Z">
                    <w:rPr>
                      <w:highlight w:val="yellow"/>
                    </w:rPr>
                  </w:rPrChange>
                </w:rPr>
                <w:t> </w:t>
              </w:r>
            </w:ins>
            <w:r w:rsidR="00DC07E0" w:rsidRPr="00953598">
              <w:t>mm</w:t>
            </w:r>
          </w:p>
        </w:tc>
      </w:tr>
      <w:tr w:rsidR="00DC07E0" w14:paraId="7757EE94" w14:textId="77777777" w:rsidTr="00360705">
        <w:trPr>
          <w:jc w:val="center"/>
          <w:trPrChange w:id="637" w:author="Dennis Hohmann" w:date="2012-04-15T02:48:00Z">
            <w:trPr>
              <w:jc w:val="center"/>
            </w:trPr>
          </w:trPrChange>
        </w:trPr>
        <w:tc>
          <w:tcPr>
            <w:tcW w:w="4349" w:type="dxa"/>
            <w:vAlign w:val="center"/>
            <w:tcPrChange w:id="638" w:author="Dennis Hohmann" w:date="2012-04-15T02:48:00Z">
              <w:tcPr>
                <w:tcW w:w="2825" w:type="dxa"/>
                <w:vAlign w:val="center"/>
              </w:tcPr>
            </w:tcPrChange>
          </w:tcPr>
          <w:p w14:paraId="4ED1FB85" w14:textId="51B67180" w:rsidR="00DC07E0" w:rsidRPr="00953598" w:rsidRDefault="00DC07E0">
            <w:pPr>
              <w:pStyle w:val="Textkrper"/>
              <w:jc w:val="left"/>
              <w:rPr>
                <w:rPrChange w:id="639" w:author="Dennis Hohmann" w:date="2012-04-15T02:05:00Z">
                  <w:rPr>
                    <w:rFonts w:asciiTheme="majorHAnsi" w:eastAsiaTheme="majorEastAsia" w:hAnsiTheme="majorHAnsi" w:cstheme="majorBidi"/>
                    <w:b/>
                    <w:bCs w:val="0"/>
                    <w:i/>
                    <w:iCs/>
                  </w:rPr>
                </w:rPrChange>
              </w:rPr>
              <w:pPrChange w:id="640" w:author="Dennis Hohmann" w:date="2012-04-15T02:02:00Z">
                <w:pPr>
                  <w:pStyle w:val="Textkrper"/>
                  <w:keepNext/>
                  <w:keepLines/>
                  <w:numPr>
                    <w:ilvl w:val="3"/>
                    <w:numId w:val="2"/>
                  </w:numPr>
                  <w:spacing w:before="200"/>
                  <w:outlineLvl w:val="3"/>
                </w:pPr>
              </w:pPrChange>
            </w:pPr>
            <w:r w:rsidRPr="00953598">
              <w:t>Y</w:t>
            </w:r>
            <w:ins w:id="641" w:author="Dennis Hohmann" w:date="2012-04-15T02:06:00Z">
              <w:r w:rsidR="00B744A3">
                <w:t>:</w:t>
              </w:r>
            </w:ins>
            <w:del w:id="642" w:author="Dennis Hohmann" w:date="2012-04-15T02:06:00Z">
              <w:r w:rsidRPr="00953598" w:rsidDel="00B744A3">
                <w:delText xml:space="preserve"> </w:delText>
              </w:r>
            </w:del>
            <w:r w:rsidRPr="00953598">
              <w:t>0</w:t>
            </w:r>
            <w:ins w:id="643" w:author="Dennis Hohmann" w:date="2012-04-15T02:06:00Z">
              <w:r w:rsidR="00B744A3">
                <w:t> </w:t>
              </w:r>
            </w:ins>
            <w:r w:rsidRPr="00953598">
              <w:t>mm – Y</w:t>
            </w:r>
            <w:ins w:id="644" w:author="Dennis Hohmann" w:date="2012-04-15T02:06:00Z">
              <w:r w:rsidR="00B744A3">
                <w:t>:</w:t>
              </w:r>
            </w:ins>
            <w:del w:id="645" w:author="Dennis Hohmann" w:date="2012-04-15T02:06:00Z">
              <w:r w:rsidRPr="00953598" w:rsidDel="00B744A3">
                <w:delText xml:space="preserve"> </w:delText>
              </w:r>
            </w:del>
            <w:r w:rsidRPr="00953598">
              <w:t>200</w:t>
            </w:r>
            <w:ins w:id="646" w:author="Dennis Hohmann" w:date="2012-04-15T02:06:00Z">
              <w:r w:rsidR="00B744A3">
                <w:t> </w:t>
              </w:r>
            </w:ins>
            <w:r w:rsidRPr="00953598">
              <w:t>mm</w:t>
            </w:r>
          </w:p>
          <w:p w14:paraId="68AAF16C" w14:textId="1C827194" w:rsidR="00DC07E0" w:rsidRPr="00953598" w:rsidRDefault="00DC07E0">
            <w:pPr>
              <w:pStyle w:val="Textkrper"/>
              <w:jc w:val="left"/>
              <w:rPr>
                <w:rPrChange w:id="647" w:author="Dennis Hohmann" w:date="2012-04-15T02:05:00Z">
                  <w:rPr>
                    <w:rFonts w:asciiTheme="majorHAnsi" w:eastAsiaTheme="majorEastAsia" w:hAnsiTheme="majorHAnsi" w:cstheme="majorBidi"/>
                    <w:b/>
                    <w:bCs w:val="0"/>
                    <w:i/>
                    <w:iCs/>
                  </w:rPr>
                </w:rPrChange>
              </w:rPr>
              <w:pPrChange w:id="648" w:author="Dennis Hohmann" w:date="2012-04-15T02:48:00Z">
                <w:pPr>
                  <w:pStyle w:val="Textkrper"/>
                  <w:keepNext/>
                  <w:keepLines/>
                  <w:numPr>
                    <w:ilvl w:val="3"/>
                    <w:numId w:val="2"/>
                  </w:numPr>
                  <w:spacing w:before="200"/>
                  <w:outlineLvl w:val="3"/>
                </w:pPr>
              </w:pPrChange>
            </w:pPr>
            <w:r w:rsidRPr="00953598">
              <w:t>bei X:160</w:t>
            </w:r>
            <w:ins w:id="649" w:author="Dennis Hohmann" w:date="2012-04-15T02:06:00Z">
              <w:r w:rsidR="00B744A3">
                <w:t> </w:t>
              </w:r>
            </w:ins>
            <w:r w:rsidRPr="00953598">
              <w:t xml:space="preserve">mm </w:t>
            </w:r>
            <w:ins w:id="650" w:author="Dennis Hohmann" w:date="2012-04-15T02:07:00Z">
              <w:r w:rsidR="00B744A3">
                <w:t>und</w:t>
              </w:r>
            </w:ins>
            <w:ins w:id="651" w:author="Dennis Hohmann" w:date="2012-04-15T02:48:00Z">
              <w:r w:rsidR="00360705">
                <w:t xml:space="preserve"> </w:t>
              </w:r>
            </w:ins>
            <w:r w:rsidRPr="00953598">
              <w:t>Z:</w:t>
            </w:r>
            <w:del w:id="652" w:author="Dennis Hohmann" w:date="2012-04-15T02:07:00Z">
              <w:r w:rsidRPr="00953598" w:rsidDel="00B744A3">
                <w:delText xml:space="preserve"> </w:delText>
              </w:r>
            </w:del>
            <w:r w:rsidRPr="00953598">
              <w:t>20</w:t>
            </w:r>
            <w:ins w:id="653" w:author="Dennis Hohmann" w:date="2012-04-15T02:07:00Z">
              <w:r w:rsidR="00B744A3">
                <w:t> </w:t>
              </w:r>
            </w:ins>
            <w:r w:rsidRPr="00953598">
              <w:t>mm</w:t>
            </w:r>
          </w:p>
        </w:tc>
        <w:tc>
          <w:tcPr>
            <w:tcW w:w="1724" w:type="dxa"/>
            <w:vAlign w:val="center"/>
            <w:tcPrChange w:id="654" w:author="Dennis Hohmann" w:date="2012-04-15T02:48:00Z">
              <w:tcPr>
                <w:tcW w:w="2491" w:type="dxa"/>
                <w:vAlign w:val="center"/>
              </w:tcPr>
            </w:tcPrChange>
          </w:tcPr>
          <w:p w14:paraId="00FCA523" w14:textId="7B2D6C3A" w:rsidR="00DC07E0" w:rsidRPr="00953598" w:rsidRDefault="00953598">
            <w:pPr>
              <w:pStyle w:val="Textkrper"/>
              <w:jc w:val="center"/>
              <w:pPrChange w:id="655" w:author="Dennis Hohmann" w:date="2012-04-15T02:02:00Z">
                <w:pPr>
                  <w:pStyle w:val="Textkrper"/>
                </w:pPr>
              </w:pPrChange>
            </w:pPr>
            <w:ins w:id="656" w:author="Dennis Hohmann" w:date="2012-04-15T02:04:00Z">
              <w:r w:rsidRPr="00953598">
                <w:rPr>
                  <w:rFonts w:cs="Arial"/>
                </w:rPr>
                <w:t>±</w:t>
              </w:r>
            </w:ins>
            <w:del w:id="657" w:author="Dennis Hohmann" w:date="2012-04-15T02:04:00Z">
              <w:r w:rsidR="00DC07E0" w:rsidRPr="00953598" w:rsidDel="00953598">
                <w:delText>+ / - 0</w:delText>
              </w:r>
            </w:del>
            <w:ins w:id="658" w:author="Dennis Hohmann" w:date="2012-04-15T02:05:00Z">
              <w:r w:rsidRPr="00953598">
                <w:rPr>
                  <w:rPrChange w:id="659" w:author="Dennis Hohmann" w:date="2012-04-15T02:05:00Z">
                    <w:rPr>
                      <w:highlight w:val="yellow"/>
                    </w:rPr>
                  </w:rPrChange>
                </w:rPr>
                <w:t> </w:t>
              </w:r>
            </w:ins>
            <w:ins w:id="660" w:author="Dennis Hohmann" w:date="2012-04-15T02:04:00Z">
              <w:r w:rsidRPr="00953598">
                <w:rPr>
                  <w:rPrChange w:id="661" w:author="Dennis Hohmann" w:date="2012-04-15T02:05:00Z">
                    <w:rPr>
                      <w:highlight w:val="yellow"/>
                    </w:rPr>
                  </w:rPrChange>
                </w:rPr>
                <w:t>0</w:t>
              </w:r>
            </w:ins>
            <w:r w:rsidR="00DC07E0" w:rsidRPr="00953598">
              <w:t>,02</w:t>
            </w:r>
            <w:ins w:id="662" w:author="Dennis Hohmann" w:date="2012-04-15T02:05:00Z">
              <w:r w:rsidRPr="00953598">
                <w:rPr>
                  <w:rPrChange w:id="663" w:author="Dennis Hohmann" w:date="2012-04-15T02:05:00Z">
                    <w:rPr>
                      <w:highlight w:val="yellow"/>
                    </w:rPr>
                  </w:rPrChange>
                </w:rPr>
                <w:t> </w:t>
              </w:r>
            </w:ins>
            <w:r w:rsidR="00DC07E0" w:rsidRPr="00953598">
              <w:t>mm</w:t>
            </w:r>
          </w:p>
        </w:tc>
      </w:tr>
      <w:tr w:rsidR="00DC07E0" w14:paraId="397F3E60" w14:textId="77777777" w:rsidTr="00360705">
        <w:trPr>
          <w:jc w:val="center"/>
          <w:trPrChange w:id="664" w:author="Dennis Hohmann" w:date="2012-04-15T02:48:00Z">
            <w:trPr>
              <w:jc w:val="center"/>
            </w:trPr>
          </w:trPrChange>
        </w:trPr>
        <w:tc>
          <w:tcPr>
            <w:tcW w:w="4349" w:type="dxa"/>
            <w:vAlign w:val="center"/>
            <w:tcPrChange w:id="665" w:author="Dennis Hohmann" w:date="2012-04-15T02:48:00Z">
              <w:tcPr>
                <w:tcW w:w="2825" w:type="dxa"/>
                <w:vAlign w:val="center"/>
              </w:tcPr>
            </w:tcPrChange>
          </w:tcPr>
          <w:p w14:paraId="03688CD2" w14:textId="60A98FFD" w:rsidR="00DC07E0" w:rsidRPr="00953598" w:rsidRDefault="00DC07E0">
            <w:pPr>
              <w:pStyle w:val="Textkrper"/>
              <w:jc w:val="left"/>
              <w:rPr>
                <w:rPrChange w:id="666" w:author="Dennis Hohmann" w:date="2012-04-15T02:05:00Z">
                  <w:rPr>
                    <w:rFonts w:asciiTheme="majorHAnsi" w:eastAsiaTheme="majorEastAsia" w:hAnsiTheme="majorHAnsi" w:cstheme="majorBidi"/>
                    <w:b/>
                    <w:bCs w:val="0"/>
                    <w:i/>
                    <w:iCs/>
                  </w:rPr>
                </w:rPrChange>
              </w:rPr>
              <w:pPrChange w:id="667" w:author="Dennis Hohmann" w:date="2012-04-15T02:02:00Z">
                <w:pPr>
                  <w:pStyle w:val="Textkrper"/>
                  <w:keepNext/>
                  <w:keepLines/>
                  <w:numPr>
                    <w:ilvl w:val="3"/>
                    <w:numId w:val="2"/>
                  </w:numPr>
                  <w:spacing w:before="200"/>
                  <w:outlineLvl w:val="3"/>
                </w:pPr>
              </w:pPrChange>
            </w:pPr>
            <w:r w:rsidRPr="00953598">
              <w:t>X:0</w:t>
            </w:r>
            <w:ins w:id="668" w:author="Dennis Hohmann" w:date="2012-04-15T02:07:00Z">
              <w:r w:rsidR="00B744A3">
                <w:t> </w:t>
              </w:r>
            </w:ins>
            <w:r w:rsidRPr="00953598">
              <w:t>mm – X:160</w:t>
            </w:r>
            <w:ins w:id="669" w:author="Dennis Hohmann" w:date="2012-04-15T02:07:00Z">
              <w:r w:rsidR="00B744A3">
                <w:t> </w:t>
              </w:r>
            </w:ins>
            <w:r w:rsidRPr="00953598">
              <w:t>mm</w:t>
            </w:r>
          </w:p>
          <w:p w14:paraId="5CEF0644" w14:textId="534C0698" w:rsidR="00DC07E0" w:rsidRPr="00953598" w:rsidDel="00360705" w:rsidRDefault="00DC07E0">
            <w:pPr>
              <w:pStyle w:val="Textkrper"/>
              <w:jc w:val="left"/>
              <w:rPr>
                <w:del w:id="670" w:author="Dennis Hohmann" w:date="2012-04-15T02:48:00Z"/>
                <w:rPrChange w:id="671" w:author="Dennis Hohmann" w:date="2012-04-15T02:05:00Z">
                  <w:rPr>
                    <w:del w:id="672" w:author="Dennis Hohmann" w:date="2012-04-15T02:48:00Z"/>
                    <w:rFonts w:asciiTheme="majorHAnsi" w:eastAsiaTheme="majorEastAsia" w:hAnsiTheme="majorHAnsi" w:cstheme="majorBidi"/>
                    <w:b/>
                    <w:bCs w:val="0"/>
                    <w:i/>
                    <w:iCs/>
                  </w:rPr>
                </w:rPrChange>
              </w:rPr>
              <w:pPrChange w:id="673" w:author="Dennis Hohmann" w:date="2012-04-15T02:48:00Z">
                <w:pPr>
                  <w:pStyle w:val="Textkrper"/>
                  <w:keepNext/>
                  <w:keepLines/>
                  <w:numPr>
                    <w:ilvl w:val="3"/>
                    <w:numId w:val="2"/>
                  </w:numPr>
                  <w:spacing w:before="200"/>
                  <w:outlineLvl w:val="3"/>
                </w:pPr>
              </w:pPrChange>
            </w:pPr>
            <w:r w:rsidRPr="00953598">
              <w:rPr>
                <w:bCs w:val="0"/>
              </w:rPr>
              <w:t>Y:0</w:t>
            </w:r>
            <w:ins w:id="674" w:author="Dennis Hohmann" w:date="2012-04-15T02:07:00Z">
              <w:r w:rsidR="00B744A3">
                <w:t> </w:t>
              </w:r>
            </w:ins>
            <w:r w:rsidRPr="00953598">
              <w:rPr>
                <w:bCs w:val="0"/>
              </w:rPr>
              <w:t>mm – Y:200</w:t>
            </w:r>
            <w:ins w:id="675" w:author="Dennis Hohmann" w:date="2012-04-15T02:07:00Z">
              <w:r w:rsidR="00B744A3">
                <w:t> </w:t>
              </w:r>
            </w:ins>
            <w:r w:rsidRPr="00953598">
              <w:rPr>
                <w:bCs w:val="0"/>
              </w:rPr>
              <w:t>mm</w:t>
            </w:r>
          </w:p>
          <w:p w14:paraId="58D03E76" w14:textId="26A5C82B" w:rsidR="00DC07E0" w:rsidRPr="00953598" w:rsidRDefault="00360705">
            <w:pPr>
              <w:pStyle w:val="Textkrper"/>
              <w:jc w:val="left"/>
              <w:pPrChange w:id="676" w:author="Dennis Hohmann" w:date="2012-04-15T02:48:00Z">
                <w:pPr>
                  <w:pStyle w:val="Textkrper"/>
                </w:pPr>
              </w:pPrChange>
            </w:pPr>
            <w:ins w:id="677" w:author="Dennis Hohmann" w:date="2012-04-15T02:48:00Z">
              <w:r>
                <w:t xml:space="preserve"> </w:t>
              </w:r>
            </w:ins>
            <w:r w:rsidR="00DC07E0" w:rsidRPr="00953598">
              <w:t>bei Z: 20</w:t>
            </w:r>
            <w:ins w:id="678" w:author="Dennis Hohmann" w:date="2012-04-15T02:07:00Z">
              <w:r w:rsidR="00B744A3">
                <w:t> </w:t>
              </w:r>
            </w:ins>
            <w:r w:rsidR="00DC07E0" w:rsidRPr="00953598">
              <w:t>mm</w:t>
            </w:r>
          </w:p>
        </w:tc>
        <w:tc>
          <w:tcPr>
            <w:tcW w:w="1724" w:type="dxa"/>
            <w:vAlign w:val="center"/>
            <w:tcPrChange w:id="679" w:author="Dennis Hohmann" w:date="2012-04-15T02:48:00Z">
              <w:tcPr>
                <w:tcW w:w="2491" w:type="dxa"/>
                <w:vAlign w:val="center"/>
              </w:tcPr>
            </w:tcPrChange>
          </w:tcPr>
          <w:p w14:paraId="47F913F3" w14:textId="7AA20AD5" w:rsidR="00DC07E0" w:rsidRPr="00953598" w:rsidRDefault="00953598">
            <w:pPr>
              <w:pStyle w:val="Textkrper"/>
              <w:jc w:val="center"/>
              <w:pPrChange w:id="680" w:author="Dennis Hohmann" w:date="2012-04-15T02:02:00Z">
                <w:pPr>
                  <w:pStyle w:val="Textkrper"/>
                </w:pPr>
              </w:pPrChange>
            </w:pPr>
            <w:ins w:id="681" w:author="Dennis Hohmann" w:date="2012-04-15T02:04:00Z">
              <w:r w:rsidRPr="00953598">
                <w:rPr>
                  <w:rFonts w:cs="Arial"/>
                </w:rPr>
                <w:t>±</w:t>
              </w:r>
            </w:ins>
            <w:del w:id="682" w:author="Dennis Hohmann" w:date="2012-04-15T02:04:00Z">
              <w:r w:rsidR="00DC07E0" w:rsidRPr="00953598" w:rsidDel="00953598">
                <w:delText xml:space="preserve">+ / - </w:delText>
              </w:r>
            </w:del>
            <w:ins w:id="683" w:author="Dennis Hohmann" w:date="2012-04-15T02:05:00Z">
              <w:r w:rsidRPr="00953598">
                <w:rPr>
                  <w:rPrChange w:id="684" w:author="Dennis Hohmann" w:date="2012-04-15T02:05:00Z">
                    <w:rPr>
                      <w:highlight w:val="yellow"/>
                    </w:rPr>
                  </w:rPrChange>
                </w:rPr>
                <w:t> </w:t>
              </w:r>
            </w:ins>
            <w:r w:rsidR="00DC07E0" w:rsidRPr="00953598">
              <w:t>0,03</w:t>
            </w:r>
            <w:ins w:id="685" w:author="Dennis Hohmann" w:date="2012-04-15T02:05:00Z">
              <w:r w:rsidRPr="00953598">
                <w:rPr>
                  <w:rPrChange w:id="686" w:author="Dennis Hohmann" w:date="2012-04-15T02:05:00Z">
                    <w:rPr>
                      <w:highlight w:val="yellow"/>
                    </w:rPr>
                  </w:rPrChange>
                </w:rPr>
                <w:t> </w:t>
              </w:r>
            </w:ins>
            <w:r w:rsidR="00DC07E0" w:rsidRPr="00953598">
              <w:t>mm</w:t>
            </w:r>
          </w:p>
        </w:tc>
      </w:tr>
      <w:tr w:rsidR="00DC07E0" w14:paraId="16CE12BC" w14:textId="77777777" w:rsidTr="00360705">
        <w:trPr>
          <w:jc w:val="center"/>
          <w:trPrChange w:id="687" w:author="Dennis Hohmann" w:date="2012-04-15T02:48:00Z">
            <w:trPr>
              <w:jc w:val="center"/>
            </w:trPr>
          </w:trPrChange>
        </w:trPr>
        <w:tc>
          <w:tcPr>
            <w:tcW w:w="4349" w:type="dxa"/>
            <w:vAlign w:val="center"/>
            <w:tcPrChange w:id="688" w:author="Dennis Hohmann" w:date="2012-04-15T02:48:00Z">
              <w:tcPr>
                <w:tcW w:w="2825" w:type="dxa"/>
                <w:vAlign w:val="center"/>
              </w:tcPr>
            </w:tcPrChange>
          </w:tcPr>
          <w:p w14:paraId="6188AE55" w14:textId="2F771C7E" w:rsidR="00DC07E0" w:rsidRPr="00953598" w:rsidRDefault="00DC07E0">
            <w:pPr>
              <w:pStyle w:val="Textkrper"/>
              <w:jc w:val="left"/>
              <w:rPr>
                <w:rPrChange w:id="689" w:author="Dennis Hohmann" w:date="2012-04-15T02:05:00Z">
                  <w:rPr>
                    <w:rFonts w:asciiTheme="majorHAnsi" w:eastAsiaTheme="majorEastAsia" w:hAnsiTheme="majorHAnsi" w:cstheme="majorBidi"/>
                    <w:b/>
                    <w:bCs w:val="0"/>
                    <w:i/>
                    <w:iCs/>
                  </w:rPr>
                </w:rPrChange>
              </w:rPr>
              <w:pPrChange w:id="690" w:author="Dennis Hohmann" w:date="2012-04-15T02:02:00Z">
                <w:pPr>
                  <w:pStyle w:val="Textkrper"/>
                  <w:keepNext/>
                  <w:keepLines/>
                  <w:numPr>
                    <w:ilvl w:val="3"/>
                    <w:numId w:val="2"/>
                  </w:numPr>
                  <w:spacing w:before="200"/>
                  <w:outlineLvl w:val="3"/>
                </w:pPr>
              </w:pPrChange>
            </w:pPr>
            <w:r w:rsidRPr="00953598">
              <w:t>X:0</w:t>
            </w:r>
            <w:ins w:id="691" w:author="Dennis Hohmann" w:date="2012-04-15T02:07:00Z">
              <w:r w:rsidR="00B744A3">
                <w:t> </w:t>
              </w:r>
            </w:ins>
            <w:r w:rsidRPr="00953598">
              <w:t>mm – X:160</w:t>
            </w:r>
            <w:ins w:id="692" w:author="Dennis Hohmann" w:date="2012-04-15T02:07:00Z">
              <w:r w:rsidR="00B744A3">
                <w:t> </w:t>
              </w:r>
            </w:ins>
            <w:r w:rsidRPr="00953598">
              <w:t>mm</w:t>
            </w:r>
          </w:p>
          <w:p w14:paraId="5394DB54" w14:textId="40FCD005" w:rsidR="00DC07E0" w:rsidRPr="00953598" w:rsidDel="00360705" w:rsidRDefault="00DC07E0">
            <w:pPr>
              <w:pStyle w:val="Textkrper"/>
              <w:jc w:val="left"/>
              <w:rPr>
                <w:del w:id="693" w:author="Dennis Hohmann" w:date="2012-04-15T02:48:00Z"/>
                <w:rPrChange w:id="694" w:author="Dennis Hohmann" w:date="2012-04-15T02:05:00Z">
                  <w:rPr>
                    <w:del w:id="695" w:author="Dennis Hohmann" w:date="2012-04-15T02:48:00Z"/>
                    <w:rFonts w:asciiTheme="majorHAnsi" w:eastAsiaTheme="majorEastAsia" w:hAnsiTheme="majorHAnsi" w:cstheme="majorBidi"/>
                    <w:b/>
                    <w:bCs w:val="0"/>
                    <w:i/>
                    <w:iCs/>
                  </w:rPr>
                </w:rPrChange>
              </w:rPr>
              <w:pPrChange w:id="696" w:author="Dennis Hohmann" w:date="2012-04-15T02:48:00Z">
                <w:pPr>
                  <w:pStyle w:val="Textkrper"/>
                  <w:keepNext/>
                  <w:keepLines/>
                  <w:numPr>
                    <w:ilvl w:val="3"/>
                    <w:numId w:val="2"/>
                  </w:numPr>
                  <w:spacing w:before="200"/>
                  <w:outlineLvl w:val="3"/>
                </w:pPr>
              </w:pPrChange>
            </w:pPr>
            <w:r w:rsidRPr="00953598">
              <w:rPr>
                <w:bCs w:val="0"/>
              </w:rPr>
              <w:t>Y:200</w:t>
            </w:r>
            <w:ins w:id="697" w:author="Dennis Hohmann" w:date="2012-04-15T02:07:00Z">
              <w:r w:rsidR="00B744A3">
                <w:t> </w:t>
              </w:r>
            </w:ins>
            <w:r w:rsidRPr="00953598">
              <w:rPr>
                <w:bCs w:val="0"/>
              </w:rPr>
              <w:t>mm – Y:0</w:t>
            </w:r>
            <w:ins w:id="698" w:author="Dennis Hohmann" w:date="2012-04-15T02:07:00Z">
              <w:r w:rsidR="00B744A3">
                <w:t> </w:t>
              </w:r>
            </w:ins>
            <w:r w:rsidRPr="00953598">
              <w:rPr>
                <w:bCs w:val="0"/>
              </w:rPr>
              <w:t>mm</w:t>
            </w:r>
          </w:p>
          <w:p w14:paraId="10AF074D" w14:textId="3DC524B6" w:rsidR="00DC07E0" w:rsidRPr="00953598" w:rsidRDefault="00360705">
            <w:pPr>
              <w:pStyle w:val="Textkrper"/>
              <w:jc w:val="left"/>
              <w:pPrChange w:id="699" w:author="Dennis Hohmann" w:date="2012-04-15T02:48:00Z">
                <w:pPr>
                  <w:pStyle w:val="Textkrper"/>
                </w:pPr>
              </w:pPrChange>
            </w:pPr>
            <w:ins w:id="700" w:author="Dennis Hohmann" w:date="2012-04-15T02:48:00Z">
              <w:r>
                <w:t xml:space="preserve"> </w:t>
              </w:r>
            </w:ins>
            <w:r w:rsidR="00DC07E0" w:rsidRPr="00953598">
              <w:t>bei Z:</w:t>
            </w:r>
            <w:del w:id="701" w:author="Dennis Hohmann" w:date="2012-04-15T02:07:00Z">
              <w:r w:rsidR="00DC07E0" w:rsidRPr="00953598" w:rsidDel="00B744A3">
                <w:delText xml:space="preserve"> </w:delText>
              </w:r>
            </w:del>
            <w:r w:rsidR="00DC07E0" w:rsidRPr="00953598">
              <w:t>20</w:t>
            </w:r>
            <w:ins w:id="702" w:author="Dennis Hohmann" w:date="2012-04-15T02:07:00Z">
              <w:r w:rsidR="00B744A3">
                <w:t> </w:t>
              </w:r>
            </w:ins>
            <w:r w:rsidR="00DC07E0" w:rsidRPr="00953598">
              <w:t>mm</w:t>
            </w:r>
          </w:p>
        </w:tc>
        <w:tc>
          <w:tcPr>
            <w:tcW w:w="1724" w:type="dxa"/>
            <w:vAlign w:val="center"/>
            <w:tcPrChange w:id="703" w:author="Dennis Hohmann" w:date="2012-04-15T02:48:00Z">
              <w:tcPr>
                <w:tcW w:w="2491" w:type="dxa"/>
                <w:vAlign w:val="center"/>
              </w:tcPr>
            </w:tcPrChange>
          </w:tcPr>
          <w:p w14:paraId="25B7CA06" w14:textId="05B601AC" w:rsidR="00DC07E0" w:rsidRPr="00953598" w:rsidRDefault="00953598">
            <w:pPr>
              <w:pStyle w:val="Textkrper"/>
              <w:jc w:val="center"/>
              <w:pPrChange w:id="704" w:author="Dennis Hohmann" w:date="2012-04-15T02:02:00Z">
                <w:pPr>
                  <w:pStyle w:val="Textkrper"/>
                </w:pPr>
              </w:pPrChange>
            </w:pPr>
            <w:ins w:id="705" w:author="Dennis Hohmann" w:date="2012-04-15T02:04:00Z">
              <w:r w:rsidRPr="00953598">
                <w:rPr>
                  <w:rFonts w:cs="Arial"/>
                </w:rPr>
                <w:t>±</w:t>
              </w:r>
            </w:ins>
            <w:del w:id="706" w:author="Dennis Hohmann" w:date="2012-04-15T02:04:00Z">
              <w:r w:rsidR="00DC07E0" w:rsidRPr="00953598" w:rsidDel="00953598">
                <w:delText xml:space="preserve">+ / - </w:delText>
              </w:r>
            </w:del>
            <w:ins w:id="707" w:author="Dennis Hohmann" w:date="2012-04-15T02:05:00Z">
              <w:r w:rsidRPr="00953598">
                <w:rPr>
                  <w:rPrChange w:id="708" w:author="Dennis Hohmann" w:date="2012-04-15T02:05:00Z">
                    <w:rPr>
                      <w:highlight w:val="yellow"/>
                    </w:rPr>
                  </w:rPrChange>
                </w:rPr>
                <w:t> </w:t>
              </w:r>
            </w:ins>
            <w:r w:rsidR="00DC07E0" w:rsidRPr="00953598">
              <w:t>0,03</w:t>
            </w:r>
            <w:ins w:id="709" w:author="Dennis Hohmann" w:date="2012-04-15T02:05:00Z">
              <w:r w:rsidRPr="00953598">
                <w:rPr>
                  <w:rPrChange w:id="710" w:author="Dennis Hohmann" w:date="2012-04-15T02:05:00Z">
                    <w:rPr>
                      <w:highlight w:val="yellow"/>
                    </w:rPr>
                  </w:rPrChange>
                </w:rPr>
                <w:t> </w:t>
              </w:r>
            </w:ins>
            <w:r w:rsidR="00DC07E0" w:rsidRPr="00953598">
              <w:t>mm</w:t>
            </w:r>
          </w:p>
        </w:tc>
      </w:tr>
    </w:tbl>
    <w:p w14:paraId="7AB185DE" w14:textId="6E9FEDD4" w:rsidR="00DC07E0" w:rsidRDefault="00DC07E0" w:rsidP="00DC07E0">
      <w:pPr>
        <w:pStyle w:val="Beschriftung"/>
        <w:ind w:firstLine="1549"/>
      </w:pPr>
      <w:bookmarkStart w:id="711" w:name="_Toc196133873"/>
      <w:r>
        <w:t xml:space="preserve">Abbildung </w:t>
      </w:r>
      <w:ins w:id="712" w:author="Dennis Hohmann" w:date="2012-04-15T03:12:00Z">
        <w:r w:rsidR="003C14D1">
          <w:fldChar w:fldCharType="begin"/>
        </w:r>
        <w:r w:rsidR="003C14D1">
          <w:instrText xml:space="preserve"> STYLEREF 2 \s </w:instrText>
        </w:r>
      </w:ins>
      <w:r w:rsidR="003C14D1">
        <w:fldChar w:fldCharType="separate"/>
      </w:r>
      <w:r w:rsidR="003C14D1">
        <w:rPr>
          <w:noProof/>
        </w:rPr>
        <w:t>3.6</w:t>
      </w:r>
      <w:ins w:id="71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714" w:author="Dennis Hohmann" w:date="2012-04-15T03:12:00Z">
        <w:r w:rsidR="003C14D1">
          <w:rPr>
            <w:noProof/>
          </w:rPr>
          <w:t>1</w:t>
        </w:r>
        <w:r w:rsidR="003C14D1">
          <w:fldChar w:fldCharType="end"/>
        </w:r>
      </w:ins>
      <w:del w:id="71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Parallelität der Achsen</w:t>
      </w:r>
      <w:bookmarkEnd w:id="711"/>
    </w:p>
    <w:p w14:paraId="0769921C" w14:textId="4B1DE93B" w:rsidR="00DC07E0" w:rsidRPr="000E5803" w:rsidRDefault="001E6330" w:rsidP="00DC07E0">
      <w:r>
        <w:br w:type="page"/>
      </w:r>
    </w:p>
    <w:p w14:paraId="7816E468" w14:textId="30707C63" w:rsidR="00DC07E0" w:rsidDel="00360705" w:rsidRDefault="00DC07E0">
      <w:pPr>
        <w:pStyle w:val="Textkrper"/>
        <w:rPr>
          <w:del w:id="716" w:author="Dennis Hohmann" w:date="2012-04-14T20:06:00Z"/>
        </w:rPr>
        <w:pPrChange w:id="717" w:author="Dennis Hohmann" w:date="2012-04-15T00:39:00Z">
          <w:pPr>
            <w:pStyle w:val="Textkrper"/>
            <w:jc w:val="left"/>
          </w:pPr>
        </w:pPrChange>
      </w:pPr>
      <w:r w:rsidRPr="004E7BF7">
        <w:rPr>
          <w:bCs w:val="0"/>
          <w:rPrChange w:id="718" w:author="Dennis Hohmann" w:date="2012-04-14T20:05:00Z">
            <w:rPr>
              <w:bCs w:val="0"/>
            </w:rPr>
          </w:rPrChange>
        </w:rPr>
        <w:t>Das Lagerumkehrspiel der Y- Achse</w:t>
      </w:r>
      <w:ins w:id="719" w:author="Dennis Hohmann" w:date="2012-04-14T20:05:00Z">
        <w:r w:rsidR="007D665E" w:rsidRPr="004E7BF7">
          <w:rPr>
            <w:bCs w:val="0"/>
            <w:rPrChange w:id="720" w:author="Dennis Hohmann" w:date="2012-04-14T20:05:00Z">
              <w:rPr>
                <w:bCs w:val="0"/>
              </w:rPr>
            </w:rPrChange>
          </w:rPr>
          <w:t xml:space="preserve"> </w:t>
        </w:r>
      </w:ins>
      <w:del w:id="721" w:author="Dennis Hohmann" w:date="2012-04-14T20:05:00Z">
        <w:r w:rsidRPr="004E7BF7" w:rsidDel="007D665E">
          <w:rPr>
            <w:bCs w:val="0"/>
            <w:rPrChange w:id="722" w:author="Dennis Hohmann" w:date="2012-04-14T20:05:00Z">
              <w:rPr>
                <w:bCs w:val="0"/>
              </w:rPr>
            </w:rPrChange>
          </w:rPr>
          <w:delText xml:space="preserve"> hingegen </w:delText>
        </w:r>
      </w:del>
      <w:r w:rsidRPr="004E7BF7">
        <w:rPr>
          <w:bCs w:val="0"/>
          <w:rPrChange w:id="723" w:author="Dennis Hohmann" w:date="2012-04-14T20:05:00Z">
            <w:rPr>
              <w:bCs w:val="0"/>
            </w:rPr>
          </w:rPrChange>
        </w:rPr>
        <w:t>liegt außerhalb eines akzeptablen Bereichs</w:t>
      </w:r>
      <w:r w:rsidR="004E7BF7">
        <w:rPr>
          <w:bCs w:val="0"/>
        </w:rPr>
        <w:t xml:space="preserve"> von m</w:t>
      </w:r>
      <w:r w:rsidR="004E7BF7">
        <w:rPr>
          <w:bCs w:val="0"/>
        </w:rPr>
        <w:t>a</w:t>
      </w:r>
      <w:r w:rsidR="004E7BF7">
        <w:rPr>
          <w:bCs w:val="0"/>
        </w:rPr>
        <w:t>ximal 10 Schritten</w:t>
      </w:r>
      <w:r w:rsidRPr="004E7BF7">
        <w:rPr>
          <w:bCs w:val="0"/>
          <w:rPrChange w:id="724" w:author="Dennis Hohmann" w:date="2012-04-14T20:05:00Z">
            <w:rPr>
              <w:bCs w:val="0"/>
            </w:rPr>
          </w:rPrChange>
        </w:rPr>
        <w:t>.</w:t>
      </w:r>
      <w:r w:rsidRPr="004E7BF7">
        <w:t xml:space="preserve"> Dieses Spiel </w:t>
      </w:r>
      <w:del w:id="725" w:author="Dennis Hohmann" w:date="2012-04-14T20:07:00Z">
        <w:r w:rsidRPr="004E7BF7" w:rsidDel="007D665E">
          <w:delText xml:space="preserve">wurde </w:delText>
        </w:r>
      </w:del>
      <w:ins w:id="726" w:author="Dennis Hohmann" w:date="2012-04-14T20:07:00Z">
        <w:r w:rsidR="007D665E" w:rsidRPr="004E7BF7">
          <w:t xml:space="preserve">wird </w:t>
        </w:r>
      </w:ins>
      <w:r w:rsidRPr="004E7BF7">
        <w:t>durch schrittweises Takten der Motoren ermittelt. D</w:t>
      </w:r>
      <w:r w:rsidRPr="004E7BF7">
        <w:t>a</w:t>
      </w:r>
      <w:r w:rsidRPr="004E7BF7">
        <w:t xml:space="preserve">zu </w:t>
      </w:r>
      <w:del w:id="727" w:author="Dennis Hohmann" w:date="2012-04-14T20:07:00Z">
        <w:r w:rsidRPr="004E7BF7" w:rsidDel="007D665E">
          <w:delText xml:space="preserve">wurde </w:delText>
        </w:r>
      </w:del>
      <w:ins w:id="728" w:author="Dennis Hohmann" w:date="2012-04-14T20:07:00Z">
        <w:r w:rsidR="007D665E" w:rsidRPr="004E7BF7">
          <w:t xml:space="preserve">wird </w:t>
        </w:r>
      </w:ins>
      <w:r w:rsidRPr="004E7BF7">
        <w:t>das Werkzeug auf</w:t>
      </w:r>
      <w:r>
        <w:t xml:space="preserve"> die Werkstückoberseite gefahren, soweit abgesenkt, bis Mater</w:t>
      </w:r>
      <w:r>
        <w:t>i</w:t>
      </w:r>
      <w:r>
        <w:t xml:space="preserve">al abgetragen </w:t>
      </w:r>
      <w:del w:id="729" w:author="Dennis Hohmann" w:date="2012-04-14T20:07:00Z">
        <w:r w:rsidDel="007D665E">
          <w:delText>wurde</w:delText>
        </w:r>
      </w:del>
      <w:ins w:id="730" w:author="Dennis Hohmann" w:date="2012-04-14T20:07:00Z">
        <w:r w:rsidR="007D665E">
          <w:t>wird</w:t>
        </w:r>
      </w:ins>
      <w:r>
        <w:t xml:space="preserve">. Von jetzt an </w:t>
      </w:r>
      <w:del w:id="731" w:author="Dennis Hohmann" w:date="2012-04-14T20:08:00Z">
        <w:r w:rsidDel="007D665E">
          <w:delText xml:space="preserve">wurde </w:delText>
        </w:r>
      </w:del>
      <w:ins w:id="732" w:author="Dennis Hohmann" w:date="2012-04-14T20:08:00Z">
        <w:r w:rsidR="007D665E">
          <w:t xml:space="preserve">wird </w:t>
        </w:r>
      </w:ins>
      <w:r>
        <w:t xml:space="preserve">die zu </w:t>
      </w:r>
      <w:ins w:id="733" w:author="Dennis Hohmann" w:date="2012-04-14T20:08:00Z">
        <w:r w:rsidR="007D665E">
          <w:t>u</w:t>
        </w:r>
      </w:ins>
      <w:del w:id="734" w:author="Dennis Hohmann" w:date="2012-04-14T20:08:00Z">
        <w:r w:rsidDel="007D665E">
          <w:delText>U</w:delText>
        </w:r>
      </w:del>
      <w:r>
        <w:t>ntersuchende Achse schrittweise, in entg</w:t>
      </w:r>
      <w:r>
        <w:t>e</w:t>
      </w:r>
      <w:r>
        <w:t>gengesetzter Richtung der letzten Fahrt</w:t>
      </w:r>
      <w:ins w:id="735" w:author="Dennis Hohmann" w:date="2012-04-14T20:08:00Z">
        <w:r w:rsidR="007D665E">
          <w:t>,</w:t>
        </w:r>
      </w:ins>
      <w:r w:rsidR="001E6330">
        <w:t xml:space="preserve"> getaktet. </w:t>
      </w:r>
      <w:r>
        <w:t xml:space="preserve">Dabei </w:t>
      </w:r>
      <w:del w:id="736" w:author="Dennis Hohmann" w:date="2012-04-14T20:08:00Z">
        <w:r w:rsidDel="007D665E">
          <w:delText xml:space="preserve">wurden </w:delText>
        </w:r>
      </w:del>
      <w:ins w:id="737" w:author="Dennis Hohmann" w:date="2012-04-14T20:08:00Z">
        <w:r w:rsidR="007D665E">
          <w:t xml:space="preserve">werden </w:t>
        </w:r>
      </w:ins>
      <w:r>
        <w:t>die Schritte gezählt</w:t>
      </w:r>
      <w:ins w:id="738" w:author="Dennis Hohmann" w:date="2012-04-14T20:08:00Z">
        <w:r w:rsidR="007D665E">
          <w:t>,</w:t>
        </w:r>
      </w:ins>
      <w:r>
        <w:t xml:space="preserve"> bis wi</w:t>
      </w:r>
      <w:r>
        <w:t>e</w:t>
      </w:r>
      <w:r>
        <w:t>der Material abgetragen wird. Hierbei zeigt</w:t>
      </w:r>
      <w:del w:id="739" w:author="Dennis Hohmann" w:date="2012-04-14T20:08:00Z">
        <w:r w:rsidDel="007D665E">
          <w:delText>e</w:delText>
        </w:r>
      </w:del>
      <w:r>
        <w:t xml:space="preserve"> sich:</w:t>
      </w:r>
    </w:p>
    <w:p w14:paraId="4F1E2C3D" w14:textId="77777777" w:rsidR="00360705" w:rsidRDefault="00360705">
      <w:pPr>
        <w:pStyle w:val="Textkrper"/>
        <w:rPr>
          <w:ins w:id="740" w:author="Dennis Hohmann" w:date="2012-04-15T02:48:00Z"/>
        </w:rPr>
      </w:pPr>
    </w:p>
    <w:p w14:paraId="21455861" w14:textId="77777777" w:rsidR="00DC07E0" w:rsidRDefault="00DC07E0">
      <w:pPr>
        <w:pStyle w:val="Textkrper"/>
      </w:pPr>
    </w:p>
    <w:tbl>
      <w:tblPr>
        <w:tblStyle w:val="Tabellenraster"/>
        <w:tblW w:w="0" w:type="auto"/>
        <w:jc w:val="center"/>
        <w:tblInd w:w="-223" w:type="dxa"/>
        <w:tblLook w:val="04A0" w:firstRow="1" w:lastRow="0" w:firstColumn="1" w:lastColumn="0" w:noHBand="0" w:noVBand="1"/>
        <w:tblPrChange w:id="741" w:author="Dennis Hohmann" w:date="2012-04-15T02:08:00Z">
          <w:tblPr>
            <w:tblStyle w:val="Tabellenraster"/>
            <w:tblW w:w="0" w:type="auto"/>
            <w:jc w:val="center"/>
            <w:tblInd w:w="-223" w:type="dxa"/>
            <w:tblLook w:val="04A0" w:firstRow="1" w:lastRow="0" w:firstColumn="1" w:lastColumn="0" w:noHBand="0" w:noVBand="1"/>
          </w:tblPr>
        </w:tblPrChange>
      </w:tblPr>
      <w:tblGrid>
        <w:gridCol w:w="1657"/>
        <w:gridCol w:w="2310"/>
        <w:tblGridChange w:id="742">
          <w:tblGrid>
            <w:gridCol w:w="1527"/>
            <w:gridCol w:w="1650"/>
          </w:tblGrid>
        </w:tblGridChange>
      </w:tblGrid>
      <w:tr w:rsidR="00DC07E0" w14:paraId="5AFB8E05" w14:textId="77777777" w:rsidTr="00F55912">
        <w:trPr>
          <w:jc w:val="center"/>
          <w:trPrChange w:id="743" w:author="Dennis Hohmann" w:date="2012-04-15T02:08:00Z">
            <w:trPr>
              <w:jc w:val="center"/>
            </w:trPr>
          </w:trPrChange>
        </w:trPr>
        <w:tc>
          <w:tcPr>
            <w:tcW w:w="1527" w:type="dxa"/>
            <w:vAlign w:val="center"/>
            <w:tcPrChange w:id="744" w:author="Dennis Hohmann" w:date="2012-04-15T02:08:00Z">
              <w:tcPr>
                <w:tcW w:w="1527" w:type="dxa"/>
                <w:vAlign w:val="center"/>
              </w:tcPr>
            </w:tcPrChange>
          </w:tcPr>
          <w:p w14:paraId="7C5C389B" w14:textId="77777777" w:rsidR="00DC07E0" w:rsidRPr="00F55912" w:rsidRDefault="00DC07E0">
            <w:pPr>
              <w:pStyle w:val="Textkrper"/>
              <w:jc w:val="center"/>
              <w:rPr>
                <w:b/>
                <w:rPrChange w:id="745" w:author="Dennis Hohmann" w:date="2012-04-15T02:08:00Z">
                  <w:rPr>
                    <w:rFonts w:asciiTheme="majorHAnsi" w:eastAsiaTheme="majorEastAsia" w:hAnsiTheme="majorHAnsi" w:cstheme="majorBidi"/>
                    <w:b/>
                    <w:bCs w:val="0"/>
                    <w:i/>
                    <w:iCs/>
                  </w:rPr>
                </w:rPrChange>
              </w:rPr>
              <w:pPrChange w:id="746" w:author="Dennis Hohmann" w:date="2012-04-15T02:08:00Z">
                <w:pPr>
                  <w:pStyle w:val="Textkrper"/>
                  <w:keepNext/>
                  <w:keepLines/>
                  <w:numPr>
                    <w:ilvl w:val="3"/>
                    <w:numId w:val="2"/>
                  </w:numPr>
                  <w:spacing w:before="200"/>
                  <w:outlineLvl w:val="3"/>
                </w:pPr>
              </w:pPrChange>
            </w:pPr>
            <w:r w:rsidRPr="00F55912">
              <w:rPr>
                <w:b/>
                <w:rPrChange w:id="747" w:author="Dennis Hohmann" w:date="2012-04-15T02:08:00Z">
                  <w:rPr/>
                </w:rPrChange>
              </w:rPr>
              <w:t>Achse</w:t>
            </w:r>
          </w:p>
        </w:tc>
        <w:tc>
          <w:tcPr>
            <w:tcW w:w="1650" w:type="dxa"/>
            <w:vAlign w:val="center"/>
            <w:tcPrChange w:id="748" w:author="Dennis Hohmann" w:date="2012-04-15T02:08:00Z">
              <w:tcPr>
                <w:tcW w:w="1650" w:type="dxa"/>
                <w:vAlign w:val="center"/>
              </w:tcPr>
            </w:tcPrChange>
          </w:tcPr>
          <w:p w14:paraId="78F49B6D" w14:textId="77777777" w:rsidR="00DC07E0" w:rsidRPr="00F55912" w:rsidRDefault="00DC07E0">
            <w:pPr>
              <w:pStyle w:val="Textkrper"/>
              <w:jc w:val="center"/>
              <w:rPr>
                <w:b/>
                <w:rPrChange w:id="749" w:author="Dennis Hohmann" w:date="2012-04-15T02:08:00Z">
                  <w:rPr>
                    <w:rFonts w:asciiTheme="majorHAnsi" w:eastAsiaTheme="majorEastAsia" w:hAnsiTheme="majorHAnsi" w:cstheme="majorBidi"/>
                    <w:b/>
                    <w:bCs w:val="0"/>
                    <w:i/>
                    <w:iCs/>
                  </w:rPr>
                </w:rPrChange>
              </w:rPr>
              <w:pPrChange w:id="750" w:author="Dennis Hohmann" w:date="2012-04-15T02:08:00Z">
                <w:pPr>
                  <w:pStyle w:val="Textkrper"/>
                  <w:keepNext/>
                  <w:keepLines/>
                  <w:numPr>
                    <w:ilvl w:val="3"/>
                    <w:numId w:val="2"/>
                  </w:numPr>
                  <w:spacing w:before="200"/>
                  <w:outlineLvl w:val="3"/>
                </w:pPr>
              </w:pPrChange>
            </w:pPr>
            <w:r w:rsidRPr="00F55912">
              <w:rPr>
                <w:b/>
                <w:rPrChange w:id="751" w:author="Dennis Hohmann" w:date="2012-04-15T02:08:00Z">
                  <w:rPr/>
                </w:rPrChange>
              </w:rPr>
              <w:t>Leerschritte</w:t>
            </w:r>
          </w:p>
        </w:tc>
      </w:tr>
      <w:tr w:rsidR="00DC07E0" w14:paraId="2A75C801" w14:textId="77777777" w:rsidTr="00F55912">
        <w:trPr>
          <w:jc w:val="center"/>
          <w:trPrChange w:id="752" w:author="Dennis Hohmann" w:date="2012-04-15T02:08:00Z">
            <w:trPr>
              <w:jc w:val="center"/>
            </w:trPr>
          </w:trPrChange>
        </w:trPr>
        <w:tc>
          <w:tcPr>
            <w:tcW w:w="1527" w:type="dxa"/>
            <w:vAlign w:val="center"/>
            <w:tcPrChange w:id="753" w:author="Dennis Hohmann" w:date="2012-04-15T02:08:00Z">
              <w:tcPr>
                <w:tcW w:w="1527" w:type="dxa"/>
                <w:vAlign w:val="center"/>
              </w:tcPr>
            </w:tcPrChange>
          </w:tcPr>
          <w:p w14:paraId="7F844588" w14:textId="77777777" w:rsidR="00DC07E0" w:rsidRDefault="00DC07E0">
            <w:pPr>
              <w:pStyle w:val="Textkrper"/>
              <w:jc w:val="left"/>
              <w:rPr>
                <w:rFonts w:asciiTheme="majorHAnsi" w:eastAsiaTheme="majorEastAsia" w:hAnsiTheme="majorHAnsi" w:cstheme="majorBidi"/>
                <w:b/>
                <w:bCs w:val="0"/>
                <w:i/>
                <w:iCs/>
              </w:rPr>
              <w:pPrChange w:id="754" w:author="Dennis Hohmann" w:date="2012-04-15T02:08:00Z">
                <w:pPr>
                  <w:pStyle w:val="Textkrper"/>
                  <w:keepNext/>
                  <w:keepLines/>
                  <w:numPr>
                    <w:ilvl w:val="3"/>
                    <w:numId w:val="2"/>
                  </w:numPr>
                  <w:spacing w:before="200"/>
                  <w:outlineLvl w:val="3"/>
                </w:pPr>
              </w:pPrChange>
            </w:pPr>
            <w:r>
              <w:t>X-Achse</w:t>
            </w:r>
          </w:p>
        </w:tc>
        <w:tc>
          <w:tcPr>
            <w:tcW w:w="1650" w:type="dxa"/>
            <w:vAlign w:val="center"/>
            <w:tcPrChange w:id="755" w:author="Dennis Hohmann" w:date="2012-04-15T02:08:00Z">
              <w:tcPr>
                <w:tcW w:w="1650" w:type="dxa"/>
                <w:vAlign w:val="center"/>
              </w:tcPr>
            </w:tcPrChange>
          </w:tcPr>
          <w:p w14:paraId="106C6BF1" w14:textId="77777777" w:rsidR="00DC07E0" w:rsidRPr="00AA3E98" w:rsidRDefault="00DC07E0" w:rsidP="00620BF4">
            <w:pPr>
              <w:jc w:val="center"/>
            </w:pPr>
            <w:r w:rsidRPr="00AA3E98">
              <w:t>5</w:t>
            </w:r>
          </w:p>
        </w:tc>
      </w:tr>
      <w:tr w:rsidR="00DC07E0" w14:paraId="252864A0" w14:textId="77777777" w:rsidTr="00360705">
        <w:trPr>
          <w:trHeight w:val="275"/>
          <w:jc w:val="center"/>
          <w:trPrChange w:id="756" w:author="Dennis Hohmann" w:date="2012-04-15T02:47:00Z">
            <w:trPr>
              <w:jc w:val="center"/>
            </w:trPr>
          </w:trPrChange>
        </w:trPr>
        <w:tc>
          <w:tcPr>
            <w:tcW w:w="1527" w:type="dxa"/>
            <w:vAlign w:val="center"/>
            <w:tcPrChange w:id="757" w:author="Dennis Hohmann" w:date="2012-04-15T02:47:00Z">
              <w:tcPr>
                <w:tcW w:w="1527" w:type="dxa"/>
                <w:vAlign w:val="center"/>
              </w:tcPr>
            </w:tcPrChange>
          </w:tcPr>
          <w:p w14:paraId="0386A4D6" w14:textId="77777777" w:rsidR="00DC07E0" w:rsidRDefault="00DC07E0">
            <w:pPr>
              <w:pStyle w:val="Textkrper"/>
              <w:jc w:val="left"/>
              <w:rPr>
                <w:rFonts w:asciiTheme="majorHAnsi" w:eastAsiaTheme="majorEastAsia" w:hAnsiTheme="majorHAnsi" w:cstheme="majorBidi"/>
                <w:b/>
                <w:bCs w:val="0"/>
                <w:i/>
                <w:iCs/>
              </w:rPr>
              <w:pPrChange w:id="758" w:author="Dennis Hohmann" w:date="2012-04-15T02:08:00Z">
                <w:pPr>
                  <w:pStyle w:val="Textkrper"/>
                  <w:keepNext/>
                  <w:keepLines/>
                  <w:numPr>
                    <w:ilvl w:val="3"/>
                    <w:numId w:val="2"/>
                  </w:numPr>
                  <w:spacing w:before="200"/>
                  <w:outlineLvl w:val="3"/>
                </w:pPr>
              </w:pPrChange>
            </w:pPr>
            <w:r>
              <w:t>Y-Achse</w:t>
            </w:r>
          </w:p>
        </w:tc>
        <w:tc>
          <w:tcPr>
            <w:tcW w:w="1650" w:type="dxa"/>
            <w:vAlign w:val="center"/>
            <w:tcPrChange w:id="759" w:author="Dennis Hohmann" w:date="2012-04-15T02:47:00Z">
              <w:tcPr>
                <w:tcW w:w="1650" w:type="dxa"/>
                <w:vAlign w:val="center"/>
              </w:tcPr>
            </w:tcPrChange>
          </w:tcPr>
          <w:p w14:paraId="5F6E4A61" w14:textId="77777777" w:rsidR="00DC07E0" w:rsidRPr="00D701B5" w:rsidRDefault="00DC07E0">
            <w:pPr>
              <w:keepNext/>
              <w:jc w:val="center"/>
              <w:rPr>
                <w:rFonts w:asciiTheme="majorHAnsi" w:eastAsiaTheme="majorEastAsia" w:hAnsiTheme="majorHAnsi" w:cstheme="majorBidi"/>
                <w:b/>
                <w:bCs/>
                <w:i/>
                <w:iCs/>
                <w:color w:val="FF0000"/>
              </w:rPr>
              <w:pPrChange w:id="760" w:author="Dennis Hohmann" w:date="2012-04-15T03:04:00Z">
                <w:pPr>
                  <w:keepNext/>
                  <w:keepLines/>
                  <w:numPr>
                    <w:ilvl w:val="3"/>
                    <w:numId w:val="2"/>
                  </w:numPr>
                  <w:spacing w:before="200" w:line="276" w:lineRule="auto"/>
                  <w:ind w:left="864" w:hanging="864"/>
                  <w:jc w:val="center"/>
                  <w:outlineLvl w:val="3"/>
                </w:pPr>
              </w:pPrChange>
            </w:pPr>
            <w:r w:rsidRPr="00D701B5">
              <w:rPr>
                <w:b/>
                <w:color w:val="FF0000"/>
              </w:rPr>
              <w:t>42</w:t>
            </w:r>
          </w:p>
        </w:tc>
      </w:tr>
    </w:tbl>
    <w:p w14:paraId="704CDA31" w14:textId="1D367F20" w:rsidR="00FB78A1" w:rsidRDefault="00FB78A1" w:rsidP="00FB78A1">
      <w:pPr>
        <w:pStyle w:val="Beschriftung"/>
        <w:ind w:firstLine="2683"/>
        <w:rPr>
          <w:ins w:id="761" w:author="Dennis Hohmann" w:date="2012-04-15T03:04:00Z"/>
        </w:rPr>
      </w:pPr>
      <w:bookmarkStart w:id="762" w:name="_Toc196133874"/>
      <w:ins w:id="763" w:author="Dennis Hohmann" w:date="2012-04-15T03:04:00Z">
        <w:r>
          <w:t xml:space="preserve">Abbildung </w:t>
        </w:r>
      </w:ins>
      <w:ins w:id="764" w:author="Dennis Hohmann" w:date="2012-04-15T03:12:00Z">
        <w:r w:rsidR="003C14D1">
          <w:fldChar w:fldCharType="begin"/>
        </w:r>
        <w:r w:rsidR="003C14D1">
          <w:instrText xml:space="preserve"> STYLEREF 2 \s </w:instrText>
        </w:r>
      </w:ins>
      <w:r w:rsidR="003C14D1">
        <w:fldChar w:fldCharType="separate"/>
      </w:r>
      <w:r w:rsidR="003C14D1">
        <w:rPr>
          <w:noProof/>
        </w:rPr>
        <w:t>3.6</w:t>
      </w:r>
      <w:ins w:id="765"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766" w:author="Dennis Hohmann" w:date="2012-04-15T03:12:00Z">
        <w:r w:rsidR="003C14D1">
          <w:rPr>
            <w:noProof/>
          </w:rPr>
          <w:t>2</w:t>
        </w:r>
        <w:r w:rsidR="003C14D1">
          <w:fldChar w:fldCharType="end"/>
        </w:r>
      </w:ins>
      <w:ins w:id="767" w:author="Dennis Hohmann" w:date="2012-04-15T03:04:00Z">
        <w:r>
          <w:t>: Leerschritte</w:t>
        </w:r>
        <w:bookmarkEnd w:id="762"/>
      </w:ins>
    </w:p>
    <w:p w14:paraId="69773CDD" w14:textId="0A2CE08E" w:rsidR="003C14D1" w:rsidRDefault="00DC07E0" w:rsidP="001E6330">
      <w:pPr>
        <w:rPr>
          <w:ins w:id="768" w:author="Dennis Hohmann" w:date="2012-04-15T03:10:00Z"/>
        </w:rPr>
        <w:pPrChange w:id="769" w:author="Dennis Hohmann" w:date="2012-04-15T03:05:00Z">
          <w:pPr>
            <w:pStyle w:val="Beschriftung"/>
            <w:ind w:firstLine="2683"/>
          </w:pPr>
        </w:pPrChange>
      </w:pPr>
      <w:del w:id="770" w:author="Dennis Hohmann" w:date="2012-04-15T03:02:00Z">
        <w:r w:rsidDel="00F311B2">
          <w:delText xml:space="preserve">Abbildung </w:delText>
        </w:r>
        <w:r w:rsidR="002F6ABA" w:rsidDel="00F311B2">
          <w:fldChar w:fldCharType="begin"/>
        </w:r>
        <w:r w:rsidR="002F6ABA" w:rsidDel="00F311B2">
          <w:delInstrText xml:space="preserve"> STYLEREF 2 \s </w:delInstrText>
        </w:r>
        <w:r w:rsidR="002F6ABA" w:rsidDel="00F311B2">
          <w:fldChar w:fldCharType="separate"/>
        </w:r>
        <w:r w:rsidR="00213233" w:rsidDel="00F311B2">
          <w:rPr>
            <w:noProof/>
          </w:rPr>
          <w:delText>3.6</w:delText>
        </w:r>
        <w:r w:rsidR="002F6ABA" w:rsidDel="00F311B2">
          <w:fldChar w:fldCharType="end"/>
        </w:r>
        <w:r w:rsidR="002F6ABA" w:rsidDel="00F311B2">
          <w:delText>.</w:delText>
        </w:r>
        <w:r w:rsidR="002F6ABA" w:rsidDel="00F311B2">
          <w:fldChar w:fldCharType="begin"/>
        </w:r>
        <w:r w:rsidR="002F6ABA" w:rsidDel="00F311B2">
          <w:delInstrText xml:space="preserve"> SEQ Abbildung \* ARABIC \s 2 </w:delInstrText>
        </w:r>
        <w:r w:rsidR="002F6ABA" w:rsidDel="00F311B2">
          <w:fldChar w:fldCharType="separate"/>
        </w:r>
        <w:r w:rsidR="00213233" w:rsidDel="00F311B2">
          <w:rPr>
            <w:noProof/>
          </w:rPr>
          <w:delText>2</w:delText>
        </w:r>
        <w:r w:rsidR="002F6ABA" w:rsidDel="00F311B2">
          <w:fldChar w:fldCharType="end"/>
        </w:r>
        <w:r w:rsidDel="00F311B2">
          <w:delText>: Leerschritt</w:delText>
        </w:r>
      </w:del>
      <w:bookmarkStart w:id="771" w:name="_Toc196078304"/>
    </w:p>
    <w:p w14:paraId="3AA615B4" w14:textId="7E111E70" w:rsidR="001E6330" w:rsidRDefault="00DC07E0" w:rsidP="001E6330">
      <w:pPr>
        <w:pStyle w:val="Textkrper"/>
      </w:pPr>
      <w:r w:rsidRPr="006D50EA">
        <w:t xml:space="preserve">Die X-Achse ist mit 5 </w:t>
      </w:r>
      <w:r w:rsidRPr="004E7BF7">
        <w:t>Leerschritten,</w:t>
      </w:r>
      <w:ins w:id="772" w:author="Dennis Hohmann" w:date="2012-04-14T20:09:00Z">
        <w:r w:rsidR="0007744D" w:rsidRPr="004E7BF7">
          <w:rPr>
            <w:rPrChange w:id="773" w:author="Dennis Hohmann" w:date="2012-04-15T03:08:00Z">
              <w:rPr>
                <w:highlight w:val="yellow"/>
              </w:rPr>
            </w:rPrChange>
          </w:rPr>
          <w:t xml:space="preserve"> mit</w:t>
        </w:r>
      </w:ins>
      <w:r w:rsidRPr="004E7BF7">
        <w:t xml:space="preserve"> </w:t>
      </w:r>
      <w:ins w:id="774" w:author="Dennis Hohmann" w:date="2012-04-15T02:08:00Z">
        <w:r w:rsidR="00F55912" w:rsidRPr="004E7BF7">
          <w:rPr>
            <w:rPrChange w:id="775" w:author="Dennis Hohmann" w:date="2012-04-15T03:08:00Z">
              <w:rPr>
                <w:highlight w:val="yellow"/>
              </w:rPr>
            </w:rPrChange>
          </w:rPr>
          <w:t>52 µm</w:t>
        </w:r>
      </w:ins>
      <w:del w:id="776" w:author="Dennis Hohmann" w:date="2012-04-15T02:09:00Z">
        <w:r w:rsidRPr="004E7BF7" w:rsidDel="00F55912">
          <w:delText>0,052mm</w:delText>
        </w:r>
      </w:del>
      <w:r w:rsidRPr="004E7BF7">
        <w:rPr>
          <w:rPrChange w:id="777" w:author="Dennis Hohmann" w:date="2012-04-15T03:08:00Z">
            <w:rPr/>
          </w:rPrChange>
        </w:rPr>
        <w:t>, noch in einem akzeptablen</w:t>
      </w:r>
      <w:r w:rsidRPr="004E7BF7">
        <w:t xml:space="preserve"> Bereich. Die Y-Achse dagegen liegt mit 42 Leerschritten außerhalb eines nutzbaren Bereichs. Das U</w:t>
      </w:r>
      <w:r w:rsidRPr="004E7BF7">
        <w:rPr>
          <w:rPrChange w:id="778" w:author="Dennis Hohmann" w:date="2012-04-15T03:08:00Z">
            <w:rPr/>
          </w:rPrChange>
        </w:rPr>
        <w:t>m</w:t>
      </w:r>
      <w:r w:rsidRPr="004E7BF7">
        <w:rPr>
          <w:rPrChange w:id="779" w:author="Dennis Hohmann" w:date="2012-04-15T03:08:00Z">
            <w:rPr/>
          </w:rPrChange>
        </w:rPr>
        <w:t>kehrspiel entspricht einer Distanz von 438</w:t>
      </w:r>
      <w:ins w:id="780" w:author="Dennis Hohmann" w:date="2012-04-15T02:09:00Z">
        <w:r w:rsidR="00F55912" w:rsidRPr="004E7BF7">
          <w:t> </w:t>
        </w:r>
      </w:ins>
      <w:r w:rsidR="004E7BF7">
        <w:t>µ</w:t>
      </w:r>
      <w:r w:rsidRPr="004E7BF7">
        <w:rPr>
          <w:rPrChange w:id="781" w:author="Dennis Hohmann" w:date="2012-04-15T03:08:00Z">
            <w:rPr/>
          </w:rPrChange>
        </w:rPr>
        <w:t>m</w:t>
      </w:r>
      <w:r w:rsidRPr="004E7BF7">
        <w:t>. An dieser Stelle ist zu überlegen, ein</w:t>
      </w:r>
      <w:ins w:id="782" w:author="Dennis Hohmann" w:date="2012-04-14T20:10:00Z">
        <w:r w:rsidR="0007744D" w:rsidRPr="004E7BF7">
          <w:rPr>
            <w:rPrChange w:id="783" w:author="Dennis Hohmann" w:date="2012-04-15T03:08:00Z">
              <w:rPr/>
            </w:rPrChange>
          </w:rPr>
          <w:t>en</w:t>
        </w:r>
      </w:ins>
      <w:r w:rsidRPr="004E7BF7">
        <w:rPr>
          <w:rPrChange w:id="784" w:author="Dennis Hohmann" w:date="2012-04-15T03:08:00Z">
            <w:rPr/>
          </w:rPrChange>
        </w:rPr>
        <w:t xml:space="preserve"> Kompensationsfaktor </w:t>
      </w:r>
      <w:del w:id="785" w:author="Dennis Hohmann" w:date="2012-04-14T20:10:00Z">
        <w:r w:rsidRPr="004E7BF7" w:rsidDel="0007744D">
          <w:rPr>
            <w:rPrChange w:id="786" w:author="Dennis Hohmann" w:date="2012-04-15T03:08:00Z">
              <w:rPr/>
            </w:rPrChange>
          </w:rPr>
          <w:delText>Software</w:delText>
        </w:r>
      </w:del>
      <w:ins w:id="787" w:author="Dennis Hohmann" w:date="2012-04-14T20:10:00Z">
        <w:r w:rsidR="0007744D" w:rsidRPr="004E7BF7">
          <w:rPr>
            <w:rPrChange w:id="788" w:author="Dennis Hohmann" w:date="2012-04-15T03:08:00Z">
              <w:rPr/>
            </w:rPrChange>
          </w:rPr>
          <w:t>softwares</w:t>
        </w:r>
      </w:ins>
      <w:del w:id="789" w:author="Dennis Hohmann" w:date="2012-04-14T20:10:00Z">
        <w:r w:rsidRPr="004E7BF7" w:rsidDel="0007744D">
          <w:rPr>
            <w:rPrChange w:id="790" w:author="Dennis Hohmann" w:date="2012-04-15T03:08:00Z">
              <w:rPr/>
            </w:rPrChange>
          </w:rPr>
          <w:delText>-S</w:delText>
        </w:r>
      </w:del>
      <w:r w:rsidRPr="004E7BF7">
        <w:rPr>
          <w:rPrChange w:id="791" w:author="Dennis Hohmann" w:date="2012-04-15T03:08:00Z">
            <w:rPr/>
          </w:rPrChange>
        </w:rPr>
        <w:t>eitig einzubinden, da mit dieser</w:t>
      </w:r>
      <w:r w:rsidRPr="00386459">
        <w:rPr>
          <w:rPrChange w:id="792" w:author="Dennis Hohmann" w:date="2012-04-15T03:08:00Z">
            <w:rPr/>
          </w:rPrChange>
        </w:rPr>
        <w:t xml:space="preserve"> Abweichung das fräsen kleinster Leiterbahnen unmöglich ist. Dies wird besonders deutlich wenn</w:t>
      </w:r>
      <w:ins w:id="793" w:author="Dennis Hohmann" w:date="2012-04-14T20:11:00Z">
        <w:r w:rsidR="0007744D" w:rsidRPr="00386459">
          <w:rPr>
            <w:rPrChange w:id="794" w:author="Dennis Hohmann" w:date="2012-04-15T03:08:00Z">
              <w:rPr/>
            </w:rPrChange>
          </w:rPr>
          <w:t xml:space="preserve"> man</w:t>
        </w:r>
      </w:ins>
      <w:r w:rsidRPr="00386459">
        <w:rPr>
          <w:rPrChange w:id="795" w:author="Dennis Hohmann" w:date="2012-04-15T03:08:00Z">
            <w:rPr/>
          </w:rPrChange>
        </w:rPr>
        <w:t xml:space="preserve"> </w:t>
      </w:r>
      <w:del w:id="796" w:author="Dennis Hohmann" w:date="2012-04-14T20:11:00Z">
        <w:r w:rsidRPr="00386459" w:rsidDel="0007744D">
          <w:rPr>
            <w:rPrChange w:id="797" w:author="Dennis Hohmann" w:date="2012-04-15T03:08:00Z">
              <w:rPr/>
            </w:rPrChange>
          </w:rPr>
          <w:delText xml:space="preserve">sich </w:delText>
        </w:r>
      </w:del>
      <w:r w:rsidRPr="00386459">
        <w:rPr>
          <w:rPrChange w:id="798" w:author="Dennis Hohmann" w:date="2012-04-15T03:08:00Z">
            <w:rPr/>
          </w:rPrChange>
        </w:rPr>
        <w:t>ein am Stück gefrästes Quadrat mit einer Seitenlänge von 10</w:t>
      </w:r>
      <w:ins w:id="799" w:author="Dennis Hohmann" w:date="2012-04-15T02:09:00Z">
        <w:r w:rsidR="00F55912" w:rsidRPr="00386459">
          <w:rPr>
            <w:rPrChange w:id="800" w:author="Dennis Hohmann" w:date="2012-04-15T03:08:00Z">
              <w:rPr/>
            </w:rPrChange>
          </w:rPr>
          <w:t> </w:t>
        </w:r>
      </w:ins>
      <w:r w:rsidRPr="00386459">
        <w:rPr>
          <w:rPrChange w:id="801" w:author="Dennis Hohmann" w:date="2012-04-15T03:08:00Z">
            <w:rPr/>
          </w:rPrChange>
        </w:rPr>
        <w:t>mm genauer betrachtet.</w:t>
      </w:r>
      <w:ins w:id="802" w:author="Dennis Hohmann" w:date="2012-04-14T20:11:00Z">
        <w:r w:rsidR="0007744D" w:rsidRPr="00386459">
          <w:rPr>
            <w:rPrChange w:id="803" w:author="Dennis Hohmann" w:date="2012-04-15T03:08:00Z">
              <w:rPr/>
            </w:rPrChange>
          </w:rPr>
          <w:t xml:space="preserve"> Siehe A</w:t>
        </w:r>
        <w:r w:rsidR="0007744D" w:rsidRPr="00386459">
          <w:rPr>
            <w:rPrChange w:id="804" w:author="Dennis Hohmann" w:date="2012-04-15T03:08:00Z">
              <w:rPr/>
            </w:rPrChange>
          </w:rPr>
          <w:t>b</w:t>
        </w:r>
        <w:r w:rsidR="0007744D" w:rsidRPr="00386459">
          <w:rPr>
            <w:rPrChange w:id="805" w:author="Dennis Hohmann" w:date="2012-04-15T03:08:00Z">
              <w:rPr/>
            </w:rPrChange>
          </w:rPr>
          <w:t xml:space="preserve">bildung </w:t>
        </w:r>
      </w:ins>
      <w:ins w:id="806" w:author="Dennis Hohmann" w:date="2012-04-15T03:10:00Z">
        <w:r w:rsidR="00386459">
          <w:t>3.6.3</w:t>
        </w:r>
      </w:ins>
      <w:ins w:id="807" w:author="Dennis Hohmann" w:date="2012-04-14T20:12:00Z">
        <w:r w:rsidR="00DC0324" w:rsidRPr="006D50EA">
          <w:t>.</w:t>
        </w:r>
      </w:ins>
    </w:p>
    <w:p w14:paraId="6C683900" w14:textId="77777777" w:rsidR="001E6330" w:rsidRDefault="001E6330" w:rsidP="001E6330">
      <w:pPr>
        <w:pStyle w:val="Textkrper"/>
      </w:pPr>
      <w:r>
        <w:br w:type="page"/>
      </w:r>
    </w:p>
    <w:p w14:paraId="283F1083" w14:textId="755FB5E0" w:rsidR="00386459" w:rsidRPr="00386459" w:rsidRDefault="00DC07E0" w:rsidP="001E6330">
      <w:pPr>
        <w:pStyle w:val="Textkrper"/>
        <w:rPr>
          <w:ins w:id="808" w:author="Dennis Hohmann" w:date="2012-04-15T03:04:00Z"/>
          <w:rPrChange w:id="809" w:author="Dennis Hohmann" w:date="2012-04-15T03:08:00Z">
            <w:rPr>
              <w:ins w:id="810" w:author="Dennis Hohmann" w:date="2012-04-15T03:04:00Z"/>
            </w:rPr>
          </w:rPrChange>
        </w:rPr>
      </w:pPr>
      <w:r w:rsidRPr="00386459">
        <w:rPr>
          <w:rPrChange w:id="811" w:author="Dennis Hohmann" w:date="2012-04-15T03:08:00Z">
            <w:rPr/>
          </w:rPrChange>
        </w:rPr>
        <w:t xml:space="preserve">Hier zeigt sich an der rechten, oberen Ecke des linken Quadrates ein Überfräsen, im </w:t>
      </w:r>
      <w:del w:id="812" w:author="Dennis Hohmann" w:date="2012-04-14T20:12:00Z">
        <w:r w:rsidRPr="00386459" w:rsidDel="00DC0324">
          <w:rPr>
            <w:rPrChange w:id="813" w:author="Dennis Hohmann" w:date="2012-04-15T03:08:00Z">
              <w:rPr/>
            </w:rPrChange>
          </w:rPr>
          <w:delText xml:space="preserve">linken </w:delText>
        </w:r>
      </w:del>
      <w:ins w:id="814" w:author="Dennis Hohmann" w:date="2012-04-14T20:12:00Z">
        <w:r w:rsidR="00DC0324" w:rsidRPr="00386459">
          <w:rPr>
            <w:rPrChange w:id="815" w:author="Dennis Hohmann" w:date="2012-04-15T03:08:00Z">
              <w:rPr/>
            </w:rPrChange>
          </w:rPr>
          <w:t>rec</w:t>
        </w:r>
        <w:r w:rsidR="00DC0324" w:rsidRPr="00386459">
          <w:rPr>
            <w:rPrChange w:id="816" w:author="Dennis Hohmann" w:date="2012-04-15T03:08:00Z">
              <w:rPr/>
            </w:rPrChange>
          </w:rPr>
          <w:t>h</w:t>
        </w:r>
        <w:r w:rsidR="00DC0324" w:rsidRPr="00386459">
          <w:rPr>
            <w:rPrChange w:id="817" w:author="Dennis Hohmann" w:date="2012-04-15T03:08:00Z">
              <w:rPr/>
            </w:rPrChange>
          </w:rPr>
          <w:t xml:space="preserve">ten </w:t>
        </w:r>
      </w:ins>
      <w:r w:rsidRPr="00386459">
        <w:rPr>
          <w:rPrChange w:id="818" w:author="Dennis Hohmann" w:date="2012-04-15T03:08:00Z">
            <w:rPr/>
          </w:rPrChange>
        </w:rPr>
        <w:t>Quadrat ein Unterfräsen. Dieser Versatz entspricht den 42 Leerschri</w:t>
      </w:r>
      <w:r w:rsidRPr="00386459">
        <w:rPr>
          <w:rPrChange w:id="819" w:author="Dennis Hohmann" w:date="2012-04-15T03:08:00Z">
            <w:rPr/>
          </w:rPrChange>
        </w:rPr>
        <w:t>t</w:t>
      </w:r>
      <w:r w:rsidRPr="00386459">
        <w:rPr>
          <w:rPrChange w:id="820" w:author="Dennis Hohmann" w:date="2012-04-15T03:08:00Z">
            <w:rPr/>
          </w:rPrChange>
        </w:rPr>
        <w:t>ten.</w:t>
      </w:r>
      <w:bookmarkEnd w:id="771"/>
    </w:p>
    <w:p w14:paraId="59407C1F" w14:textId="1EF7DFD8" w:rsidR="00B21CB6" w:rsidDel="001769A5" w:rsidRDefault="00B21CB6" w:rsidP="00213233">
      <w:pPr>
        <w:pStyle w:val="Textkrper"/>
        <w:rPr>
          <w:del w:id="821" w:author="Dennis Hohmann" w:date="2012-04-15T03:06:00Z"/>
        </w:rPr>
      </w:pPr>
    </w:p>
    <w:p w14:paraId="51EA1A5B" w14:textId="27C62C20" w:rsidR="00DC07E0" w:rsidRDefault="00DC07E0">
      <w:pPr>
        <w:pStyle w:val="Textkrper"/>
        <w:pPrChange w:id="822" w:author="Dennis Hohmann" w:date="2012-04-15T00:39:00Z">
          <w:pPr/>
        </w:pPrChange>
      </w:pPr>
    </w:p>
    <w:p w14:paraId="1D01EE60" w14:textId="77777777" w:rsidR="00DC07E0" w:rsidRDefault="00DC07E0">
      <w:pPr>
        <w:pStyle w:val="Textkrper"/>
        <w:pPrChange w:id="823" w:author="Dennis Hohmann" w:date="2012-04-15T00:39:00Z">
          <w:pPr/>
        </w:pPrChange>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462E8486" w:rsidR="00DC07E0" w:rsidRDefault="00DC07E0" w:rsidP="00DC07E0">
      <w:pPr>
        <w:pStyle w:val="Beschriftung"/>
        <w:jc w:val="both"/>
      </w:pPr>
      <w:bookmarkStart w:id="824" w:name="_Toc196133875"/>
      <w:r>
        <w:t xml:space="preserve">Abbildung </w:t>
      </w:r>
      <w:ins w:id="825" w:author="Dennis Hohmann" w:date="2012-04-15T03:12:00Z">
        <w:r w:rsidR="003C14D1">
          <w:fldChar w:fldCharType="begin"/>
        </w:r>
        <w:r w:rsidR="003C14D1">
          <w:instrText xml:space="preserve"> STYLEREF 2 \s </w:instrText>
        </w:r>
      </w:ins>
      <w:r w:rsidR="003C14D1">
        <w:fldChar w:fldCharType="separate"/>
      </w:r>
      <w:r w:rsidR="003C14D1">
        <w:rPr>
          <w:noProof/>
        </w:rPr>
        <w:t>3.6</w:t>
      </w:r>
      <w:ins w:id="82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827" w:author="Dennis Hohmann" w:date="2012-04-15T03:12:00Z">
        <w:r w:rsidR="003C14D1">
          <w:rPr>
            <w:noProof/>
          </w:rPr>
          <w:t>3</w:t>
        </w:r>
        <w:r w:rsidR="003C14D1">
          <w:fldChar w:fldCharType="end"/>
        </w:r>
      </w:ins>
      <w:del w:id="82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829" w:author="Dennis Hohmann" w:date="2012-04-15T01:13:00Z">
        <w:r w:rsidR="002F6ABA" w:rsidDel="00213233">
          <w:rPr>
            <w:noProof/>
          </w:rPr>
          <w:delText>3</w:delText>
        </w:r>
      </w:del>
      <w:del w:id="830" w:author="Dennis Hohmann" w:date="2012-04-15T03:04:00Z">
        <w:r w:rsidR="002F6ABA" w:rsidDel="00FB78A1">
          <w:fldChar w:fldCharType="end"/>
        </w:r>
      </w:del>
      <w:r>
        <w:t>: Umkehrspiel der Y-Achse</w:t>
      </w:r>
      <w:bookmarkEnd w:id="824"/>
    </w:p>
    <w:p w14:paraId="4166083A" w14:textId="77777777" w:rsidR="00DC07E0" w:rsidRPr="00995C64" w:rsidRDefault="00DC07E0" w:rsidP="00DC07E0"/>
    <w:p w14:paraId="4BAC075F" w14:textId="3CD65D50" w:rsidR="00DC07E0" w:rsidRDefault="00DC07E0">
      <w:pPr>
        <w:pStyle w:val="Textkrper"/>
      </w:pPr>
      <w:r>
        <w:t xml:space="preserve">Das Bohren </w:t>
      </w:r>
      <w:r w:rsidRPr="0083437E">
        <w:t>der Platine ist an dieser Stelle unkritisch, da die Bohrungen von oben nach unten berechnet werden. Die Richtungsumkehr findet erst am</w:t>
      </w:r>
      <w:r>
        <w:t xml:space="preserve"> Ende der Platine statt. Im nächsten Schritt wird die X-Achse verfahren, die Y-Achse startet wieder bei Y</w:t>
      </w:r>
      <w:ins w:id="831" w:author="Dennis Hohmann" w:date="2012-04-14T20:13:00Z">
        <w:r w:rsidR="00DC0324">
          <w:t>=</w:t>
        </w:r>
      </w:ins>
      <w:del w:id="832" w:author="Dennis Hohmann" w:date="2012-04-14T20:13:00Z">
        <w:r w:rsidDel="00DC0324">
          <w:delText xml:space="preserve"> </w:delText>
        </w:r>
      </w:del>
      <w:r>
        <w:t>0.</w:t>
      </w:r>
    </w:p>
    <w:p w14:paraId="21A3B309" w14:textId="5F3B8537" w:rsidR="00DC07E0" w:rsidRDefault="00DC07E0" w:rsidP="007F7087">
      <w:pPr>
        <w:pStyle w:val="berschrift3"/>
      </w:pPr>
      <w:r>
        <w:br w:type="page"/>
      </w:r>
      <w:bookmarkStart w:id="833" w:name="_Toc196133435"/>
      <w:r>
        <w:t>Z-Achse</w:t>
      </w:r>
      <w:bookmarkEnd w:id="833"/>
    </w:p>
    <w:p w14:paraId="20182CD9" w14:textId="77777777" w:rsidR="00DC07E0" w:rsidRDefault="00DC07E0">
      <w:pPr>
        <w:pStyle w:val="Textkrper"/>
      </w:pPr>
    </w:p>
    <w:p w14:paraId="5A7D4CBC" w14:textId="4722F84C" w:rsidR="00DC07E0" w:rsidRDefault="00DC07E0">
      <w:pPr>
        <w:pStyle w:val="Textkrper"/>
      </w:pPr>
      <w:r>
        <w:t>Das Anfahren verschiedenster Positionen der Z-Achse zeigt</w:t>
      </w:r>
      <w:del w:id="834" w:author="Dennis Hohmann" w:date="2012-04-14T20:15:00Z">
        <w:r w:rsidDel="00DC0324">
          <w:delText>e</w:delText>
        </w:r>
      </w:del>
      <w:r>
        <w:t>, dass die Positioniergenaui</w:t>
      </w:r>
      <w:r>
        <w:t>g</w:t>
      </w:r>
      <w:r>
        <w:t>keit, wie auch die Wiederholgenauigkeit der Z-Achse größer ist, als die Auflösung der ei</w:t>
      </w:r>
      <w:r>
        <w:t>n</w:t>
      </w:r>
      <w:r>
        <w:t xml:space="preserve">gesetzten Messuhr. Somit ist es nicht möglich, an dieser Stelle eine belegbare Aussage über die Genauigkeit der Z-Achse zu treffen. Die reale Abweichung ist </w:t>
      </w:r>
      <w:del w:id="835" w:author="Dennis Hohmann" w:date="2012-04-14T20:15:00Z">
        <w:r w:rsidDel="00DC0324">
          <w:delText xml:space="preserve">vermutlich </w:delText>
        </w:r>
      </w:del>
      <w:r>
        <w:t>klei</w:t>
      </w:r>
      <w:r w:rsidRPr="00F55912">
        <w:t>ner 0,01</w:t>
      </w:r>
      <w:ins w:id="836" w:author="Dennis Hohmann" w:date="2012-04-15T02:10:00Z">
        <w:r w:rsidR="00F55912" w:rsidRPr="00F55912">
          <w:rPr>
            <w:rPrChange w:id="837" w:author="Dennis Hohmann" w:date="2012-04-15T02:10:00Z">
              <w:rPr>
                <w:highlight w:val="yellow"/>
              </w:rPr>
            </w:rPrChange>
          </w:rPr>
          <w:t> </w:t>
        </w:r>
      </w:ins>
      <w:r w:rsidRPr="00F55912">
        <w:t>mm.</w:t>
      </w:r>
      <w:r>
        <w:t xml:space="preserve"> Eine möglicher Grund für diese hohe Genauigkeit ist</w:t>
      </w:r>
      <w:r w:rsidR="008035C2">
        <w:t>,</w:t>
      </w:r>
      <w:r>
        <w:t xml:space="preserve"> da</w:t>
      </w:r>
      <w:r w:rsidR="008035C2">
        <w:t>s</w:t>
      </w:r>
      <w:r>
        <w:t>s bei der Z-Achse vernachlässi</w:t>
      </w:r>
      <w:r>
        <w:t>g</w:t>
      </w:r>
      <w:r>
        <w:t>bare Lagerumkehrspiel. Da diese Achse durch die Schwerkraft nach unten gezogen wird, liegt das Spindellager immer an der unt</w:t>
      </w:r>
      <w:r w:rsidR="005F3B95">
        <w:t>eren Steigungsflanke der Spinde</w:t>
      </w:r>
      <w:r>
        <w:t xml:space="preserve">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DC07E0">
      <w:pPr>
        <w:pStyle w:val="berschrift2"/>
      </w:pPr>
      <w:bookmarkStart w:id="838" w:name="_Toc196133436"/>
      <w:r>
        <w:t>Geschwindigkeit</w:t>
      </w:r>
      <w:bookmarkEnd w:id="838"/>
    </w:p>
    <w:p w14:paraId="6FC81B3E" w14:textId="5711E349" w:rsidR="00DC07E0" w:rsidRDefault="00DC07E0">
      <w:pPr>
        <w:pStyle w:val="Textkrper"/>
      </w:pPr>
      <w:r>
        <w:t>Die Beweg</w:t>
      </w:r>
      <w:r w:rsidR="005F3B95">
        <w:t>ungsgeschwindigkeit einer Achse</w:t>
      </w:r>
      <w:r>
        <w:t xml:space="preserve"> errechnet sich aus der Drehzahl</w:t>
      </w:r>
      <w:del w:id="839" w:author="Dennis Hohmann" w:date="2012-04-14T20:17:00Z">
        <w:r w:rsidDel="00DC0324">
          <w:delText xml:space="preserve"> der jeweiligen Spindel</w:delText>
        </w:r>
      </w:del>
      <w:r>
        <w:t xml:space="preserve">, sowie </w:t>
      </w:r>
      <w:ins w:id="840" w:author="Dennis Hohmann" w:date="2012-04-14T20:17:00Z">
        <w:r w:rsidR="00DC0324">
          <w:t xml:space="preserve">aus </w:t>
        </w:r>
      </w:ins>
      <w:r>
        <w:t>der jeweiligen Steigung der Spindel pro Umdrehung. Wie bereits erläutert, haben die hier eingesetzten Spindeln eine Steigung von 1,5</w:t>
      </w:r>
      <w:ins w:id="841" w:author="Dennis Hohmann" w:date="2012-04-15T02:10:00Z">
        <w:r w:rsidR="00F55912">
          <w:t> </w:t>
        </w:r>
      </w:ins>
      <w:r>
        <w:t xml:space="preserve">mm pro Umdrehung. Die Bestimmung der Drehzahl der Spindel hingegen ist etwas aufwändiger, da hier in Schritten gerechnet wird. </w:t>
      </w:r>
      <w:r w:rsidRPr="00293FCF">
        <w:t xml:space="preserve">Eine Umdrehung entspricht 144 Schritten. Die Ansteuerung der Schritte erfolgt über eine </w:t>
      </w:r>
      <w:r w:rsidR="00293FCF" w:rsidRPr="00293FCF">
        <w:t>Impulsansteuerung</w:t>
      </w:r>
      <w:r w:rsidRPr="00293FCF">
        <w:rPr>
          <w:rPrChange w:id="842" w:author="Dennis Hohmann" w:date="2012-04-14T20:17:00Z">
            <w:rPr/>
          </w:rPrChange>
        </w:rPr>
        <w:t xml:space="preserve"> pro Schritt.</w:t>
      </w:r>
    </w:p>
    <w:p w14:paraId="6ACA0E7C" w14:textId="77777777" w:rsidR="00DC07E0" w:rsidRDefault="00DC07E0">
      <w:pPr>
        <w:pStyle w:val="Textkrper"/>
      </w:pPr>
    </w:p>
    <w:p w14:paraId="649A99B7" w14:textId="77777777" w:rsidR="00DC07E0" w:rsidRPr="0029630A" w:rsidRDefault="00DC07E0">
      <w:pPr>
        <w:pStyle w:val="Textkrper"/>
      </w:pPr>
      <w:r w:rsidRPr="006D50EA">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08B04B16" w:rsidR="00DC07E0" w:rsidRPr="0029630A" w:rsidRDefault="00DC07E0" w:rsidP="00DC07E0">
      <w:pPr>
        <w:pStyle w:val="Beschriftung"/>
        <w:jc w:val="both"/>
      </w:pPr>
      <w:bookmarkStart w:id="843" w:name="_Toc196133876"/>
      <w:r w:rsidRPr="0029630A">
        <w:t xml:space="preserve">Abbildung </w:t>
      </w:r>
      <w:ins w:id="844" w:author="Dennis Hohmann" w:date="2012-04-15T03:12:00Z">
        <w:r w:rsidR="003C14D1">
          <w:fldChar w:fldCharType="begin"/>
        </w:r>
        <w:r w:rsidR="003C14D1">
          <w:instrText xml:space="preserve"> STYLEREF 2 \s </w:instrText>
        </w:r>
      </w:ins>
      <w:r w:rsidR="003C14D1">
        <w:fldChar w:fldCharType="separate"/>
      </w:r>
      <w:r w:rsidR="003C14D1">
        <w:rPr>
          <w:noProof/>
        </w:rPr>
        <w:t>3.7</w:t>
      </w:r>
      <w:ins w:id="845"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846" w:author="Dennis Hohmann" w:date="2012-04-15T03:12:00Z">
        <w:r w:rsidR="003C14D1">
          <w:rPr>
            <w:noProof/>
          </w:rPr>
          <w:t>1</w:t>
        </w:r>
        <w:r w:rsidR="003C14D1">
          <w:fldChar w:fldCharType="end"/>
        </w:r>
      </w:ins>
      <w:del w:id="847" w:author="Dennis Hohmann" w:date="2012-04-15T03:04:00Z">
        <w:r w:rsidR="002F6ABA" w:rsidRPr="006D50EA" w:rsidDel="00FB78A1">
          <w:fldChar w:fldCharType="begin"/>
        </w:r>
        <w:r w:rsidR="002F6ABA" w:rsidRPr="0029630A" w:rsidDel="00FB78A1">
          <w:delInstrText xml:space="preserve"> STYLEREF 2 \s </w:delInstrText>
        </w:r>
        <w:r w:rsidR="002F6ABA" w:rsidRPr="0029630A" w:rsidDel="00FB78A1">
          <w:rPr>
            <w:rPrChange w:id="848" w:author="Dennis Hohmann" w:date="2012-04-15T02:25:00Z">
              <w:rPr/>
            </w:rPrChange>
          </w:rPr>
          <w:fldChar w:fldCharType="separate"/>
        </w:r>
        <w:r w:rsidR="00213233" w:rsidRPr="0029630A" w:rsidDel="00FB78A1">
          <w:rPr>
            <w:noProof/>
            <w:rPrChange w:id="849" w:author="Dennis Hohmann" w:date="2012-04-15T02:25:00Z">
              <w:rPr>
                <w:noProof/>
                <w:highlight w:val="yellow"/>
              </w:rPr>
            </w:rPrChange>
          </w:rPr>
          <w:delText>3.7</w:delText>
        </w:r>
        <w:r w:rsidR="002F6ABA" w:rsidRPr="0029630A" w:rsidDel="00FB78A1">
          <w:rPr>
            <w:rPrChange w:id="850" w:author="Dennis Hohmann" w:date="2012-04-15T02:25:00Z">
              <w:rPr/>
            </w:rPrChange>
          </w:rPr>
          <w:fldChar w:fldCharType="end"/>
        </w:r>
        <w:r w:rsidR="002F6ABA" w:rsidRPr="0029630A" w:rsidDel="00FB78A1">
          <w:delText>.</w:delText>
        </w:r>
        <w:r w:rsidR="002F6ABA" w:rsidRPr="006D50EA" w:rsidDel="00FB78A1">
          <w:fldChar w:fldCharType="begin"/>
        </w:r>
        <w:r w:rsidR="002F6ABA" w:rsidRPr="0029630A" w:rsidDel="00FB78A1">
          <w:delInstrText xml:space="preserve"> SEQ Abbildung \* ARABIC \s 2 </w:delInstrText>
        </w:r>
        <w:r w:rsidR="002F6ABA" w:rsidRPr="0029630A" w:rsidDel="00FB78A1">
          <w:rPr>
            <w:rPrChange w:id="851" w:author="Dennis Hohmann" w:date="2012-04-15T02:25:00Z">
              <w:rPr/>
            </w:rPrChange>
          </w:rPr>
          <w:fldChar w:fldCharType="separate"/>
        </w:r>
      </w:del>
      <w:del w:id="852" w:author="Dennis Hohmann" w:date="2012-04-15T01:13:00Z">
        <w:r w:rsidR="002F6ABA" w:rsidRPr="0029630A" w:rsidDel="00213233">
          <w:rPr>
            <w:noProof/>
          </w:rPr>
          <w:delText>1</w:delText>
        </w:r>
      </w:del>
      <w:del w:id="853" w:author="Dennis Hohmann" w:date="2012-04-15T03:04:00Z">
        <w:r w:rsidR="002F6ABA" w:rsidRPr="0029630A" w:rsidDel="00FB78A1">
          <w:rPr>
            <w:rPrChange w:id="854" w:author="Dennis Hohmann" w:date="2012-04-15T02:25:00Z">
              <w:rPr/>
            </w:rPrChange>
          </w:rPr>
          <w:fldChar w:fldCharType="end"/>
        </w:r>
      </w:del>
      <w:r w:rsidRPr="0029630A">
        <w:t>: PWM Schrittmotor</w:t>
      </w:r>
      <w:bookmarkEnd w:id="843"/>
    </w:p>
    <w:p w14:paraId="3C195794" w14:textId="77777777" w:rsidR="00DC07E0" w:rsidRPr="0029630A" w:rsidRDefault="00DC07E0">
      <w:pPr>
        <w:pStyle w:val="Textkrper"/>
      </w:pPr>
    </w:p>
    <w:p w14:paraId="3341AE4B" w14:textId="691A1399" w:rsidR="00DC07E0" w:rsidRPr="0029630A" w:rsidRDefault="00DC07E0">
      <w:pPr>
        <w:pStyle w:val="Textkrper"/>
      </w:pPr>
      <m:oMathPara>
        <m:oMath>
          <m:r>
            <w:rPr>
              <w:rFonts w:ascii="Cambria Math" w:hAnsi="Cambria Math"/>
            </w:rPr>
            <m:t>PulsPauseVer</m:t>
          </m:r>
          <m:r>
            <w:rPr>
              <w:rFonts w:ascii="Cambria Math" w:hAnsi="Cambria Math"/>
              <w:rPrChange w:id="855" w:author="Dennis Hohmann" w:date="2012-04-15T02:25:00Z">
                <w:rPr>
                  <w:rFonts w:ascii="Cambria Math" w:hAnsi="Cambria Math"/>
                </w:rPr>
              </w:rPrChange>
            </w:rPr>
            <m:t>h</m:t>
          </m:r>
          <m:r>
            <m:rPr>
              <m:sty m:val="p"/>
            </m:rPr>
            <w:rPr>
              <w:rFonts w:ascii="Cambria Math" w:hAnsi="Cambria Math"/>
              <w:rPrChange w:id="856" w:author="Dennis Hohmann" w:date="2012-04-15T02:25:00Z">
                <w:rPr>
                  <w:rFonts w:ascii="Cambria Math" w:hAnsi="Cambria Math"/>
                </w:rPr>
              </w:rPrChange>
            </w:rPr>
            <m:t>ä</m:t>
          </m:r>
          <m:r>
            <w:rPr>
              <w:rFonts w:ascii="Cambria Math" w:hAnsi="Cambria Math"/>
              <w:rPrChange w:id="857" w:author="Dennis Hohmann" w:date="2012-04-15T02:25:00Z">
                <w:rPr>
                  <w:rFonts w:ascii="Cambria Math" w:hAnsi="Cambria Math"/>
                </w:rPr>
              </w:rPrChange>
            </w:rPr>
            <m:t>ltnis</m:t>
          </m:r>
          <m:r>
            <m:rPr>
              <m:sty m:val="p"/>
            </m:rPr>
            <w:rPr>
              <w:rFonts w:ascii="Cambria Math" w:hAnsi="Cambria Math"/>
              <w:rPrChange w:id="858" w:author="Dennis Hohmann" w:date="2012-04-15T02:25:00Z">
                <w:rPr>
                  <w:rFonts w:ascii="Cambria Math" w:hAnsi="Cambria Math"/>
                </w:rPr>
              </w:rPrChange>
            </w:rPr>
            <m:t xml:space="preserve">= </m:t>
          </m:r>
          <m:f>
            <m:fPr>
              <m:ctrlPr>
                <w:rPr>
                  <w:rFonts w:ascii="Cambria Math" w:hAnsi="Cambria Math"/>
                </w:rPr>
              </m:ctrlPr>
            </m:fPr>
            <m:num>
              <w:del w:id="859" w:author="Dennis Hohmann" w:date="2012-04-15T02:11:00Z">
                <m:r>
                  <w:rPr>
                    <w:rFonts w:ascii="Cambria Math" w:hAnsi="Cambria Math"/>
                  </w:rPr>
                  <m:t>t</m:t>
                </m:r>
              </w:del>
              <m:sSub>
                <m:sSubPr>
                  <m:ctrlPr>
                    <w:ins w:id="860" w:author="Dennis Hohmann" w:date="2012-04-15T02:11:00Z">
                      <w:rPr>
                        <w:rFonts w:ascii="Cambria Math" w:hAnsi="Cambria Math"/>
                        <w:i/>
                        <w:iCs/>
                      </w:rPr>
                    </w:ins>
                  </m:ctrlPr>
                </m:sSubPr>
                <m:e>
                  <w:ins w:id="861" w:author="Dennis Hohmann" w:date="2012-04-15T02:11:00Z">
                    <m:r>
                      <w:rPr>
                        <w:rFonts w:ascii="Cambria Math" w:hAnsi="Cambria Math"/>
                      </w:rPr>
                      <m:t>t</m:t>
                    </m:r>
                  </w:ins>
                </m:e>
                <m:sub>
                  <w:ins w:id="862" w:author="Dennis Hohmann" w:date="2012-04-15T02:11:00Z">
                    <m:r>
                      <w:rPr>
                        <w:rFonts w:ascii="Cambria Math" w:hAnsi="Cambria Math"/>
                      </w:rPr>
                      <m:t>EIN</m:t>
                    </m:r>
                  </w:ins>
                </m:sub>
              </m:sSub>
              <w:del w:id="863" w:author="Dennis Hohmann" w:date="2012-04-15T02:11:00Z">
                <m:r>
                  <w:rPr>
                    <w:rFonts w:ascii="Cambria Math" w:hAnsi="Cambria Math"/>
                  </w:rPr>
                  <m:t>EIN</m:t>
                </m:r>
              </w:del>
            </m:num>
            <m:den>
              <m:r>
                <m:rPr>
                  <m:sty m:val="p"/>
                </m:rPr>
                <w:rPr>
                  <w:rFonts w:ascii="Cambria Math" w:hAnsi="Cambria Math"/>
                </w:rPr>
                <m:t>(</m:t>
              </m:r>
              <m:sSub>
                <m:sSubPr>
                  <m:ctrlPr>
                    <w:ins w:id="864" w:author="Dennis Hohmann" w:date="2012-04-15T02:11:00Z">
                      <w:rPr>
                        <w:rFonts w:ascii="Cambria Math" w:hAnsi="Cambria Math"/>
                        <w:i/>
                        <w:iCs/>
                      </w:rPr>
                    </w:ins>
                  </m:ctrlPr>
                </m:sSubPr>
                <m:e>
                  <w:ins w:id="865" w:author="Dennis Hohmann" w:date="2012-04-15T02:11:00Z">
                    <m:r>
                      <w:rPr>
                        <w:rFonts w:ascii="Cambria Math" w:hAnsi="Cambria Math"/>
                      </w:rPr>
                      <m:t>t</m:t>
                    </m:r>
                  </w:ins>
                </m:e>
                <m:sub>
                  <w:ins w:id="866" w:author="Dennis Hohmann" w:date="2012-04-15T02:11:00Z">
                    <m:r>
                      <w:rPr>
                        <w:rFonts w:ascii="Cambria Math" w:hAnsi="Cambria Math"/>
                      </w:rPr>
                      <m:t>AUS</m:t>
                    </m:r>
                  </w:ins>
                </m:sub>
              </m:sSub>
              <w:del w:id="867" w:author="Dennis Hohmann" w:date="2012-04-15T02:11:00Z">
                <m:r>
                  <w:rPr>
                    <w:rFonts w:ascii="Cambria Math" w:hAnsi="Cambria Math"/>
                  </w:rPr>
                  <m:t>tAUS</m:t>
                </m:r>
              </w:del>
              <m:r>
                <m:rPr>
                  <m:sty m:val="p"/>
                </m:rPr>
                <w:rPr>
                  <w:rFonts w:ascii="Cambria Math" w:hAnsi="Cambria Math"/>
                  <w:rPrChange w:id="868" w:author="Dennis Hohmann" w:date="2012-04-15T02:25:00Z">
                    <w:rPr>
                      <w:rFonts w:ascii="Cambria Math" w:hAnsi="Cambria Math"/>
                    </w:rPr>
                  </w:rPrChange>
                </w:rPr>
                <m:t>+</m:t>
              </m:r>
              <m:sSub>
                <m:sSubPr>
                  <m:ctrlPr>
                    <w:ins w:id="869" w:author="Dennis Hohmann" w:date="2012-04-15T02:11:00Z">
                      <w:rPr>
                        <w:rFonts w:ascii="Cambria Math" w:hAnsi="Cambria Math"/>
                        <w:i/>
                        <w:iCs/>
                      </w:rPr>
                    </w:ins>
                  </m:ctrlPr>
                </m:sSubPr>
                <m:e>
                  <w:ins w:id="870" w:author="Dennis Hohmann" w:date="2012-04-15T02:11:00Z">
                    <m:r>
                      <w:rPr>
                        <w:rFonts w:ascii="Cambria Math" w:hAnsi="Cambria Math"/>
                      </w:rPr>
                      <m:t>t</m:t>
                    </m:r>
                  </w:ins>
                </m:e>
                <m:sub>
                  <w:ins w:id="871" w:author="Dennis Hohmann" w:date="2012-04-15T02:11:00Z">
                    <m:r>
                      <w:rPr>
                        <w:rFonts w:ascii="Cambria Math" w:hAnsi="Cambria Math"/>
                      </w:rPr>
                      <m:t>EIN</m:t>
                    </m:r>
                  </w:ins>
                </m:sub>
              </m:sSub>
              <w:del w:id="872" w:author="Dennis Hohmann" w:date="2012-04-15T02:11:00Z">
                <m:r>
                  <w:rPr>
                    <w:rFonts w:ascii="Cambria Math" w:hAnsi="Cambria Math"/>
                  </w:rPr>
                  <m:t>tEIN</m:t>
                </m:r>
              </w:del>
              <m:r>
                <m:rPr>
                  <m:sty m:val="p"/>
                </m:rPr>
                <w:rPr>
                  <w:rFonts w:ascii="Cambria Math" w:hAnsi="Cambria Math"/>
                  <w:rPrChange w:id="873" w:author="Dennis Hohmann" w:date="2012-04-15T02:25:00Z">
                    <w:rPr>
                      <w:rFonts w:ascii="Cambria Math" w:hAnsi="Cambria Math"/>
                    </w:rPr>
                  </w:rPrChange>
                </w:rPr>
                <m:t>)</m:t>
              </m:r>
            </m:den>
          </m:f>
        </m:oMath>
      </m:oMathPara>
    </w:p>
    <w:p w14:paraId="79C851CD" w14:textId="77777777" w:rsidR="00DC07E0" w:rsidRPr="0029630A" w:rsidRDefault="00DC07E0">
      <w:pPr>
        <w:pStyle w:val="Textkrper"/>
      </w:pPr>
    </w:p>
    <w:p w14:paraId="414D3600" w14:textId="02A05D6B" w:rsidR="00114410" w:rsidDel="00876395" w:rsidRDefault="00DC07E0">
      <w:pPr>
        <w:pStyle w:val="Textkrper"/>
        <w:rPr>
          <w:del w:id="874" w:author="Dennis Hohmann" w:date="2012-04-15T02:30:00Z"/>
        </w:rPr>
      </w:pPr>
      <w:r w:rsidRPr="0029630A">
        <w:rPr>
          <w:bCs w:val="0"/>
        </w:rPr>
        <w:t>Aus diversen Versuche</w:t>
      </w:r>
      <w:ins w:id="875" w:author="Dennis Hohmann" w:date="2012-04-15T02:25:00Z">
        <w:r w:rsidR="0029630A">
          <w:t>n</w:t>
        </w:r>
      </w:ins>
      <w:r w:rsidRPr="0029630A">
        <w:rPr>
          <w:bCs w:val="0"/>
        </w:rPr>
        <w:t xml:space="preserve"> in der Entwicklungsphase</w:t>
      </w:r>
      <w:del w:id="876" w:author="Dennis Hohmann" w:date="2012-04-15T02:35:00Z">
        <w:r w:rsidRPr="0029630A" w:rsidDel="0083437E">
          <w:rPr>
            <w:bCs w:val="0"/>
          </w:rPr>
          <w:delText>,</w:delText>
        </w:r>
      </w:del>
      <w:r w:rsidRPr="0029630A">
        <w:rPr>
          <w:bCs w:val="0"/>
        </w:rPr>
        <w:t xml:space="preserve"> hat sich gezeigt, dass mit einem Puls-Pause-Verhältnis von 16,66%</w:t>
      </w:r>
      <w:ins w:id="877" w:author="Dennis Hohmann" w:date="2012-04-15T02:26:00Z">
        <w:r w:rsidR="0029630A">
          <w:t xml:space="preserve"> </w:t>
        </w:r>
      </w:ins>
      <w:ins w:id="878" w:author="Dennis Hohmann" w:date="2012-04-15T02:32:00Z">
        <w:r w:rsidR="00D358AA">
          <w:t>(</w:t>
        </w:r>
        <w:proofErr w:type="spellStart"/>
        <w:r w:rsidR="00D358AA">
          <w:t>t</w:t>
        </w:r>
        <w:r w:rsidR="00D358AA" w:rsidRPr="00D358AA">
          <w:rPr>
            <w:bCs w:val="0"/>
            <w:vertAlign w:val="subscript"/>
            <w:rPrChange w:id="879" w:author="Dennis Hohmann" w:date="2012-04-15T02:32:00Z">
              <w:rPr>
                <w:bCs w:val="0"/>
              </w:rPr>
            </w:rPrChange>
          </w:rPr>
          <w:t>AUS</w:t>
        </w:r>
        <w:proofErr w:type="spellEnd"/>
        <w:r w:rsidR="00D358AA">
          <w:t xml:space="preserve"> = 5/6; </w:t>
        </w:r>
        <w:proofErr w:type="spellStart"/>
        <w:r w:rsidR="00D358AA">
          <w:t>t</w:t>
        </w:r>
        <w:r w:rsidR="00D358AA" w:rsidRPr="00D358AA">
          <w:rPr>
            <w:bCs w:val="0"/>
            <w:vertAlign w:val="subscript"/>
            <w:rPrChange w:id="880" w:author="Dennis Hohmann" w:date="2012-04-15T02:32:00Z">
              <w:rPr>
                <w:bCs w:val="0"/>
              </w:rPr>
            </w:rPrChange>
          </w:rPr>
          <w:t>EIN</w:t>
        </w:r>
        <w:proofErr w:type="spellEnd"/>
        <w:r w:rsidR="00D358AA">
          <w:rPr>
            <w:vertAlign w:val="subscript"/>
          </w:rPr>
          <w:t xml:space="preserve"> </w:t>
        </w:r>
        <w:r w:rsidR="00D358AA">
          <w:t>= 1/6)</w:t>
        </w:r>
      </w:ins>
      <w:ins w:id="881" w:author="Dennis Hohmann" w:date="2012-04-15T02:28:00Z">
        <w:r w:rsidR="00114410">
          <w:t xml:space="preserve"> </w:t>
        </w:r>
      </w:ins>
      <w:del w:id="882" w:author="Dennis Hohmann" w:date="2012-04-15T02:26:00Z">
        <w:r w:rsidRPr="0029630A" w:rsidDel="0029630A">
          <w:rPr>
            <w:bCs w:val="0"/>
          </w:rPr>
          <w:delText xml:space="preserve"> </w:delText>
        </w:r>
      </w:del>
      <w:r w:rsidRPr="0029630A">
        <w:rPr>
          <w:bCs w:val="0"/>
        </w:rPr>
        <w:t>ein optimaler</w:t>
      </w:r>
      <w:ins w:id="883" w:author="Dennis Hohmann" w:date="2012-04-15T02:31:00Z">
        <w:r w:rsidR="00725C36">
          <w:t xml:space="preserve"> und</w:t>
        </w:r>
      </w:ins>
      <w:del w:id="884" w:author="Dennis Hohmann" w:date="2012-04-15T02:31:00Z">
        <w:r w:rsidRPr="0029630A" w:rsidDel="00725C36">
          <w:rPr>
            <w:bCs w:val="0"/>
          </w:rPr>
          <w:delText>,</w:delText>
        </w:r>
      </w:del>
      <w:r w:rsidRPr="0029630A">
        <w:rPr>
          <w:bCs w:val="0"/>
        </w:rPr>
        <w:t xml:space="preserve"> ruhiger Lauf der Schrittmotoren möglich ist.</w:t>
      </w:r>
    </w:p>
    <w:p w14:paraId="69068B55" w14:textId="77777777" w:rsidR="00876395" w:rsidRPr="0029630A" w:rsidRDefault="00876395">
      <w:pPr>
        <w:pStyle w:val="Textkrper"/>
        <w:rPr>
          <w:ins w:id="885" w:author="Dennis Hohmann" w:date="2012-04-15T02:30:00Z"/>
        </w:rPr>
      </w:pPr>
    </w:p>
    <w:p w14:paraId="69C06055" w14:textId="3DC1F565" w:rsidR="00DC07E0" w:rsidDel="00360705" w:rsidRDefault="00DC07E0">
      <w:pPr>
        <w:pStyle w:val="Textkrper"/>
        <w:rPr>
          <w:del w:id="886" w:author="Dennis Hohmann" w:date="2012-04-15T02:30:00Z"/>
        </w:rPr>
      </w:pPr>
      <w:r w:rsidRPr="0029630A">
        <w:rPr>
          <w:bCs w:val="0"/>
        </w:rPr>
        <w:t xml:space="preserve">Bei einem größeren Verhältnis kam es zum </w:t>
      </w:r>
      <w:ins w:id="887" w:author="Dennis Hohmann" w:date="2012-04-15T02:35:00Z">
        <w:r w:rsidR="0083437E">
          <w:t>B</w:t>
        </w:r>
      </w:ins>
      <w:del w:id="888" w:author="Dennis Hohmann" w:date="2012-04-15T02:35:00Z">
        <w:r w:rsidRPr="0029630A" w:rsidDel="0083437E">
          <w:rPr>
            <w:bCs w:val="0"/>
          </w:rPr>
          <w:delText>b</w:delText>
        </w:r>
      </w:del>
      <w:r w:rsidRPr="0029630A">
        <w:rPr>
          <w:bCs w:val="0"/>
        </w:rPr>
        <w:t>rummen bis hin zum totalen Stillstand der Motoren.</w:t>
      </w:r>
    </w:p>
    <w:p w14:paraId="0A682D98" w14:textId="77777777" w:rsidR="00360705" w:rsidRDefault="00360705">
      <w:pPr>
        <w:pStyle w:val="Textkrper"/>
        <w:rPr>
          <w:ins w:id="889" w:author="Dennis Hohmann" w:date="2012-04-15T02:47:00Z"/>
        </w:rPr>
        <w:pPrChange w:id="890" w:author="Dennis Hohmann" w:date="2012-04-15T02:32:00Z">
          <w:pPr>
            <w:pStyle w:val="Beschriftung"/>
            <w:ind w:firstLine="2399"/>
          </w:pPr>
        </w:pPrChange>
      </w:pPr>
    </w:p>
    <w:p w14:paraId="5811A900" w14:textId="77777777" w:rsidR="00114410" w:rsidRDefault="00DC07E0">
      <w:pPr>
        <w:pStyle w:val="Textkrper"/>
        <w:rPr>
          <w:ins w:id="891" w:author="Dennis Hohmann" w:date="2012-04-15T02:30:00Z"/>
        </w:rPr>
        <w:pPrChange w:id="892" w:author="Dennis Hohmann" w:date="2012-04-15T02:32:00Z">
          <w:pPr>
            <w:pStyle w:val="Beschriftung"/>
            <w:ind w:firstLine="2399"/>
          </w:pPr>
        </w:pPrChange>
      </w:pPr>
      <w:del w:id="893" w:author="Dennis Hohmann" w:date="2012-04-15T02:30:00Z">
        <w:r w:rsidDel="00114410">
          <w:rPr>
            <w:highlight w:val="yellow"/>
          </w:rPr>
          <w:br w:type="page"/>
        </w:r>
      </w:del>
    </w:p>
    <w:p w14:paraId="143C89AE" w14:textId="5129359B" w:rsidR="00DC07E0" w:rsidRDefault="00DC07E0">
      <w:pPr>
        <w:pStyle w:val="Textkrper"/>
      </w:pPr>
      <w:r w:rsidRPr="00C95F01">
        <w:t>Die</w:t>
      </w:r>
      <w:r>
        <w:t xml:space="preserve"> Vorgabe der </w:t>
      </w:r>
      <w:ins w:id="894" w:author="Dennis Hohmann" w:date="2012-04-15T02:33:00Z">
        <w:r w:rsidR="0083437E">
          <w:t>Achsg</w:t>
        </w:r>
      </w:ins>
      <w:del w:id="895" w:author="Dennis Hohmann" w:date="2012-04-15T02:33:00Z">
        <w:r w:rsidDel="0083437E">
          <w:delText>G</w:delText>
        </w:r>
      </w:del>
      <w:r>
        <w:t xml:space="preserve">eschwindigkeit </w:t>
      </w:r>
      <w:r w:rsidRPr="00115466">
        <w:t xml:space="preserve">erfolgt durch die Vorgabe der </w:t>
      </w:r>
      <w:proofErr w:type="spellStart"/>
      <w:r w:rsidRPr="00115466">
        <w:t>t</w:t>
      </w:r>
      <w:r w:rsidRPr="00115466">
        <w:rPr>
          <w:vertAlign w:val="subscript"/>
          <w:rPrChange w:id="896" w:author="Dennis Hohmann" w:date="2012-04-15T02:15:00Z">
            <w:rPr/>
          </w:rPrChange>
        </w:rPr>
        <w:t>AUS</w:t>
      </w:r>
      <w:proofErr w:type="spellEnd"/>
      <w:r w:rsidRPr="00115466">
        <w:t xml:space="preserve">-Zeit. </w:t>
      </w:r>
      <w:del w:id="897" w:author="Dennis Hohmann" w:date="2012-04-15T02:24:00Z">
        <w:r w:rsidRPr="00115466" w:rsidDel="0029630A">
          <w:delText xml:space="preserve">Dadurch ist bei der Berechnung der tatsächlichen Zykluszeit pro Schritt, </w:delText>
        </w:r>
      </w:del>
      <w:del w:id="898" w:author="Dennis Hohmann" w:date="2012-04-15T02:15:00Z">
        <w:r w:rsidRPr="00115466" w:rsidDel="00115466">
          <w:delText>der t</w:delText>
        </w:r>
        <w:r w:rsidRPr="00115466" w:rsidDel="00115466">
          <w:rPr>
            <w:vertAlign w:val="subscript"/>
            <w:rPrChange w:id="899" w:author="Dennis Hohmann" w:date="2012-04-15T02:15:00Z">
              <w:rPr/>
            </w:rPrChange>
          </w:rPr>
          <w:delText>AUS</w:delText>
        </w:r>
        <w:r w:rsidRPr="00115466" w:rsidDel="00115466">
          <w:delText>-Zeit</w:delText>
        </w:r>
      </w:del>
      <w:del w:id="900" w:author="Dennis Hohmann" w:date="2012-04-14T20:19:00Z">
        <w:r w:rsidRPr="00115466" w:rsidDel="00186E1B">
          <w:delText xml:space="preserve">, </w:delText>
        </w:r>
      </w:del>
      <w:del w:id="901" w:author="Dennis Hohmann" w:date="2012-04-15T02:24:00Z">
        <w:r w:rsidRPr="00115466" w:rsidDel="0029630A">
          <w:delText>1/5 der t</w:delText>
        </w:r>
        <w:r w:rsidRPr="00115466" w:rsidDel="0029630A">
          <w:rPr>
            <w:vertAlign w:val="subscript"/>
            <w:rPrChange w:id="902" w:author="Dennis Hohmann" w:date="2012-04-15T02:15:00Z">
              <w:rPr/>
            </w:rPrChange>
          </w:rPr>
          <w:delText>AUS</w:delText>
        </w:r>
        <w:r w:rsidRPr="00115466" w:rsidDel="0029630A">
          <w:delText xml:space="preserve">-Zeit </w:delText>
        </w:r>
      </w:del>
      <w:del w:id="903" w:author="Dennis Hohmann" w:date="2012-04-15T02:16:00Z">
        <w:r w:rsidRPr="00115466" w:rsidDel="003B4567">
          <w:delText>auf</w:delText>
        </w:r>
      </w:del>
      <w:del w:id="904" w:author="Dennis Hohmann" w:date="2012-04-15T02:24:00Z">
        <w:r w:rsidRPr="00115466" w:rsidDel="0029630A">
          <w:delText xml:space="preserve"> </w:delText>
        </w:r>
      </w:del>
      <w:del w:id="905" w:author="Dennis Hohmann" w:date="2012-04-15T02:16:00Z">
        <w:r w:rsidRPr="00115466" w:rsidDel="003B4567">
          <w:delText>zuaddieren</w:delText>
        </w:r>
      </w:del>
      <w:del w:id="906" w:author="Dennis Hohmann" w:date="2012-04-15T02:24:00Z">
        <w:r w:rsidRPr="00115466" w:rsidDel="0029630A">
          <w:delText>. So wird aus einer t</w:delText>
        </w:r>
        <w:r w:rsidRPr="00115466" w:rsidDel="0029630A">
          <w:rPr>
            <w:vertAlign w:val="subscript"/>
            <w:rPrChange w:id="907" w:author="Dennis Hohmann" w:date="2012-04-15T02:15:00Z">
              <w:rPr/>
            </w:rPrChange>
          </w:rPr>
          <w:delText>AUS</w:delText>
        </w:r>
        <w:r w:rsidRPr="00115466" w:rsidDel="0029630A">
          <w:delText>-Zeit von 800</w:delText>
        </w:r>
      </w:del>
      <w:del w:id="908" w:author="Dennis Hohmann" w:date="2012-04-15T02:11:00Z">
        <w:r w:rsidRPr="00115466" w:rsidDel="00F55912">
          <w:delText>u</w:delText>
        </w:r>
      </w:del>
      <w:del w:id="909" w:author="Dennis Hohmann" w:date="2012-04-15T02:24:00Z">
        <w:r w:rsidRPr="00115466" w:rsidDel="0029630A">
          <w:delText>s eine Zykluszeit von 960</w:delText>
        </w:r>
      </w:del>
      <w:del w:id="910" w:author="Dennis Hohmann" w:date="2012-04-15T02:12:00Z">
        <w:r w:rsidRPr="00115466" w:rsidDel="00F55912">
          <w:delText>u</w:delText>
        </w:r>
      </w:del>
      <w:del w:id="911" w:author="Dennis Hohmann" w:date="2012-04-15T02:24:00Z">
        <w:r w:rsidRPr="00115466" w:rsidDel="0029630A">
          <w:delText>s pro</w:delText>
        </w:r>
        <w:r w:rsidDel="0029630A">
          <w:delText xml:space="preserve"> Schritt. </w:delText>
        </w:r>
      </w:del>
      <w:r>
        <w:t>Die U</w:t>
      </w:r>
      <w:r>
        <w:t>m</w:t>
      </w:r>
      <w:r>
        <w:t xml:space="preserve">rechnung der Geschwindigkeit in die Vorgabe der </w:t>
      </w:r>
      <w:proofErr w:type="spellStart"/>
      <w:r>
        <w:t>t</w:t>
      </w:r>
      <w:r w:rsidRPr="00F55912">
        <w:rPr>
          <w:vertAlign w:val="subscript"/>
          <w:rPrChange w:id="912" w:author="Dennis Hohmann" w:date="2012-04-15T02:12:00Z">
            <w:rPr/>
          </w:rPrChange>
        </w:rPr>
        <w:t>AUS</w:t>
      </w:r>
      <w:proofErr w:type="spellEnd"/>
      <w:r>
        <w:t>-Zeit ist an folgender Formel ve</w:t>
      </w:r>
      <w:r>
        <w:t>r</w:t>
      </w:r>
      <w:r>
        <w:t>deutlicht:</w:t>
      </w:r>
    </w:p>
    <w:p w14:paraId="717A81CB" w14:textId="77777777" w:rsidR="00DC07E0" w:rsidRDefault="00DC07E0">
      <w:pPr>
        <w:pStyle w:val="Textkrper"/>
      </w:pPr>
    </w:p>
    <w:p w14:paraId="03D241AF" w14:textId="0AD39EC9" w:rsidR="00DC07E0" w:rsidRPr="006D50EA" w:rsidRDefault="002E5C5D">
      <w:pPr>
        <w:pStyle w:val="Textkrper"/>
        <w:rPr>
          <w:ins w:id="913" w:author="Dennis Hohmann" w:date="2012-04-15T02:22:00Z"/>
          <w:rFonts w:eastAsiaTheme="minorEastAsia"/>
        </w:rPr>
        <w:pPrChange w:id="914" w:author="Dennis Hohmann" w:date="2012-04-15T00:39:00Z">
          <w:pPr>
            <w:pStyle w:val="Beschriftung"/>
            <w:ind w:firstLine="2399"/>
          </w:pPr>
        </w:pPrChange>
      </w:pPr>
      <m:oMathPara>
        <m:oMath>
          <m:sSub>
            <m:sSubPr>
              <m:ctrlPr>
                <w:ins w:id="915" w:author="Dennis Hohmann" w:date="2012-04-15T02:21:00Z">
                  <w:rPr>
                    <w:rFonts w:ascii="Cambria Math" w:hAnsi="Cambria Math"/>
                    <w:i/>
                    <w:iCs/>
                  </w:rPr>
                </w:ins>
              </m:ctrlPr>
            </m:sSubPr>
            <m:e>
              <w:ins w:id="916" w:author="Dennis Hohmann" w:date="2012-04-15T02:21:00Z">
                <m:r>
                  <w:rPr>
                    <w:rFonts w:ascii="Cambria Math" w:hAnsi="Cambria Math"/>
                  </w:rPr>
                  <m:t>t</m:t>
                </m:r>
              </w:ins>
            </m:e>
            <m:sub>
              <w:ins w:id="917" w:author="Dennis Hohmann" w:date="2012-04-15T02:21:00Z">
                <m:r>
                  <w:rPr>
                    <w:rFonts w:ascii="Cambria Math" w:hAnsi="Cambria Math"/>
                  </w:rPr>
                  <m:t>AUS</m:t>
                </m:r>
              </w:ins>
            </m:sub>
          </m:sSub>
          <w:del w:id="918" w:author="Dennis Hohmann" w:date="2012-04-15T02:21:00Z">
            <m:r>
              <w:rPr>
                <w:rFonts w:ascii="Cambria Math" w:hAnsi="Cambria Math"/>
              </w:rPr>
              <m:t>tAUS</m:t>
            </m:r>
          </w:del>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95150C5" w14:textId="77777777" w:rsidR="003B4567" w:rsidRPr="00177E31" w:rsidRDefault="003B4567">
      <w:pPr>
        <w:pStyle w:val="Textkrper"/>
        <w:rPr>
          <w:rFonts w:eastAsiaTheme="minorEastAsia"/>
        </w:rPr>
        <w:pPrChange w:id="919" w:author="Dennis Hohmann" w:date="2012-04-15T00:39:00Z">
          <w:pPr>
            <w:pStyle w:val="Beschriftung"/>
            <w:ind w:firstLine="2399"/>
          </w:pPr>
        </w:pPrChange>
      </w:pPr>
    </w:p>
    <w:p w14:paraId="342E90A5" w14:textId="3F19B8A1" w:rsidR="00DC07E0" w:rsidRPr="006D50EA" w:rsidRDefault="003B4567">
      <w:pPr>
        <w:pStyle w:val="Textkrper"/>
        <w:rPr>
          <w:ins w:id="920" w:author="Dennis Hohmann" w:date="2012-04-15T02:23:00Z"/>
          <w:rFonts w:eastAsiaTheme="minorEastAsia"/>
        </w:rPr>
        <w:pPrChange w:id="921" w:author="Dennis Hohmann" w:date="2012-04-15T00:39:00Z">
          <w:pPr>
            <w:pStyle w:val="Beschriftung"/>
            <w:ind w:firstLine="2399"/>
          </w:pPr>
        </w:pPrChange>
      </w:pPr>
      <w:ins w:id="922"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sSub>
                  <m:sSubPr>
                    <m:ctrlPr>
                      <w:rPr>
                        <w:rFonts w:ascii="Cambria Math" w:hAnsi="Cambria Math"/>
                        <w:i/>
                        <w:iCs/>
                      </w:rPr>
                    </m:ctrlPr>
                  </m:sSubPr>
                  <m:e>
                    <m:r>
                      <w:rPr>
                        <w:rFonts w:ascii="Cambria Math" w:hAnsi="Cambria Math"/>
                      </w:rPr>
                      <m:t>t</m:t>
                    </m:r>
                  </m:e>
                  <m:sub>
                    <m:r>
                      <w:rPr>
                        <w:rFonts w:ascii="Cambria Math" w:hAnsi="Cambria Math"/>
                      </w:rPr>
                      <m:t>AUS</m:t>
                    </m:r>
                  </m:sub>
                </m:sSub>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ins>
    </w:p>
    <w:p w14:paraId="45AAA6CF" w14:textId="77777777" w:rsidR="003B4567" w:rsidRDefault="003B4567">
      <w:pPr>
        <w:pStyle w:val="Textkrper"/>
        <w:pPrChange w:id="923" w:author="Dennis Hohmann" w:date="2012-04-15T00:39:00Z">
          <w:pPr>
            <w:pStyle w:val="Beschriftung"/>
            <w:ind w:firstLine="2399"/>
          </w:pPr>
        </w:pPrChange>
      </w:pPr>
    </w:p>
    <w:p w14:paraId="796FDB03" w14:textId="0A5E9F64" w:rsidR="00DC07E0" w:rsidRPr="00C95F01" w:rsidDel="003B4567" w:rsidRDefault="00DC07E0">
      <w:pPr>
        <w:pStyle w:val="Textkrper"/>
        <w:spacing w:before="1017"/>
        <w:ind w:left="-17462" w:right="-31680" w:firstLine="3224"/>
        <w:rPr>
          <w:del w:id="924" w:author="Dennis Hohmann" w:date="2012-04-15T02:22:00Z"/>
        </w:rPr>
        <w:pPrChange w:id="925" w:author="Dennis Hohmann" w:date="2012-04-15T00:39:00Z">
          <w:pPr>
            <w:pStyle w:val="Beschriftung"/>
            <w:ind w:firstLine="2399"/>
          </w:pPr>
        </w:pPrChange>
      </w:pPr>
      <w:del w:id="926"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del>
    </w:p>
    <w:p w14:paraId="5331F075" w14:textId="77777777" w:rsidR="00DC07E0" w:rsidDel="003B4567" w:rsidRDefault="00DC07E0">
      <w:pPr>
        <w:pStyle w:val="Textkrper"/>
        <w:rPr>
          <w:del w:id="927" w:author="Dennis Hohmann" w:date="2012-04-15T02:23:00Z"/>
        </w:rPr>
        <w:pPrChange w:id="928" w:author="Dennis Hohmann" w:date="2012-04-15T00:39:00Z">
          <w:pPr>
            <w:pStyle w:val="Beschriftung"/>
            <w:ind w:firstLine="2399"/>
          </w:pPr>
        </w:pPrChange>
      </w:pPr>
    </w:p>
    <w:p w14:paraId="3DE2A7C6" w14:textId="6F4A476F" w:rsidR="00DC07E0" w:rsidRDefault="00DC07E0">
      <w:pPr>
        <w:pStyle w:val="Textkrper"/>
        <w:pPrChange w:id="929" w:author="Dennis Hohmann" w:date="2012-04-15T00:39:00Z">
          <w:pPr>
            <w:pStyle w:val="Beschriftung"/>
            <w:ind w:firstLine="2399"/>
          </w:pPr>
        </w:pPrChange>
      </w:pPr>
      <w:r>
        <w:t>Anhand dieser Formeln errechnet sich für eine Geschwindigkeit von 254</w:t>
      </w:r>
      <w:ins w:id="930" w:author="Dennis Hohmann" w:date="2012-04-15T02:13:00Z">
        <w:r w:rsidR="00F55912">
          <w:t> </w:t>
        </w:r>
      </w:ins>
      <w:r>
        <w:t xml:space="preserve">mm/min eine </w:t>
      </w:r>
      <w:proofErr w:type="spellStart"/>
      <w:r>
        <w:t>t</w:t>
      </w:r>
      <w:r w:rsidRPr="00F55912">
        <w:rPr>
          <w:vertAlign w:val="subscript"/>
          <w:rPrChange w:id="931" w:author="Dennis Hohmann" w:date="2012-04-15T02:13:00Z">
            <w:rPr>
              <w:b w:val="0"/>
            </w:rPr>
          </w:rPrChange>
        </w:rPr>
        <w:t>AUS</w:t>
      </w:r>
      <w:proofErr w:type="spellEnd"/>
      <w:r>
        <w:t>-</w:t>
      </w:r>
      <w:r w:rsidRPr="006D50EA">
        <w:t xml:space="preserve">Zeit von </w:t>
      </w:r>
      <w:r w:rsidRPr="00115466">
        <w:rPr>
          <w:b/>
          <w:rPrChange w:id="932" w:author="Dennis Hohmann" w:date="2012-04-15T02:15:00Z">
            <w:rPr>
              <w:b w:val="0"/>
            </w:rPr>
          </w:rPrChange>
        </w:rPr>
        <w:t>2051</w:t>
      </w:r>
      <w:ins w:id="933" w:author="Dennis Hohmann" w:date="2012-04-15T02:12:00Z">
        <w:r w:rsidR="00F55912" w:rsidRPr="00115466">
          <w:rPr>
            <w:b/>
            <w:rPrChange w:id="934" w:author="Dennis Hohmann" w:date="2012-04-15T02:15:00Z">
              <w:rPr>
                <w:b w:val="0"/>
                <w:highlight w:val="yellow"/>
              </w:rPr>
            </w:rPrChange>
          </w:rPr>
          <w:t> µ</w:t>
        </w:r>
      </w:ins>
      <w:del w:id="935" w:author="Dennis Hohmann" w:date="2012-04-15T02:12:00Z">
        <w:r w:rsidRPr="00115466" w:rsidDel="00F55912">
          <w:rPr>
            <w:b/>
            <w:rPrChange w:id="936" w:author="Dennis Hohmann" w:date="2012-04-15T02:15:00Z">
              <w:rPr>
                <w:b w:val="0"/>
              </w:rPr>
            </w:rPrChange>
          </w:rPr>
          <w:delText>u</w:delText>
        </w:r>
      </w:del>
      <w:r w:rsidRPr="00115466">
        <w:rPr>
          <w:b/>
          <w:rPrChange w:id="937" w:author="Dennis Hohmann" w:date="2012-04-15T02:15:00Z">
            <w:rPr>
              <w:b w:val="0"/>
            </w:rPr>
          </w:rPrChange>
        </w:rPr>
        <w:t>s</w:t>
      </w:r>
      <w:r w:rsidRPr="006D50EA">
        <w:t>. Aus ebenfalls zahlreic</w:t>
      </w:r>
      <w:r w:rsidRPr="00115466">
        <w:rPr>
          <w:rPrChange w:id="938" w:author="Dennis Hohmann" w:date="2012-04-15T02:15:00Z">
            <w:rPr>
              <w:b w:val="0"/>
            </w:rPr>
          </w:rPrChange>
        </w:rPr>
        <w:t xml:space="preserve">hen Versuche in der Entwicklung zeigte sich einen maximale </w:t>
      </w:r>
      <w:proofErr w:type="spellStart"/>
      <w:r w:rsidRPr="00115466">
        <w:rPr>
          <w:rPrChange w:id="939" w:author="Dennis Hohmann" w:date="2012-04-15T02:15:00Z">
            <w:rPr>
              <w:b w:val="0"/>
            </w:rPr>
          </w:rPrChange>
        </w:rPr>
        <w:t>t</w:t>
      </w:r>
      <w:r w:rsidRPr="00115466">
        <w:rPr>
          <w:vertAlign w:val="subscript"/>
          <w:rPrChange w:id="940" w:author="Dennis Hohmann" w:date="2012-04-15T02:15:00Z">
            <w:rPr>
              <w:b w:val="0"/>
            </w:rPr>
          </w:rPrChange>
        </w:rPr>
        <w:t>AUS</w:t>
      </w:r>
      <w:proofErr w:type="spellEnd"/>
      <w:r w:rsidRPr="006D50EA">
        <w:t xml:space="preserve">-Zeit von </w:t>
      </w:r>
      <w:r w:rsidRPr="00115466">
        <w:rPr>
          <w:b/>
          <w:rPrChange w:id="941" w:author="Dennis Hohmann" w:date="2012-04-15T02:15:00Z">
            <w:rPr>
              <w:b w:val="0"/>
            </w:rPr>
          </w:rPrChange>
        </w:rPr>
        <w:t>750</w:t>
      </w:r>
      <w:ins w:id="942" w:author="Dennis Hohmann" w:date="2012-04-15T02:12:00Z">
        <w:r w:rsidR="00F55912" w:rsidRPr="00115466">
          <w:rPr>
            <w:b/>
            <w:rPrChange w:id="943" w:author="Dennis Hohmann" w:date="2012-04-15T02:15:00Z">
              <w:rPr>
                <w:b w:val="0"/>
              </w:rPr>
            </w:rPrChange>
          </w:rPr>
          <w:t> µ</w:t>
        </w:r>
      </w:ins>
      <w:del w:id="944" w:author="Dennis Hohmann" w:date="2012-04-15T02:12:00Z">
        <w:r w:rsidRPr="00115466" w:rsidDel="00F55912">
          <w:rPr>
            <w:b/>
            <w:rPrChange w:id="945" w:author="Dennis Hohmann" w:date="2012-04-15T02:15:00Z">
              <w:rPr>
                <w:b w:val="0"/>
              </w:rPr>
            </w:rPrChange>
          </w:rPr>
          <w:delText>u</w:delText>
        </w:r>
      </w:del>
      <w:r w:rsidRPr="00115466">
        <w:rPr>
          <w:b/>
          <w:rPrChange w:id="946" w:author="Dennis Hohmann" w:date="2012-04-15T02:15:00Z">
            <w:rPr>
              <w:b w:val="0"/>
            </w:rPr>
          </w:rPrChange>
        </w:rPr>
        <w:t>s</w:t>
      </w:r>
      <w:r w:rsidRPr="006D50EA">
        <w:t xml:space="preserve"> als absoluter Grenzwert. Dies entspricht einer max</w:t>
      </w:r>
      <w:r w:rsidRPr="00115466">
        <w:rPr>
          <w:rPrChange w:id="947" w:author="Dennis Hohmann" w:date="2012-04-15T02:15:00Z">
            <w:rPr>
              <w:b w:val="0"/>
            </w:rPr>
          </w:rPrChange>
        </w:rPr>
        <w:t>i</w:t>
      </w:r>
      <w:r w:rsidRPr="00115466">
        <w:rPr>
          <w:rPrChange w:id="948" w:author="Dennis Hohmann" w:date="2012-04-15T02:15:00Z">
            <w:rPr>
              <w:b w:val="0"/>
            </w:rPr>
          </w:rPrChange>
        </w:rPr>
        <w:t xml:space="preserve">malen Geschwindigkeit von </w:t>
      </w:r>
      <w:r w:rsidRPr="00115466">
        <w:rPr>
          <w:b/>
          <w:rPrChange w:id="949" w:author="Dennis Hohmann" w:date="2012-04-15T02:15:00Z">
            <w:rPr>
              <w:b w:val="0"/>
            </w:rPr>
          </w:rPrChange>
        </w:rPr>
        <w:t>694</w:t>
      </w:r>
      <w:ins w:id="950" w:author="Dennis Hohmann" w:date="2012-04-15T02:12:00Z">
        <w:r w:rsidR="00F55912" w:rsidRPr="00115466">
          <w:rPr>
            <w:b/>
            <w:rPrChange w:id="951" w:author="Dennis Hohmann" w:date="2012-04-15T02:15:00Z">
              <w:rPr>
                <w:b w:val="0"/>
                <w:highlight w:val="yellow"/>
              </w:rPr>
            </w:rPrChange>
          </w:rPr>
          <w:t> </w:t>
        </w:r>
      </w:ins>
      <w:r w:rsidRPr="00115466">
        <w:rPr>
          <w:b/>
          <w:rPrChange w:id="952" w:author="Dennis Hohmann" w:date="2012-04-15T02:15:00Z">
            <w:rPr>
              <w:b w:val="0"/>
            </w:rPr>
          </w:rPrChange>
        </w:rPr>
        <w:t>mm/min</w:t>
      </w:r>
      <w:r w:rsidRPr="006D50EA">
        <w:t xml:space="preserve">. Wird eine kleiner </w:t>
      </w:r>
      <w:proofErr w:type="spellStart"/>
      <w:r w:rsidRPr="006D50EA">
        <w:t>t</w:t>
      </w:r>
      <w:r w:rsidRPr="00115466">
        <w:rPr>
          <w:vertAlign w:val="subscript"/>
          <w:rPrChange w:id="953" w:author="Dennis Hohmann" w:date="2012-04-15T02:15:00Z">
            <w:rPr>
              <w:b w:val="0"/>
            </w:rPr>
          </w:rPrChange>
        </w:rPr>
        <w:t>AUS</w:t>
      </w:r>
      <w:proofErr w:type="spellEnd"/>
      <w:r w:rsidRPr="006D50EA">
        <w:t xml:space="preserve">-Zeit gewählt, kommt es bei der Y-Achse zum </w:t>
      </w:r>
      <w:ins w:id="954" w:author="Dennis Hohmann" w:date="2012-04-15T02:35:00Z">
        <w:r w:rsidR="00B2702B">
          <w:t>Ü</w:t>
        </w:r>
      </w:ins>
      <w:del w:id="955" w:author="Dennis Hohmann" w:date="2012-04-15T02:35:00Z">
        <w:r w:rsidRPr="006D50EA" w:rsidDel="00B2702B">
          <w:delText>ü</w:delText>
        </w:r>
      </w:del>
      <w:r w:rsidRPr="00115466">
        <w:rPr>
          <w:rPrChange w:id="956" w:author="Dennis Hohmann" w:date="2012-04-15T02:15:00Z">
            <w:rPr>
              <w:b w:val="0"/>
            </w:rPr>
          </w:rPrChange>
        </w:rPr>
        <w:t>berspringen von Schritten</w:t>
      </w:r>
      <w:r>
        <w:t xml:space="preserve">. Dies hat </w:t>
      </w:r>
      <w:del w:id="957" w:author="Dennis Hohmann" w:date="2012-04-14T20:22:00Z">
        <w:r w:rsidDel="00FF1605">
          <w:delText>dann den Verlust der Referenz zur folge</w:delText>
        </w:r>
      </w:del>
      <w:ins w:id="958" w:author="Dennis Hohmann" w:date="2012-04-14T20:22:00Z">
        <w:r w:rsidR="00FF1605">
          <w:t>dann eine undefinierte Position der Achse zur Folge</w:t>
        </w:r>
      </w:ins>
      <w:r>
        <w:t xml:space="preserve">. Es muss </w:t>
      </w:r>
      <w:ins w:id="959" w:author="Dennis Hohmann" w:date="2012-04-14T20:23:00Z">
        <w:r w:rsidR="00FF1605">
          <w:t xml:space="preserve">manuell </w:t>
        </w:r>
      </w:ins>
      <w:r>
        <w:t xml:space="preserve">eine </w:t>
      </w:r>
      <w:del w:id="960" w:author="Dennis Hohmann" w:date="2012-04-14T20:24:00Z">
        <w:r w:rsidDel="00FF1605">
          <w:delText xml:space="preserve">neue </w:delText>
        </w:r>
      </w:del>
      <w:r>
        <w:t>Referenzfahrt durchgeführt werden. Dies hat wiederum den Abbruch des aktuellen Programms zur Folge.</w:t>
      </w:r>
    </w:p>
    <w:p w14:paraId="3B4B26A7" w14:textId="77777777" w:rsidR="00DC07E0" w:rsidRDefault="00DC07E0">
      <w:pPr>
        <w:pStyle w:val="Textkrper"/>
      </w:pPr>
    </w:p>
    <w:p w14:paraId="4D16B8B2" w14:textId="1C0F0829" w:rsidR="00DC07E0" w:rsidRDefault="005F3B95" w:rsidP="00DC07E0">
      <w:pPr>
        <w:pStyle w:val="berschrift2"/>
      </w:pPr>
      <w:bookmarkStart w:id="961" w:name="_Toc196133437"/>
      <w:r>
        <w:t>Werkzeug</w:t>
      </w:r>
      <w:r w:rsidR="00DC07E0">
        <w:t>drehzahl</w:t>
      </w:r>
      <w:bookmarkEnd w:id="961"/>
    </w:p>
    <w:p w14:paraId="7BB8714F" w14:textId="77777777" w:rsidR="00DC07E0" w:rsidRDefault="00DC07E0">
      <w:pPr>
        <w:pStyle w:val="Textkrper"/>
      </w:pPr>
    </w:p>
    <w:p w14:paraId="6DDFCC12" w14:textId="0FA36F2E" w:rsidR="00DC07E0" w:rsidRPr="00B71D14" w:rsidRDefault="005F3B95">
      <w:pPr>
        <w:pStyle w:val="Textkrper"/>
      </w:pPr>
      <w:del w:id="962" w:author="Dennis Hohmann" w:date="2012-04-15T02:14:00Z">
        <w:r w:rsidRPr="00115466" w:rsidDel="00115466">
          <w:delText xml:space="preserve">Zur </w:delText>
        </w:r>
      </w:del>
      <w:ins w:id="963" w:author="Dennis Hohmann" w:date="2012-04-15T02:14:00Z">
        <w:r w:rsidR="00115466" w:rsidRPr="00115466">
          <w:t xml:space="preserve">Für die </w:t>
        </w:r>
      </w:ins>
      <w:r w:rsidRPr="00115466">
        <w:t>Drehzahl des Werkzeugs</w:t>
      </w:r>
      <w:r w:rsidR="00DC07E0" w:rsidRPr="00115466">
        <w:t xml:space="preserve"> </w:t>
      </w:r>
      <w:del w:id="964" w:author="Dennis Hohmann" w:date="2012-04-15T02:14:00Z">
        <w:r w:rsidR="00DC07E0" w:rsidRPr="00115466" w:rsidDel="00115466">
          <w:delText>kann ge</w:delText>
        </w:r>
        <w:r w:rsidR="00556691" w:rsidRPr="00115466" w:rsidDel="00115466">
          <w:delText>sagt werden</w:delText>
        </w:r>
      </w:del>
      <w:ins w:id="965" w:author="Dennis Hohmann" w:date="2012-04-15T02:14:00Z">
        <w:r w:rsidR="00115466" w:rsidRPr="00115466">
          <w:rPr>
            <w:rPrChange w:id="966" w:author="Dennis Hohmann" w:date="2012-04-15T02:14:00Z">
              <w:rPr>
                <w:highlight w:val="red"/>
              </w:rPr>
            </w:rPrChange>
          </w:rPr>
          <w:t>gilt</w:t>
        </w:r>
      </w:ins>
      <w:ins w:id="967" w:author="Dennis Hohmann" w:date="2012-04-14T20:20:00Z">
        <w:r w:rsidR="009164B9" w:rsidRPr="00115466">
          <w:t>:</w:t>
        </w:r>
      </w:ins>
      <w:r w:rsidR="00556691" w:rsidRPr="00115466">
        <w:t xml:space="preserve"> </w:t>
      </w:r>
      <w:del w:id="968" w:author="Dennis Hohmann" w:date="2012-04-15T02:14:00Z">
        <w:r w:rsidR="00556691" w:rsidRPr="00115466" w:rsidDel="00115466">
          <w:delText xml:space="preserve">das </w:delText>
        </w:r>
      </w:del>
      <w:ins w:id="969" w:author="Dennis Hohmann" w:date="2012-04-15T02:14:00Z">
        <w:r w:rsidR="00115466" w:rsidRPr="00115466">
          <w:rPr>
            <w:rPrChange w:id="970" w:author="Dennis Hohmann" w:date="2012-04-15T02:14:00Z">
              <w:rPr>
                <w:highlight w:val="red"/>
              </w:rPr>
            </w:rPrChange>
          </w:rPr>
          <w:t xml:space="preserve">Das Ergebnis verbessert </w:t>
        </w:r>
      </w:ins>
      <w:r w:rsidR="00556691" w:rsidRPr="00115466">
        <w:t xml:space="preserve">sich </w:t>
      </w:r>
      <w:del w:id="971" w:author="Dennis Hohmann" w:date="2012-04-15T02:14:00Z">
        <w:r w:rsidR="00556691" w:rsidRPr="00115466" w:rsidDel="00115466">
          <w:delText xml:space="preserve">das Ergebnis </w:delText>
        </w:r>
      </w:del>
      <w:r w:rsidR="00556691" w:rsidRPr="00115466">
        <w:t>mit höherer Drehzahl</w:t>
      </w:r>
      <w:del w:id="972" w:author="Dennis Hohmann" w:date="2012-04-15T02:14:00Z">
        <w:r w:rsidR="00556691" w:rsidRPr="00115466" w:rsidDel="00115466">
          <w:delText xml:space="preserve"> verbessert</w:delText>
        </w:r>
      </w:del>
      <w:r w:rsidR="00556691" w:rsidRPr="00115466">
        <w:t xml:space="preserve">. </w:t>
      </w:r>
      <w:r w:rsidR="00DC07E0" w:rsidRPr="00115466">
        <w:t>Eine Drehzahl von 25.000</w:t>
      </w:r>
      <w:ins w:id="973" w:author="Dennis Hohmann" w:date="2012-04-15T02:13:00Z">
        <w:r w:rsidR="00115466" w:rsidRPr="00115466">
          <w:rPr>
            <w:rPrChange w:id="974" w:author="Dennis Hohmann" w:date="2012-04-15T02:14:00Z">
              <w:rPr>
                <w:highlight w:val="yellow"/>
              </w:rPr>
            </w:rPrChange>
          </w:rPr>
          <w:t> </w:t>
        </w:r>
      </w:ins>
      <w:proofErr w:type="spellStart"/>
      <w:r w:rsidR="00DC07E0" w:rsidRPr="00115466">
        <w:t>rpm</w:t>
      </w:r>
      <w:proofErr w:type="spellEnd"/>
      <w:r w:rsidR="00DC07E0" w:rsidRPr="00115466">
        <w:t xml:space="preserve"> hat sich für ein sauberes </w:t>
      </w:r>
      <w:proofErr w:type="spellStart"/>
      <w:r w:rsidR="00DC07E0" w:rsidRPr="00115466">
        <w:t>Bohrbild</w:t>
      </w:r>
      <w:proofErr w:type="spellEnd"/>
      <w:r w:rsidR="00DC07E0" w:rsidRPr="00115466">
        <w:t xml:space="preserve"> bewährt. Beim Fräsen hingegen ist die Drehzahl sehr stark</w:t>
      </w:r>
      <w:r w:rsidR="00DC07E0">
        <w:t xml:space="preserve"> vom verwendeten Werkzeug abhängig. Auch der Verschleiß des Werkzeugs ist zu berücksichtigen. Ein sauberer Rand einer Bahn, ohne Grat, ist bei einem Gravierstichel auch von der Eintauchtiefe abhängig. Bei einem 0,5</w:t>
      </w:r>
      <w:ins w:id="975" w:author="Dennis Hohmann" w:date="2012-04-15T02:13:00Z">
        <w:r w:rsidR="00115466">
          <w:t> </w:t>
        </w:r>
      </w:ins>
      <w:r w:rsidR="00DC07E0">
        <w:t>mm 60</w:t>
      </w:r>
      <w:ins w:id="976" w:author="Dennis Hohmann" w:date="2012-04-15T02:13:00Z">
        <w:r w:rsidR="00115466">
          <w:t> </w:t>
        </w:r>
      </w:ins>
      <w:r w:rsidR="00DC07E0">
        <w:t>° Stichel zeigt sich bei einer Eintauchtiefe von 0,25</w:t>
      </w:r>
      <w:ins w:id="977" w:author="Dennis Hohmann" w:date="2012-04-15T02:13:00Z">
        <w:r w:rsidR="00115466">
          <w:t> </w:t>
        </w:r>
      </w:ins>
      <w:r w:rsidR="00DC07E0">
        <w:t>mm und einer Drehzahl von 33.000</w:t>
      </w:r>
      <w:ins w:id="978" w:author="Dennis Hohmann" w:date="2012-04-15T02:13:00Z">
        <w:r w:rsidR="00115466">
          <w:t> </w:t>
        </w:r>
      </w:ins>
      <w:proofErr w:type="spellStart"/>
      <w:r w:rsidR="00DC07E0">
        <w:t>rpm</w:t>
      </w:r>
      <w:proofErr w:type="spellEnd"/>
      <w:r w:rsidR="00DC07E0">
        <w:t xml:space="preserve"> eine </w:t>
      </w:r>
      <w:ins w:id="979" w:author="Dennis Hohmann" w:date="2012-04-15T02:36:00Z">
        <w:r w:rsidR="00B2702B">
          <w:t>g</w:t>
        </w:r>
      </w:ins>
      <w:del w:id="980" w:author="Dennis Hohmann" w:date="2012-04-15T02:36:00Z">
        <w:r w:rsidR="00DC07E0" w:rsidDel="00B2702B">
          <w:delText>G</w:delText>
        </w:r>
      </w:del>
      <w:r w:rsidR="00DC07E0">
        <w:t>ratfreie Bahn. Mit einem 0,1</w:t>
      </w:r>
      <w:ins w:id="981" w:author="Dennis Hohmann" w:date="2012-04-15T02:13:00Z">
        <w:r w:rsidR="00115466">
          <w:t> </w:t>
        </w:r>
      </w:ins>
      <w:r w:rsidR="00DC07E0">
        <w:t>mm 45</w:t>
      </w:r>
      <w:ins w:id="982" w:author="Dennis Hohmann" w:date="2012-04-15T02:13:00Z">
        <w:r w:rsidR="00115466">
          <w:t> </w:t>
        </w:r>
      </w:ins>
      <w:r w:rsidR="00DC07E0">
        <w:t xml:space="preserve">° Stichel </w:t>
      </w:r>
      <w:r w:rsidR="00DC07E0" w:rsidRPr="00115466">
        <w:t>hingegen wird das Erge</w:t>
      </w:r>
      <w:r w:rsidR="00DC07E0" w:rsidRPr="00115466">
        <w:t>b</w:t>
      </w:r>
      <w:r w:rsidR="00DC07E0" w:rsidRPr="00115466">
        <w:t>nis erst bei einer Eintauchtiefe von 0,35</w:t>
      </w:r>
      <w:ins w:id="983" w:author="Dennis Hohmann" w:date="2012-04-15T02:13:00Z">
        <w:r w:rsidR="00115466" w:rsidRPr="00115466">
          <w:t> </w:t>
        </w:r>
      </w:ins>
      <w:r w:rsidR="00DC07E0" w:rsidRPr="00115466">
        <w:t>mm und einer Drehzahl von 35.000</w:t>
      </w:r>
      <w:ins w:id="984" w:author="Dennis Hohmann" w:date="2012-04-15T02:13:00Z">
        <w:r w:rsidR="00115466" w:rsidRPr="00115466">
          <w:rPr>
            <w:rPrChange w:id="985" w:author="Dennis Hohmann" w:date="2012-04-15T02:15:00Z">
              <w:rPr>
                <w:highlight w:val="yellow"/>
              </w:rPr>
            </w:rPrChange>
          </w:rPr>
          <w:t> </w:t>
        </w:r>
      </w:ins>
      <w:proofErr w:type="spellStart"/>
      <w:r w:rsidR="00DC07E0" w:rsidRPr="00115466">
        <w:t>rpm</w:t>
      </w:r>
      <w:proofErr w:type="spellEnd"/>
      <w:r w:rsidR="00DC07E0" w:rsidRPr="00115466">
        <w:t xml:space="preserve"> </w:t>
      </w:r>
      <w:del w:id="986" w:author="Dennis Hohmann" w:date="2012-04-14T20:25:00Z">
        <w:r w:rsidR="00DC07E0" w:rsidRPr="00115466" w:rsidDel="00FF1605">
          <w:delText>sauber</w:delText>
        </w:r>
      </w:del>
      <w:ins w:id="987" w:author="Dennis Hohmann" w:date="2012-04-14T20:25:00Z">
        <w:r w:rsidR="00FF1605" w:rsidRPr="00115466">
          <w:t>akzept</w:t>
        </w:r>
        <w:r w:rsidR="00FF1605" w:rsidRPr="00115466">
          <w:t>a</w:t>
        </w:r>
        <w:r w:rsidR="00FF1605" w:rsidRPr="00115466">
          <w:t>bel</w:t>
        </w:r>
      </w:ins>
      <w:r w:rsidR="00DC07E0" w:rsidRPr="00115466">
        <w:t>. An dieser Stelle sind einige Probebahnen, mit unterschiedlichen Einstellungen</w:t>
      </w:r>
      <w:r w:rsidR="00DC07E0">
        <w:t>, vor dem produktiven Fräsen angeraten.</w:t>
      </w:r>
    </w:p>
    <w:p w14:paraId="776F1F65" w14:textId="531830BC" w:rsidR="000D6B34" w:rsidRPr="00101E41" w:rsidRDefault="00C94741" w:rsidP="001B7DAE">
      <w:pPr>
        <w:pStyle w:val="berschrift2"/>
      </w:pPr>
      <w:r>
        <w:br w:type="page"/>
      </w:r>
      <w:bookmarkStart w:id="988" w:name="_Toc196133438"/>
      <w:r w:rsidR="000C2306" w:rsidRPr="00903CEF">
        <w:t>Hardware</w:t>
      </w:r>
      <w:r w:rsidR="00C42D2F" w:rsidRPr="00903CEF">
        <w:t xml:space="preserve">- </w:t>
      </w:r>
      <w:ins w:id="989" w:author="Dennis Hohmann" w:date="2012-04-15T02:36:00Z">
        <w:r w:rsidR="00095750">
          <w:t>und</w:t>
        </w:r>
      </w:ins>
      <w:del w:id="990" w:author="Dennis Hohmann" w:date="2012-04-15T02:36:00Z">
        <w:r w:rsidR="00C42D2F" w:rsidRPr="00903CEF" w:rsidDel="00095750">
          <w:delText>&amp;</w:delText>
        </w:r>
      </w:del>
      <w:r w:rsidR="00C42D2F" w:rsidRPr="00903CEF">
        <w:t xml:space="preserve"> Softwarekonfiguration</w:t>
      </w:r>
      <w:bookmarkEnd w:id="988"/>
    </w:p>
    <w:p w14:paraId="0CDA1370" w14:textId="65076BCD" w:rsidR="009127BF" w:rsidRDefault="000C2306" w:rsidP="009C4488">
      <w:pPr>
        <w:pStyle w:val="berschrift3"/>
      </w:pPr>
      <w:bookmarkStart w:id="991" w:name="_Toc196133439"/>
      <w:r>
        <w:t xml:space="preserve">Atmel </w:t>
      </w:r>
      <w:r w:rsidR="00B0341A">
        <w:t>AT</w:t>
      </w:r>
      <w:r>
        <w:t>mega1284P-PU</w:t>
      </w:r>
      <w:r w:rsidR="005E05E6">
        <w:t xml:space="preserve"> Fuses &amp; Lockbits</w:t>
      </w:r>
      <w:bookmarkEnd w:id="991"/>
    </w:p>
    <w:p w14:paraId="730B1C7D" w14:textId="77777777" w:rsidR="00BB7DB6" w:rsidRDefault="00BB7DB6">
      <w:pPr>
        <w:pStyle w:val="Textkrper"/>
      </w:pPr>
    </w:p>
    <w:p w14:paraId="57C6ADA9" w14:textId="6E0ABBA3" w:rsidR="00FA54DF" w:rsidRDefault="00EF782F">
      <w:pPr>
        <w:pStyle w:val="Textkrper"/>
      </w:pPr>
      <w:r>
        <w:t>Die Steuerung des Controllers und dessen Anlaufverhalten wi</w:t>
      </w:r>
      <w:r w:rsidR="00997E79">
        <w:t>rd über spezielle Bits, den sogenannten</w:t>
      </w:r>
      <w:r>
        <w:t xml:space="preserve"> Fu</w:t>
      </w:r>
      <w:r w:rsidR="00997E79">
        <w:t>sebits</w:t>
      </w:r>
      <w:r w:rsidR="002971E4">
        <w:t xml:space="preserve">, </w:t>
      </w:r>
      <w:r w:rsidR="009A3E82">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w:t>
      </w:r>
      <w:r w:rsidR="000D6B34" w:rsidRPr="00BB7DB6">
        <w:t>r</w:t>
      </w:r>
      <w:r w:rsidR="000D6B34" w:rsidRPr="00BB7DB6">
        <w:t xml:space="preserve">ne </w:t>
      </w:r>
      <w:r w:rsidR="005E05E6" w:rsidRPr="00BB7DB6">
        <w:t>18,432</w:t>
      </w:r>
      <w:ins w:id="992" w:author="Dennis Hohmann" w:date="2012-04-15T02:36:00Z">
        <w:r w:rsidR="009816BB">
          <w:t> </w:t>
        </w:r>
      </w:ins>
      <w:r w:rsidR="005E05E6" w:rsidRPr="00BB7DB6">
        <w:t xml:space="preserve">MHz </w:t>
      </w:r>
      <w:r w:rsidR="00FA54DF">
        <w:t xml:space="preserve">Quarz </w:t>
      </w:r>
      <w:r w:rsidR="00B94DE8">
        <w:t xml:space="preserve">16k </w:t>
      </w:r>
      <w:r w:rsidR="0042480E">
        <w:t>Zyklen</w:t>
      </w:r>
      <w:r w:rsidR="000D6B34" w:rsidRPr="00BB7DB6">
        <w:t xml:space="preserve"> plus </w:t>
      </w:r>
      <w:r w:rsidR="0042480E">
        <w:t xml:space="preserve">14 Zyklen </w:t>
      </w:r>
      <w:ins w:id="993" w:author="Dennis Hohmann" w:date="2012-04-15T02:36:00Z">
        <w:r w:rsidR="003F730E">
          <w:t>und</w:t>
        </w:r>
      </w:ins>
      <w:del w:id="994" w:author="Dennis Hohmann" w:date="2012-04-15T02:36:00Z">
        <w:r w:rsidR="0042480E" w:rsidDel="003F730E">
          <w:delText>&amp;</w:delText>
        </w:r>
      </w:del>
      <w:r w:rsidR="0042480E">
        <w:t xml:space="preserve"> </w:t>
      </w:r>
      <w:r w:rsidR="000D6B34" w:rsidRPr="00BB7DB6">
        <w:t>65</w:t>
      </w:r>
      <w:ins w:id="995" w:author="Dennis Hohmann" w:date="2012-04-15T02:36:00Z">
        <w:r w:rsidR="009816BB">
          <w:t> </w:t>
        </w:r>
      </w:ins>
      <w:r w:rsidR="000D6B34" w:rsidRPr="00BB7DB6">
        <w:t xml:space="preserve">ms </w:t>
      </w:r>
      <w:r w:rsidR="000D6B34" w:rsidRPr="0042480E">
        <w:t>Zeit zum einschwingen hat.</w:t>
      </w:r>
      <w:r w:rsidR="009C551C" w:rsidRPr="0042480E">
        <w:t xml:space="preserve"> </w:t>
      </w:r>
      <w:r w:rsidR="0042480E" w:rsidRPr="0042480E">
        <w:t>Di</w:t>
      </w:r>
      <w:r w:rsidR="0042480E" w:rsidRPr="0042480E">
        <w:t>e</w:t>
      </w:r>
      <w:r w:rsidR="0042480E" w:rsidRPr="0042480E">
        <w:t xml:space="preserve">se </w:t>
      </w:r>
      <w:r w:rsidR="0042480E" w:rsidRPr="0048303B">
        <w:t>Einstellung ist dem Datenblatt des ATmega1284P-PU Kapitel 7.4 Full Swing Crystal Oscillator zu entnehmen</w:t>
      </w:r>
      <w:r w:rsidRPr="0048303B">
        <w:t xml:space="preserve">. </w:t>
      </w:r>
      <w:r w:rsidR="00297BA0" w:rsidRPr="0048303B">
        <w:rPr>
          <w:rPrChange w:id="996" w:author="Dennis Hohmann" w:date="2012-04-14T20:30:00Z">
            <w:rPr/>
          </w:rPrChange>
        </w:rPr>
        <w:t>Die Ent</w:t>
      </w:r>
      <w:r w:rsidR="009A3E82">
        <w:t>scheidung einen sogenannten</w:t>
      </w:r>
      <w:r w:rsidR="00FA54DF" w:rsidRPr="0048303B">
        <w:rPr>
          <w:rPrChange w:id="997" w:author="Dennis Hohmann" w:date="2012-04-14T20:30:00Z">
            <w:rPr/>
          </w:rPrChange>
        </w:rPr>
        <w:t xml:space="preserve"> </w:t>
      </w:r>
      <w:r w:rsidR="00D9082F" w:rsidRPr="0048303B">
        <w:rPr>
          <w:rPrChange w:id="998" w:author="Dennis Hohmann" w:date="2012-04-14T20:30:00Z">
            <w:rPr/>
          </w:rPrChange>
        </w:rPr>
        <w:t>BAUD</w:t>
      </w:r>
      <w:r w:rsidR="00FA54DF" w:rsidRPr="0048303B">
        <w:rPr>
          <w:rPrChange w:id="999" w:author="Dennis Hohmann" w:date="2012-04-14T20:30:00Z">
            <w:rPr/>
          </w:rPrChange>
        </w:rPr>
        <w:t xml:space="preserve">-Quarz mit </w:t>
      </w:r>
      <w:del w:id="1000" w:author="Dennis Hohmann" w:date="2012-04-14T20:28:00Z">
        <w:r w:rsidR="00FA54DF" w:rsidRPr="0048303B" w:rsidDel="00FF1605">
          <w:rPr>
            <w:rPrChange w:id="1001" w:author="Dennis Hohmann" w:date="2012-04-14T20:30:00Z">
              <w:rPr/>
            </w:rPrChange>
          </w:rPr>
          <w:delText>„</w:delText>
        </w:r>
      </w:del>
      <w:r w:rsidR="00FA54DF" w:rsidRPr="0048303B">
        <w:rPr>
          <w:rPrChange w:id="1002" w:author="Dennis Hohmann" w:date="2012-04-14T20:30:00Z">
            <w:rPr/>
          </w:rPrChange>
        </w:rPr>
        <w:t>krummer</w:t>
      </w:r>
      <w:del w:id="1003" w:author="Dennis Hohmann" w:date="2012-04-14T20:28:00Z">
        <w:r w:rsidR="00FA54DF" w:rsidRPr="0048303B" w:rsidDel="00FF1605">
          <w:rPr>
            <w:rPrChange w:id="1004" w:author="Dennis Hohmann" w:date="2012-04-14T20:30:00Z">
              <w:rPr/>
            </w:rPrChange>
          </w:rPr>
          <w:delText>“</w:delText>
        </w:r>
      </w:del>
      <w:r w:rsidR="00FA54DF" w:rsidRPr="0048303B">
        <w:rPr>
          <w:rPrChange w:id="1005" w:author="Dennis Hohmann" w:date="2012-04-14T20:30:00Z">
            <w:rPr/>
          </w:rPrChange>
        </w:rPr>
        <w:t xml:space="preserve"> Frequenz </w:t>
      </w:r>
      <w:r w:rsidR="004B1866" w:rsidRPr="0048303B">
        <w:rPr>
          <w:rPrChange w:id="1006" w:author="Dennis Hohmann" w:date="2012-04-14T20:30:00Z">
            <w:rPr/>
          </w:rPrChange>
        </w:rPr>
        <w:t xml:space="preserve">einzusetzen, </w:t>
      </w:r>
      <w:del w:id="1007" w:author="Dennis Hohmann" w:date="2012-04-14T20:31:00Z">
        <w:r w:rsidR="004B1866" w:rsidRPr="0048303B" w:rsidDel="00FF1605">
          <w:rPr>
            <w:rPrChange w:id="1008" w:author="Dennis Hohmann" w:date="2012-04-14T20:30:00Z">
              <w:rPr/>
            </w:rPrChange>
          </w:rPr>
          <w:delText>f</w:delText>
        </w:r>
        <w:r w:rsidR="00297BA0" w:rsidRPr="0048303B" w:rsidDel="00FF1605">
          <w:rPr>
            <w:rPrChange w:id="1009" w:author="Dennis Hohmann" w:date="2012-04-14T20:30:00Z">
              <w:rPr/>
            </w:rPrChange>
          </w:rPr>
          <w:delText xml:space="preserve">iel </w:delText>
        </w:r>
      </w:del>
      <w:r w:rsidR="00297BA0" w:rsidRPr="0048303B">
        <w:rPr>
          <w:rPrChange w:id="1010" w:author="Dennis Hohmann" w:date="2012-04-14T20:30:00Z">
            <w:rPr/>
          </w:rPrChange>
        </w:rPr>
        <w:t xml:space="preserve">Aufgrund der hohen </w:t>
      </w:r>
      <w:r w:rsidR="00D9082F" w:rsidRPr="0048303B">
        <w:rPr>
          <w:rPrChange w:id="1011" w:author="Dennis Hohmann" w:date="2012-04-14T20:30:00Z">
            <w:rPr/>
          </w:rPrChange>
        </w:rPr>
        <w:t>BAUD</w:t>
      </w:r>
      <w:r w:rsidR="00297BA0" w:rsidRPr="0048303B">
        <w:rPr>
          <w:rPrChange w:id="1012" w:author="Dennis Hohmann" w:date="2012-04-14T20:30:00Z">
            <w:rPr/>
          </w:rPrChange>
        </w:rPr>
        <w:t xml:space="preserve"> des </w:t>
      </w:r>
      <w:r w:rsidR="00B0341A" w:rsidRPr="0048303B">
        <w:rPr>
          <w:rPrChange w:id="1013" w:author="Dennis Hohmann" w:date="2012-04-14T20:30:00Z">
            <w:rPr/>
          </w:rPrChange>
        </w:rPr>
        <w:t>VDrive2</w:t>
      </w:r>
      <w:r w:rsidR="00297BA0" w:rsidRPr="0048303B">
        <w:rPr>
          <w:rPrChange w:id="1014" w:author="Dennis Hohmann" w:date="2012-04-14T20:30:00Z">
            <w:rPr/>
          </w:rPrChange>
        </w:rPr>
        <w:t>.</w:t>
      </w:r>
      <w:r w:rsidR="00297BA0" w:rsidRPr="0048303B">
        <w:t xml:space="preserve"> </w:t>
      </w:r>
      <w:r w:rsidR="00CA189D" w:rsidRPr="0048303B">
        <w:t>Dieser ist</w:t>
      </w:r>
      <w:r w:rsidR="00CA189D">
        <w:t xml:space="preserve"> über UART1 ang</w:t>
      </w:r>
      <w:r w:rsidR="00CA189D">
        <w:t>e</w:t>
      </w:r>
      <w:r w:rsidR="00CA189D">
        <w:t xml:space="preserve">bunden. UART0 ist für die Kommunikation mit einem PC oder ähnlichem vorgesehen. </w:t>
      </w:r>
      <w:r w:rsidR="00297BA0">
        <w:t xml:space="preserve">Da die UART-Schnittstelle </w:t>
      </w:r>
      <w:r w:rsidR="0042480E">
        <w:t>asynchron</w:t>
      </w:r>
      <w:r w:rsidR="00297BA0">
        <w:t xml:space="preserve"> arbeitet, ist die </w:t>
      </w:r>
      <w:r w:rsidR="00297BA0" w:rsidRPr="0048303B">
        <w:t>genaue Frequenz des Senders (TX) und des Em</w:t>
      </w:r>
      <w:r w:rsidR="00297BA0" w:rsidRPr="0048303B">
        <w:t>p</w:t>
      </w:r>
      <w:r w:rsidR="00297BA0" w:rsidRPr="0048303B">
        <w:t xml:space="preserve">fängers (RX) von sehr großer Bedeutung. </w:t>
      </w:r>
      <w:r w:rsidR="0048303B" w:rsidRPr="0048303B">
        <w:t>Nur</w:t>
      </w:r>
      <w:r w:rsidR="00297BA0" w:rsidRPr="0048303B">
        <w:rPr>
          <w:rPrChange w:id="1015" w:author="Dennis Hohmann" w:date="2012-04-14T20:32:00Z">
            <w:rPr/>
          </w:rPrChange>
        </w:rPr>
        <w:t xml:space="preserve"> das Startbit teilt den Beginn einer Übertragung mit</w:t>
      </w:r>
      <w:r w:rsidRPr="0048303B">
        <w:rPr>
          <w:rPrChange w:id="1016" w:author="Dennis Hohmann" w:date="2012-04-14T20:32:00Z">
            <w:rPr/>
          </w:rPrChange>
        </w:rPr>
        <w:t xml:space="preserve"> und erzeugt einen synchronen Start</w:t>
      </w:r>
      <w:r w:rsidR="00297BA0" w:rsidRPr="0048303B">
        <w:rPr>
          <w:rPrChange w:id="1017" w:author="Dennis Hohmann" w:date="2012-04-14T20:32:00Z">
            <w:rPr/>
          </w:rPrChange>
        </w:rPr>
        <w:t>.</w:t>
      </w:r>
      <w:r w:rsidR="00297BA0">
        <w:t xml:space="preserve"> Danach werden die Bit</w:t>
      </w:r>
      <w:r>
        <w:t>s a</w:t>
      </w:r>
      <w:r>
        <w:t>n</w:t>
      </w:r>
      <w:r>
        <w:t xml:space="preserve">hand der </w:t>
      </w:r>
      <w:del w:id="1018" w:author="Dennis Hohmann" w:date="2012-04-14T20:32:00Z">
        <w:r w:rsidDel="00877990">
          <w:delText>„</w:delText>
        </w:r>
      </w:del>
      <w:r>
        <w:t>eigenen</w:t>
      </w:r>
      <w:r w:rsidR="0048303B">
        <w:t xml:space="preserve"> erzeugten</w:t>
      </w:r>
      <w:del w:id="1019" w:author="Dennis Hohmann" w:date="2012-04-14T20:32:00Z">
        <w:r w:rsidDel="00877990">
          <w:delText>“</w:delText>
        </w:r>
      </w:del>
      <w:r>
        <w:t xml:space="preserve"> Frequenz</w:t>
      </w:r>
      <w:r w:rsidR="0048303B">
        <w:t xml:space="preserve"> (</w:t>
      </w:r>
      <w:r>
        <w:t>Sample-Rate</w:t>
      </w:r>
      <w:r w:rsidR="0048303B">
        <w:t>) der Komponenten</w:t>
      </w:r>
      <w:r>
        <w:t xml:space="preserve"> </w:t>
      </w:r>
      <w:r w:rsidR="00297BA0">
        <w:t>gelesen oder g</w:t>
      </w:r>
      <w:r w:rsidR="00297BA0">
        <w:t>e</w:t>
      </w:r>
      <w:r w:rsidR="00297BA0">
        <w:t xml:space="preserv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ins w:id="1020" w:author="Dennis Hohmann" w:date="2012-04-15T02:37:00Z">
        <w:r w:rsidR="009816BB">
          <w:t> </w:t>
        </w:r>
      </w:ins>
      <w:r w:rsidR="00FA54DF" w:rsidRPr="00EF782F">
        <w:t>%</w:t>
      </w:r>
      <w:r w:rsidR="00A74077">
        <w:rPr>
          <w:rStyle w:val="Funotenzeichen"/>
        </w:rPr>
        <w:footnoteReference w:id="12"/>
      </w:r>
      <w:r w:rsidR="00FA54DF">
        <w:t xml:space="preserve"> </w:t>
      </w:r>
      <w:r w:rsidR="00CA189D">
        <w:t>liegt noch in einem akzeptablen B</w:t>
      </w:r>
      <w:r w:rsidR="00CA189D">
        <w:t>e</w:t>
      </w:r>
      <w:r w:rsidR="00CA189D">
        <w:t>reich</w:t>
      </w:r>
      <w:r w:rsidR="00FA54DF">
        <w:t>.</w:t>
      </w:r>
      <w:r w:rsidR="00CA189D">
        <w:t xml:space="preserve"> Ist der Versatz</w:t>
      </w:r>
      <w:del w:id="1021" w:author="Dennis Hohmann" w:date="2012-04-15T02:37:00Z">
        <w:r w:rsidR="00CA189D" w:rsidDel="009816BB">
          <w:delText xml:space="preserve"> </w:delText>
        </w:r>
      </w:del>
      <w:ins w:id="1022" w:author="Dennis Hohmann" w:date="2012-04-14T20:33:00Z">
        <w:r w:rsidR="00111BFC">
          <w:t xml:space="preserve"> größer </w:t>
        </w:r>
      </w:ins>
      <w:del w:id="1023" w:author="Dennis Hohmann" w:date="2012-04-14T20:33:00Z">
        <w:r w:rsidR="00CA189D" w:rsidDel="00111BFC">
          <w:delText>&gt;</w:delText>
        </w:r>
      </w:del>
      <w:r w:rsidR="00CA189D">
        <w:t>3</w:t>
      </w:r>
      <w:ins w:id="1024" w:author="Dennis Hohmann" w:date="2012-04-15T02:37:00Z">
        <w:r w:rsidR="009816BB">
          <w:t> </w:t>
        </w:r>
      </w:ins>
      <w:r w:rsidR="00CA189D">
        <w:t>% ist eine</w:t>
      </w:r>
      <w:del w:id="1025" w:author="Dennis Hohmann" w:date="2012-04-14T20:31:00Z">
        <w:r w:rsidR="00CA189D" w:rsidDel="00FF1605">
          <w:delText>n</w:delText>
        </w:r>
      </w:del>
      <w:r w:rsidR="00CA189D">
        <w:t xml:space="preserve"> </w:t>
      </w:r>
      <w:del w:id="1026" w:author="Dennis Hohmann" w:date="2012-04-14T20:31:00Z">
        <w:r w:rsidR="00CA189D" w:rsidDel="00FF1605">
          <w:delText xml:space="preserve">sauber und </w:delText>
        </w:r>
      </w:del>
      <w:r w:rsidR="00CA189D">
        <w:t>einwandfreie Übertragung nicht mehr möglich.</w:t>
      </w:r>
      <w:r w:rsidR="00FA54DF">
        <w:t xml:space="preserve"> </w:t>
      </w:r>
      <w:r w:rsidR="00E260B6">
        <w:t>Die Ablaufste</w:t>
      </w:r>
      <w:r w:rsidR="00E260B6">
        <w:t>u</w:t>
      </w:r>
      <w:r w:rsidR="00E260B6">
        <w:t xml:space="preserve">erung des UART wird von </w:t>
      </w:r>
      <w:ins w:id="1027" w:author="Dennis Hohmann" w:date="2012-04-15T02:37:00Z">
        <w:r w:rsidR="009816BB">
          <w:t>vier</w:t>
        </w:r>
      </w:ins>
      <w:del w:id="1028" w:author="Dennis Hohmann" w:date="2012-04-15T02:37:00Z">
        <w:r w:rsidR="00E260B6" w:rsidDel="009816BB">
          <w:delText>4</w:delText>
        </w:r>
      </w:del>
      <w:r w:rsidR="00E260B6">
        <w:t xml:space="preserve"> </w:t>
      </w:r>
      <w:del w:id="1029" w:author="Dennis Hohmann" w:date="2012-04-15T02:38:00Z">
        <w:r w:rsidR="00E260B6" w:rsidDel="009816BB">
          <w:delText>so</w:delText>
        </w:r>
      </w:del>
      <w:ins w:id="1030" w:author="Dennis Hohmann" w:date="2012-04-15T02:38:00Z">
        <w:r w:rsidR="009816BB">
          <w:t>sogenannte</w:t>
        </w:r>
      </w:ins>
      <w:ins w:id="1031" w:author="Dennis Hohmann" w:date="2012-04-15T02:39:00Z">
        <w:r w:rsidR="00497CC7">
          <w:t>n</w:t>
        </w:r>
      </w:ins>
      <w:del w:id="1032" w:author="Dennis Hohmann" w:date="2012-04-15T02:37:00Z">
        <w:r w:rsidR="00E260B6" w:rsidDel="009816BB">
          <w:delText>g.</w:delText>
        </w:r>
      </w:del>
      <w:r w:rsidR="00E260B6">
        <w:t xml:space="preserve"> Special</w:t>
      </w:r>
      <w:r w:rsidR="00D42EB8">
        <w:t xml:space="preserve"> </w:t>
      </w:r>
      <w:proofErr w:type="spellStart"/>
      <w:r w:rsidR="00E260B6">
        <w:t>Function</w:t>
      </w:r>
      <w:proofErr w:type="spellEnd"/>
      <w:r w:rsidR="00D42EB8">
        <w:t xml:space="preserve"> </w:t>
      </w:r>
      <w:r w:rsidR="00E260B6">
        <w:t xml:space="preserve">Registern übernommen. Eines dieser Register ist das </w:t>
      </w:r>
      <w:r w:rsidR="00E260B6" w:rsidRPr="00E260B6">
        <w:rPr>
          <w:b/>
          <w:color w:val="0D0D0D" w:themeColor="text1" w:themeTint="F2"/>
        </w:rPr>
        <w:t>U</w:t>
      </w:r>
      <w:r w:rsidR="00E260B6">
        <w:t xml:space="preserve">ART </w:t>
      </w:r>
      <w:proofErr w:type="spellStart"/>
      <w:r w:rsidR="00E260B6" w:rsidRPr="00E260B6">
        <w:rPr>
          <w:b/>
        </w:rPr>
        <w:t>B</w:t>
      </w:r>
      <w:r w:rsidR="00E260B6">
        <w:t>aud</w:t>
      </w:r>
      <w:r w:rsidR="00E260B6" w:rsidRPr="00E260B6">
        <w:rPr>
          <w:b/>
        </w:rPr>
        <w:t>R</w:t>
      </w:r>
      <w:r w:rsidR="00E260B6">
        <w:t>ate</w:t>
      </w:r>
      <w:r w:rsidR="00E260B6" w:rsidRPr="00E260B6">
        <w:rPr>
          <w:b/>
        </w:rPr>
        <w:t>R</w:t>
      </w:r>
      <w:r w:rsidR="00E260B6">
        <w:t>egister</w:t>
      </w:r>
      <w:proofErr w:type="spellEnd"/>
      <w:r w:rsidR="00E260B6">
        <w:t xml:space="preserve">. </w:t>
      </w:r>
      <w:r w:rsidR="00A74077">
        <w:t>Es wird zur B</w:t>
      </w:r>
      <w:r w:rsidR="00A74077">
        <w:t>e</w:t>
      </w:r>
      <w:r w:rsidR="00A74077">
        <w:t>stimmung der Kommu</w:t>
      </w:r>
      <w:r w:rsidR="00E260B6">
        <w:t xml:space="preserve">nikationsgeschwindigkeit, der </w:t>
      </w:r>
      <w:r w:rsidR="00E260B6" w:rsidRPr="00F8403F">
        <w:t>sog</w:t>
      </w:r>
      <w:ins w:id="1033" w:author="Dennis Hohmann" w:date="2012-04-15T02:40:00Z">
        <w:r w:rsidR="00F8403F" w:rsidRPr="00F8403F">
          <w:t>enannten</w:t>
        </w:r>
      </w:ins>
      <w:del w:id="1034" w:author="Dennis Hohmann" w:date="2012-04-15T02:41:00Z">
        <w:r w:rsidR="00E260B6" w:rsidRPr="00F8403F" w:rsidDel="00F8403F">
          <w:delText>.</w:delText>
        </w:r>
      </w:del>
      <w:r w:rsidR="00E260B6" w:rsidRPr="00F8403F">
        <w:t xml:space="preserve"> BAUD</w:t>
      </w:r>
      <w:r w:rsidR="00356418" w:rsidRPr="00F8403F">
        <w:t>,</w:t>
      </w:r>
      <w:r w:rsidR="00E260B6" w:rsidRPr="00F8403F">
        <w:t xml:space="preserve"> mit</w:t>
      </w:r>
      <w:r w:rsidR="00E260B6">
        <w:t xml:space="preserve"> einem </w:t>
      </w:r>
      <w:proofErr w:type="spellStart"/>
      <w:r w:rsidR="00E260B6">
        <w:t>Teiler</w:t>
      </w:r>
      <w:r w:rsidR="00644F84">
        <w:t>wert</w:t>
      </w:r>
      <w:proofErr w:type="spellEnd"/>
      <w:r w:rsidR="00E260B6">
        <w:t xml:space="preserve"> belegt. </w:t>
      </w:r>
      <w:ins w:id="1035" w:author="Dennis Hohmann" w:date="2012-04-14T20:34:00Z">
        <w:r w:rsidR="00111BFC">
          <w:t>Gemäß Datenblatt</w:t>
        </w:r>
        <w:r w:rsidR="00111BFC">
          <w:rPr>
            <w:rStyle w:val="Funotenzeichen"/>
          </w:rPr>
          <w:footnoteReference w:id="13"/>
        </w:r>
        <w:r w:rsidR="00111BFC">
          <w:t xml:space="preserve"> errechnet sich d</w:t>
        </w:r>
      </w:ins>
      <w:del w:id="1039" w:author="Dennis Hohmann" w:date="2012-04-14T20:34:00Z">
        <w:r w:rsidR="00FA54DF" w:rsidDel="00111BFC">
          <w:delText>D</w:delText>
        </w:r>
      </w:del>
      <w:r w:rsidR="00FA54DF">
        <w:t xml:space="preserve">ie </w:t>
      </w:r>
      <w:r w:rsidR="00D9082F">
        <w:t xml:space="preserve">BAUD und </w:t>
      </w:r>
      <w:r w:rsidR="00D9082F" w:rsidRPr="00A74077">
        <w:t>de</w:t>
      </w:r>
      <w:ins w:id="1040" w:author="Dennis Hohmann" w:date="2012-04-14T20:34:00Z">
        <w:r w:rsidR="00111BFC">
          <w:t>r</w:t>
        </w:r>
      </w:ins>
      <w:del w:id="1041" w:author="Dennis Hohmann" w:date="2012-04-14T20:34:00Z">
        <w:r w:rsidR="00D9082F" w:rsidRPr="00A74077" w:rsidDel="00111BFC">
          <w:delText>n</w:delText>
        </w:r>
      </w:del>
      <w:r w:rsidR="00D9082F" w:rsidRPr="00A74077">
        <w:t xml:space="preserve"> </w:t>
      </w:r>
      <w:proofErr w:type="spellStart"/>
      <w:r w:rsidR="00D9082F" w:rsidRPr="00A74077">
        <w:t>Teiler</w:t>
      </w:r>
      <w:r w:rsidR="00644F84">
        <w:t>wert</w:t>
      </w:r>
      <w:proofErr w:type="spellEnd"/>
      <w:r w:rsidR="00644F84">
        <w:t xml:space="preserve"> für</w:t>
      </w:r>
      <w:r w:rsidR="00D9082F" w:rsidRPr="00A74077">
        <w:t xml:space="preserve"> </w:t>
      </w:r>
      <w:proofErr w:type="spellStart"/>
      <w:r w:rsidR="00D9082F" w:rsidRPr="00A74077">
        <w:t>UBRRn</w:t>
      </w:r>
      <w:proofErr w:type="spellEnd"/>
      <w:r w:rsidR="00FA54DF" w:rsidRPr="00A74077">
        <w:t xml:space="preserve"> </w:t>
      </w:r>
      <w:del w:id="1042" w:author="Dennis Hohmann" w:date="2012-04-14T20:34:00Z">
        <w:r w:rsidR="00FA54DF" w:rsidRPr="00A74077" w:rsidDel="00111BFC">
          <w:delText>errechnet sich</w:delText>
        </w:r>
        <w:r w:rsidR="00FA54DF" w:rsidDel="00111BFC">
          <w:delText xml:space="preserve"> </w:delText>
        </w:r>
      </w:del>
      <w:r w:rsidR="00D9082F">
        <w:t>wie folgt</w:t>
      </w:r>
      <w:r w:rsidR="00FA54DF">
        <w:t>:</w:t>
      </w:r>
    </w:p>
    <w:p w14:paraId="25311E5F" w14:textId="77777777" w:rsidR="00D9082F" w:rsidRDefault="00D9082F">
      <w:pPr>
        <w:pStyle w:val="Textkrper"/>
      </w:pPr>
    </w:p>
    <w:p w14:paraId="51F973B2" w14:textId="00AAF4DA" w:rsidR="00FA54DF" w:rsidRPr="00D9082F" w:rsidRDefault="00182D48">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w:del w:id="1043" w:author="Dennis Hohmann" w:date="2012-04-15T02:40:00Z">
                <m:r>
                  <w:rPr>
                    <w:rFonts w:ascii="Cambria Math" w:hAnsi="Cambria Math"/>
                  </w:rPr>
                  <m:t>f</m:t>
                </m:r>
              </w:del>
              <m:sSub>
                <m:sSubPr>
                  <m:ctrlPr>
                    <w:ins w:id="1044" w:author="Dennis Hohmann" w:date="2012-04-15T02:39:00Z">
                      <w:rPr>
                        <w:rFonts w:ascii="Cambria Math" w:hAnsi="Cambria Math"/>
                        <w:i/>
                        <w:iCs/>
                      </w:rPr>
                    </w:ins>
                  </m:ctrlPr>
                </m:sSubPr>
                <m:e>
                  <w:ins w:id="1045" w:author="Dennis Hohmann" w:date="2012-04-15T02:40:00Z">
                    <m:r>
                      <w:rPr>
                        <w:rFonts w:ascii="Cambria Math" w:hAnsi="Cambria Math"/>
                      </w:rPr>
                      <m:t>f</m:t>
                    </m:r>
                  </w:ins>
                </m:e>
                <m:sub>
                  <w:ins w:id="1046" w:author="Dennis Hohmann" w:date="2012-04-15T02:40:00Z">
                    <m:r>
                      <w:rPr>
                        <w:rFonts w:ascii="Cambria Math" w:hAnsi="Cambria Math"/>
                      </w:rPr>
                      <m:t>OSC</m:t>
                    </m:r>
                  </w:ins>
                </m:sub>
              </m:sSub>
              <w:del w:id="1047" w:author="Dennis Hohmann" w:date="2012-04-15T02:39:00Z">
                <m:r>
                  <w:rPr>
                    <w:rFonts w:ascii="Cambria Math" w:hAnsi="Cambria Math"/>
                  </w:rPr>
                  <m:t>OSC</m:t>
                </m:r>
              </w:del>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pPr>
        <w:pStyle w:val="Textkrper"/>
      </w:pPr>
    </w:p>
    <w:p w14:paraId="6A95ED5A" w14:textId="39C61040" w:rsidR="00EC2B45" w:rsidRPr="00E260B6" w:rsidRDefault="00EC2B45">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sSub>
                <m:sSubPr>
                  <m:ctrlPr>
                    <w:ins w:id="1048" w:author="Dennis Hohmann" w:date="2012-04-15T02:40:00Z">
                      <w:rPr>
                        <w:rFonts w:ascii="Cambria Math" w:hAnsi="Cambria Math"/>
                        <w:i/>
                        <w:iCs/>
                      </w:rPr>
                    </w:ins>
                  </m:ctrlPr>
                </m:sSubPr>
                <m:e>
                  <w:ins w:id="1049" w:author="Dennis Hohmann" w:date="2012-04-15T02:40:00Z">
                    <m:r>
                      <w:rPr>
                        <w:rFonts w:ascii="Cambria Math" w:hAnsi="Cambria Math"/>
                      </w:rPr>
                      <m:t>f</m:t>
                    </m:r>
                  </w:ins>
                </m:e>
                <m:sub>
                  <w:ins w:id="1050" w:author="Dennis Hohmann" w:date="2012-04-15T02:40:00Z">
                    <m:r>
                      <w:rPr>
                        <w:rFonts w:ascii="Cambria Math" w:hAnsi="Cambria Math"/>
                      </w:rPr>
                      <m:t>OSC</m:t>
                    </m:r>
                  </w:ins>
                </m:sub>
              </m:sSub>
              <w:del w:id="1051" w:author="Dennis Hohmann" w:date="2012-04-15T02:40:00Z">
                <m:r>
                  <w:rPr>
                    <w:rFonts w:ascii="Cambria Math" w:hAnsi="Cambria Math"/>
                  </w:rPr>
                  <m:t>fOSC</m:t>
                </m:r>
              </w:del>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pPr>
        <w:pStyle w:val="Textkrper"/>
      </w:pPr>
    </w:p>
    <w:p w14:paraId="023729FD" w14:textId="0FF1C17E" w:rsidR="00D9082F" w:rsidRDefault="004C54E6">
      <w:pPr>
        <w:pStyle w:val="Textkrper"/>
      </w:pPr>
      <w:proofErr w:type="spellStart"/>
      <w:r>
        <w:t>f</w:t>
      </w:r>
      <w:r w:rsidRPr="00111BFC">
        <w:rPr>
          <w:vertAlign w:val="subscript"/>
          <w:rPrChange w:id="1052" w:author="Dennis Hohmann" w:date="2012-04-14T20:35:00Z">
            <w:rPr/>
          </w:rPrChange>
        </w:rPr>
        <w:t>OSC</w:t>
      </w:r>
      <w:proofErr w:type="spellEnd"/>
      <w:r>
        <w:t xml:space="preserve"> = Oszillator- oder</w:t>
      </w:r>
      <w:r w:rsidR="00D90A7C">
        <w:t xml:space="preserve"> </w:t>
      </w:r>
      <w:r w:rsidR="007A1B20">
        <w:t>Quarz-Frequenz</w:t>
      </w:r>
    </w:p>
    <w:p w14:paraId="54603A02" w14:textId="41E100E6" w:rsidR="007A1B20" w:rsidRPr="00111BFC" w:rsidRDefault="007A1B20">
      <w:pPr>
        <w:pStyle w:val="Textkrper"/>
      </w:pPr>
      <w:proofErr w:type="spellStart"/>
      <w:r>
        <w:t>UBRR</w:t>
      </w:r>
      <w:r w:rsidRPr="00111BFC">
        <w:t>n</w:t>
      </w:r>
      <w:proofErr w:type="spellEnd"/>
      <w:r>
        <w:t xml:space="preserve"> = Teiler de</w:t>
      </w:r>
      <w:ins w:id="1053" w:author="Dennis Hohmann" w:date="2012-04-14T20:35:00Z">
        <w:r w:rsidR="00111BFC">
          <w:t xml:space="preserve">s </w:t>
        </w:r>
      </w:ins>
      <w:del w:id="1054" w:author="Dennis Hohmann" w:date="2012-04-14T20:35:00Z">
        <w:r w:rsidDel="00111BFC">
          <w:delText>r n-</w:delText>
        </w:r>
      </w:del>
      <w:proofErr w:type="spellStart"/>
      <w:r>
        <w:t>UART</w:t>
      </w:r>
      <w:ins w:id="1055" w:author="Dennis Hohmann" w:date="2012-04-14T20:35:00Z">
        <w:r w:rsidR="00111BFC" w:rsidRPr="00111BFC">
          <w:t>n</w:t>
        </w:r>
      </w:ins>
      <w:proofErr w:type="spellEnd"/>
    </w:p>
    <w:p w14:paraId="29AB5F52" w14:textId="0B0ED41D" w:rsidR="00644F84" w:rsidRDefault="007A1B20">
      <w:pPr>
        <w:pStyle w:val="Textkrper"/>
      </w:pPr>
      <w:r>
        <w:t xml:space="preserve">BAUD = </w:t>
      </w:r>
      <w:del w:id="1056" w:author="Dennis Hohmann" w:date="2012-04-14T20:36:00Z">
        <w:r w:rsidDel="00111BFC">
          <w:delText>Übertragungsfrequenz</w:delText>
        </w:r>
      </w:del>
      <w:ins w:id="1057" w:author="Dennis Hohmann" w:date="2012-04-14T20:36:00Z">
        <w:r w:rsidR="00111BFC">
          <w:t>Schrittgeschwindigkeit</w:t>
        </w:r>
      </w:ins>
    </w:p>
    <w:p w14:paraId="02035F16" w14:textId="7AF1CF51" w:rsidR="007A1B20" w:rsidRDefault="00644F84">
      <w:pPr>
        <w:pStyle w:val="Textkrper"/>
      </w:pPr>
      <w:r>
        <w:t>n = Index der Schnittstelle</w:t>
      </w:r>
    </w:p>
    <w:p w14:paraId="4B5A4979" w14:textId="77777777" w:rsidR="00644F84" w:rsidRDefault="00644F84">
      <w:pPr>
        <w:pStyle w:val="Textkrper"/>
      </w:pPr>
    </w:p>
    <w:p w14:paraId="01B49AC5" w14:textId="77777777" w:rsidR="00F8403F" w:rsidRDefault="00F8403F">
      <w:pPr>
        <w:pStyle w:val="Textkrper"/>
        <w:rPr>
          <w:ins w:id="1058" w:author="Dennis Hohmann" w:date="2012-04-15T02:40:00Z"/>
        </w:rPr>
        <w:pPrChange w:id="1059" w:author="Dennis Hohmann" w:date="2012-04-15T00:39:00Z">
          <w:pPr>
            <w:pStyle w:val="Beschriftung"/>
            <w:ind w:firstLine="2399"/>
          </w:pPr>
        </w:pPrChange>
      </w:pPr>
    </w:p>
    <w:p w14:paraId="08A2384F" w14:textId="77777777" w:rsidR="00F8403F" w:rsidRDefault="00F8403F">
      <w:pPr>
        <w:pStyle w:val="Textkrper"/>
        <w:rPr>
          <w:ins w:id="1060" w:author="Dennis Hohmann" w:date="2012-04-15T02:40:00Z"/>
        </w:rPr>
        <w:pPrChange w:id="1061" w:author="Dennis Hohmann" w:date="2012-04-15T00:39:00Z">
          <w:pPr>
            <w:pStyle w:val="Beschriftung"/>
            <w:ind w:firstLine="2399"/>
          </w:pPr>
        </w:pPrChange>
      </w:pPr>
    </w:p>
    <w:p w14:paraId="7EE97DB0" w14:textId="411AD649" w:rsidR="00716B66" w:rsidRDefault="00D9082F">
      <w:pPr>
        <w:pStyle w:val="Textkrper"/>
        <w:pPrChange w:id="1062" w:author="Dennis Hohmann" w:date="2012-04-15T00:39:00Z">
          <w:pPr>
            <w:pStyle w:val="Beschriftung"/>
            <w:ind w:firstLine="2399"/>
          </w:pPr>
        </w:pPrChange>
      </w:pPr>
      <w:r>
        <w:t>Mit</w:t>
      </w:r>
      <w:r w:rsidR="00EC2B45">
        <w:t xml:space="preserve"> einem</w:t>
      </w:r>
      <w:r>
        <w:t xml:space="preserve"> </w:t>
      </w:r>
      <w:proofErr w:type="spellStart"/>
      <w:r>
        <w:t>f</w:t>
      </w:r>
      <w:r w:rsidRPr="00BE0580">
        <w:rPr>
          <w:vertAlign w:val="subscript"/>
          <w:rPrChange w:id="1063" w:author="Dennis Hohmann" w:date="2012-04-14T20:37:00Z">
            <w:rPr>
              <w:b w:val="0"/>
            </w:rPr>
          </w:rPrChange>
        </w:rPr>
        <w:t>OSC</w:t>
      </w:r>
      <w:proofErr w:type="spellEnd"/>
      <w:r>
        <w:t xml:space="preserve"> = </w:t>
      </w:r>
      <w:r w:rsidR="00EC2B45">
        <w:t>20</w:t>
      </w:r>
      <w:ins w:id="1064" w:author="Dennis Hohmann" w:date="2012-04-15T02:41:00Z">
        <w:r w:rsidR="009D35E7">
          <w:t> </w:t>
        </w:r>
      </w:ins>
      <w:r w:rsidR="00EC2B45">
        <w:t xml:space="preserve">MHz Quarz </w:t>
      </w:r>
      <w:r>
        <w:t>errechnet</w:t>
      </w:r>
      <w:r w:rsidR="00EC2B45">
        <w:t xml:space="preserve"> </w:t>
      </w:r>
      <w:r>
        <w:t xml:space="preserve">sich </w:t>
      </w:r>
      <w:del w:id="1065" w:author="Dennis Hohmann" w:date="2012-04-14T20:38:00Z">
        <w:r w:rsidDel="00BE0580">
          <w:delText xml:space="preserve">ein </w:delText>
        </w:r>
      </w:del>
      <w:ins w:id="1066" w:author="Dennis Hohmann" w:date="2012-04-14T20:38:00Z">
        <w:r w:rsidR="00BE0580">
          <w:t xml:space="preserve">für </w:t>
        </w:r>
      </w:ins>
      <w:del w:id="1067" w:author="Dennis Hohmann" w:date="2012-04-14T20:39:00Z">
        <w:r w:rsidDel="00BE0580">
          <w:delText>UBRRn</w:delText>
        </w:r>
      </w:del>
      <w:ins w:id="1068" w:author="Dennis Hohmann" w:date="2012-04-14T20:39:00Z">
        <w:r w:rsidR="00BE0580">
          <w:t xml:space="preserve">den Teiler </w:t>
        </w:r>
      </w:ins>
      <w:ins w:id="1069" w:author="Dennis Hohmann" w:date="2012-04-14T20:38:00Z">
        <w:r w:rsidR="00BE0580">
          <w:t xml:space="preserve">ein Wert </w:t>
        </w:r>
      </w:ins>
      <w:del w:id="1070" w:author="Dennis Hohmann" w:date="2012-04-14T20:38:00Z">
        <w:r w:rsidDel="00BE0580">
          <w:delText xml:space="preserve"> </w:delText>
        </w:r>
      </w:del>
      <w:r>
        <w:t>von 4,425.</w:t>
      </w:r>
      <w:r w:rsidR="00EC2B45">
        <w:t xml:space="preserve"> </w:t>
      </w:r>
      <w:r>
        <w:t xml:space="preserve">Dieser Wert muss zunächst </w:t>
      </w:r>
      <w:r w:rsidR="00EC2B45">
        <w:t xml:space="preserve">gerundet </w:t>
      </w:r>
      <w:r>
        <w:t xml:space="preserve">werden, um </w:t>
      </w:r>
      <w:r w:rsidR="00EC2B45">
        <w:t xml:space="preserve">als Integer in </w:t>
      </w:r>
      <w:proofErr w:type="spellStart"/>
      <w:r w:rsidR="00EC2B45">
        <w:t>UBRRn</w:t>
      </w:r>
      <w:proofErr w:type="spellEnd"/>
      <w:r w:rsidR="00EC2B45">
        <w:t xml:space="preserve"> geladen</w:t>
      </w:r>
      <w:r>
        <w:t xml:space="preserve"> werden zu kö</w:t>
      </w:r>
      <w:r>
        <w:t>n</w:t>
      </w:r>
      <w:r>
        <w:t>nen</w:t>
      </w:r>
      <w:r w:rsidR="007D3BF2">
        <w:t>. Die Gegenrechnung mit UBRR1</w:t>
      </w:r>
      <w:r w:rsidR="00EC2B45">
        <w:t xml:space="preserve"> = 4 ergibt eine BAUD von 250</w:t>
      </w:r>
      <w:ins w:id="1071" w:author="Dennis Hohmann" w:date="2012-04-15T02:42:00Z">
        <w:r w:rsidR="009D35E7">
          <w:t> </w:t>
        </w:r>
      </w:ins>
      <w:r w:rsidR="00EC2B45">
        <w:t>k</w:t>
      </w:r>
      <w:r w:rsidR="00CA189D">
        <w:t>bps</w:t>
      </w:r>
      <w:r w:rsidR="00EC2B45">
        <w:t>. Der hieraus r</w:t>
      </w:r>
      <w:r w:rsidR="00EC2B45">
        <w:t>e</w:t>
      </w:r>
      <w:r w:rsidR="00EC2B45">
        <w:t>sult</w:t>
      </w:r>
      <w:r>
        <w:t>ierende Frequenzversatz von mehr 8</w:t>
      </w:r>
      <w:ins w:id="1072" w:author="Dennis Hohmann" w:date="2012-04-15T02:42:00Z">
        <w:r w:rsidR="009D35E7">
          <w:t> </w:t>
        </w:r>
      </w:ins>
      <w:del w:id="1073" w:author="Dennis Hohmann" w:date="2012-04-15T02:42:00Z">
        <w:r w:rsidDel="009D35E7">
          <w:delText xml:space="preserve"> </w:delText>
        </w:r>
      </w:del>
      <w:r w:rsidR="00EC2B45">
        <w:t xml:space="preserve">% liegt </w:t>
      </w:r>
      <w:del w:id="1074" w:author="Dennis Hohmann" w:date="2012-04-14T20:37:00Z">
        <w:r w:rsidDel="00BE0580">
          <w:delText xml:space="preserve">außerhalb </w:delText>
        </w:r>
      </w:del>
      <w:ins w:id="1075" w:author="Dennis Hohmann" w:date="2012-04-14T20:37:00Z">
        <w:r w:rsidR="00BE0580">
          <w:t xml:space="preserve">oberhalb </w:t>
        </w:r>
      </w:ins>
      <w:r>
        <w:t>des zulässigen Versatzes von 3</w:t>
      </w:r>
      <w:ins w:id="1076" w:author="Dennis Hohmann" w:date="2012-04-15T02:42:00Z">
        <w:r w:rsidR="009D35E7">
          <w:t> </w:t>
        </w:r>
      </w:ins>
      <w:r>
        <w:t>%. Mit dem hier verwendeten</w:t>
      </w:r>
      <w:r w:rsidR="00CA189D">
        <w:t>, 18,432</w:t>
      </w:r>
      <w:r>
        <w:t>MHz</w:t>
      </w:r>
      <w:r w:rsidR="00CA189D">
        <w:t>, Quarz</w:t>
      </w:r>
      <w:r>
        <w:t xml:space="preserve"> ergibt sich rechnerischer Versatz von 0</w:t>
      </w:r>
      <w:ins w:id="1077" w:author="Dennis Hohmann" w:date="2012-04-15T02:42:00Z">
        <w:r w:rsidR="009D35E7">
          <w:t> </w:t>
        </w:r>
      </w:ins>
      <w:r>
        <w:t>%.</w:t>
      </w:r>
      <w:r w:rsidR="00CA189D">
        <w:t xml:space="preserve"> Auch die UART0, </w:t>
      </w:r>
      <w:r w:rsidR="007D3BF2" w:rsidRPr="006D50EA">
        <w:t>mit einer BAUD v</w:t>
      </w:r>
      <w:r w:rsidR="007D3BF2">
        <w:t xml:space="preserve">on </w:t>
      </w:r>
      <w:r w:rsidR="00CA189D">
        <w:t>9,6kbps, hat mit diesem Quarz einen Versatz von 0</w:t>
      </w:r>
      <w:ins w:id="1078" w:author="Dennis Hohmann" w:date="2012-04-15T02:42:00Z">
        <w:r w:rsidR="009D35E7">
          <w:t> </w:t>
        </w:r>
      </w:ins>
      <w:r w:rsidR="00CA189D">
        <w:t xml:space="preserve">%. </w:t>
      </w:r>
    </w:p>
    <w:p w14:paraId="1A953D26" w14:textId="77777777" w:rsidR="00E260B6" w:rsidRDefault="00E260B6">
      <w:pPr>
        <w:pStyle w:val="Textkrper"/>
      </w:pPr>
    </w:p>
    <w:p w14:paraId="64F1DF07" w14:textId="2028BF31" w:rsidR="005E05E6" w:rsidRDefault="00982584">
      <w:pPr>
        <w:pStyle w:val="Textkrper"/>
      </w:pPr>
      <w:r w:rsidRPr="009D35E7">
        <w:t>Der Watchdog</w:t>
      </w:r>
      <w:r w:rsidR="005B46A1">
        <w:t xml:space="preserve"> ist</w:t>
      </w:r>
      <w:ins w:id="1079" w:author="Dennis Hohmann" w:date="2012-04-14T20:44:00Z">
        <w:r w:rsidR="00B30EC3" w:rsidRPr="009D35E7">
          <w:rPr>
            <w:rPrChange w:id="1080" w:author="Dennis Hohmann" w:date="2012-04-15T02:43:00Z">
              <w:rPr>
                <w:highlight w:val="red"/>
              </w:rPr>
            </w:rPrChange>
          </w:rPr>
          <w:t xml:space="preserve"> </w:t>
        </w:r>
      </w:ins>
      <w:ins w:id="1081" w:author="Dennis Hohmann" w:date="2012-04-15T02:43:00Z">
        <w:r w:rsidR="009D35E7" w:rsidRPr="009D35E7">
          <w:rPr>
            <w:rPrChange w:id="1082" w:author="Dennis Hohmann" w:date="2012-04-15T02:43:00Z">
              <w:rPr>
                <w:highlight w:val="red"/>
              </w:rPr>
            </w:rPrChange>
          </w:rPr>
          <w:t>deaktiviert</w:t>
        </w:r>
      </w:ins>
      <w:del w:id="1083" w:author="Dennis Hohmann" w:date="2012-04-14T20:44:00Z">
        <w:r w:rsidRPr="009D35E7" w:rsidDel="00B30EC3">
          <w:delText xml:space="preserve"> </w:delText>
        </w:r>
      </w:del>
      <w:del w:id="1084" w:author="Dennis Hohmann" w:date="2012-04-14T20:41:00Z">
        <w:r w:rsidRPr="009D35E7" w:rsidDel="008052E9">
          <w:delText xml:space="preserve">ist </w:delText>
        </w:r>
      </w:del>
      <w:del w:id="1085" w:author="Dennis Hohmann" w:date="2012-04-14T20:45:00Z">
        <w:r w:rsidRPr="009D35E7" w:rsidDel="00B30EC3">
          <w:delText>deaktiviert</w:delText>
        </w:r>
      </w:del>
      <w:r w:rsidRPr="009D35E7">
        <w:t xml:space="preserve">. </w:t>
      </w:r>
      <w:ins w:id="1086" w:author="Dennis Hohmann" w:date="2012-04-15T02:43:00Z">
        <w:r w:rsidR="009D35E7">
          <w:t>Ein Absturz des Programms hat kein</w:t>
        </w:r>
      </w:ins>
      <w:r w:rsidR="005B46A1">
        <w:t>en</w:t>
      </w:r>
      <w:ins w:id="1087" w:author="Dennis Hohmann" w:date="2012-04-15T02:43:00Z">
        <w:r w:rsidR="009D35E7">
          <w:t xml:space="preserve"> unkontrollierten Z</w:t>
        </w:r>
        <w:r w:rsidR="009D35E7">
          <w:t>u</w:t>
        </w:r>
        <w:r w:rsidR="009D35E7">
          <w:t xml:space="preserve">stand </w:t>
        </w:r>
      </w:ins>
      <w:ins w:id="1088" w:author="Dennis Hohmann" w:date="2012-04-15T02:44:00Z">
        <w:r w:rsidR="009D35E7">
          <w:t xml:space="preserve">der Maschine </w:t>
        </w:r>
      </w:ins>
      <w:ins w:id="1089" w:author="Dennis Hohmann" w:date="2012-04-15T02:43:00Z">
        <w:r w:rsidR="009D35E7">
          <w:t xml:space="preserve">zur Folge. </w:t>
        </w:r>
      </w:ins>
      <w:del w:id="1090" w:author="Dennis Hohmann" w:date="2012-04-15T02:43:00Z">
        <w:r w:rsidRPr="009D35E7" w:rsidDel="009D35E7">
          <w:delText xml:space="preserve">Bei einem Absturz des Programms </w:delText>
        </w:r>
      </w:del>
      <w:del w:id="1091" w:author="Dennis Hohmann" w:date="2012-04-14T20:44:00Z">
        <w:r w:rsidRPr="009D35E7" w:rsidDel="00B30EC3">
          <w:delText xml:space="preserve">hat </w:delText>
        </w:r>
      </w:del>
      <w:del w:id="1092" w:author="Dennis Hohmann" w:date="2012-04-15T02:43:00Z">
        <w:r w:rsidRPr="009D35E7" w:rsidDel="009D35E7">
          <w:delText xml:space="preserve">dies, wie bei einem Reset, der Neustart des Programms zu Folge. </w:delText>
        </w:r>
      </w:del>
      <w:r w:rsidRPr="009D35E7">
        <w:t>Nach</w:t>
      </w:r>
      <w:r w:rsidRPr="00B30EC3">
        <w:t xml:space="preserve"> der Systeminitialisierung wartet das Programm </w:t>
      </w:r>
      <w:r w:rsidR="006E092B" w:rsidRPr="00B30EC3">
        <w:t>auf Eing</w:t>
      </w:r>
      <w:r w:rsidR="006E092B" w:rsidRPr="00B30EC3">
        <w:t>a</w:t>
      </w:r>
      <w:r w:rsidR="006E092B" w:rsidRPr="00B30EC3">
        <w:t>ben durch den Benutzer und ist somit in einem stabilen Zustand.</w:t>
      </w:r>
      <w:r w:rsidRPr="00B30EC3">
        <w:t xml:space="preserve"> Außerdem ist eine aut</w:t>
      </w:r>
      <w:r w:rsidRPr="00B30EC3">
        <w:t>o</w:t>
      </w:r>
      <w:r w:rsidRPr="00B30EC3">
        <w:t>matischer Reset durch den Watchdog während de</w:t>
      </w:r>
      <w:ins w:id="1093" w:author="Dennis Hohmann" w:date="2012-04-15T02:45:00Z">
        <w:r w:rsidR="008A11E0">
          <w:t>s</w:t>
        </w:r>
      </w:ins>
      <w:del w:id="1094" w:author="Dennis Hohmann" w:date="2012-04-15T02:45:00Z">
        <w:r w:rsidRPr="00B30EC3" w:rsidDel="008A11E0">
          <w:delText>m</w:delText>
        </w:r>
      </w:del>
      <w:r w:rsidRPr="00B30EC3">
        <w:t xml:space="preserve"> Debuggen</w:t>
      </w:r>
      <w:ins w:id="1095" w:author="Dennis Hohmann" w:date="2012-04-15T02:45:00Z">
        <w:r w:rsidR="008A11E0">
          <w:t>s</w:t>
        </w:r>
      </w:ins>
      <w:r>
        <w:t xml:space="preserve"> nicht von Vorteil, da hier die Gründe für den Absturz nachträglich nicht mehr ersichtlich sind. Die Spannung</w:t>
      </w:r>
      <w:r>
        <w:t>s</w:t>
      </w:r>
      <w:r>
        <w:t>versorgung ist für den stationären Betrieb ausgelegt, daher wird nicht mit einem „</w:t>
      </w:r>
      <w:r w:rsidR="00013F7F">
        <w:t>Brown-Out</w:t>
      </w:r>
      <w:r>
        <w:t xml:space="preserve">“, dem </w:t>
      </w:r>
      <w:ins w:id="1096" w:author="Dennis Hohmann" w:date="2012-04-15T02:44:00Z">
        <w:r w:rsidR="008A11E0">
          <w:t>A</w:t>
        </w:r>
      </w:ins>
      <w:del w:id="1097" w:author="Dennis Hohmann" w:date="2012-04-15T02:44:00Z">
        <w:r w:rsidDel="008A11E0">
          <w:delText>a</w:delText>
        </w:r>
      </w:del>
      <w:r>
        <w:t xml:space="preserve">bsinken der Versorgungsspannung, gerechnet. Daher wird hier </w:t>
      </w:r>
      <w:r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Ausführen einze</w:t>
      </w:r>
      <w:r w:rsidR="006E092B">
        <w:t>l</w:t>
      </w:r>
      <w:r w:rsidR="006E092B">
        <w:t xml:space="preserve">ner Befehle direkt im Controller, das sog. Source-Stepping. </w:t>
      </w:r>
      <w:r w:rsidR="00E3045D">
        <w:t xml:space="preserve">Die </w:t>
      </w:r>
      <w:r w:rsidR="00E3045D" w:rsidRPr="00BB7DB6">
        <w:t>Boot-Sector-Si</w:t>
      </w:r>
      <w:r w:rsidR="00E3045D">
        <w:t xml:space="preserve">ze </w:t>
      </w:r>
      <w:del w:id="1098" w:author="Dennis Hohmann" w:date="2012-04-14T20:49:00Z">
        <w:r w:rsidR="00E3045D" w:rsidDel="00E72342">
          <w:delText xml:space="preserve">wurde </w:delText>
        </w:r>
      </w:del>
      <w:ins w:id="1099" w:author="Dennis Hohmann" w:date="2012-04-14T20:49:00Z">
        <w:r w:rsidR="00E72342">
          <w:t xml:space="preserve">ist </w:t>
        </w:r>
      </w:ins>
      <w:r w:rsidR="00E3045D">
        <w:t xml:space="preserve">auf </w:t>
      </w:r>
      <w:ins w:id="1100" w:author="Dennis Hohmann" w:date="2012-04-14T20:49:00Z">
        <w:r w:rsidR="00E72342">
          <w:t xml:space="preserve">dem </w:t>
        </w:r>
      </w:ins>
      <w:r w:rsidR="00E3045D">
        <w:t>Standar</w:t>
      </w:r>
      <w:ins w:id="1101" w:author="Dennis Hohmann" w:date="2012-04-14T20:49:00Z">
        <w:r w:rsidR="00E72342">
          <w:t>t</w:t>
        </w:r>
      </w:ins>
      <w:del w:id="1102" w:author="Dennis Hohmann" w:date="2012-04-14T20:49:00Z">
        <w:r w:rsidR="00E3045D" w:rsidDel="00E72342">
          <w:delText>d</w:delText>
        </w:r>
      </w:del>
      <w:ins w:id="1103" w:author="Dennis Hohmann" w:date="2012-04-14T20:49:00Z">
        <w:r w:rsidR="00E72342">
          <w:t>wert</w:t>
        </w:r>
      </w:ins>
      <w:r w:rsidR="00E3045D">
        <w:t xml:space="preserve"> </w:t>
      </w:r>
      <w:ins w:id="1104" w:author="Dennis Hohmann" w:date="2012-04-14T20:49:00Z">
        <w:r w:rsidR="00E72342">
          <w:t xml:space="preserve">von </w:t>
        </w:r>
      </w:ins>
      <w:r w:rsidR="00E3045D">
        <w:t xml:space="preserve">4096 Byte belassen. </w:t>
      </w:r>
      <w:r w:rsidR="0003747B">
        <w:t>Aus diesen Einstellungen</w:t>
      </w:r>
      <w:r w:rsidR="005E05E6" w:rsidRPr="00BB7DB6">
        <w:t xml:space="preserve"> ergeben sich fo</w:t>
      </w:r>
      <w:r w:rsidR="005E05E6" w:rsidRPr="00BB7DB6">
        <w:t>l</w:t>
      </w:r>
      <w:r w:rsidR="005E05E6" w:rsidRPr="00BB7DB6">
        <w:t>gende Fuses und Lockbit</w:t>
      </w:r>
      <w:r w:rsidR="00E3045D">
        <w:t>s</w:t>
      </w:r>
      <w:r w:rsidR="005E05E6" w:rsidRPr="00BB7DB6">
        <w:t>:</w:t>
      </w:r>
    </w:p>
    <w:p w14:paraId="0DD3CBBD" w14:textId="77777777" w:rsidR="005256FE" w:rsidRPr="00BB7DB6" w:rsidRDefault="005256FE">
      <w:pPr>
        <w:pStyle w:val="Textkrper"/>
      </w:pPr>
    </w:p>
    <w:p w14:paraId="644F23D7" w14:textId="3B2406E8" w:rsidR="005E05E6" w:rsidRPr="009C551C" w:rsidRDefault="005E05E6">
      <w:pPr>
        <w:pStyle w:val="Textkrper"/>
        <w:numPr>
          <w:ilvl w:val="0"/>
          <w:numId w:val="3"/>
        </w:numPr>
        <w:pPrChange w:id="1105" w:author="Dennis Hohmann" w:date="2012-04-15T00:39:00Z">
          <w:pPr>
            <w:pStyle w:val="Textkrper"/>
          </w:pPr>
        </w:pPrChange>
      </w:pPr>
      <w:r w:rsidRPr="009C551C">
        <w:t>Extended:</w:t>
      </w:r>
      <w:r w:rsidRPr="009C551C">
        <w:tab/>
      </w:r>
      <w:r w:rsidRPr="009C551C">
        <w:rPr>
          <w:b/>
        </w:rPr>
        <w:t>0xFF</w:t>
      </w:r>
    </w:p>
    <w:p w14:paraId="2DFC17A6" w14:textId="101DE0B4" w:rsidR="005E05E6" w:rsidRPr="009C551C" w:rsidRDefault="005E05E6">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1106" w:name="_Vinculum_vDrive2_Firmware"/>
      <w:bookmarkStart w:id="1107" w:name="_Toc196133440"/>
      <w:bookmarkEnd w:id="1106"/>
      <w:r w:rsidR="000C2306">
        <w:t xml:space="preserve">Vinculum </w:t>
      </w:r>
      <w:r w:rsidR="00B0341A">
        <w:t>VDrive2</w:t>
      </w:r>
      <w:r w:rsidR="00EF798F">
        <w:t xml:space="preserve"> Firmware 3.68</w:t>
      </w:r>
      <w:bookmarkEnd w:id="1107"/>
    </w:p>
    <w:p w14:paraId="0C50CEF7" w14:textId="77777777" w:rsidR="00BB7DB6" w:rsidRDefault="00BB7DB6">
      <w:pPr>
        <w:pStyle w:val="Textkrper"/>
        <w:pPrChange w:id="1108" w:author="Dennis Hohmann" w:date="2012-04-15T00:39:00Z">
          <w:pPr>
            <w:pStyle w:val="Textkrper"/>
            <w:numPr>
              <w:numId w:val="3"/>
            </w:numPr>
            <w:ind w:left="720" w:hanging="360"/>
          </w:pPr>
        </w:pPrChange>
      </w:pPr>
    </w:p>
    <w:p w14:paraId="50CAA168" w14:textId="396B96F6" w:rsidR="00D83822" w:rsidRDefault="006E092B">
      <w:pPr>
        <w:pStyle w:val="Textkrper"/>
        <w:rPr>
          <w:ins w:id="1109" w:author="Dennis Hohmann" w:date="2012-04-15T02:58:00Z"/>
        </w:rPr>
        <w:pPrChange w:id="1110" w:author="Dennis Hohmann" w:date="2012-04-15T00:39:00Z">
          <w:pPr>
            <w:ind w:left="0" w:firstLine="0"/>
          </w:pPr>
        </w:pPrChange>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t>
      </w:r>
      <w:del w:id="1111" w:author="Dennis Hohmann" w:date="2012-04-14T20:50:00Z">
        <w:r w:rsidR="00D73583" w:rsidRPr="006E092B" w:rsidDel="00947754">
          <w:delText xml:space="preserve">wurde </w:delText>
        </w:r>
      </w:del>
      <w:ins w:id="1112" w:author="Dennis Hohmann" w:date="2012-04-14T20:50:00Z">
        <w:r w:rsidR="00947754">
          <w:t>wird</w:t>
        </w:r>
        <w:r w:rsidR="00947754" w:rsidRPr="006E092B">
          <w:t xml:space="preserve"> </w:t>
        </w:r>
      </w:ins>
      <w:r w:rsidR="00D73583" w:rsidRPr="006E092B">
        <w:t>mit dem Vinculum Firmware Customiser</w:t>
      </w:r>
      <w:r w:rsidR="00D73583">
        <w:t xml:space="preserve"> wie folgt konfiguriert:</w:t>
      </w:r>
    </w:p>
    <w:p w14:paraId="4DE4EB43" w14:textId="77777777" w:rsidR="0005489F" w:rsidRDefault="0005489F">
      <w:pPr>
        <w:pStyle w:val="Textkrper"/>
        <w:pPrChange w:id="1113" w:author="Dennis Hohmann" w:date="2012-04-15T00:39:00Z">
          <w:pPr>
            <w:ind w:left="0" w:firstLine="0"/>
          </w:pPr>
        </w:pPrChange>
      </w:pPr>
    </w:p>
    <w:p w14:paraId="56DC799E" w14:textId="0FEE5B42" w:rsidR="00D73583" w:rsidRDefault="00D10886">
      <w:pPr>
        <w:pStyle w:val="Textkrper"/>
        <w:numPr>
          <w:ilvl w:val="0"/>
          <w:numId w:val="8"/>
        </w:numPr>
        <w:pPrChange w:id="1114" w:author="Dennis Hohmann" w:date="2012-04-15T00:39:00Z">
          <w:pPr>
            <w:ind w:left="0" w:firstLine="0"/>
          </w:pPr>
        </w:pPrChange>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pPr>
        <w:pStyle w:val="Textkrper"/>
        <w:numPr>
          <w:ilvl w:val="0"/>
          <w:numId w:val="8"/>
        </w:numPr>
      </w:pPr>
      <w:proofErr w:type="spellStart"/>
      <w:r>
        <w:t>Stop</w:t>
      </w:r>
      <w:proofErr w:type="spellEnd"/>
      <w:r w:rsidR="00D73583">
        <w:t>-Bit:</w:t>
      </w:r>
      <w:r w:rsidR="00D73583">
        <w:tab/>
      </w:r>
      <w:r w:rsidR="00D73583">
        <w:tab/>
      </w:r>
      <w:r w:rsidR="00D73583">
        <w:tab/>
      </w:r>
      <w:r w:rsidR="00D73583" w:rsidRPr="00D10886">
        <w:rPr>
          <w:b/>
        </w:rPr>
        <w:t>1-Bit</w:t>
      </w:r>
    </w:p>
    <w:p w14:paraId="3F344790" w14:textId="5F714827" w:rsidR="00D73583" w:rsidRPr="00D10886" w:rsidRDefault="00D73583">
      <w:pPr>
        <w:pStyle w:val="Textkrper"/>
        <w:numPr>
          <w:ilvl w:val="0"/>
          <w:numId w:val="8"/>
        </w:numPr>
      </w:pPr>
      <w:proofErr w:type="spellStart"/>
      <w:r>
        <w:t>Pari</w:t>
      </w:r>
      <w:r w:rsidR="00630535">
        <w:t>ty</w:t>
      </w:r>
      <w:proofErr w:type="spellEnd"/>
      <w:r w:rsidR="00630535">
        <w:t xml:space="preserve"> &amp; Flow-</w:t>
      </w:r>
      <w:proofErr w:type="spellStart"/>
      <w:r w:rsidR="00630535">
        <w:t>Control</w:t>
      </w:r>
      <w:proofErr w:type="spellEnd"/>
      <w:r>
        <w:t>:</w:t>
      </w:r>
      <w:r>
        <w:tab/>
      </w:r>
      <w:r w:rsidR="00D10886" w:rsidRPr="00D10886">
        <w:rPr>
          <w:b/>
        </w:rPr>
        <w:t>NONE</w:t>
      </w:r>
    </w:p>
    <w:p w14:paraId="079E4088" w14:textId="70CF82AA" w:rsidR="00D10886" w:rsidRDefault="00D10886">
      <w:pPr>
        <w:pStyle w:val="Textkrper"/>
        <w:numPr>
          <w:ilvl w:val="0"/>
          <w:numId w:val="8"/>
        </w:numPr>
      </w:pPr>
      <w:r>
        <w:t>Input Mode</w:t>
      </w:r>
      <w:r w:rsidR="006E092B">
        <w:t xml:space="preserve"> </w:t>
      </w:r>
      <w:r w:rsidR="006E092B">
        <w:tab/>
      </w:r>
      <w:r w:rsidR="006E092B">
        <w:tab/>
      </w:r>
      <w:r w:rsidR="006E092B">
        <w:tab/>
      </w:r>
      <w:r w:rsidR="006E092B" w:rsidRPr="00314FFE">
        <w:rPr>
          <w:b/>
          <w:rPrChange w:id="1115" w:author="Dennis Hohmann" w:date="2012-04-15T02:45:00Z">
            <w:rPr/>
          </w:rPrChange>
        </w:rPr>
        <w:t>IPA-Mode (ASCII)</w:t>
      </w:r>
    </w:p>
    <w:p w14:paraId="295E6636" w14:textId="27695BAA" w:rsidR="00D10886" w:rsidRPr="00BB7C55" w:rsidRDefault="00D10886">
      <w:pPr>
        <w:pStyle w:val="Textkrper"/>
        <w:numPr>
          <w:ilvl w:val="0"/>
          <w:numId w:val="8"/>
        </w:numPr>
      </w:pPr>
      <w:r>
        <w:t>Command Mode</w:t>
      </w:r>
      <w:r w:rsidR="006E092B">
        <w:t xml:space="preserve"> </w:t>
      </w:r>
      <w:r w:rsidR="006E092B">
        <w:tab/>
      </w:r>
      <w:r w:rsidR="006E092B">
        <w:tab/>
      </w:r>
      <w:r w:rsidR="006E092B" w:rsidRPr="00314FFE">
        <w:rPr>
          <w:b/>
          <w:rPrChange w:id="1116" w:author="Dennis Hohmann" w:date="2012-04-15T02:45:00Z">
            <w:rPr/>
          </w:rPrChange>
        </w:rPr>
        <w:t>SCS (Short Command Set Mode)</w:t>
      </w:r>
    </w:p>
    <w:p w14:paraId="2583F6B1" w14:textId="77E44A79" w:rsidR="00D10886" w:rsidRDefault="00D10886">
      <w:pPr>
        <w:pStyle w:val="Textkrper"/>
        <w:numPr>
          <w:ilvl w:val="0"/>
          <w:numId w:val="8"/>
        </w:numPr>
      </w:pPr>
      <w:r>
        <w:t>LEDs Flash on Power-on:</w:t>
      </w:r>
      <w:r>
        <w:tab/>
      </w:r>
      <w:r w:rsidRPr="00D10886">
        <w:rPr>
          <w:b/>
        </w:rPr>
        <w:t>Aktive</w:t>
      </w:r>
    </w:p>
    <w:p w14:paraId="2C17888D" w14:textId="0C09F70D" w:rsidR="00D10886" w:rsidRPr="00295158" w:rsidRDefault="00D10886">
      <w:pPr>
        <w:pStyle w:val="Textkrper"/>
        <w:numPr>
          <w:ilvl w:val="0"/>
          <w:numId w:val="8"/>
        </w:numPr>
      </w:pPr>
      <w:r>
        <w:t>Show Prompt:</w:t>
      </w:r>
      <w:r>
        <w:tab/>
      </w:r>
      <w:r>
        <w:tab/>
      </w:r>
      <w:r w:rsidRPr="00D10886">
        <w:rPr>
          <w:b/>
        </w:rPr>
        <w:t>Aktive</w:t>
      </w:r>
    </w:p>
    <w:p w14:paraId="51008CD4" w14:textId="258591E5" w:rsidR="00D73583" w:rsidRPr="00C2549F" w:rsidRDefault="00295158">
      <w:pPr>
        <w:pStyle w:val="Textkrper"/>
        <w:numPr>
          <w:ilvl w:val="0"/>
          <w:numId w:val="8"/>
        </w:numPr>
      </w:pPr>
      <w:r w:rsidRPr="00295158">
        <w:t>Firmware Code</w:t>
      </w:r>
      <w:r>
        <w:rPr>
          <w:b/>
        </w:rPr>
        <w:tab/>
      </w:r>
      <w:r>
        <w:rPr>
          <w:b/>
        </w:rPr>
        <w:tab/>
        <w:t>003</w:t>
      </w:r>
    </w:p>
    <w:p w14:paraId="2259A68C" w14:textId="77777777" w:rsidR="00E966EF" w:rsidRDefault="00E966EF">
      <w:pPr>
        <w:pStyle w:val="Textkrper"/>
        <w:pPrChange w:id="1117" w:author="Dennis Hohmann" w:date="2012-04-15T00:39:00Z">
          <w:pPr>
            <w:pStyle w:val="Textkrper"/>
            <w:numPr>
              <w:numId w:val="8"/>
            </w:numPr>
            <w:ind w:left="720" w:hanging="360"/>
          </w:pPr>
        </w:pPrChange>
      </w:pPr>
    </w:p>
    <w:p w14:paraId="645716B5" w14:textId="7C0F1363" w:rsidR="00E966EF" w:rsidRDefault="00E966EF" w:rsidP="00E966EF">
      <w:pPr>
        <w:pStyle w:val="berschrift3"/>
      </w:pPr>
      <w:bookmarkStart w:id="1118" w:name="_Toc196133441"/>
      <w:r>
        <w:t>EAGLE</w:t>
      </w:r>
      <w:bookmarkEnd w:id="1118"/>
    </w:p>
    <w:p w14:paraId="4A776423" w14:textId="77777777" w:rsidR="00403705" w:rsidRDefault="00403705" w:rsidP="00403705"/>
    <w:p w14:paraId="2BB6E75B" w14:textId="6A6AE7D1" w:rsidR="00403705" w:rsidDel="008A47EC" w:rsidRDefault="00403705">
      <w:pPr>
        <w:pStyle w:val="Textkrper"/>
        <w:rPr>
          <w:del w:id="1119" w:author="Dennis Hohmann" w:date="2012-04-14T20:52:00Z"/>
        </w:rPr>
        <w:pPrChange w:id="1120" w:author="Dennis Hohmann" w:date="2012-04-15T00:39:00Z">
          <w:pPr>
            <w:keepNext/>
            <w:jc w:val="center"/>
          </w:pPr>
        </w:pPrChange>
      </w:pPr>
      <w:del w:id="1121" w:author="Dennis Hohmann" w:date="2012-04-14T20:52:00Z">
        <w:r w:rsidRPr="006D50EA" w:rsidDel="008A47EC">
          <w:rPr>
            <w:noProof/>
            <w:lang w:eastAsia="de-DE"/>
          </w:rPr>
          <w:drawing>
            <wp:inline distT="0" distB="0" distL="0" distR="0" wp14:anchorId="28FD58ED" wp14:editId="224C2EAB">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1">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del>
    </w:p>
    <w:p w14:paraId="61495C5E" w14:textId="6963D378" w:rsidR="00403705" w:rsidRPr="00403705" w:rsidDel="008A47EC" w:rsidRDefault="00403705">
      <w:pPr>
        <w:pStyle w:val="Textkrper"/>
        <w:rPr>
          <w:del w:id="1122" w:author="Dennis Hohmann" w:date="2012-04-14T20:52:00Z"/>
        </w:rPr>
        <w:pPrChange w:id="1123" w:author="Dennis Hohmann" w:date="2012-04-15T00:39:00Z">
          <w:pPr>
            <w:pStyle w:val="Beschriftung"/>
            <w:jc w:val="center"/>
          </w:pPr>
        </w:pPrChange>
      </w:pPr>
      <w:del w:id="1124" w:author="Dennis Hohmann" w:date="2012-04-14T20:52:00Z">
        <w:r w:rsidDel="008A47EC">
          <w:delText xml:space="preserve">Abbildung </w:delText>
        </w:r>
        <w:r w:rsidR="002F6ABA" w:rsidDel="008A47EC">
          <w:rPr>
            <w:bCs w:val="0"/>
          </w:rPr>
          <w:fldChar w:fldCharType="begin"/>
        </w:r>
        <w:r w:rsidR="002F6ABA" w:rsidDel="008A47EC">
          <w:delInstrText xml:space="preserve"> STYLEREF 2 \s </w:delInstrText>
        </w:r>
        <w:r w:rsidR="002F6ABA" w:rsidDel="008A47EC">
          <w:rPr>
            <w:bCs w:val="0"/>
          </w:rPr>
          <w:fldChar w:fldCharType="separate"/>
        </w:r>
        <w:r w:rsidR="002F6ABA" w:rsidDel="008A47EC">
          <w:rPr>
            <w:noProof/>
          </w:rPr>
          <w:delText>3.9</w:delText>
        </w:r>
        <w:r w:rsidR="002F6ABA" w:rsidDel="008A47EC">
          <w:rPr>
            <w:bCs w:val="0"/>
          </w:rPr>
          <w:fldChar w:fldCharType="end"/>
        </w:r>
        <w:r w:rsidR="002F6ABA" w:rsidDel="008A47EC">
          <w:delText>.</w:delText>
        </w:r>
        <w:r w:rsidR="002F6ABA" w:rsidDel="008A47EC">
          <w:rPr>
            <w:bCs w:val="0"/>
          </w:rPr>
          <w:fldChar w:fldCharType="begin"/>
        </w:r>
        <w:r w:rsidR="002F6ABA" w:rsidDel="008A47EC">
          <w:delInstrText xml:space="preserve"> SEQ Abbildung \* ARABIC \s 2 </w:delInstrText>
        </w:r>
        <w:r w:rsidR="002F6ABA" w:rsidDel="008A47EC">
          <w:rPr>
            <w:bCs w:val="0"/>
          </w:rPr>
          <w:fldChar w:fldCharType="separate"/>
        </w:r>
        <w:r w:rsidR="002F6ABA" w:rsidDel="008A47EC">
          <w:rPr>
            <w:noProof/>
          </w:rPr>
          <w:delText>1</w:delText>
        </w:r>
        <w:r w:rsidR="002F6ABA" w:rsidDel="008A47EC">
          <w:rPr>
            <w:bCs w:val="0"/>
          </w:rPr>
          <w:fldChar w:fldCharType="end"/>
        </w:r>
        <w:r w:rsidDel="008A47EC">
          <w:delText>: Logo EAGLE</w:delText>
        </w:r>
      </w:del>
    </w:p>
    <w:p w14:paraId="6967C3E9" w14:textId="3C4F49EA" w:rsidR="00E966EF" w:rsidDel="008A47EC" w:rsidRDefault="00E966EF">
      <w:pPr>
        <w:pStyle w:val="Textkrper"/>
        <w:rPr>
          <w:del w:id="1125" w:author="Dennis Hohmann" w:date="2012-04-14T20:52:00Z"/>
        </w:rPr>
        <w:pPrChange w:id="1126" w:author="Dennis Hohmann" w:date="2012-04-15T00:39:00Z">
          <w:pPr/>
        </w:pPrChange>
      </w:pPr>
    </w:p>
    <w:p w14:paraId="6DC9ECAA" w14:textId="5E5F3A9B" w:rsidR="00E966EF" w:rsidRDefault="00FB0910">
      <w:pPr>
        <w:pStyle w:val="Textkrper"/>
        <w:pPrChange w:id="1127" w:author="Dennis Hohmann" w:date="2012-04-15T00:39:00Z">
          <w:pPr/>
        </w:pPrChange>
      </w:pPr>
      <w:r>
        <w:t>„</w:t>
      </w:r>
      <w:r w:rsidR="00B7515E">
        <w:t>Der EAGLE Layout Editor ist ein einfach zu benutzendes, aber dennoch leistungsfähiges Werkzeug für die Entwicklung von Leiterplatten. Der Name EAGLE ist ein Akronym (...). Das Programm besteht aus drei Haupt-Modulen Layout-Editor, Schaltplan-Editor und A</w:t>
      </w:r>
      <w:r w:rsidR="00B7515E">
        <w:t>u</w:t>
      </w:r>
      <w:r w:rsidR="00B7515E">
        <w:t>torouter die unter einer einheitlichen Oberfläche zusammengefügt sind. Daher ist es nicht notwendig, Netzlisten zwischen Schaltplan und Layout zu konvertieren.</w:t>
      </w:r>
      <w:r>
        <w:t>“</w:t>
      </w:r>
      <w:r>
        <w:rPr>
          <w:rStyle w:val="Funotenzeichen"/>
        </w:rPr>
        <w:footnoteReference w:id="14"/>
      </w:r>
    </w:p>
    <w:p w14:paraId="6F6C762C" w14:textId="77777777" w:rsidR="00FB0910" w:rsidRDefault="00FB0910">
      <w:pPr>
        <w:pStyle w:val="Textkrper"/>
        <w:pPrChange w:id="1128" w:author="Dennis Hohmann" w:date="2012-04-15T00:39:00Z">
          <w:pPr/>
        </w:pPrChange>
      </w:pPr>
    </w:p>
    <w:p w14:paraId="2FCE9A21" w14:textId="5F124BB4" w:rsidR="00403705" w:rsidRPr="00403705" w:rsidRDefault="00FB0910">
      <w:pPr>
        <w:pStyle w:val="Textkrper"/>
        <w:pPrChange w:id="1129" w:author="Dennis Hohmann" w:date="2012-04-15T00:39:00Z">
          <w:pPr/>
        </w:pPrChange>
      </w:pPr>
      <w:r>
        <w:t>Der Umgang mit dieser Software wird als bekannt vo</w:t>
      </w:r>
      <w:del w:id="1130" w:author="Dennis Hohmann" w:date="2012-04-14T20:51:00Z">
        <w:r w:rsidDel="00947754">
          <w:delText>r</w:delText>
        </w:r>
      </w:del>
      <w:r>
        <w:t>raus gesetzt.</w:t>
      </w:r>
    </w:p>
    <w:p w14:paraId="06AF3BB9" w14:textId="05DA134B" w:rsidR="00932D68" w:rsidRDefault="00E966EF" w:rsidP="00E966EF">
      <w:pPr>
        <w:pStyle w:val="berschrift3"/>
      </w:pPr>
      <w:r>
        <w:br w:type="page"/>
      </w:r>
      <w:bookmarkStart w:id="1131" w:name="_Toc196133442"/>
      <w:r w:rsidR="00932D68">
        <w:t>PCB-GCODE-ULP</w:t>
      </w:r>
      <w:r w:rsidR="009C4488">
        <w:t xml:space="preserve"> 3.</w:t>
      </w:r>
      <w:r w:rsidR="007C1313">
        <w:t>5.2.11</w:t>
      </w:r>
      <w:bookmarkEnd w:id="1131"/>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28A0636D">
            <wp:extent cx="4568767" cy="3465059"/>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2">
                      <a:extLst>
                        <a:ext uri="{28A0092B-C50C-407E-A947-70E740481C1C}">
                          <a14:useLocalDpi xmlns:a14="http://schemas.microsoft.com/office/drawing/2010/main" val="0"/>
                        </a:ext>
                      </a:extLst>
                    </a:blip>
                    <a:srcRect l="4707" t="3948" r="4589" b="8601"/>
                    <a:stretch/>
                  </pic:blipFill>
                  <pic:spPr bwMode="auto">
                    <a:xfrm>
                      <a:off x="0" y="0"/>
                      <a:ext cx="4584570" cy="347704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330A96F2" w:rsidR="00D76815" w:rsidRPr="00D76815" w:rsidRDefault="00AA6639" w:rsidP="00D76815">
      <w:pPr>
        <w:pStyle w:val="Beschriftung"/>
      </w:pPr>
      <w:bookmarkStart w:id="1132" w:name="_Toc195011699"/>
      <w:bookmarkStart w:id="1133" w:name="_Toc195068827"/>
      <w:bookmarkStart w:id="1134" w:name="_Toc195068906"/>
      <w:bookmarkStart w:id="1135" w:name="_Toc195069038"/>
      <w:bookmarkStart w:id="1136" w:name="_Toc195069340"/>
      <w:bookmarkStart w:id="1137" w:name="_Toc195118419"/>
      <w:bookmarkStart w:id="1138" w:name="_Toc195150488"/>
      <w:bookmarkStart w:id="1139" w:name="_Toc196133877"/>
      <w:r w:rsidRPr="00C80643">
        <w:t xml:space="preserve">Abbildung </w:t>
      </w:r>
      <w:ins w:id="1140" w:author="Dennis Hohmann" w:date="2012-04-15T03:12:00Z">
        <w:r w:rsidR="003C14D1">
          <w:fldChar w:fldCharType="begin"/>
        </w:r>
        <w:r w:rsidR="003C14D1">
          <w:instrText xml:space="preserve"> STYLEREF 2 \s </w:instrText>
        </w:r>
      </w:ins>
      <w:r w:rsidR="003C14D1">
        <w:fldChar w:fldCharType="separate"/>
      </w:r>
      <w:r w:rsidR="003C14D1">
        <w:rPr>
          <w:noProof/>
        </w:rPr>
        <w:t>3.9</w:t>
      </w:r>
      <w:ins w:id="114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142" w:author="Dennis Hohmann" w:date="2012-04-15T03:12:00Z">
        <w:r w:rsidR="003C14D1">
          <w:rPr>
            <w:noProof/>
          </w:rPr>
          <w:t>1</w:t>
        </w:r>
        <w:r w:rsidR="003C14D1">
          <w:fldChar w:fldCharType="end"/>
        </w:r>
      </w:ins>
      <w:del w:id="114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3.9</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1144" w:author="Dennis Hohmann" w:date="2012-04-15T01:13:00Z">
        <w:r w:rsidR="002F6ABA" w:rsidDel="00213233">
          <w:rPr>
            <w:noProof/>
          </w:rPr>
          <w:delText>2</w:delText>
        </w:r>
      </w:del>
      <w:del w:id="1145" w:author="Dennis Hohmann" w:date="2012-04-15T03:04:00Z">
        <w:r w:rsidR="002F6ABA" w:rsidDel="00FB78A1">
          <w:fldChar w:fldCharType="end"/>
        </w:r>
      </w:del>
      <w:r w:rsidRPr="00C80643">
        <w:t>: PCB-GCODE Menu</w:t>
      </w:r>
      <w:bookmarkEnd w:id="1132"/>
      <w:bookmarkEnd w:id="1133"/>
      <w:bookmarkEnd w:id="1134"/>
      <w:bookmarkEnd w:id="1135"/>
      <w:bookmarkEnd w:id="1136"/>
      <w:bookmarkEnd w:id="1137"/>
      <w:bookmarkEnd w:id="1138"/>
      <w:bookmarkEnd w:id="1139"/>
    </w:p>
    <w:p w14:paraId="53F3E643" w14:textId="543811BA" w:rsidR="00101E41" w:rsidRPr="00C80643" w:rsidRDefault="00C80643">
      <w:pPr>
        <w:pStyle w:val="Textkrper"/>
        <w:pPrChange w:id="1146" w:author="Dennis Hohmann" w:date="2012-04-15T00:39:00Z">
          <w:pPr/>
        </w:pPrChange>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ins w:id="1147" w:author="Dennis Hohmann" w:date="2012-04-14T20:54:00Z">
        <w:r w:rsidR="00717F02">
          <w:t xml:space="preserve"> wird</w:t>
        </w:r>
      </w:ins>
      <w:r w:rsidR="00101E41" w:rsidRPr="00C80643">
        <w:t>.</w:t>
      </w:r>
      <w:r w:rsidR="0088185A">
        <w:t xml:space="preserve"> Das hier verwendete ULP PCODE</w:t>
      </w:r>
      <w:r w:rsidR="002971E4">
        <w:rPr>
          <w:rStyle w:val="Funotenzeichen"/>
        </w:rPr>
        <w:footnoteReference w:id="15"/>
      </w:r>
      <w:r>
        <w:t xml:space="preserve"> erzeugt aus dem erstellen Board-Layout </w:t>
      </w:r>
      <w:r w:rsidR="00D76815">
        <w:t>je nach Einstellungen, eine oder me</w:t>
      </w:r>
      <w:r w:rsidR="00D76815">
        <w:t>h</w:t>
      </w:r>
      <w:r w:rsidR="00D76815">
        <w:t xml:space="preserve">rere </w:t>
      </w:r>
      <w:r w:rsidR="001D4838">
        <w:t>G-</w:t>
      </w:r>
      <w:r>
        <w:t>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w:t>
      </w:r>
      <w:r w:rsidR="00D76815">
        <w:t>n</w:t>
      </w:r>
      <w:r w:rsidR="00D76815">
        <w:t>gestellt und opt</w:t>
      </w:r>
      <w:r w:rsidR="00D76815">
        <w:t>i</w:t>
      </w:r>
      <w:r w:rsidR="00D76815">
        <w:t>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1A1986F4" w:rsidR="00B6203E" w:rsidRDefault="00101E41" w:rsidP="00D351D6">
      <w:pPr>
        <w:pStyle w:val="Listenabsatz"/>
        <w:numPr>
          <w:ilvl w:val="0"/>
          <w:numId w:val="9"/>
        </w:numPr>
      </w:pPr>
      <w:proofErr w:type="spellStart"/>
      <w:r w:rsidRPr="00C80643">
        <w:t>Etching</w:t>
      </w:r>
      <w:proofErr w:type="spellEnd"/>
      <w:r w:rsidRPr="00C80643">
        <w:t xml:space="preserve"> Tool Size:</w:t>
      </w:r>
      <w:r w:rsidRPr="00C80643">
        <w:tab/>
      </w:r>
      <w:r w:rsidRPr="00C80643">
        <w:tab/>
      </w:r>
      <w:ins w:id="1148" w:author="Dennis Hohmann" w:date="2012-04-15T02:51:00Z">
        <w:r w:rsidR="00A237AB">
          <w:t xml:space="preserve">    </w:t>
        </w:r>
      </w:ins>
      <w:r w:rsidRPr="00C80643">
        <w:rPr>
          <w:b/>
        </w:rPr>
        <w:t>0.254mm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Pr="0031092B" w:rsidRDefault="00101E41" w:rsidP="00932D68">
      <w:pPr>
        <w:rPr>
          <w:rPrChange w:id="1149" w:author="Dennis Hohmann" w:date="2012-04-15T02:52:00Z">
            <w:rPr/>
          </w:rPrChange>
        </w:rPr>
      </w:pPr>
      <w:r w:rsidRPr="0031092B">
        <w:rPr>
          <w:rPrChange w:id="1150" w:author="Dennis Hohmann" w:date="2012-04-15T02:52:00Z">
            <w:rPr/>
          </w:rPrChange>
        </w:rPr>
        <w:t>Maschine:</w:t>
      </w:r>
    </w:p>
    <w:p w14:paraId="4C12BE62" w14:textId="6BA0EE3D" w:rsidR="00101E41" w:rsidRPr="0031092B" w:rsidRDefault="00101E41" w:rsidP="00BF6391">
      <w:pPr>
        <w:pStyle w:val="Listenabsatz"/>
        <w:numPr>
          <w:ilvl w:val="0"/>
          <w:numId w:val="9"/>
        </w:numPr>
        <w:rPr>
          <w:rPrChange w:id="1151" w:author="Dennis Hohmann" w:date="2012-04-15T02:52:00Z">
            <w:rPr/>
          </w:rPrChange>
        </w:rPr>
      </w:pPr>
      <w:r w:rsidRPr="0031092B">
        <w:rPr>
          <w:rPrChange w:id="1152" w:author="Dennis Hohmann" w:date="2012-04-15T02:52:00Z">
            <w:rPr/>
          </w:rPrChange>
        </w:rPr>
        <w:t>Z-High:</w:t>
      </w:r>
      <w:r w:rsidRPr="0031092B">
        <w:rPr>
          <w:rPrChange w:id="1153" w:author="Dennis Hohmann" w:date="2012-04-15T02:52:00Z">
            <w:rPr/>
          </w:rPrChange>
        </w:rPr>
        <w:tab/>
      </w:r>
      <w:r w:rsidRPr="0031092B">
        <w:rPr>
          <w:rPrChange w:id="1154" w:author="Dennis Hohmann" w:date="2012-04-15T02:52:00Z">
            <w:rPr/>
          </w:rPrChange>
        </w:rPr>
        <w:tab/>
      </w:r>
      <w:r w:rsidRPr="0031092B">
        <w:rPr>
          <w:rPrChange w:id="1155" w:author="Dennis Hohmann" w:date="2012-04-15T02:52:00Z">
            <w:rPr/>
          </w:rPrChange>
        </w:rPr>
        <w:tab/>
      </w:r>
      <w:ins w:id="1156" w:author="Dennis Hohmann" w:date="2012-04-15T02:51:00Z">
        <w:r w:rsidR="00A237AB" w:rsidRPr="0031092B">
          <w:rPr>
            <w:rPrChange w:id="1157" w:author="Dennis Hohmann" w:date="2012-04-15T02:52:00Z">
              <w:rPr/>
            </w:rPrChange>
          </w:rPr>
          <w:t xml:space="preserve">         </w:t>
        </w:r>
      </w:ins>
      <w:r w:rsidRPr="0031092B">
        <w:rPr>
          <w:b/>
          <w:rPrChange w:id="1158" w:author="Dennis Hohmann" w:date="2012-04-15T02:52:00Z">
            <w:rPr>
              <w:b/>
            </w:rPr>
          </w:rPrChange>
        </w:rPr>
        <w:t>16mm</w:t>
      </w:r>
      <w:r w:rsidRPr="0031092B">
        <w:rPr>
          <w:rPrChange w:id="1159" w:author="Dennis Hohmann" w:date="2012-04-15T02:52:00Z">
            <w:rPr/>
          </w:rPrChange>
        </w:rPr>
        <w:tab/>
      </w:r>
      <w:r w:rsidRPr="0031092B">
        <w:rPr>
          <w:rPrChange w:id="1160" w:author="Dennis Hohmann" w:date="2012-04-15T02:52:00Z">
            <w:rPr/>
          </w:rPrChange>
        </w:rPr>
        <w:tab/>
      </w:r>
      <w:del w:id="1161" w:author="Dennis Hohmann" w:date="2012-04-15T02:52:00Z">
        <w:r w:rsidRPr="0031092B" w:rsidDel="0034675E">
          <w:rPr>
            <w:rPrChange w:id="1162" w:author="Dennis Hohmann" w:date="2012-04-15T02:52:00Z">
              <w:rPr/>
            </w:rPrChange>
          </w:rPr>
          <w:tab/>
        </w:r>
      </w:del>
      <w:r w:rsidRPr="0031092B">
        <w:rPr>
          <w:rPrChange w:id="1163" w:author="Dennis Hohmann" w:date="2012-04-15T02:52:00Z">
            <w:rPr/>
          </w:rPrChange>
        </w:rPr>
        <w:t>Warteposition über Platine</w:t>
      </w:r>
    </w:p>
    <w:p w14:paraId="2A9CE7A4" w14:textId="17E07C9E" w:rsidR="00101E41" w:rsidRPr="0031092B" w:rsidRDefault="00101E41" w:rsidP="00101E41">
      <w:pPr>
        <w:pStyle w:val="Listenabsatz"/>
        <w:numPr>
          <w:ilvl w:val="0"/>
          <w:numId w:val="9"/>
        </w:numPr>
        <w:rPr>
          <w:rPrChange w:id="1164" w:author="Dennis Hohmann" w:date="2012-04-15T02:52:00Z">
            <w:rPr/>
          </w:rPrChange>
        </w:rPr>
      </w:pPr>
      <w:r w:rsidRPr="0031092B">
        <w:rPr>
          <w:rPrChange w:id="1165" w:author="Dennis Hohmann" w:date="2012-04-15T02:52:00Z">
            <w:rPr/>
          </w:rPrChange>
        </w:rPr>
        <w:t>Z-</w:t>
      </w:r>
      <w:proofErr w:type="spellStart"/>
      <w:r w:rsidRPr="0031092B">
        <w:rPr>
          <w:rPrChange w:id="1166" w:author="Dennis Hohmann" w:date="2012-04-15T02:52:00Z">
            <w:rPr/>
          </w:rPrChange>
        </w:rPr>
        <w:t>Up</w:t>
      </w:r>
      <w:proofErr w:type="spellEnd"/>
      <w:r w:rsidRPr="0031092B">
        <w:rPr>
          <w:rPrChange w:id="1167" w:author="Dennis Hohmann" w:date="2012-04-15T02:52:00Z">
            <w:rPr/>
          </w:rPrChange>
        </w:rPr>
        <w:t>:</w:t>
      </w:r>
      <w:r w:rsidRPr="0031092B">
        <w:rPr>
          <w:rPrChange w:id="1168" w:author="Dennis Hohmann" w:date="2012-04-15T02:52:00Z">
            <w:rPr/>
          </w:rPrChange>
        </w:rPr>
        <w:tab/>
      </w:r>
      <w:r w:rsidRPr="0031092B">
        <w:rPr>
          <w:rPrChange w:id="1169" w:author="Dennis Hohmann" w:date="2012-04-15T02:52:00Z">
            <w:rPr/>
          </w:rPrChange>
        </w:rPr>
        <w:tab/>
      </w:r>
      <w:r w:rsidRPr="0031092B">
        <w:rPr>
          <w:rPrChange w:id="1170" w:author="Dennis Hohmann" w:date="2012-04-15T02:52:00Z">
            <w:rPr/>
          </w:rPrChange>
        </w:rPr>
        <w:tab/>
      </w:r>
      <w:r w:rsidRPr="0031092B">
        <w:rPr>
          <w:rPrChange w:id="1171" w:author="Dennis Hohmann" w:date="2012-04-15T02:52:00Z">
            <w:rPr/>
          </w:rPrChange>
        </w:rPr>
        <w:tab/>
      </w:r>
      <w:ins w:id="1172" w:author="Dennis Hohmann" w:date="2012-04-15T02:51:00Z">
        <w:r w:rsidR="00A237AB" w:rsidRPr="0031092B">
          <w:rPr>
            <w:rPrChange w:id="1173" w:author="Dennis Hohmann" w:date="2012-04-15T02:52:00Z">
              <w:rPr/>
            </w:rPrChange>
          </w:rPr>
          <w:t xml:space="preserve">      </w:t>
        </w:r>
      </w:ins>
      <w:r w:rsidRPr="0031092B">
        <w:rPr>
          <w:b/>
          <w:rPrChange w:id="1174" w:author="Dennis Hohmann" w:date="2012-04-15T02:52:00Z">
            <w:rPr>
              <w:b/>
            </w:rPr>
          </w:rPrChange>
        </w:rPr>
        <w:t>2.54mm</w:t>
      </w:r>
      <w:r w:rsidRPr="0031092B">
        <w:rPr>
          <w:rPrChange w:id="1175" w:author="Dennis Hohmann" w:date="2012-04-15T02:52:00Z">
            <w:rPr/>
          </w:rPrChange>
        </w:rPr>
        <w:tab/>
      </w:r>
      <w:r w:rsidRPr="0031092B">
        <w:rPr>
          <w:rPrChange w:id="1176" w:author="Dennis Hohmann" w:date="2012-04-15T02:52:00Z">
            <w:rPr/>
          </w:rPrChange>
        </w:rPr>
        <w:tab/>
        <w:t>Arbeitsposition über Platine</w:t>
      </w:r>
    </w:p>
    <w:p w14:paraId="4F11A55B" w14:textId="7BEB9D7F" w:rsidR="00101E41" w:rsidRPr="0031092B" w:rsidRDefault="00101E41" w:rsidP="00101E41">
      <w:pPr>
        <w:pStyle w:val="Listenabsatz"/>
        <w:numPr>
          <w:ilvl w:val="0"/>
          <w:numId w:val="9"/>
        </w:numPr>
        <w:rPr>
          <w:rPrChange w:id="1177" w:author="Dennis Hohmann" w:date="2012-04-15T02:52:00Z">
            <w:rPr/>
          </w:rPrChange>
        </w:rPr>
      </w:pPr>
      <w:r w:rsidRPr="0031092B">
        <w:rPr>
          <w:rPrChange w:id="1178" w:author="Dennis Hohmann" w:date="2012-04-15T02:52:00Z">
            <w:rPr/>
          </w:rPrChange>
        </w:rPr>
        <w:t>Z-Down:</w:t>
      </w:r>
      <w:r w:rsidRPr="0031092B">
        <w:rPr>
          <w:rPrChange w:id="1179" w:author="Dennis Hohmann" w:date="2012-04-15T02:52:00Z">
            <w:rPr/>
          </w:rPrChange>
        </w:rPr>
        <w:tab/>
      </w:r>
      <w:r w:rsidRPr="0031092B">
        <w:rPr>
          <w:rPrChange w:id="1180" w:author="Dennis Hohmann" w:date="2012-04-15T02:52:00Z">
            <w:rPr/>
          </w:rPrChange>
        </w:rPr>
        <w:tab/>
      </w:r>
      <w:r w:rsidRPr="0031092B">
        <w:rPr>
          <w:rPrChange w:id="1181" w:author="Dennis Hohmann" w:date="2012-04-15T02:52:00Z">
            <w:rPr/>
          </w:rPrChange>
        </w:rPr>
        <w:tab/>
      </w:r>
      <w:r w:rsidRPr="0031092B">
        <w:rPr>
          <w:b/>
          <w:rPrChange w:id="1182" w:author="Dennis Hohmann" w:date="2012-04-15T02:52:00Z">
            <w:rPr>
              <w:b/>
            </w:rPr>
          </w:rPrChange>
        </w:rPr>
        <w:t>-</w:t>
      </w:r>
      <w:r w:rsidR="00B6203E" w:rsidRPr="0031092B">
        <w:rPr>
          <w:b/>
          <w:rPrChange w:id="1183" w:author="Dennis Hohmann" w:date="2012-04-15T02:52:00Z">
            <w:rPr>
              <w:b/>
            </w:rPr>
          </w:rPrChange>
        </w:rPr>
        <w:t xml:space="preserve"> </w:t>
      </w:r>
      <w:r w:rsidRPr="0031092B">
        <w:rPr>
          <w:b/>
          <w:rPrChange w:id="1184" w:author="Dennis Hohmann" w:date="2012-04-15T02:52:00Z">
            <w:rPr>
              <w:b/>
            </w:rPr>
          </w:rPrChange>
        </w:rPr>
        <w:t>0.1778mm</w:t>
      </w:r>
      <w:r w:rsidRPr="0031092B">
        <w:rPr>
          <w:rPrChange w:id="1185" w:author="Dennis Hohmann" w:date="2012-04-15T02:52:00Z">
            <w:rPr/>
          </w:rPrChange>
        </w:rPr>
        <w:tab/>
      </w:r>
      <w:r w:rsidRPr="0031092B">
        <w:rPr>
          <w:rPrChange w:id="1186" w:author="Dennis Hohmann" w:date="2012-04-15T02:52:00Z">
            <w:rPr/>
          </w:rPrChange>
        </w:rPr>
        <w:tab/>
        <w:t>Eintauchtiefe beim fräsen</w:t>
      </w:r>
    </w:p>
    <w:p w14:paraId="64773B1B" w14:textId="605AF20A" w:rsidR="00101E41" w:rsidRPr="0031092B" w:rsidRDefault="00101E41" w:rsidP="00101E41">
      <w:pPr>
        <w:pStyle w:val="Listenabsatz"/>
        <w:numPr>
          <w:ilvl w:val="0"/>
          <w:numId w:val="9"/>
        </w:numPr>
        <w:rPr>
          <w:rPrChange w:id="1187" w:author="Dennis Hohmann" w:date="2012-04-15T02:52:00Z">
            <w:rPr/>
          </w:rPrChange>
        </w:rPr>
      </w:pPr>
      <w:r w:rsidRPr="0031092B">
        <w:rPr>
          <w:rPrChange w:id="1188" w:author="Dennis Hohmann" w:date="2012-04-15T02:52:00Z">
            <w:rPr/>
          </w:rPrChange>
        </w:rPr>
        <w:t>Z-</w:t>
      </w:r>
      <w:proofErr w:type="spellStart"/>
      <w:r w:rsidRPr="0031092B">
        <w:rPr>
          <w:rPrChange w:id="1189" w:author="Dennis Hohmann" w:date="2012-04-15T02:52:00Z">
            <w:rPr/>
          </w:rPrChange>
        </w:rPr>
        <w:t>Drilldepth</w:t>
      </w:r>
      <w:proofErr w:type="spellEnd"/>
      <w:r w:rsidRPr="0031092B">
        <w:rPr>
          <w:rPrChange w:id="1190" w:author="Dennis Hohmann" w:date="2012-04-15T02:52:00Z">
            <w:rPr/>
          </w:rPrChange>
        </w:rPr>
        <w:t>:</w:t>
      </w:r>
      <w:r w:rsidRPr="0031092B">
        <w:rPr>
          <w:rPrChange w:id="1191" w:author="Dennis Hohmann" w:date="2012-04-15T02:52:00Z">
            <w:rPr/>
          </w:rPrChange>
        </w:rPr>
        <w:tab/>
      </w:r>
      <w:r w:rsidRPr="0031092B">
        <w:rPr>
          <w:rPrChange w:id="1192" w:author="Dennis Hohmann" w:date="2012-04-15T02:52:00Z">
            <w:rPr/>
          </w:rPrChange>
        </w:rPr>
        <w:tab/>
      </w:r>
      <w:r w:rsidRPr="0031092B">
        <w:rPr>
          <w:rPrChange w:id="1193" w:author="Dennis Hohmann" w:date="2012-04-15T02:52:00Z">
            <w:rPr/>
          </w:rPrChange>
        </w:rPr>
        <w:tab/>
      </w:r>
      <w:ins w:id="1194" w:author="Dennis Hohmann" w:date="2012-04-15T02:51:00Z">
        <w:r w:rsidR="00A237AB" w:rsidRPr="0031092B">
          <w:rPr>
            <w:rPrChange w:id="1195" w:author="Dennis Hohmann" w:date="2012-04-15T02:52:00Z">
              <w:rPr/>
            </w:rPrChange>
          </w:rPr>
          <w:t xml:space="preserve">    </w:t>
        </w:r>
      </w:ins>
      <w:r w:rsidRPr="0031092B">
        <w:rPr>
          <w:b/>
          <w:rPrChange w:id="1196" w:author="Dennis Hohmann" w:date="2012-04-15T02:52:00Z">
            <w:rPr>
              <w:b/>
            </w:rPr>
          </w:rPrChange>
        </w:rPr>
        <w:t>-</w:t>
      </w:r>
      <w:r w:rsidR="00B6203E" w:rsidRPr="0031092B">
        <w:rPr>
          <w:b/>
          <w:rPrChange w:id="1197" w:author="Dennis Hohmann" w:date="2012-04-15T02:52:00Z">
            <w:rPr>
              <w:b/>
            </w:rPr>
          </w:rPrChange>
        </w:rPr>
        <w:t xml:space="preserve"> </w:t>
      </w:r>
      <w:r w:rsidRPr="0031092B">
        <w:rPr>
          <w:b/>
          <w:rPrChange w:id="1198" w:author="Dennis Hohmann" w:date="2012-04-15T02:52:00Z">
            <w:rPr>
              <w:b/>
            </w:rPr>
          </w:rPrChange>
        </w:rPr>
        <w:t>0,75mm</w:t>
      </w:r>
      <w:r w:rsidRPr="0031092B">
        <w:rPr>
          <w:rPrChange w:id="1199" w:author="Dennis Hohmann" w:date="2012-04-15T02:52:00Z">
            <w:rPr/>
          </w:rPrChange>
        </w:rPr>
        <w:tab/>
      </w:r>
      <w:r w:rsidRPr="0031092B">
        <w:rPr>
          <w:rPrChange w:id="1200" w:author="Dennis Hohmann" w:date="2012-04-15T02:52:00Z">
            <w:rPr/>
          </w:rPrChange>
        </w:rPr>
        <w:tab/>
        <w:t>Bohrtiefe</w:t>
      </w:r>
    </w:p>
    <w:p w14:paraId="72CD1C5A" w14:textId="1C045AB4" w:rsidR="00B6203E" w:rsidRPr="0031092B" w:rsidRDefault="009F7D89" w:rsidP="00EA4518">
      <w:pPr>
        <w:pStyle w:val="Listenabsatz"/>
        <w:numPr>
          <w:ilvl w:val="0"/>
          <w:numId w:val="9"/>
        </w:numPr>
      </w:pPr>
      <w:r w:rsidRPr="0031092B">
        <w:rPr>
          <w:rPrChange w:id="1201" w:author="Dennis Hohmann" w:date="2012-04-15T02:52:00Z">
            <w:rPr/>
          </w:rPrChange>
        </w:rPr>
        <w:t>Position Z:</w:t>
      </w:r>
      <w:r w:rsidRPr="0031092B">
        <w:rPr>
          <w:rPrChange w:id="1202" w:author="Dennis Hohmann" w:date="2012-04-15T02:52:00Z">
            <w:rPr/>
          </w:rPrChange>
        </w:rPr>
        <w:tab/>
      </w:r>
      <w:r w:rsidRPr="0031092B">
        <w:rPr>
          <w:rPrChange w:id="1203" w:author="Dennis Hohmann" w:date="2012-04-15T02:52:00Z">
            <w:rPr/>
          </w:rPrChange>
        </w:rPr>
        <w:tab/>
      </w:r>
      <w:r w:rsidRPr="0031092B">
        <w:rPr>
          <w:rPrChange w:id="1204" w:author="Dennis Hohmann" w:date="2012-04-15T02:52:00Z">
            <w:rPr/>
          </w:rPrChange>
        </w:rPr>
        <w:tab/>
      </w:r>
      <w:ins w:id="1205" w:author="Dennis Hohmann" w:date="2012-04-15T02:51:00Z">
        <w:r w:rsidR="00A237AB" w:rsidRPr="0031092B">
          <w:rPr>
            <w:rPrChange w:id="1206" w:author="Dennis Hohmann" w:date="2012-04-15T02:52:00Z">
              <w:rPr/>
            </w:rPrChange>
          </w:rPr>
          <w:t xml:space="preserve">         </w:t>
        </w:r>
      </w:ins>
      <w:r w:rsidRPr="0031092B">
        <w:rPr>
          <w:b/>
          <w:rPrChange w:id="1207" w:author="Dennis Hohmann" w:date="2012-04-15T02:52:00Z">
            <w:rPr>
              <w:b/>
            </w:rPr>
          </w:rPrChange>
        </w:rPr>
        <w:t>40mm</w:t>
      </w:r>
      <w:r w:rsidRPr="0031092B">
        <w:rPr>
          <w:b/>
          <w:rPrChange w:id="1208" w:author="Dennis Hohmann" w:date="2012-04-15T02:52:00Z">
            <w:rPr>
              <w:b/>
            </w:rPr>
          </w:rPrChange>
        </w:rPr>
        <w:tab/>
      </w:r>
      <w:r w:rsidRPr="0031092B">
        <w:rPr>
          <w:rPrChange w:id="1209" w:author="Dennis Hohmann" w:date="2012-04-15T02:52:00Z">
            <w:rPr/>
          </w:rPrChange>
        </w:rPr>
        <w:tab/>
      </w:r>
      <w:del w:id="1210" w:author="Dennis Hohmann" w:date="2012-04-15T02:52:00Z">
        <w:r w:rsidRPr="0031092B" w:rsidDel="0034675E">
          <w:rPr>
            <w:rPrChange w:id="1211" w:author="Dennis Hohmann" w:date="2012-04-15T02:52:00Z">
              <w:rPr/>
            </w:rPrChange>
          </w:rPr>
          <w:tab/>
        </w:r>
      </w:del>
      <w:r w:rsidRPr="0031092B">
        <w:rPr>
          <w:rPrChange w:id="1212" w:author="Dennis Hohmann" w:date="2012-04-15T02:52:00Z">
            <w:rPr/>
          </w:rPrChange>
        </w:rPr>
        <w:t>Werkzeugwechselhöhe</w:t>
      </w:r>
    </w:p>
    <w:p w14:paraId="5412E0FD" w14:textId="77777777" w:rsidR="00D76815" w:rsidRPr="00EA4518" w:rsidRDefault="00D76815" w:rsidP="0014197A"/>
    <w:p w14:paraId="53FED8B9" w14:textId="397BD639" w:rsidR="00B6203E" w:rsidRDefault="009F7D89" w:rsidP="00D351D6">
      <w:proofErr w:type="spellStart"/>
      <w:r>
        <w:t>GCode</w:t>
      </w:r>
      <w:proofErr w:type="spellEnd"/>
      <w:r>
        <w:t xml:space="preserve"> Style:</w:t>
      </w:r>
      <w:r w:rsidR="00B6203E">
        <w:tab/>
      </w:r>
      <w:r w:rsidR="00B6203E">
        <w:tab/>
      </w:r>
      <w:r w:rsidR="00B6203E">
        <w:tab/>
      </w:r>
      <w:r w:rsidR="00B6203E">
        <w:tab/>
      </w:r>
      <w:ins w:id="1213" w:author="Dennis Hohmann" w:date="2012-04-15T02:51:00Z">
        <w:r w:rsidR="00A237AB">
          <w:t xml:space="preserve">  </w:t>
        </w:r>
      </w:ins>
      <w:proofErr w:type="spellStart"/>
      <w:r w:rsidRPr="00B6203E">
        <w:rPr>
          <w:b/>
        </w:rPr>
        <w:t>generic</w:t>
      </w:r>
      <w:r w:rsidR="00B6203E" w:rsidRPr="00B6203E">
        <w:rPr>
          <w:b/>
        </w:rPr>
        <w:t>.pp</w:t>
      </w:r>
      <w:proofErr w:type="spellEnd"/>
      <w:r w:rsidR="00B6203E" w:rsidRPr="00B6203E">
        <w:tab/>
      </w:r>
      <w:r w:rsidR="00B6203E">
        <w:tab/>
      </w:r>
      <w:proofErr w:type="spellStart"/>
      <w:r w:rsidR="001D4838">
        <w:t>Standart</w:t>
      </w:r>
      <w:proofErr w:type="spellEnd"/>
      <w:r w:rsidR="001D4838">
        <w:t xml:space="preserve"> G-</w:t>
      </w:r>
      <w:r w:rsidRPr="00B6203E">
        <w:t>Code</w:t>
      </w:r>
    </w:p>
    <w:p w14:paraId="734E2F23" w14:textId="77777777" w:rsidR="00D76815" w:rsidRPr="00B6203E" w:rsidRDefault="00D76815" w:rsidP="00D351D6"/>
    <w:p w14:paraId="1BF7929C" w14:textId="4B7BBBC7" w:rsidR="009F7D89" w:rsidRPr="009F7D89" w:rsidRDefault="009F7D89" w:rsidP="009F7D89">
      <w:proofErr w:type="spellStart"/>
      <w:r>
        <w:t>GCode</w:t>
      </w:r>
      <w:proofErr w:type="spellEnd"/>
      <w:r>
        <w:t xml:space="preserve"> Options:</w:t>
      </w:r>
    </w:p>
    <w:p w14:paraId="1A2F9400" w14:textId="388915FC" w:rsidR="00AF7399" w:rsidRDefault="009F7D89" w:rsidP="00B6203E">
      <w:pPr>
        <w:pStyle w:val="Listenabsatz"/>
        <w:numPr>
          <w:ilvl w:val="0"/>
          <w:numId w:val="10"/>
        </w:numPr>
        <w:ind w:left="426" w:firstLine="0"/>
      </w:pPr>
      <w:r>
        <w:t>Zeilennummer Format:</w:t>
      </w:r>
      <w:r>
        <w:tab/>
      </w:r>
      <w:ins w:id="1214" w:author="Dennis Hohmann" w:date="2012-04-15T02:51:00Z">
        <w:r w:rsidR="00A237AB">
          <w:t xml:space="preserve">        </w:t>
        </w:r>
      </w:ins>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 xml:space="preserve">File </w:t>
      </w:r>
      <w:proofErr w:type="spellStart"/>
      <w:r>
        <w:t>Naming</w:t>
      </w:r>
      <w:proofErr w:type="spellEnd"/>
      <w:r>
        <w:t>:</w:t>
      </w:r>
    </w:p>
    <w:p w14:paraId="72AFC4FA" w14:textId="0730FB51" w:rsidR="009F7D89" w:rsidRDefault="009F7D89" w:rsidP="009F7D89">
      <w:pPr>
        <w:pStyle w:val="Listenabsatz"/>
        <w:numPr>
          <w:ilvl w:val="0"/>
          <w:numId w:val="10"/>
        </w:numPr>
      </w:pPr>
      <w:r>
        <w:t xml:space="preserve">Wort für </w:t>
      </w:r>
      <w:proofErr w:type="spellStart"/>
      <w:r>
        <w:t>Etch</w:t>
      </w:r>
      <w:proofErr w:type="spellEnd"/>
      <w:r>
        <w:t>:</w:t>
      </w:r>
      <w:r>
        <w:tab/>
      </w:r>
      <w:r>
        <w:tab/>
      </w:r>
      <w:r w:rsidRPr="00B6203E">
        <w:rPr>
          <w:b/>
        </w:rPr>
        <w:t>e</w:t>
      </w:r>
      <w:r>
        <w:tab/>
      </w:r>
      <w:r>
        <w:tab/>
      </w:r>
      <w:r>
        <w:tab/>
        <w:t>fräsen</w:t>
      </w:r>
    </w:p>
    <w:p w14:paraId="04C20284" w14:textId="49C0BAF4" w:rsidR="009F7D89" w:rsidRDefault="0014197A" w:rsidP="009F7D89">
      <w:pPr>
        <w:pStyle w:val="Listenabsatz"/>
        <w:numPr>
          <w:ilvl w:val="0"/>
          <w:numId w:val="10"/>
        </w:numPr>
      </w:pPr>
      <w:r>
        <w:t>Wort für Drill:</w:t>
      </w:r>
      <w:r>
        <w:tab/>
      </w:r>
      <w:r w:rsidR="009F7D89">
        <w:tab/>
      </w:r>
      <w:r w:rsidR="009F7D89" w:rsidRPr="00B6203E">
        <w:rPr>
          <w:b/>
        </w:rPr>
        <w:t>d</w:t>
      </w:r>
      <w:r w:rsidR="009F7D89">
        <w:tab/>
      </w:r>
      <w:r w:rsidR="009F7D89">
        <w:tab/>
      </w:r>
      <w:r w:rsidR="009F7D89">
        <w:tab/>
        <w:t>bohren</w:t>
      </w:r>
    </w:p>
    <w:p w14:paraId="3D783474" w14:textId="4B5B765F"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0ED8E9DE" w:rsidR="009F7D89" w:rsidRDefault="009F7D89" w:rsidP="009F7D89">
      <w:pPr>
        <w:pStyle w:val="Listenabsatz"/>
        <w:numPr>
          <w:ilvl w:val="0"/>
          <w:numId w:val="10"/>
        </w:numPr>
      </w:pPr>
      <w:r>
        <w:t xml:space="preserve">Wort für </w:t>
      </w:r>
      <w:proofErr w:type="spellStart"/>
      <w:r>
        <w:t>Bottom</w:t>
      </w:r>
      <w:proofErr w:type="spellEnd"/>
      <w:r>
        <w:t>:</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proofErr w:type="spellStart"/>
      <w:r w:rsidR="009F7D89" w:rsidRPr="00B6203E">
        <w:rPr>
          <w:b/>
        </w:rPr>
        <w:t>tap</w:t>
      </w:r>
      <w:proofErr w:type="spellEnd"/>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proofErr w:type="spellStart"/>
      <w:r w:rsidR="00454E94">
        <w:t>Bohrplan</w:t>
      </w:r>
      <w:proofErr w:type="spellEnd"/>
      <w:r>
        <w:t xml:space="preserve"> der Unterseite folgender Dateiname:</w:t>
      </w:r>
    </w:p>
    <w:p w14:paraId="1DF3336C" w14:textId="77777777" w:rsidR="00D75FF9" w:rsidRPr="00454E94" w:rsidRDefault="009F7D89" w:rsidP="00454E94">
      <w:pPr>
        <w:jc w:val="center"/>
        <w:rPr>
          <w:b/>
        </w:rPr>
      </w:pPr>
      <w:proofErr w:type="spellStart"/>
      <w:r w:rsidRPr="00454E94">
        <w:rPr>
          <w:b/>
        </w:rPr>
        <w:t>bd.tap</w:t>
      </w:r>
      <w:proofErr w:type="spellEnd"/>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1215" w:name="_Toc196133443"/>
      <w:r w:rsidR="00EF798F" w:rsidRPr="00D75FF9">
        <w:t>Software</w:t>
      </w:r>
      <w:bookmarkEnd w:id="1215"/>
    </w:p>
    <w:p w14:paraId="3726E222" w14:textId="69BE067F" w:rsidR="00EF0165" w:rsidRPr="00825287" w:rsidRDefault="00EF0165" w:rsidP="001B7DAE">
      <w:pPr>
        <w:pStyle w:val="berschrift2"/>
      </w:pPr>
      <w:bookmarkStart w:id="1216" w:name="_Toc196133444"/>
      <w:r w:rsidRPr="00825287">
        <w:t>Einleitung</w:t>
      </w:r>
      <w:bookmarkEnd w:id="1216"/>
    </w:p>
    <w:p w14:paraId="3B49A6C1" w14:textId="2F71DCCD" w:rsidR="00C13E0A" w:rsidRDefault="00EF0165">
      <w:pPr>
        <w:pStyle w:val="Textkrper"/>
      </w:pPr>
      <w:r w:rsidRPr="00EF0165">
        <w:t xml:space="preserve">Das Projekt </w:t>
      </w:r>
      <w:del w:id="1217" w:author="Dennis Hohmann" w:date="2012-04-14T20:54:00Z">
        <w:r w:rsidRPr="00EF0165" w:rsidDel="00717F02">
          <w:delText>“</w:delText>
        </w:r>
      </w:del>
      <w:r w:rsidRPr="00EF0165">
        <w:t>CNC-</w:t>
      </w:r>
      <w:r w:rsidRPr="00AF4C67">
        <w:t>Steuerung</w:t>
      </w:r>
      <w:del w:id="1218" w:author="Dennis Hohmann" w:date="2012-04-14T20:54:00Z">
        <w:r w:rsidRPr="00EF0165" w:rsidDel="00717F02">
          <w:delText>”</w:delText>
        </w:r>
      </w:del>
      <w:r w:rsidRPr="00EF0165">
        <w:t xml:space="preserve"> wurde in der Hochsprache C programmiert. </w:t>
      </w:r>
      <w:r>
        <w:t>Die Entwic</w:t>
      </w:r>
      <w:r>
        <w:t>k</w:t>
      </w:r>
      <w:r>
        <w:t>lungsumgebung war die bereits erwähnte Software der Firma Atmel, AVR-Studio 5.1.</w:t>
      </w:r>
      <w:r w:rsidR="00C851F4">
        <w:t xml:space="preserve"> </w:t>
      </w:r>
      <w:r>
        <w:t xml:space="preserve">Zum flashen und debuggen </w:t>
      </w:r>
      <w:r w:rsidRPr="004662D1">
        <w:t xml:space="preserve">der Software kam der ebenfalls von Atmel entwickelte Debugger AVR JTAGICE3 zum </w:t>
      </w:r>
      <w:r w:rsidRPr="00FE636C">
        <w:t>Einsatz.</w:t>
      </w:r>
      <w:r w:rsidR="00C851F4" w:rsidRPr="00FE636C">
        <w:t xml:space="preserve"> </w:t>
      </w:r>
      <w:r w:rsidRPr="00FE636C">
        <w:t>Als primäre</w:t>
      </w:r>
      <w:r w:rsidR="00FB61D3" w:rsidRPr="00FE636C">
        <w:t>s Entwicklungsboard diente das Pollin</w:t>
      </w:r>
      <w:r w:rsidRPr="00FE636C">
        <w:t xml:space="preserve"> Evaluat</w:t>
      </w:r>
      <w:r w:rsidRPr="00FE636C">
        <w:t>i</w:t>
      </w:r>
      <w:r w:rsidRPr="00FE636C">
        <w:t>onsboard</w:t>
      </w:r>
      <w:r w:rsidR="00F551CB" w:rsidRPr="00FE636C">
        <w:t xml:space="preserve"> V2.0</w:t>
      </w:r>
      <w:r w:rsidR="006557EE" w:rsidRPr="00FE636C">
        <w:t>.1</w:t>
      </w:r>
      <w:r w:rsidRPr="00FE636C">
        <w:t>“</w:t>
      </w:r>
      <w:r w:rsidR="002971E4" w:rsidRPr="0031092B">
        <w:rPr>
          <w:vertAlign w:val="superscript"/>
          <w:rPrChange w:id="1219" w:author="Dennis Hohmann" w:date="2012-04-15T02:54:00Z">
            <w:rPr>
              <w:rStyle w:val="Funotenzeichen"/>
            </w:rPr>
          </w:rPrChange>
        </w:rPr>
        <w:footnoteReference w:id="16"/>
      </w:r>
      <w:r w:rsidR="002971E4" w:rsidRPr="00FE636C">
        <w:t xml:space="preserve"> </w:t>
      </w:r>
      <w:r w:rsidRPr="00FE636C">
        <w:t xml:space="preserve">der Firma </w:t>
      </w:r>
      <w:ins w:id="1223" w:author="Dennis Hohmann" w:date="2012-04-15T02:54:00Z">
        <w:r w:rsidR="00FE636C" w:rsidRPr="00FE636C">
          <w:rPr>
            <w:rPrChange w:id="1224" w:author="Dennis Hohmann" w:date="2012-04-15T02:54:00Z">
              <w:rPr>
                <w:rFonts w:ascii="Times New Roman" w:hAnsi="Times New Roman"/>
                <w:noProof/>
              </w:rPr>
            </w:rPrChange>
          </w:rPr>
          <w:t>Pollin Electronic</w:t>
        </w:r>
      </w:ins>
      <w:del w:id="1225" w:author="Dennis Hohmann" w:date="2012-04-15T02:54:00Z">
        <w:r w:rsidRPr="00FE636C" w:rsidDel="00FE636C">
          <w:delText>pollin.de</w:delText>
        </w:r>
      </w:del>
      <w:r w:rsidRPr="00FE636C">
        <w:t>, sowie ein Breadboard der Firma Wanjie.</w:t>
      </w:r>
      <w:r w:rsidR="004E0FD6" w:rsidRPr="00FE636C">
        <w:t xml:space="preserve"> Ein Breadboard ist ein Steckbrettsystem, mit einem Rastermaß von 2,54mm.</w:t>
      </w:r>
      <w:r w:rsidR="007E6BF1" w:rsidRPr="00FE636C">
        <w:t xml:space="preserve"> </w:t>
      </w:r>
      <w:r w:rsidR="004E0FD6" w:rsidRPr="00FE636C">
        <w:t>Standartba</w:t>
      </w:r>
      <w:r w:rsidR="004E0FD6" w:rsidRPr="00FE636C">
        <w:t>u</w:t>
      </w:r>
      <w:r w:rsidR="004E0FD6" w:rsidRPr="00FE636C">
        <w:t xml:space="preserve">teile, die diesem Rastermaß entsprechen, können ohne Löten, über </w:t>
      </w:r>
      <w:r w:rsidR="007E6BF1" w:rsidRPr="00FE636C">
        <w:t>entsprechende Kabe</w:t>
      </w:r>
      <w:r w:rsidR="007E6BF1" w:rsidRPr="00FE636C">
        <w:t>l</w:t>
      </w:r>
      <w:r w:rsidR="007E6BF1" w:rsidRPr="00FE636C">
        <w:t>steckbrücken</w:t>
      </w:r>
      <w:ins w:id="1226" w:author="Dennis Hohmann" w:date="2012-04-15T02:54:00Z">
        <w:r w:rsidR="00B60A95">
          <w:t xml:space="preserve">, </w:t>
        </w:r>
      </w:ins>
      <w:del w:id="1227" w:author="Dennis Hohmann" w:date="2012-04-15T02:54:00Z">
        <w:r w:rsidR="007E6BF1" w:rsidRPr="00FE636C" w:rsidDel="00B60A95">
          <w:delText xml:space="preserve"> </w:delText>
        </w:r>
      </w:del>
      <w:r w:rsidR="007E6BF1" w:rsidRPr="00FE636C">
        <w:t>miteinander v</w:t>
      </w:r>
      <w:r w:rsidR="004E0FD6" w:rsidRPr="00FE636C">
        <w:t xml:space="preserve">erbunden werden. </w:t>
      </w:r>
      <w:r w:rsidRPr="00FE636C">
        <w:t xml:space="preserve">In der ersten </w:t>
      </w:r>
      <w:r w:rsidR="007A0C86" w:rsidRPr="00FE636C">
        <w:t>Entwicklungsphase</w:t>
      </w:r>
      <w:r w:rsidR="007A0C86" w:rsidRPr="0003747B">
        <w:t xml:space="preserve"> </w:t>
      </w:r>
      <w:r w:rsidRPr="0003747B">
        <w:t xml:space="preserve">wurde eine Atmel </w:t>
      </w:r>
      <w:r w:rsidR="007E6BF1" w:rsidRPr="0003747B">
        <w:t>AT</w:t>
      </w:r>
      <w:r w:rsidRPr="0003747B">
        <w:t xml:space="preserve">mega8, später ein </w:t>
      </w:r>
      <w:r w:rsidR="007E6BF1" w:rsidRPr="0003747B">
        <w:t>AT</w:t>
      </w:r>
      <w:r w:rsidRPr="0003747B">
        <w:t>mega32 und in der finale Version</w:t>
      </w:r>
      <w:del w:id="1228" w:author="Dennis Hohmann" w:date="2012-04-15T02:54:00Z">
        <w:r w:rsidRPr="0003747B" w:rsidDel="00FE636C">
          <w:delText>,</w:delText>
        </w:r>
      </w:del>
      <w:r w:rsidRPr="0003747B">
        <w:t xml:space="preserve">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w:t>
      </w:r>
      <w:r w:rsidR="00FB61D3" w:rsidRPr="0003747B">
        <w:t>s</w:t>
      </w:r>
      <w:r w:rsidR="00FB61D3" w:rsidRPr="0003747B">
        <w:t>phasen zurück zu</w:t>
      </w:r>
      <w:r w:rsidR="00C13E0A" w:rsidRPr="0003747B">
        <w:t xml:space="preserve">führen. Am Anfang </w:t>
      </w:r>
      <w:r w:rsidR="000D2CFE" w:rsidRPr="0003747B">
        <w:t xml:space="preserve">der Entwicklung </w:t>
      </w:r>
      <w:r w:rsidR="00C13E0A" w:rsidRPr="0003747B">
        <w:t>wurd</w:t>
      </w:r>
      <w:r w:rsidR="006F65A7" w:rsidRPr="0003747B">
        <w:t>en nur die Motoren angeste</w:t>
      </w:r>
      <w:r w:rsidR="006F65A7" w:rsidRPr="0003747B">
        <w:t>u</w:t>
      </w:r>
      <w:r w:rsidR="006F65A7" w:rsidRPr="0003747B">
        <w:t xml:space="preserve">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t>
      </w:r>
      <w:del w:id="1229" w:author="Dennis Hohmann" w:date="2012-04-14T20:56:00Z">
        <w:r w:rsidR="00C70A5F" w:rsidDel="00717F02">
          <w:delText xml:space="preserve">wurde </w:delText>
        </w:r>
      </w:del>
      <w:ins w:id="1230" w:author="Dennis Hohmann" w:date="2012-04-14T20:56:00Z">
        <w:r w:rsidR="00717F02">
          <w:t xml:space="preserve">wird </w:t>
        </w:r>
      </w:ins>
      <w:r w:rsidR="000D2CFE">
        <w:t xml:space="preserve">jedoch </w:t>
      </w:r>
      <w:r w:rsidR="00C70A5F">
        <w:t xml:space="preserve">der </w:t>
      </w:r>
      <w:r w:rsidR="00B0341A">
        <w:t>VDrive2</w:t>
      </w:r>
      <w:r w:rsidR="00C70A5F">
        <w:t xml:space="preserve"> über diese</w:t>
      </w:r>
      <w:r w:rsidR="000D2CFE">
        <w:t xml:space="preserve"> UART</w:t>
      </w:r>
      <w:del w:id="1231" w:author="Dennis Hohmann" w:date="2012-04-14T20:59:00Z">
        <w:r w:rsidR="000B237D" w:rsidDel="00717F02">
          <w:delText>0</w:delText>
        </w:r>
      </w:del>
      <w:r w:rsidR="000D2CFE">
        <w:t xml:space="preserve"> </w:t>
      </w:r>
      <w:r w:rsidR="00C70A5F">
        <w:t>implementiert.</w:t>
      </w:r>
      <w:r w:rsidR="000D2CFE">
        <w:t xml:space="preserve"> Um dennoch die Möglichkeit zum Debuggen zu erhalten, </w:t>
      </w:r>
      <w:del w:id="1232" w:author="Dennis Hohmann" w:date="2012-04-14T20:55:00Z">
        <w:r w:rsidR="000D2CFE" w:rsidDel="00717F02">
          <w:delText xml:space="preserve">wurde </w:delText>
        </w:r>
      </w:del>
      <w:ins w:id="1233" w:author="Dennis Hohmann" w:date="2012-04-14T20:55:00Z">
        <w:r w:rsidR="00717F02">
          <w:t xml:space="preserve">wird </w:t>
        </w:r>
      </w:ins>
      <w:r w:rsidR="000D2CFE">
        <w:t>das ganze System auf einen ATmega32 portiert</w:t>
      </w:r>
      <w:ins w:id="1234" w:author="Dennis Hohmann" w:date="2012-04-14T20:57:00Z">
        <w:r w:rsidR="00717F02">
          <w:t xml:space="preserve"> der eine</w:t>
        </w:r>
      </w:ins>
      <w:del w:id="1235" w:author="Dennis Hohmann" w:date="2012-04-14T20:57:00Z">
        <w:r w:rsidR="000D2CFE" w:rsidDel="00717F02">
          <w:delText xml:space="preserve">. </w:delText>
        </w:r>
      </w:del>
      <w:del w:id="1236" w:author="Dennis Hohmann" w:date="2012-04-14T20:56:00Z">
        <w:r w:rsidR="000D2CFE" w:rsidDel="00717F02">
          <w:delText>Hier stand a</w:delText>
        </w:r>
      </w:del>
      <w:del w:id="1237" w:author="Dennis Hohmann" w:date="2012-04-14T20:57:00Z">
        <w:r w:rsidR="000D2CFE" w:rsidDel="00717F02">
          <w:delText>b sofort</w:delText>
        </w:r>
      </w:del>
      <w:ins w:id="1238" w:author="Dennis Hohmann" w:date="2012-04-14T20:57:00Z">
        <w:r w:rsidR="00717F02">
          <w:t xml:space="preserve"> </w:t>
        </w:r>
      </w:ins>
      <w:del w:id="1239" w:author="Dennis Hohmann" w:date="2012-04-14T20:57:00Z">
        <w:r w:rsidR="000D2CFE" w:rsidDel="00717F02">
          <w:delText xml:space="preserve"> die </w:delText>
        </w:r>
      </w:del>
      <w:r w:rsidR="000D2CFE">
        <w:t>JTAG</w:t>
      </w:r>
      <w:r w:rsidR="002F2E07">
        <w:t xml:space="preserve"> Schnittstelle zur Verfügung</w:t>
      </w:r>
      <w:ins w:id="1240" w:author="Dennis Hohmann" w:date="2012-04-14T20:57:00Z">
        <w:r w:rsidR="00717F02">
          <w:t xml:space="preserve"> stellt</w:t>
        </w:r>
      </w:ins>
      <w:r w:rsidR="002F2E07">
        <w:t xml:space="preserve">. </w:t>
      </w:r>
      <w:r w:rsidR="00FB61D3">
        <w:t>In</w:t>
      </w:r>
      <w:r w:rsidR="000B237D">
        <w:t xml:space="preserve"> der vorletzten En</w:t>
      </w:r>
      <w:r w:rsidR="000B237D">
        <w:t>t</w:t>
      </w:r>
      <w:r w:rsidR="000B237D">
        <w:t xml:space="preserve">wicklungsstufe wurden alle Funktionen zusammen geführt. Es war nun erforderlich, zur </w:t>
      </w:r>
      <w:del w:id="1241" w:author="Dennis Hohmann" w:date="2012-04-14T20:55:00Z">
        <w:r w:rsidR="000B237D" w:rsidDel="00717F02">
          <w:delText>Steuerung</w:delText>
        </w:r>
        <w:r w:rsidR="00FB61D3" w:rsidDel="00717F02">
          <w:delText xml:space="preserve"> des Ablaufs</w:delText>
        </w:r>
      </w:del>
      <w:ins w:id="1242" w:author="Dennis Hohmann" w:date="2012-04-14T20:55:00Z">
        <w:r w:rsidR="00717F02">
          <w:t>Ablaufsteuerung ist es nun erforderlich</w:t>
        </w:r>
      </w:ins>
      <w:del w:id="1243" w:author="Dennis Hohmann" w:date="2012-04-14T20:56:00Z">
        <w:r w:rsidR="00FB61D3" w:rsidDel="00717F02">
          <w:delText>,</w:delText>
        </w:r>
      </w:del>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Somit wurde das System auf den ATm</w:t>
      </w:r>
      <w:r w:rsidR="00FB61D3">
        <w:t>e</w:t>
      </w:r>
      <w:r w:rsidR="00FB61D3">
        <w:t xml:space="preserve">ga1284P-PU portiert und </w:t>
      </w:r>
      <w:ins w:id="1244" w:author="Dennis Hohmann" w:date="2012-04-14T20:58:00Z">
        <w:r w:rsidR="00717F02">
          <w:t xml:space="preserve">die Schnittstellen </w:t>
        </w:r>
      </w:ins>
      <w:r w:rsidR="00FB61D3">
        <w:t>wie folgt belegt:</w:t>
      </w:r>
    </w:p>
    <w:p w14:paraId="1C046E56" w14:textId="77777777" w:rsidR="00926E16" w:rsidRDefault="00926E16">
      <w:pPr>
        <w:pStyle w:val="Textkrper"/>
      </w:pPr>
    </w:p>
    <w:p w14:paraId="574A33D9" w14:textId="01EE94B7" w:rsidR="00FB61D3" w:rsidRDefault="00FB61D3">
      <w:pPr>
        <w:pStyle w:val="Textkrper"/>
        <w:numPr>
          <w:ilvl w:val="0"/>
          <w:numId w:val="19"/>
        </w:numPr>
        <w:pPrChange w:id="1245" w:author="Dennis Hohmann" w:date="2012-04-15T00:39:00Z">
          <w:pPr>
            <w:pStyle w:val="Textkrper"/>
          </w:pPr>
        </w:pPrChange>
      </w:pPr>
      <w:r>
        <w:t>UART0</w:t>
      </w:r>
      <w:r>
        <w:tab/>
        <w:t>Ausgabe von Meldungen und Empfang von Steuerbefehlen vom PC</w:t>
      </w:r>
    </w:p>
    <w:p w14:paraId="176467CB" w14:textId="092F5C58" w:rsidR="00FB61D3" w:rsidRDefault="00FB61D3">
      <w:pPr>
        <w:pStyle w:val="Textkrper"/>
        <w:numPr>
          <w:ilvl w:val="0"/>
          <w:numId w:val="19"/>
        </w:numPr>
      </w:pPr>
      <w:r>
        <w:t>UART1</w:t>
      </w:r>
      <w:r>
        <w:tab/>
      </w:r>
      <w:r w:rsidR="00B0341A">
        <w:t>VDrive2</w:t>
      </w:r>
      <w:r w:rsidR="00300235">
        <w:t xml:space="preserve"> USB</w:t>
      </w:r>
    </w:p>
    <w:p w14:paraId="38CBEC46" w14:textId="6E927FCD" w:rsidR="00FB61D3" w:rsidRDefault="00AE1ADB">
      <w:pPr>
        <w:pStyle w:val="Textkrper"/>
        <w:numPr>
          <w:ilvl w:val="0"/>
          <w:numId w:val="19"/>
        </w:numPr>
      </w:pPr>
      <w:proofErr w:type="spellStart"/>
      <w:ins w:id="1246" w:author="Dennis Hohmann" w:date="2012-04-14T21:02:00Z">
        <w:r>
          <w:t>Pin</w:t>
        </w:r>
      </w:ins>
      <w:r w:rsidR="00FB61D3">
        <w:t>Port</w:t>
      </w:r>
      <w:del w:id="1247" w:author="Dennis Hohmann" w:date="2012-04-14T21:02:00Z">
        <w:r w:rsidR="00FB61D3" w:rsidDel="00AE1ADB">
          <w:delText xml:space="preserve"> </w:delText>
        </w:r>
      </w:del>
      <w:r w:rsidR="00FB61D3">
        <w:t>A</w:t>
      </w:r>
      <w:proofErr w:type="spellEnd"/>
      <w:r w:rsidR="00FB61D3">
        <w:tab/>
      </w:r>
      <w:del w:id="1248" w:author="Dennis Hohmann" w:date="2012-04-15T02:54:00Z">
        <w:r w:rsidR="00FB61D3" w:rsidDel="00B60A95">
          <w:tab/>
        </w:r>
      </w:del>
      <w:r w:rsidR="00FB61D3">
        <w:t>goCNC</w:t>
      </w:r>
      <w:r w:rsidR="00300235">
        <w:t xml:space="preserve"> Portalfräse</w:t>
      </w:r>
    </w:p>
    <w:p w14:paraId="7109994E" w14:textId="77777777" w:rsidR="00926E16" w:rsidRDefault="00926E16">
      <w:pPr>
        <w:pStyle w:val="Textkrper"/>
        <w:pPrChange w:id="1249" w:author="Dennis Hohmann" w:date="2012-04-15T00:39:00Z">
          <w:pPr>
            <w:pStyle w:val="Textkrper"/>
            <w:numPr>
              <w:numId w:val="19"/>
            </w:numPr>
            <w:ind w:left="720" w:hanging="360"/>
          </w:pPr>
        </w:pPrChange>
      </w:pPr>
    </w:p>
    <w:p w14:paraId="7F6D3C51" w14:textId="1CAFF9F8" w:rsidR="00FB61D3" w:rsidRDefault="00FB61D3">
      <w:pPr>
        <w:pStyle w:val="Textkrper"/>
      </w:pPr>
      <w:r>
        <w:t>Im letzten Schritt der Entwicklung wurde das Display implementiert. Dieses ist über</w:t>
      </w:r>
      <w:del w:id="1250" w:author="Dennis Hohmann" w:date="2012-04-15T02:55:00Z">
        <w:r w:rsidDel="00B60A95">
          <w:delText xml:space="preserve"> </w:delText>
        </w:r>
      </w:del>
      <w:del w:id="1251" w:author="Dennis Hohmann" w:date="2012-04-15T02:54:00Z">
        <w:r w:rsidDel="00B60A95">
          <w:delText>das</w:delText>
        </w:r>
      </w:del>
      <w:r>
        <w:t xml:space="preserve"> TWI angebunden.</w:t>
      </w:r>
    </w:p>
    <w:p w14:paraId="272AD607" w14:textId="77777777" w:rsidR="00D24904" w:rsidRDefault="00D24904">
      <w:pPr>
        <w:pStyle w:val="Textkrper"/>
      </w:pPr>
    </w:p>
    <w:p w14:paraId="2E5533B3" w14:textId="313B6513" w:rsidR="008741AE" w:rsidRDefault="0074053F" w:rsidP="0091761D">
      <w:pPr>
        <w:pStyle w:val="berschrift2"/>
      </w:pPr>
      <w:bookmarkStart w:id="1252" w:name="_Controller-Programm"/>
      <w:bookmarkEnd w:id="1252"/>
      <w:r>
        <w:br w:type="page"/>
      </w:r>
      <w:bookmarkStart w:id="1253" w:name="_Toc196133445"/>
      <w:r w:rsidR="00462E08">
        <w:t>Controller-Programm</w:t>
      </w:r>
      <w:bookmarkEnd w:id="1253"/>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2164"/>
        <w:gridCol w:w="2071"/>
        <w:gridCol w:w="2938"/>
        <w:gridCol w:w="2258"/>
      </w:tblGrid>
      <w:tr w:rsidR="008741AE" w:rsidRPr="00CB7D2E" w14:paraId="2F83F9EB" w14:textId="77777777" w:rsidTr="00912CCD">
        <w:trPr>
          <w:jc w:val="center"/>
        </w:trPr>
        <w:tc>
          <w:tcPr>
            <w:tcW w:w="1894" w:type="dxa"/>
          </w:tcPr>
          <w:p w14:paraId="2BF173C5" w14:textId="77777777" w:rsidR="008741AE" w:rsidRPr="00C97B55" w:rsidRDefault="008741AE">
            <w:pPr>
              <w:pStyle w:val="Textkrper"/>
              <w:rPr>
                <w:b/>
                <w:rPrChange w:id="1254" w:author="Dennis Hohmann" w:date="2012-04-15T02:55:00Z">
                  <w:rPr>
                    <w:rFonts w:asciiTheme="majorHAnsi" w:eastAsiaTheme="majorEastAsia" w:hAnsiTheme="majorHAnsi" w:cstheme="majorBidi"/>
                    <w:b/>
                    <w:bCs w:val="0"/>
                    <w:i/>
                    <w:iCs/>
                  </w:rPr>
                </w:rPrChange>
              </w:rPr>
              <w:pPrChange w:id="1255" w:author="Dennis Hohmann" w:date="2012-04-15T00:39:00Z">
                <w:pPr>
                  <w:pStyle w:val="Textkrper"/>
                  <w:keepNext/>
                  <w:keepLines/>
                  <w:numPr>
                    <w:ilvl w:val="3"/>
                    <w:numId w:val="2"/>
                  </w:numPr>
                  <w:spacing w:before="200"/>
                  <w:outlineLvl w:val="3"/>
                </w:pPr>
              </w:pPrChange>
            </w:pPr>
            <w:r w:rsidRPr="00C97B55">
              <w:rPr>
                <w:b/>
                <w:rPrChange w:id="1256" w:author="Dennis Hohmann" w:date="2012-04-15T02:55:00Z">
                  <w:rPr/>
                </w:rPrChange>
              </w:rPr>
              <w:t>C-Programm-</w:t>
            </w:r>
            <w:r w:rsidRPr="00C97B55">
              <w:rPr>
                <w:b/>
                <w:rPrChange w:id="1257" w:author="Dennis Hohmann" w:date="2012-04-15T02:55:00Z">
                  <w:rPr/>
                </w:rPrChange>
              </w:rPr>
              <w:br/>
              <w:t>Dateien</w:t>
            </w:r>
          </w:p>
        </w:tc>
        <w:tc>
          <w:tcPr>
            <w:tcW w:w="1699" w:type="dxa"/>
          </w:tcPr>
          <w:p w14:paraId="68F30835" w14:textId="77777777" w:rsidR="008741AE" w:rsidRPr="00C97B55" w:rsidRDefault="008741AE">
            <w:pPr>
              <w:pStyle w:val="Textkrper"/>
              <w:rPr>
                <w:b/>
                <w:rPrChange w:id="1258" w:author="Dennis Hohmann" w:date="2012-04-15T02:55:00Z">
                  <w:rPr>
                    <w:rFonts w:asciiTheme="majorHAnsi" w:eastAsiaTheme="majorEastAsia" w:hAnsiTheme="majorHAnsi" w:cstheme="majorBidi"/>
                    <w:b/>
                    <w:bCs w:val="0"/>
                    <w:i/>
                    <w:iCs/>
                  </w:rPr>
                </w:rPrChange>
              </w:rPr>
              <w:pPrChange w:id="1259" w:author="Dennis Hohmann" w:date="2012-04-15T00:39:00Z">
                <w:pPr>
                  <w:pStyle w:val="Textkrper"/>
                  <w:keepNext/>
                  <w:keepLines/>
                  <w:numPr>
                    <w:ilvl w:val="3"/>
                    <w:numId w:val="2"/>
                  </w:numPr>
                  <w:spacing w:before="200"/>
                  <w:outlineLvl w:val="3"/>
                </w:pPr>
              </w:pPrChange>
            </w:pPr>
            <w:r w:rsidRPr="00C97B55">
              <w:rPr>
                <w:b/>
                <w:rPrChange w:id="1260" w:author="Dennis Hohmann" w:date="2012-04-15T02:55:00Z">
                  <w:rPr/>
                </w:rPrChange>
              </w:rPr>
              <w:t>Header-</w:t>
            </w:r>
            <w:r w:rsidRPr="00C97B55">
              <w:rPr>
                <w:b/>
                <w:rPrChange w:id="1261" w:author="Dennis Hohmann" w:date="2012-04-15T02:55:00Z">
                  <w:rPr/>
                </w:rPrChange>
              </w:rPr>
              <w:br/>
              <w:t>Dateien</w:t>
            </w:r>
          </w:p>
        </w:tc>
        <w:tc>
          <w:tcPr>
            <w:tcW w:w="2534" w:type="dxa"/>
          </w:tcPr>
          <w:p w14:paraId="4E8EC992" w14:textId="77777777" w:rsidR="008741AE" w:rsidRPr="00C97B55" w:rsidRDefault="008741AE">
            <w:pPr>
              <w:pStyle w:val="Textkrper"/>
              <w:rPr>
                <w:b/>
                <w:rPrChange w:id="1262" w:author="Dennis Hohmann" w:date="2012-04-15T02:55:00Z">
                  <w:rPr>
                    <w:rFonts w:asciiTheme="majorHAnsi" w:eastAsiaTheme="majorEastAsia" w:hAnsiTheme="majorHAnsi" w:cstheme="majorBidi"/>
                    <w:b/>
                    <w:bCs w:val="0"/>
                    <w:i/>
                    <w:iCs/>
                  </w:rPr>
                </w:rPrChange>
              </w:rPr>
              <w:pPrChange w:id="1263" w:author="Dennis Hohmann" w:date="2012-04-15T00:39:00Z">
                <w:pPr>
                  <w:pStyle w:val="Textkrper"/>
                  <w:keepNext/>
                  <w:keepLines/>
                  <w:numPr>
                    <w:ilvl w:val="3"/>
                    <w:numId w:val="2"/>
                  </w:numPr>
                  <w:spacing w:before="200"/>
                  <w:outlineLvl w:val="3"/>
                </w:pPr>
              </w:pPrChange>
            </w:pPr>
            <w:r w:rsidRPr="00C97B55">
              <w:rPr>
                <w:b/>
                <w:rPrChange w:id="1264" w:author="Dennis Hohmann" w:date="2012-04-15T02:55:00Z">
                  <w:rPr/>
                </w:rPrChange>
              </w:rPr>
              <w:t>Funktion</w:t>
            </w:r>
          </w:p>
        </w:tc>
        <w:tc>
          <w:tcPr>
            <w:tcW w:w="2322" w:type="dxa"/>
          </w:tcPr>
          <w:p w14:paraId="56D7CA97" w14:textId="77777777" w:rsidR="008741AE" w:rsidRPr="00C97B55" w:rsidRDefault="008741AE">
            <w:pPr>
              <w:pStyle w:val="Textkrper"/>
              <w:rPr>
                <w:b/>
                <w:rPrChange w:id="1265" w:author="Dennis Hohmann" w:date="2012-04-15T02:55:00Z">
                  <w:rPr>
                    <w:rFonts w:asciiTheme="majorHAnsi" w:eastAsiaTheme="majorEastAsia" w:hAnsiTheme="majorHAnsi" w:cstheme="majorBidi"/>
                    <w:b/>
                    <w:bCs w:val="0"/>
                    <w:i/>
                    <w:iCs/>
                  </w:rPr>
                </w:rPrChange>
              </w:rPr>
              <w:pPrChange w:id="1266" w:author="Dennis Hohmann" w:date="2012-04-15T00:39:00Z">
                <w:pPr>
                  <w:pStyle w:val="Textkrper"/>
                  <w:keepNext/>
                  <w:keepLines/>
                  <w:numPr>
                    <w:ilvl w:val="3"/>
                    <w:numId w:val="2"/>
                  </w:numPr>
                  <w:spacing w:before="200"/>
                  <w:outlineLvl w:val="3"/>
                </w:pPr>
              </w:pPrChange>
            </w:pPr>
            <w:r w:rsidRPr="00C97B55">
              <w:rPr>
                <w:b/>
                <w:rPrChange w:id="1267" w:author="Dennis Hohmann" w:date="2012-04-15T02:55:00Z">
                  <w:rPr/>
                </w:rPrChange>
              </w:rPr>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pPr>
              <w:pStyle w:val="Textkrper"/>
              <w:jc w:val="left"/>
              <w:rPr>
                <w:rFonts w:asciiTheme="majorHAnsi" w:eastAsiaTheme="majorEastAsia" w:hAnsiTheme="majorHAnsi" w:cstheme="majorBidi"/>
                <w:b/>
                <w:bCs w:val="0"/>
                <w:i/>
                <w:iCs/>
              </w:rPr>
              <w:pPrChange w:id="1268" w:author="Dennis Hohmann" w:date="2012-04-15T02:55:00Z">
                <w:pPr>
                  <w:pStyle w:val="Textkrper"/>
                  <w:keepNext/>
                  <w:keepLines/>
                  <w:numPr>
                    <w:ilvl w:val="3"/>
                    <w:numId w:val="2"/>
                  </w:numPr>
                  <w:spacing w:before="200"/>
                  <w:outlineLvl w:val="3"/>
                </w:pPr>
              </w:pPrChange>
            </w:pPr>
            <w:proofErr w:type="spellStart"/>
            <w:r w:rsidRPr="00CB7D2E">
              <w:t>main.c</w:t>
            </w:r>
            <w:proofErr w:type="spellEnd"/>
          </w:p>
        </w:tc>
        <w:tc>
          <w:tcPr>
            <w:tcW w:w="1699" w:type="dxa"/>
            <w:vAlign w:val="center"/>
          </w:tcPr>
          <w:p w14:paraId="205F8FFE" w14:textId="32C53A6D" w:rsidR="008741AE" w:rsidRPr="00CB7D2E" w:rsidRDefault="00A32599">
            <w:pPr>
              <w:pStyle w:val="Textkrper"/>
              <w:jc w:val="left"/>
              <w:rPr>
                <w:rFonts w:asciiTheme="majorHAnsi" w:eastAsiaTheme="majorEastAsia" w:hAnsiTheme="majorHAnsi" w:cstheme="majorBidi"/>
                <w:b/>
                <w:bCs w:val="0"/>
                <w:i/>
                <w:iCs/>
              </w:rPr>
              <w:pPrChange w:id="1269" w:author="Dennis Hohmann" w:date="2012-04-15T02:55:00Z">
                <w:pPr>
                  <w:pStyle w:val="Textkrper"/>
                  <w:keepNext/>
                  <w:keepLines/>
                  <w:numPr>
                    <w:ilvl w:val="3"/>
                    <w:numId w:val="2"/>
                  </w:numPr>
                  <w:spacing w:before="200"/>
                  <w:outlineLvl w:val="3"/>
                </w:pPr>
              </w:pPrChange>
            </w:pPr>
            <w:proofErr w:type="spellStart"/>
            <w:r>
              <w:t>globdef.h</w:t>
            </w:r>
            <w:proofErr w:type="spellEnd"/>
          </w:p>
        </w:tc>
        <w:tc>
          <w:tcPr>
            <w:tcW w:w="2534" w:type="dxa"/>
            <w:vAlign w:val="center"/>
          </w:tcPr>
          <w:p w14:paraId="0D23CA3C" w14:textId="77777777" w:rsidR="008741AE" w:rsidRPr="00CB7D2E" w:rsidRDefault="008741AE">
            <w:pPr>
              <w:pStyle w:val="Textkrper"/>
              <w:jc w:val="left"/>
              <w:rPr>
                <w:rFonts w:asciiTheme="majorHAnsi" w:eastAsiaTheme="majorEastAsia" w:hAnsiTheme="majorHAnsi" w:cstheme="majorBidi"/>
                <w:b/>
                <w:bCs w:val="0"/>
                <w:i/>
                <w:iCs/>
              </w:rPr>
              <w:pPrChange w:id="1270" w:author="Dennis Hohmann" w:date="2012-04-15T02:55:00Z">
                <w:pPr>
                  <w:pStyle w:val="Textkrper"/>
                  <w:keepNext/>
                  <w:keepLines/>
                  <w:numPr>
                    <w:ilvl w:val="3"/>
                    <w:numId w:val="2"/>
                  </w:numPr>
                  <w:spacing w:before="200"/>
                  <w:outlineLvl w:val="3"/>
                </w:pPr>
              </w:pPrChange>
            </w:pPr>
            <w:r w:rsidRPr="00CB7D2E">
              <w:t>Hauptprogramm</w:t>
            </w:r>
          </w:p>
        </w:tc>
        <w:tc>
          <w:tcPr>
            <w:tcW w:w="2322" w:type="dxa"/>
            <w:vAlign w:val="center"/>
          </w:tcPr>
          <w:p w14:paraId="311213CC" w14:textId="77777777" w:rsidR="008741AE" w:rsidRPr="00CB7D2E" w:rsidRDefault="008741AE">
            <w:pPr>
              <w:pStyle w:val="Textkrper"/>
              <w:jc w:val="left"/>
              <w:rPr>
                <w:rFonts w:asciiTheme="majorHAnsi" w:eastAsiaTheme="majorEastAsia" w:hAnsiTheme="majorHAnsi" w:cstheme="majorBidi"/>
                <w:b/>
                <w:bCs w:val="0"/>
                <w:i/>
                <w:iCs/>
              </w:rPr>
              <w:pPrChange w:id="1271" w:author="Dennis Hohmann" w:date="2012-04-15T02:55:00Z">
                <w:pPr>
                  <w:pStyle w:val="Textkrper"/>
                  <w:keepNext/>
                  <w:keepLines/>
                  <w:numPr>
                    <w:ilvl w:val="3"/>
                    <w:numId w:val="2"/>
                  </w:numPr>
                  <w:spacing w:before="200"/>
                  <w:outlineLvl w:val="3"/>
                </w:pPr>
              </w:pPrChange>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pPr>
              <w:pStyle w:val="Textkrper"/>
              <w:jc w:val="left"/>
              <w:rPr>
                <w:rFonts w:asciiTheme="majorHAnsi" w:eastAsiaTheme="majorEastAsia" w:hAnsiTheme="majorHAnsi" w:cstheme="majorBidi"/>
                <w:b/>
                <w:bCs w:val="0"/>
                <w:i/>
                <w:iCs/>
              </w:rPr>
              <w:pPrChange w:id="1272" w:author="Dennis Hohmann" w:date="2012-04-15T02:55:00Z">
                <w:pPr>
                  <w:pStyle w:val="Textkrper"/>
                  <w:keepNext/>
                  <w:keepLines/>
                  <w:numPr>
                    <w:ilvl w:val="3"/>
                    <w:numId w:val="2"/>
                  </w:numPr>
                  <w:spacing w:before="200"/>
                  <w:outlineLvl w:val="3"/>
                </w:pPr>
              </w:pPrChange>
            </w:pPr>
            <w:proofErr w:type="spellStart"/>
            <w:r w:rsidRPr="00CB7D2E">
              <w:t>uart.</w:t>
            </w:r>
            <w:r>
              <w:t>c</w:t>
            </w:r>
            <w:proofErr w:type="spellEnd"/>
          </w:p>
        </w:tc>
        <w:tc>
          <w:tcPr>
            <w:tcW w:w="1699" w:type="dxa"/>
            <w:vAlign w:val="center"/>
          </w:tcPr>
          <w:p w14:paraId="692FF345" w14:textId="77777777" w:rsidR="008741AE" w:rsidRDefault="008741AE">
            <w:pPr>
              <w:pStyle w:val="Textkrper"/>
              <w:jc w:val="left"/>
              <w:rPr>
                <w:rFonts w:asciiTheme="majorHAnsi" w:eastAsiaTheme="majorEastAsia" w:hAnsiTheme="majorHAnsi" w:cstheme="majorBidi"/>
                <w:b/>
                <w:bCs w:val="0"/>
                <w:i/>
                <w:iCs/>
              </w:rPr>
              <w:pPrChange w:id="1273" w:author="Dennis Hohmann" w:date="2012-04-15T02:55:00Z">
                <w:pPr>
                  <w:pStyle w:val="Textkrper"/>
                  <w:keepNext/>
                  <w:keepLines/>
                  <w:numPr>
                    <w:ilvl w:val="3"/>
                    <w:numId w:val="2"/>
                  </w:numPr>
                  <w:spacing w:before="200"/>
                  <w:outlineLvl w:val="3"/>
                </w:pPr>
              </w:pPrChange>
            </w:pPr>
            <w:proofErr w:type="spellStart"/>
            <w:r>
              <w:t>uart.h</w:t>
            </w:r>
            <w:proofErr w:type="spellEnd"/>
          </w:p>
        </w:tc>
        <w:tc>
          <w:tcPr>
            <w:tcW w:w="2534" w:type="dxa"/>
            <w:vAlign w:val="center"/>
          </w:tcPr>
          <w:p w14:paraId="6F9491FA" w14:textId="77777777" w:rsidR="008741AE" w:rsidRDefault="008741AE">
            <w:pPr>
              <w:pStyle w:val="Textkrper"/>
              <w:jc w:val="left"/>
              <w:rPr>
                <w:rFonts w:asciiTheme="majorHAnsi" w:eastAsiaTheme="majorEastAsia" w:hAnsiTheme="majorHAnsi" w:cstheme="majorBidi"/>
                <w:b/>
                <w:bCs w:val="0"/>
                <w:i/>
                <w:iCs/>
              </w:rPr>
              <w:pPrChange w:id="1274" w:author="Dennis Hohmann" w:date="2012-04-15T02:55:00Z">
                <w:pPr>
                  <w:pStyle w:val="Textkrper"/>
                  <w:keepNext/>
                  <w:keepLines/>
                  <w:numPr>
                    <w:ilvl w:val="3"/>
                    <w:numId w:val="2"/>
                  </w:numPr>
                  <w:spacing w:before="200"/>
                  <w:outlineLvl w:val="3"/>
                </w:pPr>
              </w:pPrChange>
            </w:pPr>
            <w:r>
              <w:t>UART-Library</w:t>
            </w:r>
          </w:p>
        </w:tc>
        <w:tc>
          <w:tcPr>
            <w:tcW w:w="2322" w:type="dxa"/>
            <w:vAlign w:val="center"/>
          </w:tcPr>
          <w:p w14:paraId="31B123F3" w14:textId="04C0A102" w:rsidR="008741AE" w:rsidRPr="00DC1FEC" w:rsidRDefault="00A32599">
            <w:pPr>
              <w:pStyle w:val="Textkrper"/>
              <w:jc w:val="left"/>
              <w:rPr>
                <w:rFonts w:asciiTheme="majorHAnsi" w:eastAsiaTheme="majorEastAsia" w:hAnsiTheme="majorHAnsi" w:cstheme="majorBidi"/>
                <w:b/>
                <w:bCs w:val="0"/>
                <w:i/>
                <w:iCs/>
              </w:rPr>
              <w:pPrChange w:id="1275" w:author="Dennis Hohmann" w:date="2012-04-15T02:55:00Z">
                <w:pPr>
                  <w:pStyle w:val="Textkrper"/>
                  <w:keepNext/>
                  <w:keepLines/>
                  <w:numPr>
                    <w:ilvl w:val="3"/>
                    <w:numId w:val="2"/>
                  </w:numPr>
                  <w:spacing w:before="200"/>
                  <w:outlineLvl w:val="3"/>
                </w:pPr>
              </w:pPrChange>
            </w:pPr>
            <w:r>
              <w:t xml:space="preserve">Peter </w:t>
            </w:r>
            <w:r w:rsidR="008741AE" w:rsidRPr="00DC1FEC">
              <w:t>Fleury</w:t>
            </w:r>
            <w:r w:rsidR="008741AE" w:rsidRPr="00DC1FEC">
              <w:br/>
              <w:t>http://jump.to/fleury</w:t>
            </w:r>
          </w:p>
          <w:p w14:paraId="73BCEC21" w14:textId="77777777" w:rsidR="008741AE" w:rsidRPr="00CB7D2E" w:rsidRDefault="008741AE">
            <w:pPr>
              <w:pStyle w:val="Textkrper"/>
              <w:jc w:val="left"/>
              <w:rPr>
                <w:rFonts w:asciiTheme="majorHAnsi" w:eastAsiaTheme="majorEastAsia" w:hAnsiTheme="majorHAnsi" w:cstheme="majorBidi"/>
                <w:b/>
                <w:bCs w:val="0"/>
                <w:i/>
                <w:iCs/>
              </w:rPr>
              <w:pPrChange w:id="1276" w:author="Dennis Hohmann" w:date="2012-04-15T02:55:00Z">
                <w:pPr>
                  <w:pStyle w:val="Textkrper"/>
                  <w:keepNext/>
                  <w:keepLines/>
                  <w:numPr>
                    <w:ilvl w:val="3"/>
                    <w:numId w:val="2"/>
                  </w:numPr>
                  <w:spacing w:before="200"/>
                  <w:outlineLvl w:val="3"/>
                </w:pPr>
              </w:pPrChange>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pPr>
              <w:pStyle w:val="Textkrper"/>
              <w:jc w:val="left"/>
              <w:rPr>
                <w:rFonts w:asciiTheme="majorHAnsi" w:eastAsiaTheme="majorEastAsia" w:hAnsiTheme="majorHAnsi" w:cstheme="majorBidi"/>
                <w:b/>
                <w:bCs w:val="0"/>
                <w:i/>
                <w:iCs/>
              </w:rPr>
              <w:pPrChange w:id="1277" w:author="Dennis Hohmann" w:date="2012-04-15T02:55:00Z">
                <w:pPr>
                  <w:pStyle w:val="Textkrper"/>
                  <w:keepNext/>
                  <w:keepLines/>
                  <w:numPr>
                    <w:ilvl w:val="3"/>
                    <w:numId w:val="2"/>
                  </w:numPr>
                  <w:spacing w:before="200"/>
                  <w:outlineLvl w:val="3"/>
                </w:pPr>
              </w:pPrChange>
            </w:pPr>
            <w:r>
              <w:t>i2cmaster.c</w:t>
            </w:r>
          </w:p>
        </w:tc>
        <w:tc>
          <w:tcPr>
            <w:tcW w:w="1699" w:type="dxa"/>
            <w:vAlign w:val="center"/>
          </w:tcPr>
          <w:p w14:paraId="0B2EAA61" w14:textId="13EFD97A" w:rsidR="008741AE" w:rsidRDefault="00A83570">
            <w:pPr>
              <w:pStyle w:val="Textkrper"/>
              <w:jc w:val="left"/>
              <w:pPrChange w:id="1278" w:author="Dennis Hohmann" w:date="2012-04-15T02:55:00Z">
                <w:pPr>
                  <w:pStyle w:val="Textkrper"/>
                </w:pPr>
              </w:pPrChange>
            </w:pPr>
            <w:ins w:id="1279" w:author="Dennis Hohmann" w:date="2012-04-14T21:03:00Z">
              <w:r>
                <w:t>i</w:t>
              </w:r>
            </w:ins>
            <w:del w:id="1280" w:author="Dennis Hohmann" w:date="2012-04-14T21:03:00Z">
              <w:r w:rsidR="008741AE" w:rsidDel="00A83570">
                <w:delText>í</w:delText>
              </w:r>
            </w:del>
            <w:r w:rsidR="008741AE">
              <w:t>2cmaster.h</w:t>
            </w:r>
          </w:p>
        </w:tc>
        <w:tc>
          <w:tcPr>
            <w:tcW w:w="2534" w:type="dxa"/>
            <w:vAlign w:val="center"/>
          </w:tcPr>
          <w:p w14:paraId="184AF62D" w14:textId="77777777" w:rsidR="008741AE" w:rsidRDefault="008741AE">
            <w:pPr>
              <w:pStyle w:val="Textkrper"/>
              <w:jc w:val="left"/>
              <w:rPr>
                <w:rFonts w:asciiTheme="majorHAnsi" w:eastAsiaTheme="majorEastAsia" w:hAnsiTheme="majorHAnsi" w:cstheme="majorBidi"/>
                <w:b/>
                <w:bCs w:val="0"/>
                <w:i/>
                <w:iCs/>
              </w:rPr>
              <w:pPrChange w:id="1281" w:author="Dennis Hohmann" w:date="2012-04-15T02:55:00Z">
                <w:pPr>
                  <w:pStyle w:val="Textkrper"/>
                  <w:keepNext/>
                  <w:keepLines/>
                  <w:numPr>
                    <w:ilvl w:val="3"/>
                    <w:numId w:val="2"/>
                  </w:numPr>
                  <w:spacing w:before="200"/>
                  <w:outlineLvl w:val="3"/>
                </w:pPr>
              </w:pPrChange>
            </w:pPr>
            <w:r>
              <w:t>I2C-Library</w:t>
            </w:r>
          </w:p>
        </w:tc>
        <w:tc>
          <w:tcPr>
            <w:tcW w:w="2322" w:type="dxa"/>
            <w:vAlign w:val="center"/>
          </w:tcPr>
          <w:p w14:paraId="0ED2D2E6" w14:textId="77777777" w:rsidR="008741AE" w:rsidRPr="00CB7D2E" w:rsidRDefault="008741AE">
            <w:pPr>
              <w:pStyle w:val="Textkrper"/>
              <w:jc w:val="left"/>
              <w:rPr>
                <w:rFonts w:asciiTheme="majorHAnsi" w:eastAsiaTheme="majorEastAsia" w:hAnsiTheme="majorHAnsi" w:cstheme="majorBidi"/>
                <w:b/>
                <w:bCs w:val="0"/>
                <w:i/>
                <w:iCs/>
              </w:rPr>
              <w:pPrChange w:id="1282" w:author="Dennis Hohmann" w:date="2012-04-15T02:55:00Z">
                <w:pPr>
                  <w:pStyle w:val="Textkrper"/>
                  <w:keepNext/>
                  <w:keepLines/>
                  <w:numPr>
                    <w:ilvl w:val="3"/>
                    <w:numId w:val="2"/>
                  </w:numPr>
                  <w:spacing w:before="200"/>
                  <w:outlineLvl w:val="3"/>
                </w:pPr>
              </w:pPrChange>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pPr>
              <w:pStyle w:val="Textkrper"/>
              <w:jc w:val="left"/>
              <w:rPr>
                <w:rFonts w:asciiTheme="majorHAnsi" w:eastAsiaTheme="majorEastAsia" w:hAnsiTheme="majorHAnsi" w:cstheme="majorBidi"/>
                <w:b/>
                <w:bCs w:val="0"/>
                <w:i/>
                <w:iCs/>
              </w:rPr>
              <w:pPrChange w:id="1283" w:author="Dennis Hohmann" w:date="2012-04-15T02:55:00Z">
                <w:pPr>
                  <w:pStyle w:val="Textkrper"/>
                  <w:keepNext/>
                  <w:keepLines/>
                  <w:numPr>
                    <w:ilvl w:val="3"/>
                    <w:numId w:val="2"/>
                  </w:numPr>
                  <w:spacing w:before="200"/>
                  <w:outlineLvl w:val="3"/>
                </w:pPr>
              </w:pPrChange>
            </w:pPr>
            <w:r>
              <w:t>eDIP240.c</w:t>
            </w:r>
          </w:p>
        </w:tc>
        <w:tc>
          <w:tcPr>
            <w:tcW w:w="1699" w:type="dxa"/>
            <w:vAlign w:val="center"/>
          </w:tcPr>
          <w:p w14:paraId="08C9FB0A" w14:textId="77777777" w:rsidR="008741AE" w:rsidRDefault="008741AE">
            <w:pPr>
              <w:pStyle w:val="Textkrper"/>
              <w:jc w:val="left"/>
              <w:rPr>
                <w:rFonts w:asciiTheme="majorHAnsi" w:eastAsiaTheme="majorEastAsia" w:hAnsiTheme="majorHAnsi" w:cstheme="majorBidi"/>
                <w:b/>
                <w:bCs w:val="0"/>
                <w:i/>
                <w:iCs/>
              </w:rPr>
              <w:pPrChange w:id="1284" w:author="Dennis Hohmann" w:date="2012-04-15T02:55:00Z">
                <w:pPr>
                  <w:pStyle w:val="Textkrper"/>
                  <w:keepNext/>
                  <w:keepLines/>
                  <w:numPr>
                    <w:ilvl w:val="3"/>
                    <w:numId w:val="2"/>
                  </w:numPr>
                  <w:spacing w:before="200"/>
                  <w:outlineLvl w:val="3"/>
                </w:pPr>
              </w:pPrChange>
            </w:pPr>
            <w:r>
              <w:t>eDIP240.h</w:t>
            </w:r>
          </w:p>
        </w:tc>
        <w:tc>
          <w:tcPr>
            <w:tcW w:w="2534" w:type="dxa"/>
            <w:vAlign w:val="center"/>
          </w:tcPr>
          <w:p w14:paraId="47B05D2A" w14:textId="77777777" w:rsidR="008741AE" w:rsidRDefault="008741AE">
            <w:pPr>
              <w:pStyle w:val="Textkrper"/>
              <w:jc w:val="left"/>
              <w:rPr>
                <w:rFonts w:asciiTheme="majorHAnsi" w:eastAsiaTheme="majorEastAsia" w:hAnsiTheme="majorHAnsi" w:cstheme="majorBidi"/>
                <w:b/>
                <w:bCs w:val="0"/>
                <w:i/>
                <w:iCs/>
              </w:rPr>
              <w:pPrChange w:id="1285" w:author="Dennis Hohmann" w:date="2012-04-15T02:55:00Z">
                <w:pPr>
                  <w:pStyle w:val="Textkrper"/>
                  <w:keepNext/>
                  <w:keepLines/>
                  <w:numPr>
                    <w:ilvl w:val="3"/>
                    <w:numId w:val="2"/>
                  </w:numPr>
                  <w:spacing w:before="200"/>
                  <w:outlineLvl w:val="3"/>
                </w:pPr>
              </w:pPrChange>
            </w:pPr>
            <w:r>
              <w:t>Display-Routinen</w:t>
            </w:r>
          </w:p>
        </w:tc>
        <w:tc>
          <w:tcPr>
            <w:tcW w:w="2322" w:type="dxa"/>
            <w:vAlign w:val="center"/>
          </w:tcPr>
          <w:p w14:paraId="53F2E661" w14:textId="77777777" w:rsidR="008741AE" w:rsidRDefault="008741AE">
            <w:pPr>
              <w:pStyle w:val="Textkrper"/>
              <w:jc w:val="left"/>
              <w:rPr>
                <w:rFonts w:asciiTheme="majorHAnsi" w:eastAsiaTheme="majorEastAsia" w:hAnsiTheme="majorHAnsi" w:cstheme="majorBidi"/>
                <w:b/>
                <w:bCs w:val="0"/>
                <w:i/>
                <w:iCs/>
              </w:rPr>
              <w:pPrChange w:id="1286" w:author="Dennis Hohmann" w:date="2012-04-15T02:55:00Z">
                <w:pPr>
                  <w:pStyle w:val="Textkrper"/>
                  <w:keepNext/>
                  <w:keepLines/>
                  <w:numPr>
                    <w:ilvl w:val="3"/>
                    <w:numId w:val="2"/>
                  </w:numPr>
                  <w:spacing w:before="200"/>
                  <w:outlineLvl w:val="3"/>
                </w:pPr>
              </w:pPrChange>
            </w:pPr>
            <w:r>
              <w:t>Dennis Hohmann</w:t>
            </w:r>
          </w:p>
        </w:tc>
      </w:tr>
      <w:tr w:rsidR="008741AE" w14:paraId="59A448C7" w14:textId="77777777" w:rsidTr="00912CCD">
        <w:trPr>
          <w:jc w:val="center"/>
        </w:trPr>
        <w:tc>
          <w:tcPr>
            <w:tcW w:w="1894" w:type="dxa"/>
            <w:vAlign w:val="center"/>
          </w:tcPr>
          <w:p w14:paraId="5CAC58C3" w14:textId="77777777" w:rsidR="008741AE" w:rsidRDefault="008741AE">
            <w:pPr>
              <w:pStyle w:val="Textkrper"/>
              <w:jc w:val="left"/>
              <w:rPr>
                <w:rFonts w:asciiTheme="majorHAnsi" w:eastAsiaTheme="majorEastAsia" w:hAnsiTheme="majorHAnsi" w:cstheme="majorBidi"/>
                <w:b/>
                <w:bCs w:val="0"/>
                <w:i/>
                <w:iCs/>
              </w:rPr>
              <w:pPrChange w:id="1287" w:author="Dennis Hohmann" w:date="2012-04-15T02:55:00Z">
                <w:pPr>
                  <w:pStyle w:val="Textkrper"/>
                  <w:keepNext/>
                  <w:keepLines/>
                  <w:numPr>
                    <w:ilvl w:val="3"/>
                    <w:numId w:val="2"/>
                  </w:numPr>
                  <w:spacing w:before="200"/>
                  <w:outlineLvl w:val="3"/>
                </w:pPr>
              </w:pPrChange>
            </w:pPr>
            <w:r>
              <w:t>vnc1l.c</w:t>
            </w:r>
          </w:p>
        </w:tc>
        <w:tc>
          <w:tcPr>
            <w:tcW w:w="1699" w:type="dxa"/>
            <w:vAlign w:val="center"/>
          </w:tcPr>
          <w:p w14:paraId="5AD62534" w14:textId="77777777" w:rsidR="008741AE" w:rsidRDefault="008741AE">
            <w:pPr>
              <w:pStyle w:val="Textkrper"/>
              <w:jc w:val="left"/>
              <w:rPr>
                <w:rFonts w:asciiTheme="majorHAnsi" w:eastAsiaTheme="majorEastAsia" w:hAnsiTheme="majorHAnsi" w:cstheme="majorBidi"/>
                <w:b/>
                <w:bCs w:val="0"/>
                <w:i/>
                <w:iCs/>
              </w:rPr>
              <w:pPrChange w:id="1288" w:author="Dennis Hohmann" w:date="2012-04-15T02:55:00Z">
                <w:pPr>
                  <w:pStyle w:val="Textkrper"/>
                  <w:keepNext/>
                  <w:keepLines/>
                  <w:numPr>
                    <w:ilvl w:val="3"/>
                    <w:numId w:val="2"/>
                  </w:numPr>
                  <w:spacing w:before="200"/>
                  <w:outlineLvl w:val="3"/>
                </w:pPr>
              </w:pPrChange>
            </w:pPr>
            <w:r>
              <w:t>vnc1l.h</w:t>
            </w:r>
          </w:p>
        </w:tc>
        <w:tc>
          <w:tcPr>
            <w:tcW w:w="2534" w:type="dxa"/>
            <w:vAlign w:val="center"/>
          </w:tcPr>
          <w:p w14:paraId="645E1919" w14:textId="77777777" w:rsidR="008741AE" w:rsidRDefault="008741AE">
            <w:pPr>
              <w:pStyle w:val="Textkrper"/>
              <w:jc w:val="left"/>
              <w:rPr>
                <w:rFonts w:asciiTheme="majorHAnsi" w:eastAsiaTheme="majorEastAsia" w:hAnsiTheme="majorHAnsi" w:cstheme="majorBidi"/>
                <w:b/>
                <w:bCs w:val="0"/>
                <w:i/>
                <w:iCs/>
              </w:rPr>
              <w:pPrChange w:id="1289" w:author="Dennis Hohmann" w:date="2012-04-15T02:55:00Z">
                <w:pPr>
                  <w:pStyle w:val="Textkrper"/>
                  <w:keepNext/>
                  <w:keepLines/>
                  <w:numPr>
                    <w:ilvl w:val="3"/>
                    <w:numId w:val="2"/>
                  </w:numPr>
                  <w:spacing w:before="200"/>
                  <w:outlineLvl w:val="3"/>
                </w:pPr>
              </w:pPrChange>
            </w:pPr>
            <w:r>
              <w:t>USB-Routinen</w:t>
            </w:r>
          </w:p>
        </w:tc>
        <w:tc>
          <w:tcPr>
            <w:tcW w:w="2322" w:type="dxa"/>
            <w:vAlign w:val="center"/>
          </w:tcPr>
          <w:p w14:paraId="08F5D2CA" w14:textId="77777777" w:rsidR="008741AE" w:rsidRDefault="008741AE">
            <w:pPr>
              <w:pStyle w:val="Textkrper"/>
              <w:jc w:val="left"/>
              <w:rPr>
                <w:rFonts w:asciiTheme="majorHAnsi" w:eastAsiaTheme="majorEastAsia" w:hAnsiTheme="majorHAnsi" w:cstheme="majorBidi"/>
                <w:b/>
                <w:bCs w:val="0"/>
                <w:i/>
                <w:iCs/>
              </w:rPr>
              <w:pPrChange w:id="1290" w:author="Dennis Hohmann" w:date="2012-04-15T02:55:00Z">
                <w:pPr>
                  <w:pStyle w:val="Textkrper"/>
                  <w:keepNext/>
                  <w:keepLines/>
                  <w:numPr>
                    <w:ilvl w:val="3"/>
                    <w:numId w:val="2"/>
                  </w:numPr>
                  <w:spacing w:before="200"/>
                  <w:outlineLvl w:val="3"/>
                </w:pPr>
              </w:pPrChange>
            </w:pPr>
            <w:r>
              <w:t>Dennis Hohmann</w:t>
            </w:r>
          </w:p>
        </w:tc>
      </w:tr>
      <w:tr w:rsidR="008741AE" w14:paraId="209E104A" w14:textId="77777777" w:rsidTr="00912CCD">
        <w:trPr>
          <w:jc w:val="center"/>
        </w:trPr>
        <w:tc>
          <w:tcPr>
            <w:tcW w:w="1894" w:type="dxa"/>
            <w:vAlign w:val="center"/>
          </w:tcPr>
          <w:p w14:paraId="0E88D961" w14:textId="77777777" w:rsidR="008741AE" w:rsidRDefault="008741AE">
            <w:pPr>
              <w:pStyle w:val="Textkrper"/>
              <w:jc w:val="left"/>
              <w:rPr>
                <w:rFonts w:asciiTheme="majorHAnsi" w:eastAsiaTheme="majorEastAsia" w:hAnsiTheme="majorHAnsi" w:cstheme="majorBidi"/>
                <w:b/>
                <w:bCs w:val="0"/>
                <w:i/>
                <w:iCs/>
              </w:rPr>
              <w:pPrChange w:id="1291" w:author="Dennis Hohmann" w:date="2012-04-15T02:55:00Z">
                <w:pPr>
                  <w:pStyle w:val="Textkrper"/>
                  <w:keepNext/>
                  <w:keepLines/>
                  <w:numPr>
                    <w:ilvl w:val="3"/>
                    <w:numId w:val="2"/>
                  </w:numPr>
                  <w:spacing w:before="200"/>
                  <w:outlineLvl w:val="3"/>
                </w:pPr>
              </w:pPrChange>
            </w:pPr>
            <w:proofErr w:type="spellStart"/>
            <w:r>
              <w:t>gcode.c</w:t>
            </w:r>
            <w:proofErr w:type="spellEnd"/>
          </w:p>
        </w:tc>
        <w:tc>
          <w:tcPr>
            <w:tcW w:w="1699" w:type="dxa"/>
            <w:vAlign w:val="center"/>
          </w:tcPr>
          <w:p w14:paraId="330824F9" w14:textId="77777777" w:rsidR="008741AE" w:rsidRDefault="008741AE">
            <w:pPr>
              <w:pStyle w:val="Textkrper"/>
              <w:jc w:val="left"/>
              <w:rPr>
                <w:rFonts w:asciiTheme="majorHAnsi" w:eastAsiaTheme="majorEastAsia" w:hAnsiTheme="majorHAnsi" w:cstheme="majorBidi"/>
                <w:b/>
                <w:bCs w:val="0"/>
                <w:i/>
                <w:iCs/>
              </w:rPr>
              <w:pPrChange w:id="1292" w:author="Dennis Hohmann" w:date="2012-04-15T02:55:00Z">
                <w:pPr>
                  <w:pStyle w:val="Textkrper"/>
                  <w:keepNext/>
                  <w:keepLines/>
                  <w:numPr>
                    <w:ilvl w:val="3"/>
                    <w:numId w:val="2"/>
                  </w:numPr>
                  <w:spacing w:before="200"/>
                  <w:outlineLvl w:val="3"/>
                </w:pPr>
              </w:pPrChange>
            </w:pPr>
            <w:proofErr w:type="spellStart"/>
            <w:r>
              <w:t>gcode.h</w:t>
            </w:r>
            <w:proofErr w:type="spellEnd"/>
          </w:p>
        </w:tc>
        <w:tc>
          <w:tcPr>
            <w:tcW w:w="2534" w:type="dxa"/>
            <w:vAlign w:val="center"/>
          </w:tcPr>
          <w:p w14:paraId="5A7F29EA" w14:textId="49C274DD" w:rsidR="008741AE" w:rsidRDefault="00452E72">
            <w:pPr>
              <w:pStyle w:val="Textkrper"/>
              <w:jc w:val="left"/>
              <w:rPr>
                <w:rFonts w:asciiTheme="majorHAnsi" w:eastAsiaTheme="majorEastAsia" w:hAnsiTheme="majorHAnsi" w:cstheme="majorBidi"/>
                <w:b/>
                <w:bCs w:val="0"/>
                <w:i/>
                <w:iCs/>
              </w:rPr>
              <w:pPrChange w:id="1293" w:author="Dennis Hohmann" w:date="2012-04-15T02:55:00Z">
                <w:pPr>
                  <w:pStyle w:val="Textkrper"/>
                  <w:keepNext/>
                  <w:keepLines/>
                  <w:numPr>
                    <w:ilvl w:val="3"/>
                    <w:numId w:val="2"/>
                  </w:numPr>
                  <w:spacing w:before="200"/>
                  <w:outlineLvl w:val="3"/>
                </w:pPr>
              </w:pPrChange>
            </w:pPr>
            <w:r>
              <w:t>G-</w:t>
            </w:r>
            <w:r w:rsidR="008741AE">
              <w:t>Code-Routine</w:t>
            </w:r>
          </w:p>
        </w:tc>
        <w:tc>
          <w:tcPr>
            <w:tcW w:w="2322" w:type="dxa"/>
            <w:vAlign w:val="center"/>
          </w:tcPr>
          <w:p w14:paraId="5B77DE75" w14:textId="77777777" w:rsidR="008741AE" w:rsidRDefault="008741AE">
            <w:pPr>
              <w:pStyle w:val="Textkrper"/>
              <w:jc w:val="left"/>
              <w:rPr>
                <w:rFonts w:asciiTheme="majorHAnsi" w:eastAsiaTheme="majorEastAsia" w:hAnsiTheme="majorHAnsi" w:cstheme="majorBidi"/>
                <w:b/>
                <w:bCs w:val="0"/>
                <w:i/>
                <w:iCs/>
              </w:rPr>
              <w:pPrChange w:id="1294" w:author="Dennis Hohmann" w:date="2012-04-15T02:55:00Z">
                <w:pPr>
                  <w:pStyle w:val="Textkrper"/>
                  <w:keepNext/>
                  <w:keepLines/>
                  <w:numPr>
                    <w:ilvl w:val="3"/>
                    <w:numId w:val="2"/>
                  </w:numPr>
                  <w:spacing w:before="200"/>
                  <w:outlineLvl w:val="3"/>
                </w:pPr>
              </w:pPrChange>
            </w:pPr>
            <w:r>
              <w:t>Dennis Hohmann</w:t>
            </w:r>
          </w:p>
        </w:tc>
      </w:tr>
      <w:tr w:rsidR="008741AE" w14:paraId="0A386C73" w14:textId="77777777" w:rsidTr="00912CCD">
        <w:trPr>
          <w:jc w:val="center"/>
        </w:trPr>
        <w:tc>
          <w:tcPr>
            <w:tcW w:w="1894" w:type="dxa"/>
            <w:vAlign w:val="center"/>
          </w:tcPr>
          <w:p w14:paraId="6AE39BEE" w14:textId="77777777" w:rsidR="008741AE" w:rsidRDefault="008741AE">
            <w:pPr>
              <w:pStyle w:val="Textkrper"/>
              <w:jc w:val="left"/>
              <w:rPr>
                <w:rFonts w:asciiTheme="majorHAnsi" w:eastAsiaTheme="majorEastAsia" w:hAnsiTheme="majorHAnsi" w:cstheme="majorBidi"/>
                <w:b/>
                <w:bCs w:val="0"/>
                <w:i/>
                <w:iCs/>
              </w:rPr>
              <w:pPrChange w:id="1295" w:author="Dennis Hohmann" w:date="2012-04-15T02:55:00Z">
                <w:pPr>
                  <w:pStyle w:val="Textkrper"/>
                  <w:keepNext/>
                  <w:keepLines/>
                  <w:numPr>
                    <w:ilvl w:val="3"/>
                    <w:numId w:val="2"/>
                  </w:numPr>
                  <w:spacing w:before="200"/>
                  <w:outlineLvl w:val="3"/>
                </w:pPr>
              </w:pPrChange>
            </w:pPr>
            <w:proofErr w:type="spellStart"/>
            <w:r>
              <w:t>gocnc.c</w:t>
            </w:r>
            <w:proofErr w:type="spellEnd"/>
          </w:p>
        </w:tc>
        <w:tc>
          <w:tcPr>
            <w:tcW w:w="1699" w:type="dxa"/>
            <w:vAlign w:val="center"/>
          </w:tcPr>
          <w:p w14:paraId="38E1EA61" w14:textId="77777777" w:rsidR="008741AE" w:rsidRDefault="008741AE">
            <w:pPr>
              <w:pStyle w:val="Textkrper"/>
              <w:jc w:val="left"/>
              <w:rPr>
                <w:rFonts w:asciiTheme="majorHAnsi" w:eastAsiaTheme="majorEastAsia" w:hAnsiTheme="majorHAnsi" w:cstheme="majorBidi"/>
                <w:b/>
                <w:bCs w:val="0"/>
                <w:i/>
                <w:iCs/>
              </w:rPr>
              <w:pPrChange w:id="1296" w:author="Dennis Hohmann" w:date="2012-04-15T02:55:00Z">
                <w:pPr>
                  <w:pStyle w:val="Textkrper"/>
                  <w:keepNext/>
                  <w:keepLines/>
                  <w:numPr>
                    <w:ilvl w:val="3"/>
                    <w:numId w:val="2"/>
                  </w:numPr>
                  <w:spacing w:before="200"/>
                  <w:outlineLvl w:val="3"/>
                </w:pPr>
              </w:pPrChange>
            </w:pPr>
            <w:proofErr w:type="spellStart"/>
            <w:r>
              <w:t>gocnc.h</w:t>
            </w:r>
            <w:proofErr w:type="spellEnd"/>
          </w:p>
        </w:tc>
        <w:tc>
          <w:tcPr>
            <w:tcW w:w="2534" w:type="dxa"/>
            <w:vAlign w:val="center"/>
          </w:tcPr>
          <w:p w14:paraId="4DE95AE3" w14:textId="77777777" w:rsidR="008741AE" w:rsidRDefault="008741AE">
            <w:pPr>
              <w:pStyle w:val="Textkrper"/>
              <w:jc w:val="left"/>
              <w:rPr>
                <w:rFonts w:asciiTheme="majorHAnsi" w:eastAsiaTheme="majorEastAsia" w:hAnsiTheme="majorHAnsi" w:cstheme="majorBidi"/>
                <w:b/>
                <w:bCs w:val="0"/>
                <w:i/>
                <w:iCs/>
              </w:rPr>
              <w:pPrChange w:id="1297" w:author="Dennis Hohmann" w:date="2012-04-15T02:55:00Z">
                <w:pPr>
                  <w:pStyle w:val="Textkrper"/>
                  <w:keepNext/>
                  <w:keepLines/>
                  <w:numPr>
                    <w:ilvl w:val="3"/>
                    <w:numId w:val="2"/>
                  </w:numPr>
                  <w:spacing w:before="200"/>
                  <w:outlineLvl w:val="3"/>
                </w:pPr>
              </w:pPrChange>
            </w:pPr>
            <w:proofErr w:type="spellStart"/>
            <w:r>
              <w:t>Bewegungroutinen</w:t>
            </w:r>
            <w:proofErr w:type="spellEnd"/>
          </w:p>
        </w:tc>
        <w:tc>
          <w:tcPr>
            <w:tcW w:w="2322" w:type="dxa"/>
            <w:vAlign w:val="center"/>
          </w:tcPr>
          <w:p w14:paraId="0C509387" w14:textId="77777777" w:rsidR="008741AE" w:rsidRDefault="008741AE">
            <w:pPr>
              <w:pStyle w:val="Textkrper"/>
              <w:jc w:val="left"/>
              <w:rPr>
                <w:rFonts w:asciiTheme="majorHAnsi" w:eastAsiaTheme="majorEastAsia" w:hAnsiTheme="majorHAnsi" w:cstheme="majorBidi"/>
                <w:b/>
                <w:bCs w:val="0"/>
                <w:i/>
                <w:iCs/>
              </w:rPr>
              <w:pPrChange w:id="1298" w:author="Dennis Hohmann" w:date="2012-04-15T02:55:00Z">
                <w:pPr>
                  <w:pStyle w:val="Textkrper"/>
                  <w:keepNext/>
                  <w:keepLines/>
                  <w:numPr>
                    <w:ilvl w:val="3"/>
                    <w:numId w:val="2"/>
                  </w:numPr>
                  <w:spacing w:before="200"/>
                  <w:outlineLvl w:val="3"/>
                </w:pPr>
              </w:pPrChange>
            </w:pPr>
            <w:r>
              <w:t>Dennis Hohmann</w:t>
            </w:r>
          </w:p>
        </w:tc>
      </w:tr>
    </w:tbl>
    <w:p w14:paraId="241FB13D" w14:textId="6B151B21" w:rsidR="008500CE" w:rsidRDefault="008500CE" w:rsidP="008500CE">
      <w:pPr>
        <w:pStyle w:val="Beschriftung"/>
        <w:ind w:hanging="2"/>
      </w:pPr>
      <w:bookmarkStart w:id="1299" w:name="_Toc195118420"/>
      <w:bookmarkStart w:id="1300" w:name="_Toc195150489"/>
      <w:bookmarkStart w:id="1301" w:name="_Toc196133878"/>
      <w:r>
        <w:t xml:space="preserve">Abbildung </w:t>
      </w:r>
      <w:ins w:id="1302" w:author="Dennis Hohmann" w:date="2012-04-15T03:12:00Z">
        <w:r w:rsidR="003C14D1">
          <w:fldChar w:fldCharType="begin"/>
        </w:r>
        <w:r w:rsidR="003C14D1">
          <w:instrText xml:space="preserve"> STYLEREF 2 \s </w:instrText>
        </w:r>
      </w:ins>
      <w:r w:rsidR="003C14D1">
        <w:fldChar w:fldCharType="separate"/>
      </w:r>
      <w:r w:rsidR="003C14D1">
        <w:rPr>
          <w:noProof/>
        </w:rPr>
        <w:t>4.2</w:t>
      </w:r>
      <w:ins w:id="130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304" w:author="Dennis Hohmann" w:date="2012-04-15T03:12:00Z">
        <w:r w:rsidR="003C14D1">
          <w:rPr>
            <w:noProof/>
          </w:rPr>
          <w:t>1</w:t>
        </w:r>
        <w:r w:rsidR="003C14D1">
          <w:fldChar w:fldCharType="end"/>
        </w:r>
      </w:ins>
      <w:del w:id="130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w:t>
      </w:r>
      <w:r w:rsidR="00462E08">
        <w:t>Controller</w:t>
      </w:r>
      <w:r>
        <w:t xml:space="preserve"> Programmdateien</w:t>
      </w:r>
      <w:bookmarkEnd w:id="1299"/>
      <w:bookmarkEnd w:id="1300"/>
      <w:bookmarkEnd w:id="1301"/>
    </w:p>
    <w:p w14:paraId="3FED081A" w14:textId="77777777" w:rsidR="00462E08" w:rsidRDefault="00462E08">
      <w:pPr>
        <w:pStyle w:val="Textkrper"/>
        <w:pPrChange w:id="1306" w:author="Dennis Hohmann" w:date="2012-04-15T00:39:00Z">
          <w:pPr>
            <w:pStyle w:val="Textkrper"/>
            <w:jc w:val="left"/>
          </w:pPr>
        </w:pPrChange>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tblGrid>
      <w:tr w:rsidR="00A77232" w14:paraId="4DDA722F" w14:textId="77777777" w:rsidTr="00213233">
        <w:trPr>
          <w:trHeight w:val="4316"/>
        </w:trPr>
        <w:tc>
          <w:tcPr>
            <w:tcW w:w="2835" w:type="dxa"/>
          </w:tcPr>
          <w:p w14:paraId="50E6DF73" w14:textId="77777777" w:rsidR="00A77232" w:rsidRDefault="00A77232">
            <w:pPr>
              <w:pStyle w:val="Textkrper"/>
              <w:rPr>
                <w:rFonts w:asciiTheme="majorHAnsi" w:eastAsiaTheme="majorEastAsia" w:hAnsiTheme="majorHAnsi" w:cstheme="majorBidi"/>
                <w:b/>
                <w:bCs w:val="0"/>
                <w:i/>
                <w:iCs/>
              </w:rPr>
              <w:pPrChange w:id="1307" w:author="Dennis Hohmann" w:date="2012-04-15T00:39:00Z">
                <w:pPr>
                  <w:pStyle w:val="Textkrper"/>
                  <w:keepNext/>
                  <w:keepLines/>
                  <w:framePr w:hSpace="141" w:wrap="around" w:vAnchor="text" w:hAnchor="text" w:y="1"/>
                  <w:numPr>
                    <w:ilvl w:val="3"/>
                    <w:numId w:val="2"/>
                  </w:numPr>
                  <w:spacing w:before="200"/>
                  <w:suppressOverlap/>
                  <w:outlineLvl w:val="3"/>
                </w:pPr>
              </w:pPrChange>
            </w:pPr>
            <w:r>
              <w:rPr>
                <w:noProof/>
                <w:lang w:eastAsia="de-DE"/>
              </w:rPr>
              <w:drawing>
                <wp:inline distT="0" distB="0" distL="0" distR="0" wp14:anchorId="3747572C" wp14:editId="3940761F">
                  <wp:extent cx="1714109" cy="3172312"/>
                  <wp:effectExtent l="0" t="0" r="0" b="3175"/>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3">
                            <a:extLst>
                              <a:ext uri="{28A0092B-C50C-407E-A947-70E740481C1C}">
                                <a14:useLocalDpi xmlns:a14="http://schemas.microsoft.com/office/drawing/2010/main" val="0"/>
                              </a:ext>
                            </a:extLst>
                          </a:blip>
                          <a:srcRect l="7242" t="7641" r="26561" b="3172"/>
                          <a:stretch/>
                        </pic:blipFill>
                        <pic:spPr bwMode="auto">
                          <a:xfrm>
                            <a:off x="0" y="0"/>
                            <a:ext cx="1729177" cy="3200198"/>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0ED4371B" w:rsidR="00A77232" w:rsidRDefault="00A77232" w:rsidP="00306F8E">
            <w:pPr>
              <w:pStyle w:val="Beschriftung"/>
              <w:jc w:val="both"/>
            </w:pPr>
            <w:bookmarkStart w:id="1308" w:name="_Toc196133879"/>
            <w:r>
              <w:t xml:space="preserve">Abbildung </w:t>
            </w:r>
            <w:ins w:id="1309" w:author="Dennis Hohmann" w:date="2012-04-15T03:12:00Z">
              <w:r w:rsidR="003C14D1">
                <w:fldChar w:fldCharType="begin"/>
              </w:r>
              <w:r w:rsidR="003C14D1">
                <w:instrText xml:space="preserve"> STYLEREF 2 \s </w:instrText>
              </w:r>
            </w:ins>
            <w:r w:rsidR="003C14D1">
              <w:fldChar w:fldCharType="separate"/>
            </w:r>
            <w:r w:rsidR="003C14D1">
              <w:rPr>
                <w:noProof/>
              </w:rPr>
              <w:t>4.2</w:t>
            </w:r>
            <w:ins w:id="131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311" w:author="Dennis Hohmann" w:date="2012-04-15T03:12:00Z">
              <w:r w:rsidR="003C14D1">
                <w:rPr>
                  <w:noProof/>
                </w:rPr>
                <w:t>2</w:t>
              </w:r>
              <w:r w:rsidR="003C14D1">
                <w:fldChar w:fldCharType="end"/>
              </w:r>
            </w:ins>
            <w:del w:id="131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w:t>
            </w:r>
            <w:ins w:id="1313" w:author="Dennis Hohmann" w:date="2012-04-14T22:11:00Z">
              <w:r w:rsidR="007418E2">
                <w:t xml:space="preserve"> </w:t>
              </w:r>
            </w:ins>
            <w:del w:id="1314" w:author="Dennis Hohmann" w:date="2012-04-14T22:11:00Z">
              <w:r w:rsidDel="007418E2">
                <w:delText xml:space="preserve"> </w:delText>
              </w:r>
            </w:del>
            <w:r w:rsidR="00306F8E">
              <w:t>Initialisierung</w:t>
            </w:r>
            <w:bookmarkEnd w:id="1308"/>
          </w:p>
        </w:tc>
      </w:tr>
    </w:tbl>
    <w:p w14:paraId="7D378B13" w14:textId="661BA267" w:rsidR="00F747F3" w:rsidDel="00F747F3" w:rsidRDefault="00A77232">
      <w:pPr>
        <w:pStyle w:val="Textkrper"/>
        <w:rPr>
          <w:del w:id="1315" w:author="Dennis Hohmann" w:date="2012-04-14T21:58:00Z"/>
        </w:rPr>
        <w:pPrChange w:id="1316" w:author="Dennis Hohmann" w:date="2012-04-15T00:39:00Z">
          <w:pPr>
            <w:pStyle w:val="Textkrper"/>
            <w:framePr w:hSpace="141" w:wrap="around" w:vAnchor="text" w:hAnchor="text" w:y="1"/>
            <w:suppressOverlap/>
          </w:pPr>
        </w:pPrChange>
      </w:pPr>
      <w:del w:id="1317" w:author="Dennis Hohmann" w:date="2012-04-14T21:59:00Z">
        <w:r w:rsidDel="00F747F3">
          <w:delText xml:space="preserve">Zu Beginn des Anlaufs, wird das komplette System initialisiert. Es werden als </w:delText>
        </w:r>
      </w:del>
      <w:ins w:id="1318" w:author="Dennis Hohmann" w:date="2012-04-14T21:59:00Z">
        <w:r w:rsidR="00F747F3">
          <w:t xml:space="preserve">Beim Systemstart wird als </w:t>
        </w:r>
      </w:ins>
      <w:r>
        <w:t>erste Aktion</w:t>
      </w:r>
      <w:del w:id="1319" w:author="Dennis Hohmann" w:date="2012-04-15T02:55:00Z">
        <w:r w:rsidDel="007D68EB">
          <w:delText>,</w:delText>
        </w:r>
      </w:del>
      <w:r>
        <w:t xml:space="preserve"> die I/O Register des Controllers gesetzt. Im näch</w:t>
      </w:r>
      <w:r>
        <w:t>s</w:t>
      </w:r>
      <w:r>
        <w:t>ten Schritt wird 500ms gewartet</w:t>
      </w:r>
      <w:ins w:id="1320" w:author="Dennis Hohmann" w:date="2012-04-14T21:59:00Z">
        <w:r w:rsidR="00F747F3">
          <w:t>,</w:t>
        </w:r>
      </w:ins>
      <w:del w:id="1321" w:author="Dennis Hohmann" w:date="2012-04-14T21:59:00Z">
        <w:r w:rsidDel="00F747F3">
          <w:delText>,</w:delText>
        </w:r>
      </w:del>
      <w:r>
        <w:t xml:space="preserve"> bis die </w:t>
      </w:r>
      <w:ins w:id="1322" w:author="Dennis Hohmann" w:date="2012-04-14T21:59:00Z">
        <w:r w:rsidR="00F747F3">
          <w:t xml:space="preserve">übrige </w:t>
        </w:r>
      </w:ins>
      <w:del w:id="1323" w:author="Dennis Hohmann" w:date="2012-04-14T22:00:00Z">
        <w:r w:rsidDel="00F747F3">
          <w:delText xml:space="preserve">ganze </w:delText>
        </w:r>
      </w:del>
      <w:r>
        <w:t xml:space="preserve">Peripherie ebenfalls </w:t>
      </w:r>
      <w:del w:id="1324" w:author="Dennis Hohmann" w:date="2012-04-14T22:00:00Z">
        <w:r w:rsidDel="00F747F3">
          <w:delText>vollständig Angelaufen</w:delText>
        </w:r>
      </w:del>
      <w:ins w:id="1325" w:author="Dennis Hohmann" w:date="2012-04-14T22:00:00Z">
        <w:r w:rsidR="00F747F3">
          <w:t>bereit</w:t>
        </w:r>
      </w:ins>
      <w:r>
        <w:t xml:space="preserve"> ist. Diese Zeit ist besonders für den VDrive2 wichtig, da ein zu frühes Ansprechen</w:t>
      </w:r>
      <w:del w:id="1326" w:author="Dennis Hohmann" w:date="2012-04-14T22:00:00Z">
        <w:r w:rsidDel="00F747F3">
          <w:delText>,</w:delText>
        </w:r>
      </w:del>
      <w:r>
        <w:t xml:space="preserve"> diesen im Anlauf unterbricht. </w:t>
      </w:r>
      <w:del w:id="1327" w:author="Dennis Hohmann" w:date="2012-04-14T22:00:00Z">
        <w:r w:rsidDel="00F747F3">
          <w:delText>In diesem Zustand hilft nur ein Spannungsreset des VDrive2.</w:delText>
        </w:r>
      </w:del>
    </w:p>
    <w:p w14:paraId="21C7ACE1" w14:textId="4E279974" w:rsidR="00A77232" w:rsidDel="00F747F3" w:rsidRDefault="00A77232">
      <w:pPr>
        <w:pStyle w:val="Textkrper"/>
        <w:rPr>
          <w:del w:id="1328" w:author="Dennis Hohmann" w:date="2012-04-14T21:58:00Z"/>
        </w:rPr>
      </w:pPr>
    </w:p>
    <w:p w14:paraId="4D5C4198" w14:textId="5CB33085" w:rsidR="00A77232" w:rsidDel="00F747F3" w:rsidRDefault="00A77232">
      <w:pPr>
        <w:pStyle w:val="Textkrper"/>
        <w:rPr>
          <w:del w:id="1329" w:author="Dennis Hohmann" w:date="2012-04-14T21:58:00Z"/>
        </w:rPr>
      </w:pPr>
      <w:r>
        <w:t>Nach Ablauf der Wartezeit werden die seriellen Schnit</w:t>
      </w:r>
      <w:r>
        <w:t>t</w:t>
      </w:r>
      <w:r>
        <w:t>stellen</w:t>
      </w:r>
      <w:ins w:id="1330" w:author="Dennis Hohmann" w:date="2012-04-14T22:01:00Z">
        <w:r w:rsidR="00F747F3">
          <w:t xml:space="preserve"> mit der entsprechenden BAUD</w:t>
        </w:r>
      </w:ins>
      <w:r>
        <w:t xml:space="preserve"> initialisiert</w:t>
      </w:r>
      <w:ins w:id="1331" w:author="Dennis Hohmann" w:date="2012-04-14T22:03:00Z">
        <w:r w:rsidR="0082719B">
          <w:t xml:space="preserve">, im Anschluss folgt der Datenbus I2C. </w:t>
        </w:r>
      </w:ins>
      <w:del w:id="1332" w:author="Dennis Hohmann" w:date="2012-04-14T22:03:00Z">
        <w:r w:rsidDel="0082719B">
          <w:delText xml:space="preserve">. </w:delText>
        </w:r>
      </w:del>
    </w:p>
    <w:p w14:paraId="2125C42B" w14:textId="5C8DB0EF" w:rsidR="009A5DF0" w:rsidDel="00F747F3" w:rsidRDefault="009A5DF0">
      <w:pPr>
        <w:pStyle w:val="Textkrper"/>
        <w:rPr>
          <w:del w:id="1333" w:author="Dennis Hohmann" w:date="2012-04-14T21:58:00Z"/>
        </w:rPr>
      </w:pPr>
    </w:p>
    <w:p w14:paraId="41CD3B32" w14:textId="680C72F9" w:rsidR="007418E2" w:rsidRDefault="00A77232">
      <w:pPr>
        <w:pStyle w:val="Textkrper"/>
        <w:rPr>
          <w:ins w:id="1334" w:author="Dennis Hohmann" w:date="2012-04-14T22:09:00Z"/>
        </w:rPr>
      </w:pPr>
      <w:del w:id="1335" w:author="Dennis Hohmann" w:date="2012-04-14T22:01:00Z">
        <w:r w:rsidDel="00F747F3">
          <w:delText>Sind auch diese mit der entsprechenden BAUD initialisiert</w:delText>
        </w:r>
      </w:del>
      <w:del w:id="1336" w:author="Dennis Hohmann" w:date="2012-04-14T22:02:00Z">
        <w:r w:rsidDel="0082719B">
          <w:delText>, wird nun der serielle Datenbus initialisiert</w:delText>
        </w:r>
      </w:del>
      <w:del w:id="1337" w:author="Dennis Hohmann" w:date="2012-04-14T22:03:00Z">
        <w:r w:rsidDel="0082719B">
          <w:delText>.</w:delText>
        </w:r>
        <w:r w:rsidR="006967C0" w:rsidDel="0082719B">
          <w:delText xml:space="preserve"> </w:delText>
        </w:r>
      </w:del>
      <w:r w:rsidR="00537786">
        <w:t>Ist auch diese Schnittstelle erfolgreich initialisiert, wird das Interrupt-</w:t>
      </w:r>
      <w:proofErr w:type="spellStart"/>
      <w:r w:rsidR="00537786">
        <w:t>Control</w:t>
      </w:r>
      <w:proofErr w:type="spellEnd"/>
      <w:r w:rsidR="00537786">
        <w:t>-Register des ATmega1284P mit der gewünsc</w:t>
      </w:r>
      <w:r w:rsidR="00537786">
        <w:t>h</w:t>
      </w:r>
      <w:r w:rsidR="00537786">
        <w:t>ten Betriebsart geladen. Diese sieht einen Interrupt-Auslösung bei fallende</w:t>
      </w:r>
      <w:ins w:id="1338" w:author="Dennis Hohmann" w:date="2012-04-14T22:06:00Z">
        <w:r w:rsidR="00A323C7">
          <w:t>r</w:t>
        </w:r>
      </w:ins>
      <w:r w:rsidR="00537786">
        <w:t xml:space="preserve"> Flanke, also „</w:t>
      </w:r>
      <w:proofErr w:type="spellStart"/>
      <w:r w:rsidR="00537786">
        <w:t>falling</w:t>
      </w:r>
      <w:proofErr w:type="spellEnd"/>
      <w:r w:rsidR="00537786">
        <w:t xml:space="preserve"> </w:t>
      </w:r>
      <w:proofErr w:type="spellStart"/>
      <w:r w:rsidR="00537786">
        <w:t>edge</w:t>
      </w:r>
      <w:proofErr w:type="spellEnd"/>
      <w:r w:rsidR="00537786">
        <w:t>“ vor</w:t>
      </w:r>
      <w:ins w:id="1339" w:author="Dennis Hohmann" w:date="2012-04-14T22:10:00Z">
        <w:r w:rsidR="007418E2">
          <w:t xml:space="preserve"> (</w:t>
        </w:r>
        <w:r w:rsidR="007418E2">
          <w:sym w:font="Wingdings" w:char="F0E0"/>
        </w:r>
        <w:r w:rsidR="007418E2">
          <w:t xml:space="preserve"> 4.2.6)</w:t>
        </w:r>
      </w:ins>
      <w:r w:rsidR="00537786">
        <w:t xml:space="preserve">. Zuletzt werden noch die entsprechenden Statusbits im </w:t>
      </w:r>
      <w:proofErr w:type="spellStart"/>
      <w:r w:rsidR="00537786">
        <w:t>Bitfeld</w:t>
      </w:r>
      <w:proofErr w:type="spellEnd"/>
      <w:r w:rsidR="00537786">
        <w:t xml:space="preserve"> </w:t>
      </w:r>
      <w:r w:rsidR="00537786" w:rsidRPr="00537786">
        <w:rPr>
          <w:b/>
        </w:rPr>
        <w:t>M_FLAGS</w:t>
      </w:r>
      <w:r w:rsidR="00537786">
        <w:rPr>
          <w:b/>
        </w:rPr>
        <w:t xml:space="preserve"> </w:t>
      </w:r>
      <w:r w:rsidR="00537786">
        <w:t>gesetzt</w:t>
      </w:r>
      <w:ins w:id="1340" w:author="Dennis Hohmann" w:date="2012-04-14T22:08:00Z">
        <w:r w:rsidR="00A323C7">
          <w:t xml:space="preserve"> (</w:t>
        </w:r>
      </w:ins>
      <w:ins w:id="1341" w:author="Dennis Hohmann" w:date="2012-04-14T22:09:00Z">
        <w:r w:rsidR="00A323C7">
          <w:sym w:font="Wingdings" w:char="F0E0"/>
        </w:r>
        <w:r w:rsidR="00A323C7">
          <w:t xml:space="preserve"> 4.2.1</w:t>
        </w:r>
      </w:ins>
      <w:ins w:id="1342" w:author="Dennis Hohmann" w:date="2012-04-14T22:08:00Z">
        <w:r w:rsidR="00A323C7">
          <w:t>)</w:t>
        </w:r>
      </w:ins>
      <w:r w:rsidR="00537786">
        <w:t>.</w:t>
      </w:r>
      <w:ins w:id="1343" w:author="Dennis Hohmann" w:date="2012-04-14T22:11:00Z">
        <w:r w:rsidR="0021746A">
          <w:t xml:space="preserve"> </w:t>
        </w:r>
      </w:ins>
    </w:p>
    <w:p w14:paraId="29FCA57E" w14:textId="77777777" w:rsidR="007418E2" w:rsidRDefault="007418E2">
      <w:pPr>
        <w:pStyle w:val="Textkrper"/>
        <w:rPr>
          <w:ins w:id="1344" w:author="Dennis Hohmann" w:date="2012-04-14T22:09:00Z"/>
        </w:rPr>
      </w:pPr>
    </w:p>
    <w:p w14:paraId="1C220C11" w14:textId="0063DF10" w:rsidR="00537786" w:rsidDel="00233FB0" w:rsidRDefault="00537786">
      <w:pPr>
        <w:pStyle w:val="Textkrper"/>
        <w:rPr>
          <w:del w:id="1345" w:author="Dennis Hohmann" w:date="2012-04-14T22:14:00Z"/>
        </w:rPr>
      </w:pPr>
      <w:del w:id="1346" w:author="Dennis Hohmann" w:date="2012-04-14T22:12:00Z">
        <w:r w:rsidDel="00A36053">
          <w:delText xml:space="preserve"> </w:delText>
        </w:r>
      </w:del>
      <w:r>
        <w:t>Nun ist der Controller bereit und gibt dies</w:t>
      </w:r>
      <w:ins w:id="1347" w:author="Dennis Hohmann" w:date="2012-04-14T22:13:00Z">
        <w:r w:rsidR="00A36053">
          <w:t>es</w:t>
        </w:r>
      </w:ins>
      <w:del w:id="1348" w:author="Dennis Hohmann" w:date="2012-04-14T22:12:00Z">
        <w:r w:rsidDel="00A36053">
          <w:delText>e</w:delText>
        </w:r>
      </w:del>
      <w:r>
        <w:t xml:space="preserve"> </w:t>
      </w:r>
      <w:ins w:id="1349" w:author="Dennis Hohmann" w:date="2012-04-14T22:13:00Z">
        <w:r w:rsidR="00A36053">
          <w:t xml:space="preserve">als </w:t>
        </w:r>
      </w:ins>
      <w:r>
        <w:t>Statusmeldung an das Display aus. Ab jetzt sind die Interrupts aktiv</w:t>
      </w:r>
      <w:del w:id="1350" w:author="Dennis Hohmann" w:date="2012-04-14T22:13:00Z">
        <w:r w:rsidDel="00A36053">
          <w:delText>e</w:delText>
        </w:r>
      </w:del>
      <w:r>
        <w:t>, der Anlauf ist beendet. Sollte einer dieser Initialisierung</w:t>
      </w:r>
      <w:r>
        <w:t>s</w:t>
      </w:r>
      <w:r>
        <w:t>schritte nicht erfolgreich verlaufen, wird die entsprechende Meldung über die</w:t>
      </w:r>
      <w:ins w:id="1351" w:author="Dennis Hohmann" w:date="2012-04-14T22:15:00Z">
        <w:r w:rsidR="00AA4EE2">
          <w:t xml:space="preserve"> </w:t>
        </w:r>
      </w:ins>
      <w:del w:id="1352" w:author="Dennis Hohmann" w:date="2012-04-14T22:15:00Z">
        <w:r w:rsidDel="00AA4EE2">
          <w:delText xml:space="preserve"> </w:delText>
        </w:r>
      </w:del>
      <w:r>
        <w:t>bereits zur Verfügung stehende</w:t>
      </w:r>
      <w:ins w:id="1353" w:author="Dennis Hohmann" w:date="2012-04-14T22:14:00Z">
        <w:r w:rsidR="00A36053">
          <w:t>n</w:t>
        </w:r>
      </w:ins>
      <w:r>
        <w:t xml:space="preserve"> Schnittstelle</w:t>
      </w:r>
      <w:ins w:id="1354" w:author="Dennis Hohmann" w:date="2012-04-14T22:14:00Z">
        <w:r w:rsidR="00A36053">
          <w:t>n</w:t>
        </w:r>
      </w:ins>
      <w:r>
        <w:t xml:space="preserve"> ausgegeben.</w:t>
      </w:r>
    </w:p>
    <w:p w14:paraId="0B616F66" w14:textId="77777777" w:rsidR="00233FB0" w:rsidRDefault="00233FB0">
      <w:pPr>
        <w:pStyle w:val="Textkrper"/>
        <w:rPr>
          <w:ins w:id="1355" w:author="Dennis Hohmann" w:date="2012-04-15T02:56:00Z"/>
        </w:rPr>
      </w:pPr>
    </w:p>
    <w:p w14:paraId="04373FE1" w14:textId="0A299308" w:rsidR="00537786" w:rsidDel="00A36053" w:rsidRDefault="00537786">
      <w:pPr>
        <w:pStyle w:val="Textkrper"/>
        <w:rPr>
          <w:del w:id="1356" w:author="Dennis Hohmann" w:date="2012-04-14T22:14:00Z"/>
        </w:rPr>
      </w:pPr>
    </w:p>
    <w:p w14:paraId="77FA5F10" w14:textId="77777777" w:rsidR="00A36053" w:rsidRDefault="00A36053">
      <w:pPr>
        <w:pStyle w:val="Textkrper"/>
        <w:rPr>
          <w:ins w:id="1357" w:author="Dennis Hohmann" w:date="2012-04-14T22:14:00Z"/>
        </w:rPr>
      </w:pPr>
    </w:p>
    <w:p w14:paraId="0165B013" w14:textId="7A504F00" w:rsidR="009E36E4" w:rsidRDefault="00537786">
      <w:pPr>
        <w:pStyle w:val="Textkrper"/>
        <w:rPr>
          <w:ins w:id="1358" w:author="Dennis Hohmann" w:date="2012-04-14T22:22:00Z"/>
        </w:rPr>
      </w:pPr>
      <w:r>
        <w:t xml:space="preserve">Ab jetzt wird die main-Schleife zyklisch durchlaufen. Nach jedem Durchlauf wird des </w:t>
      </w:r>
      <w:r w:rsidRPr="00537786">
        <w:rPr>
          <w:b/>
        </w:rPr>
        <w:t>M_FLAGS.LIFEBIT</w:t>
      </w:r>
      <w:r>
        <w:rPr>
          <w:b/>
        </w:rPr>
        <w:t xml:space="preserve"> </w:t>
      </w:r>
      <w:proofErr w:type="spellStart"/>
      <w:r>
        <w:t>getoggelt</w:t>
      </w:r>
      <w:proofErr w:type="spellEnd"/>
      <w:r>
        <w:t xml:space="preserve">. </w:t>
      </w:r>
      <w:ins w:id="1359" w:author="Dennis Hohmann" w:date="2012-04-14T22:22:00Z">
        <w:r w:rsidR="007D6076">
          <w:t>Der Z</w:t>
        </w:r>
        <w:r w:rsidR="009E36E4">
          <w:t>ustand des Bits wird über eine</w:t>
        </w:r>
      </w:ins>
      <w:ins w:id="1360" w:author="Dennis Hohmann" w:date="2012-04-14T22:23:00Z">
        <w:r w:rsidR="007D6076">
          <w:t>,</w:t>
        </w:r>
      </w:ins>
      <w:ins w:id="1361" w:author="Dennis Hohmann" w:date="2012-04-14T22:22:00Z">
        <w:r w:rsidR="009E36E4">
          <w:t xml:space="preserve"> am Pin D5 ang</w:t>
        </w:r>
        <w:r w:rsidR="009E36E4">
          <w:t>e</w:t>
        </w:r>
        <w:r w:rsidR="009E36E4">
          <w:t>schlossene LED angezeigt und dient der optischen Kont</w:t>
        </w:r>
        <w:r w:rsidR="007D6076">
          <w:t>rolle des Programmablaufs.</w:t>
        </w:r>
      </w:ins>
    </w:p>
    <w:p w14:paraId="75EE85B9" w14:textId="1B80660F" w:rsidR="00537786" w:rsidDel="001D1240" w:rsidRDefault="00537786">
      <w:pPr>
        <w:pStyle w:val="Textkrper"/>
        <w:rPr>
          <w:del w:id="1362" w:author="Dennis Hohmann" w:date="2012-04-14T22:23:00Z"/>
        </w:rPr>
      </w:pPr>
      <w:del w:id="1363" w:author="Dennis Hohmann" w:date="2012-04-14T22:23:00Z">
        <w:r w:rsidDel="001D1240">
          <w:delText>Diese Bi</w:delText>
        </w:r>
        <w:r w:rsidR="00956CA9" w:rsidDel="001D1240">
          <w:delText>t wird direkt über den PinD5 an eine LED a</w:delText>
        </w:r>
      </w:del>
      <w:del w:id="1364" w:author="Dennis Hohmann" w:date="2012-04-14T22:21:00Z">
        <w:r w:rsidR="00956CA9" w:rsidDel="009E36E4">
          <w:delText>us</w:delText>
        </w:r>
      </w:del>
      <w:del w:id="1365" w:author="Dennis Hohmann" w:date="2012-04-14T22:20:00Z">
        <w:r w:rsidR="00956CA9" w:rsidDel="009E36E4">
          <w:delText>gegeben.</w:delText>
        </w:r>
      </w:del>
    </w:p>
    <w:p w14:paraId="742082AE" w14:textId="77777777" w:rsidR="00956CA9" w:rsidRDefault="00956CA9">
      <w:pPr>
        <w:pStyle w:val="Textkrper"/>
      </w:pPr>
    </w:p>
    <w:p w14:paraId="1E423AAF" w14:textId="3611A5DF" w:rsidR="00956CA9" w:rsidRDefault="00956CA9">
      <w:pPr>
        <w:pStyle w:val="Textkrper"/>
      </w:pPr>
      <w:r>
        <w:t xml:space="preserve">Es werden folgende Bits aus </w:t>
      </w:r>
      <w:r w:rsidRPr="001D1240">
        <w:rPr>
          <w:b/>
          <w:rPrChange w:id="1366" w:author="Dennis Hohmann" w:date="2012-04-14T22:24:00Z">
            <w:rPr/>
          </w:rPrChange>
        </w:rPr>
        <w:t>M_FLAGS</w:t>
      </w:r>
      <w:r>
        <w:t xml:space="preserve"> zyklisch ausgewertet und die entsprechenden Aktionen eingeleitet.</w:t>
      </w:r>
    </w:p>
    <w:p w14:paraId="5E152630" w14:textId="77777777" w:rsidR="00956CA9" w:rsidRPr="00956CA9" w:rsidRDefault="00956CA9">
      <w:pPr>
        <w:pStyle w:val="Textkrper"/>
      </w:pPr>
    </w:p>
    <w:p w14:paraId="6C66F8E5" w14:textId="456753E4" w:rsidR="00956CA9" w:rsidRPr="001D1240" w:rsidRDefault="00956CA9">
      <w:pPr>
        <w:pStyle w:val="Textkrper"/>
      </w:pPr>
      <w:r w:rsidRPr="001D1240">
        <w:t>GCODE_FILESET</w:t>
      </w:r>
    </w:p>
    <w:p w14:paraId="6CFB5436" w14:textId="6B74C5CE" w:rsidR="00956CA9" w:rsidRDefault="005B5707">
      <w:pPr>
        <w:pStyle w:val="Textkrper"/>
      </w:pPr>
      <w:r>
        <w:t xml:space="preserve">Ist dieses Bit </w:t>
      </w:r>
      <w:ins w:id="1367" w:author="Dennis Hohmann" w:date="2012-04-14T22:25:00Z">
        <w:r w:rsidR="001D1240">
          <w:t>gleich</w:t>
        </w:r>
      </w:ins>
      <w:del w:id="1368" w:author="Dennis Hohmann" w:date="2012-04-14T22:25:00Z">
        <w:r w:rsidDel="001D1240">
          <w:delText>==</w:delText>
        </w:r>
      </w:del>
      <w:r>
        <w:t xml:space="preserve"> 1, wird </w:t>
      </w:r>
      <w:ins w:id="1369" w:author="Dennis Hohmann" w:date="2012-04-14T22:27:00Z">
        <w:r w:rsidR="009D618A">
          <w:t>die</w:t>
        </w:r>
      </w:ins>
      <w:del w:id="1370" w:author="Dennis Hohmann" w:date="2012-04-14T22:27:00Z">
        <w:r w:rsidDel="009D618A">
          <w:delText>der</w:delText>
        </w:r>
      </w:del>
      <w:r>
        <w:t>, in der</w:t>
      </w:r>
      <w:r w:rsidR="00956CA9">
        <w:t xml:space="preserve"> glob</w:t>
      </w:r>
      <w:r>
        <w:t>alen Variablen</w:t>
      </w:r>
      <w:r w:rsidR="00956CA9">
        <w:t xml:space="preserve"> FILENAME definierte Datei vom USB-Stick geöffnet.</w:t>
      </w:r>
    </w:p>
    <w:p w14:paraId="0074C774" w14:textId="77777777" w:rsidR="00956CA9" w:rsidRPr="00956CA9" w:rsidRDefault="00956CA9">
      <w:pPr>
        <w:pStyle w:val="Textkrper"/>
      </w:pPr>
    </w:p>
    <w:p w14:paraId="280A1E7B" w14:textId="4DF78A41" w:rsidR="00956CA9" w:rsidRPr="001D1240" w:rsidRDefault="00956CA9">
      <w:pPr>
        <w:pStyle w:val="Textkrper"/>
      </w:pPr>
      <w:r w:rsidRPr="001D1240">
        <w:t>M_FLAGS-&gt;</w:t>
      </w:r>
      <w:proofErr w:type="spellStart"/>
      <w:r w:rsidRPr="001D1240">
        <w:t>TOOL_Change</w:t>
      </w:r>
      <w:proofErr w:type="spellEnd"/>
    </w:p>
    <w:p w14:paraId="76ABEC00" w14:textId="6C4771F7" w:rsidR="00956CA9" w:rsidRDefault="00956CA9">
      <w:pPr>
        <w:pStyle w:val="Textkrper"/>
      </w:pPr>
      <w:r>
        <w:t>Dieses Bit zeigt durch den Zustand 1 an, dass das Werkzeug gewechselt werden muss. Es wird di</w:t>
      </w:r>
      <w:r w:rsidR="00674137">
        <w:t xml:space="preserve">e entsprechende Routine zum Werkzeugwechsel geladen. Nach erfolgreichem beenden der Routine wird das Bit gelöscht. </w:t>
      </w:r>
    </w:p>
    <w:p w14:paraId="23AF63AD" w14:textId="77777777" w:rsidR="00956CA9" w:rsidRPr="00956CA9" w:rsidRDefault="00956CA9">
      <w:pPr>
        <w:pStyle w:val="Textkrper"/>
      </w:pPr>
    </w:p>
    <w:p w14:paraId="2C7FB15D" w14:textId="2DDF20C3" w:rsidR="00956CA9" w:rsidRPr="001D1240" w:rsidRDefault="00956CA9">
      <w:pPr>
        <w:pStyle w:val="Textkrper"/>
      </w:pPr>
      <w:proofErr w:type="spellStart"/>
      <w:r w:rsidRPr="001D1240">
        <w:t>AUTO_Action</w:t>
      </w:r>
      <w:proofErr w:type="spellEnd"/>
    </w:p>
    <w:p w14:paraId="2F0C6E79" w14:textId="37DA7101" w:rsidR="00956CA9" w:rsidRDefault="00956CA9">
      <w:pPr>
        <w:pStyle w:val="Textkrper"/>
      </w:pPr>
      <w:r>
        <w:t xml:space="preserve">Das </w:t>
      </w:r>
      <w:proofErr w:type="spellStart"/>
      <w:r w:rsidRPr="00956CA9">
        <w:t>AUTO_Action</w:t>
      </w:r>
      <w:proofErr w:type="spellEnd"/>
      <w:r>
        <w:t>-Bit signalisiert, dass der Automatik-Betrieb läuft.</w:t>
      </w:r>
    </w:p>
    <w:p w14:paraId="158FB015" w14:textId="4462C236" w:rsidR="00956CA9" w:rsidRPr="00956CA9" w:rsidRDefault="00956CA9">
      <w:pPr>
        <w:pStyle w:val="Textkrper"/>
      </w:pPr>
    </w:p>
    <w:p w14:paraId="63F8A4F7" w14:textId="517F9B80" w:rsidR="00956CA9" w:rsidRPr="001D1240" w:rsidRDefault="00956CA9">
      <w:pPr>
        <w:pStyle w:val="Textkrper"/>
      </w:pPr>
      <w:proofErr w:type="spellStart"/>
      <w:r w:rsidRPr="001D1240">
        <w:t>ABORT_Action</w:t>
      </w:r>
      <w:proofErr w:type="spellEnd"/>
    </w:p>
    <w:p w14:paraId="4142FC11" w14:textId="76CC5B38" w:rsidR="00956CA9" w:rsidRDefault="00956CA9">
      <w:pPr>
        <w:pStyle w:val="Textkrper"/>
      </w:pPr>
      <w:r>
        <w:t xml:space="preserve">Dieses Bit kann zusätzlich zum </w:t>
      </w:r>
      <w:proofErr w:type="spellStart"/>
      <w:r w:rsidRPr="00956CA9">
        <w:t>AUTO_Action</w:t>
      </w:r>
      <w:proofErr w:type="spellEnd"/>
      <w:r>
        <w:t xml:space="preserve">-Bit </w:t>
      </w:r>
      <w:del w:id="1371" w:author="Dennis Hohmann" w:date="2012-04-14T22:28:00Z">
        <w:r w:rsidR="00674137" w:rsidDel="00003CD3">
          <w:delText>anstehen</w:delText>
        </w:r>
      </w:del>
      <w:ins w:id="1372" w:author="Dennis Hohmann" w:date="2012-04-14T22:28:00Z">
        <w:r w:rsidR="00003CD3">
          <w:t>gesetzt sein</w:t>
        </w:r>
      </w:ins>
      <w:r w:rsidR="00674137">
        <w:t xml:space="preserve">, jedoch ist das </w:t>
      </w:r>
      <w:del w:id="1373" w:author="Dennis Hohmann" w:date="2012-04-14T22:25:00Z">
        <w:r w:rsidR="00674137" w:rsidDel="001D1240">
          <w:delText>Abbruch</w:delText>
        </w:r>
      </w:del>
      <w:proofErr w:type="spellStart"/>
      <w:ins w:id="1374" w:author="Dennis Hohmann" w:date="2012-04-14T22:25:00Z">
        <w:r w:rsidR="001D1240">
          <w:t>ABORT_Action</w:t>
        </w:r>
      </w:ins>
      <w:proofErr w:type="spellEnd"/>
      <w:r w:rsidR="00674137">
        <w:t xml:space="preserve">-Bit dominant ausgeführt und überschreibt das </w:t>
      </w:r>
      <w:proofErr w:type="spellStart"/>
      <w:ins w:id="1375" w:author="Dennis Hohmann" w:date="2012-04-14T22:27:00Z">
        <w:r w:rsidR="009D618A" w:rsidRPr="00956CA9">
          <w:t>AUTO_Action</w:t>
        </w:r>
        <w:proofErr w:type="spellEnd"/>
        <w:r w:rsidR="009D618A">
          <w:t xml:space="preserve">-Bit </w:t>
        </w:r>
      </w:ins>
      <w:del w:id="1376" w:author="Dennis Hohmann" w:date="2012-04-14T22:27:00Z">
        <w:r w:rsidR="00674137" w:rsidDel="009D618A">
          <w:delText xml:space="preserve">Automatik-Bit </w:delText>
        </w:r>
      </w:del>
      <w:r w:rsidR="00674137">
        <w:t>zum Ende des aktuellen Zyklus.</w:t>
      </w:r>
    </w:p>
    <w:p w14:paraId="522E131F" w14:textId="4CA06B58" w:rsidR="00956CA9" w:rsidRPr="00956CA9" w:rsidRDefault="00956CA9">
      <w:pPr>
        <w:pStyle w:val="Textkrper"/>
      </w:pPr>
    </w:p>
    <w:p w14:paraId="2740278E" w14:textId="0E083C3B" w:rsidR="00956CA9" w:rsidRPr="001D1240" w:rsidRDefault="00956CA9">
      <w:pPr>
        <w:pStyle w:val="Textkrper"/>
      </w:pPr>
      <w:r w:rsidRPr="001D1240">
        <w:t>EDIP_NEWPOS</w:t>
      </w:r>
    </w:p>
    <w:p w14:paraId="2B815899" w14:textId="3C89E152" w:rsidR="003D339D" w:rsidRPr="001C6B1A" w:rsidRDefault="00003CD3">
      <w:pPr>
        <w:pStyle w:val="Textkrper"/>
      </w:pPr>
      <w:ins w:id="1377" w:author="Dennis Hohmann" w:date="2012-04-14T22:28:00Z">
        <w:r>
          <w:t>Dieses Bit gibt an</w:t>
        </w:r>
      </w:ins>
      <w:del w:id="1378" w:author="Dennis Hohmann" w:date="2012-04-14T22:28:00Z">
        <w:r w:rsidR="00674137" w:rsidDel="00003CD3">
          <w:delText>An dieser Stelle wird geprüft</w:delText>
        </w:r>
      </w:del>
      <w:r w:rsidR="00674137">
        <w:t xml:space="preserve">, ob sich die Position einer beliebigen Achse </w:t>
      </w:r>
      <w:del w:id="1379" w:author="Dennis Hohmann" w:date="2012-04-14T22:29:00Z">
        <w:r w:rsidR="00674137" w:rsidDel="00003CD3">
          <w:delText xml:space="preserve">zum </w:delText>
        </w:r>
      </w:del>
      <w:ins w:id="1380" w:author="Dennis Hohmann" w:date="2012-04-14T22:29:00Z">
        <w:r>
          <w:t xml:space="preserve">im </w:t>
        </w:r>
      </w:ins>
      <w:r w:rsidR="00674137">
        <w:t>letzten Zyklus verändert hat. Wenn dies der Fall ist, wird die Routine zur Aktualisierung der Positions</w:t>
      </w:r>
      <w:ins w:id="1381" w:author="Dennis Hohmann" w:date="2012-04-14T22:29:00Z">
        <w:r w:rsidR="00ED6DBB">
          <w:t>w</w:t>
        </w:r>
      </w:ins>
      <w:del w:id="1382" w:author="Dennis Hohmann" w:date="2012-04-14T22:29:00Z">
        <w:r w:rsidR="00674137" w:rsidDel="00ED6DBB">
          <w:delText>-w</w:delText>
        </w:r>
      </w:del>
      <w:r w:rsidR="00674137">
        <w:t>erte im Di</w:t>
      </w:r>
      <w:r w:rsidR="00674137">
        <w:t>s</w:t>
      </w:r>
      <w:r w:rsidR="00674137">
        <w:t xml:space="preserve">play aufgerufen. Dieses Bit wird durch die Routine wieder </w:t>
      </w:r>
      <w:del w:id="1383" w:author="Dennis Hohmann" w:date="2012-04-14T22:24:00Z">
        <w:r w:rsidR="00674137" w:rsidDel="001D1240">
          <w:delText>gelöscht</w:delText>
        </w:r>
      </w:del>
      <w:ins w:id="1384" w:author="Dennis Hohmann" w:date="2012-04-14T22:24:00Z">
        <w:r w:rsidR="001D1240">
          <w:t>zurück gesetzt</w:t>
        </w:r>
      </w:ins>
      <w:r w:rsidR="00674137">
        <w:t>.</w:t>
      </w:r>
    </w:p>
    <w:p w14:paraId="0F71DD87" w14:textId="7A36EF48" w:rsidR="00C43950" w:rsidRDefault="00C43950" w:rsidP="0091761D">
      <w:pPr>
        <w:pStyle w:val="berschrift3"/>
      </w:pPr>
      <w:r>
        <w:br w:type="page"/>
      </w:r>
      <w:bookmarkStart w:id="1385" w:name="_Toc196133446"/>
      <w:r>
        <w:t xml:space="preserve">Globale Definitionsdatei </w:t>
      </w:r>
      <w:proofErr w:type="spellStart"/>
      <w:r>
        <w:t>globdef.h</w:t>
      </w:r>
      <w:bookmarkEnd w:id="1385"/>
      <w:proofErr w:type="spellEnd"/>
    </w:p>
    <w:p w14:paraId="4A75FEA9" w14:textId="77777777" w:rsidR="0091761D" w:rsidRPr="0091761D" w:rsidRDefault="0091761D" w:rsidP="0091761D"/>
    <w:p w14:paraId="2EEFE4E2" w14:textId="79E1845D" w:rsidR="006B396F" w:rsidRDefault="00C43950">
      <w:pPr>
        <w:pStyle w:val="Textkrper"/>
      </w:pPr>
      <w:r>
        <w:t>Dies</w:t>
      </w:r>
      <w:ins w:id="1386" w:author="Dennis Hohmann" w:date="2012-04-14T22:30:00Z">
        <w:r w:rsidR="003171EA">
          <w:t>es</w:t>
        </w:r>
      </w:ins>
      <w:del w:id="1387" w:author="Dennis Hohmann" w:date="2012-04-14T22:30:00Z">
        <w:r w:rsidDel="003171EA">
          <w:delText>e</w:delText>
        </w:r>
      </w:del>
      <w:r>
        <w:t xml:space="preserve"> Header-File ist die zentrale Definitions-Datei. Hier wird die globale Struktur </w:t>
      </w:r>
      <w:r w:rsidRPr="00652640">
        <w:rPr>
          <w:b/>
        </w:rPr>
        <w:t>M_FLAGS</w:t>
      </w:r>
      <w:r w:rsidR="005F4E67">
        <w:t xml:space="preserve"> </w:t>
      </w:r>
      <w:r w:rsidR="00652640">
        <w:t>deklariert. Eine Struktur ist ein Datensatz der aus verschieden</w:t>
      </w:r>
      <w:ins w:id="1388" w:author="Dennis Hohmann" w:date="2012-04-14T22:31:00Z">
        <w:r w:rsidR="003171EA">
          <w:t>en</w:t>
        </w:r>
      </w:ins>
      <w:del w:id="1389" w:author="Dennis Hohmann" w:date="2012-04-14T22:31:00Z">
        <w:r w:rsidR="00652640" w:rsidDel="003171EA">
          <w:delText>sten</w:delText>
        </w:r>
      </w:del>
      <w:r w:rsidR="00652640">
        <w:t xml:space="preserve"> Werten und Formaten zusammen</w:t>
      </w:r>
      <w:del w:id="1390" w:author="Dennis Hohmann" w:date="2012-04-14T22:31:00Z">
        <w:r w:rsidR="00652640" w:rsidDel="003171EA">
          <w:delText xml:space="preserve"> </w:delText>
        </w:r>
      </w:del>
      <w:r w:rsidR="00652640">
        <w:t>gesetzt sein kann.</w:t>
      </w:r>
      <w:r w:rsidR="00E23524">
        <w:t xml:space="preserve"> </w:t>
      </w:r>
      <w:r w:rsidR="00652640">
        <w:t>Die hier verwendete Struktur besteht größten</w:t>
      </w:r>
      <w:del w:id="1391" w:author="Dennis Hohmann" w:date="2012-04-14T22:31:00Z">
        <w:r w:rsidR="00652640" w:rsidDel="003171EA">
          <w:delText xml:space="preserve"> T</w:delText>
        </w:r>
      </w:del>
      <w:ins w:id="1392" w:author="Dennis Hohmann" w:date="2012-04-14T22:31:00Z">
        <w:r w:rsidR="003171EA">
          <w:t>t</w:t>
        </w:r>
      </w:ins>
      <w:r w:rsidR="00652640">
        <w:t>eils aus Bitfeldern. Diese ha</w:t>
      </w:r>
      <w:r w:rsidR="00E23524">
        <w:t xml:space="preserve">ben den Vorteil, dass die Größe einer Variablen </w:t>
      </w:r>
      <w:r w:rsidR="009962FF">
        <w:t xml:space="preserve">manuell </w:t>
      </w:r>
      <w:r w:rsidR="00E23524">
        <w:t>festgelegt werden kann. Standar</w:t>
      </w:r>
      <w:ins w:id="1393" w:author="Dennis Hohmann" w:date="2012-04-14T22:32:00Z">
        <w:r w:rsidR="003171EA">
          <w:t>d</w:t>
        </w:r>
      </w:ins>
      <w:del w:id="1394" w:author="Dennis Hohmann" w:date="2012-04-14T22:32:00Z">
        <w:r w:rsidR="00E23524" w:rsidDel="003171EA">
          <w:delText>t</w:delText>
        </w:r>
      </w:del>
      <w:r w:rsidR="00E23524">
        <w:t xml:space="preserve">mäßig </w:t>
      </w:r>
      <w:del w:id="1395" w:author="Dennis Hohmann" w:date="2012-04-14T22:32:00Z">
        <w:r w:rsidR="00E23524" w:rsidDel="005E2362">
          <w:delText xml:space="preserve">wird </w:delText>
        </w:r>
      </w:del>
      <w:ins w:id="1396" w:author="Dennis Hohmann" w:date="2012-04-14T22:32:00Z">
        <w:r w:rsidR="005E2362">
          <w:t xml:space="preserve">werden </w:t>
        </w:r>
      </w:ins>
      <w:r w:rsidR="00E23524">
        <w:t xml:space="preserve">für eine Variable vom Datentyp </w:t>
      </w:r>
      <w:del w:id="1397" w:author="Dennis Hohmann" w:date="2012-04-14T22:32:00Z">
        <w:r w:rsidR="00E23524" w:rsidRPr="003171EA" w:rsidDel="003171EA">
          <w:rPr>
            <w:i/>
            <w:rPrChange w:id="1398" w:author="Dennis Hohmann" w:date="2012-04-14T22:32:00Z">
              <w:rPr/>
            </w:rPrChange>
          </w:rPr>
          <w:delText xml:space="preserve">CHAR </w:delText>
        </w:r>
      </w:del>
      <w:proofErr w:type="spellStart"/>
      <w:ins w:id="1399" w:author="Dennis Hohmann" w:date="2012-04-14T22:32:00Z">
        <w:r w:rsidR="003171EA" w:rsidRPr="003171EA">
          <w:rPr>
            <w:i/>
            <w:rPrChange w:id="1400" w:author="Dennis Hohmann" w:date="2012-04-14T22:32:00Z">
              <w:rPr/>
            </w:rPrChange>
          </w:rPr>
          <w:t>char</w:t>
        </w:r>
        <w:proofErr w:type="spellEnd"/>
        <w:r w:rsidR="003171EA">
          <w:t xml:space="preserve"> </w:t>
        </w:r>
      </w:ins>
      <w:del w:id="1401" w:author="Dennis Hohmann" w:date="2012-04-14T22:32:00Z">
        <w:r w:rsidR="00E23524" w:rsidDel="003171EA">
          <w:delText xml:space="preserve">8 </w:delText>
        </w:r>
      </w:del>
      <w:ins w:id="1402" w:author="Dennis Hohmann" w:date="2012-04-14T22:32:00Z">
        <w:r w:rsidR="003171EA">
          <w:t xml:space="preserve">acht </w:t>
        </w:r>
      </w:ins>
      <w:r w:rsidR="00E23524">
        <w:t>Bit rese</w:t>
      </w:r>
      <w:r w:rsidR="00E23524">
        <w:t>r</w:t>
      </w:r>
      <w:r w:rsidR="00E23524">
        <w:t xml:space="preserve">viert. Somit kann diese einen Wert von 0 bis 255 bei </w:t>
      </w:r>
      <w:proofErr w:type="spellStart"/>
      <w:r w:rsidR="00E23524" w:rsidRPr="005E2362">
        <w:rPr>
          <w:i/>
          <w:rPrChange w:id="1403" w:author="Dennis Hohmann" w:date="2012-04-14T22:32:00Z">
            <w:rPr/>
          </w:rPrChange>
        </w:rPr>
        <w:t>unsigned</w:t>
      </w:r>
      <w:proofErr w:type="spellEnd"/>
      <w:r w:rsidR="00E23524">
        <w:t xml:space="preserve"> bzw. -128 bis 127 bei </w:t>
      </w:r>
      <w:proofErr w:type="spellStart"/>
      <w:r w:rsidR="00E23524" w:rsidRPr="005E2362">
        <w:rPr>
          <w:i/>
          <w:rPrChange w:id="1404" w:author="Dennis Hohmann" w:date="2012-04-14T22:33:00Z">
            <w:rPr/>
          </w:rPrChange>
        </w:rPr>
        <w:t>si</w:t>
      </w:r>
      <w:r w:rsidR="00E23524" w:rsidRPr="005E2362">
        <w:rPr>
          <w:i/>
          <w:rPrChange w:id="1405" w:author="Dennis Hohmann" w:date="2012-04-14T22:33:00Z">
            <w:rPr/>
          </w:rPrChange>
        </w:rPr>
        <w:t>g</w:t>
      </w:r>
      <w:r w:rsidR="00E23524" w:rsidRPr="005E2362">
        <w:rPr>
          <w:i/>
          <w:rPrChange w:id="1406" w:author="Dennis Hohmann" w:date="2012-04-14T22:33:00Z">
            <w:rPr/>
          </w:rPrChange>
        </w:rPr>
        <w:t>ned</w:t>
      </w:r>
      <w:proofErr w:type="spellEnd"/>
      <w:r w:rsidR="00E23524">
        <w:t xml:space="preserve"> annehmen.</w:t>
      </w:r>
      <w:r w:rsidR="009962FF">
        <w:t xml:space="preserve"> Der Unterschied zwischen de</w:t>
      </w:r>
      <w:ins w:id="1407" w:author="Dennis Hohmann" w:date="2012-04-14T22:35:00Z">
        <w:r w:rsidR="005E2362">
          <w:t>n</w:t>
        </w:r>
      </w:ins>
      <w:del w:id="1408" w:author="Dennis Hohmann" w:date="2012-04-14T22:34:00Z">
        <w:r w:rsidR="009962FF" w:rsidDel="005E2362">
          <w:delText>r</w:delText>
        </w:r>
      </w:del>
      <w:r w:rsidR="009962FF">
        <w:t xml:space="preserve"> Definition</w:t>
      </w:r>
      <w:ins w:id="1409" w:author="Dennis Hohmann" w:date="2012-04-14T22:36:00Z">
        <w:r w:rsidR="005E2362">
          <w:t>en</w:t>
        </w:r>
      </w:ins>
      <w:r w:rsidR="009962FF">
        <w:t xml:space="preserve"> </w:t>
      </w:r>
      <w:proofErr w:type="spellStart"/>
      <w:r w:rsidR="009962FF" w:rsidRPr="005E2362">
        <w:rPr>
          <w:i/>
          <w:rPrChange w:id="1410" w:author="Dennis Hohmann" w:date="2012-04-14T22:34:00Z">
            <w:rPr/>
          </w:rPrChange>
        </w:rPr>
        <w:t>signed</w:t>
      </w:r>
      <w:proofErr w:type="spellEnd"/>
      <w:ins w:id="1411" w:author="Dennis Hohmann" w:date="2012-04-14T22:34:00Z">
        <w:r w:rsidR="005E2362">
          <w:t xml:space="preserve"> </w:t>
        </w:r>
      </w:ins>
      <w:del w:id="1412" w:author="Dennis Hohmann" w:date="2012-04-14T22:34:00Z">
        <w:r w:rsidR="009962FF" w:rsidDel="005E2362">
          <w:delText xml:space="preserve"> </w:delText>
        </w:r>
      </w:del>
      <w:r w:rsidR="009962FF">
        <w:t xml:space="preserve">und </w:t>
      </w:r>
      <w:proofErr w:type="spellStart"/>
      <w:r w:rsidR="009962FF" w:rsidRPr="005E2362">
        <w:rPr>
          <w:i/>
          <w:rPrChange w:id="1413" w:author="Dennis Hohmann" w:date="2012-04-14T22:34:00Z">
            <w:rPr/>
          </w:rPrChange>
        </w:rPr>
        <w:t>unsigned</w:t>
      </w:r>
      <w:proofErr w:type="spellEnd"/>
      <w:r w:rsidR="009962FF">
        <w:t xml:space="preserve"> liegt d</w:t>
      </w:r>
      <w:r w:rsidR="009962FF">
        <w:t>a</w:t>
      </w:r>
      <w:r w:rsidR="009962FF">
        <w:t xml:space="preserve">rin das </w:t>
      </w:r>
      <w:proofErr w:type="spellStart"/>
      <w:r w:rsidR="009962FF" w:rsidRPr="008A6DF7">
        <w:rPr>
          <w:i/>
          <w:rPrChange w:id="1414" w:author="Dennis Hohmann" w:date="2012-04-14T22:44:00Z">
            <w:rPr/>
          </w:rPrChange>
        </w:rPr>
        <w:t>signed</w:t>
      </w:r>
      <w:proofErr w:type="spellEnd"/>
      <w:r w:rsidR="009962FF">
        <w:t xml:space="preserve"> Variablen positiv</w:t>
      </w:r>
      <w:ins w:id="1415" w:author="Dennis Hohmann" w:date="2012-04-14T22:36:00Z">
        <w:r w:rsidR="005E2362">
          <w:t>e</w:t>
        </w:r>
      </w:ins>
      <w:del w:id="1416" w:author="Dennis Hohmann" w:date="2012-04-14T22:36:00Z">
        <w:r w:rsidR="009962FF" w:rsidDel="005E2362">
          <w:delText xml:space="preserve"> </w:delText>
        </w:r>
      </w:del>
      <w:ins w:id="1417" w:author="Dennis Hohmann" w:date="2012-04-14T22:36:00Z">
        <w:r w:rsidR="005E2362">
          <w:t xml:space="preserve">, </w:t>
        </w:r>
      </w:ins>
      <w:del w:id="1418" w:author="Dennis Hohmann" w:date="2012-04-14T22:36:00Z">
        <w:r w:rsidR="009962FF" w:rsidDel="005E2362">
          <w:delText xml:space="preserve">und </w:delText>
        </w:r>
      </w:del>
      <w:r w:rsidR="009962FF">
        <w:t xml:space="preserve">negative Werte </w:t>
      </w:r>
      <w:ins w:id="1419" w:author="Dennis Hohmann" w:date="2012-04-14T22:36:00Z">
        <w:r w:rsidR="005E2362">
          <w:t xml:space="preserve">oder </w:t>
        </w:r>
      </w:ins>
      <w:ins w:id="1420" w:author="Dennis Hohmann" w:date="2012-04-14T22:37:00Z">
        <w:r w:rsidR="005E2362">
          <w:t xml:space="preserve">„0“ </w:t>
        </w:r>
      </w:ins>
      <w:r w:rsidR="006B396F">
        <w:t>annehmen können</w:t>
      </w:r>
      <w:r w:rsidR="009962FF">
        <w:t xml:space="preserve">. </w:t>
      </w:r>
      <w:proofErr w:type="spellStart"/>
      <w:r w:rsidR="009962FF" w:rsidRPr="005E2362">
        <w:rPr>
          <w:i/>
          <w:rPrChange w:id="1421" w:author="Dennis Hohmann" w:date="2012-04-14T22:36:00Z">
            <w:rPr/>
          </w:rPrChange>
        </w:rPr>
        <w:t>Unsigned</w:t>
      </w:r>
      <w:proofErr w:type="spellEnd"/>
      <w:r w:rsidR="009962FF">
        <w:t xml:space="preserve"> können nur positiv</w:t>
      </w:r>
      <w:del w:id="1422" w:author="Dennis Hohmann" w:date="2012-04-14T22:36:00Z">
        <w:r w:rsidR="009962FF" w:rsidDel="005E2362">
          <w:delText>e</w:delText>
        </w:r>
      </w:del>
      <w:r w:rsidR="009962FF">
        <w:t xml:space="preserve"> oder </w:t>
      </w:r>
      <w:ins w:id="1423" w:author="Dennis Hohmann" w:date="2012-04-14T22:43:00Z">
        <w:r w:rsidR="008A6DF7">
          <w:t>„</w:t>
        </w:r>
      </w:ins>
      <w:r w:rsidR="009962FF">
        <w:t>0</w:t>
      </w:r>
      <w:ins w:id="1424" w:author="Dennis Hohmann" w:date="2012-04-14T22:43:00Z">
        <w:r w:rsidR="008A6DF7">
          <w:t>“</w:t>
        </w:r>
      </w:ins>
      <w:r w:rsidR="009962FF">
        <w:t xml:space="preserve"> sein. Ist die Variable </w:t>
      </w:r>
      <w:r w:rsidR="00E23524">
        <w:t xml:space="preserve">als </w:t>
      </w:r>
      <w:proofErr w:type="spellStart"/>
      <w:r w:rsidR="00E23524">
        <w:t>Bitfeld</w:t>
      </w:r>
      <w:proofErr w:type="spellEnd"/>
      <w:r w:rsidR="00E23524">
        <w:t xml:space="preserve"> mit einer Länge von </w:t>
      </w:r>
      <w:ins w:id="1425" w:author="Dennis Hohmann" w:date="2012-04-14T22:44:00Z">
        <w:r w:rsidR="008A6DF7">
          <w:t>ein</w:t>
        </w:r>
      </w:ins>
      <w:del w:id="1426" w:author="Dennis Hohmann" w:date="2012-04-14T22:44:00Z">
        <w:r w:rsidR="00E23524" w:rsidDel="008A6DF7">
          <w:delText>1</w:delText>
        </w:r>
      </w:del>
      <w:r w:rsidR="00E23524">
        <w:t xml:space="preserve"> dekl</w:t>
      </w:r>
      <w:r w:rsidR="00E23524">
        <w:t>a</w:t>
      </w:r>
      <w:r w:rsidR="00E23524">
        <w:t xml:space="preserve">riert, werden zwar </w:t>
      </w:r>
      <w:r w:rsidR="0002332D">
        <w:t>immer noch</w:t>
      </w:r>
      <w:r w:rsidR="00E23524">
        <w:t xml:space="preserve"> </w:t>
      </w:r>
      <w:del w:id="1427" w:author="Dennis Hohmann" w:date="2012-04-14T22:43:00Z">
        <w:r w:rsidR="00E23524" w:rsidDel="008A6DF7">
          <w:delText xml:space="preserve">8 </w:delText>
        </w:r>
      </w:del>
      <w:ins w:id="1428" w:author="Dennis Hohmann" w:date="2012-04-14T22:43:00Z">
        <w:r w:rsidR="008A6DF7">
          <w:t xml:space="preserve">acht </w:t>
        </w:r>
      </w:ins>
      <w:r w:rsidR="00E23524">
        <w:t xml:space="preserve">Bit reserviert, jedoch nur </w:t>
      </w:r>
      <w:r w:rsidR="009962FF">
        <w:t xml:space="preserve">noch </w:t>
      </w:r>
      <w:ins w:id="1429" w:author="Dennis Hohmann" w:date="2012-04-14T22:44:00Z">
        <w:r w:rsidR="008A6DF7">
          <w:t>ein</w:t>
        </w:r>
      </w:ins>
      <w:del w:id="1430" w:author="Dennis Hohmann" w:date="2012-04-14T22:44:00Z">
        <w:r w:rsidR="00E23524" w:rsidDel="008A6DF7">
          <w:delText>1</w:delText>
        </w:r>
      </w:del>
      <w:r w:rsidR="00E23524">
        <w:t xml:space="preserve"> Bit tatsächlich ve</w:t>
      </w:r>
      <w:r w:rsidR="00E23524">
        <w:t>r</w:t>
      </w:r>
      <w:r w:rsidR="00E23524">
        <w:t>wendet</w:t>
      </w:r>
      <w:r w:rsidR="00354597">
        <w:t xml:space="preserve">. </w:t>
      </w:r>
      <w:r w:rsidR="00E23524">
        <w:t xml:space="preserve">Hier kann die Variable nur noch den Wert </w:t>
      </w:r>
      <w:ins w:id="1431" w:author="Dennis Hohmann" w:date="2012-04-14T22:43:00Z">
        <w:r w:rsidR="008A6DF7">
          <w:t>„</w:t>
        </w:r>
      </w:ins>
      <w:r w:rsidR="00E23524">
        <w:t>0</w:t>
      </w:r>
      <w:ins w:id="1432" w:author="Dennis Hohmann" w:date="2012-04-14T22:43:00Z">
        <w:r w:rsidR="008A6DF7">
          <w:t>“</w:t>
        </w:r>
      </w:ins>
      <w:r w:rsidR="00E23524">
        <w:t xml:space="preserve"> o</w:t>
      </w:r>
      <w:r w:rsidR="009962FF">
        <w:t xml:space="preserve">der </w:t>
      </w:r>
      <w:ins w:id="1433" w:author="Dennis Hohmann" w:date="2012-04-14T22:43:00Z">
        <w:r w:rsidR="008A6DF7">
          <w:t>„</w:t>
        </w:r>
      </w:ins>
      <w:r w:rsidR="009962FF">
        <w:t>1</w:t>
      </w:r>
      <w:ins w:id="1434" w:author="Dennis Hohmann" w:date="2012-04-14T22:43:00Z">
        <w:r w:rsidR="008A6DF7">
          <w:t>“</w:t>
        </w:r>
      </w:ins>
      <w:r w:rsidR="009962FF">
        <w:t xml:space="preserve"> annehmen.</w:t>
      </w:r>
      <w:r w:rsidR="00354597">
        <w:t xml:space="preserve"> Der reservierte Bereich wird mit der nächsten Variablen aufgefüllt.</w:t>
      </w:r>
    </w:p>
    <w:p w14:paraId="2AEB837E" w14:textId="77777777" w:rsidR="00965012" w:rsidRDefault="00965012">
      <w:pPr>
        <w:pStyle w:val="Textkrper"/>
      </w:pPr>
    </w:p>
    <w:p w14:paraId="0CD8230E" w14:textId="77777777" w:rsidR="00DC5FEE" w:rsidRDefault="00E55A8B">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56041828" w:rsidR="006B396F" w:rsidRDefault="00DC5FEE" w:rsidP="00DC5FEE">
      <w:pPr>
        <w:pStyle w:val="Beschriftung"/>
        <w:jc w:val="both"/>
      </w:pPr>
      <w:bookmarkStart w:id="1435" w:name="_Toc196133880"/>
      <w:r>
        <w:t xml:space="preserve">Abbildung </w:t>
      </w:r>
      <w:ins w:id="1436" w:author="Dennis Hohmann" w:date="2012-04-15T03:12:00Z">
        <w:r w:rsidR="003C14D1">
          <w:fldChar w:fldCharType="begin"/>
        </w:r>
        <w:r w:rsidR="003C14D1">
          <w:instrText xml:space="preserve"> STYLEREF 2 \s </w:instrText>
        </w:r>
      </w:ins>
      <w:r w:rsidR="003C14D1">
        <w:fldChar w:fldCharType="separate"/>
      </w:r>
      <w:r w:rsidR="003C14D1">
        <w:rPr>
          <w:noProof/>
        </w:rPr>
        <w:t>4.2</w:t>
      </w:r>
      <w:ins w:id="1437"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438" w:author="Dennis Hohmann" w:date="2012-04-15T03:12:00Z">
        <w:r w:rsidR="003C14D1">
          <w:rPr>
            <w:noProof/>
          </w:rPr>
          <w:t>3</w:t>
        </w:r>
        <w:r w:rsidR="003C14D1">
          <w:fldChar w:fldCharType="end"/>
        </w:r>
      </w:ins>
      <w:del w:id="143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rsidR="00E93A46">
        <w:t xml:space="preserve">: </w:t>
      </w:r>
      <w:proofErr w:type="spellStart"/>
      <w:r w:rsidR="00E93A46">
        <w:t>Bitfeld</w:t>
      </w:r>
      <w:proofErr w:type="spellEnd"/>
      <w:r w:rsidR="00E93A46">
        <w:t xml:space="preserve"> mit zwei </w:t>
      </w:r>
      <w:proofErr w:type="spellStart"/>
      <w:r w:rsidR="00220105" w:rsidRPr="008A6DF7">
        <w:rPr>
          <w:i/>
          <w:rPrChange w:id="1440" w:author="Dennis Hohmann" w:date="2012-04-14T22:44:00Z">
            <w:rPr/>
          </w:rPrChange>
        </w:rPr>
        <w:t>unsigned</w:t>
      </w:r>
      <w:proofErr w:type="spellEnd"/>
      <w:r w:rsidR="00220105">
        <w:t xml:space="preserve"> CHAR </w:t>
      </w:r>
      <w:r>
        <w:t>Variablen</w:t>
      </w:r>
      <w:bookmarkEnd w:id="1435"/>
    </w:p>
    <w:p w14:paraId="282041E8" w14:textId="77777777" w:rsidR="00965012" w:rsidRPr="00965012" w:rsidRDefault="00965012" w:rsidP="00965012"/>
    <w:p w14:paraId="29DF30FB" w14:textId="020E0FB8" w:rsidR="00354597" w:rsidRDefault="00354597">
      <w:pPr>
        <w:pStyle w:val="Textkrper"/>
      </w:pPr>
      <w:r w:rsidRPr="00354597">
        <w:t xml:space="preserve">Mit dieser Methode </w:t>
      </w:r>
      <w:r>
        <w:t xml:space="preserve">kann gerade bei der Verwendung mehrerer Variablen sehr viel Platz gespart werden. </w:t>
      </w:r>
      <w:del w:id="1441" w:author="Dennis Hohmann" w:date="2012-04-14T22:45:00Z">
        <w:r w:rsidDel="008A6DF7">
          <w:delText xml:space="preserve">8 </w:delText>
        </w:r>
      </w:del>
      <w:ins w:id="1442" w:author="Dennis Hohmann" w:date="2012-04-14T22:45:00Z">
        <w:r w:rsidR="008A6DF7">
          <w:t xml:space="preserve">Acht </w:t>
        </w:r>
      </w:ins>
      <w:r>
        <w:t xml:space="preserve">Variablen vom Typ </w:t>
      </w:r>
      <w:proofErr w:type="spellStart"/>
      <w:r w:rsidRPr="008A6DF7">
        <w:rPr>
          <w:i/>
          <w:rPrChange w:id="1443" w:author="Dennis Hohmann" w:date="2012-04-14T22:44:00Z">
            <w:rPr/>
          </w:rPrChange>
        </w:rPr>
        <w:t>unsigned</w:t>
      </w:r>
      <w:proofErr w:type="spellEnd"/>
      <w:r>
        <w:t xml:space="preserve"> </w:t>
      </w:r>
      <w:del w:id="1444" w:author="Dennis Hohmann" w:date="2012-04-14T22:44:00Z">
        <w:r w:rsidRPr="00593631" w:rsidDel="008A6DF7">
          <w:rPr>
            <w:i/>
            <w:rPrChange w:id="1445" w:author="Dennis Hohmann" w:date="2012-04-14T22:47:00Z">
              <w:rPr/>
            </w:rPrChange>
          </w:rPr>
          <w:delText xml:space="preserve">CHAR </w:delText>
        </w:r>
      </w:del>
      <w:proofErr w:type="spellStart"/>
      <w:ins w:id="1446" w:author="Dennis Hohmann" w:date="2012-04-14T22:44:00Z">
        <w:r w:rsidR="008A6DF7" w:rsidRPr="00593631">
          <w:rPr>
            <w:i/>
            <w:rPrChange w:id="1447" w:author="Dennis Hohmann" w:date="2012-04-14T22:47:00Z">
              <w:rPr/>
            </w:rPrChange>
          </w:rPr>
          <w:t>char</w:t>
        </w:r>
        <w:proofErr w:type="spellEnd"/>
        <w:r w:rsidR="008A6DF7">
          <w:t xml:space="preserve"> </w:t>
        </w:r>
      </w:ins>
      <w:r>
        <w:t xml:space="preserve">benötigen 64 Bit Speicherplatz. Wird jeweils nur </w:t>
      </w:r>
      <w:del w:id="1448" w:author="Dennis Hohmann" w:date="2012-04-14T22:45:00Z">
        <w:r w:rsidDel="008A6DF7">
          <w:delText xml:space="preserve">1 </w:delText>
        </w:r>
      </w:del>
      <w:ins w:id="1449" w:author="Dennis Hohmann" w:date="2012-04-14T22:45:00Z">
        <w:r w:rsidR="008A6DF7">
          <w:t xml:space="preserve">ein </w:t>
        </w:r>
      </w:ins>
      <w:r>
        <w:t xml:space="preserve">Bit ausgewertet, sind 56 Bit „verschwendet“. Definiert man diese </w:t>
      </w:r>
      <w:ins w:id="1450" w:author="Dennis Hohmann" w:date="2012-04-14T22:46:00Z">
        <w:r w:rsidR="008A6DF7">
          <w:t>acht</w:t>
        </w:r>
      </w:ins>
      <w:del w:id="1451" w:author="Dennis Hohmann" w:date="2012-04-14T22:46:00Z">
        <w:r w:rsidDel="008A6DF7">
          <w:delText>8</w:delText>
        </w:r>
      </w:del>
      <w:r>
        <w:t xml:space="preserve"> </w:t>
      </w:r>
      <w:proofErr w:type="spellStart"/>
      <w:r w:rsidRPr="008A6DF7">
        <w:rPr>
          <w:i/>
          <w:rPrChange w:id="1452" w:author="Dennis Hohmann" w:date="2012-04-14T22:45:00Z">
            <w:rPr/>
          </w:rPrChange>
        </w:rPr>
        <w:t>unsigned</w:t>
      </w:r>
      <w:proofErr w:type="spellEnd"/>
      <w:r w:rsidRPr="008A6DF7">
        <w:rPr>
          <w:i/>
          <w:rPrChange w:id="1453" w:author="Dennis Hohmann" w:date="2012-04-14T22:45:00Z">
            <w:rPr/>
          </w:rPrChange>
        </w:rPr>
        <w:t xml:space="preserve"> </w:t>
      </w:r>
      <w:proofErr w:type="spellStart"/>
      <w:ins w:id="1454" w:author="Dennis Hohmann" w:date="2012-04-14T22:45:00Z">
        <w:r w:rsidR="008A6DF7" w:rsidRPr="008A6DF7">
          <w:rPr>
            <w:i/>
            <w:rPrChange w:id="1455" w:author="Dennis Hohmann" w:date="2012-04-14T22:45:00Z">
              <w:rPr/>
            </w:rPrChange>
          </w:rPr>
          <w:t>char</w:t>
        </w:r>
        <w:proofErr w:type="spellEnd"/>
        <w:r w:rsidR="008A6DF7" w:rsidRPr="008A6DF7">
          <w:rPr>
            <w:i/>
            <w:rPrChange w:id="1456" w:author="Dennis Hohmann" w:date="2012-04-14T22:45:00Z">
              <w:rPr/>
            </w:rPrChange>
          </w:rPr>
          <w:t xml:space="preserve"> </w:t>
        </w:r>
      </w:ins>
      <w:del w:id="1457" w:author="Dennis Hohmann" w:date="2012-04-14T22:45:00Z">
        <w:r w:rsidDel="008A6DF7">
          <w:delText xml:space="preserve">CHAR </w:delText>
        </w:r>
      </w:del>
      <w:r>
        <w:t xml:space="preserve">Variablen in einem </w:t>
      </w:r>
      <w:proofErr w:type="spellStart"/>
      <w:r>
        <w:t>Bitfeld</w:t>
      </w:r>
      <w:proofErr w:type="spellEnd"/>
      <w:r w:rsidR="00965012">
        <w:t xml:space="preserve"> je</w:t>
      </w:r>
      <w:r>
        <w:t xml:space="preserve"> mit der Länge </w:t>
      </w:r>
      <w:ins w:id="1458" w:author="Dennis Hohmann" w:date="2012-04-14T22:45:00Z">
        <w:r w:rsidR="008A6DF7">
          <w:t>ein</w:t>
        </w:r>
      </w:ins>
      <w:ins w:id="1459" w:author="Dennis Hohmann" w:date="2012-04-14T22:46:00Z">
        <w:r w:rsidR="008A6DF7">
          <w:t>s</w:t>
        </w:r>
      </w:ins>
      <w:del w:id="1460" w:author="Dennis Hohmann" w:date="2012-04-14T22:45:00Z">
        <w:r w:rsidDel="008A6DF7">
          <w:delText>1</w:delText>
        </w:r>
      </w:del>
      <w:r>
        <w:t xml:space="preserve">, so benötigen diese nur noch </w:t>
      </w:r>
      <w:ins w:id="1461" w:author="Dennis Hohmann" w:date="2012-04-14T22:46:00Z">
        <w:r w:rsidR="008A6DF7">
          <w:t>acht</w:t>
        </w:r>
      </w:ins>
      <w:del w:id="1462" w:author="Dennis Hohmann" w:date="2012-04-14T22:46:00Z">
        <w:r w:rsidDel="008A6DF7">
          <w:delText>8</w:delText>
        </w:r>
      </w:del>
      <w:r>
        <w:t xml:space="preserve"> Bit Speicherplatz.</w:t>
      </w:r>
    </w:p>
    <w:p w14:paraId="7266CC58" w14:textId="77777777" w:rsidR="00354597" w:rsidRDefault="00354597">
      <w:pPr>
        <w:pStyle w:val="Textkrper"/>
      </w:pPr>
    </w:p>
    <w:p w14:paraId="2C9E71DD" w14:textId="057B4B05" w:rsidR="00965012" w:rsidRPr="00C43950" w:rsidRDefault="00965012">
      <w:pPr>
        <w:pStyle w:val="Textkrper"/>
      </w:pPr>
      <w:r>
        <w:t>Diese Definitionsdatei enthält des Weiteren die Frequenzen F_CPU (</w:t>
      </w:r>
      <w:del w:id="1463" w:author="Dennis Hohmann" w:date="2012-04-14T22:42:00Z">
        <w:r w:rsidDel="005E2362">
          <w:delText xml:space="preserve"> </w:delText>
        </w:r>
      </w:del>
      <w:r>
        <w:t>Quarz-Frequenz</w:t>
      </w:r>
      <w:del w:id="1464" w:author="Dennis Hohmann" w:date="2012-04-14T22:42:00Z">
        <w:r w:rsidDel="005E2362">
          <w:delText xml:space="preserve"> </w:delText>
        </w:r>
      </w:del>
      <w:r>
        <w:t xml:space="preserve">) und </w:t>
      </w:r>
      <w:del w:id="1465" w:author="Dennis Hohmann" w:date="2012-04-14T22:49:00Z">
        <w:r w:rsidDel="00C735BE">
          <w:delText xml:space="preserve">der </w:delText>
        </w:r>
      </w:del>
      <w:ins w:id="1466" w:author="Dennis Hohmann" w:date="2012-04-14T22:49:00Z">
        <w:r w:rsidR="00C735BE">
          <w:t xml:space="preserve">die BAUDs der </w:t>
        </w:r>
      </w:ins>
      <w:r>
        <w:t>verwendeten Schnittstellen, UART0, UART1 und I2C. Auch die maximalen Positionen der Achsen sowie die Offset-Position des Werkzeuglängen-Sensors sind hier festgelegt.</w:t>
      </w:r>
    </w:p>
    <w:p w14:paraId="2077176D" w14:textId="004AF706" w:rsidR="0086750C" w:rsidRDefault="00C43950" w:rsidP="00041EE7">
      <w:pPr>
        <w:pStyle w:val="berschrift3"/>
      </w:pPr>
      <w:r>
        <w:br w:type="page"/>
      </w:r>
      <w:bookmarkStart w:id="1467" w:name="_Toc196133447"/>
      <w:r>
        <w:t>Schrittmotor-</w:t>
      </w:r>
      <w:r w:rsidR="003D339D">
        <w:t>Handling</w:t>
      </w:r>
      <w:r>
        <w:t xml:space="preserve"> </w:t>
      </w:r>
      <w:proofErr w:type="spellStart"/>
      <w:r>
        <w:t>gocnc.c</w:t>
      </w:r>
      <w:bookmarkEnd w:id="1467"/>
      <w:proofErr w:type="spellEnd"/>
    </w:p>
    <w:p w14:paraId="1DFB1DEA" w14:textId="77777777" w:rsidR="00041EE7" w:rsidRDefault="00041EE7" w:rsidP="00041EE7"/>
    <w:p w14:paraId="2671A535" w14:textId="07B6C2FE" w:rsidR="00041EE7" w:rsidRDefault="004255AE">
      <w:pPr>
        <w:pStyle w:val="Textkrper"/>
      </w:pPr>
      <w:del w:id="1468" w:author="Dennis Hohmann" w:date="2012-04-14T22:58:00Z">
        <w:r w:rsidDel="00A76AE1">
          <w:delText>Die große Herausforderung dieser</w:delText>
        </w:r>
      </w:del>
      <w:ins w:id="1469" w:author="Dennis Hohmann" w:date="2012-04-14T22:58:00Z">
        <w:r w:rsidR="00A76AE1">
          <w:t>Mit dieser</w:t>
        </w:r>
      </w:ins>
      <w:r>
        <w:t xml:space="preserve"> Bibliothek </w:t>
      </w:r>
      <w:del w:id="1470" w:author="Dennis Hohmann" w:date="2012-04-14T22:58:00Z">
        <w:r w:rsidDel="00A76AE1">
          <w:delText>ist es,</w:delText>
        </w:r>
      </w:del>
      <w:ins w:id="1471" w:author="Dennis Hohmann" w:date="2012-04-14T22:58:00Z">
        <w:r w:rsidR="00A76AE1">
          <w:t>werden</w:t>
        </w:r>
      </w:ins>
      <w:r>
        <w:t xml:space="preserve"> alle </w:t>
      </w:r>
      <w:ins w:id="1472" w:author="Dennis Hohmann" w:date="2012-04-14T22:59:00Z">
        <w:r w:rsidR="00A76AE1">
          <w:t xml:space="preserve">notwendigen </w:t>
        </w:r>
      </w:ins>
      <w:r>
        <w:t xml:space="preserve">Funktionen für die Bewegungen der Achsen zur Verfügung </w:t>
      </w:r>
      <w:del w:id="1473" w:author="Dennis Hohmann" w:date="2012-04-14T22:59:00Z">
        <w:r w:rsidDel="00A76AE1">
          <w:delText>zustellen</w:delText>
        </w:r>
      </w:del>
      <w:ins w:id="1474" w:author="Dennis Hohmann" w:date="2012-04-14T22:59:00Z">
        <w:r w:rsidR="00A76AE1">
          <w:t>gestellt.</w:t>
        </w:r>
      </w:ins>
      <w:del w:id="1475" w:author="Dennis Hohmann" w:date="2012-04-14T22:59:00Z">
        <w:r w:rsidDel="00A76AE1">
          <w:delText>.</w:delText>
        </w:r>
      </w:del>
      <w:r>
        <w:t xml:space="preserve"> Die kleinste</w:t>
      </w:r>
      <w:del w:id="1476" w:author="Dennis Hohmann" w:date="2012-04-14T22:58:00Z">
        <w:r w:rsidDel="00A76AE1">
          <w:delText>r</w:delText>
        </w:r>
      </w:del>
      <w:r>
        <w:t xml:space="preserve"> Verfahr-Einheit einer Achse</w:t>
      </w:r>
      <w:del w:id="1477" w:author="Dennis Hohmann" w:date="2012-04-14T22:59:00Z">
        <w:r w:rsidDel="003B1EA2">
          <w:delText>,</w:delText>
        </w:r>
      </w:del>
      <w:r>
        <w:t xml:space="preserve"> ist ein einzelner </w:t>
      </w:r>
      <w:proofErr w:type="spellStart"/>
      <w:r>
        <w:t>Step</w:t>
      </w:r>
      <w:proofErr w:type="spellEnd"/>
      <w:r>
        <w:t>. Di</w:t>
      </w:r>
      <w:r>
        <w:t>e</w:t>
      </w:r>
      <w:r>
        <w:t xml:space="preserve">ser wird mit einer </w:t>
      </w:r>
      <w:r w:rsidR="00D15B9D">
        <w:t xml:space="preserve">vorher festgelegten Geschwindigkeit in eine definierte Richtung mit der </w:t>
      </w:r>
      <w:r w:rsidR="00D15B9D" w:rsidRPr="00D15B9D">
        <w:t xml:space="preserve">Funktion </w:t>
      </w:r>
      <w:del w:id="1478" w:author="Dennis Hohmann" w:date="2012-04-14T23:00:00Z">
        <w:r w:rsidR="00D15B9D" w:rsidRPr="003B1EA2" w:rsidDel="003B1EA2">
          <w:rPr>
            <w:i/>
            <w:rPrChange w:id="1479" w:author="Dennis Hohmann" w:date="2012-04-14T23:00:00Z">
              <w:rPr/>
            </w:rPrChange>
          </w:rPr>
          <w:delText>„</w:delText>
        </w:r>
      </w:del>
      <w:proofErr w:type="spellStart"/>
      <w:r w:rsidR="00D15B9D" w:rsidRPr="003B1EA2">
        <w:rPr>
          <w:i/>
          <w:rPrChange w:id="1480" w:author="Dennis Hohmann" w:date="2012-04-14T23:00:00Z">
            <w:rPr/>
          </w:rPrChange>
        </w:rPr>
        <w:t>axis_move_single</w:t>
      </w:r>
      <w:proofErr w:type="spellEnd"/>
      <w:r w:rsidR="00D15B9D" w:rsidRPr="003B1EA2">
        <w:rPr>
          <w:i/>
          <w:rPrChange w:id="1481" w:author="Dennis Hohmann" w:date="2012-04-14T23:00:00Z">
            <w:rPr/>
          </w:rPrChange>
        </w:rPr>
        <w:t xml:space="preserve">(int8_t AxisSelect,int32_t AxisGoto,uint16_t </w:t>
      </w:r>
      <w:proofErr w:type="spellStart"/>
      <w:r w:rsidR="00D15B9D" w:rsidRPr="003B1EA2">
        <w:rPr>
          <w:i/>
          <w:rPrChange w:id="1482" w:author="Dennis Hohmann" w:date="2012-04-14T23:00:00Z">
            <w:rPr/>
          </w:rPrChange>
        </w:rPr>
        <w:t>AxisSpeed</w:t>
      </w:r>
      <w:proofErr w:type="spellEnd"/>
      <w:r w:rsidR="00D15B9D" w:rsidRPr="003B1EA2">
        <w:rPr>
          <w:i/>
          <w:rPrChange w:id="1483" w:author="Dennis Hohmann" w:date="2012-04-14T23:00:00Z">
            <w:rPr/>
          </w:rPrChange>
        </w:rPr>
        <w:t>)</w:t>
      </w:r>
      <w:del w:id="1484" w:author="Dennis Hohmann" w:date="2012-04-14T23:00:00Z">
        <w:r w:rsidR="00D15B9D" w:rsidDel="003B1EA2">
          <w:delText>“</w:delText>
        </w:r>
      </w:del>
      <w:r w:rsidR="00D15B9D">
        <w:t xml:space="preserve"> </w:t>
      </w:r>
      <w:r w:rsidR="00D15B9D" w:rsidRPr="00D15B9D">
        <w:t>ausg</w:t>
      </w:r>
      <w:r w:rsidR="00D15B9D" w:rsidRPr="00D15B9D">
        <w:t>e</w:t>
      </w:r>
      <w:r w:rsidR="00D15B9D" w:rsidRPr="00D15B9D">
        <w:t>führt</w:t>
      </w:r>
      <w:r w:rsidR="00D15B9D">
        <w:t xml:space="preserve">. Die Variable </w:t>
      </w:r>
      <w:proofErr w:type="spellStart"/>
      <w:r w:rsidR="00D15B9D" w:rsidRPr="003B1EA2">
        <w:rPr>
          <w:i/>
          <w:rPrChange w:id="1485" w:author="Dennis Hohmann" w:date="2012-04-14T23:00:00Z">
            <w:rPr/>
          </w:rPrChange>
        </w:rPr>
        <w:t>AxisGoto</w:t>
      </w:r>
      <w:proofErr w:type="spellEnd"/>
      <w:r w:rsidR="00D15B9D">
        <w:t xml:space="preserve"> ist mit der Zielposition in</w:t>
      </w:r>
      <w:r w:rsidR="001B077E">
        <w:t xml:space="preserve"> </w:t>
      </w:r>
      <w:proofErr w:type="spellStart"/>
      <w:r w:rsidR="001B077E">
        <w:t>Steps</w:t>
      </w:r>
      <w:proofErr w:type="spellEnd"/>
      <w:r w:rsidR="001B077E">
        <w:t xml:space="preserve"> zu belegen. Es wird </w:t>
      </w:r>
      <w:r w:rsidR="00D15B9D">
        <w:t>intern die Differenz</w:t>
      </w:r>
      <w:r w:rsidR="001B077E">
        <w:t xml:space="preserve"> zwischen Ist- und Soll-Position ermittelt und die entsprechende Achse mit </w:t>
      </w:r>
      <w:r w:rsidR="001B077E" w:rsidRPr="00BD4938">
        <w:t xml:space="preserve">dieser Differenz verfahren. </w:t>
      </w:r>
      <w:r w:rsidR="00305BE8">
        <w:t>Die</w:t>
      </w:r>
      <w:r w:rsidR="001B077E" w:rsidRPr="00BD4938">
        <w:t xml:space="preserve"> </w:t>
      </w:r>
      <w:r w:rsidR="00305BE8">
        <w:t xml:space="preserve">Umrechnung der Koordinaten von </w:t>
      </w:r>
      <w:ins w:id="1486" w:author="Dennis Hohmann" w:date="2012-04-14T23:02:00Z">
        <w:r w:rsidR="003B1EA2">
          <w:t>µ</w:t>
        </w:r>
      </w:ins>
      <w:del w:id="1487" w:author="Dennis Hohmann" w:date="2012-04-14T23:02:00Z">
        <w:r w:rsidR="00305BE8" w:rsidDel="003B1EA2">
          <w:delText>u</w:delText>
        </w:r>
      </w:del>
      <w:r w:rsidR="001B077E" w:rsidRPr="00BD4938">
        <w:t xml:space="preserve">m in </w:t>
      </w:r>
      <w:proofErr w:type="spellStart"/>
      <w:r w:rsidR="001B077E" w:rsidRPr="00BD4938">
        <w:t>Steps</w:t>
      </w:r>
      <w:proofErr w:type="spellEnd"/>
      <w:r w:rsidR="001B077E" w:rsidRPr="00BD4938">
        <w:t xml:space="preserve"> </w:t>
      </w:r>
      <w:r w:rsidR="00305BE8">
        <w:t xml:space="preserve">übernimmt </w:t>
      </w:r>
      <w:r w:rsidR="001B077E" w:rsidRPr="00BD4938">
        <w:t xml:space="preserve">die Funktion </w:t>
      </w:r>
      <w:del w:id="1488" w:author="Dennis Hohmann" w:date="2012-04-14T23:01:00Z">
        <w:r w:rsidR="00305BE8" w:rsidRPr="003B1EA2" w:rsidDel="003B1EA2">
          <w:rPr>
            <w:i/>
            <w:rPrChange w:id="1489" w:author="Dennis Hohmann" w:date="2012-04-14T23:01:00Z">
              <w:rPr/>
            </w:rPrChange>
          </w:rPr>
          <w:delText>„</w:delText>
        </w:r>
      </w:del>
      <w:proofErr w:type="spellStart"/>
      <w:r w:rsidR="00BD4938" w:rsidRPr="003B1EA2">
        <w:rPr>
          <w:i/>
          <w:rPrChange w:id="1490" w:author="Dennis Hohmann" w:date="2012-04-14T23:01:00Z">
            <w:rPr/>
          </w:rPrChange>
        </w:rPr>
        <w:t>um_to_steps</w:t>
      </w:r>
      <w:proofErr w:type="spellEnd"/>
      <w:r w:rsidR="00BD4938" w:rsidRPr="003B1EA2">
        <w:rPr>
          <w:i/>
          <w:rPrChange w:id="1491" w:author="Dennis Hohmann" w:date="2012-04-14T23:01:00Z">
            <w:rPr/>
          </w:rPrChange>
        </w:rPr>
        <w:t xml:space="preserve">(int32_t </w:t>
      </w:r>
      <w:proofErr w:type="spellStart"/>
      <w:r w:rsidR="00BD4938" w:rsidRPr="003B1EA2">
        <w:rPr>
          <w:i/>
          <w:rPrChange w:id="1492" w:author="Dennis Hohmann" w:date="2012-04-14T23:01:00Z">
            <w:rPr/>
          </w:rPrChange>
        </w:rPr>
        <w:t>umGoTo</w:t>
      </w:r>
      <w:proofErr w:type="spellEnd"/>
      <w:r w:rsidR="00BD4938" w:rsidRPr="003B1EA2">
        <w:rPr>
          <w:i/>
          <w:rPrChange w:id="1493" w:author="Dennis Hohmann" w:date="2012-04-14T23:01:00Z">
            <w:rPr/>
          </w:rPrChange>
        </w:rPr>
        <w:t>)</w:t>
      </w:r>
      <w:del w:id="1494" w:author="Dennis Hohmann" w:date="2012-04-14T23:01:00Z">
        <w:r w:rsidR="00305BE8" w:rsidRPr="00305BE8" w:rsidDel="003B1EA2">
          <w:delText>“</w:delText>
        </w:r>
      </w:del>
      <w:r w:rsidR="00305BE8" w:rsidRPr="00305BE8">
        <w:t>, in andere Richtung für die Ausgabe</w:t>
      </w:r>
      <w:r w:rsidR="00305BE8">
        <w:t xml:space="preserve"> der Position</w:t>
      </w:r>
      <w:r w:rsidR="00305BE8" w:rsidRPr="00305BE8">
        <w:t xml:space="preserve"> werden die </w:t>
      </w:r>
      <w:proofErr w:type="spellStart"/>
      <w:r w:rsidR="00305BE8" w:rsidRPr="00305BE8">
        <w:t>Steps</w:t>
      </w:r>
      <w:proofErr w:type="spellEnd"/>
      <w:r w:rsidR="00305BE8" w:rsidRPr="00305BE8">
        <w:t xml:space="preserve"> mit der Funktion </w:t>
      </w:r>
      <w:proofErr w:type="spellStart"/>
      <w:r w:rsidR="00305BE8" w:rsidRPr="003B1EA2">
        <w:rPr>
          <w:i/>
          <w:rPrChange w:id="1495" w:author="Dennis Hohmann" w:date="2012-04-14T23:02:00Z">
            <w:rPr/>
          </w:rPrChange>
        </w:rPr>
        <w:t>steps_to_um</w:t>
      </w:r>
      <w:proofErr w:type="spellEnd"/>
      <w:r w:rsidR="00305BE8" w:rsidRPr="003B1EA2">
        <w:rPr>
          <w:i/>
          <w:rPrChange w:id="1496" w:author="Dennis Hohmann" w:date="2012-04-14T23:02:00Z">
            <w:rPr/>
          </w:rPrChange>
        </w:rPr>
        <w:t xml:space="preserve">(int32_t </w:t>
      </w:r>
      <w:proofErr w:type="spellStart"/>
      <w:r w:rsidR="00305BE8" w:rsidRPr="003B1EA2">
        <w:rPr>
          <w:i/>
          <w:rPrChange w:id="1497" w:author="Dennis Hohmann" w:date="2012-04-14T23:02:00Z">
            <w:rPr/>
          </w:rPrChange>
        </w:rPr>
        <w:t>steps</w:t>
      </w:r>
      <w:proofErr w:type="spellEnd"/>
      <w:r w:rsidR="00305BE8" w:rsidRPr="003B1EA2">
        <w:rPr>
          <w:i/>
          <w:rPrChange w:id="1498" w:author="Dennis Hohmann" w:date="2012-04-14T23:02:00Z">
            <w:rPr/>
          </w:rPrChange>
        </w:rPr>
        <w:t>)</w:t>
      </w:r>
      <w:r w:rsidR="00305BE8">
        <w:t xml:space="preserve"> zurück in </w:t>
      </w:r>
      <w:ins w:id="1499" w:author="Dennis Hohmann" w:date="2012-04-14T23:02:00Z">
        <w:r w:rsidR="003B1EA2">
          <w:t>µ</w:t>
        </w:r>
      </w:ins>
      <w:del w:id="1500" w:author="Dennis Hohmann" w:date="2012-04-14T23:02:00Z">
        <w:r w:rsidR="00305BE8" w:rsidDel="003B1EA2">
          <w:delText>u</w:delText>
        </w:r>
      </w:del>
      <w:r w:rsidR="00305BE8">
        <w:t>m gerechnet.</w:t>
      </w:r>
    </w:p>
    <w:p w14:paraId="317C0882" w14:textId="77777777" w:rsidR="00305BE8" w:rsidRDefault="00305BE8">
      <w:pPr>
        <w:pStyle w:val="Textkrper"/>
      </w:pPr>
    </w:p>
    <w:p w14:paraId="25FE8F20" w14:textId="2AC51748" w:rsidR="00305BE8" w:rsidRDefault="00305BE8">
      <w:pPr>
        <w:pStyle w:val="Textkrper"/>
      </w:pPr>
      <w:r>
        <w:t xml:space="preserve">Besonderes Augenmerk gilt dem Zusammenspiel der X- </w:t>
      </w:r>
      <w:del w:id="1501" w:author="Dennis Hohmann" w:date="2012-04-14T23:05:00Z">
        <w:r w:rsidDel="00950D27">
          <w:delText xml:space="preserve">und </w:delText>
        </w:r>
      </w:del>
      <w:ins w:id="1502" w:author="Dennis Hohmann" w:date="2012-04-14T23:05:00Z">
        <w:r w:rsidR="00950D27">
          <w:t xml:space="preserve">mit der </w:t>
        </w:r>
      </w:ins>
      <w:r>
        <w:t>Y-Achse. Das Fahren e</w:t>
      </w:r>
      <w:r>
        <w:t>i</w:t>
      </w:r>
      <w:r>
        <w:t xml:space="preserve">ner Diagonalen im 45° Winkel stellt für den Controller keine große Schwierigkeit dar. Es werden beide Achsen parallel mit der </w:t>
      </w:r>
      <w:ins w:id="1503" w:author="Dennis Hohmann" w:date="2012-04-14T23:05:00Z">
        <w:r w:rsidR="00950D27">
          <w:t>ü</w:t>
        </w:r>
      </w:ins>
      <w:del w:id="1504" w:author="Dennis Hohmann" w:date="2012-04-14T23:05:00Z">
        <w:r w:rsidDel="00950D27">
          <w:delText>Ü</w:delText>
        </w:r>
      </w:del>
      <w:r>
        <w:t>bergebenen Geschwindigkeit verfahren Dies ist zum schnellen Positionieren über der Platine ausreichend. Wenn es darum geht, geome</w:t>
      </w:r>
      <w:r>
        <w:t>t</w:t>
      </w:r>
      <w:r>
        <w:t>rische Formen zu fahren, wie zum Beispiel ein Diagonale m</w:t>
      </w:r>
      <w:r w:rsidR="00F41314">
        <w:t>it beliebigem Winkel</w:t>
      </w:r>
      <w:ins w:id="1505" w:author="Dennis Hohmann" w:date="2012-04-14T23:06:00Z">
        <w:r w:rsidR="00950D27">
          <w:t xml:space="preserve"> erreicht man</w:t>
        </w:r>
      </w:ins>
      <w:del w:id="1506" w:author="Dennis Hohmann" w:date="2012-04-14T23:06:00Z">
        <w:r w:rsidR="00F41314" w:rsidDel="00950D27">
          <w:delText>, kommt man</w:delText>
        </w:r>
      </w:del>
      <w:r w:rsidR="00F41314">
        <w:t xml:space="preserve"> mit Geräten, die einem Raster unterliegen, </w:t>
      </w:r>
      <w:r>
        <w:t>sehr schnell an die Grenzen de</w:t>
      </w:r>
      <w:ins w:id="1507" w:author="Dennis Hohmann" w:date="2012-04-14T23:06:00Z">
        <w:r w:rsidR="00950D27">
          <w:t>r</w:t>
        </w:r>
      </w:ins>
      <w:del w:id="1508" w:author="Dennis Hohmann" w:date="2012-04-14T23:06:00Z">
        <w:r w:rsidDel="00950D27">
          <w:delText>s</w:delText>
        </w:r>
      </w:del>
      <w:r>
        <w:t xml:space="preserve"> </w:t>
      </w:r>
      <w:del w:id="1509" w:author="Dennis Hohmann" w:date="2012-04-14T23:06:00Z">
        <w:r w:rsidDel="00950D27">
          <w:delText>Brauchbaren.</w:delText>
        </w:r>
      </w:del>
      <w:ins w:id="1510" w:author="Dennis Hohmann" w:date="2012-04-14T23:06:00Z">
        <w:r w:rsidR="00950D27">
          <w:t>Aufl</w:t>
        </w:r>
        <w:r w:rsidR="00950D27">
          <w:t>ö</w:t>
        </w:r>
        <w:r w:rsidR="00950D27">
          <w:t>sung.</w:t>
        </w:r>
      </w:ins>
    </w:p>
    <w:p w14:paraId="11643D04" w14:textId="77777777" w:rsidR="00F41314" w:rsidRDefault="00F41314">
      <w:pPr>
        <w:pStyle w:val="Textkrper"/>
      </w:pPr>
    </w:p>
    <w:p w14:paraId="7384190C" w14:textId="72AAC51B" w:rsidR="007260DF" w:rsidRDefault="00F41314">
      <w:pPr>
        <w:pStyle w:val="Textkrper"/>
      </w:pPr>
      <w:r w:rsidRPr="00F41314">
        <w:t>Eine einfache Methode zur Berechnung</w:t>
      </w:r>
      <w:del w:id="1511" w:author="Dennis Hohmann" w:date="2012-04-14T23:07:00Z">
        <w:r w:rsidDel="00950D27">
          <w:delText>,</w:delText>
        </w:r>
      </w:del>
      <w:r>
        <w:t xml:space="preserve"> </w:t>
      </w:r>
      <w:r w:rsidRPr="00F41314">
        <w:t xml:space="preserve">einer </w:t>
      </w:r>
      <w:del w:id="1512" w:author="Dennis Hohmann" w:date="2012-04-14T23:08:00Z">
        <w:r w:rsidRPr="00F41314" w:rsidDel="00950D27">
          <w:delText xml:space="preserve">variablen </w:delText>
        </w:r>
      </w:del>
      <w:r w:rsidRPr="00F41314">
        <w:t>Diagonalen</w:t>
      </w:r>
      <w:ins w:id="1513" w:author="Dennis Hohmann" w:date="2012-04-14T23:08:00Z">
        <w:r w:rsidR="00950D27">
          <w:t xml:space="preserve"> mit variabler Steigung</w:t>
        </w:r>
      </w:ins>
      <w:del w:id="1514" w:author="Dennis Hohmann" w:date="2012-04-14T23:07:00Z">
        <w:r w:rsidDel="00950D27">
          <w:delText>,</w:delText>
        </w:r>
      </w:del>
      <w:r w:rsidRPr="00F41314">
        <w:t xml:space="preserve"> ist der </w:t>
      </w:r>
      <w:proofErr w:type="spellStart"/>
      <w:r w:rsidRPr="00F41314">
        <w:t>Bresenham</w:t>
      </w:r>
      <w:proofErr w:type="spellEnd"/>
      <w:r w:rsidRPr="00F41314">
        <w:t>-Algorithmus</w:t>
      </w:r>
      <w:r>
        <w:t xml:space="preserve">. </w:t>
      </w:r>
      <w:r w:rsidR="005D5BEA">
        <w:t>Dieser Algorithmus wird dazu verwendet, Geraden oder Kreis</w:t>
      </w:r>
      <w:ins w:id="1515" w:author="Dennis Hohmann" w:date="2012-04-14T23:07:00Z">
        <w:r w:rsidR="00950D27">
          <w:t>e</w:t>
        </w:r>
      </w:ins>
      <w:r w:rsidR="005D5BEA">
        <w:t xml:space="preserve"> so zu zerlegen, dass diese auf Rasterzeichengeräten mit möglichst geringer Abweichung dargestellt wer</w:t>
      </w:r>
      <w:r w:rsidR="007260DF">
        <w:t>den können</w:t>
      </w:r>
      <w:r w:rsidR="0029078E">
        <w:t xml:space="preserve">. Im Prinzip wird die Abweichung </w:t>
      </w:r>
      <w:r w:rsidR="00301CC8">
        <w:t xml:space="preserve">zwischen </w:t>
      </w:r>
      <w:r w:rsidR="0029078E">
        <w:t>der</w:t>
      </w:r>
      <w:r w:rsidR="00A86078">
        <w:t xml:space="preserve"> tatsächlichen</w:t>
      </w:r>
      <w:r w:rsidR="0029078E">
        <w:t xml:space="preserve"> Linie</w:t>
      </w:r>
      <w:r w:rsidR="00301CC8">
        <w:t xml:space="preserve"> und dem Mittelpunkt der umliegenden Pixel in einem Ab</w:t>
      </w:r>
      <w:r w:rsidR="00A86078">
        <w:t xml:space="preserve">schnitt ermittelt. Es wird dann das Pixel </w:t>
      </w:r>
      <w:ins w:id="1516" w:author="Dennis Hohmann" w:date="2012-04-14T23:09:00Z">
        <w:r w:rsidR="00E97D5D">
          <w:t xml:space="preserve">mit der kleinsten Abweichung </w:t>
        </w:r>
      </w:ins>
      <w:r w:rsidR="00A86078">
        <w:t>ausgewählt</w:t>
      </w:r>
      <w:del w:id="1517" w:author="Dennis Hohmann" w:date="2012-04-14T23:09:00Z">
        <w:r w:rsidR="00A86078" w:rsidDel="00E97D5D">
          <w:delText>, mit der kleinsten Abweichung</w:delText>
        </w:r>
      </w:del>
      <w:r w:rsidR="00A86078">
        <w:t>.</w:t>
      </w:r>
    </w:p>
    <w:p w14:paraId="3C61350D" w14:textId="77777777" w:rsidR="00A86078" w:rsidRDefault="00A86078">
      <w:pPr>
        <w:pStyle w:val="Textkrper"/>
      </w:pPr>
    </w:p>
    <w:p w14:paraId="03D5850A" w14:textId="77777777" w:rsidR="004255AE" w:rsidRDefault="004255AE" w:rsidP="00A86078">
      <w:pPr>
        <w:jc w:val="center"/>
      </w:pPr>
      <w:r>
        <w:rPr>
          <w:noProof/>
          <w:lang w:eastAsia="de-DE"/>
        </w:rPr>
        <w:drawing>
          <wp:inline distT="0" distB="0" distL="0" distR="0" wp14:anchorId="36AC798C" wp14:editId="2AFCB966">
            <wp:extent cx="4574540" cy="1924634"/>
            <wp:effectExtent l="0" t="0" r="0" b="635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senhamLine.png"/>
                    <pic:cNvPicPr/>
                  </pic:nvPicPr>
                  <pic:blipFill rotWithShape="1">
                    <a:blip r:embed="rId25">
                      <a:extLst>
                        <a:ext uri="{28A0092B-C50C-407E-A947-70E740481C1C}">
                          <a14:useLocalDpi xmlns:a14="http://schemas.microsoft.com/office/drawing/2010/main" val="0"/>
                        </a:ext>
                      </a:extLst>
                    </a:blip>
                    <a:srcRect l="-40" t="-1" r="-40" b="57632"/>
                    <a:stretch/>
                  </pic:blipFill>
                  <pic:spPr bwMode="auto">
                    <a:xfrm>
                      <a:off x="0" y="0"/>
                      <a:ext cx="4617213" cy="1942588"/>
                    </a:xfrm>
                    <a:prstGeom prst="rect">
                      <a:avLst/>
                    </a:prstGeom>
                    <a:ln>
                      <a:noFill/>
                    </a:ln>
                    <a:extLst>
                      <a:ext uri="{53640926-AAD7-44d8-BBD7-CCE9431645EC}">
                        <a14:shadowObscured xmlns:a14="http://schemas.microsoft.com/office/drawing/2010/main"/>
                      </a:ext>
                    </a:extLst>
                  </pic:spPr>
                </pic:pic>
              </a:graphicData>
            </a:graphic>
          </wp:inline>
        </w:drawing>
      </w:r>
    </w:p>
    <w:p w14:paraId="7BCA7DE0" w14:textId="5B9FEF64" w:rsidR="00527914" w:rsidRDefault="004255AE" w:rsidP="00A86078">
      <w:pPr>
        <w:pStyle w:val="Beschriftung"/>
        <w:ind w:firstLine="698"/>
        <w:jc w:val="both"/>
        <w:rPr>
          <w:ins w:id="1518" w:author="Dennis Hohmann" w:date="2012-04-15T02:56:00Z"/>
        </w:rPr>
      </w:pPr>
      <w:bookmarkStart w:id="1519" w:name="_Toc196133881"/>
      <w:r>
        <w:t xml:space="preserve">Abbildung </w:t>
      </w:r>
      <w:ins w:id="1520" w:author="Dennis Hohmann" w:date="2012-04-15T03:12:00Z">
        <w:r w:rsidR="003C14D1">
          <w:fldChar w:fldCharType="begin"/>
        </w:r>
        <w:r w:rsidR="003C14D1">
          <w:instrText xml:space="preserve"> STYLEREF 2 \s </w:instrText>
        </w:r>
      </w:ins>
      <w:r w:rsidR="003C14D1">
        <w:fldChar w:fldCharType="separate"/>
      </w:r>
      <w:r w:rsidR="003C14D1">
        <w:rPr>
          <w:noProof/>
        </w:rPr>
        <w:t>4.2</w:t>
      </w:r>
      <w:ins w:id="152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522" w:author="Dennis Hohmann" w:date="2012-04-15T03:12:00Z">
        <w:r w:rsidR="003C14D1">
          <w:rPr>
            <w:noProof/>
          </w:rPr>
          <w:t>4</w:t>
        </w:r>
        <w:r w:rsidR="003C14D1">
          <w:fldChar w:fldCharType="end"/>
        </w:r>
      </w:ins>
      <w:del w:id="152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Fehler einer gerasterten Linie</w:t>
      </w:r>
      <w:r w:rsidR="00D468DD">
        <w:t xml:space="preserve"> </w:t>
      </w:r>
      <w:sdt>
        <w:sdtPr>
          <w:id w:val="468718830"/>
          <w:citation/>
        </w:sdtPr>
        <w:sdtContent>
          <w:r w:rsidR="00D468DD">
            <w:fldChar w:fldCharType="begin"/>
          </w:r>
          <w:r w:rsidR="00D468DD">
            <w:rPr>
              <w:rFonts w:ascii="Times New Roman" w:hAnsi="Times New Roman"/>
            </w:rPr>
            <w:instrText xml:space="preserve"> CITATION Wik1 \l 1031 </w:instrText>
          </w:r>
          <w:r w:rsidR="00D468DD">
            <w:fldChar w:fldCharType="separate"/>
          </w:r>
          <w:r w:rsidR="00B35DB6" w:rsidRPr="00B35DB6">
            <w:rPr>
              <w:rFonts w:ascii="Times New Roman" w:hAnsi="Times New Roman"/>
              <w:noProof/>
            </w:rPr>
            <w:t>(Wikipedia, 2012)</w:t>
          </w:r>
          <w:r w:rsidR="00D468DD">
            <w:fldChar w:fldCharType="end"/>
          </w:r>
        </w:sdtContent>
      </w:sdt>
      <w:bookmarkEnd w:id="1519"/>
    </w:p>
    <w:p w14:paraId="33FB4BDC" w14:textId="77777777" w:rsidR="00233FB0" w:rsidRPr="006D50EA" w:rsidRDefault="00233FB0">
      <w:pPr>
        <w:pPrChange w:id="1524" w:author="Dennis Hohmann" w:date="2012-04-15T02:56:00Z">
          <w:pPr>
            <w:pStyle w:val="Beschriftung"/>
            <w:ind w:firstLine="698"/>
            <w:jc w:val="both"/>
          </w:pPr>
        </w:pPrChange>
      </w:pPr>
    </w:p>
    <w:p w14:paraId="27431714" w14:textId="5392992A" w:rsidR="00D468DD" w:rsidRDefault="00D468DD">
      <w:pPr>
        <w:pStyle w:val="Textkrper"/>
        <w:pPrChange w:id="1525" w:author="Dennis Hohmann" w:date="2012-04-15T00:39:00Z">
          <w:pPr>
            <w:pStyle w:val="Beschriftung"/>
            <w:ind w:firstLine="698"/>
            <w:jc w:val="both"/>
          </w:pPr>
        </w:pPrChange>
      </w:pPr>
      <w:r>
        <w:t xml:space="preserve">Es wird zwischen </w:t>
      </w:r>
      <w:ins w:id="1526" w:author="Dennis Hohmann" w:date="2012-04-14T23:10:00Z">
        <w:r w:rsidR="00E97D5D">
          <w:t>zwei</w:t>
        </w:r>
      </w:ins>
      <w:del w:id="1527" w:author="Dennis Hohmann" w:date="2012-04-14T23:10:00Z">
        <w:r w:rsidDel="00E97D5D">
          <w:delText>2</w:delText>
        </w:r>
      </w:del>
      <w:r>
        <w:t xml:space="preserve"> Gruppen von Bewegungen unterschieden</w:t>
      </w:r>
      <w:ins w:id="1528" w:author="Dennis Hohmann" w:date="2012-04-14T23:10:00Z">
        <w:r w:rsidR="00E97D5D">
          <w:t>, z</w:t>
        </w:r>
      </w:ins>
      <w:del w:id="1529" w:author="Dennis Hohmann" w:date="2012-04-14T23:10:00Z">
        <w:r w:rsidDel="00E97D5D">
          <w:delText>. Z</w:delText>
        </w:r>
      </w:del>
      <w:r>
        <w:t>um eine</w:t>
      </w:r>
      <w:ins w:id="1530" w:author="Dennis Hohmann" w:date="2012-04-14T23:11:00Z">
        <w:r w:rsidR="00E97D5D">
          <w:t>m</w:t>
        </w:r>
      </w:ins>
      <w:del w:id="1531" w:author="Dennis Hohmann" w:date="2012-04-14T23:11:00Z">
        <w:r w:rsidDel="00E97D5D">
          <w:delText>n</w:delText>
        </w:r>
      </w:del>
      <w:r>
        <w:t xml:space="preserve"> relative</w:t>
      </w:r>
      <w:r w:rsidR="00491E7B">
        <w:t>,</w:t>
      </w:r>
      <w:r>
        <w:t xml:space="preserve"> zum andere</w:t>
      </w:r>
      <w:ins w:id="1532" w:author="Dennis Hohmann" w:date="2012-04-14T23:11:00Z">
        <w:r w:rsidR="00E97D5D">
          <w:t>m</w:t>
        </w:r>
      </w:ins>
      <w:del w:id="1533" w:author="Dennis Hohmann" w:date="2012-04-14T23:11:00Z">
        <w:r w:rsidDel="00E97D5D">
          <w:delText>n</w:delText>
        </w:r>
      </w:del>
      <w:r>
        <w:t xml:space="preserve"> absolute </w:t>
      </w:r>
      <w:r w:rsidR="00491E7B">
        <w:t xml:space="preserve">Bewegungen. Der Unterschied dieser Gruppen liegt </w:t>
      </w:r>
      <w:del w:id="1534" w:author="Dennis Hohmann" w:date="2012-04-14T23:11:00Z">
        <w:r w:rsidR="00491E7B" w:rsidDel="00E97D5D">
          <w:delText xml:space="preserve">einfach </w:delText>
        </w:r>
      </w:del>
      <w:r w:rsidR="00491E7B">
        <w:t>nur in der Berec</w:t>
      </w:r>
      <w:r w:rsidR="00491E7B">
        <w:t>h</w:t>
      </w:r>
      <w:r w:rsidR="00491E7B">
        <w:t>nung der zu fahrenden Strecke.</w:t>
      </w:r>
    </w:p>
    <w:p w14:paraId="4B6AA09D" w14:textId="77777777" w:rsidR="00491E7B" w:rsidRDefault="00491E7B">
      <w:pPr>
        <w:pStyle w:val="Textkrper"/>
        <w:pPrChange w:id="1535" w:author="Dennis Hohmann" w:date="2012-04-15T00:39:00Z">
          <w:pPr>
            <w:pStyle w:val="Beschriftung"/>
            <w:ind w:firstLine="698"/>
            <w:jc w:val="both"/>
          </w:pPr>
        </w:pPrChange>
      </w:pPr>
    </w:p>
    <w:p w14:paraId="54A07DBA" w14:textId="3880861A" w:rsidR="00491E7B" w:rsidRPr="00210452" w:rsidRDefault="00491E7B">
      <w:pPr>
        <w:pStyle w:val="Textkrper"/>
        <w:pPrChange w:id="1536" w:author="Dennis Hohmann" w:date="2012-04-15T00:39:00Z">
          <w:pPr>
            <w:pStyle w:val="Beschriftung"/>
            <w:ind w:firstLine="698"/>
            <w:jc w:val="both"/>
          </w:pPr>
        </w:pPrChange>
      </w:pPr>
      <w:r>
        <w:t xml:space="preserve">Die Berechnung der Geschwindigkeit </w:t>
      </w:r>
      <w:r w:rsidR="00210452">
        <w:t>wird durch die</w:t>
      </w:r>
      <w:r>
        <w:t xml:space="preserve"> </w:t>
      </w:r>
      <w:r w:rsidRPr="00210452">
        <w:t xml:space="preserve">Funktion </w:t>
      </w:r>
      <w:proofErr w:type="spellStart"/>
      <w:r w:rsidR="00210452" w:rsidRPr="00E97D5D">
        <w:rPr>
          <w:i/>
          <w:color w:val="000000"/>
          <w:rPrChange w:id="1537" w:author="Dennis Hohmann" w:date="2012-04-14T23:11:00Z">
            <w:rPr>
              <w:b w:val="0"/>
              <w:color w:val="000000"/>
            </w:rPr>
          </w:rPrChange>
        </w:rPr>
        <w:t>axis_set_speed</w:t>
      </w:r>
      <w:proofErr w:type="spellEnd"/>
      <w:r w:rsidR="00210452" w:rsidRPr="00E97D5D">
        <w:rPr>
          <w:i/>
          <w:color w:val="000000"/>
          <w:rPrChange w:id="1538" w:author="Dennis Hohmann" w:date="2012-04-14T23:11:00Z">
            <w:rPr>
              <w:b w:val="0"/>
              <w:color w:val="000000"/>
            </w:rPr>
          </w:rPrChange>
        </w:rPr>
        <w:t xml:space="preserve">(uint8_t </w:t>
      </w:r>
      <w:proofErr w:type="spellStart"/>
      <w:r w:rsidR="00210452" w:rsidRPr="00E97D5D">
        <w:rPr>
          <w:i/>
          <w:color w:val="000000"/>
          <w:rPrChange w:id="1539" w:author="Dennis Hohmann" w:date="2012-04-14T23:11:00Z">
            <w:rPr>
              <w:b w:val="0"/>
              <w:color w:val="000000"/>
            </w:rPr>
          </w:rPrChange>
        </w:rPr>
        <w:t>speed</w:t>
      </w:r>
      <w:proofErr w:type="spellEnd"/>
      <w:r w:rsidR="00210452" w:rsidRPr="00E97D5D">
        <w:rPr>
          <w:i/>
          <w:color w:val="000000"/>
          <w:rPrChange w:id="1540" w:author="Dennis Hohmann" w:date="2012-04-14T23:11:00Z">
            <w:rPr>
              <w:b w:val="0"/>
              <w:color w:val="000000"/>
            </w:rPr>
          </w:rPrChange>
        </w:rPr>
        <w:t>)</w:t>
      </w:r>
      <w:r w:rsidR="00210452">
        <w:rPr>
          <w:color w:val="000000"/>
        </w:rPr>
        <w:t xml:space="preserve"> übernommen.</w:t>
      </w:r>
    </w:p>
    <w:p w14:paraId="53D9104A" w14:textId="77777777" w:rsidR="00D468DD" w:rsidRPr="00D468DD" w:rsidRDefault="00D468DD" w:rsidP="00D468DD"/>
    <w:p w14:paraId="0DD06542" w14:textId="067B1EA2" w:rsidR="00250369" w:rsidRPr="00250369" w:rsidRDefault="00955ADA" w:rsidP="00250369">
      <w:pPr>
        <w:pStyle w:val="berschrift3"/>
      </w:pPr>
      <w:bookmarkStart w:id="1541" w:name="_Toc196133448"/>
      <w:r>
        <w:t>USB-Kommunikation vnc1l.c</w:t>
      </w:r>
      <w:bookmarkEnd w:id="1541"/>
    </w:p>
    <w:p w14:paraId="504411EC" w14:textId="77777777" w:rsidR="00955ADA" w:rsidRDefault="00955ADA" w:rsidP="00041EE7"/>
    <w:p w14:paraId="18431C82" w14:textId="44810BF5" w:rsidR="001E56AB" w:rsidRDefault="001E56AB">
      <w:pPr>
        <w:pStyle w:val="Textkrper"/>
      </w:pPr>
      <w:del w:id="1542" w:author="Dennis Hohmann" w:date="2012-04-14T23:12:00Z">
        <w:r w:rsidDel="00E97D5D">
          <w:delText xml:space="preserve">Wurde </w:delText>
        </w:r>
      </w:del>
      <w:ins w:id="1543" w:author="Dennis Hohmann" w:date="2012-04-14T23:12:00Z">
        <w:r w:rsidR="00E97D5D">
          <w:t xml:space="preserve">Wird </w:t>
        </w:r>
      </w:ins>
      <w:del w:id="1544" w:author="Dennis Hohmann" w:date="2012-04-14T23:12:00Z">
        <w:r w:rsidDel="00E97D5D">
          <w:delText xml:space="preserve">der </w:delText>
        </w:r>
      </w:del>
      <w:r>
        <w:t xml:space="preserve">ein </w:t>
      </w:r>
      <w:ins w:id="1545" w:author="Dennis Hohmann" w:date="2012-04-14T23:12:00Z">
        <w:r w:rsidR="00E97D5D">
          <w:t>USB-</w:t>
        </w:r>
      </w:ins>
      <w:r>
        <w:t xml:space="preserve">Stick gesteckt und korrekt erkannt, kann eine entsprechende Datei aus dem </w:t>
      </w:r>
    </w:p>
    <w:p w14:paraId="27C0DE32" w14:textId="77777777" w:rsidR="00B41BAE" w:rsidRDefault="001E56AB">
      <w:pPr>
        <w:pStyle w:val="Textkrper"/>
        <w:rPr>
          <w:ins w:id="1546" w:author="Dennis Hohmann" w:date="2012-04-14T23:14:00Z"/>
        </w:rPr>
      </w:pPr>
      <w:r>
        <w:t>ROOT-Verzeichnis vo</w:t>
      </w:r>
      <w:ins w:id="1547" w:author="Dennis Hohmann" w:date="2012-04-14T23:13:00Z">
        <w:r w:rsidR="00B41BAE">
          <w:t>n dem</w:t>
        </w:r>
      </w:ins>
      <w:del w:id="1548" w:author="Dennis Hohmann" w:date="2012-04-14T23:13:00Z">
        <w:r w:rsidDel="00B41BAE">
          <w:delText>m</w:delText>
        </w:r>
      </w:del>
      <w:r>
        <w:t xml:space="preserve"> Programm mit der Funktion </w:t>
      </w:r>
      <w:del w:id="1549" w:author="Dennis Hohmann" w:date="2012-04-14T23:13:00Z">
        <w:r w:rsidRPr="00B41BAE" w:rsidDel="00B41BAE">
          <w:rPr>
            <w:i/>
            <w:rPrChange w:id="1550" w:author="Dennis Hohmann" w:date="2012-04-14T23:13:00Z">
              <w:rPr/>
            </w:rPrChange>
          </w:rPr>
          <w:delText>„</w:delText>
        </w:r>
      </w:del>
      <w:proofErr w:type="spellStart"/>
      <w:r w:rsidRPr="00B41BAE">
        <w:rPr>
          <w:i/>
          <w:rPrChange w:id="1551" w:author="Dennis Hohmann" w:date="2012-04-14T23:13:00Z">
            <w:rPr/>
          </w:rPrChange>
        </w:rPr>
        <w:t>usb_open_file</w:t>
      </w:r>
      <w:proofErr w:type="spellEnd"/>
      <w:r w:rsidRPr="00B41BAE">
        <w:rPr>
          <w:i/>
          <w:rPrChange w:id="1552" w:author="Dennis Hohmann" w:date="2012-04-14T23:13:00Z">
            <w:rPr/>
          </w:rPrChange>
        </w:rPr>
        <w:t>(FILENAME)</w:t>
      </w:r>
      <w:del w:id="1553" w:author="Dennis Hohmann" w:date="2012-04-14T23:13:00Z">
        <w:r w:rsidRPr="001E56AB" w:rsidDel="00B41BAE">
          <w:delText>“</w:delText>
        </w:r>
      </w:del>
      <w:r>
        <w:rPr>
          <w:rFonts w:ascii="Menlo Regular" w:hAnsi="Menlo Regular" w:cs="Menlo Regular"/>
          <w:color w:val="000000"/>
          <w:sz w:val="22"/>
          <w:szCs w:val="22"/>
        </w:rPr>
        <w:t xml:space="preserve"> </w:t>
      </w:r>
      <w:r>
        <w:t>g</w:t>
      </w:r>
      <w:r>
        <w:t>e</w:t>
      </w:r>
      <w:r>
        <w:t xml:space="preserve">öffnet werden. Dateien </w:t>
      </w:r>
      <w:del w:id="1554" w:author="Dennis Hohmann" w:date="2012-04-14T23:13:00Z">
        <w:r w:rsidDel="00B41BAE">
          <w:delText xml:space="preserve">aus </w:delText>
        </w:r>
      </w:del>
      <w:ins w:id="1555" w:author="Dennis Hohmann" w:date="2012-04-14T23:13:00Z">
        <w:r w:rsidR="00B41BAE">
          <w:t xml:space="preserve">in </w:t>
        </w:r>
      </w:ins>
      <w:r>
        <w:t>Unterverzeichnissen werden aktuell nicht unterstützt. Ist die D</w:t>
      </w:r>
      <w:r>
        <w:t>a</w:t>
      </w:r>
      <w:r>
        <w:t xml:space="preserve">tei erfolgreich geöffnet, stehen </w:t>
      </w:r>
      <w:del w:id="1556" w:author="Dennis Hohmann" w:date="2012-04-14T23:13:00Z">
        <w:r w:rsidDel="00B41BAE">
          <w:delText xml:space="preserve">2 </w:delText>
        </w:r>
      </w:del>
      <w:ins w:id="1557" w:author="Dennis Hohmann" w:date="2012-04-14T23:13:00Z">
        <w:r w:rsidR="00B41BAE">
          <w:t xml:space="preserve">zwei </w:t>
        </w:r>
      </w:ins>
      <w:r>
        <w:t>weitere Funktionen zur Verfügung</w:t>
      </w:r>
      <w:ins w:id="1558" w:author="Dennis Hohmann" w:date="2012-04-14T23:14:00Z">
        <w:r w:rsidR="00B41BAE">
          <w:t>:</w:t>
        </w:r>
      </w:ins>
    </w:p>
    <w:p w14:paraId="13D030B3" w14:textId="77777777" w:rsidR="00B41BAE" w:rsidRDefault="001E56AB">
      <w:pPr>
        <w:pStyle w:val="Textkrper"/>
        <w:rPr>
          <w:ins w:id="1559" w:author="Dennis Hohmann" w:date="2012-04-14T23:14:00Z"/>
        </w:rPr>
      </w:pPr>
      <w:del w:id="1560" w:author="Dennis Hohmann" w:date="2012-04-14T23:14:00Z">
        <w:r w:rsidDel="00B41BAE">
          <w:delText xml:space="preserve">. </w:delText>
        </w:r>
      </w:del>
      <w:del w:id="1561" w:author="Dennis Hohmann" w:date="2012-04-14T23:13:00Z">
        <w:r w:rsidRPr="00B41BAE" w:rsidDel="00B41BAE">
          <w:rPr>
            <w:i/>
            <w:rPrChange w:id="1562" w:author="Dennis Hohmann" w:date="2012-04-14T23:14:00Z">
              <w:rPr/>
            </w:rPrChange>
          </w:rPr>
          <w:delText>„</w:delText>
        </w:r>
      </w:del>
      <w:proofErr w:type="spellStart"/>
      <w:r w:rsidRPr="00B41BAE">
        <w:rPr>
          <w:i/>
          <w:rPrChange w:id="1563" w:author="Dennis Hohmann" w:date="2012-04-14T23:14:00Z">
            <w:rPr/>
          </w:rPrChange>
        </w:rPr>
        <w:t>usb_close_file</w:t>
      </w:r>
      <w:proofErr w:type="spellEnd"/>
      <w:r w:rsidRPr="00B41BAE">
        <w:rPr>
          <w:i/>
          <w:rPrChange w:id="1564" w:author="Dennis Hohmann" w:date="2012-04-14T23:14:00Z">
            <w:rPr/>
          </w:rPrChange>
        </w:rPr>
        <w:t>(FILENAME)</w:t>
      </w:r>
      <w:del w:id="1565" w:author="Dennis Hohmann" w:date="2012-04-14T23:13:00Z">
        <w:r w:rsidRPr="00C77F17" w:rsidDel="00B41BAE">
          <w:delText>“</w:delText>
        </w:r>
      </w:del>
      <w:r w:rsidRPr="00C77F17">
        <w:t xml:space="preserve"> schließt die angegeben </w:t>
      </w:r>
      <w:r>
        <w:t>Datei wiede</w:t>
      </w:r>
      <w:del w:id="1566" w:author="Dennis Hohmann" w:date="2012-04-14T23:14:00Z">
        <w:r w:rsidDel="00B41BAE">
          <w:delText>r</w:delText>
        </w:r>
      </w:del>
      <w:ins w:id="1567" w:author="Dennis Hohmann" w:date="2012-04-14T23:14:00Z">
        <w:r w:rsidR="00B41BAE">
          <w:t>r.</w:t>
        </w:r>
      </w:ins>
      <w:del w:id="1568" w:author="Dennis Hohmann" w:date="2012-04-14T23:14:00Z">
        <w:r w:rsidDel="00B41BAE">
          <w:delText>,</w:delText>
        </w:r>
      </w:del>
    </w:p>
    <w:p w14:paraId="6191A9F5" w14:textId="5C985E6D" w:rsidR="001E56AB" w:rsidRDefault="001E56AB">
      <w:pPr>
        <w:pStyle w:val="Textkrper"/>
      </w:pPr>
      <w:del w:id="1569" w:author="Dennis Hohmann" w:date="2012-04-14T23:14:00Z">
        <w:r w:rsidDel="00B41BAE">
          <w:delText xml:space="preserve"> </w:delText>
        </w:r>
        <w:r w:rsidRPr="00B41BAE" w:rsidDel="00B41BAE">
          <w:rPr>
            <w:i/>
            <w:rPrChange w:id="1570" w:author="Dennis Hohmann" w:date="2012-04-14T23:14:00Z">
              <w:rPr/>
            </w:rPrChange>
          </w:rPr>
          <w:delText>„</w:delText>
        </w:r>
      </w:del>
      <w:proofErr w:type="spellStart"/>
      <w:r w:rsidRPr="00B41BAE">
        <w:rPr>
          <w:i/>
          <w:rPrChange w:id="1571" w:author="Dennis Hohmann" w:date="2012-04-14T23:14:00Z">
            <w:rPr/>
          </w:rPrChange>
        </w:rPr>
        <w:t>usb_get_block</w:t>
      </w:r>
      <w:proofErr w:type="spellEnd"/>
      <w:r w:rsidRPr="00B41BAE">
        <w:rPr>
          <w:i/>
          <w:rPrChange w:id="1572" w:author="Dennis Hohmann" w:date="2012-04-14T23:14:00Z">
            <w:rPr/>
          </w:rPrChange>
        </w:rPr>
        <w:t xml:space="preserve">(int8_t </w:t>
      </w:r>
      <w:proofErr w:type="spellStart"/>
      <w:r w:rsidRPr="00B41BAE">
        <w:rPr>
          <w:i/>
          <w:rPrChange w:id="1573" w:author="Dennis Hohmann" w:date="2012-04-14T23:14:00Z">
            <w:rPr/>
          </w:rPrChange>
        </w:rPr>
        <w:t>byte</w:t>
      </w:r>
      <w:proofErr w:type="spellEnd"/>
      <w:r w:rsidRPr="00B41BAE">
        <w:rPr>
          <w:i/>
          <w:rPrChange w:id="1574" w:author="Dennis Hohmann" w:date="2012-04-14T23:14:00Z">
            <w:rPr/>
          </w:rPrChange>
        </w:rPr>
        <w:t>)</w:t>
      </w:r>
      <w:del w:id="1575" w:author="Dennis Hohmann" w:date="2012-04-14T23:14:00Z">
        <w:r w:rsidRPr="00C77F17" w:rsidDel="00B41BAE">
          <w:delText>“</w:delText>
        </w:r>
      </w:del>
      <w:r>
        <w:rPr>
          <w:rFonts w:ascii="Menlo Regular" w:hAnsi="Menlo Regular" w:cs="Menlo Regular"/>
          <w:color w:val="000000"/>
          <w:sz w:val="22"/>
          <w:szCs w:val="22"/>
        </w:rPr>
        <w:t xml:space="preserve"> </w:t>
      </w:r>
      <w:r>
        <w:t>gibt die übergebene Anz</w:t>
      </w:r>
      <w:r w:rsidRPr="00C77F17">
        <w:t>ahl an Bytes</w:t>
      </w:r>
      <w:r>
        <w:t xml:space="preserve"> an die globale Variable </w:t>
      </w:r>
      <w:r w:rsidRPr="00B41BAE">
        <w:rPr>
          <w:i/>
          <w:rPrChange w:id="1576" w:author="Dennis Hohmann" w:date="2012-04-14T23:15:00Z">
            <w:rPr/>
          </w:rPrChange>
        </w:rPr>
        <w:t>STRING</w:t>
      </w:r>
      <w:r>
        <w:t xml:space="preserve"> zurück.</w:t>
      </w:r>
      <w:ins w:id="1577" w:author="Dennis Hohmann" w:date="2012-04-14T23:16:00Z">
        <w:r w:rsidR="00B41BAE">
          <w:t xml:space="preserve"> Von dort kann der </w:t>
        </w:r>
        <w:r w:rsidR="00B41BAE" w:rsidRPr="003B4059">
          <w:rPr>
            <w:i/>
          </w:rPr>
          <w:t>STRING</w:t>
        </w:r>
        <w:r w:rsidR="00B41BAE">
          <w:t xml:space="preserve"> mit der Funktion </w:t>
        </w:r>
        <w:proofErr w:type="spellStart"/>
        <w:r w:rsidR="00B41BAE" w:rsidRPr="003B4059">
          <w:rPr>
            <w:i/>
          </w:rPr>
          <w:t>usb_get_command</w:t>
        </w:r>
        <w:proofErr w:type="spellEnd"/>
        <w:r w:rsidR="00B41BAE" w:rsidRPr="003B4059">
          <w:rPr>
            <w:i/>
          </w:rPr>
          <w:t>(</w:t>
        </w:r>
        <w:proofErr w:type="spellStart"/>
        <w:r w:rsidR="00B41BAE" w:rsidRPr="003B4059">
          <w:rPr>
            <w:i/>
          </w:rPr>
          <w:t>void</w:t>
        </w:r>
        <w:proofErr w:type="spellEnd"/>
        <w:r w:rsidR="00B41BAE" w:rsidRPr="003B4059">
          <w:rPr>
            <w:i/>
          </w:rPr>
          <w:t>)</w:t>
        </w:r>
        <w:r w:rsidR="00B41BAE">
          <w:rPr>
            <w:i/>
          </w:rPr>
          <w:t>,</w:t>
        </w:r>
        <w:r w:rsidR="00B41BAE">
          <w:rPr>
            <w:rFonts w:ascii="Menlo Regular" w:hAnsi="Menlo Regular" w:cs="Menlo Regular"/>
            <w:color w:val="000000"/>
            <w:sz w:val="22"/>
            <w:szCs w:val="22"/>
          </w:rPr>
          <w:t xml:space="preserve"> </w:t>
        </w:r>
        <w:r w:rsidR="00B41BAE" w:rsidRPr="00C77F17">
          <w:t xml:space="preserve">wie im </w:t>
        </w:r>
        <w:r w:rsidR="00B41BAE">
          <w:t>Struktogramm dargestellt, ausgewertet werden.</w:t>
        </w:r>
      </w:ins>
    </w:p>
    <w:p w14:paraId="2C321457" w14:textId="77777777" w:rsidR="001E56AB" w:rsidRDefault="001E56AB" w:rsidP="00041EE7"/>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18E29B21" w:rsidR="00955ADA" w:rsidRDefault="00250369" w:rsidP="00250369">
      <w:pPr>
        <w:pStyle w:val="Beschriftung"/>
      </w:pPr>
      <w:bookmarkStart w:id="1578" w:name="_Toc196133882"/>
      <w:r>
        <w:t xml:space="preserve">Abbildung </w:t>
      </w:r>
      <w:ins w:id="1579" w:author="Dennis Hohmann" w:date="2012-04-15T03:12:00Z">
        <w:r w:rsidR="003C14D1">
          <w:fldChar w:fldCharType="begin"/>
        </w:r>
        <w:r w:rsidR="003C14D1">
          <w:instrText xml:space="preserve"> STYLEREF 2 \s </w:instrText>
        </w:r>
      </w:ins>
      <w:r w:rsidR="003C14D1">
        <w:fldChar w:fldCharType="separate"/>
      </w:r>
      <w:r w:rsidR="003C14D1">
        <w:rPr>
          <w:noProof/>
        </w:rPr>
        <w:t>4.2</w:t>
      </w:r>
      <w:ins w:id="158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581" w:author="Dennis Hohmann" w:date="2012-04-15T03:12:00Z">
        <w:r w:rsidR="003C14D1">
          <w:rPr>
            <w:noProof/>
          </w:rPr>
          <w:t>5</w:t>
        </w:r>
        <w:r w:rsidR="003C14D1">
          <w:fldChar w:fldCharType="end"/>
        </w:r>
      </w:ins>
      <w:del w:id="158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USB-Sequenz</w:t>
      </w:r>
      <w:bookmarkEnd w:id="1578"/>
    </w:p>
    <w:p w14:paraId="7721F870" w14:textId="77777777" w:rsidR="00250369" w:rsidRDefault="00250369" w:rsidP="00955ADA"/>
    <w:p w14:paraId="5A9F950D" w14:textId="2FE34B7B" w:rsidR="00C77F17" w:rsidDel="00B41BAE" w:rsidRDefault="00C77F17">
      <w:pPr>
        <w:pStyle w:val="Textkrper"/>
        <w:rPr>
          <w:del w:id="1583" w:author="Dennis Hohmann" w:date="2012-04-14T23:16:00Z"/>
        </w:rPr>
      </w:pPr>
      <w:del w:id="1584" w:author="Dennis Hohmann" w:date="2012-04-14T23:16:00Z">
        <w:r w:rsidDel="00B41BAE">
          <w:delText xml:space="preserve">Von dort kann der </w:delText>
        </w:r>
        <w:r w:rsidRPr="00B41BAE" w:rsidDel="00B41BAE">
          <w:rPr>
            <w:bCs w:val="0"/>
            <w:i/>
            <w:rPrChange w:id="1585" w:author="Dennis Hohmann" w:date="2012-04-14T23:16:00Z">
              <w:rPr>
                <w:bCs w:val="0"/>
              </w:rPr>
            </w:rPrChange>
          </w:rPr>
          <w:delText>STRING</w:delText>
        </w:r>
        <w:r w:rsidDel="00B41BAE">
          <w:delText xml:space="preserve"> mit der Funktion </w:delText>
        </w:r>
        <w:r w:rsidRPr="00B41BAE" w:rsidDel="00B41BAE">
          <w:rPr>
            <w:bCs w:val="0"/>
            <w:i/>
            <w:rPrChange w:id="1586" w:author="Dennis Hohmann" w:date="2012-04-14T23:16:00Z">
              <w:rPr>
                <w:bCs w:val="0"/>
              </w:rPr>
            </w:rPrChange>
          </w:rPr>
          <w:delText>„usb_get_command(void)“</w:delText>
        </w:r>
        <w:r w:rsidDel="00B41BAE">
          <w:rPr>
            <w:rFonts w:ascii="Menlo Regular" w:hAnsi="Menlo Regular" w:cs="Menlo Regular"/>
            <w:color w:val="000000"/>
            <w:sz w:val="22"/>
            <w:szCs w:val="22"/>
          </w:rPr>
          <w:delText xml:space="preserve"> </w:delText>
        </w:r>
        <w:r w:rsidRPr="00C77F17" w:rsidDel="00B41BAE">
          <w:delText xml:space="preserve">wie im </w:delText>
        </w:r>
        <w:r w:rsidDel="00B41BAE">
          <w:delText>Strukt</w:delText>
        </w:r>
        <w:r w:rsidR="001E56AB" w:rsidDel="00B41BAE">
          <w:delText>ogramm dargestellt, ausgewertet werden.</w:delText>
        </w:r>
      </w:del>
    </w:p>
    <w:p w14:paraId="54B3645B" w14:textId="79DDD5D4" w:rsidR="00C77F17" w:rsidRDefault="00C77F17">
      <w:pPr>
        <w:pStyle w:val="Textkrper"/>
      </w:pPr>
      <w:r>
        <w:t>Die Funktion</w:t>
      </w:r>
      <w:ins w:id="1587" w:author="Dennis Hohmann" w:date="2012-04-14T23:17:00Z">
        <w:r w:rsidR="00B41BAE">
          <w:t xml:space="preserve"> </w:t>
        </w:r>
      </w:ins>
      <w:del w:id="1588" w:author="Dennis Hohmann" w:date="2012-04-14T23:17:00Z">
        <w:r w:rsidRPr="00B41BAE" w:rsidDel="00B41BAE">
          <w:rPr>
            <w:i/>
            <w:rPrChange w:id="1589" w:author="Dennis Hohmann" w:date="2012-04-14T23:17:00Z">
              <w:rPr/>
            </w:rPrChange>
          </w:rPr>
          <w:delText xml:space="preserve"> „</w:delText>
        </w:r>
      </w:del>
      <w:proofErr w:type="spellStart"/>
      <w:r w:rsidRPr="00B41BAE">
        <w:rPr>
          <w:i/>
          <w:rPrChange w:id="1590" w:author="Dennis Hohmann" w:date="2012-04-14T23:17:00Z">
            <w:rPr/>
          </w:rPrChange>
        </w:rPr>
        <w:t>usb_string_reset</w:t>
      </w:r>
      <w:proofErr w:type="spellEnd"/>
      <w:r w:rsidRPr="00B41BAE">
        <w:rPr>
          <w:i/>
          <w:rPrChange w:id="1591" w:author="Dennis Hohmann" w:date="2012-04-14T23:17:00Z">
            <w:rPr/>
          </w:rPrChange>
        </w:rPr>
        <w:t>(</w:t>
      </w:r>
      <w:proofErr w:type="spellStart"/>
      <w:r w:rsidR="001E56AB" w:rsidRPr="00B41BAE">
        <w:rPr>
          <w:i/>
          <w:rPrChange w:id="1592" w:author="Dennis Hohmann" w:date="2012-04-14T23:17:00Z">
            <w:rPr/>
          </w:rPrChange>
        </w:rPr>
        <w:t>void</w:t>
      </w:r>
      <w:proofErr w:type="spellEnd"/>
      <w:ins w:id="1593" w:author="Dennis Hohmann" w:date="2012-04-14T23:17:00Z">
        <w:r w:rsidR="00B41BAE" w:rsidRPr="00B41BAE">
          <w:rPr>
            <w:i/>
            <w:rPrChange w:id="1594" w:author="Dennis Hohmann" w:date="2012-04-14T23:17:00Z">
              <w:rPr/>
            </w:rPrChange>
          </w:rPr>
          <w:t>)</w:t>
        </w:r>
      </w:ins>
      <w:del w:id="1595" w:author="Dennis Hohmann" w:date="2012-04-14T23:17:00Z">
        <w:r w:rsidRPr="00B41BAE" w:rsidDel="00B41BAE">
          <w:rPr>
            <w:i/>
            <w:rPrChange w:id="1596" w:author="Dennis Hohmann" w:date="2012-04-14T23:17:00Z">
              <w:rPr/>
            </w:rPrChange>
          </w:rPr>
          <w:delText>)“</w:delText>
        </w:r>
      </w:del>
      <w:r>
        <w:t xml:space="preserve"> </w:t>
      </w:r>
      <w:del w:id="1597" w:author="Dennis Hohmann" w:date="2012-04-14T23:17:00Z">
        <w:r w:rsidR="001E56AB" w:rsidDel="00B41BAE">
          <w:delText>wird dieser</w:delText>
        </w:r>
      </w:del>
      <w:ins w:id="1598" w:author="Dennis Hohmann" w:date="2012-04-14T23:17:00Z">
        <w:r w:rsidR="00B41BAE">
          <w:t>verwirft diesen</w:t>
        </w:r>
      </w:ins>
      <w:r w:rsidR="001E56AB">
        <w:t xml:space="preserve"> </w:t>
      </w:r>
      <w:r w:rsidR="001E56AB" w:rsidRPr="00B41BAE">
        <w:rPr>
          <w:i/>
          <w:rPrChange w:id="1599" w:author="Dennis Hohmann" w:date="2012-04-14T23:17:00Z">
            <w:rPr/>
          </w:rPrChange>
        </w:rPr>
        <w:t>STRING</w:t>
      </w:r>
      <w:del w:id="1600" w:author="Dennis Hohmann" w:date="2012-04-14T23:17:00Z">
        <w:r w:rsidR="001E56AB" w:rsidDel="00B41BAE">
          <w:delText xml:space="preserve"> verworfen</w:delText>
        </w:r>
      </w:del>
      <w:r w:rsidR="001E56AB">
        <w:t>.</w:t>
      </w:r>
    </w:p>
    <w:p w14:paraId="6DB93587" w14:textId="7C95B563" w:rsidR="001E56AB" w:rsidDel="00B41BAE" w:rsidRDefault="001E56AB">
      <w:pPr>
        <w:pStyle w:val="Textkrper"/>
        <w:rPr>
          <w:del w:id="1601" w:author="Dennis Hohmann" w:date="2012-04-14T23:17:00Z"/>
        </w:rPr>
      </w:pPr>
    </w:p>
    <w:p w14:paraId="7EA0BC26" w14:textId="0079DEB8" w:rsidR="00955ADA" w:rsidRDefault="008B1BA8">
      <w:pPr>
        <w:pStyle w:val="Textkrper"/>
      </w:pPr>
      <w:r>
        <w:t xml:space="preserve">Mit der </w:t>
      </w:r>
      <w:r w:rsidRPr="008B1BA8">
        <w:t xml:space="preserve">Funktion </w:t>
      </w:r>
      <w:del w:id="1602" w:author="Dennis Hohmann" w:date="2012-04-14T23:17:00Z">
        <w:r w:rsidRPr="00B41BAE" w:rsidDel="00B41BAE">
          <w:rPr>
            <w:i/>
            <w:rPrChange w:id="1603" w:author="Dennis Hohmann" w:date="2012-04-14T23:18:00Z">
              <w:rPr/>
            </w:rPrChange>
          </w:rPr>
          <w:delText>„</w:delText>
        </w:r>
      </w:del>
      <w:proofErr w:type="spellStart"/>
      <w:r w:rsidRPr="00B41BAE">
        <w:rPr>
          <w:i/>
          <w:rPrChange w:id="1604" w:author="Dennis Hohmann" w:date="2012-04-14T23:18:00Z">
            <w:rPr/>
          </w:rPrChange>
        </w:rPr>
        <w:t>usb_get_state</w:t>
      </w:r>
      <w:proofErr w:type="spellEnd"/>
      <w:r w:rsidRPr="00B41BAE">
        <w:rPr>
          <w:i/>
          <w:rPrChange w:id="1605" w:author="Dennis Hohmann" w:date="2012-04-14T23:18:00Z">
            <w:rPr/>
          </w:rPrChange>
        </w:rPr>
        <w:t>(</w:t>
      </w:r>
      <w:proofErr w:type="spellStart"/>
      <w:r w:rsidRPr="00B41BAE">
        <w:rPr>
          <w:i/>
          <w:rPrChange w:id="1606" w:author="Dennis Hohmann" w:date="2012-04-14T23:18:00Z">
            <w:rPr/>
          </w:rPrChange>
        </w:rPr>
        <w:t>void</w:t>
      </w:r>
      <w:proofErr w:type="spellEnd"/>
      <w:r w:rsidRPr="00B41BAE">
        <w:rPr>
          <w:i/>
          <w:rPrChange w:id="1607" w:author="Dennis Hohmann" w:date="2012-04-14T23:18:00Z">
            <w:rPr/>
          </w:rPrChange>
        </w:rPr>
        <w:t>)</w:t>
      </w:r>
      <w:del w:id="1608" w:author="Dennis Hohmann" w:date="2012-04-14T23:17:00Z">
        <w:r w:rsidDel="00B41BAE">
          <w:delText>“</w:delText>
        </w:r>
      </w:del>
      <w:r>
        <w:t xml:space="preserve"> wird im Automatik-Modus </w:t>
      </w:r>
      <w:del w:id="1609" w:author="Dennis Hohmann" w:date="2012-04-14T23:18:00Z">
        <w:r w:rsidDel="00B41BAE">
          <w:delText>geprüft, ob der USB-Stick noch vorhanden ist, oder ob er gezogen wurde.</w:delText>
        </w:r>
      </w:del>
      <w:ins w:id="1610" w:author="Dennis Hohmann" w:date="2012-04-14T23:18:00Z">
        <w:r w:rsidR="00B41BAE">
          <w:t>der Status des USB-Sticks abgefragt.</w:t>
        </w:r>
      </w:ins>
    </w:p>
    <w:p w14:paraId="6A49DE83" w14:textId="2B0AAD15" w:rsidR="00041EE7" w:rsidRDefault="00965517" w:rsidP="00965517">
      <w:pPr>
        <w:pStyle w:val="berschrift3"/>
      </w:pPr>
      <w:r>
        <w:br w:type="page"/>
      </w:r>
      <w:bookmarkStart w:id="1611" w:name="_Toc196133449"/>
      <w:r>
        <w:t xml:space="preserve">Serielle Schnittstelle </w:t>
      </w:r>
      <w:proofErr w:type="spellStart"/>
      <w:r>
        <w:t>uart.c</w:t>
      </w:r>
      <w:bookmarkEnd w:id="1611"/>
      <w:proofErr w:type="spellEnd"/>
    </w:p>
    <w:p w14:paraId="1096CC0B" w14:textId="77777777" w:rsidR="00965517" w:rsidRDefault="00965517" w:rsidP="00965517"/>
    <w:p w14:paraId="041E7B05" w14:textId="7AB82842" w:rsidR="00965517" w:rsidRDefault="00042A42">
      <w:pPr>
        <w:pStyle w:val="Textkrper"/>
      </w:pPr>
      <w:r>
        <w:t xml:space="preserve">Diese Bibliothek wurde von Peter Fleurys </w:t>
      </w:r>
      <w:del w:id="1612" w:author="Dennis Hohmann" w:date="2012-04-14T23:31:00Z">
        <w:r w:rsidDel="00E87719">
          <w:delText>„</w:delText>
        </w:r>
      </w:del>
      <w:r>
        <w:t>UART-Library</w:t>
      </w:r>
      <w:del w:id="1613" w:author="Dennis Hohmann" w:date="2012-04-14T23:31:00Z">
        <w:r w:rsidDel="00E87719">
          <w:delText>“</w:delText>
        </w:r>
      </w:del>
      <w:ins w:id="1614" w:author="Dennis Hohmann" w:date="2012-04-14T23:31:00Z">
        <w:r w:rsidR="005D05D6">
          <w:rPr>
            <w:rStyle w:val="Funotenzeichen"/>
          </w:rPr>
          <w:footnoteReference w:id="17"/>
        </w:r>
      </w:ins>
      <w:r w:rsidR="00901456">
        <w:t xml:space="preserve"> aus der Version 1.6.2.2</w:t>
      </w:r>
      <w:r>
        <w:t xml:space="preserve"> übe</w:t>
      </w:r>
      <w:r>
        <w:t>r</w:t>
      </w:r>
      <w:r>
        <w:t>nom</w:t>
      </w:r>
      <w:r w:rsidR="00901456">
        <w:t>men und u</w:t>
      </w:r>
      <w:r>
        <w:t>m eine</w:t>
      </w:r>
      <w:del w:id="1616" w:author="Dennis Hohmann" w:date="2012-04-14T23:20:00Z">
        <w:r w:rsidDel="00B41BAE">
          <w:delText>,</w:delText>
        </w:r>
      </w:del>
      <w:r>
        <w:t xml:space="preserve"> bisher nicht existierende Funktion erweitert. Die</w:t>
      </w:r>
      <w:ins w:id="1617" w:author="Dennis Hohmann" w:date="2012-04-14T23:20:00Z">
        <w:r w:rsidR="00B41BAE">
          <w:t>se</w:t>
        </w:r>
      </w:ins>
      <w:r>
        <w:t xml:space="preserve"> neue Funktion dient dem </w:t>
      </w:r>
      <w:ins w:id="1618" w:author="Dennis Hohmann" w:date="2012-04-14T23:19:00Z">
        <w:r w:rsidR="00B41BAE">
          <w:t>E</w:t>
        </w:r>
      </w:ins>
      <w:del w:id="1619" w:author="Dennis Hohmann" w:date="2012-04-14T23:19:00Z">
        <w:r w:rsidDel="00B41BAE">
          <w:delText>e</w:delText>
        </w:r>
      </w:del>
      <w:r>
        <w:t>inlesen von Strings, welche durch ein Trennzeichen</w:t>
      </w:r>
      <w:r w:rsidR="00BE4B47">
        <w:t xml:space="preserve">, dem </w:t>
      </w:r>
      <w:del w:id="1620" w:author="Dennis Hohmann" w:date="2012-04-14T23:19:00Z">
        <w:r w:rsidR="00BE4B47" w:rsidRPr="00B41BAE" w:rsidDel="00B41BAE">
          <w:rPr>
            <w:i/>
            <w:rPrChange w:id="1621" w:author="Dennis Hohmann" w:date="2012-04-14T23:20:00Z">
              <w:rPr/>
            </w:rPrChange>
          </w:rPr>
          <w:delText>„</w:delText>
        </w:r>
      </w:del>
      <w:proofErr w:type="spellStart"/>
      <w:r w:rsidR="00BE4B47" w:rsidRPr="00B41BAE">
        <w:rPr>
          <w:i/>
          <w:rPrChange w:id="1622" w:author="Dennis Hohmann" w:date="2012-04-14T23:20:00Z">
            <w:rPr/>
          </w:rPrChange>
        </w:rPr>
        <w:t>seperator</w:t>
      </w:r>
      <w:proofErr w:type="spellEnd"/>
      <w:ins w:id="1623" w:author="Dennis Hohmann" w:date="2012-04-14T23:19:00Z">
        <w:r w:rsidR="00B41BAE">
          <w:t>,</w:t>
        </w:r>
      </w:ins>
      <w:del w:id="1624" w:author="Dennis Hohmann" w:date="2012-04-14T23:19:00Z">
        <w:r w:rsidR="00BE4B47" w:rsidDel="00B41BAE">
          <w:delText>“</w:delText>
        </w:r>
      </w:del>
      <w:r w:rsidR="00BE4B47">
        <w:t xml:space="preserve"> unter</w:t>
      </w:r>
      <w:r>
        <w:t>e</w:t>
      </w:r>
      <w:r>
        <w:t>i</w:t>
      </w:r>
      <w:r>
        <w:t>nander abgegrenzt sind.</w:t>
      </w:r>
      <w:r w:rsidR="00901456">
        <w:t xml:space="preserve"> Aus den </w:t>
      </w:r>
      <w:r w:rsidR="001C34DD">
        <w:t>separierten</w:t>
      </w:r>
      <w:r w:rsidR="00901456">
        <w:t xml:space="preserve"> Strings wird</w:t>
      </w:r>
      <w:del w:id="1625" w:author="Dennis Hohmann" w:date="2012-04-14T23:20:00Z">
        <w:r w:rsidR="00901456" w:rsidDel="00B41BAE">
          <w:delText>,</w:delText>
        </w:r>
      </w:del>
      <w:r w:rsidR="00901456">
        <w:t xml:space="preserve"> der jeweils letzte String an den </w:t>
      </w:r>
      <w:r w:rsidR="00901456" w:rsidRPr="00B41BAE">
        <w:rPr>
          <w:i/>
          <w:rPrChange w:id="1626" w:author="Dennis Hohmann" w:date="2012-04-14T23:20:00Z">
            <w:rPr/>
          </w:rPrChange>
        </w:rPr>
        <w:t>BUFFER</w:t>
      </w:r>
      <w:r w:rsidR="00901456">
        <w:t xml:space="preserve"> übergeben.</w:t>
      </w:r>
    </w:p>
    <w:p w14:paraId="53E6D5FC" w14:textId="77777777" w:rsidR="00042A42" w:rsidRDefault="00042A42">
      <w:pPr>
        <w:pStyle w:val="Textkrper"/>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proofErr w:type="spellStart"/>
            <w:r w:rsidRPr="00325EBB">
              <w:rPr>
                <w:rFonts w:ascii="Menlo Regular" w:hAnsi="Menlo Regular" w:cs="Menlo Regular"/>
                <w:color w:val="007400"/>
                <w:sz w:val="18"/>
                <w:szCs w:val="18"/>
              </w:rPr>
              <w:t>Function</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uart_gets</w:t>
            </w:r>
            <w:proofErr w:type="spellEnd"/>
            <w:r w:rsidRPr="00325EBB">
              <w:rPr>
                <w:rFonts w:ascii="Menlo Regular" w:hAnsi="Menlo Regular" w:cs="Menlo Regular"/>
                <w:color w:val="007400"/>
                <w:sz w:val="18"/>
                <w:szCs w:val="18"/>
              </w:rPr>
              <w:t>()</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proofErr w:type="spellStart"/>
            <w:r w:rsidRPr="00325EBB">
              <w:rPr>
                <w:rFonts w:ascii="Menlo Regular" w:hAnsi="Menlo Regular" w:cs="Menlo Regular"/>
                <w:color w:val="007400"/>
                <w:sz w:val="18"/>
                <w:szCs w:val="18"/>
              </w:rPr>
              <w:t>Purpose</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receive</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string</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from</w:t>
            </w:r>
            <w:proofErr w:type="spellEnd"/>
            <w:r w:rsidRPr="00325EBB">
              <w:rPr>
                <w:rFonts w:ascii="Menlo Regular" w:hAnsi="Menlo Regular" w:cs="Menlo Regular"/>
                <w:color w:val="007400"/>
                <w:sz w:val="18"/>
                <w:szCs w:val="18"/>
              </w:rPr>
              <w:t xml:space="preserve"> UART</w:t>
            </w:r>
          </w:p>
          <w:p w14:paraId="1FECAAFD" w14:textId="77777777"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w:t>
            </w:r>
            <w:proofErr w:type="spellStart"/>
            <w:r w:rsidRPr="00325EBB">
              <w:rPr>
                <w:rFonts w:ascii="Menlo Regular" w:hAnsi="Menlo Regular" w:cs="Menlo Regular"/>
                <w:color w:val="007400"/>
                <w:sz w:val="18"/>
                <w:szCs w:val="18"/>
              </w:rPr>
              <w:t>pointer</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to</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chararray</w:t>
            </w:r>
            <w:proofErr w:type="spellEnd"/>
            <w:r w:rsidRPr="00325EBB">
              <w:rPr>
                <w:rFonts w:ascii="Menlo Regular" w:hAnsi="Menlo Regular" w:cs="Menlo Regular"/>
                <w:color w:val="007400"/>
                <w:sz w:val="18"/>
                <w:szCs w:val="18"/>
              </w:rPr>
              <w:t xml:space="preserve">, </w:t>
            </w:r>
            <w:proofErr w:type="spellStart"/>
            <w:r w:rsidR="00300235">
              <w:rPr>
                <w:rFonts w:ascii="Menlo Regular" w:hAnsi="Menlo Regular" w:cs="Menlo Regular"/>
                <w:color w:val="007400"/>
                <w:sz w:val="18"/>
                <w:szCs w:val="18"/>
              </w:rPr>
              <w:t>seperator</w:t>
            </w:r>
            <w:proofErr w:type="spellEnd"/>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w:t>
            </w:r>
            <w:proofErr w:type="spellStart"/>
            <w:r w:rsidRPr="00325EBB">
              <w:rPr>
                <w:rFonts w:ascii="Menlo Regular" w:hAnsi="Menlo Regular" w:cs="Menlo Regular"/>
                <w:color w:val="007400"/>
                <w:sz w:val="18"/>
                <w:szCs w:val="18"/>
              </w:rPr>
              <w:t>none</w:t>
            </w:r>
            <w:proofErr w:type="spellEnd"/>
            <w:r w:rsidRPr="00325EBB">
              <w:rPr>
                <w:rFonts w:ascii="Menlo Regular" w:hAnsi="Menlo Regular" w:cs="Menlo Regular"/>
                <w:color w:val="007400"/>
                <w:sz w:val="18"/>
                <w:szCs w:val="18"/>
              </w:rPr>
              <w:t xml:space="preserv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roofErr w:type="spellStart"/>
            <w:r w:rsidRPr="00325EBB">
              <w:rPr>
                <w:rFonts w:ascii="Menlo Regular" w:hAnsi="Menlo Regular" w:cs="Menlo Regular"/>
                <w:color w:val="AA0D91"/>
                <w:sz w:val="18"/>
                <w:szCs w:val="18"/>
              </w:rPr>
              <w:t>void</w:t>
            </w:r>
            <w:proofErr w:type="spellEnd"/>
            <w:r w:rsidRPr="00325EBB">
              <w:rPr>
                <w:rFonts w:ascii="Menlo Regular" w:hAnsi="Menlo Regular" w:cs="Menlo Regular"/>
                <w:color w:val="000000"/>
                <w:sz w:val="18"/>
                <w:szCs w:val="18"/>
              </w:rPr>
              <w:t xml:space="preserve"> uart1_gets(</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 xml:space="preserve">* BUFFER,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Warte auf und empfange das </w:t>
            </w:r>
            <w:proofErr w:type="spellStart"/>
            <w:r w:rsidRPr="00325EBB">
              <w:rPr>
                <w:rFonts w:ascii="Menlo Regular" w:hAnsi="Menlo Regular" w:cs="Menlo Regular"/>
                <w:color w:val="007400"/>
                <w:sz w:val="18"/>
                <w:szCs w:val="18"/>
              </w:rPr>
              <w:t>n‰chste</w:t>
            </w:r>
            <w:proofErr w:type="spellEnd"/>
            <w:r w:rsidRPr="00325EBB">
              <w:rPr>
                <w:rFonts w:ascii="Menlo Regular" w:hAnsi="Menlo Regular" w:cs="Menlo Regular"/>
                <w:color w:val="007400"/>
                <w:sz w:val="18"/>
                <w:szCs w:val="18"/>
              </w:rPr>
              <w:t xml:space="preserv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AA0D91"/>
                <w:sz w:val="18"/>
                <w:szCs w:val="18"/>
              </w:rPr>
              <w:t>unsigned</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proofErr w:type="spellStart"/>
            <w:r w:rsidRPr="00325EBB">
              <w:rPr>
                <w:rFonts w:ascii="Menlo Regular" w:hAnsi="Menlo Regular" w:cs="Menlo Regular"/>
                <w:color w:val="AA0D91"/>
                <w:sz w:val="18"/>
                <w:szCs w:val="18"/>
              </w:rPr>
              <w:t>while</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 xml:space="preserve"> &amp;&amp;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AA0D91"/>
                <w:sz w:val="18"/>
                <w:szCs w:val="18"/>
              </w:rPr>
              <w:t>while</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 xml:space="preserve"> &amp;&amp;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AA0D91"/>
                <w:sz w:val="18"/>
                <w:szCs w:val="18"/>
              </w:rPr>
              <w:t>unsigned</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AA0D91"/>
                <w:sz w:val="18"/>
                <w:szCs w:val="18"/>
              </w:rPr>
              <w:t>while</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AA0D91"/>
                <w:sz w:val="18"/>
                <w:szCs w:val="18"/>
              </w:rPr>
              <w:t>unsigned</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pPr>
              <w:pStyle w:val="Textkrper"/>
              <w:rPr>
                <w:rFonts w:asciiTheme="majorHAnsi" w:eastAsiaTheme="majorEastAsia" w:hAnsiTheme="majorHAnsi" w:cstheme="majorBidi"/>
                <w:b/>
                <w:bCs w:val="0"/>
                <w:i/>
                <w:iCs/>
              </w:rPr>
              <w:pPrChange w:id="1627" w:author="Dennis Hohmann" w:date="2012-04-15T00:39:00Z">
                <w:pPr>
                  <w:pStyle w:val="Textkrper"/>
                  <w:keepNext/>
                  <w:keepLines/>
                  <w:numPr>
                    <w:ilvl w:val="3"/>
                    <w:numId w:val="2"/>
                  </w:numPr>
                  <w:spacing w:before="200"/>
                  <w:outlineLvl w:val="3"/>
                </w:pPr>
              </w:pPrChange>
            </w:pPr>
            <w:r w:rsidRPr="00325EBB">
              <w:t>}</w:t>
            </w:r>
          </w:p>
        </w:tc>
      </w:tr>
    </w:tbl>
    <w:p w14:paraId="5E14F2C8" w14:textId="2F3CE2F3" w:rsidR="00325EBB" w:rsidDel="00B41BAE" w:rsidRDefault="00BE4B47" w:rsidP="00BE4B47">
      <w:pPr>
        <w:pStyle w:val="Beschriftung"/>
        <w:ind w:firstLine="131"/>
        <w:rPr>
          <w:del w:id="1628" w:author="Dennis Hohmann" w:date="2012-04-14T23:22:00Z"/>
        </w:rPr>
      </w:pPr>
      <w:bookmarkStart w:id="1629" w:name="_Toc196133883"/>
      <w:r>
        <w:t xml:space="preserve">Abbildung </w:t>
      </w:r>
      <w:ins w:id="1630" w:author="Dennis Hohmann" w:date="2012-04-15T03:12:00Z">
        <w:r w:rsidR="003C14D1">
          <w:rPr>
            <w:b w:val="0"/>
            <w:bCs w:val="0"/>
          </w:rPr>
          <w:fldChar w:fldCharType="begin"/>
        </w:r>
        <w:r w:rsidR="003C14D1">
          <w:instrText xml:space="preserve"> STYLEREF 2 \s </w:instrText>
        </w:r>
      </w:ins>
      <w:r w:rsidR="003C14D1">
        <w:rPr>
          <w:b w:val="0"/>
          <w:bCs w:val="0"/>
        </w:rPr>
        <w:fldChar w:fldCharType="separate"/>
      </w:r>
      <w:r w:rsidR="003C14D1">
        <w:rPr>
          <w:noProof/>
        </w:rPr>
        <w:t>4.2</w:t>
      </w:r>
      <w:ins w:id="1631" w:author="Dennis Hohmann" w:date="2012-04-15T03:12:00Z">
        <w:r w:rsidR="003C14D1">
          <w:rPr>
            <w:b w:val="0"/>
            <w:bCs w:val="0"/>
          </w:rPr>
          <w:fldChar w:fldCharType="end"/>
        </w:r>
        <w:r w:rsidR="003C14D1">
          <w:t>.</w:t>
        </w:r>
        <w:r w:rsidR="003C14D1">
          <w:rPr>
            <w:b w:val="0"/>
            <w:bCs w:val="0"/>
          </w:rPr>
          <w:fldChar w:fldCharType="begin"/>
        </w:r>
        <w:r w:rsidR="003C14D1">
          <w:instrText xml:space="preserve"> SEQ Abbildung \* ARABIC \s 2 </w:instrText>
        </w:r>
      </w:ins>
      <w:r w:rsidR="003C14D1">
        <w:rPr>
          <w:b w:val="0"/>
          <w:bCs w:val="0"/>
        </w:rPr>
        <w:fldChar w:fldCharType="separate"/>
      </w:r>
      <w:ins w:id="1632" w:author="Dennis Hohmann" w:date="2012-04-15T03:12:00Z">
        <w:r w:rsidR="003C14D1">
          <w:rPr>
            <w:noProof/>
          </w:rPr>
          <w:t>6</w:t>
        </w:r>
        <w:r w:rsidR="003C14D1">
          <w:rPr>
            <w:b w:val="0"/>
            <w:bCs w:val="0"/>
          </w:rPr>
          <w:fldChar w:fldCharType="end"/>
        </w:r>
      </w:ins>
      <w:del w:id="1633" w:author="Dennis Hohmann" w:date="2012-04-15T03:04:00Z">
        <w:r w:rsidR="002F6ABA" w:rsidDel="00FB78A1">
          <w:rPr>
            <w:b w:val="0"/>
            <w:bCs w:val="0"/>
          </w:rPr>
          <w:fldChar w:fldCharType="begin"/>
        </w:r>
        <w:r w:rsidR="002F6ABA" w:rsidDel="00FB78A1">
          <w:delInstrText xml:space="preserve"> STYLEREF 2 \s </w:delInstrText>
        </w:r>
        <w:r w:rsidR="002F6ABA" w:rsidDel="00FB78A1">
          <w:rPr>
            <w:b w:val="0"/>
            <w:bCs w:val="0"/>
          </w:rPr>
          <w:fldChar w:fldCharType="separate"/>
        </w:r>
        <w:r w:rsidR="00213233" w:rsidDel="00FB78A1">
          <w:rPr>
            <w:noProof/>
          </w:rPr>
          <w:delText>4.2</w:delText>
        </w:r>
        <w:r w:rsidR="002F6ABA" w:rsidDel="00FB78A1">
          <w:rPr>
            <w:b w:val="0"/>
            <w:bCs w:val="0"/>
          </w:rPr>
          <w:fldChar w:fldCharType="end"/>
        </w:r>
        <w:r w:rsidR="002F6ABA" w:rsidDel="00FB78A1">
          <w:delText>.</w:delText>
        </w:r>
        <w:r w:rsidR="002F6ABA" w:rsidDel="00FB78A1">
          <w:rPr>
            <w:b w:val="0"/>
            <w:bCs w:val="0"/>
          </w:rPr>
          <w:fldChar w:fldCharType="begin"/>
        </w:r>
        <w:r w:rsidR="002F6ABA" w:rsidDel="00FB78A1">
          <w:delInstrText xml:space="preserve"> SEQ Abbildung \* ARABIC \s 2 </w:delInstrText>
        </w:r>
        <w:r w:rsidR="002F6ABA" w:rsidDel="00FB78A1">
          <w:rPr>
            <w:b w:val="0"/>
            <w:bCs w:val="0"/>
          </w:rPr>
          <w:fldChar w:fldCharType="separate"/>
        </w:r>
        <w:r w:rsidR="00213233" w:rsidDel="00FB78A1">
          <w:rPr>
            <w:noProof/>
          </w:rPr>
          <w:delText>6</w:delText>
        </w:r>
        <w:r w:rsidR="002F6ABA" w:rsidDel="00FB78A1">
          <w:rPr>
            <w:b w:val="0"/>
            <w:bCs w:val="0"/>
          </w:rPr>
          <w:fldChar w:fldCharType="end"/>
        </w:r>
      </w:del>
      <w:r>
        <w:t xml:space="preserve">: </w:t>
      </w:r>
      <w:proofErr w:type="spellStart"/>
      <w:r>
        <w:t>uart_gets</w:t>
      </w:r>
      <w:proofErr w:type="spellEnd"/>
      <w:r>
        <w:t>()</w:t>
      </w:r>
      <w:bookmarkEnd w:id="1629"/>
    </w:p>
    <w:p w14:paraId="64B2BC32" w14:textId="77777777" w:rsidR="00325EBB" w:rsidRDefault="00325EBB">
      <w:pPr>
        <w:pStyle w:val="Beschriftung"/>
        <w:ind w:firstLine="131"/>
        <w:pPrChange w:id="1634" w:author="Dennis Hohmann" w:date="2012-04-14T23:22:00Z">
          <w:pPr>
            <w:pStyle w:val="Textkrper"/>
          </w:pPr>
        </w:pPrChange>
      </w:pPr>
    </w:p>
    <w:p w14:paraId="5024500F" w14:textId="77777777" w:rsidR="005D05D6" w:rsidRDefault="005D05D6">
      <w:pPr>
        <w:pStyle w:val="Textkrper"/>
        <w:rPr>
          <w:ins w:id="1635" w:author="Dennis Hohmann" w:date="2012-04-14T23:27:00Z"/>
        </w:rPr>
        <w:pPrChange w:id="1636" w:author="Dennis Hohmann" w:date="2012-04-15T00:39:00Z">
          <w:pPr>
            <w:pStyle w:val="berschrift3"/>
          </w:pPr>
        </w:pPrChange>
      </w:pPr>
    </w:p>
    <w:p w14:paraId="7D98EA3F" w14:textId="50333965" w:rsidR="006E2628" w:rsidRDefault="006E2628">
      <w:pPr>
        <w:pStyle w:val="Textkrper"/>
        <w:rPr>
          <w:ins w:id="1637" w:author="Dennis Hohmann" w:date="2012-04-14T23:25:00Z"/>
        </w:rPr>
        <w:pPrChange w:id="1638" w:author="Dennis Hohmann" w:date="2012-04-15T00:39:00Z">
          <w:pPr>
            <w:pStyle w:val="berschrift3"/>
          </w:pPr>
        </w:pPrChange>
      </w:pPr>
      <w:ins w:id="1639" w:author="Dennis Hohmann" w:date="2012-04-14T23:25:00Z">
        <w:r>
          <w:t xml:space="preserve">Diese Bibliothek steuert die Kommunikation zwischen dem Controller und dem </w:t>
        </w:r>
      </w:ins>
      <w:ins w:id="1640" w:author="Dennis Hohmann" w:date="2012-04-14T23:26:00Z">
        <w:r w:rsidR="005D05D6">
          <w:t>VDrive2</w:t>
        </w:r>
      </w:ins>
      <w:ins w:id="1641" w:author="Dennis Hohmann" w:date="2012-04-14T23:25:00Z">
        <w:r w:rsidR="005D05D6">
          <w:t>, sowie die</w:t>
        </w:r>
      </w:ins>
      <w:ins w:id="1642" w:author="Dennis Hohmann" w:date="2012-04-14T23:27:00Z">
        <w:r w:rsidR="005D05D6">
          <w:t xml:space="preserve"> </w:t>
        </w:r>
      </w:ins>
      <w:ins w:id="1643" w:author="Dennis Hohmann" w:date="2012-04-14T23:28:00Z">
        <w:r w:rsidR="005D05D6">
          <w:t>Debugging</w:t>
        </w:r>
      </w:ins>
      <w:ins w:id="1644" w:author="Dennis Hohmann" w:date="2012-04-14T23:27:00Z">
        <w:r w:rsidR="005D05D6">
          <w:t>- und Steuerkommunikation mit einem PC.</w:t>
        </w:r>
      </w:ins>
    </w:p>
    <w:p w14:paraId="3BA846F9" w14:textId="12097B99" w:rsidR="001C6B1A" w:rsidRPr="001C6B1A" w:rsidDel="00B41BAE" w:rsidRDefault="00901456" w:rsidP="00603D26">
      <w:pPr>
        <w:pStyle w:val="Textkrper"/>
        <w:rPr>
          <w:del w:id="1645" w:author="Dennis Hohmann" w:date="2012-04-14T23:22:00Z"/>
          <w:b/>
        </w:rPr>
      </w:pPr>
      <w:del w:id="1646" w:author="Dennis Hohmann" w:date="2012-04-14T23:22:00Z">
        <w:r w:rsidDel="00B41BAE">
          <w:delText>Weiter Funktionen dieser Library sind unter anderem uartx_init(BAUD), uartx_getc(), uartx_putc(CHAR) und uartx_puts(STRING). Diese Funktionen sind jeweils für beide UARTs ausgelegt.</w:delText>
        </w:r>
        <w:r w:rsidR="001C34DD" w:rsidDel="00B41BAE">
          <w:delText xml:space="preserve"> </w:delText>
        </w:r>
        <w:r w:rsidR="00A357F6" w:rsidRPr="001C34DD" w:rsidDel="00B41BAE">
          <w:delText>Wei</w:delText>
        </w:r>
        <w:r w:rsidR="00A357F6" w:rsidDel="00B41BAE">
          <w:delText>tere Informationen zu dieser Library, sind der D</w:delText>
        </w:r>
        <w:r w:rsidR="00A357F6" w:rsidDel="00B41BAE">
          <w:delText>o</w:delText>
        </w:r>
        <w:r w:rsidR="00A357F6" w:rsidDel="00B41BAE">
          <w:delText>kumentation von Peter Fleury zu entnehmen.</w:delText>
        </w:r>
      </w:del>
    </w:p>
    <w:p w14:paraId="711AB9C9" w14:textId="36A8306D" w:rsidR="00965517" w:rsidRDefault="00965517" w:rsidP="00965517">
      <w:pPr>
        <w:pStyle w:val="berschrift3"/>
      </w:pPr>
      <w:r>
        <w:br w:type="page"/>
      </w:r>
      <w:bookmarkStart w:id="1647" w:name="_Toc196133450"/>
      <w:r>
        <w:t>Serieller Datenbus i2cmaster.c</w:t>
      </w:r>
      <w:bookmarkEnd w:id="1647"/>
    </w:p>
    <w:p w14:paraId="6DBB788E" w14:textId="77777777" w:rsidR="00A129A9" w:rsidRDefault="00A129A9" w:rsidP="00A129A9"/>
    <w:p w14:paraId="31AB0427" w14:textId="7418A056" w:rsidR="00B41BAE" w:rsidRDefault="00BE4B47">
      <w:pPr>
        <w:pStyle w:val="Textkrper"/>
        <w:pPrChange w:id="1648" w:author="Dennis Hohmann" w:date="2012-04-15T00:39:00Z">
          <w:pPr>
            <w:pStyle w:val="berschrift3"/>
          </w:pPr>
        </w:pPrChange>
      </w:pPr>
      <w:r w:rsidRPr="00BE4B47">
        <w:t>Wie</w:t>
      </w:r>
      <w:r>
        <w:t xml:space="preserve"> auch die UART-Library, stammt die hier verwendete I2C-</w:t>
      </w:r>
      <w:ins w:id="1649" w:author="Dennis Hohmann" w:date="2012-04-14T23:24:00Z">
        <w:r w:rsidR="006E2628" w:rsidRPr="006E2628">
          <w:t xml:space="preserve"> </w:t>
        </w:r>
        <w:r w:rsidR="006E2628">
          <w:t>Bibliothek</w:t>
        </w:r>
      </w:ins>
      <w:del w:id="1650" w:author="Dennis Hohmann" w:date="2012-04-14T23:24:00Z">
        <w:r w:rsidDel="006E2628">
          <w:delText>Library</w:delText>
        </w:r>
      </w:del>
      <w:r>
        <w:t xml:space="preserve"> ebenfalls von P</w:t>
      </w:r>
      <w:r>
        <w:t>e</w:t>
      </w:r>
      <w:r>
        <w:t xml:space="preserve">ter Fleury. Sie wurde komplett in der Version </w:t>
      </w:r>
      <w:r w:rsidR="00901456">
        <w:t>1.3 ohne Änderungen übernommen.</w:t>
      </w:r>
      <w:ins w:id="1651" w:author="Dennis Hohmann" w:date="2012-04-14T23:24:00Z">
        <w:r w:rsidR="006E2628">
          <w:t xml:space="preserve"> </w:t>
        </w:r>
      </w:ins>
      <w:ins w:id="1652" w:author="Dennis Hohmann" w:date="2012-04-14T23:22:00Z">
        <w:r w:rsidR="00B41BAE">
          <w:t xml:space="preserve">Diese </w:t>
        </w:r>
      </w:ins>
      <w:ins w:id="1653" w:author="Dennis Hohmann" w:date="2012-04-14T23:23:00Z">
        <w:r w:rsidR="006E2628">
          <w:t>Bibliothek</w:t>
        </w:r>
      </w:ins>
      <w:ins w:id="1654" w:author="Dennis Hohmann" w:date="2012-04-14T23:22:00Z">
        <w:r w:rsidR="00B41BAE">
          <w:t xml:space="preserve"> </w:t>
        </w:r>
      </w:ins>
      <w:ins w:id="1655" w:author="Dennis Hohmann" w:date="2012-04-14T23:24:00Z">
        <w:r w:rsidR="006E2628">
          <w:t>steuert</w:t>
        </w:r>
      </w:ins>
      <w:ins w:id="1656" w:author="Dennis Hohmann" w:date="2012-04-14T23:22:00Z">
        <w:r w:rsidR="00B41BAE">
          <w:t xml:space="preserve"> die Kommunikation zwischen </w:t>
        </w:r>
      </w:ins>
      <w:ins w:id="1657" w:author="Dennis Hohmann" w:date="2012-04-14T23:23:00Z">
        <w:r w:rsidR="00B41BAE">
          <w:t>dem Controller und dem Display.</w:t>
        </w:r>
      </w:ins>
    </w:p>
    <w:p w14:paraId="4DE6DAAC" w14:textId="77777777" w:rsidR="006227A3" w:rsidRDefault="006227A3">
      <w:pPr>
        <w:pStyle w:val="Textkrper"/>
        <w:pPrChange w:id="1658" w:author="Dennis Hohmann" w:date="2012-04-15T00:39:00Z">
          <w:pPr>
            <w:pStyle w:val="berschrift3"/>
          </w:pPr>
        </w:pPrChange>
      </w:pPr>
    </w:p>
    <w:p w14:paraId="448F0B16" w14:textId="77777777" w:rsidR="006E2628" w:rsidRDefault="006227A3">
      <w:pPr>
        <w:pStyle w:val="Textkrper"/>
        <w:rPr>
          <w:ins w:id="1659" w:author="Dennis Hohmann" w:date="2012-04-14T23:25:00Z"/>
        </w:rPr>
        <w:pPrChange w:id="1660" w:author="Dennis Hohmann" w:date="2012-04-15T00:39:00Z">
          <w:pPr>
            <w:pStyle w:val="berschrift3"/>
          </w:pPr>
        </w:pPrChange>
      </w:pPr>
      <w:r>
        <w:t xml:space="preserve">Es werden </w:t>
      </w:r>
      <w:ins w:id="1661" w:author="Dennis Hohmann" w:date="2012-04-14T23:25:00Z">
        <w:r w:rsidR="006E2628">
          <w:t>sechs</w:t>
        </w:r>
      </w:ins>
      <w:del w:id="1662" w:author="Dennis Hohmann" w:date="2012-04-14T23:25:00Z">
        <w:r w:rsidDel="006E2628">
          <w:delText>4</w:delText>
        </w:r>
      </w:del>
      <w:r>
        <w:t xml:space="preserve"> wichtige Funktionen aus dieser </w:t>
      </w:r>
      <w:ins w:id="1663" w:author="Dennis Hohmann" w:date="2012-04-14T23:23:00Z">
        <w:r w:rsidR="006E2628">
          <w:t>Bibliothek</w:t>
        </w:r>
      </w:ins>
      <w:del w:id="1664" w:author="Dennis Hohmann" w:date="2012-04-14T23:23:00Z">
        <w:r w:rsidDel="006E2628">
          <w:delText>Library</w:delText>
        </w:r>
      </w:del>
      <w:r>
        <w:t xml:space="preserve"> benötigt</w:t>
      </w:r>
      <w:ins w:id="1665" w:author="Dennis Hohmann" w:date="2012-04-14T23:25:00Z">
        <w:r w:rsidR="006E2628">
          <w:t>:</w:t>
        </w:r>
      </w:ins>
    </w:p>
    <w:p w14:paraId="2C5FE4C2" w14:textId="7B21C399" w:rsidR="006227A3" w:rsidRDefault="006227A3">
      <w:pPr>
        <w:pStyle w:val="Textkrper"/>
      </w:pPr>
      <w:del w:id="1666" w:author="Dennis Hohmann" w:date="2012-04-14T23:25:00Z">
        <w:r w:rsidDel="006E2628">
          <w:delText xml:space="preserve">. </w:delText>
        </w:r>
      </w:del>
      <w:r w:rsidRPr="006E2628">
        <w:t>I2c_init(), i2c_start(ADRESSE), i2c_rep_start(ADRESSE), i2c_stop(), i2c_write(CHAR)</w:t>
      </w:r>
      <w:r>
        <w:t xml:space="preserve">, sowie </w:t>
      </w:r>
      <w:r w:rsidRPr="006E2628">
        <w:t>i2c_readAck.</w:t>
      </w:r>
    </w:p>
    <w:p w14:paraId="7E128466" w14:textId="77777777" w:rsidR="006227A3" w:rsidRDefault="006227A3">
      <w:pPr>
        <w:pStyle w:val="Textkrper"/>
      </w:pPr>
    </w:p>
    <w:p w14:paraId="276E30BF" w14:textId="6EAF81CD" w:rsidR="006227A3" w:rsidRDefault="006227A3">
      <w:pPr>
        <w:pStyle w:val="Textkrper"/>
      </w:pPr>
      <w:r>
        <w:t xml:space="preserve">Der Ablauf der Kommunikation mit dem Display wird </w:t>
      </w:r>
      <w:del w:id="1667" w:author="Dennis Hohmann" w:date="2012-04-14T23:29:00Z">
        <w:r w:rsidR="00E6339E" w:rsidDel="005D05D6">
          <w:delText>anhand</w:delText>
        </w:r>
        <w:r w:rsidDel="005D05D6">
          <w:delText xml:space="preserve"> </w:delText>
        </w:r>
      </w:del>
      <w:ins w:id="1668" w:author="Dennis Hohmann" w:date="2012-04-14T23:29:00Z">
        <w:r w:rsidR="005D05D6">
          <w:t xml:space="preserve">in der </w:t>
        </w:r>
      </w:ins>
      <w:r>
        <w:t>nachfolgende</w:t>
      </w:r>
      <w:ins w:id="1669" w:author="Dennis Hohmann" w:date="2012-04-14T23:29:00Z">
        <w:r w:rsidR="005D05D6">
          <w:t>n</w:t>
        </w:r>
      </w:ins>
      <w:del w:id="1670" w:author="Dennis Hohmann" w:date="2012-04-14T23:29:00Z">
        <w:r w:rsidDel="005D05D6">
          <w:delText>r</w:delText>
        </w:r>
      </w:del>
      <w:r>
        <w:t xml:space="preserve"> Grafik </w:t>
      </w:r>
      <w:r w:rsidR="00E6339E">
        <w:t>ver</w:t>
      </w:r>
      <w:r>
        <w:t>deu</w:t>
      </w:r>
      <w:r>
        <w:t>t</w:t>
      </w:r>
      <w:r>
        <w:t>lic</w:t>
      </w:r>
      <w:ins w:id="1671" w:author="Dennis Hohmann" w:date="2012-04-14T23:29:00Z">
        <w:r w:rsidR="005D05D6">
          <w:t>ht.</w:t>
        </w:r>
      </w:ins>
      <w:del w:id="1672" w:author="Dennis Hohmann" w:date="2012-04-14T23:29:00Z">
        <w:r w:rsidDel="005D05D6">
          <w:delText>h.</w:delText>
        </w:r>
      </w:del>
    </w:p>
    <w:p w14:paraId="4950D43F" w14:textId="77777777" w:rsidR="006227A3" w:rsidRDefault="006227A3">
      <w:pPr>
        <w:pStyle w:val="Textkrper"/>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3B05811C" w:rsidR="006227A3" w:rsidRDefault="006227A3" w:rsidP="006227A3">
      <w:pPr>
        <w:pStyle w:val="Beschriftung"/>
        <w:jc w:val="center"/>
      </w:pPr>
      <w:bookmarkStart w:id="1673" w:name="_Toc196133884"/>
      <w:r>
        <w:t xml:space="preserve">Abbildung </w:t>
      </w:r>
      <w:ins w:id="1674" w:author="Dennis Hohmann" w:date="2012-04-15T03:12:00Z">
        <w:r w:rsidR="003C14D1">
          <w:fldChar w:fldCharType="begin"/>
        </w:r>
        <w:r w:rsidR="003C14D1">
          <w:instrText xml:space="preserve"> STYLEREF 2 \s </w:instrText>
        </w:r>
      </w:ins>
      <w:r w:rsidR="003C14D1">
        <w:fldChar w:fldCharType="separate"/>
      </w:r>
      <w:r w:rsidR="003C14D1">
        <w:rPr>
          <w:noProof/>
        </w:rPr>
        <w:t>4.2</w:t>
      </w:r>
      <w:ins w:id="1675"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676" w:author="Dennis Hohmann" w:date="2012-04-15T03:12:00Z">
        <w:r w:rsidR="003C14D1">
          <w:rPr>
            <w:noProof/>
          </w:rPr>
          <w:t>7</w:t>
        </w:r>
        <w:r w:rsidR="003C14D1">
          <w:fldChar w:fldCharType="end"/>
        </w:r>
      </w:ins>
      <w:del w:id="167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7</w:delText>
        </w:r>
        <w:r w:rsidR="002F6ABA" w:rsidDel="00FB78A1">
          <w:fldChar w:fldCharType="end"/>
        </w:r>
      </w:del>
      <w:r>
        <w:t>: I2C-Kommunikation</w:t>
      </w:r>
      <w:bookmarkEnd w:id="1673"/>
    </w:p>
    <w:p w14:paraId="267905D1" w14:textId="77777777" w:rsidR="001C34DD" w:rsidRPr="001C34DD" w:rsidRDefault="001C34DD" w:rsidP="001C34DD"/>
    <w:p w14:paraId="177223E6" w14:textId="4DE7A014" w:rsidR="00BE4B47" w:rsidRPr="001C34DD" w:rsidRDefault="001C34DD">
      <w:pPr>
        <w:pStyle w:val="Textkrper"/>
      </w:pPr>
      <w:r w:rsidRPr="001C34DD">
        <w:t>Wei</w:t>
      </w:r>
      <w:r>
        <w:t>tere Informationen zu dieser Library, sind der Dokumentation von Peter Fleury</w:t>
      </w:r>
      <w:r>
        <w:rPr>
          <w:rStyle w:val="Funotenzeichen"/>
        </w:rPr>
        <w:footnoteReference w:id="18"/>
      </w:r>
      <w:r>
        <w:t xml:space="preserve"> zu entnehmen.</w:t>
      </w:r>
    </w:p>
    <w:p w14:paraId="4C0CD3E0" w14:textId="560C7A7E" w:rsidR="003D339D" w:rsidDel="005D05D6" w:rsidRDefault="003D339D" w:rsidP="00A129A9">
      <w:pPr>
        <w:rPr>
          <w:del w:id="1680" w:author="Dennis Hohmann" w:date="2012-04-14T23:31:00Z"/>
        </w:rPr>
      </w:pPr>
    </w:p>
    <w:p w14:paraId="23290E9F" w14:textId="7E3B152C" w:rsidR="00A129A9" w:rsidRDefault="003D339D" w:rsidP="001C6B1A">
      <w:pPr>
        <w:pStyle w:val="berschrift3"/>
      </w:pPr>
      <w:r>
        <w:br w:type="page"/>
      </w:r>
      <w:bookmarkStart w:id="1681" w:name="_Toc196133451"/>
      <w:r>
        <w:t>Display-Handling edip240.c</w:t>
      </w:r>
      <w:bookmarkEnd w:id="1681"/>
    </w:p>
    <w:p w14:paraId="4DAD9532" w14:textId="77777777" w:rsidR="001C6B1A" w:rsidRDefault="001C6B1A" w:rsidP="00A129A9"/>
    <w:p w14:paraId="1741708A" w14:textId="77777777" w:rsidR="001C6B1A" w:rsidRPr="00A129A9" w:rsidRDefault="001C6B1A" w:rsidP="000D43F7">
      <w:pPr>
        <w:ind w:left="0" w:firstLine="0"/>
      </w:pPr>
    </w:p>
    <w:p w14:paraId="2BCEB461" w14:textId="3E92251D" w:rsidR="00940155" w:rsidRDefault="0074053F" w:rsidP="005049D4">
      <w:pPr>
        <w:pStyle w:val="berschrift3"/>
      </w:pPr>
      <w:r>
        <w:br w:type="page"/>
      </w:r>
      <w:bookmarkStart w:id="1682" w:name="_Toc196133452"/>
      <w:r w:rsidR="00470D3F">
        <w:t>G-</w:t>
      </w:r>
      <w:r w:rsidR="00940155">
        <w:t>Code</w:t>
      </w:r>
      <w:r w:rsidR="00DC2BE5">
        <w:t>-Struktur</w:t>
      </w:r>
      <w:r w:rsidR="00E6339E">
        <w:t xml:space="preserve"> </w:t>
      </w:r>
      <w:proofErr w:type="spellStart"/>
      <w:r w:rsidR="00E6339E">
        <w:t>gcode.c</w:t>
      </w:r>
      <w:bookmarkEnd w:id="1682"/>
      <w:proofErr w:type="spellEnd"/>
    </w:p>
    <w:p w14:paraId="10B59382" w14:textId="77777777" w:rsidR="005049D4" w:rsidRPr="005049D4" w:rsidRDefault="005049D4" w:rsidP="005049D4"/>
    <w:p w14:paraId="366A1184" w14:textId="121638E8" w:rsidR="00B232C3" w:rsidRDefault="00A66ECB">
      <w:pPr>
        <w:pStyle w:val="Textkrper"/>
      </w:pPr>
      <w:r>
        <w:t>G-</w:t>
      </w:r>
      <w:r w:rsidR="00940155">
        <w:t>Code ist eine, 1950 v</w:t>
      </w:r>
      <w:r w:rsidR="00940155" w:rsidRPr="00940155">
        <w:t xml:space="preserve">om Massachusetts Institute </w:t>
      </w:r>
      <w:proofErr w:type="spellStart"/>
      <w:r w:rsidR="00940155" w:rsidRPr="00940155">
        <w:t>of</w:t>
      </w:r>
      <w:proofErr w:type="spellEnd"/>
      <w:r w:rsidR="00940155" w:rsidRPr="00940155">
        <w:t xml:space="preserve"> Technology</w:t>
      </w:r>
      <w:r w:rsidR="00DC2BE5">
        <w:t xml:space="preserve"> entwickelte</w:t>
      </w:r>
      <w:del w:id="1683" w:author="Dennis Hohmann" w:date="2012-04-14T23:35:00Z">
        <w:r w:rsidR="00DC2BE5" w:rsidDel="005874CB">
          <w:delText>,</w:delText>
        </w:r>
      </w:del>
      <w:r w:rsidR="00DC2BE5">
        <w:t xml:space="preserve"> </w:t>
      </w:r>
      <w:r w:rsidR="00940155">
        <w:t>Progra</w:t>
      </w:r>
      <w:r w:rsidR="00940155">
        <w:t>m</w:t>
      </w:r>
      <w:r w:rsidR="00940155">
        <w:t>miersprache zu</w:t>
      </w:r>
      <w:r w:rsidR="00F520AC">
        <w:t>r CNC-Maschinensteuerung.</w:t>
      </w:r>
      <w:r w:rsidR="00B37CB4">
        <w:t xml:space="preserve"> </w:t>
      </w:r>
      <w:r w:rsidR="00F520AC">
        <w:t>Eine G-Code-Datei ist meinst an den G-C</w:t>
      </w:r>
      <w:r w:rsidR="00BA0D18">
        <w:t>ode-typischen Dateiendungen zu</w:t>
      </w:r>
      <w:del w:id="1684" w:author="Dennis Hohmann" w:date="2012-04-14T23:35:00Z">
        <w:r w:rsidR="00BA0D18" w:rsidDel="005874CB">
          <w:delText xml:space="preserve"> </w:delText>
        </w:r>
      </w:del>
      <w:r w:rsidR="00940155">
        <w:t>erkenne</w:t>
      </w:r>
      <w:ins w:id="1685" w:author="Dennis Hohmann" w:date="2012-04-14T23:35:00Z">
        <w:r w:rsidR="005874CB">
          <w:t>n</w:t>
        </w:r>
      </w:ins>
      <w:r w:rsidR="00940155">
        <w:t>. Diese sind be</w:t>
      </w:r>
      <w:r w:rsidR="00940155">
        <w:t>i</w:t>
      </w:r>
      <w:r w:rsidR="00940155">
        <w:t xml:space="preserve">spielsweis </w:t>
      </w:r>
      <w:del w:id="1686" w:author="Dennis Hohmann" w:date="2012-04-14T23:35:00Z">
        <w:r w:rsidR="00940155" w:rsidDel="005874CB">
          <w:delText>„</w:delText>
        </w:r>
      </w:del>
      <w:r w:rsidR="00940155">
        <w:t>.</w:t>
      </w:r>
      <w:proofErr w:type="spellStart"/>
      <w:r w:rsidR="00940155">
        <w:t>nc</w:t>
      </w:r>
      <w:proofErr w:type="spellEnd"/>
      <w:del w:id="1687" w:author="Dennis Hohmann" w:date="2012-04-14T23:35:00Z">
        <w:r w:rsidR="00940155" w:rsidDel="005874CB">
          <w:delText>“</w:delText>
        </w:r>
      </w:del>
      <w:r w:rsidR="00940155">
        <w:t xml:space="preserve">, </w:t>
      </w:r>
      <w:del w:id="1688" w:author="Dennis Hohmann" w:date="2012-04-14T23:35:00Z">
        <w:r w:rsidR="00940155" w:rsidDel="005874CB">
          <w:delText>„</w:delText>
        </w:r>
      </w:del>
      <w:r w:rsidR="00940155">
        <w:t>.</w:t>
      </w:r>
      <w:proofErr w:type="spellStart"/>
      <w:r w:rsidR="00940155">
        <w:t>mpf</w:t>
      </w:r>
      <w:proofErr w:type="spellEnd"/>
      <w:del w:id="1689" w:author="Dennis Hohmann" w:date="2012-04-14T23:35:00Z">
        <w:r w:rsidR="00940155" w:rsidDel="005874CB">
          <w:delText>“</w:delText>
        </w:r>
      </w:del>
      <w:r w:rsidR="00940155">
        <w:t xml:space="preserve">, </w:t>
      </w:r>
      <w:del w:id="1690" w:author="Dennis Hohmann" w:date="2012-04-14T23:35:00Z">
        <w:r w:rsidR="00940155" w:rsidDel="005874CB">
          <w:delText>„</w:delText>
        </w:r>
      </w:del>
      <w:r w:rsidR="00940155">
        <w:t>.</w:t>
      </w:r>
      <w:proofErr w:type="spellStart"/>
      <w:r w:rsidR="00940155">
        <w:t>tap</w:t>
      </w:r>
      <w:proofErr w:type="spellEnd"/>
      <w:del w:id="1691" w:author="Dennis Hohmann" w:date="2012-04-14T23:35:00Z">
        <w:r w:rsidR="00940155" w:rsidDel="005874CB">
          <w:delText>“</w:delText>
        </w:r>
      </w:del>
      <w:r w:rsidR="00940155">
        <w:t>. Der Aufba</w:t>
      </w:r>
      <w:r w:rsidR="00F520AC">
        <w:t>u einer G-</w:t>
      </w:r>
      <w:r w:rsidR="00940155">
        <w:t>Code-Datei ist</w:t>
      </w:r>
      <w:r w:rsidR="00574B9C">
        <w:t xml:space="preserve"> strukturierten Klartext und </w:t>
      </w:r>
      <w:r w:rsidR="00BA0D18" w:rsidRPr="005874CB">
        <w:t>durch</w:t>
      </w:r>
      <w:r w:rsidR="00574B9C" w:rsidRPr="005874CB">
        <w:t xml:space="preserve"> die</w:t>
      </w:r>
      <w:r w:rsidR="002971E4" w:rsidRPr="005874CB">
        <w:t xml:space="preserve"> </w:t>
      </w:r>
      <w:ins w:id="1692" w:author="Dennis Hohmann" w:date="2012-04-14T23:34:00Z">
        <w:r w:rsidR="005874CB" w:rsidRPr="005874CB">
          <w:rPr>
            <w:rPrChange w:id="1693" w:author="Dennis Hohmann" w:date="2012-04-14T23:34:00Z">
              <w:rPr>
                <w:rFonts w:ascii="Lucida Grande" w:hAnsi="Lucida Grande" w:cs="Lucida Grande"/>
                <w:color w:val="000000"/>
              </w:rPr>
            </w:rPrChange>
          </w:rPr>
          <w:t>DIN66025-1</w:t>
        </w:r>
      </w:ins>
      <w:del w:id="1694" w:author="Dennis Hohmann" w:date="2012-04-14T23:34:00Z">
        <w:r w:rsidR="002971E4" w:rsidDel="005874CB">
          <w:delText>DIN</w:delText>
        </w:r>
      </w:del>
      <w:r w:rsidR="00463336">
        <w:rPr>
          <w:rStyle w:val="Funotenzeichen"/>
        </w:rPr>
        <w:footnoteReference w:id="19"/>
      </w:r>
      <w:r w:rsidR="00574B9C">
        <w:t xml:space="preserve"> definiert. Ein Programm ist nach </w:t>
      </w:r>
      <w:r w:rsidR="005C3DE3">
        <w:t>eine</w:t>
      </w:r>
      <w:ins w:id="1695" w:author="Dennis Hohmann" w:date="2012-04-14T23:35:00Z">
        <w:r w:rsidR="005874CB">
          <w:t>r</w:t>
        </w:r>
      </w:ins>
      <w:del w:id="1696" w:author="Dennis Hohmann" w:date="2012-04-14T23:35:00Z">
        <w:r w:rsidR="005C3DE3" w:rsidDel="005874CB">
          <w:delText>m</w:delText>
        </w:r>
      </w:del>
      <w:r w:rsidR="005C3DE3">
        <w:t xml:space="preserve"> </w:t>
      </w:r>
      <w:r w:rsidR="00574B9C">
        <w:t xml:space="preserve">definierten </w:t>
      </w:r>
      <w:r w:rsidR="005C3DE3">
        <w:t>Syntax</w:t>
      </w:r>
      <w:r w:rsidR="00574B9C">
        <w:t xml:space="preserve"> aufg</w:t>
      </w:r>
      <w:r w:rsidR="00574B9C">
        <w:t>e</w:t>
      </w:r>
      <w:r w:rsidR="00574B9C">
        <w:t xml:space="preserv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xml:space="preserve">, mindestens jedoch </w:t>
      </w:r>
      <w:del w:id="1697" w:author="Dennis Hohmann" w:date="2012-04-14T23:34:00Z">
        <w:r w:rsidR="0050587C" w:rsidDel="005874CB">
          <w:delText>2</w:delText>
        </w:r>
      </w:del>
      <w:ins w:id="1698" w:author="Dennis Hohmann" w:date="2012-04-14T23:34:00Z">
        <w:r w:rsidR="005874CB">
          <w:t>zwei</w:t>
        </w:r>
      </w:ins>
      <w:r w:rsidR="0050587C">
        <w:t>,</w:t>
      </w:r>
      <w:r w:rsidR="00574B9C">
        <w:t xml:space="preserve"> bilden einen </w:t>
      </w:r>
      <w:r w:rsidR="00574B9C" w:rsidRPr="00574B9C">
        <w:rPr>
          <w:b/>
        </w:rPr>
        <w:t>Satz</w:t>
      </w:r>
      <w:r w:rsidR="00574B9C">
        <w:t>. Die Zusamme</w:t>
      </w:r>
      <w:r w:rsidR="00574B9C">
        <w:t>n</w:t>
      </w:r>
      <w:r w:rsidR="00574B9C">
        <w:t xml:space="preserve">setzung der Sätze ergibt das </w:t>
      </w:r>
      <w:r w:rsidR="00574B9C" w:rsidRPr="00574B9C">
        <w:rPr>
          <w:b/>
        </w:rPr>
        <w:t>Programm</w:t>
      </w:r>
      <w:r w:rsidR="00574B9C">
        <w:t>.</w:t>
      </w:r>
      <w:r w:rsidR="00FD1266">
        <w:t xml:space="preserve"> </w:t>
      </w:r>
      <w:r w:rsidR="00DC2BE5">
        <w:t xml:space="preserve">Zu </w:t>
      </w:r>
      <w:ins w:id="1699" w:author="Dennis Hohmann" w:date="2012-04-14T23:36:00Z">
        <w:r w:rsidR="006C1F0D">
          <w:t>B</w:t>
        </w:r>
      </w:ins>
      <w:del w:id="1700" w:author="Dennis Hohmann" w:date="2012-04-14T23:36:00Z">
        <w:r w:rsidR="00DC2BE5" w:rsidDel="006C1F0D">
          <w:delText>b</w:delText>
        </w:r>
      </w:del>
      <w:r w:rsidR="00DC2BE5">
        <w:t xml:space="preserve">eginn eines jeden </w:t>
      </w:r>
      <w:r w:rsidR="005C3DE3">
        <w:t>Satzes</w:t>
      </w:r>
      <w:r w:rsidR="00DC2BE5">
        <w:t xml:space="preserve"> steht </w:t>
      </w:r>
      <w:r w:rsidR="00B232C3">
        <w:t>die</w:t>
      </w:r>
      <w:r w:rsidR="00DC2BE5">
        <w:t xml:space="preserve"> </w:t>
      </w:r>
      <w:r w:rsidR="00DC2BE5" w:rsidRPr="001238FB">
        <w:rPr>
          <w:b/>
        </w:rPr>
        <w:t>Adre</w:t>
      </w:r>
      <w:r w:rsidR="00DC2BE5" w:rsidRPr="001238FB">
        <w:rPr>
          <w:b/>
        </w:rPr>
        <w:t>s</w:t>
      </w:r>
      <w:r w:rsidR="00DC2BE5" w:rsidRPr="001238FB">
        <w:rPr>
          <w:b/>
        </w:rPr>
        <w:t>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w:t>
      </w:r>
      <w:r w:rsidR="005C3DE3">
        <w:t>o</w:t>
      </w:r>
      <w:r w:rsidR="005C3DE3">
        <w:t>gramm beginnt mit der A</w:t>
      </w:r>
      <w:r w:rsidR="005C3DE3">
        <w:t>d</w:t>
      </w:r>
      <w:r w:rsidR="005C3DE3">
        <w:t xml:space="preserve">resse </w:t>
      </w:r>
      <w:r w:rsidR="005C3DE3" w:rsidRPr="005C3DE3">
        <w:rPr>
          <w:b/>
        </w:rPr>
        <w:t>N00000</w:t>
      </w:r>
      <w:r w:rsidR="005C3DE3">
        <w:t xml:space="preserve">. Diese wird </w:t>
      </w:r>
      <w:ins w:id="1701" w:author="Dennis Hohmann" w:date="2012-04-14T23:36:00Z">
        <w:r w:rsidR="006C1F0D">
          <w:t>s</w:t>
        </w:r>
      </w:ins>
      <w:del w:id="1702" w:author="Dennis Hohmann" w:date="2012-04-14T23:36:00Z">
        <w:r w:rsidR="005C3DE3" w:rsidDel="006C1F0D">
          <w:delText>S</w:delText>
        </w:r>
      </w:del>
      <w:r w:rsidR="005C3DE3">
        <w:t xml:space="preserve">atzweise in </w:t>
      </w:r>
      <w:ins w:id="1703" w:author="Dennis Hohmann" w:date="2012-04-14T23:36:00Z">
        <w:r w:rsidR="006C1F0D">
          <w:t>Zehner</w:t>
        </w:r>
      </w:ins>
      <w:del w:id="1704" w:author="Dennis Hohmann" w:date="2012-04-14T23:36:00Z">
        <w:r w:rsidR="005C3DE3" w:rsidDel="006C1F0D">
          <w:delText>10er</w:delText>
        </w:r>
      </w:del>
      <w:r w:rsidR="005C3DE3">
        <w:t xml:space="preserve">-Schritten erhöht. Die Adresse des 2. Satzes lautet somit </w:t>
      </w:r>
      <w:r w:rsidR="005C3DE3" w:rsidRPr="005C3DE3">
        <w:rPr>
          <w:b/>
        </w:rPr>
        <w:t>N00010</w:t>
      </w:r>
      <w:r w:rsidR="005C3DE3">
        <w:t>.</w:t>
      </w:r>
      <w:r w:rsidR="005C3DE3">
        <w:rPr>
          <w:b/>
        </w:rPr>
        <w:t xml:space="preserve"> </w:t>
      </w:r>
      <w:r w:rsidR="00B232C3">
        <w:t>Der so entst</w:t>
      </w:r>
      <w:r w:rsidR="00B232C3">
        <w:t>e</w:t>
      </w:r>
      <w:r w:rsidR="00B232C3">
        <w:t>hen</w:t>
      </w:r>
      <w:r w:rsidR="0050587C">
        <w:t xml:space="preserve">de Abstand zwischen den Sätzen </w:t>
      </w:r>
      <w:r w:rsidR="00B232C3">
        <w:t>kann für manuelle Korrekturen oder Zwischensätze genutzt werden. Als Be</w:t>
      </w:r>
      <w:r w:rsidR="00B232C3">
        <w:t>i</w:t>
      </w:r>
      <w:r w:rsidR="00B232C3">
        <w:t>spiel</w:t>
      </w:r>
      <w:ins w:id="1705" w:author="Dennis Hohmann" w:date="2012-04-14T23:36:00Z">
        <w:r w:rsidR="006C1F0D">
          <w:t xml:space="preserve">: </w:t>
        </w:r>
      </w:ins>
      <w:del w:id="1706" w:author="Dennis Hohmann" w:date="2012-04-14T23:36:00Z">
        <w:r w:rsidR="00B232C3" w:rsidDel="006C1F0D">
          <w:delText xml:space="preserve"> </w:delText>
        </w:r>
      </w:del>
      <w:r w:rsidR="00B232C3" w:rsidRPr="00B232C3">
        <w:rPr>
          <w:b/>
        </w:rPr>
        <w:t>N00011</w:t>
      </w:r>
      <w:r w:rsidR="00B232C3">
        <w:t xml:space="preserve">. </w:t>
      </w:r>
      <w:r w:rsidR="00DC2BE5">
        <w:t>Als Trennzeichen der einzelnen Worte dient ein Leerze</w:t>
      </w:r>
      <w:r w:rsidR="00DC2BE5">
        <w:t>i</w:t>
      </w:r>
      <w:r w:rsidR="00DC2BE5">
        <w:t>chen (Hex 0x20), die Trennung der Sätze erfolgt mit einem Zeilenvorschub (Hex 0x0A).</w:t>
      </w:r>
      <w:r w:rsidR="009016A2">
        <w:t xml:space="preserve"> </w:t>
      </w:r>
      <w:r w:rsidR="00B232C3">
        <w:t>Ein Wort kann in 3 Datengruppen ei</w:t>
      </w:r>
      <w:r w:rsidR="00B232C3">
        <w:t>n</w:t>
      </w:r>
      <w:r w:rsidR="00B232C3">
        <w:t>geteilt werden:</w:t>
      </w:r>
    </w:p>
    <w:p w14:paraId="184B2ACB" w14:textId="77777777" w:rsidR="00926E16" w:rsidRDefault="00926E16">
      <w:pPr>
        <w:pStyle w:val="Textkrper"/>
      </w:pPr>
    </w:p>
    <w:p w14:paraId="1AAE4A73" w14:textId="77777777" w:rsidR="009016A2" w:rsidRDefault="00B232C3">
      <w:pPr>
        <w:pStyle w:val="Textkrper"/>
        <w:numPr>
          <w:ilvl w:val="0"/>
          <w:numId w:val="18"/>
        </w:numPr>
        <w:pPrChange w:id="1707" w:author="Dennis Hohmann" w:date="2012-04-15T00:39:00Z">
          <w:pPr>
            <w:pStyle w:val="Textkrper"/>
          </w:pPr>
        </w:pPrChange>
      </w:pPr>
      <w:r w:rsidRPr="009016A2">
        <w:t>Programmdaten</w:t>
      </w:r>
    </w:p>
    <w:p w14:paraId="4BC50EC3" w14:textId="1D46C628" w:rsidR="009016A2" w:rsidRDefault="00B232C3">
      <w:pPr>
        <w:pStyle w:val="Textkrper"/>
        <w:numPr>
          <w:ilvl w:val="0"/>
          <w:numId w:val="18"/>
        </w:numPr>
      </w:pPr>
      <w:r w:rsidRPr="009016A2">
        <w:t>Geometriedaten</w:t>
      </w:r>
    </w:p>
    <w:p w14:paraId="3686D86D" w14:textId="210A2554" w:rsidR="00B232C3" w:rsidRDefault="009016A2">
      <w:pPr>
        <w:pStyle w:val="Textkrper"/>
        <w:numPr>
          <w:ilvl w:val="0"/>
          <w:numId w:val="18"/>
        </w:numPr>
      </w:pPr>
      <w:r>
        <w:t>T</w:t>
      </w:r>
      <w:r w:rsidR="00B232C3" w:rsidRPr="009016A2">
        <w:t>echnologiedaten</w:t>
      </w:r>
    </w:p>
    <w:p w14:paraId="16B55F20" w14:textId="77777777" w:rsidR="00926E16" w:rsidRPr="009016A2" w:rsidRDefault="00926E16">
      <w:pPr>
        <w:pStyle w:val="Textkrper"/>
        <w:pPrChange w:id="1708" w:author="Dennis Hohmann" w:date="2012-04-15T00:39:00Z">
          <w:pPr>
            <w:pStyle w:val="Textkrper"/>
            <w:numPr>
              <w:numId w:val="18"/>
            </w:numPr>
            <w:ind w:left="720" w:hanging="360"/>
          </w:pPr>
        </w:pPrChange>
      </w:pPr>
    </w:p>
    <w:p w14:paraId="6E29ADBB" w14:textId="57DAE591" w:rsidR="00B232C3" w:rsidRPr="00E6576B" w:rsidRDefault="00B232C3">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p>
    <w:p w14:paraId="24032548" w14:textId="661DCD64" w:rsidR="00DC2BE5" w:rsidRDefault="00E6576B">
      <w:pPr>
        <w:pStyle w:val="Textkrper"/>
      </w:pPr>
      <w:r>
        <w:t xml:space="preserve">Dies bildet das </w:t>
      </w:r>
      <w:r w:rsidR="00DC2BE5">
        <w:t>letzte Wort eines Programms</w:t>
      </w:r>
      <w:r w:rsidR="00DC2BE5">
        <w:rPr>
          <w:b/>
        </w:rPr>
        <w:t xml:space="preserve">. </w:t>
      </w:r>
      <w:r w:rsidR="00DC2BE5">
        <w:t>Hier</w:t>
      </w:r>
      <w:r w:rsidR="001D4838">
        <w:t>aus ergibt sich das minimalste G-</w:t>
      </w:r>
      <w:r w:rsidR="00DC2BE5">
        <w:t>Code-Programm, bestehend aus einem Satz mit 2 Worten:</w:t>
      </w:r>
    </w:p>
    <w:p w14:paraId="470F1D00" w14:textId="77777777" w:rsidR="00926E16" w:rsidRDefault="00926E16">
      <w:pPr>
        <w:pStyle w:val="Textkrper"/>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pPr>
        <w:pStyle w:val="Textkrper"/>
      </w:pPr>
    </w:p>
    <w:p w14:paraId="28D80D07" w14:textId="77777777" w:rsidR="004C499F" w:rsidRDefault="00DC2BE5">
      <w:pPr>
        <w:pStyle w:val="Textkrper"/>
        <w:rPr>
          <w:ins w:id="1709" w:author="Dennis Hohmann" w:date="2012-04-14T23:59:00Z"/>
        </w:rPr>
      </w:pPr>
      <w:r>
        <w:t xml:space="preserve">Dieses Programm hat </w:t>
      </w:r>
      <w:r w:rsidR="0050587C">
        <w:t xml:space="preserve">demnach </w:t>
      </w:r>
      <w:r>
        <w:t xml:space="preserve">keine </w:t>
      </w:r>
      <w:r w:rsidR="00381EEB">
        <w:t>Aufgabe</w:t>
      </w:r>
      <w:ins w:id="1710" w:author="Dennis Hohmann" w:date="2012-04-14T23:37:00Z">
        <w:r w:rsidR="006C1F0D">
          <w:t xml:space="preserve"> und beendet sich sofort</w:t>
        </w:r>
      </w:ins>
      <w:r>
        <w:t>.</w:t>
      </w:r>
      <w:r w:rsidR="00381EEB">
        <w:t xml:space="preserve"> Geometriefunkti</w:t>
      </w:r>
      <w:r w:rsidR="00381EEB">
        <w:t>o</w:t>
      </w:r>
      <w:r w:rsidR="00381EEB">
        <w:t xml:space="preserve">nen werden, mit einigen Ausnahmen, </w:t>
      </w:r>
      <w:del w:id="1711" w:author="Dennis Hohmann" w:date="2012-04-14T23:39:00Z">
        <w:r w:rsidR="00381EEB" w:rsidDel="00546407">
          <w:delText xml:space="preserve">begleitet </w:delText>
        </w:r>
      </w:del>
      <w:r w:rsidR="00381EEB">
        <w:t>von einem oder mehreren weiteren Worten</w:t>
      </w:r>
      <w:ins w:id="1712" w:author="Dennis Hohmann" w:date="2012-04-14T23:39:00Z">
        <w:r w:rsidR="00546407">
          <w:t xml:space="preserve"> begleitet</w:t>
        </w:r>
      </w:ins>
      <w:r w:rsidR="00381EEB">
        <w:t xml:space="preserve">. Die Funktion </w:t>
      </w:r>
      <w:r w:rsidR="00381EEB" w:rsidRPr="00381EEB">
        <w:rPr>
          <w:b/>
        </w:rPr>
        <w:t>G0</w:t>
      </w:r>
      <w:r w:rsidR="0050587C">
        <w:rPr>
          <w:b/>
        </w:rPr>
        <w:t>0</w:t>
      </w:r>
      <w:r w:rsidR="00381EEB">
        <w:t xml:space="preserve"> </w:t>
      </w:r>
      <w:ins w:id="1713" w:author="Dennis Hohmann" w:date="2012-04-14T23:38:00Z">
        <w:r w:rsidR="00546407">
          <w:t xml:space="preserve">(schneller Vorlauf) </w:t>
        </w:r>
      </w:ins>
      <w:r w:rsidR="0050587C">
        <w:t xml:space="preserve">als Beispiel </w:t>
      </w:r>
      <w:r w:rsidR="00381EEB">
        <w:t xml:space="preserve">wird immer begleitet von Koordinaten. Zusätzlich können zu Geometriefunktionen noch weitere Worte, wie </w:t>
      </w:r>
      <w:proofErr w:type="spellStart"/>
      <w:r w:rsidR="00381EEB" w:rsidRPr="00381EEB">
        <w:rPr>
          <w:b/>
        </w:rPr>
        <w:t>Fxxxx</w:t>
      </w:r>
      <w:r w:rsidR="00381EEB">
        <w:rPr>
          <w:b/>
        </w:rPr>
        <w:t>x</w:t>
      </w:r>
      <w:proofErr w:type="spellEnd"/>
      <w:r w:rsidR="00381EEB">
        <w:t xml:space="preserve"> angehängt </w:t>
      </w:r>
    </w:p>
    <w:p w14:paraId="459E433D" w14:textId="77777777" w:rsidR="004C499F" w:rsidRDefault="004C499F">
      <w:pPr>
        <w:pStyle w:val="Textkrper"/>
        <w:rPr>
          <w:ins w:id="1714" w:author="Dennis Hohmann" w:date="2012-04-14T23:59:00Z"/>
        </w:rPr>
      </w:pPr>
    </w:p>
    <w:p w14:paraId="638659F1" w14:textId="77777777" w:rsidR="004C499F" w:rsidRDefault="004C499F">
      <w:pPr>
        <w:pStyle w:val="Textkrper"/>
        <w:rPr>
          <w:ins w:id="1715" w:author="Dennis Hohmann" w:date="2012-04-14T23:59:00Z"/>
        </w:rPr>
      </w:pPr>
    </w:p>
    <w:p w14:paraId="351C360D" w14:textId="03789FFC" w:rsidR="00940155" w:rsidRDefault="00381EEB">
      <w:pPr>
        <w:pStyle w:val="Textkrper"/>
      </w:pPr>
      <w:r>
        <w:t>werden. Dieses Wort gibt die Feed-Rat</w:t>
      </w:r>
      <w:r w:rsidR="0050587C">
        <w:t xml:space="preserve">e, also die </w:t>
      </w:r>
      <w:ins w:id="1716" w:author="Dennis Hohmann" w:date="2012-04-14T23:40:00Z">
        <w:r w:rsidR="00546407">
          <w:t>Bewegungsg</w:t>
        </w:r>
      </w:ins>
      <w:del w:id="1717" w:author="Dennis Hohmann" w:date="2012-04-14T23:40:00Z">
        <w:r w:rsidR="0050587C" w:rsidDel="00546407">
          <w:delText>G</w:delText>
        </w:r>
      </w:del>
      <w:r w:rsidR="0050587C">
        <w:t>eschwindigkeit des aktue</w:t>
      </w:r>
      <w:r w:rsidR="0050587C">
        <w:t>l</w:t>
      </w:r>
      <w:r w:rsidR="0050587C">
        <w:t xml:space="preserve">len Satzes </w:t>
      </w:r>
      <w:r>
        <w:t>an.</w:t>
      </w:r>
    </w:p>
    <w:p w14:paraId="6D4EE409" w14:textId="77777777" w:rsidR="00926E16" w:rsidRPr="00381EEB" w:rsidRDefault="00926E16">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pPr>
        <w:pStyle w:val="Textkrper"/>
      </w:pPr>
    </w:p>
    <w:p w14:paraId="42EFADE3" w14:textId="0A4F8506" w:rsidR="005F29E6" w:rsidDel="004C499F" w:rsidRDefault="00381EEB">
      <w:pPr>
        <w:pStyle w:val="Textkrper"/>
        <w:rPr>
          <w:del w:id="1718" w:author="Dennis Hohmann" w:date="2012-04-14T23:55:00Z"/>
        </w:rPr>
      </w:pPr>
      <w:r w:rsidRPr="00463336">
        <w:rPr>
          <w:b/>
        </w:rPr>
        <w:t>G01</w:t>
      </w:r>
      <w:r>
        <w:t xml:space="preserve"> gibt an</w:t>
      </w:r>
      <w:ins w:id="1719" w:author="Dennis Hohmann" w:date="2012-04-14T23:45:00Z">
        <w:r w:rsidR="003D512B">
          <w:t>,</w:t>
        </w:r>
      </w:ins>
      <w:r>
        <w:t xml:space="preserve"> das</w:t>
      </w:r>
      <w:ins w:id="1720" w:author="Dennis Hohmann" w:date="2012-04-14T23:45:00Z">
        <w:r w:rsidR="003D512B">
          <w:t>s</w:t>
        </w:r>
      </w:ins>
      <w:r>
        <w:t xml:space="preserve"> es sich bei diesem Satz um</w:t>
      </w:r>
      <w:r w:rsidR="00463336">
        <w:t xml:space="preserve"> eine </w:t>
      </w:r>
      <w:ins w:id="1721" w:author="Dennis Hohmann" w:date="2012-04-14T23:44:00Z">
        <w:r w:rsidR="003D512B">
          <w:t>geradlinige</w:t>
        </w:r>
      </w:ins>
      <w:del w:id="1722" w:author="Dennis Hohmann" w:date="2012-04-14T23:44:00Z">
        <w:r w:rsidR="00463336" w:rsidDel="003D512B">
          <w:delText>Interpolationsbewegung (</w:delText>
        </w:r>
      </w:del>
      <w:del w:id="1723" w:author="Dennis Hohmann" w:date="2012-04-14T23:41:00Z">
        <w:r w:rsidR="00463336" w:rsidDel="000444C5">
          <w:delText xml:space="preserve"> </w:delText>
        </w:r>
      </w:del>
      <w:del w:id="1724" w:author="Dennis Hohmann" w:date="2012-04-14T23:44:00Z">
        <w:r w:rsidR="00463336" w:rsidDel="003D512B">
          <w:delText>d</w:delText>
        </w:r>
        <w:r w:rsidDel="003D512B">
          <w:delText>iagonale</w:delText>
        </w:r>
      </w:del>
      <w:r w:rsidR="00463336">
        <w:t xml:space="preserve"> Bewegung</w:t>
      </w:r>
      <w:del w:id="1725" w:author="Dennis Hohmann" w:date="2012-04-14T23:41:00Z">
        <w:r w:rsidDel="000444C5">
          <w:delText xml:space="preserve"> </w:delText>
        </w:r>
      </w:del>
      <w:ins w:id="1726" w:author="Dennis Hohmann" w:date="2012-04-14T23:45:00Z">
        <w:r w:rsidR="003D512B">
          <w:t xml:space="preserve"> </w:t>
        </w:r>
      </w:ins>
      <w:del w:id="1727" w:author="Dennis Hohmann" w:date="2012-04-14T23:44:00Z">
        <w:r w:rsidDel="003D512B">
          <w:delText>)</w:delText>
        </w:r>
        <w:r w:rsidR="00463336" w:rsidDel="003D512B">
          <w:delText xml:space="preserve"> </w:delText>
        </w:r>
      </w:del>
      <w:r w:rsidR="00463336">
        <w:t>hand</w:t>
      </w:r>
      <w:r w:rsidR="00EC054E">
        <w:t>elt. Die</w:t>
      </w:r>
      <w:r w:rsidR="00463336">
        <w:t xml:space="preserve"> begleitenden</w:t>
      </w:r>
      <w:r w:rsidR="00EC054E">
        <w:t xml:space="preserve"> Zielkoordinaten sind </w:t>
      </w:r>
      <w:ins w:id="1728" w:author="Dennis Hohmann" w:date="2012-04-14T23:45:00Z">
        <w:r w:rsidR="003D512B">
          <w:t>X:</w:t>
        </w:r>
      </w:ins>
      <w:r w:rsidR="00EC054E">
        <w:t>12.250</w:t>
      </w:r>
      <w:del w:id="1729" w:author="Dennis Hohmann" w:date="2012-04-14T23:45:00Z">
        <w:r w:rsidR="00EC054E" w:rsidDel="003D512B">
          <w:delText xml:space="preserve"> für X</w:delText>
        </w:r>
      </w:del>
      <w:r w:rsidR="00EC054E">
        <w:t>,</w:t>
      </w:r>
      <w:ins w:id="1730" w:author="Dennis Hohmann" w:date="2012-04-14T23:45:00Z">
        <w:r w:rsidR="003D512B">
          <w:t xml:space="preserve"> Y:</w:t>
        </w:r>
      </w:ins>
      <w:del w:id="1731" w:author="Dennis Hohmann" w:date="2012-04-14T23:45:00Z">
        <w:r w:rsidR="00EC054E" w:rsidDel="003D512B">
          <w:delText xml:space="preserve"> </w:delText>
        </w:r>
      </w:del>
      <w:r w:rsidR="00EC054E">
        <w:t>-5</w:t>
      </w:r>
      <w:ins w:id="1732" w:author="Dennis Hohmann" w:date="2012-04-14T23:46:00Z">
        <w:r w:rsidR="003D512B">
          <w:t>.</w:t>
        </w:r>
      </w:ins>
      <w:del w:id="1733" w:author="Dennis Hohmann" w:date="2012-04-14T23:46:00Z">
        <w:r w:rsidR="00EC054E" w:rsidDel="003D512B">
          <w:delText>,</w:delText>
        </w:r>
      </w:del>
      <w:r w:rsidR="00EC054E">
        <w:t>750</w:t>
      </w:r>
      <w:del w:id="1734" w:author="Dennis Hohmann" w:date="2012-04-14T23:45:00Z">
        <w:r w:rsidR="00EC054E" w:rsidDel="003D512B">
          <w:delText xml:space="preserve"> für Y</w:delText>
        </w:r>
      </w:del>
      <w:r w:rsidR="00EC054E">
        <w:t xml:space="preserve">. Als Geschwindigkeit sind </w:t>
      </w:r>
      <w:ins w:id="1735" w:author="Dennis Hohmann" w:date="2012-04-14T23:46:00Z">
        <w:r w:rsidR="003D512B">
          <w:t>F:</w:t>
        </w:r>
      </w:ins>
      <w:r w:rsidR="00EC054E">
        <w:t xml:space="preserve">120.0 angegeben. Die Einheiten dieser Angaben werden zu Beginn des Programms über die Programmdaten </w:t>
      </w:r>
      <w:r w:rsidR="00EC054E" w:rsidRPr="00EC054E">
        <w:rPr>
          <w:b/>
        </w:rPr>
        <w:t>G20</w:t>
      </w:r>
      <w:r w:rsidR="00EC054E">
        <w:t xml:space="preserve"> für </w:t>
      </w:r>
      <w:proofErr w:type="spellStart"/>
      <w:r w:rsidR="00EC054E">
        <w:t>inch</w:t>
      </w:r>
      <w:proofErr w:type="spellEnd"/>
      <w:r w:rsidR="00EC054E">
        <w:t xml:space="preserve">, bzw. </w:t>
      </w:r>
      <w:r w:rsidR="00EC054E" w:rsidRPr="00EC054E">
        <w:rPr>
          <w:b/>
        </w:rPr>
        <w:t>G21</w:t>
      </w:r>
      <w:r w:rsidR="00EC054E">
        <w:t xml:space="preserve"> für mm festgelegt.</w:t>
      </w:r>
    </w:p>
    <w:p w14:paraId="08ECCBB0" w14:textId="27AEF586" w:rsidR="006E76B7" w:rsidDel="004C499F" w:rsidRDefault="006E76B7">
      <w:pPr>
        <w:pStyle w:val="Textkrper"/>
        <w:rPr>
          <w:del w:id="1736" w:author="Dennis Hohmann" w:date="2012-04-14T23:55:00Z"/>
        </w:rPr>
      </w:pPr>
    </w:p>
    <w:p w14:paraId="72A2CCEC" w14:textId="662235FA" w:rsidR="004C499F" w:rsidRDefault="00EC054E">
      <w:pPr>
        <w:pStyle w:val="Textkrper"/>
        <w:rPr>
          <w:ins w:id="1737" w:author="Dennis Hohmann" w:date="2012-04-14T23:55:00Z"/>
        </w:rPr>
      </w:pPr>
      <w:del w:id="1738" w:author="Dennis Hohmann" w:date="2012-04-14T23:55:00Z">
        <w:r w:rsidDel="004C499F">
          <w:delText>Ebenso wie die Eigenschaft de</w:delText>
        </w:r>
        <w:r w:rsidR="00230237" w:rsidDel="004C499F">
          <w:delText>r Koordinaten.</w:delText>
        </w:r>
      </w:del>
    </w:p>
    <w:p w14:paraId="10AB362E" w14:textId="77777777" w:rsidR="004C499F" w:rsidRDefault="004C499F">
      <w:pPr>
        <w:pStyle w:val="Textkrper"/>
        <w:rPr>
          <w:ins w:id="1739" w:author="Dennis Hohmann" w:date="2012-04-14T23:55:00Z"/>
        </w:rPr>
      </w:pPr>
    </w:p>
    <w:p w14:paraId="1600155A" w14:textId="0CA49F73" w:rsidR="005F29E6" w:rsidRDefault="00230237">
      <w:pPr>
        <w:pStyle w:val="Textkrper"/>
      </w:pPr>
      <w:del w:id="1740" w:author="Dennis Hohmann" w:date="2012-04-14T23:55:00Z">
        <w:r w:rsidDel="004C499F">
          <w:delText xml:space="preserve"> </w:delText>
        </w:r>
      </w:del>
      <w:r w:rsidR="00EC054E">
        <w:t>Handelt es sich um absolute Koordinaten wird dies zu Beginn mit de</w:t>
      </w:r>
      <w:ins w:id="1741" w:author="Dennis Hohmann" w:date="2012-04-14T23:56:00Z">
        <w:r w:rsidR="004C499F">
          <w:t>m</w:t>
        </w:r>
      </w:ins>
      <w:del w:id="1742" w:author="Dennis Hohmann" w:date="2012-04-14T23:56:00Z">
        <w:r w:rsidR="00EC054E" w:rsidDel="004C499F">
          <w:delText>n</w:delText>
        </w:r>
      </w:del>
      <w:r w:rsidR="00EC054E">
        <w:t xml:space="preserve"> Wort </w:t>
      </w:r>
      <w:r w:rsidR="00EC054E" w:rsidRPr="004C499F">
        <w:rPr>
          <w:b/>
          <w:rPrChange w:id="1743" w:author="Dennis Hohmann" w:date="2012-04-14T23:55:00Z">
            <w:rPr/>
          </w:rPrChange>
        </w:rPr>
        <w:t>G90</w:t>
      </w:r>
      <w:del w:id="1744" w:author="Dennis Hohmann" w:date="2012-04-14T23:56:00Z">
        <w:r w:rsidR="00EC054E" w:rsidDel="004C499F">
          <w:delText xml:space="preserve">, </w:delText>
        </w:r>
      </w:del>
      <w:ins w:id="1745" w:author="Dennis Hohmann" w:date="2012-04-14T23:56:00Z">
        <w:r w:rsidR="004C499F">
          <w:t xml:space="preserve"> definiert. </w:t>
        </w:r>
      </w:ins>
      <w:del w:id="1746" w:author="Dennis Hohmann" w:date="2012-04-14T23:56:00Z">
        <w:r w:rsidR="00EC054E" w:rsidDel="004C499F">
          <w:delText>bzw.</w:delText>
        </w:r>
      </w:del>
      <w:ins w:id="1747" w:author="Dennis Hohmann" w:date="2012-04-14T23:56:00Z">
        <w:r w:rsidR="004C499F">
          <w:t>Für</w:t>
        </w:r>
      </w:ins>
      <w:r w:rsidR="00EC054E">
        <w:t xml:space="preserve"> </w:t>
      </w:r>
      <w:ins w:id="1748" w:author="Dennis Hohmann" w:date="2012-04-14T23:56:00Z">
        <w:r w:rsidR="004C499F">
          <w:t xml:space="preserve">relative Koordinaten </w:t>
        </w:r>
      </w:ins>
      <w:r w:rsidR="00EC054E">
        <w:t xml:space="preserve">mit </w:t>
      </w:r>
      <w:r w:rsidR="00EC054E" w:rsidRPr="004C499F">
        <w:rPr>
          <w:b/>
          <w:rPrChange w:id="1749" w:author="Dennis Hohmann" w:date="2012-04-14T23:55:00Z">
            <w:rPr/>
          </w:rPrChange>
        </w:rPr>
        <w:t>G91</w:t>
      </w:r>
      <w:ins w:id="1750" w:author="Dennis Hohmann" w:date="2012-04-14T23:57:00Z">
        <w:r w:rsidR="004C499F">
          <w:t xml:space="preserve">. </w:t>
        </w:r>
      </w:ins>
      <w:del w:id="1751" w:author="Dennis Hohmann" w:date="2012-04-14T23:57:00Z">
        <w:r w:rsidR="00EC054E" w:rsidDel="004C499F">
          <w:delText xml:space="preserve"> für relative Koordinaten definiert. </w:delText>
        </w:r>
      </w:del>
      <w:r w:rsidR="00EC054E">
        <w:t xml:space="preserve">Beide richten </w:t>
      </w:r>
      <w:r w:rsidR="00CA6972">
        <w:t xml:space="preserve">sich </w:t>
      </w:r>
      <w:r w:rsidR="002E039A">
        <w:t>nach dem k</w:t>
      </w:r>
      <w:r w:rsidR="00EC054E">
        <w:t>artesischen Koordinate</w:t>
      </w:r>
      <w:r w:rsidR="00EC054E">
        <w:t>n</w:t>
      </w:r>
      <w:r w:rsidR="00EC054E">
        <w:t>system</w:t>
      </w:r>
      <w:r w:rsidR="0077167F">
        <w:rPr>
          <w:rStyle w:val="Funotenzeichen"/>
        </w:rPr>
        <w:footnoteReference w:id="20"/>
      </w:r>
      <w:r w:rsidR="00067199">
        <w:t>.</w:t>
      </w:r>
    </w:p>
    <w:p w14:paraId="5B6FE6CE" w14:textId="77777777" w:rsidR="005F29E6" w:rsidRDefault="005F29E6">
      <w:pPr>
        <w:pStyle w:val="Textkrper"/>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8">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4D6DF6ED" w:rsidR="005E464E" w:rsidRDefault="006E76B7" w:rsidP="006E76B7">
      <w:pPr>
        <w:pStyle w:val="Beschriftung"/>
        <w:jc w:val="center"/>
      </w:pPr>
      <w:bookmarkStart w:id="1752" w:name="_Toc196133885"/>
      <w:r>
        <w:t xml:space="preserve">Abbildung </w:t>
      </w:r>
      <w:ins w:id="1753" w:author="Dennis Hohmann" w:date="2012-04-15T03:12:00Z">
        <w:r w:rsidR="003C14D1">
          <w:fldChar w:fldCharType="begin"/>
        </w:r>
        <w:r w:rsidR="003C14D1">
          <w:instrText xml:space="preserve"> STYLEREF 2 \s </w:instrText>
        </w:r>
      </w:ins>
      <w:r w:rsidR="003C14D1">
        <w:fldChar w:fldCharType="separate"/>
      </w:r>
      <w:r w:rsidR="003C14D1">
        <w:rPr>
          <w:noProof/>
        </w:rPr>
        <w:t>4.2</w:t>
      </w:r>
      <w:ins w:id="1754"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755" w:author="Dennis Hohmann" w:date="2012-04-15T03:12:00Z">
        <w:r w:rsidR="003C14D1">
          <w:rPr>
            <w:noProof/>
          </w:rPr>
          <w:t>8</w:t>
        </w:r>
        <w:r w:rsidR="003C14D1">
          <w:fldChar w:fldCharType="end"/>
        </w:r>
      </w:ins>
      <w:del w:id="175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8</w:delText>
        </w:r>
        <w:r w:rsidR="002F6ABA" w:rsidDel="00FB78A1">
          <w:fldChar w:fldCharType="end"/>
        </w:r>
      </w:del>
      <w:r>
        <w:t>: Kartesisches Koordinatensystem</w:t>
      </w:r>
      <w:bookmarkEnd w:id="1752"/>
    </w:p>
    <w:p w14:paraId="34356A23" w14:textId="77777777" w:rsidR="004C499F" w:rsidRDefault="006E76B7">
      <w:pPr>
        <w:pStyle w:val="Textkrper"/>
        <w:rPr>
          <w:ins w:id="1757" w:author="Dennis Hohmann" w:date="2012-04-14T23:59:00Z"/>
        </w:rPr>
      </w:pPr>
      <w:r>
        <w:br w:type="page"/>
      </w:r>
    </w:p>
    <w:p w14:paraId="7F108EDA" w14:textId="6DE71C0F" w:rsidR="005E464E" w:rsidRDefault="005E464E">
      <w:pPr>
        <w:pStyle w:val="Textkrper"/>
      </w:pPr>
      <w:r>
        <w:t xml:space="preserve">Kommentare werden mit </w:t>
      </w:r>
      <w:del w:id="1758" w:author="Dennis Hohmann" w:date="2012-04-14T23:59:00Z">
        <w:r w:rsidRPr="004C499F" w:rsidDel="004C499F">
          <w:rPr>
            <w:b/>
            <w:rPrChange w:id="1759" w:author="Dennis Hohmann" w:date="2012-04-14T23:59:00Z">
              <w:rPr/>
            </w:rPrChange>
          </w:rPr>
          <w:delText>„</w:delText>
        </w:r>
      </w:del>
      <w:r w:rsidRPr="004C499F">
        <w:rPr>
          <w:b/>
          <w:rPrChange w:id="1760" w:author="Dennis Hohmann" w:date="2012-04-14T23:59:00Z">
            <w:rPr/>
          </w:rPrChange>
        </w:rPr>
        <w:t>(</w:t>
      </w:r>
      <w:del w:id="1761" w:author="Dennis Hohmann" w:date="2012-04-14T23:59:00Z">
        <w:r w:rsidDel="004C499F">
          <w:delText>„</w:delText>
        </w:r>
      </w:del>
      <w:r>
        <w:t xml:space="preserve"> eingeleitet und mit </w:t>
      </w:r>
      <w:ins w:id="1762" w:author="Dennis Hohmann" w:date="2012-04-14T23:59:00Z">
        <w:r w:rsidR="004C499F" w:rsidRPr="004C499F">
          <w:rPr>
            <w:b/>
            <w:rPrChange w:id="1763" w:author="Dennis Hohmann" w:date="2012-04-14T23:59:00Z">
              <w:rPr/>
            </w:rPrChange>
          </w:rPr>
          <w:t>)</w:t>
        </w:r>
      </w:ins>
      <w:del w:id="1764" w:author="Dennis Hohmann" w:date="2012-04-14T23:59:00Z">
        <w:r w:rsidDel="004C499F">
          <w:delText>„)“</w:delText>
        </w:r>
      </w:del>
      <w:r>
        <w:t xml:space="preserve"> beendet</w:t>
      </w:r>
      <w:r w:rsidR="008701F4">
        <w:t xml:space="preserve">. Ein Programm </w:t>
      </w:r>
      <w:ins w:id="1765" w:author="Dennis Hohmann" w:date="2012-04-15T00:00:00Z">
        <w:r w:rsidR="004C499F">
          <w:t xml:space="preserve">welches </w:t>
        </w:r>
      </w:ins>
      <w:del w:id="1766" w:author="Dennis Hohmann" w:date="2012-04-15T00:00:00Z">
        <w:r w:rsidR="008701F4" w:rsidDel="004C499F">
          <w:delText xml:space="preserve">für </w:delText>
        </w:r>
      </w:del>
      <w:r w:rsidR="008701F4">
        <w:t xml:space="preserve">ein Loch bei den Koordinaten </w:t>
      </w:r>
      <w:r w:rsidR="002205FF">
        <w:t>X</w:t>
      </w:r>
      <w:ins w:id="1767" w:author="Dennis Hohmann" w:date="2012-04-15T00:00:00Z">
        <w:r w:rsidR="004C499F">
          <w:t>:</w:t>
        </w:r>
      </w:ins>
      <w:r w:rsidR="002205FF">
        <w:t>10</w:t>
      </w:r>
      <w:ins w:id="1768" w:author="Dennis Hohmann" w:date="2012-04-15T00:00:00Z">
        <w:r w:rsidR="004C499F">
          <w:t xml:space="preserve">, </w:t>
        </w:r>
      </w:ins>
      <w:del w:id="1769" w:author="Dennis Hohmann" w:date="2012-04-15T00:00:00Z">
        <w:r w:rsidR="002205FF" w:rsidDel="004C499F">
          <w:delText xml:space="preserve"> /</w:delText>
        </w:r>
      </w:del>
      <w:r w:rsidR="002205FF">
        <w:t>Y</w:t>
      </w:r>
      <w:ins w:id="1770" w:author="Dennis Hohmann" w:date="2012-04-15T00:00:00Z">
        <w:r w:rsidR="004C499F">
          <w:t>:</w:t>
        </w:r>
      </w:ins>
      <w:r w:rsidR="008701F4">
        <w:t>10 mit der Tiefe 10mm</w:t>
      </w:r>
      <w:ins w:id="1771" w:author="Dennis Hohmann" w:date="2012-04-15T00:00:00Z">
        <w:r w:rsidR="004C499F">
          <w:t xml:space="preserve"> bohrt,</w:t>
        </w:r>
      </w:ins>
      <w:r w:rsidR="008701F4">
        <w:t xml:space="preserve"> würde wie folg</w:t>
      </w:r>
      <w:ins w:id="1772" w:author="Dennis Hohmann" w:date="2012-04-15T00:00:00Z">
        <w:r w:rsidR="004C499F">
          <w:t xml:space="preserve">t </w:t>
        </w:r>
      </w:ins>
      <w:del w:id="1773" w:author="Dennis Hohmann" w:date="2012-04-15T00:00:00Z">
        <w:r w:rsidR="008701F4" w:rsidDel="004C499F">
          <w:delText xml:space="preserve"> </w:delText>
        </w:r>
      </w:del>
      <w:r w:rsidR="008701F4">
        <w:t>aussehen:</w:t>
      </w:r>
    </w:p>
    <w:p w14:paraId="61DCD647" w14:textId="77777777" w:rsidR="00135EFD" w:rsidRDefault="00135EFD">
      <w:pPr>
        <w:pStyle w:val="Textkrper"/>
      </w:pPr>
    </w:p>
    <w:p w14:paraId="2505A287" w14:textId="7C1542EE" w:rsidR="005E464E" w:rsidRPr="00135EFD" w:rsidRDefault="008701F4">
      <w:pPr>
        <w:pStyle w:val="Textkrper"/>
      </w:pPr>
      <w:r w:rsidRPr="00135EFD">
        <w:t>N0000</w:t>
      </w:r>
      <w:r w:rsidR="005E464E" w:rsidRPr="00135EFD">
        <w:t>0 G21</w:t>
      </w:r>
    </w:p>
    <w:p w14:paraId="15534341" w14:textId="1F8438CF" w:rsidR="005E464E" w:rsidRPr="00135EFD" w:rsidRDefault="008701F4">
      <w:pPr>
        <w:pStyle w:val="Textkrper"/>
      </w:pPr>
      <w:r w:rsidRPr="00135EFD">
        <w:t>N0001</w:t>
      </w:r>
      <w:r w:rsidR="005E464E" w:rsidRPr="00135EFD">
        <w:t>0 G90</w:t>
      </w:r>
    </w:p>
    <w:p w14:paraId="32A00E74" w14:textId="69F99C2D" w:rsidR="008701F4" w:rsidRPr="00135EFD" w:rsidRDefault="008701F4">
      <w:pPr>
        <w:pStyle w:val="Textkrper"/>
      </w:pPr>
      <w:r w:rsidRPr="00135EFD">
        <w:t>N00020 G00 X10 Y10</w:t>
      </w:r>
    </w:p>
    <w:p w14:paraId="552A25AB" w14:textId="2C3D2E60" w:rsidR="008701F4" w:rsidRPr="00135EFD" w:rsidRDefault="008701F4">
      <w:pPr>
        <w:pStyle w:val="Textkrper"/>
      </w:pPr>
      <w:r w:rsidRPr="00135EFD">
        <w:t>N00030 G0</w:t>
      </w:r>
      <w:ins w:id="1774" w:author="Dennis Hohmann" w:date="2012-04-15T00:01:00Z">
        <w:r w:rsidR="004C499F">
          <w:t>1</w:t>
        </w:r>
      </w:ins>
      <w:del w:id="1775" w:author="Dennis Hohmann" w:date="2012-04-15T00:01:00Z">
        <w:r w:rsidRPr="00135EFD" w:rsidDel="004C499F">
          <w:delText>0</w:delText>
        </w:r>
      </w:del>
      <w:r w:rsidRPr="00135EFD">
        <w:t xml:space="preserve"> Z-10</w:t>
      </w:r>
      <w:ins w:id="1776" w:author="Dennis Hohmann" w:date="2012-04-15T00:01:00Z">
        <w:r w:rsidR="004C499F">
          <w:t xml:space="preserve"> F128.0</w:t>
        </w:r>
      </w:ins>
    </w:p>
    <w:p w14:paraId="3FA77D14" w14:textId="7D39C4BB" w:rsidR="008701F4" w:rsidRDefault="008701F4">
      <w:pPr>
        <w:pStyle w:val="Textkrper"/>
        <w:rPr>
          <w:ins w:id="1777" w:author="Dennis Hohmann" w:date="2012-04-15T00:02:00Z"/>
        </w:rPr>
      </w:pPr>
      <w:r w:rsidRPr="00135EFD">
        <w:t>N00040 G0</w:t>
      </w:r>
      <w:ins w:id="1778" w:author="Dennis Hohmann" w:date="2012-04-15T00:01:00Z">
        <w:r w:rsidR="004C499F">
          <w:t>1</w:t>
        </w:r>
      </w:ins>
      <w:del w:id="1779" w:author="Dennis Hohmann" w:date="2012-04-15T00:01:00Z">
        <w:r w:rsidRPr="00135EFD" w:rsidDel="004C499F">
          <w:delText>0</w:delText>
        </w:r>
      </w:del>
      <w:r w:rsidRPr="00135EFD">
        <w:t xml:space="preserve"> Z10</w:t>
      </w:r>
    </w:p>
    <w:p w14:paraId="561121D5" w14:textId="6A4BD34D" w:rsidR="00627488" w:rsidRPr="00135EFD" w:rsidRDefault="00627488">
      <w:pPr>
        <w:pStyle w:val="Textkrper"/>
      </w:pPr>
      <w:ins w:id="1780" w:author="Dennis Hohmann" w:date="2012-04-15T00:02:00Z">
        <w:r>
          <w:t>N00045 G00 X0 Y0</w:t>
        </w:r>
      </w:ins>
    </w:p>
    <w:p w14:paraId="17763B37" w14:textId="03A7287F" w:rsidR="008701F4" w:rsidRPr="00135EFD" w:rsidRDefault="008701F4">
      <w:pPr>
        <w:pStyle w:val="Textkrper"/>
      </w:pPr>
      <w:r w:rsidRPr="00135EFD">
        <w:t>N00050 M02</w:t>
      </w:r>
    </w:p>
    <w:p w14:paraId="72D0EA5E" w14:textId="77777777" w:rsidR="006E76B7" w:rsidRPr="009016A2" w:rsidRDefault="006E76B7">
      <w:pPr>
        <w:pStyle w:val="Textkrper"/>
      </w:pPr>
    </w:p>
    <w:p w14:paraId="7433EAEF" w14:textId="208588C8" w:rsidR="00722856" w:rsidRDefault="008701F4">
      <w:pPr>
        <w:pStyle w:val="Textkrper"/>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w:t>
      </w:r>
      <w:ins w:id="1781" w:author="Dennis Hohmann" w:date="2012-04-15T00:03:00Z">
        <w:r w:rsidR="0099577F">
          <w:t>von dem</w:t>
        </w:r>
      </w:ins>
      <w:del w:id="1782" w:author="Dennis Hohmann" w:date="2012-04-15T00:03:00Z">
        <w:r w:rsidR="00722856" w:rsidDel="0099577F">
          <w:delText xml:space="preserve">mit </w:delText>
        </w:r>
      </w:del>
      <w:ins w:id="1783" w:author="Dennis Hohmann" w:date="2012-04-15T00:02:00Z">
        <w:r w:rsidR="00826D94">
          <w:t xml:space="preserve"> Wort </w:t>
        </w:r>
      </w:ins>
      <w:proofErr w:type="spellStart"/>
      <w:r w:rsidR="00722856" w:rsidRPr="00722856">
        <w:rPr>
          <w:b/>
        </w:rPr>
        <w:t>Txx</w:t>
      </w:r>
      <w:proofErr w:type="spellEnd"/>
      <w:ins w:id="1784" w:author="Dennis Hohmann" w:date="2012-04-15T00:03:00Z">
        <w:r w:rsidR="00826D94">
          <w:t xml:space="preserve"> </w:t>
        </w:r>
      </w:ins>
      <w:del w:id="1785" w:author="Dennis Hohmann" w:date="2012-04-15T00:03:00Z">
        <w:r w:rsidR="00722856" w:rsidDel="00826D94">
          <w:delText xml:space="preserve"> Wort </w:delText>
        </w:r>
      </w:del>
      <w:r w:rsidR="00722856">
        <w:t xml:space="preserve">begleitet wird. Das </w:t>
      </w:r>
      <w:proofErr w:type="spellStart"/>
      <w:r w:rsidR="00722856" w:rsidRPr="0099577F">
        <w:rPr>
          <w:b/>
          <w:rPrChange w:id="1786" w:author="Dennis Hohmann" w:date="2012-04-15T00:03:00Z">
            <w:rPr/>
          </w:rPrChange>
        </w:rPr>
        <w:t>Txx</w:t>
      </w:r>
      <w:proofErr w:type="spellEnd"/>
      <w:r w:rsidR="00722856">
        <w:t xml:space="preserve"> gibt die Nummer des nächsten zu verwendenden Werkzeug</w:t>
      </w:r>
      <w:ins w:id="1787" w:author="Dennis Hohmann" w:date="2012-04-15T00:03:00Z">
        <w:r w:rsidR="0099577F">
          <w:t>s</w:t>
        </w:r>
      </w:ins>
      <w:r w:rsidR="00722856">
        <w:t xml:space="preserve"> an</w:t>
      </w:r>
      <w:ins w:id="1788" w:author="Dennis Hohmann" w:date="2012-04-15T00:04:00Z">
        <w:r w:rsidR="00264051">
          <w:t>. Der Satz</w:t>
        </w:r>
      </w:ins>
      <w:del w:id="1789" w:author="Dennis Hohmann" w:date="2012-04-15T00:04:00Z">
        <w:r w:rsidR="00722856" w:rsidDel="00264051">
          <w:delText>.</w:delText>
        </w:r>
      </w:del>
      <w:r w:rsidR="00A07189">
        <w:t xml:space="preserve"> </w:t>
      </w:r>
      <w:r w:rsidR="00722856" w:rsidRPr="00722856">
        <w:rPr>
          <w:b/>
        </w:rPr>
        <w:t>M06 T02</w:t>
      </w:r>
      <w:r w:rsidR="00722856">
        <w:t xml:space="preserve"> wählt das Werkzeug 2 aus.</w:t>
      </w:r>
    </w:p>
    <w:p w14:paraId="18A65914" w14:textId="77777777" w:rsidR="006419EA" w:rsidRPr="008701F4" w:rsidRDefault="006419EA">
      <w:pPr>
        <w:pStyle w:val="Textkrper"/>
      </w:pPr>
    </w:p>
    <w:p w14:paraId="77A2FA56" w14:textId="56B27E5B" w:rsidR="008741AE" w:rsidRDefault="0091761D" w:rsidP="0091761D">
      <w:pPr>
        <w:pStyle w:val="berschrift2"/>
      </w:pPr>
      <w:bookmarkStart w:id="1790" w:name="_Toc320217331"/>
      <w:bookmarkStart w:id="1791" w:name="_Toc196133453"/>
      <w:r>
        <w:t>E</w:t>
      </w:r>
      <w:r w:rsidR="008741AE">
        <w:t xml:space="preserve">A </w:t>
      </w:r>
      <w:proofErr w:type="spellStart"/>
      <w:r w:rsidR="008741AE">
        <w:t>KitEditor</w:t>
      </w:r>
      <w:bookmarkEnd w:id="1790"/>
      <w:proofErr w:type="spellEnd"/>
      <w:r>
        <w:t>-Programm</w:t>
      </w:r>
      <w:bookmarkEnd w:id="1791"/>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631"/>
        <w:gridCol w:w="3453"/>
        <w:gridCol w:w="2193"/>
      </w:tblGrid>
      <w:tr w:rsidR="008741AE" w14:paraId="0B3576AA" w14:textId="77777777" w:rsidTr="001B7DAE">
        <w:trPr>
          <w:jc w:val="center"/>
        </w:trPr>
        <w:tc>
          <w:tcPr>
            <w:tcW w:w="3045" w:type="dxa"/>
          </w:tcPr>
          <w:p w14:paraId="13779FE3" w14:textId="77777777" w:rsidR="008741AE" w:rsidRPr="00EA729E" w:rsidRDefault="008741AE">
            <w:pPr>
              <w:pStyle w:val="Textkrper"/>
              <w:rPr>
                <w:rPrChange w:id="1792" w:author="Dennis Hohmann" w:date="2012-04-15T00:05:00Z">
                  <w:rPr>
                    <w:rFonts w:asciiTheme="majorHAnsi" w:eastAsiaTheme="majorEastAsia" w:hAnsiTheme="majorHAnsi" w:cstheme="majorBidi"/>
                    <w:b/>
                    <w:bCs w:val="0"/>
                    <w:i/>
                    <w:iCs/>
                  </w:rPr>
                </w:rPrChange>
              </w:rPr>
              <w:pPrChange w:id="1793" w:author="Dennis Hohmann" w:date="2012-04-15T00:39:00Z">
                <w:pPr>
                  <w:pStyle w:val="Textkrper"/>
                  <w:keepNext/>
                  <w:keepLines/>
                  <w:numPr>
                    <w:ilvl w:val="3"/>
                    <w:numId w:val="2"/>
                  </w:numPr>
                  <w:spacing w:before="200"/>
                  <w:outlineLvl w:val="3"/>
                </w:pPr>
              </w:pPrChange>
            </w:pPr>
            <w:r w:rsidRPr="00EA729E">
              <w:t>Programm-Dateien</w:t>
            </w:r>
          </w:p>
        </w:tc>
        <w:tc>
          <w:tcPr>
            <w:tcW w:w="3640" w:type="dxa"/>
          </w:tcPr>
          <w:p w14:paraId="6F3D8641" w14:textId="77777777" w:rsidR="008741AE" w:rsidRPr="00EA729E" w:rsidRDefault="008741AE">
            <w:pPr>
              <w:pStyle w:val="Textkrper"/>
              <w:rPr>
                <w:rPrChange w:id="1794" w:author="Dennis Hohmann" w:date="2012-04-15T00:05:00Z">
                  <w:rPr>
                    <w:rFonts w:asciiTheme="majorHAnsi" w:eastAsiaTheme="majorEastAsia" w:hAnsiTheme="majorHAnsi" w:cstheme="majorBidi"/>
                    <w:b/>
                    <w:bCs w:val="0"/>
                    <w:i/>
                    <w:iCs/>
                  </w:rPr>
                </w:rPrChange>
              </w:rPr>
              <w:pPrChange w:id="1795" w:author="Dennis Hohmann" w:date="2012-04-15T00:39:00Z">
                <w:pPr>
                  <w:pStyle w:val="Textkrper"/>
                  <w:keepNext/>
                  <w:keepLines/>
                  <w:numPr>
                    <w:ilvl w:val="3"/>
                    <w:numId w:val="2"/>
                  </w:numPr>
                  <w:spacing w:before="200"/>
                  <w:outlineLvl w:val="3"/>
                </w:pPr>
              </w:pPrChange>
            </w:pPr>
            <w:r w:rsidRPr="00EA729E">
              <w:t>Funktion</w:t>
            </w:r>
          </w:p>
        </w:tc>
        <w:tc>
          <w:tcPr>
            <w:tcW w:w="2314" w:type="dxa"/>
          </w:tcPr>
          <w:p w14:paraId="26544DB2" w14:textId="77777777" w:rsidR="008741AE" w:rsidRPr="00EA729E" w:rsidRDefault="008741AE">
            <w:pPr>
              <w:pStyle w:val="Textkrper"/>
              <w:rPr>
                <w:rPrChange w:id="1796" w:author="Dennis Hohmann" w:date="2012-04-15T00:05:00Z">
                  <w:rPr>
                    <w:rFonts w:asciiTheme="majorHAnsi" w:eastAsiaTheme="majorEastAsia" w:hAnsiTheme="majorHAnsi" w:cstheme="majorBidi"/>
                    <w:b/>
                    <w:bCs w:val="0"/>
                    <w:i/>
                    <w:iCs/>
                  </w:rPr>
                </w:rPrChange>
              </w:rPr>
              <w:pPrChange w:id="1797" w:author="Dennis Hohmann" w:date="2012-04-15T00:39:00Z">
                <w:pPr>
                  <w:pStyle w:val="Textkrper"/>
                  <w:keepNext/>
                  <w:keepLines/>
                  <w:numPr>
                    <w:ilvl w:val="3"/>
                    <w:numId w:val="2"/>
                  </w:numPr>
                  <w:spacing w:before="200"/>
                  <w:outlineLvl w:val="3"/>
                </w:pPr>
              </w:pPrChange>
            </w:pPr>
            <w:r w:rsidRPr="00EA729E">
              <w:t>Autor</w:t>
            </w:r>
          </w:p>
        </w:tc>
      </w:tr>
      <w:tr w:rsidR="008741AE" w14:paraId="07CB08A0" w14:textId="77777777" w:rsidTr="001B7DAE">
        <w:trPr>
          <w:jc w:val="center"/>
        </w:trPr>
        <w:tc>
          <w:tcPr>
            <w:tcW w:w="3045" w:type="dxa"/>
            <w:vAlign w:val="center"/>
          </w:tcPr>
          <w:p w14:paraId="1D1618CC" w14:textId="77777777" w:rsidR="008741AE" w:rsidRDefault="008741AE">
            <w:pPr>
              <w:pStyle w:val="Textkrper"/>
              <w:rPr>
                <w:rFonts w:asciiTheme="majorHAnsi" w:eastAsiaTheme="majorEastAsia" w:hAnsiTheme="majorHAnsi" w:cstheme="majorBidi"/>
                <w:b/>
                <w:bCs w:val="0"/>
                <w:i/>
                <w:iCs/>
              </w:rPr>
              <w:pPrChange w:id="1798" w:author="Dennis Hohmann" w:date="2012-04-15T00:39:00Z">
                <w:pPr>
                  <w:pStyle w:val="Textkrper"/>
                  <w:keepNext/>
                  <w:keepLines/>
                  <w:numPr>
                    <w:ilvl w:val="3"/>
                    <w:numId w:val="2"/>
                  </w:numPr>
                  <w:spacing w:before="200"/>
                  <w:outlineLvl w:val="3"/>
                </w:pPr>
              </w:pPrChange>
            </w:pPr>
            <w:r>
              <w:t>Technikerarbeit2012.kmc</w:t>
            </w:r>
          </w:p>
        </w:tc>
        <w:tc>
          <w:tcPr>
            <w:tcW w:w="3640" w:type="dxa"/>
            <w:vAlign w:val="center"/>
          </w:tcPr>
          <w:p w14:paraId="73C2170F" w14:textId="77777777" w:rsidR="008741AE" w:rsidRDefault="008741AE">
            <w:pPr>
              <w:pStyle w:val="Textkrper"/>
              <w:rPr>
                <w:rFonts w:asciiTheme="majorHAnsi" w:eastAsiaTheme="majorEastAsia" w:hAnsiTheme="majorHAnsi" w:cstheme="majorBidi"/>
                <w:b/>
                <w:bCs w:val="0"/>
                <w:i/>
                <w:iCs/>
              </w:rPr>
              <w:pPrChange w:id="1799" w:author="Dennis Hohmann" w:date="2012-04-15T00:39:00Z">
                <w:pPr>
                  <w:pStyle w:val="Textkrper"/>
                  <w:keepNext/>
                  <w:keepLines/>
                  <w:numPr>
                    <w:ilvl w:val="3"/>
                    <w:numId w:val="2"/>
                  </w:numPr>
                  <w:spacing w:before="200"/>
                  <w:outlineLvl w:val="3"/>
                </w:pPr>
              </w:pPrChange>
            </w:pPr>
            <w:r>
              <w:t>Hauptprogramm</w:t>
            </w:r>
          </w:p>
        </w:tc>
        <w:tc>
          <w:tcPr>
            <w:tcW w:w="2314" w:type="dxa"/>
            <w:vMerge w:val="restart"/>
            <w:vAlign w:val="center"/>
          </w:tcPr>
          <w:p w14:paraId="77FB8931" w14:textId="77777777" w:rsidR="008741AE" w:rsidRDefault="008741AE">
            <w:pPr>
              <w:pStyle w:val="Textkrper"/>
              <w:rPr>
                <w:rFonts w:asciiTheme="majorHAnsi" w:eastAsiaTheme="majorEastAsia" w:hAnsiTheme="majorHAnsi" w:cstheme="majorBidi"/>
                <w:b/>
                <w:bCs w:val="0"/>
                <w:i/>
                <w:iCs/>
              </w:rPr>
              <w:pPrChange w:id="1800" w:author="Dennis Hohmann" w:date="2012-04-15T00:39:00Z">
                <w:pPr>
                  <w:pStyle w:val="Textkrper"/>
                  <w:keepNext/>
                  <w:keepLines/>
                  <w:numPr>
                    <w:ilvl w:val="3"/>
                    <w:numId w:val="2"/>
                  </w:numPr>
                  <w:spacing w:before="200"/>
                  <w:outlineLvl w:val="3"/>
                </w:pPr>
              </w:pPrChange>
            </w:pPr>
            <w:r>
              <w:t>Dennis Hohmann</w:t>
            </w:r>
          </w:p>
        </w:tc>
      </w:tr>
      <w:tr w:rsidR="008741AE" w14:paraId="66D9DF59" w14:textId="77777777" w:rsidTr="001B7DAE">
        <w:trPr>
          <w:jc w:val="center"/>
        </w:trPr>
        <w:tc>
          <w:tcPr>
            <w:tcW w:w="3045" w:type="dxa"/>
            <w:vAlign w:val="center"/>
          </w:tcPr>
          <w:p w14:paraId="1316A44A" w14:textId="77777777" w:rsidR="008741AE" w:rsidRDefault="008741AE">
            <w:pPr>
              <w:pStyle w:val="Textkrper"/>
              <w:rPr>
                <w:rFonts w:asciiTheme="majorHAnsi" w:eastAsiaTheme="majorEastAsia" w:hAnsiTheme="majorHAnsi" w:cstheme="majorBidi"/>
                <w:b/>
                <w:bCs w:val="0"/>
                <w:i/>
                <w:iCs/>
              </w:rPr>
              <w:pPrChange w:id="1801" w:author="Dennis Hohmann" w:date="2012-04-15T00:39:00Z">
                <w:pPr>
                  <w:pStyle w:val="Textkrper"/>
                  <w:keepNext/>
                  <w:keepLines/>
                  <w:numPr>
                    <w:ilvl w:val="3"/>
                    <w:numId w:val="2"/>
                  </w:numPr>
                  <w:spacing w:before="200"/>
                  <w:outlineLvl w:val="3"/>
                </w:pPr>
              </w:pPrChange>
            </w:pPr>
            <w:proofErr w:type="spellStart"/>
            <w:r>
              <w:t>konstanten.kmi</w:t>
            </w:r>
            <w:proofErr w:type="spellEnd"/>
          </w:p>
        </w:tc>
        <w:tc>
          <w:tcPr>
            <w:tcW w:w="3640" w:type="dxa"/>
            <w:vAlign w:val="center"/>
          </w:tcPr>
          <w:p w14:paraId="66A96D44" w14:textId="77777777" w:rsidR="008741AE" w:rsidRDefault="008741AE">
            <w:pPr>
              <w:pStyle w:val="Textkrper"/>
              <w:rPr>
                <w:rFonts w:asciiTheme="majorHAnsi" w:eastAsiaTheme="majorEastAsia" w:hAnsiTheme="majorHAnsi" w:cstheme="majorBidi"/>
                <w:b/>
                <w:bCs w:val="0"/>
                <w:i/>
                <w:iCs/>
              </w:rPr>
              <w:pPrChange w:id="1802" w:author="Dennis Hohmann" w:date="2012-04-15T00:39:00Z">
                <w:pPr>
                  <w:pStyle w:val="Textkrper"/>
                  <w:keepNext/>
                  <w:keepLines/>
                  <w:numPr>
                    <w:ilvl w:val="3"/>
                    <w:numId w:val="2"/>
                  </w:numPr>
                  <w:spacing w:before="200"/>
                  <w:outlineLvl w:val="3"/>
                </w:pPr>
              </w:pPrChange>
            </w:pPr>
            <w:r>
              <w:t>Definieren von Konstanten</w:t>
            </w:r>
          </w:p>
        </w:tc>
        <w:tc>
          <w:tcPr>
            <w:tcW w:w="2314" w:type="dxa"/>
            <w:vMerge/>
          </w:tcPr>
          <w:p w14:paraId="0CD1C75C" w14:textId="77777777" w:rsidR="008741AE" w:rsidRDefault="008741AE">
            <w:pPr>
              <w:pStyle w:val="Textkrper"/>
            </w:pPr>
          </w:p>
        </w:tc>
      </w:tr>
      <w:tr w:rsidR="008741AE" w14:paraId="51F55DF7" w14:textId="77777777" w:rsidTr="001B7DAE">
        <w:trPr>
          <w:jc w:val="center"/>
        </w:trPr>
        <w:tc>
          <w:tcPr>
            <w:tcW w:w="3045" w:type="dxa"/>
            <w:vAlign w:val="center"/>
          </w:tcPr>
          <w:p w14:paraId="4F5A4BBF" w14:textId="77777777" w:rsidR="008741AE" w:rsidRDefault="008741AE">
            <w:pPr>
              <w:pStyle w:val="Textkrper"/>
              <w:rPr>
                <w:rFonts w:asciiTheme="majorHAnsi" w:eastAsiaTheme="majorEastAsia" w:hAnsiTheme="majorHAnsi" w:cstheme="majorBidi"/>
                <w:b/>
                <w:bCs w:val="0"/>
                <w:i/>
                <w:iCs/>
              </w:rPr>
              <w:pPrChange w:id="1803" w:author="Dennis Hohmann" w:date="2012-04-15T00:39:00Z">
                <w:pPr>
                  <w:pStyle w:val="Textkrper"/>
                  <w:keepNext/>
                  <w:keepLines/>
                  <w:numPr>
                    <w:ilvl w:val="3"/>
                    <w:numId w:val="2"/>
                  </w:numPr>
                  <w:spacing w:before="200"/>
                  <w:outlineLvl w:val="3"/>
                </w:pPr>
              </w:pPrChange>
            </w:pPr>
            <w:proofErr w:type="spellStart"/>
            <w:r>
              <w:t>fonts.kmi</w:t>
            </w:r>
            <w:proofErr w:type="spellEnd"/>
          </w:p>
        </w:tc>
        <w:tc>
          <w:tcPr>
            <w:tcW w:w="3640" w:type="dxa"/>
            <w:vAlign w:val="center"/>
          </w:tcPr>
          <w:p w14:paraId="5618C63C" w14:textId="77777777" w:rsidR="008741AE" w:rsidRDefault="008741AE">
            <w:pPr>
              <w:pStyle w:val="Textkrper"/>
              <w:rPr>
                <w:rFonts w:asciiTheme="majorHAnsi" w:eastAsiaTheme="majorEastAsia" w:hAnsiTheme="majorHAnsi" w:cstheme="majorBidi"/>
                <w:b/>
                <w:bCs w:val="0"/>
                <w:i/>
                <w:iCs/>
              </w:rPr>
              <w:pPrChange w:id="1804" w:author="Dennis Hohmann" w:date="2012-04-15T00:39:00Z">
                <w:pPr>
                  <w:pStyle w:val="Textkrper"/>
                  <w:keepNext/>
                  <w:keepLines/>
                  <w:numPr>
                    <w:ilvl w:val="3"/>
                    <w:numId w:val="2"/>
                  </w:numPr>
                  <w:spacing w:before="200"/>
                  <w:outlineLvl w:val="3"/>
                </w:pPr>
              </w:pPrChange>
            </w:pPr>
            <w:r>
              <w:t>Definieren der Schriftarten</w:t>
            </w:r>
          </w:p>
        </w:tc>
        <w:tc>
          <w:tcPr>
            <w:tcW w:w="2314" w:type="dxa"/>
            <w:vMerge/>
          </w:tcPr>
          <w:p w14:paraId="0F79E290" w14:textId="77777777" w:rsidR="008741AE" w:rsidRDefault="008741AE">
            <w:pPr>
              <w:pStyle w:val="Textkrper"/>
            </w:pPr>
          </w:p>
        </w:tc>
      </w:tr>
      <w:tr w:rsidR="008741AE" w14:paraId="003682CC" w14:textId="77777777" w:rsidTr="001B7DAE">
        <w:trPr>
          <w:jc w:val="center"/>
        </w:trPr>
        <w:tc>
          <w:tcPr>
            <w:tcW w:w="3045" w:type="dxa"/>
            <w:vAlign w:val="center"/>
          </w:tcPr>
          <w:p w14:paraId="4D22BAA6" w14:textId="77777777" w:rsidR="008741AE" w:rsidRDefault="008741AE">
            <w:pPr>
              <w:pStyle w:val="Textkrper"/>
              <w:rPr>
                <w:rFonts w:asciiTheme="majorHAnsi" w:eastAsiaTheme="majorEastAsia" w:hAnsiTheme="majorHAnsi" w:cstheme="majorBidi"/>
                <w:b/>
                <w:bCs w:val="0"/>
                <w:i/>
                <w:iCs/>
              </w:rPr>
              <w:pPrChange w:id="1805" w:author="Dennis Hohmann" w:date="2012-04-15T00:39:00Z">
                <w:pPr>
                  <w:pStyle w:val="Textkrper"/>
                  <w:keepNext/>
                  <w:keepLines/>
                  <w:numPr>
                    <w:ilvl w:val="3"/>
                    <w:numId w:val="2"/>
                  </w:numPr>
                  <w:spacing w:before="200"/>
                  <w:outlineLvl w:val="3"/>
                </w:pPr>
              </w:pPrChange>
            </w:pPr>
            <w:proofErr w:type="spellStart"/>
            <w:r>
              <w:t>bilder.kmi</w:t>
            </w:r>
            <w:proofErr w:type="spellEnd"/>
          </w:p>
        </w:tc>
        <w:tc>
          <w:tcPr>
            <w:tcW w:w="3640" w:type="dxa"/>
            <w:vAlign w:val="center"/>
          </w:tcPr>
          <w:p w14:paraId="485F5E0D" w14:textId="77777777" w:rsidR="008741AE" w:rsidRDefault="008741AE">
            <w:pPr>
              <w:pStyle w:val="Textkrper"/>
              <w:rPr>
                <w:rFonts w:asciiTheme="majorHAnsi" w:eastAsiaTheme="majorEastAsia" w:hAnsiTheme="majorHAnsi" w:cstheme="majorBidi"/>
                <w:b/>
                <w:bCs w:val="0"/>
                <w:i/>
                <w:iCs/>
              </w:rPr>
              <w:pPrChange w:id="1806" w:author="Dennis Hohmann" w:date="2012-04-15T00:39:00Z">
                <w:pPr>
                  <w:pStyle w:val="Textkrper"/>
                  <w:keepNext/>
                  <w:keepLines/>
                  <w:numPr>
                    <w:ilvl w:val="3"/>
                    <w:numId w:val="2"/>
                  </w:numPr>
                  <w:spacing w:before="200"/>
                  <w:outlineLvl w:val="3"/>
                </w:pPr>
              </w:pPrChange>
            </w:pPr>
            <w:r>
              <w:t>Definieren von Bildern</w:t>
            </w:r>
          </w:p>
        </w:tc>
        <w:tc>
          <w:tcPr>
            <w:tcW w:w="2314" w:type="dxa"/>
            <w:vMerge/>
          </w:tcPr>
          <w:p w14:paraId="0DA7FA35" w14:textId="77777777" w:rsidR="008741AE" w:rsidRDefault="008741AE">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pPr>
              <w:pStyle w:val="Textkrper"/>
              <w:rPr>
                <w:rFonts w:asciiTheme="majorHAnsi" w:eastAsiaTheme="majorEastAsia" w:hAnsiTheme="majorHAnsi" w:cstheme="majorBidi"/>
                <w:b/>
                <w:bCs w:val="0"/>
                <w:i/>
                <w:iCs/>
              </w:rPr>
              <w:pPrChange w:id="1807" w:author="Dennis Hohmann" w:date="2012-04-15T00:39:00Z">
                <w:pPr>
                  <w:pStyle w:val="Textkrper"/>
                  <w:keepNext/>
                  <w:keepLines/>
                  <w:numPr>
                    <w:ilvl w:val="3"/>
                    <w:numId w:val="2"/>
                  </w:numPr>
                  <w:spacing w:before="200"/>
                  <w:outlineLvl w:val="3"/>
                </w:pPr>
              </w:pPrChange>
            </w:pPr>
            <w:proofErr w:type="spellStart"/>
            <w:r>
              <w:t>errors.kmi</w:t>
            </w:r>
            <w:proofErr w:type="spellEnd"/>
          </w:p>
        </w:tc>
        <w:tc>
          <w:tcPr>
            <w:tcW w:w="3640" w:type="dxa"/>
            <w:vAlign w:val="center"/>
          </w:tcPr>
          <w:p w14:paraId="4D0D6D19" w14:textId="77777777" w:rsidR="008741AE" w:rsidRPr="00180C65" w:rsidRDefault="008741AE">
            <w:pPr>
              <w:pStyle w:val="Textkrper"/>
              <w:rPr>
                <w:rFonts w:asciiTheme="majorHAnsi" w:eastAsiaTheme="majorEastAsia" w:hAnsiTheme="majorHAnsi" w:cstheme="majorBidi"/>
                <w:b/>
                <w:bCs w:val="0"/>
                <w:i/>
                <w:iCs/>
              </w:rPr>
              <w:pPrChange w:id="1808" w:author="Dennis Hohmann" w:date="2012-04-15T00:39:00Z">
                <w:pPr>
                  <w:pStyle w:val="Textkrper"/>
                  <w:keepNext/>
                  <w:keepLines/>
                  <w:numPr>
                    <w:ilvl w:val="3"/>
                    <w:numId w:val="2"/>
                  </w:numPr>
                  <w:spacing w:before="200"/>
                  <w:outlineLvl w:val="3"/>
                </w:pPr>
              </w:pPrChange>
            </w:pPr>
            <w:r>
              <w:t>Definieren der Störmeldungen</w:t>
            </w:r>
            <w:r>
              <w:br/>
            </w:r>
            <w:r w:rsidRPr="00180C65">
              <w:t>und Störungshandling</w:t>
            </w:r>
          </w:p>
        </w:tc>
        <w:tc>
          <w:tcPr>
            <w:tcW w:w="2314" w:type="dxa"/>
            <w:vMerge/>
          </w:tcPr>
          <w:p w14:paraId="171F2449" w14:textId="77777777" w:rsidR="008741AE" w:rsidRPr="00180C65" w:rsidRDefault="008741AE">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pPr>
              <w:pStyle w:val="Textkrper"/>
              <w:rPr>
                <w:rFonts w:asciiTheme="majorHAnsi" w:eastAsiaTheme="majorEastAsia" w:hAnsiTheme="majorHAnsi" w:cstheme="majorBidi"/>
                <w:b/>
                <w:bCs w:val="0"/>
                <w:i/>
                <w:iCs/>
              </w:rPr>
              <w:pPrChange w:id="1809" w:author="Dennis Hohmann" w:date="2012-04-15T00:39:00Z">
                <w:pPr>
                  <w:pStyle w:val="Textkrper"/>
                  <w:keepNext/>
                  <w:keepLines/>
                  <w:numPr>
                    <w:ilvl w:val="3"/>
                    <w:numId w:val="2"/>
                  </w:numPr>
                  <w:spacing w:before="200"/>
                  <w:outlineLvl w:val="3"/>
                </w:pPr>
              </w:pPrChange>
            </w:pPr>
            <w:proofErr w:type="spellStart"/>
            <w:r>
              <w:t>function.kmi</w:t>
            </w:r>
            <w:proofErr w:type="spellEnd"/>
          </w:p>
        </w:tc>
        <w:tc>
          <w:tcPr>
            <w:tcW w:w="3640" w:type="dxa"/>
            <w:vAlign w:val="center"/>
          </w:tcPr>
          <w:p w14:paraId="060C904F" w14:textId="77777777" w:rsidR="008741AE" w:rsidRPr="00180C65" w:rsidRDefault="008741AE">
            <w:pPr>
              <w:pStyle w:val="Textkrper"/>
              <w:rPr>
                <w:rFonts w:asciiTheme="majorHAnsi" w:eastAsiaTheme="majorEastAsia" w:hAnsiTheme="majorHAnsi" w:cstheme="majorBidi"/>
                <w:b/>
                <w:bCs w:val="0"/>
                <w:i/>
                <w:iCs/>
              </w:rPr>
              <w:pPrChange w:id="1810" w:author="Dennis Hohmann" w:date="2012-04-15T00:39:00Z">
                <w:pPr>
                  <w:pStyle w:val="Textkrper"/>
                  <w:keepNext/>
                  <w:keepLines/>
                  <w:numPr>
                    <w:ilvl w:val="3"/>
                    <w:numId w:val="2"/>
                  </w:numPr>
                  <w:spacing w:before="200"/>
                  <w:outlineLvl w:val="3"/>
                </w:pPr>
              </w:pPrChange>
            </w:pPr>
            <w:r w:rsidRPr="00180C65">
              <w:t>Def</w:t>
            </w:r>
            <w:r>
              <w:t>inieren der Maschinen-</w:t>
            </w:r>
            <w:r>
              <w:br/>
            </w:r>
            <w:proofErr w:type="spellStart"/>
            <w:r>
              <w:t>funktionen</w:t>
            </w:r>
            <w:proofErr w:type="spellEnd"/>
            <w:r>
              <w:t xml:space="preserve"> </w:t>
            </w:r>
            <w:r w:rsidRPr="00180C65">
              <w:t>HAND, AUTO</w:t>
            </w:r>
          </w:p>
        </w:tc>
        <w:tc>
          <w:tcPr>
            <w:tcW w:w="2314" w:type="dxa"/>
            <w:vMerge/>
          </w:tcPr>
          <w:p w14:paraId="2B08E75D" w14:textId="77777777" w:rsidR="008741AE" w:rsidRPr="00180C65" w:rsidRDefault="008741AE">
            <w:pPr>
              <w:pStyle w:val="Textkrper"/>
            </w:pPr>
          </w:p>
        </w:tc>
      </w:tr>
    </w:tbl>
    <w:p w14:paraId="67730A75" w14:textId="5EC1B1A4" w:rsidR="00F551CB" w:rsidRDefault="008741AE" w:rsidP="0091761D">
      <w:pPr>
        <w:pStyle w:val="Beschriftung"/>
        <w:ind w:hanging="152"/>
      </w:pPr>
      <w:bookmarkStart w:id="1811" w:name="_Toc195118421"/>
      <w:bookmarkStart w:id="1812" w:name="_Toc195150490"/>
      <w:bookmarkStart w:id="1813" w:name="_Toc196133886"/>
      <w:r w:rsidRPr="00CB7D2E">
        <w:t xml:space="preserve">Abbildung </w:t>
      </w:r>
      <w:ins w:id="1814" w:author="Dennis Hohmann" w:date="2012-04-15T03:12:00Z">
        <w:r w:rsidR="003C14D1">
          <w:fldChar w:fldCharType="begin"/>
        </w:r>
        <w:r w:rsidR="003C14D1">
          <w:instrText xml:space="preserve"> STYLEREF 2 \s </w:instrText>
        </w:r>
      </w:ins>
      <w:r w:rsidR="003C14D1">
        <w:fldChar w:fldCharType="separate"/>
      </w:r>
      <w:r w:rsidR="003C14D1">
        <w:rPr>
          <w:noProof/>
        </w:rPr>
        <w:t>4.3</w:t>
      </w:r>
      <w:ins w:id="1815"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816" w:author="Dennis Hohmann" w:date="2012-04-15T03:12:00Z">
        <w:r w:rsidR="003C14D1">
          <w:rPr>
            <w:noProof/>
          </w:rPr>
          <w:t>1</w:t>
        </w:r>
        <w:r w:rsidR="003C14D1">
          <w:fldChar w:fldCharType="end"/>
        </w:r>
      </w:ins>
      <w:del w:id="181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CB7D2E">
        <w:t xml:space="preserve">: EA </w:t>
      </w:r>
      <w:proofErr w:type="spellStart"/>
      <w:r w:rsidRPr="00CB7D2E">
        <w:t>KitEditor</w:t>
      </w:r>
      <w:proofErr w:type="spellEnd"/>
      <w:r w:rsidRPr="00CB7D2E">
        <w:t xml:space="preserve"> Programmdateien</w:t>
      </w:r>
      <w:bookmarkEnd w:id="1811"/>
      <w:bookmarkEnd w:id="1812"/>
      <w:bookmarkEnd w:id="1813"/>
    </w:p>
    <w:p w14:paraId="0975B8C8" w14:textId="77777777" w:rsidR="0091761D" w:rsidRDefault="0091761D" w:rsidP="0091761D"/>
    <w:p w14:paraId="34A78FE9" w14:textId="77777777" w:rsidR="00BB669C" w:rsidRDefault="00747633">
      <w:pPr>
        <w:pStyle w:val="Textkrper"/>
        <w:rPr>
          <w:ins w:id="1818" w:author="Dennis Hohmann" w:date="2012-04-15T00:09:00Z"/>
        </w:rPr>
      </w:pPr>
      <w:r>
        <w:t xml:space="preserve">Der Umgang mit dem </w:t>
      </w:r>
      <w:proofErr w:type="spellStart"/>
      <w:r>
        <w:t>KitEditor</w:t>
      </w:r>
      <w:proofErr w:type="spellEnd"/>
      <w:ins w:id="1819" w:author="Dennis Hohmann" w:date="2012-04-15T00:06:00Z">
        <w:r w:rsidR="00BB669C">
          <w:t>, der Entwicklungssoftware des Display</w:t>
        </w:r>
      </w:ins>
      <w:ins w:id="1820" w:author="Dennis Hohmann" w:date="2012-04-15T00:09:00Z">
        <w:r w:rsidR="00BB669C">
          <w:t>s</w:t>
        </w:r>
      </w:ins>
      <w:ins w:id="1821" w:author="Dennis Hohmann" w:date="2012-04-15T00:06:00Z">
        <w:r w:rsidR="00BB669C">
          <w:t xml:space="preserve">, </w:t>
        </w:r>
      </w:ins>
      <w:del w:id="1822" w:author="Dennis Hohmann" w:date="2012-04-15T00:06:00Z">
        <w:r w:rsidDel="00BB669C">
          <w:delText xml:space="preserve"> </w:delText>
        </w:r>
      </w:del>
      <w:r>
        <w:t>ist selbsterkl</w:t>
      </w:r>
      <w:r>
        <w:t>ä</w:t>
      </w:r>
      <w:r>
        <w:t>rend</w:t>
      </w:r>
      <w:ins w:id="1823" w:author="Dennis Hohmann" w:date="2012-04-15T00:07:00Z">
        <w:r w:rsidR="00BB669C">
          <w:t>.</w:t>
        </w:r>
      </w:ins>
      <w:del w:id="1824" w:author="Dennis Hohmann" w:date="2012-04-15T00:07:00Z">
        <w:r w:rsidDel="00BB669C">
          <w:delText>,</w:delText>
        </w:r>
      </w:del>
      <w:r>
        <w:t xml:space="preserve"> </w:t>
      </w:r>
      <w:ins w:id="1825" w:author="Dennis Hohmann" w:date="2012-04-15T00:07:00Z">
        <w:r w:rsidR="00BB669C">
          <w:t>D</w:t>
        </w:r>
      </w:ins>
      <w:del w:id="1826" w:author="Dennis Hohmann" w:date="2012-04-15T00:07:00Z">
        <w:r w:rsidDel="00BB669C">
          <w:delText>d</w:delText>
        </w:r>
      </w:del>
      <w:r>
        <w:t xml:space="preserve">ie </w:t>
      </w:r>
      <w:ins w:id="1827" w:author="Dennis Hohmann" w:date="2012-04-15T00:07:00Z">
        <w:r w:rsidR="00BB669C">
          <w:t>Online-</w:t>
        </w:r>
      </w:ins>
      <w:r>
        <w:t xml:space="preserve">Hilfe ist sehr ausführlich </w:t>
      </w:r>
      <w:ins w:id="1828" w:author="Dennis Hohmann" w:date="2012-04-15T00:08:00Z">
        <w:r w:rsidR="00BB669C">
          <w:t xml:space="preserve">und enthält </w:t>
        </w:r>
      </w:ins>
      <w:del w:id="1829" w:author="Dennis Hohmann" w:date="2012-04-15T00:08:00Z">
        <w:r w:rsidDel="00BB669C">
          <w:delText xml:space="preserve">mit </w:delText>
        </w:r>
      </w:del>
      <w:r>
        <w:t>zahlreiche</w:t>
      </w:r>
      <w:ins w:id="1830" w:author="Dennis Hohmann" w:date="2012-04-15T00:08:00Z">
        <w:r w:rsidR="00BB669C">
          <w:t xml:space="preserve"> kommentierte</w:t>
        </w:r>
      </w:ins>
      <w:del w:id="1831" w:author="Dennis Hohmann" w:date="2012-04-15T00:08:00Z">
        <w:r w:rsidDel="00BB669C">
          <w:delText>n</w:delText>
        </w:r>
      </w:del>
      <w:r>
        <w:t xml:space="preserve"> Beispiele</w:t>
      </w:r>
      <w:del w:id="1832" w:author="Dennis Hohmann" w:date="2012-04-15T00:09:00Z">
        <w:r w:rsidDel="00BB669C">
          <w:delText>n</w:delText>
        </w:r>
      </w:del>
      <w:r>
        <w:t>.</w:t>
      </w:r>
    </w:p>
    <w:p w14:paraId="6435372C" w14:textId="77777777" w:rsidR="00BB669C" w:rsidRDefault="00BB669C">
      <w:pPr>
        <w:pStyle w:val="Textkrper"/>
        <w:rPr>
          <w:ins w:id="1833" w:author="Dennis Hohmann" w:date="2012-04-15T00:08:00Z"/>
        </w:rPr>
      </w:pPr>
    </w:p>
    <w:p w14:paraId="62BCDE66" w14:textId="1B28A381" w:rsidR="00747633" w:rsidRDefault="00747633">
      <w:pPr>
        <w:pStyle w:val="Textkrper"/>
      </w:pPr>
      <w:del w:id="1834" w:author="Dennis Hohmann" w:date="2012-04-15T00:08:00Z">
        <w:r w:rsidDel="00BB669C">
          <w:delText xml:space="preserve"> </w:delText>
        </w:r>
      </w:del>
      <w:r>
        <w:t>Auch das</w:t>
      </w:r>
      <w:ins w:id="1835" w:author="Dennis Hohmann" w:date="2012-04-15T00:08:00Z">
        <w:r w:rsidR="00BB669C">
          <w:t xml:space="preserve"> </w:t>
        </w:r>
      </w:ins>
      <w:del w:id="1836" w:author="Dennis Hohmann" w:date="2012-04-15T00:08:00Z">
        <w:r w:rsidDel="00BB669C">
          <w:delText xml:space="preserve"> </w:delText>
        </w:r>
      </w:del>
      <w:r>
        <w:t>Demo-Programm ist ausreichend erklärt. Der komplett</w:t>
      </w:r>
      <w:ins w:id="1837" w:author="Dennis Hohmann" w:date="2012-04-15T00:11:00Z">
        <w:r w:rsidR="007449E2">
          <w:t>e</w:t>
        </w:r>
      </w:ins>
      <w:r>
        <w:t xml:space="preserve"> zur Verfügung stehende Befehlssatz ist sowohl im Datenblatt des Display</w:t>
      </w:r>
      <w:ins w:id="1838" w:author="Dennis Hohmann" w:date="2012-04-15T00:05:00Z">
        <w:r w:rsidR="00BB669C">
          <w:t>s</w:t>
        </w:r>
      </w:ins>
      <w:r w:rsidR="00302908">
        <w:t>, als auch in den Beispiel-Programmen vorhanden.</w:t>
      </w:r>
    </w:p>
    <w:p w14:paraId="4D02E5DC" w14:textId="1B065DBC" w:rsidR="00302908" w:rsidRDefault="007449E2">
      <w:pPr>
        <w:pStyle w:val="Textkrper"/>
      </w:pPr>
      <w:ins w:id="1839" w:author="Dennis Hohmann" w:date="2012-04-15T00:12:00Z">
        <w:r>
          <w:t xml:space="preserve">Der Programmaufbau </w:t>
        </w:r>
      </w:ins>
      <w:del w:id="1840" w:author="Dennis Hohmann" w:date="2012-04-15T00:12:00Z">
        <w:r w:rsidR="00302908" w:rsidDel="007449E2">
          <w:delText xml:space="preserve">Die Struktur </w:delText>
        </w:r>
      </w:del>
      <w:r w:rsidR="00302908">
        <w:t>ist ähnlich der C-Programm-Struktur. Es gibt eine main-ähnliche Hauptdatei. Diese ist durch die Endung .</w:t>
      </w:r>
      <w:proofErr w:type="spellStart"/>
      <w:r w:rsidR="00302908">
        <w:t>kmc</w:t>
      </w:r>
      <w:proofErr w:type="spellEnd"/>
      <w:r w:rsidR="00302908">
        <w:t xml:space="preserve"> zuerkennen. Dort befindet sich ein </w:t>
      </w:r>
      <w:proofErr w:type="spellStart"/>
      <w:r w:rsidR="00302908">
        <w:t>Include</w:t>
      </w:r>
      <w:proofErr w:type="spellEnd"/>
      <w:r w:rsidR="00302908">
        <w:t>-Bereich, welche</w:t>
      </w:r>
      <w:ins w:id="1841" w:author="Dennis Hohmann" w:date="2012-04-15T00:14:00Z">
        <w:r w:rsidR="00945900">
          <w:t>r</w:t>
        </w:r>
      </w:ins>
      <w:r w:rsidR="00302908">
        <w:t xml:space="preserve"> alle benötigten Dateien deklariert. Dies</w:t>
      </w:r>
      <w:del w:id="1842" w:author="Dennis Hohmann" w:date="2012-04-15T00:14:00Z">
        <w:r w:rsidR="00302908" w:rsidDel="00945900">
          <w:delText>e</w:delText>
        </w:r>
      </w:del>
      <w:r w:rsidR="00302908">
        <w:t xml:space="preserve"> sind im aktuellen Projekt </w:t>
      </w:r>
      <w:del w:id="1843" w:author="Dennis Hohmann" w:date="2012-04-15T00:12:00Z">
        <w:r w:rsidR="00302908" w:rsidDel="007449E2">
          <w:delText xml:space="preserve">5 </w:delText>
        </w:r>
      </w:del>
      <w:ins w:id="1844" w:author="Dennis Hohmann" w:date="2012-04-15T00:12:00Z">
        <w:r>
          <w:t xml:space="preserve">fünf </w:t>
        </w:r>
      </w:ins>
      <w:r w:rsidR="00302908">
        <w:t>D</w:t>
      </w:r>
      <w:r w:rsidR="00302908">
        <w:t>a</w:t>
      </w:r>
      <w:r w:rsidR="00302908">
        <w:t>teien</w:t>
      </w:r>
      <w:ins w:id="1845" w:author="Dennis Hohmann" w:date="2012-04-15T00:13:00Z">
        <w:r w:rsidR="00945900">
          <w:t>,</w:t>
        </w:r>
      </w:ins>
      <w:r w:rsidR="00302908">
        <w:t xml:space="preserve"> </w:t>
      </w:r>
      <w:del w:id="1846" w:author="Dennis Hohmann" w:date="2012-04-15T00:14:00Z">
        <w:r w:rsidR="00302908" w:rsidDel="00945900">
          <w:delText>erke</w:delText>
        </w:r>
        <w:r w:rsidR="002B0371" w:rsidDel="00945900">
          <w:delText xml:space="preserve">nnbar </w:delText>
        </w:r>
      </w:del>
      <w:ins w:id="1847" w:author="Dennis Hohmann" w:date="2012-04-15T00:14:00Z">
        <w:r w:rsidR="00945900">
          <w:t xml:space="preserve">welche </w:t>
        </w:r>
      </w:ins>
      <w:r w:rsidR="002B0371">
        <w:t>an der Endung .</w:t>
      </w:r>
      <w:proofErr w:type="spellStart"/>
      <w:r w:rsidR="002B0371">
        <w:t>kmi</w:t>
      </w:r>
      <w:proofErr w:type="spellEnd"/>
      <w:ins w:id="1848" w:author="Dennis Hohmann" w:date="2012-04-15T00:14:00Z">
        <w:r w:rsidR="00945900">
          <w:t xml:space="preserve"> erkennbar sind</w:t>
        </w:r>
      </w:ins>
      <w:r w:rsidR="002B0371">
        <w:t>. Diese</w:t>
      </w:r>
      <w:r w:rsidR="00302908">
        <w:t xml:space="preserve"> Struktur ist nicht zwingend no</w:t>
      </w:r>
      <w:r w:rsidR="00302908">
        <w:t>t</w:t>
      </w:r>
      <w:r w:rsidR="00302908">
        <w:t xml:space="preserve">wendig, erhöht jedoch die Übersichtlichkeit um ein </w:t>
      </w:r>
      <w:ins w:id="1849" w:author="Dennis Hohmann" w:date="2012-04-15T00:13:00Z">
        <w:r>
          <w:t>V</w:t>
        </w:r>
      </w:ins>
      <w:del w:id="1850" w:author="Dennis Hohmann" w:date="2012-04-15T00:13:00Z">
        <w:r w:rsidR="00302908" w:rsidDel="007449E2">
          <w:delText>v</w:delText>
        </w:r>
      </w:del>
      <w:r w:rsidR="00302908">
        <w:t>ielfaches.</w:t>
      </w:r>
    </w:p>
    <w:p w14:paraId="6BCE6505" w14:textId="77777777" w:rsidR="00302908" w:rsidRDefault="00302908">
      <w:pPr>
        <w:pStyle w:val="Textkrper"/>
      </w:pPr>
    </w:p>
    <w:p w14:paraId="7E0A44C3" w14:textId="04131144" w:rsidR="00C93F56" w:rsidDel="00C93F56" w:rsidRDefault="00302908">
      <w:pPr>
        <w:pStyle w:val="Textkrper"/>
        <w:rPr>
          <w:del w:id="1851" w:author="Dennis Hohmann" w:date="2012-04-15T00:19:00Z"/>
        </w:rPr>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w:t>
      </w:r>
      <w:ins w:id="1852" w:author="Dennis Hohmann" w:date="2012-04-15T00:15:00Z">
        <w:r w:rsidR="00945900">
          <w:t>g</w:t>
        </w:r>
      </w:ins>
      <w:del w:id="1853" w:author="Dennis Hohmann" w:date="2012-04-15T00:15:00Z">
        <w:r w:rsidR="00E966EF" w:rsidDel="00945900">
          <w:delText>G</w:delText>
        </w:r>
      </w:del>
      <w:r w:rsidR="00E966EF">
        <w:t xml:space="preserve">rundsätzlich </w:t>
      </w:r>
      <w:ins w:id="1854" w:author="Dennis Hohmann" w:date="2012-04-15T00:14:00Z">
        <w:r w:rsidR="00945900">
          <w:t>zwei</w:t>
        </w:r>
      </w:ins>
      <w:del w:id="1855" w:author="Dennis Hohmann" w:date="2012-04-15T00:14:00Z">
        <w:r w:rsidR="00E966EF" w:rsidDel="00945900">
          <w:delText>2</w:delText>
        </w:r>
      </w:del>
      <w:r w:rsidR="00E966EF">
        <w:t xml:space="preserve"> Wege</w:t>
      </w:r>
      <w:ins w:id="1856" w:author="Dennis Hohmann" w:date="2012-04-15T00:15:00Z">
        <w:r w:rsidR="00945900">
          <w:t>,</w:t>
        </w:r>
      </w:ins>
      <w:r w:rsidR="00E966EF">
        <w:t xml:space="preserve"> </w:t>
      </w:r>
      <w:r>
        <w:t>im Display Befehle zur Ausführung zubringen</w:t>
      </w:r>
      <w:ins w:id="1857" w:author="Dennis Hohmann" w:date="2012-04-15T00:15:00Z">
        <w:r w:rsidR="00945900">
          <w:t>.</w:t>
        </w:r>
      </w:ins>
      <w:del w:id="1858" w:author="Dennis Hohmann" w:date="2012-04-15T00:15:00Z">
        <w:r w:rsidDel="00945900">
          <w:delText>.</w:delText>
        </w:r>
      </w:del>
      <w:r w:rsidR="00E966EF">
        <w:t xml:space="preserve"> Das </w:t>
      </w:r>
      <w:ins w:id="1859" w:author="Dennis Hohmann" w:date="2012-04-15T00:15:00Z">
        <w:r w:rsidR="00945900">
          <w:t>S</w:t>
        </w:r>
      </w:ins>
      <w:del w:id="1860" w:author="Dennis Hohmann" w:date="2012-04-15T00:15:00Z">
        <w:r w:rsidR="00E966EF" w:rsidDel="00945900">
          <w:delText>s</w:delText>
        </w:r>
      </w:del>
      <w:r w:rsidR="00E966EF">
        <w:t xml:space="preserve">enden </w:t>
      </w:r>
      <w:r w:rsidR="00FE6049">
        <w:t>des</w:t>
      </w:r>
      <w:r w:rsidR="00E966EF">
        <w:t xml:space="preserve"> Befehls, direkt über die Schnittstelle oder durch das Auslösen eines Makros</w:t>
      </w:r>
      <w:r w:rsidR="00FE6049">
        <w:t xml:space="preserve"> welches wiederum Befehl</w:t>
      </w:r>
      <w:r>
        <w:t>e</w:t>
      </w:r>
      <w:r w:rsidR="00FE6049">
        <w:t xml:space="preserve"> ausführen kann. Ein Makro kann wiederum auf </w:t>
      </w:r>
      <w:ins w:id="1861" w:author="Dennis Hohmann" w:date="2012-04-15T00:16:00Z">
        <w:r w:rsidR="00945900">
          <w:t>zwei</w:t>
        </w:r>
      </w:ins>
      <w:del w:id="1862" w:author="Dennis Hohmann" w:date="2012-04-15T00:16:00Z">
        <w:r w:rsidR="00FE6049" w:rsidDel="00945900">
          <w:delText>2</w:delText>
        </w:r>
      </w:del>
      <w:r w:rsidR="00E966EF">
        <w:t xml:space="preserve"> unterschiedlichen Wegen ausgelöst werden. Zeitgesteuert oder E</w:t>
      </w:r>
      <w:ins w:id="1863" w:author="Dennis Hohmann" w:date="2012-04-15T00:16:00Z">
        <w:r w:rsidR="00945900">
          <w:t>reignis</w:t>
        </w:r>
      </w:ins>
      <w:del w:id="1864" w:author="Dennis Hohmann" w:date="2012-04-15T00:16:00Z">
        <w:r w:rsidR="00E966EF" w:rsidDel="00945900">
          <w:delText>vent</w:delText>
        </w:r>
      </w:del>
      <w:r w:rsidR="00E966EF">
        <w:t xml:space="preserve">gesteuert. Die </w:t>
      </w:r>
      <w:ins w:id="1865" w:author="Dennis Hohmann" w:date="2012-04-15T00:16:00Z">
        <w:r w:rsidR="00945900">
          <w:t>z</w:t>
        </w:r>
      </w:ins>
      <w:del w:id="1866" w:author="Dennis Hohmann" w:date="2012-04-15T00:16:00Z">
        <w:r w:rsidR="00E966EF" w:rsidDel="00945900">
          <w:delText>Z</w:delText>
        </w:r>
      </w:del>
      <w:r w:rsidR="00E966EF">
        <w:t>eitgesteuerten Makos werden für eine bestim</w:t>
      </w:r>
      <w:r w:rsidR="00E966EF">
        <w:t>m</w:t>
      </w:r>
      <w:r w:rsidR="00E966EF">
        <w:t xml:space="preserve">te Zeit oder nach Ablauf einer bestimmten Zeit ausgeführt. </w:t>
      </w:r>
      <w:ins w:id="1867" w:author="Dennis Hohmann" w:date="2012-04-15T00:16:00Z">
        <w:r w:rsidR="00945900">
          <w:t>Ereignis</w:t>
        </w:r>
      </w:ins>
      <w:del w:id="1868" w:author="Dennis Hohmann" w:date="2012-04-15T00:16:00Z">
        <w:r w:rsidR="00E966EF" w:rsidDel="00945900">
          <w:delText>Event</w:delText>
        </w:r>
      </w:del>
      <w:r w:rsidR="00E966EF">
        <w:t xml:space="preserve">gesteuerte Makros können über eine Zustandsänderung an einem I/O-Pin des Displays oder über die Touch-Folie ausgelöst oder beendet werden. </w:t>
      </w:r>
      <w:r w:rsidR="001E4B95">
        <w:t xml:space="preserve">Die letzteren </w:t>
      </w:r>
      <w:del w:id="1869" w:author="Dennis Hohmann" w:date="2012-04-15T00:17:00Z">
        <w:r w:rsidR="001E4B95" w:rsidDel="004D786D">
          <w:delText>nennt man</w:delText>
        </w:r>
      </w:del>
      <w:ins w:id="1870" w:author="Dennis Hohmann" w:date="2012-04-15T00:17:00Z">
        <w:r w:rsidR="004D786D">
          <w:t>werden auch als</w:t>
        </w:r>
      </w:ins>
      <w:r w:rsidR="001E4B95">
        <w:t xml:space="preserve"> </w:t>
      </w:r>
      <w:proofErr w:type="spellStart"/>
      <w:r w:rsidR="001E4B95">
        <w:t>Touchmak</w:t>
      </w:r>
      <w:r w:rsidR="00E966EF">
        <w:t>ro</w:t>
      </w:r>
      <w:r w:rsidR="001E4B95">
        <w:t>s</w:t>
      </w:r>
      <w:proofErr w:type="spellEnd"/>
      <w:ins w:id="1871" w:author="Dennis Hohmann" w:date="2012-04-15T00:17:00Z">
        <w:r w:rsidR="004D786D">
          <w:t xml:space="preserve"> </w:t>
        </w:r>
        <w:proofErr w:type="spellStart"/>
        <w:r w:rsidR="004D786D">
          <w:t>beze</w:t>
        </w:r>
        <w:r w:rsidR="004D786D">
          <w:t>i</w:t>
        </w:r>
        <w:r w:rsidR="004D786D">
          <w:t>chent</w:t>
        </w:r>
      </w:ins>
      <w:proofErr w:type="spellEnd"/>
      <w:r w:rsidR="00E966EF">
        <w:t>. Makros</w:t>
      </w:r>
      <w:r w:rsidR="001E4B95">
        <w:t xml:space="preserve"> können beliebig verschachtelt werden, der Nachteil hierbei ist jedoch der Verlust der Übersichtlichkeit.</w:t>
      </w:r>
    </w:p>
    <w:p w14:paraId="2DB30FEF" w14:textId="6A8A01E4" w:rsidR="001E4B95" w:rsidDel="00C93F56" w:rsidRDefault="001E4B95">
      <w:pPr>
        <w:pStyle w:val="Textkrper"/>
        <w:rPr>
          <w:del w:id="1872" w:author="Dennis Hohmann" w:date="2012-04-15T00:19:00Z"/>
        </w:rPr>
      </w:pPr>
    </w:p>
    <w:p w14:paraId="78659822" w14:textId="77777777" w:rsidR="00C93F56" w:rsidRDefault="00C93F56">
      <w:pPr>
        <w:pStyle w:val="Textkrper"/>
        <w:rPr>
          <w:ins w:id="1873" w:author="Dennis Hohmann" w:date="2012-04-15T00:19:00Z"/>
        </w:rPr>
      </w:pPr>
    </w:p>
    <w:p w14:paraId="6C8A37FA" w14:textId="77777777" w:rsidR="00C93F56" w:rsidRDefault="00C93F56">
      <w:pPr>
        <w:pStyle w:val="Textkrper"/>
        <w:rPr>
          <w:ins w:id="1874" w:author="Dennis Hohmann" w:date="2012-04-15T00:19:00Z"/>
        </w:rPr>
      </w:pPr>
    </w:p>
    <w:p w14:paraId="67ECCD35" w14:textId="0C8A0F58" w:rsidR="001E4B95" w:rsidDel="00C93F56" w:rsidRDefault="001E4B95">
      <w:pPr>
        <w:pStyle w:val="Textkrper"/>
        <w:rPr>
          <w:del w:id="1875" w:author="Dennis Hohmann" w:date="2012-04-15T00:19:00Z"/>
        </w:rPr>
      </w:pPr>
      <w:r>
        <w:t xml:space="preserve">Beim </w:t>
      </w:r>
      <w:ins w:id="1876" w:author="Dennis Hohmann" w:date="2012-04-15T00:17:00Z">
        <w:r w:rsidR="004D786D">
          <w:t>Starten</w:t>
        </w:r>
      </w:ins>
      <w:del w:id="1877" w:author="Dennis Hohmann" w:date="2012-04-15T00:17:00Z">
        <w:r w:rsidDel="004D786D">
          <w:delText>booten</w:delText>
        </w:r>
      </w:del>
      <w:r>
        <w:t xml:space="preserve"> des Display</w:t>
      </w:r>
      <w:ins w:id="1878" w:author="Dennis Hohmann" w:date="2012-04-15T00:17:00Z">
        <w:r w:rsidR="004D786D">
          <w:t>s</w:t>
        </w:r>
      </w:ins>
      <w:r>
        <w:t xml:space="preserve"> wird automatisch das </w:t>
      </w:r>
      <w:proofErr w:type="spellStart"/>
      <w:r w:rsidRPr="001E4B95">
        <w:t>PowerOn</w:t>
      </w:r>
      <w:proofErr w:type="spellEnd"/>
      <w:r w:rsidRPr="001E4B95">
        <w:t>-Makro</w:t>
      </w:r>
      <w:r>
        <w:t xml:space="preserve"> geladen. Dies geschieht ebenso nach einem Reset, in Verbindung mit einem Reset-Makro.</w:t>
      </w:r>
    </w:p>
    <w:p w14:paraId="24004B63" w14:textId="77777777" w:rsidR="00C93F56" w:rsidRDefault="00C93F56">
      <w:pPr>
        <w:pStyle w:val="Textkrper"/>
        <w:rPr>
          <w:ins w:id="1879" w:author="Dennis Hohmann" w:date="2012-04-15T00:21:00Z"/>
        </w:rPr>
      </w:pPr>
    </w:p>
    <w:p w14:paraId="277B5420" w14:textId="77777777" w:rsidR="00C93F56" w:rsidRDefault="00C93F56">
      <w:pPr>
        <w:pStyle w:val="Textkrper"/>
        <w:rPr>
          <w:ins w:id="1880" w:author="Dennis Hohmann" w:date="2012-04-15T00:19:00Z"/>
        </w:rPr>
      </w:pPr>
    </w:p>
    <w:p w14:paraId="6D209A71" w14:textId="16D1D498" w:rsidR="00C93F56" w:rsidDel="00C93F56" w:rsidRDefault="00C93F56">
      <w:pPr>
        <w:pStyle w:val="Textkrper"/>
        <w:rPr>
          <w:del w:id="1881" w:author="Dennis Hohmann" w:date="2012-04-15T00:20:00Z"/>
        </w:rPr>
      </w:pPr>
    </w:p>
    <w:p w14:paraId="313EF2B4" w14:textId="77777777" w:rsidR="00FC5BB0" w:rsidRDefault="001E4B95">
      <w:pPr>
        <w:keepNext/>
        <w:spacing w:line="360" w:lineRule="auto"/>
        <w:jc w:val="center"/>
        <w:pPrChange w:id="1882" w:author="Dennis Hohmann" w:date="2012-04-15T00:20:00Z">
          <w:pPr>
            <w:keepNext/>
            <w:jc w:val="center"/>
          </w:pPr>
        </w:pPrChange>
      </w:pPr>
      <w:r>
        <w:rPr>
          <w:noProof/>
          <w:lang w:eastAsia="de-DE"/>
        </w:rPr>
        <w:drawing>
          <wp:inline distT="0" distB="0" distL="0" distR="0" wp14:anchorId="3FDF3DF4" wp14:editId="7C02BDBA">
            <wp:extent cx="1869440" cy="1881276"/>
            <wp:effectExtent l="0" t="0" r="1016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9">
                      <a:extLst>
                        <a:ext uri="{28A0092B-C50C-407E-A947-70E740481C1C}">
                          <a14:useLocalDpi xmlns:a14="http://schemas.microsoft.com/office/drawing/2010/main" val="0"/>
                        </a:ext>
                      </a:extLst>
                    </a:blip>
                    <a:stretch>
                      <a:fillRect/>
                    </a:stretch>
                  </pic:blipFill>
                  <pic:spPr>
                    <a:xfrm>
                      <a:off x="0" y="0"/>
                      <a:ext cx="1870156" cy="1881997"/>
                    </a:xfrm>
                    <a:prstGeom prst="rect">
                      <a:avLst/>
                    </a:prstGeom>
                  </pic:spPr>
                </pic:pic>
              </a:graphicData>
            </a:graphic>
          </wp:inline>
        </w:drawing>
      </w:r>
    </w:p>
    <w:p w14:paraId="467292C8" w14:textId="50FEE6EB" w:rsidR="00CF30AE" w:rsidRDefault="00FC5BB0" w:rsidP="00FC5BB0">
      <w:pPr>
        <w:pStyle w:val="Beschriftung"/>
        <w:jc w:val="center"/>
      </w:pPr>
      <w:bookmarkStart w:id="1883" w:name="_Toc196133887"/>
      <w:r>
        <w:t xml:space="preserve">Abbildung </w:t>
      </w:r>
      <w:ins w:id="1884" w:author="Dennis Hohmann" w:date="2012-04-15T03:12:00Z">
        <w:r w:rsidR="003C14D1">
          <w:fldChar w:fldCharType="begin"/>
        </w:r>
        <w:r w:rsidR="003C14D1">
          <w:instrText xml:space="preserve"> STYLEREF 2 \s </w:instrText>
        </w:r>
      </w:ins>
      <w:r w:rsidR="003C14D1">
        <w:fldChar w:fldCharType="separate"/>
      </w:r>
      <w:r w:rsidR="003C14D1">
        <w:rPr>
          <w:noProof/>
        </w:rPr>
        <w:t>4.3</w:t>
      </w:r>
      <w:ins w:id="1885"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886" w:author="Dennis Hohmann" w:date="2012-04-15T03:12:00Z">
        <w:r w:rsidR="003C14D1">
          <w:rPr>
            <w:noProof/>
          </w:rPr>
          <w:t>2</w:t>
        </w:r>
        <w:r w:rsidR="003C14D1">
          <w:fldChar w:fldCharType="end"/>
        </w:r>
      </w:ins>
      <w:del w:id="188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xml:space="preserve">: </w:t>
      </w:r>
      <w:proofErr w:type="spellStart"/>
      <w:r>
        <w:t>Stuktogramm</w:t>
      </w:r>
      <w:proofErr w:type="spellEnd"/>
      <w:r>
        <w:t xml:space="preserve"> </w:t>
      </w:r>
      <w:proofErr w:type="spellStart"/>
      <w:r>
        <w:t>PowerOn</w:t>
      </w:r>
      <w:proofErr w:type="spellEnd"/>
      <w:r>
        <w:t>-Makro</w:t>
      </w:r>
      <w:bookmarkEnd w:id="1883"/>
    </w:p>
    <w:p w14:paraId="4649A7A5" w14:textId="77777777" w:rsidR="00B35DB6" w:rsidRDefault="00B35DB6">
      <w:pPr>
        <w:pStyle w:val="Textkrper"/>
        <w:rPr>
          <w:ins w:id="1888" w:author="Dennis Hohmann" w:date="2012-04-15T02:57:00Z"/>
        </w:rPr>
        <w:pPrChange w:id="1889" w:author="Dennis Hohmann" w:date="2012-04-15T00:39:00Z">
          <w:pPr>
            <w:keepNext/>
            <w:jc w:val="center"/>
          </w:pPr>
        </w:pPrChange>
      </w:pPr>
    </w:p>
    <w:p w14:paraId="12B144B4" w14:textId="77777777" w:rsidR="00B35DB6" w:rsidRDefault="00B35DB6">
      <w:pPr>
        <w:pStyle w:val="Textkrper"/>
        <w:rPr>
          <w:ins w:id="1890" w:author="Dennis Hohmann" w:date="2012-04-15T02:57:00Z"/>
        </w:rPr>
        <w:pPrChange w:id="1891" w:author="Dennis Hohmann" w:date="2012-04-15T00:39:00Z">
          <w:pPr>
            <w:keepNext/>
            <w:jc w:val="center"/>
          </w:pPr>
        </w:pPrChange>
      </w:pPr>
    </w:p>
    <w:p w14:paraId="18A00C54" w14:textId="1491988F" w:rsidR="00FC5BB0" w:rsidRDefault="00FC5BB0">
      <w:pPr>
        <w:pStyle w:val="Textkrper"/>
        <w:pPrChange w:id="1892" w:author="Dennis Hohmann" w:date="2012-04-15T00:39:00Z">
          <w:pPr>
            <w:keepNext/>
            <w:jc w:val="center"/>
          </w:pPr>
        </w:pPrChange>
      </w:pPr>
      <w:r>
        <w:t xml:space="preserve">In diesem Schritt werden der Betriebsmodus, sowie das Verhalten bei Wertänderung eines </w:t>
      </w:r>
      <w:del w:id="1893" w:author="Dennis Hohmann" w:date="2012-04-15T00:22:00Z">
        <w:r w:rsidDel="00C93F56">
          <w:delText>BarGraph</w:delText>
        </w:r>
      </w:del>
      <w:ins w:id="1894" w:author="Dennis Hohmann" w:date="2012-04-15T00:22:00Z">
        <w:r w:rsidR="00C93F56">
          <w:t xml:space="preserve">Schiebereglers </w:t>
        </w:r>
      </w:ins>
      <w:ins w:id="1895" w:author="Dennis Hohmann" w:date="2012-04-15T00:23:00Z">
        <w:r w:rsidR="00C93F56">
          <w:t>(</w:t>
        </w:r>
      </w:ins>
      <w:proofErr w:type="spellStart"/>
      <w:ins w:id="1896" w:author="Dennis Hohmann" w:date="2012-04-15T00:22:00Z">
        <w:r w:rsidR="00C93F56">
          <w:t>BarGraph</w:t>
        </w:r>
        <w:proofErr w:type="spellEnd"/>
        <w:r w:rsidR="00C93F56">
          <w:t>)</w:t>
        </w:r>
      </w:ins>
      <w:del w:id="1897" w:author="Dennis Hohmann" w:date="2012-04-15T00:22:00Z">
        <w:r w:rsidDel="00C93F56">
          <w:delText>en</w:delText>
        </w:r>
      </w:del>
      <w:r>
        <w:t xml:space="preserve"> festgelegt. Das Start-Makro legt das weitere Verhalten des Displays sowie die Visualisierung fest.</w:t>
      </w:r>
    </w:p>
    <w:p w14:paraId="324B9C22" w14:textId="77777777" w:rsidR="006D5355" w:rsidRDefault="006D5355">
      <w:pPr>
        <w:pStyle w:val="Textkrper"/>
        <w:pPrChange w:id="1898" w:author="Dennis Hohmann" w:date="2012-04-15T00:39:00Z">
          <w:pPr>
            <w:keepNext/>
            <w:jc w:val="center"/>
          </w:pPr>
        </w:pPrChange>
      </w:pPr>
    </w:p>
    <w:p w14:paraId="02495140" w14:textId="77777777" w:rsidR="006D5355" w:rsidRDefault="006D5355">
      <w:pPr>
        <w:pStyle w:val="Textkrper"/>
        <w:pPrChange w:id="1899" w:author="Dennis Hohmann" w:date="2012-04-15T00:39:00Z">
          <w:pPr>
            <w:keepNext/>
            <w:jc w:val="center"/>
          </w:pPr>
        </w:pPrChange>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4F7AF4F4" w:rsidR="006D5355" w:rsidRDefault="006D5355" w:rsidP="006D5355">
      <w:pPr>
        <w:pStyle w:val="Beschriftung"/>
        <w:jc w:val="both"/>
      </w:pPr>
      <w:bookmarkStart w:id="1900" w:name="_Toc196133888"/>
      <w:r>
        <w:t xml:space="preserve">Abbildung </w:t>
      </w:r>
      <w:ins w:id="1901" w:author="Dennis Hohmann" w:date="2012-04-15T03:12:00Z">
        <w:r w:rsidR="003C14D1">
          <w:fldChar w:fldCharType="begin"/>
        </w:r>
        <w:r w:rsidR="003C14D1">
          <w:instrText xml:space="preserve"> STYLEREF 2 \s </w:instrText>
        </w:r>
      </w:ins>
      <w:r w:rsidR="003C14D1">
        <w:fldChar w:fldCharType="separate"/>
      </w:r>
      <w:r w:rsidR="003C14D1">
        <w:rPr>
          <w:noProof/>
        </w:rPr>
        <w:t>4.3</w:t>
      </w:r>
      <w:ins w:id="1902"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03" w:author="Dennis Hohmann" w:date="2012-04-15T03:12:00Z">
        <w:r w:rsidR="003C14D1">
          <w:rPr>
            <w:noProof/>
          </w:rPr>
          <w:t>3</w:t>
        </w:r>
        <w:r w:rsidR="003C14D1">
          <w:fldChar w:fldCharType="end"/>
        </w:r>
      </w:ins>
      <w:del w:id="190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Start des Controllers</w:t>
      </w:r>
      <w:bookmarkEnd w:id="1900"/>
    </w:p>
    <w:p w14:paraId="2CA31458" w14:textId="77777777" w:rsidR="001E4B95" w:rsidRDefault="001E4B95">
      <w:pPr>
        <w:pStyle w:val="Textkrper"/>
        <w:pPrChange w:id="1905" w:author="Dennis Hohmann" w:date="2012-04-15T00:39:00Z">
          <w:pPr>
            <w:keepNext/>
            <w:jc w:val="center"/>
          </w:pPr>
        </w:pPrChange>
      </w:pPr>
    </w:p>
    <w:p w14:paraId="07504FC2" w14:textId="513EE7AD" w:rsidR="001E4B95" w:rsidRDefault="00B21475">
      <w:pPr>
        <w:pStyle w:val="Textkrper"/>
        <w:pPrChange w:id="1906" w:author="Dennis Hohmann" w:date="2012-04-15T00:39:00Z">
          <w:pPr>
            <w:keepNext/>
            <w:jc w:val="center"/>
          </w:pPr>
        </w:pPrChange>
      </w:pPr>
      <w:r>
        <w:t xml:space="preserve">Ist der Controller ohne Fehler angelaufen, wird nach ca. </w:t>
      </w:r>
      <w:ins w:id="1907" w:author="Dennis Hohmann" w:date="2012-04-15T00:23:00Z">
        <w:r w:rsidR="00961586">
          <w:t>fünf</w:t>
        </w:r>
      </w:ins>
      <w:del w:id="1908" w:author="Dennis Hohmann" w:date="2012-04-15T00:23:00Z">
        <w:r w:rsidDel="00961586">
          <w:delText>5</w:delText>
        </w:r>
      </w:del>
      <w:r>
        <w:t xml:space="preserve"> Sekunden das Hauptmenu aufgerufen.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einem Problem mit z.B. dem VDrive2 kommen, wird dies mit einer Klartext-Meldung „USB nicht gefunden“ im Statusfenster angezeigt. Das Statusfenster ist in allen </w:t>
      </w:r>
      <w:r w:rsidR="002B0371">
        <w:t>Betriebsmodi</w:t>
      </w:r>
      <w:r w:rsidR="00765151">
        <w:t xml:space="preserve"> verfügbar, wie auch der Button „Quittieren“.</w:t>
      </w:r>
      <w:r w:rsidR="00F13E8F">
        <w:t xml:space="preserve"> Es gibt </w:t>
      </w:r>
      <w:ins w:id="1909" w:author="Dennis Hohmann" w:date="2012-04-15T00:23:00Z">
        <w:r w:rsidR="00961586">
          <w:t>zwei</w:t>
        </w:r>
      </w:ins>
      <w:del w:id="1910" w:author="Dennis Hohmann" w:date="2012-04-15T00:23:00Z">
        <w:r w:rsidR="00F13E8F" w:rsidDel="00961586">
          <w:delText>2</w:delText>
        </w:r>
      </w:del>
      <w:r w:rsidR="00F13E8F">
        <w:t xml:space="preserve"> Klassen von Meldungen. Einf</w:t>
      </w:r>
      <w:r w:rsidR="00F13E8F">
        <w:t>a</w:t>
      </w:r>
      <w:r w:rsidR="00F13E8F">
        <w:t xml:space="preserve">che Meldungen und Warnungen. Letztere sind mit einem blinkenden </w:t>
      </w:r>
      <w:r w:rsidR="00D64FBC">
        <w:t>Symbol</w:t>
      </w:r>
      <w:ins w:id="1911" w:author="Dennis Hohmann" w:date="2012-04-15T00:25:00Z">
        <w:r w:rsidR="00961586">
          <w:t xml:space="preserve"> (</w:t>
        </w:r>
        <w:r w:rsidR="00961586">
          <w:sym w:font="Wingdings" w:char="F0E0"/>
        </w:r>
      </w:ins>
      <w:ins w:id="1912" w:author="Dennis Hohmann" w:date="2012-04-15T00:26:00Z">
        <w:r w:rsidR="00961586">
          <w:t> </w:t>
        </w:r>
      </w:ins>
      <w:proofErr w:type="spellStart"/>
      <w:ins w:id="1913" w:author="Dennis Hohmann" w:date="2012-04-15T00:25:00Z">
        <w:r w:rsidR="00961586">
          <w:t>Abb</w:t>
        </w:r>
      </w:ins>
      <w:proofErr w:type="spellEnd"/>
      <w:ins w:id="1914" w:author="Dennis Hohmann" w:date="2012-04-15T00:26:00Z">
        <w:r w:rsidR="00961586">
          <w:t> </w:t>
        </w:r>
      </w:ins>
      <w:ins w:id="1915" w:author="Dennis Hohmann" w:date="2012-04-15T00:25:00Z">
        <w:r w:rsidR="00961586">
          <w:t>4.3.4)</w:t>
        </w:r>
      </w:ins>
      <w:r w:rsidR="00F13E8F">
        <w:t xml:space="preserve"> gekennzeichnet und erfordern einen Eingriff durch den Benutzer.</w:t>
      </w:r>
      <w:r w:rsidR="00D64FBC">
        <w:t xml:space="preserve"> Diese Meldungen müssen quittiert werden.</w:t>
      </w:r>
    </w:p>
    <w:p w14:paraId="06637E4B" w14:textId="77777777" w:rsidR="00F13E8F" w:rsidRDefault="00F13E8F">
      <w:pPr>
        <w:pStyle w:val="Textkrper"/>
        <w:pPrChange w:id="1916" w:author="Dennis Hohmann" w:date="2012-04-15T00:39:00Z">
          <w:pPr>
            <w:keepNext/>
            <w:jc w:val="center"/>
          </w:pPr>
        </w:pPrChange>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1">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58FB3D0C" w:rsidR="00F13E8F" w:rsidRDefault="00F13E8F" w:rsidP="00F13E8F">
      <w:pPr>
        <w:pStyle w:val="Beschriftung"/>
        <w:jc w:val="center"/>
      </w:pPr>
      <w:bookmarkStart w:id="1917" w:name="_Toc196133889"/>
      <w:r>
        <w:t xml:space="preserve">Abbildung </w:t>
      </w:r>
      <w:ins w:id="1918" w:author="Dennis Hohmann" w:date="2012-04-15T03:12:00Z">
        <w:r w:rsidR="003C14D1">
          <w:fldChar w:fldCharType="begin"/>
        </w:r>
        <w:r w:rsidR="003C14D1">
          <w:instrText xml:space="preserve"> STYLEREF 2 \s </w:instrText>
        </w:r>
      </w:ins>
      <w:r w:rsidR="003C14D1">
        <w:fldChar w:fldCharType="separate"/>
      </w:r>
      <w:r w:rsidR="003C14D1">
        <w:rPr>
          <w:noProof/>
        </w:rPr>
        <w:t>4.3</w:t>
      </w:r>
      <w:ins w:id="191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20" w:author="Dennis Hohmann" w:date="2012-04-15T03:12:00Z">
        <w:r w:rsidR="003C14D1">
          <w:rPr>
            <w:noProof/>
          </w:rPr>
          <w:t>4</w:t>
        </w:r>
        <w:r w:rsidR="003C14D1">
          <w:fldChar w:fldCharType="end"/>
        </w:r>
      </w:ins>
      <w:del w:id="192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Warnung</w:t>
      </w:r>
      <w:bookmarkEnd w:id="1917"/>
    </w:p>
    <w:p w14:paraId="4D27DBB2" w14:textId="77777777" w:rsidR="00D64FBC" w:rsidRDefault="00D64FBC">
      <w:pPr>
        <w:pStyle w:val="Textkrper"/>
        <w:pPrChange w:id="1922" w:author="Dennis Hohmann" w:date="2012-04-15T00:39:00Z">
          <w:pPr>
            <w:keepNext/>
            <w:jc w:val="center"/>
          </w:pPr>
        </w:pPrChange>
      </w:pPr>
    </w:p>
    <w:p w14:paraId="222D5A7C" w14:textId="45BB890D" w:rsidR="00F13E8F" w:rsidRDefault="00F13E8F">
      <w:pPr>
        <w:pStyle w:val="Textkrper"/>
        <w:pPrChange w:id="1923" w:author="Dennis Hohmann" w:date="2012-04-15T00:39:00Z">
          <w:pPr>
            <w:keepNext/>
            <w:jc w:val="center"/>
          </w:pPr>
        </w:pPrChange>
      </w:pPr>
      <w:r>
        <w:t xml:space="preserve">Das </w:t>
      </w:r>
      <w:r w:rsidR="00364A11">
        <w:t>Hauptm</w:t>
      </w:r>
      <w:r>
        <w:t xml:space="preserve">enu ist </w:t>
      </w:r>
      <w:del w:id="1924" w:author="Dennis Hohmann" w:date="2012-04-15T00:28:00Z">
        <w:r w:rsidDel="00014E07">
          <w:delText xml:space="preserve">übersichtlich </w:delText>
        </w:r>
      </w:del>
      <w:r>
        <w:t xml:space="preserve">in 3 Gruppen aufgeteilt. Automatik, Hand und Einstellungen. Es sind </w:t>
      </w:r>
      <w:r w:rsidR="00364A11">
        <w:t>Menu-Punkte</w:t>
      </w:r>
      <w:r>
        <w:t xml:space="preserve"> vorbereitet, welche</w:t>
      </w:r>
      <w:r w:rsidR="00364A11">
        <w:t xml:space="preserve"> jedoch noch nicht vollständig v</w:t>
      </w:r>
      <w:r>
        <w:t xml:space="preserve">erfügbar sind. Diese sind mit </w:t>
      </w:r>
      <w:ins w:id="1925" w:author="Dennis Hohmann" w:date="2012-04-15T00:27:00Z">
        <w:r w:rsidR="00014E07">
          <w:t xml:space="preserve">durch </w:t>
        </w:r>
      </w:ins>
      <w:r>
        <w:t xml:space="preserve">ein </w:t>
      </w:r>
      <w:del w:id="1926" w:author="Dennis Hohmann" w:date="2012-04-15T00:27:00Z">
        <w:r w:rsidDel="00014E07">
          <w:delText>„</w:delText>
        </w:r>
      </w:del>
      <w:r>
        <w:t>!</w:t>
      </w:r>
      <w:del w:id="1927" w:author="Dennis Hohmann" w:date="2012-04-15T00:27:00Z">
        <w:r w:rsidDel="00014E07">
          <w:delText>“</w:delText>
        </w:r>
      </w:del>
      <w:r>
        <w:t xml:space="preserve"> gekennzeichnet. Diese Funktionen werden zu einem späteren Zeitpu</w:t>
      </w:r>
      <w:r w:rsidR="00364A11">
        <w:t>nkt vollständig implementiert, da sie für die Funktion der CNC-Steuerung nicht zwingend no</w:t>
      </w:r>
      <w:r w:rsidR="00364A11">
        <w:t>t</w:t>
      </w:r>
      <w:r w:rsidR="00364A11">
        <w:t>wendig waren. Sie bieten lediglich einen zusätzlichen Bedien</w:t>
      </w:r>
      <w:r w:rsidR="009E14B5">
        <w:t>komfort</w:t>
      </w:r>
      <w:r w:rsidR="00364A11">
        <w:t>.</w:t>
      </w:r>
    </w:p>
    <w:p w14:paraId="50147586" w14:textId="77777777" w:rsidR="00B35DB6" w:rsidRDefault="00B35DB6" w:rsidP="00302908">
      <w:pPr>
        <w:keepNext/>
        <w:jc w:val="center"/>
        <w:rPr>
          <w:ins w:id="1928" w:author="Dennis Hohmann" w:date="2012-04-15T02:57:00Z"/>
        </w:rPr>
      </w:pPr>
    </w:p>
    <w:p w14:paraId="13D36F0B" w14:textId="3157BBFC" w:rsidR="00302908" w:rsidRDefault="00F13E8F" w:rsidP="00302908">
      <w:pPr>
        <w:keepNext/>
        <w:jc w:val="center"/>
      </w:pPr>
      <w:r>
        <w:rPr>
          <w:noProof/>
          <w:lang w:eastAsia="de-DE"/>
        </w:rPr>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2">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1AA674B7" w:rsidR="00F13E8F" w:rsidRDefault="004B0284" w:rsidP="004B0284">
      <w:pPr>
        <w:pStyle w:val="Beschriftung"/>
        <w:ind w:firstLine="131"/>
      </w:pPr>
      <w:bookmarkStart w:id="1929" w:name="_Toc196133890"/>
      <w:r>
        <w:t xml:space="preserve">Abbildung </w:t>
      </w:r>
      <w:ins w:id="1930" w:author="Dennis Hohmann" w:date="2012-04-15T03:12:00Z">
        <w:r w:rsidR="003C14D1">
          <w:fldChar w:fldCharType="begin"/>
        </w:r>
        <w:r w:rsidR="003C14D1">
          <w:instrText xml:space="preserve"> STYLEREF 2 \s </w:instrText>
        </w:r>
      </w:ins>
      <w:r w:rsidR="003C14D1">
        <w:fldChar w:fldCharType="separate"/>
      </w:r>
      <w:r w:rsidR="003C14D1">
        <w:rPr>
          <w:noProof/>
        </w:rPr>
        <w:t>4.3</w:t>
      </w:r>
      <w:ins w:id="193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32" w:author="Dennis Hohmann" w:date="2012-04-15T03:12:00Z">
        <w:r w:rsidR="003C14D1">
          <w:rPr>
            <w:noProof/>
          </w:rPr>
          <w:t>5</w:t>
        </w:r>
        <w:r w:rsidR="003C14D1">
          <w:fldChar w:fldCharType="end"/>
        </w:r>
      </w:ins>
      <w:del w:id="193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rsidR="00491E7B">
        <w:t>: Menü</w:t>
      </w:r>
      <w:r>
        <w:t>-Struktur</w:t>
      </w:r>
      <w:bookmarkEnd w:id="1929"/>
    </w:p>
    <w:p w14:paraId="0DD374DD" w14:textId="77777777" w:rsidR="00302908" w:rsidRPr="00302908" w:rsidRDefault="00302908" w:rsidP="00302908"/>
    <w:p w14:paraId="11F96FD2" w14:textId="5404F463" w:rsidR="00F13E8F" w:rsidRDefault="00D77D4C">
      <w:pPr>
        <w:pStyle w:val="Textkrper"/>
        <w:pPrChange w:id="1934" w:author="Dennis Hohmann" w:date="2012-04-15T00:39:00Z">
          <w:pPr>
            <w:keepNext/>
            <w:jc w:val="center"/>
          </w:pPr>
        </w:pPrChange>
      </w:pPr>
      <w:r>
        <w:t xml:space="preserve">Die Gruppe der Automatik-Funktionen enthält die aktuell </w:t>
      </w:r>
      <w:del w:id="1935" w:author="Dennis Hohmann" w:date="2012-04-15T00:28:00Z">
        <w:r w:rsidDel="00014E07">
          <w:delText xml:space="preserve">4 </w:delText>
        </w:r>
      </w:del>
      <w:ins w:id="1936" w:author="Dennis Hohmann" w:date="2012-04-15T00:28:00Z">
        <w:r w:rsidR="00014E07">
          <w:t xml:space="preserve">vier </w:t>
        </w:r>
      </w:ins>
      <w:r>
        <w:t xml:space="preserve">möglichen Funktionen zur </w:t>
      </w:r>
      <w:del w:id="1937" w:author="Dennis Hohmann" w:date="2012-04-15T00:29:00Z">
        <w:r w:rsidDel="00014E07">
          <w:delText xml:space="preserve">Herstellung </w:delText>
        </w:r>
      </w:del>
      <w:ins w:id="1938" w:author="Dennis Hohmann" w:date="2012-04-15T00:29:00Z">
        <w:r w:rsidR="00014E07">
          <w:t xml:space="preserve">Bearbeitung </w:t>
        </w:r>
      </w:ins>
      <w:r>
        <w:t xml:space="preserve">einer Platine. Diese Funktionen greifen direkt auf den USB-Stick zu und lesen die Daten der entsprechenden </w:t>
      </w:r>
      <w:r w:rsidR="00CC422B">
        <w:t>Datei ein. Nur in den Gruppen der Automatikfunktionen stehen nach dem Start der Datei weitere Funktionen wie z.B. Pause oder Abbrechen zur Verfügung. Sie dienen der Unterbrechung des aktuellen Programms oder gar dem A</w:t>
      </w:r>
      <w:r w:rsidR="00CC422B">
        <w:t>b</w:t>
      </w:r>
      <w:r w:rsidR="00CC422B">
        <w:t xml:space="preserve">bruch. Die genaue Funktion der hier aufgeführten Befehle sind dem </w:t>
      </w:r>
      <w:r w:rsidR="00CC422B" w:rsidRPr="00CC422B">
        <w:t>Kapitel</w:t>
      </w:r>
      <w:r w:rsidR="00CC422B">
        <w:t xml:space="preserve"> 4.2</w:t>
      </w:r>
      <w:r w:rsidR="00CC422B" w:rsidRPr="00CC422B">
        <w:t xml:space="preserve"> </w:t>
      </w:r>
      <w:r w:rsidR="00306F8E">
        <w:fldChar w:fldCharType="begin"/>
      </w:r>
      <w:r w:rsidR="00306F8E">
        <w:instrText xml:space="preserve"> HYPERLINK \l "_Controller-Programm" </w:instrText>
      </w:r>
      <w:r w:rsidR="00306F8E">
        <w:fldChar w:fldCharType="separate"/>
      </w:r>
      <w:r w:rsidR="00CC422B" w:rsidRPr="00CC422B">
        <w:t>Controller-Programm</w:t>
      </w:r>
      <w:r w:rsidR="00306F8E">
        <w:fldChar w:fldCharType="end"/>
      </w:r>
      <w:r w:rsidR="00CC422B">
        <w:t xml:space="preserve"> zu entnehmen.</w:t>
      </w:r>
    </w:p>
    <w:p w14:paraId="02763400" w14:textId="77777777" w:rsidR="00CC422B" w:rsidRDefault="00CC422B">
      <w:pPr>
        <w:pStyle w:val="Textkrper"/>
      </w:pPr>
    </w:p>
    <w:p w14:paraId="7F40C42B" w14:textId="72B29975" w:rsidR="00F43647" w:rsidRDefault="00CC422B">
      <w:pPr>
        <w:pStyle w:val="Textkrper"/>
      </w:pPr>
      <w:r>
        <w:t xml:space="preserve">Der Austausch von Informationen zwischen dem Controller und dem Display findet über Makro-Aufrufe statt. Umgekehrt sendet das Display bei den entsprechenden Events eine Zeichenkette mit entsprechendem Inhalt. Diese sind ebenfalls dem Kapitel 4.2 </w:t>
      </w:r>
      <w:hyperlink w:anchor="_Controller-Programm" w:history="1">
        <w:r w:rsidRPr="00CC422B">
          <w:t>Controller-Programm</w:t>
        </w:r>
      </w:hyperlink>
      <w:r>
        <w:t xml:space="preserve"> zu entnehmen.</w:t>
      </w:r>
    </w:p>
    <w:p w14:paraId="0982F013" w14:textId="77777777" w:rsidR="00F43647" w:rsidRDefault="00F43647">
      <w:pPr>
        <w:pStyle w:val="Textkrper"/>
      </w:pPr>
    </w:p>
    <w:p w14:paraId="1F8A5477" w14:textId="58A6CB3C" w:rsidR="00486BE8" w:rsidRDefault="00486BE8" w:rsidP="00645E91">
      <w:pPr>
        <w:pStyle w:val="berschrift2"/>
      </w:pPr>
      <w:r>
        <w:br w:type="page"/>
      </w:r>
      <w:bookmarkStart w:id="1939" w:name="_Toc196133454"/>
      <w:proofErr w:type="spellStart"/>
      <w:r>
        <w:t>SmallProtocoll</w:t>
      </w:r>
      <w:bookmarkEnd w:id="1939"/>
      <w:proofErr w:type="spellEnd"/>
    </w:p>
    <w:p w14:paraId="71BE7778" w14:textId="77777777" w:rsidR="00090E8A" w:rsidRDefault="00090E8A" w:rsidP="006227A3">
      <w:pPr>
        <w:ind w:left="0" w:firstLine="0"/>
      </w:pPr>
    </w:p>
    <w:p w14:paraId="32FA1A8D" w14:textId="3D1FEA00" w:rsidR="00090E8A" w:rsidRDefault="00090E8A">
      <w:pPr>
        <w:pStyle w:val="Textkrper"/>
      </w:pPr>
      <w:r>
        <w:t xml:space="preserve">Das </w:t>
      </w:r>
      <w:proofErr w:type="spellStart"/>
      <w:r>
        <w:t>SmallProtokoll</w:t>
      </w:r>
      <w:proofErr w:type="spellEnd"/>
      <w:r>
        <w:t xml:space="preserve"> ist ein Protokollrahmen, unabhängig von der verwendeten Schnittste</w:t>
      </w:r>
      <w:r>
        <w:t>l</w:t>
      </w:r>
      <w:r>
        <w:t xml:space="preserve">le. </w:t>
      </w:r>
      <w:r w:rsidR="00A13180">
        <w:t xml:space="preserve">Es wird in </w:t>
      </w:r>
      <w:ins w:id="1940" w:author="Dennis Hohmann" w:date="2012-04-15T00:30:00Z">
        <w:r w:rsidR="00B853A9">
          <w:t>zwei</w:t>
        </w:r>
      </w:ins>
      <w:del w:id="1941" w:author="Dennis Hohmann" w:date="2012-04-15T00:30:00Z">
        <w:r w:rsidR="00A13180" w:rsidDel="00B853A9">
          <w:delText>2</w:delText>
        </w:r>
      </w:del>
      <w:r w:rsidR="00A13180">
        <w:t xml:space="preserve"> Handshakegruppen untersch</w:t>
      </w:r>
      <w:ins w:id="1942" w:author="Dennis Hohmann" w:date="2012-04-15T00:31:00Z">
        <w:r w:rsidR="00B853A9">
          <w:t>ie</w:t>
        </w:r>
      </w:ins>
      <w:del w:id="1943" w:author="Dennis Hohmann" w:date="2012-04-15T00:31:00Z">
        <w:r w:rsidR="00A13180" w:rsidDel="00B853A9">
          <w:delText>ei</w:delText>
        </w:r>
      </w:del>
      <w:r w:rsidR="00A13180">
        <w:t>den, DC1 und DC2, gefolgt von der A</w:t>
      </w:r>
      <w:r w:rsidR="00A13180">
        <w:t>n</w:t>
      </w:r>
      <w:r w:rsidR="00A13180">
        <w:t>zahl der Nutzbytes und der Checksumme.</w:t>
      </w:r>
    </w:p>
    <w:p w14:paraId="0A8C8AF6" w14:textId="77777777" w:rsidR="00A13180" w:rsidRDefault="00A13180">
      <w:pPr>
        <w:pStyle w:val="Textkrper"/>
      </w:pPr>
    </w:p>
    <w:p w14:paraId="344D22CB" w14:textId="77777777" w:rsidR="00A13180" w:rsidRDefault="00A13180">
      <w:pPr>
        <w:pStyle w:val="Textkrp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3">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1F0B5FCC" w:rsidR="00A13180" w:rsidRPr="00090E8A" w:rsidRDefault="00A13180" w:rsidP="00814363">
      <w:pPr>
        <w:pStyle w:val="Beschriftung"/>
        <w:ind w:hanging="11"/>
      </w:pPr>
      <w:bookmarkStart w:id="1944" w:name="_Toc196133891"/>
      <w:r>
        <w:t xml:space="preserve">Abbildung </w:t>
      </w:r>
      <w:ins w:id="1945" w:author="Dennis Hohmann" w:date="2012-04-15T03:12:00Z">
        <w:r w:rsidR="003C14D1">
          <w:fldChar w:fldCharType="begin"/>
        </w:r>
        <w:r w:rsidR="003C14D1">
          <w:instrText xml:space="preserve"> STYLEREF 2 \s </w:instrText>
        </w:r>
      </w:ins>
      <w:r w:rsidR="003C14D1">
        <w:fldChar w:fldCharType="separate"/>
      </w:r>
      <w:r w:rsidR="003C14D1">
        <w:rPr>
          <w:noProof/>
        </w:rPr>
        <w:t>4.4</w:t>
      </w:r>
      <w:ins w:id="194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47" w:author="Dennis Hohmann" w:date="2012-04-15T03:12:00Z">
        <w:r w:rsidR="003C14D1">
          <w:rPr>
            <w:noProof/>
          </w:rPr>
          <w:t>1</w:t>
        </w:r>
        <w:r w:rsidR="003C14D1">
          <w:fldChar w:fldCharType="end"/>
        </w:r>
      </w:ins>
      <w:del w:id="194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Protokollrahmen</w:t>
      </w:r>
      <w:r w:rsidR="00F270EA">
        <w:rPr>
          <w:rStyle w:val="Funotenzeichen"/>
        </w:rPr>
        <w:footnoteReference w:id="21"/>
      </w:r>
      <w:bookmarkEnd w:id="1944"/>
    </w:p>
    <w:p w14:paraId="18D72A9B" w14:textId="77777777" w:rsidR="00486BE8" w:rsidRDefault="00486BE8">
      <w:pPr>
        <w:pStyle w:val="Textkrper"/>
      </w:pPr>
    </w:p>
    <w:p w14:paraId="4083E5E0" w14:textId="2E609024" w:rsidR="00A13180" w:rsidRDefault="00A13180">
      <w:pPr>
        <w:pStyle w:val="Textkrper"/>
      </w:pPr>
      <w:r>
        <w:t>Die Checksumme wird durch die Summierung des Handshake-</w:t>
      </w:r>
      <w:r w:rsidR="00D61077">
        <w:t>Typs</w:t>
      </w:r>
      <w:r>
        <w:t>, der Anzahl der Nut</w:t>
      </w:r>
      <w:r>
        <w:t>z</w:t>
      </w:r>
      <w:r>
        <w:t>daten, sowie allen N</w:t>
      </w:r>
      <w:r w:rsidR="00D61077">
        <w:t xml:space="preserve">utzdatenbytes errechnet. Module-Operation </w:t>
      </w:r>
      <w:ins w:id="1949" w:author="Dennis Hohmann" w:date="2012-04-15T00:33:00Z">
        <w:r w:rsidR="00F1723B">
          <w:t xml:space="preserve">der </w:t>
        </w:r>
      </w:ins>
      <w:r w:rsidR="00D61077">
        <w:t xml:space="preserve">Summe / </w:t>
      </w:r>
      <w:r>
        <w:t>256 ergibt die Checksumme. Ist die Checksumme korre</w:t>
      </w:r>
      <w:r w:rsidR="00CB7D07">
        <w:t>kt, sendet das Display ein ACK. Diese An</w:t>
      </w:r>
      <w:r w:rsidR="00CB7D07">
        <w:t>t</w:t>
      </w:r>
      <w:r w:rsidR="00CB7D07">
        <w:t xml:space="preserve">wort </w:t>
      </w:r>
      <w:del w:id="1950" w:author="Dennis Hohmann" w:date="2012-04-15T00:34:00Z">
        <w:r w:rsidR="00CB7D07" w:rsidDel="00021F9D">
          <w:delText>ist jedoch nur die Antwort</w:delText>
        </w:r>
      </w:del>
      <w:ins w:id="1951" w:author="Dennis Hohmann" w:date="2012-04-15T00:34:00Z">
        <w:r w:rsidR="00021F9D">
          <w:t>bestätigt jedoch nur</w:t>
        </w:r>
      </w:ins>
      <w:del w:id="1952" w:author="Dennis Hohmann" w:date="2012-04-15T00:34:00Z">
        <w:r w:rsidR="00CB7D07" w:rsidDel="00021F9D">
          <w:delText>,</w:delText>
        </w:r>
      </w:del>
      <w:r w:rsidR="00CB7D07">
        <w:t xml:space="preserve"> ob das Datenpaket korrekt empfangen wurde. Eine Syntaxpr</w:t>
      </w:r>
      <w:r w:rsidR="00CB7D07">
        <w:t>ü</w:t>
      </w:r>
      <w:r w:rsidR="00CB7D07">
        <w:t xml:space="preserve">fung findet hier nicht statt. </w:t>
      </w:r>
      <w:r w:rsidR="008227CD">
        <w:t xml:space="preserve">Sollte während der Übertragung ein Byte beschädigt sein oder gar </w:t>
      </w:r>
      <w:r w:rsidR="00CB7D07">
        <w:t>verloren gegangen sein</w:t>
      </w:r>
      <w:r w:rsidR="008227CD">
        <w:t xml:space="preserve">, gibt es </w:t>
      </w:r>
      <w:ins w:id="1953" w:author="Dennis Hohmann" w:date="2012-04-15T00:33:00Z">
        <w:r w:rsidR="00021F9D">
          <w:t>zwei</w:t>
        </w:r>
      </w:ins>
      <w:del w:id="1954" w:author="Dennis Hohmann" w:date="2012-04-15T00:33:00Z">
        <w:r w:rsidR="008227CD" w:rsidDel="00021F9D">
          <w:delText>2</w:delText>
        </w:r>
      </w:del>
      <w:r w:rsidR="008227CD">
        <w:t xml:space="preserve"> mögliche Reaktionen des Displays. Die erste Möglichkeit ist die Bestätigung des</w:t>
      </w:r>
      <w:r w:rsidR="00CB7D07">
        <w:t xml:space="preserve"> fehlerhaften Pakets mit NAK. Die </w:t>
      </w:r>
      <w:del w:id="1955" w:author="Dennis Hohmann" w:date="2012-04-15T00:33:00Z">
        <w:r w:rsidR="00CB7D07" w:rsidDel="00021F9D">
          <w:delText>2</w:delText>
        </w:r>
      </w:del>
      <w:ins w:id="1956" w:author="Dennis Hohmann" w:date="2012-04-15T00:33:00Z">
        <w:r w:rsidR="00021F9D">
          <w:t>zweite</w:t>
        </w:r>
      </w:ins>
      <w:del w:id="1957" w:author="Dennis Hohmann" w:date="2012-04-15T00:33:00Z">
        <w:r w:rsidR="00CB7D07" w:rsidDel="00021F9D">
          <w:delText>.</w:delText>
        </w:r>
      </w:del>
      <w:r w:rsidR="00CB7D07">
        <w:t xml:space="preserve"> Möglichkeit ist das Ablaufen der voreingestellten Timeo</w:t>
      </w:r>
      <w:r w:rsidR="00B142EC">
        <w:t xml:space="preserve">utzeit und das damit </w:t>
      </w:r>
      <w:ins w:id="1958" w:author="Dennis Hohmann" w:date="2012-04-15T00:35:00Z">
        <w:r w:rsidR="00722450">
          <w:t>v</w:t>
        </w:r>
      </w:ins>
      <w:del w:id="1959" w:author="Dennis Hohmann" w:date="2012-04-15T00:35:00Z">
        <w:r w:rsidR="00B142EC" w:rsidDel="00722450">
          <w:delText>v</w:delText>
        </w:r>
      </w:del>
      <w:r w:rsidR="00B142EC">
        <w:t xml:space="preserve">erbundene, </w:t>
      </w:r>
      <w:ins w:id="1960" w:author="Dennis Hohmann" w:date="2012-04-15T00:35:00Z">
        <w:r w:rsidR="00722450">
          <w:t>V</w:t>
        </w:r>
      </w:ins>
      <w:del w:id="1961" w:author="Dennis Hohmann" w:date="2012-04-15T00:35:00Z">
        <w:r w:rsidR="00CB7D07" w:rsidDel="00722450">
          <w:delText>v</w:delText>
        </w:r>
      </w:del>
      <w:r w:rsidR="00CB7D07">
        <w:t>erwerfen des aktuellen Pakets ohne eine Antwort.</w:t>
      </w:r>
    </w:p>
    <w:p w14:paraId="21134B80" w14:textId="77777777" w:rsidR="00B142EC" w:rsidRDefault="00B142EC">
      <w:pPr>
        <w:pStyle w:val="Textkrper"/>
      </w:pPr>
    </w:p>
    <w:p w14:paraId="664CF02C" w14:textId="77777777" w:rsidR="00682562" w:rsidRDefault="00682562">
      <w:pPr>
        <w:pStyle w:val="Textkrper"/>
      </w:pPr>
      <w:r>
        <w:t xml:space="preserve">Um die voreingestellten Protokolldaten, wie die maximale Timeoutzeit oder die maximale Anzahl an </w:t>
      </w:r>
      <w:proofErr w:type="spellStart"/>
      <w:r>
        <w:t>Nutztdatenbytes</w:t>
      </w:r>
      <w:proofErr w:type="spellEnd"/>
      <w:r>
        <w:t>, zu ändern, wird ein DC2 Protokoll mit folgendem Aufbau g</w:t>
      </w:r>
      <w:r>
        <w:t>e</w:t>
      </w:r>
      <w:r>
        <w:t>sendet:</w:t>
      </w:r>
    </w:p>
    <w:p w14:paraId="05051D08" w14:textId="77777777" w:rsidR="00682562" w:rsidRDefault="00682562">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4">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7D6A30E3" w:rsidR="00682562" w:rsidRDefault="007E431C" w:rsidP="007E431C">
      <w:pPr>
        <w:pStyle w:val="Beschriftung"/>
        <w:jc w:val="center"/>
      </w:pPr>
      <w:bookmarkStart w:id="1962" w:name="_Toc196133892"/>
      <w:r>
        <w:t xml:space="preserve">Abbildung </w:t>
      </w:r>
      <w:ins w:id="1963" w:author="Dennis Hohmann" w:date="2012-04-15T03:12:00Z">
        <w:r w:rsidR="003C14D1">
          <w:fldChar w:fldCharType="begin"/>
        </w:r>
        <w:r w:rsidR="003C14D1">
          <w:instrText xml:space="preserve"> STYLEREF 2 \s </w:instrText>
        </w:r>
      </w:ins>
      <w:r w:rsidR="003C14D1">
        <w:fldChar w:fldCharType="separate"/>
      </w:r>
      <w:r w:rsidR="003C14D1">
        <w:rPr>
          <w:noProof/>
        </w:rPr>
        <w:t>4.4</w:t>
      </w:r>
      <w:ins w:id="1964"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65" w:author="Dennis Hohmann" w:date="2012-04-15T03:12:00Z">
        <w:r w:rsidR="003C14D1">
          <w:rPr>
            <w:noProof/>
          </w:rPr>
          <w:t>2</w:t>
        </w:r>
        <w:r w:rsidR="003C14D1">
          <w:fldChar w:fldCharType="end"/>
        </w:r>
      </w:ins>
      <w:del w:id="196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Protokollrahmen DC2</w:t>
      </w:r>
      <w:r w:rsidR="008B1248">
        <w:rPr>
          <w:rStyle w:val="Funotenzeichen"/>
        </w:rPr>
        <w:footnoteReference w:id="22"/>
      </w:r>
      <w:bookmarkEnd w:id="1962"/>
    </w:p>
    <w:p w14:paraId="4ECBAD71" w14:textId="5C53B645" w:rsidR="00682562" w:rsidRDefault="00682562">
      <w:pPr>
        <w:pStyle w:val="Textkrper"/>
      </w:pPr>
    </w:p>
    <w:p w14:paraId="3BED7E21" w14:textId="77777777" w:rsidR="00B35DB6" w:rsidRDefault="00B35DB6">
      <w:pPr>
        <w:pStyle w:val="Textkrper"/>
        <w:rPr>
          <w:ins w:id="1967" w:author="Dennis Hohmann" w:date="2012-04-15T02:57:00Z"/>
        </w:rPr>
        <w:pPrChange w:id="1968" w:author="Dennis Hohmann" w:date="2012-04-15T00:39:00Z">
          <w:pPr>
            <w:pStyle w:val="Beschriftung"/>
            <w:ind w:left="0" w:firstLine="851"/>
          </w:pPr>
        </w:pPrChange>
      </w:pPr>
    </w:p>
    <w:p w14:paraId="1D990F41" w14:textId="53648825" w:rsidR="007E431C" w:rsidRDefault="007E431C">
      <w:pPr>
        <w:pStyle w:val="Textkrper"/>
        <w:pPrChange w:id="1969" w:author="Dennis Hohmann" w:date="2012-04-15T00:39:00Z">
          <w:pPr>
            <w:pStyle w:val="Beschriftung"/>
            <w:ind w:left="0" w:firstLine="851"/>
          </w:pPr>
        </w:pPrChange>
      </w:pPr>
      <w:r>
        <w:t>Diese Einstellungen sind direkt nach der Verarbeitung des Datenpakets gültig. Ein Ne</w:t>
      </w:r>
      <w:r>
        <w:t>u</w:t>
      </w:r>
      <w:r>
        <w:t>start des Displays ist nicht nötig.</w:t>
      </w:r>
    </w:p>
    <w:p w14:paraId="1293D25E" w14:textId="77777777" w:rsidR="00CF30AE" w:rsidRDefault="00CF30AE">
      <w:pPr>
        <w:pStyle w:val="Textkrper"/>
      </w:pPr>
    </w:p>
    <w:p w14:paraId="44FC7717" w14:textId="703B923A" w:rsidR="007B35FA" w:rsidRDefault="00CD4C76" w:rsidP="00776078">
      <w:pPr>
        <w:pStyle w:val="berschrift1"/>
      </w:pPr>
      <w:r>
        <w:br w:type="page"/>
      </w:r>
      <w:bookmarkStart w:id="1970" w:name="_Toc196133455"/>
      <w:r w:rsidR="007B35FA">
        <w:t xml:space="preserve">Die </w:t>
      </w:r>
      <w:r w:rsidR="00342A94">
        <w:t>Steuerp</w:t>
      </w:r>
      <w:r w:rsidR="007B35FA">
        <w:t>latine</w:t>
      </w:r>
      <w:bookmarkEnd w:id="1970"/>
    </w:p>
    <w:p w14:paraId="389AD897" w14:textId="0579B309" w:rsidR="00041EE7" w:rsidRDefault="00783203" w:rsidP="00041EE7">
      <w:pPr>
        <w:pStyle w:val="berschrift2"/>
      </w:pPr>
      <w:bookmarkStart w:id="1971" w:name="_Toc196133456"/>
      <w:r>
        <w:t>Aufbau</w:t>
      </w:r>
      <w:bookmarkEnd w:id="1971"/>
    </w:p>
    <w:p w14:paraId="55B73D65" w14:textId="119DCF2F" w:rsidR="00041EE7" w:rsidRDefault="001B0D83" w:rsidP="00041EE7">
      <w:pPr>
        <w:keepNext/>
      </w:pPr>
      <w:del w:id="1972" w:author="Dennis Hohmann" w:date="2012-04-15T00:44:00Z">
        <w:r w:rsidRPr="001B0D83" w:rsidDel="00DE3B2F">
          <w:rPr>
            <w:noProof/>
            <w:lang w:eastAsia="de-DE"/>
          </w:rPr>
          <w:drawing>
            <wp:inline distT="0" distB="0" distL="0" distR="0" wp14:anchorId="3796C7CD" wp14:editId="30CBE669">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del>
      <w:ins w:id="1973" w:author="Dennis Hohmann" w:date="2012-04-15T00:44:00Z">
        <w:r w:rsidR="00DE3B2F" w:rsidRPr="00DE3B2F">
          <w:rPr>
            <w:noProof/>
            <w:lang w:eastAsia="de-DE"/>
          </w:rPr>
          <w:drawing>
            <wp:inline distT="0" distB="0" distL="0" distR="0" wp14:anchorId="59DA1FC9" wp14:editId="47C56BDF">
              <wp:extent cx="6120765" cy="3869017"/>
              <wp:effectExtent l="0" t="0" r="635" b="0"/>
              <wp:docPr id="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869017"/>
                      </a:xfrm>
                      <a:prstGeom prst="rect">
                        <a:avLst/>
                      </a:prstGeom>
                      <a:noFill/>
                      <a:ln>
                        <a:noFill/>
                      </a:ln>
                    </pic:spPr>
                  </pic:pic>
                </a:graphicData>
              </a:graphic>
            </wp:inline>
          </w:drawing>
        </w:r>
      </w:ins>
    </w:p>
    <w:p w14:paraId="2773EBA7" w14:textId="5A532D6C" w:rsidR="00041EE7" w:rsidRDefault="00041EE7" w:rsidP="00041EE7">
      <w:pPr>
        <w:pStyle w:val="Beschriftung"/>
      </w:pPr>
      <w:bookmarkStart w:id="1974" w:name="_Toc196133893"/>
      <w:r>
        <w:t xml:space="preserve">Abbildung </w:t>
      </w:r>
      <w:ins w:id="1975" w:author="Dennis Hohmann" w:date="2012-04-15T03:12:00Z">
        <w:r w:rsidR="003C14D1">
          <w:fldChar w:fldCharType="begin"/>
        </w:r>
        <w:r w:rsidR="003C14D1">
          <w:instrText xml:space="preserve"> STYLEREF 2 \s </w:instrText>
        </w:r>
      </w:ins>
      <w:r w:rsidR="003C14D1">
        <w:fldChar w:fldCharType="separate"/>
      </w:r>
      <w:r w:rsidR="003C14D1">
        <w:rPr>
          <w:noProof/>
        </w:rPr>
        <w:t>5.1</w:t>
      </w:r>
      <w:ins w:id="197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77" w:author="Dennis Hohmann" w:date="2012-04-15T03:12:00Z">
        <w:r w:rsidR="003C14D1">
          <w:rPr>
            <w:noProof/>
          </w:rPr>
          <w:t>1</w:t>
        </w:r>
        <w:r w:rsidR="003C14D1">
          <w:fldChar w:fldCharType="end"/>
        </w:r>
      </w:ins>
      <w:del w:id="197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Blockschaltbild Steuerplatine</w:t>
      </w:r>
      <w:bookmarkEnd w:id="1974"/>
    </w:p>
    <w:p w14:paraId="41EEBEB8" w14:textId="77777777" w:rsidR="00995C64" w:rsidRPr="00995C64" w:rsidRDefault="00995C64" w:rsidP="00995C64"/>
    <w:p w14:paraId="177C3CEF" w14:textId="72E4E515" w:rsidR="008577F3" w:rsidRDefault="009C1059">
      <w:pPr>
        <w:pStyle w:val="Textkrper"/>
      </w:pPr>
      <w:r>
        <w:t xml:space="preserve">Die </w:t>
      </w:r>
      <w:del w:id="1979" w:author="Dennis Hohmann" w:date="2012-04-15T00:44:00Z">
        <w:r w:rsidDel="00377D74">
          <w:delText>Stromversorgun</w:delText>
        </w:r>
        <w:r w:rsidR="003D51A7" w:rsidDel="00377D74">
          <w:delText xml:space="preserve">g </w:delText>
        </w:r>
      </w:del>
      <w:ins w:id="1980" w:author="Dennis Hohmann" w:date="2012-04-15T00:44:00Z">
        <w:r w:rsidR="00377D74">
          <w:t xml:space="preserve">Spannungsversorgung </w:t>
        </w:r>
      </w:ins>
      <w:r w:rsidR="003D51A7">
        <w:t>ist auf einen Verbrauch von 44</w:t>
      </w:r>
      <w:r w:rsidR="00E50662">
        <w:t>5</w:t>
      </w:r>
      <w:r>
        <w:t xml:space="preserve">mA </w:t>
      </w:r>
      <w:r w:rsidR="00413B28">
        <w:t xml:space="preserve">bei 5V DC </w:t>
      </w:r>
      <w:r>
        <w:t>ausgele</w:t>
      </w:r>
      <w:r w:rsidR="00413B28">
        <w:t>gt. Di</w:t>
      </w:r>
      <w:r w:rsidR="00413B28">
        <w:t>e</w:t>
      </w:r>
      <w:r w:rsidR="00413B28">
        <w:t xml:space="preserve">ser setzt sich wie folgt, aus den gemessenen </w:t>
      </w:r>
      <w:r w:rsidR="003D51A7">
        <w:t>Verbrauchsw</w:t>
      </w:r>
      <w:r w:rsidR="00413B28">
        <w:t xml:space="preserve">erten, </w:t>
      </w:r>
      <w:r>
        <w:t>zusammen:</w:t>
      </w:r>
    </w:p>
    <w:p w14:paraId="212C21EC" w14:textId="77777777" w:rsidR="00413B28" w:rsidRDefault="00413B28">
      <w:pPr>
        <w:pStyle w:val="Textkrper"/>
      </w:pPr>
    </w:p>
    <w:tbl>
      <w:tblPr>
        <w:tblStyle w:val="Tabellenraster"/>
        <w:tblW w:w="0" w:type="auto"/>
        <w:jc w:val="center"/>
        <w:tblLook w:val="04A0" w:firstRow="1" w:lastRow="0" w:firstColumn="1" w:lastColumn="0" w:noHBand="0" w:noVBand="1"/>
        <w:tblPrChange w:id="1981" w:author="Dennis Hohmann" w:date="2012-04-15T00:39:00Z">
          <w:tblPr>
            <w:tblStyle w:val="Tabellenraster"/>
            <w:tblW w:w="0" w:type="auto"/>
            <w:jc w:val="center"/>
            <w:tblLook w:val="04A0" w:firstRow="1" w:lastRow="0" w:firstColumn="1" w:lastColumn="0" w:noHBand="0" w:noVBand="1"/>
          </w:tblPr>
        </w:tblPrChange>
      </w:tblPr>
      <w:tblGrid>
        <w:gridCol w:w="2618"/>
        <w:gridCol w:w="1224"/>
        <w:tblGridChange w:id="1982">
          <w:tblGrid>
            <w:gridCol w:w="2411"/>
            <w:gridCol w:w="1224"/>
          </w:tblGrid>
        </w:tblGridChange>
      </w:tblGrid>
      <w:tr w:rsidR="009C1059" w14:paraId="2C1F03B4" w14:textId="77777777" w:rsidTr="008B14C0">
        <w:trPr>
          <w:jc w:val="center"/>
          <w:trPrChange w:id="1983" w:author="Dennis Hohmann" w:date="2012-04-15T00:39:00Z">
            <w:trPr>
              <w:jc w:val="center"/>
            </w:trPr>
          </w:trPrChange>
        </w:trPr>
        <w:tc>
          <w:tcPr>
            <w:tcW w:w="2411" w:type="dxa"/>
            <w:tcPrChange w:id="1984" w:author="Dennis Hohmann" w:date="2012-04-15T00:39:00Z">
              <w:tcPr>
                <w:tcW w:w="2411" w:type="dxa"/>
              </w:tcPr>
            </w:tcPrChange>
          </w:tcPr>
          <w:p w14:paraId="517ED166" w14:textId="76A72A53" w:rsidR="009C1059" w:rsidRDefault="009C1059">
            <w:pPr>
              <w:pStyle w:val="Textkrper"/>
              <w:rPr>
                <w:rFonts w:asciiTheme="majorHAnsi" w:eastAsiaTheme="majorEastAsia" w:hAnsiTheme="majorHAnsi" w:cstheme="majorBidi"/>
                <w:b/>
                <w:bCs w:val="0"/>
                <w:i/>
                <w:iCs/>
              </w:rPr>
              <w:pPrChange w:id="1985" w:author="Dennis Hohmann" w:date="2012-04-15T00:39:00Z">
                <w:pPr>
                  <w:pStyle w:val="Textkrper"/>
                  <w:keepNext/>
                  <w:keepLines/>
                  <w:numPr>
                    <w:ilvl w:val="3"/>
                    <w:numId w:val="2"/>
                  </w:numPr>
                  <w:spacing w:before="200"/>
                  <w:outlineLvl w:val="3"/>
                </w:pPr>
              </w:pPrChange>
            </w:pPr>
            <w:r>
              <w:t>ATmega1284P-PU</w:t>
            </w:r>
          </w:p>
        </w:tc>
        <w:tc>
          <w:tcPr>
            <w:tcW w:w="1224" w:type="dxa"/>
            <w:tcPrChange w:id="1986" w:author="Dennis Hohmann" w:date="2012-04-15T00:39:00Z">
              <w:tcPr>
                <w:tcW w:w="1224" w:type="dxa"/>
              </w:tcPr>
            </w:tcPrChange>
          </w:tcPr>
          <w:p w14:paraId="093407E1" w14:textId="489EF7F8" w:rsidR="009C1059" w:rsidRPr="000C2078" w:rsidRDefault="008B14C0">
            <w:pPr>
              <w:pStyle w:val="Textkrper"/>
            </w:pPr>
            <w:ins w:id="1987" w:author="Dennis Hohmann" w:date="2012-04-15T00:39:00Z">
              <w:r>
                <w:t xml:space="preserve">  </w:t>
              </w:r>
              <w:r w:rsidR="00D67301">
                <w:t xml:space="preserve">  </w:t>
              </w:r>
            </w:ins>
            <w:r w:rsidR="009C1059" w:rsidRPr="000C2078">
              <w:t>35</w:t>
            </w:r>
            <w:r w:rsidR="00413B28" w:rsidRPr="000C2078">
              <w:t xml:space="preserve"> mA</w:t>
            </w:r>
          </w:p>
        </w:tc>
      </w:tr>
      <w:tr w:rsidR="009C1059" w14:paraId="3820672C" w14:textId="77777777" w:rsidTr="008B14C0">
        <w:trPr>
          <w:jc w:val="center"/>
          <w:trPrChange w:id="1988" w:author="Dennis Hohmann" w:date="2012-04-15T00:39:00Z">
            <w:trPr>
              <w:jc w:val="center"/>
            </w:trPr>
          </w:trPrChange>
        </w:trPr>
        <w:tc>
          <w:tcPr>
            <w:tcW w:w="2411" w:type="dxa"/>
            <w:tcPrChange w:id="1989" w:author="Dennis Hohmann" w:date="2012-04-15T00:39:00Z">
              <w:tcPr>
                <w:tcW w:w="2411" w:type="dxa"/>
              </w:tcPr>
            </w:tcPrChange>
          </w:tcPr>
          <w:p w14:paraId="3CDDD660" w14:textId="3579A153" w:rsidR="009C1059" w:rsidRDefault="00B0341A">
            <w:pPr>
              <w:pStyle w:val="Textkrper"/>
              <w:rPr>
                <w:rFonts w:asciiTheme="majorHAnsi" w:eastAsiaTheme="majorEastAsia" w:hAnsiTheme="majorHAnsi" w:cstheme="majorBidi"/>
                <w:b/>
                <w:bCs w:val="0"/>
                <w:i/>
                <w:iCs/>
              </w:rPr>
              <w:pPrChange w:id="1990" w:author="Dennis Hohmann" w:date="2012-04-15T00:39:00Z">
                <w:pPr>
                  <w:pStyle w:val="Textkrper"/>
                  <w:keepNext/>
                  <w:keepLines/>
                  <w:numPr>
                    <w:ilvl w:val="3"/>
                    <w:numId w:val="2"/>
                  </w:numPr>
                  <w:spacing w:before="200"/>
                  <w:outlineLvl w:val="3"/>
                </w:pPr>
              </w:pPrChange>
            </w:pPr>
            <w:r>
              <w:t>VDrive2</w:t>
            </w:r>
            <w:r w:rsidR="009C1059">
              <w:t>-USB</w:t>
            </w:r>
          </w:p>
        </w:tc>
        <w:tc>
          <w:tcPr>
            <w:tcW w:w="1224" w:type="dxa"/>
            <w:tcPrChange w:id="1991" w:author="Dennis Hohmann" w:date="2012-04-15T00:39:00Z">
              <w:tcPr>
                <w:tcW w:w="1224" w:type="dxa"/>
              </w:tcPr>
            </w:tcPrChange>
          </w:tcPr>
          <w:p w14:paraId="2575ED61" w14:textId="159BBB7D" w:rsidR="009C1059" w:rsidRPr="000C2078" w:rsidRDefault="00D67301">
            <w:pPr>
              <w:pStyle w:val="Textkrper"/>
            </w:pPr>
            <w:ins w:id="1992" w:author="Dennis Hohmann" w:date="2012-04-15T00:39:00Z">
              <w:r>
                <w:t xml:space="preserve">  </w:t>
              </w:r>
            </w:ins>
            <w:r w:rsidR="003D51A7" w:rsidRPr="000C2078">
              <w:t>20</w:t>
            </w:r>
            <w:r w:rsidR="009C1059" w:rsidRPr="000C2078">
              <w:t>0</w:t>
            </w:r>
            <w:r w:rsidR="00413B28" w:rsidRPr="000C2078">
              <w:t xml:space="preserve"> mA</w:t>
            </w:r>
          </w:p>
        </w:tc>
      </w:tr>
      <w:tr w:rsidR="009C1059" w14:paraId="6C0FDF6B" w14:textId="77777777" w:rsidTr="008B14C0">
        <w:trPr>
          <w:jc w:val="center"/>
          <w:trPrChange w:id="1993" w:author="Dennis Hohmann" w:date="2012-04-15T00:39:00Z">
            <w:trPr>
              <w:jc w:val="center"/>
            </w:trPr>
          </w:trPrChange>
        </w:trPr>
        <w:tc>
          <w:tcPr>
            <w:tcW w:w="2411" w:type="dxa"/>
            <w:tcPrChange w:id="1994" w:author="Dennis Hohmann" w:date="2012-04-15T00:39:00Z">
              <w:tcPr>
                <w:tcW w:w="2411" w:type="dxa"/>
              </w:tcPr>
            </w:tcPrChange>
          </w:tcPr>
          <w:p w14:paraId="4E22E105" w14:textId="2BAC45D7" w:rsidR="009C1059" w:rsidRDefault="009C1059">
            <w:pPr>
              <w:pStyle w:val="Textkrper"/>
              <w:rPr>
                <w:rFonts w:asciiTheme="majorHAnsi" w:eastAsiaTheme="majorEastAsia" w:hAnsiTheme="majorHAnsi" w:cstheme="majorBidi"/>
                <w:b/>
                <w:bCs w:val="0"/>
                <w:i/>
                <w:iCs/>
              </w:rPr>
              <w:pPrChange w:id="1995" w:author="Dennis Hohmann" w:date="2012-04-15T00:39:00Z">
                <w:pPr>
                  <w:pStyle w:val="Textkrper"/>
                  <w:keepNext/>
                  <w:keepLines/>
                  <w:numPr>
                    <w:ilvl w:val="3"/>
                    <w:numId w:val="2"/>
                  </w:numPr>
                  <w:spacing w:before="200"/>
                  <w:outlineLvl w:val="3"/>
                </w:pPr>
              </w:pPrChange>
            </w:pPr>
            <w:r>
              <w:t>eDIP240-Display</w:t>
            </w:r>
          </w:p>
        </w:tc>
        <w:tc>
          <w:tcPr>
            <w:tcW w:w="1224" w:type="dxa"/>
            <w:tcPrChange w:id="1996" w:author="Dennis Hohmann" w:date="2012-04-15T00:39:00Z">
              <w:tcPr>
                <w:tcW w:w="1224" w:type="dxa"/>
              </w:tcPr>
            </w:tcPrChange>
          </w:tcPr>
          <w:p w14:paraId="2B1F5515" w14:textId="12746E73" w:rsidR="009C1059" w:rsidRPr="000C2078" w:rsidRDefault="00D67301">
            <w:pPr>
              <w:pStyle w:val="Textkrper"/>
            </w:pPr>
            <w:ins w:id="1997" w:author="Dennis Hohmann" w:date="2012-04-15T00:39:00Z">
              <w:r>
                <w:t xml:space="preserve">  </w:t>
              </w:r>
            </w:ins>
            <w:r w:rsidR="009648A6" w:rsidRPr="000C2078">
              <w:t>210</w:t>
            </w:r>
            <w:r w:rsidR="00413B28" w:rsidRPr="000C2078">
              <w:t xml:space="preserve"> mA</w:t>
            </w:r>
          </w:p>
        </w:tc>
      </w:tr>
    </w:tbl>
    <w:p w14:paraId="1E29F47F" w14:textId="7CF1D635" w:rsidR="008577F3" w:rsidRDefault="003D51A7" w:rsidP="003D51A7">
      <w:pPr>
        <w:pStyle w:val="Beschriftung"/>
        <w:ind w:firstLine="2399"/>
        <w:rPr>
          <w:ins w:id="1998" w:author="Dennis Hohmann" w:date="2012-04-15T00:37:00Z"/>
        </w:rPr>
      </w:pPr>
      <w:bookmarkStart w:id="1999" w:name="_Toc196133894"/>
      <w:r>
        <w:t xml:space="preserve">Abbildung </w:t>
      </w:r>
      <w:ins w:id="2000" w:author="Dennis Hohmann" w:date="2012-04-15T03:12:00Z">
        <w:r w:rsidR="003C14D1">
          <w:fldChar w:fldCharType="begin"/>
        </w:r>
        <w:r w:rsidR="003C14D1">
          <w:instrText xml:space="preserve"> STYLEREF 2 \s </w:instrText>
        </w:r>
      </w:ins>
      <w:r w:rsidR="003C14D1">
        <w:fldChar w:fldCharType="separate"/>
      </w:r>
      <w:r w:rsidR="003C14D1">
        <w:rPr>
          <w:noProof/>
        </w:rPr>
        <w:t>5.1</w:t>
      </w:r>
      <w:ins w:id="200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002" w:author="Dennis Hohmann" w:date="2012-04-15T03:12:00Z">
        <w:r w:rsidR="003C14D1">
          <w:rPr>
            <w:noProof/>
          </w:rPr>
          <w:t>2</w:t>
        </w:r>
        <w:r w:rsidR="003C14D1">
          <w:fldChar w:fldCharType="end"/>
        </w:r>
      </w:ins>
      <w:del w:id="200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Stromverbrauch</w:t>
      </w:r>
      <w:bookmarkEnd w:id="1999"/>
    </w:p>
    <w:p w14:paraId="70055375" w14:textId="77777777" w:rsidR="008B14C0" w:rsidRPr="006D50EA" w:rsidRDefault="008B14C0">
      <w:pPr>
        <w:pPrChange w:id="2004" w:author="Dennis Hohmann" w:date="2012-04-15T00:37:00Z">
          <w:pPr>
            <w:pStyle w:val="Beschriftung"/>
            <w:ind w:firstLine="2399"/>
          </w:pPr>
        </w:pPrChange>
      </w:pPr>
    </w:p>
    <w:p w14:paraId="772A2E63" w14:textId="0D9C774B" w:rsidR="00EF2E36" w:rsidRDefault="00413B28">
      <w:pPr>
        <w:pStyle w:val="Textkrper"/>
        <w:rPr>
          <w:ins w:id="2005" w:author="Dennis Hohmann" w:date="2012-04-15T00:41:00Z"/>
        </w:rPr>
        <w:pPrChange w:id="2006" w:author="Dennis Hohmann" w:date="2012-04-15T00:39:00Z">
          <w:pPr>
            <w:pStyle w:val="Beschriftung"/>
            <w:ind w:firstLine="2399"/>
          </w:pPr>
        </w:pPrChange>
      </w:pPr>
      <w:r>
        <w:t>Der verwendete Brückengleichrichter ist auf 35</w:t>
      </w:r>
      <w:ins w:id="2007" w:author="Dennis Hohmann" w:date="2012-04-15T00:40:00Z">
        <w:r w:rsidR="009A7150">
          <w:t> </w:t>
        </w:r>
      </w:ins>
      <w:r>
        <w:t>V und 4</w:t>
      </w:r>
      <w:ins w:id="2008" w:author="Dennis Hohmann" w:date="2012-04-15T00:40:00Z">
        <w:r w:rsidR="009A7150">
          <w:t> </w:t>
        </w:r>
      </w:ins>
      <w:del w:id="2009" w:author="Dennis Hohmann" w:date="2012-04-15T00:40:00Z">
        <w:r w:rsidDel="009A7150">
          <w:delText xml:space="preserve"> </w:delText>
        </w:r>
      </w:del>
      <w:r>
        <w:t>A</w:t>
      </w:r>
      <w:del w:id="2010" w:author="Dennis Hohmann" w:date="2012-04-15T00:40:00Z">
        <w:r w:rsidDel="009A7150">
          <w:delText>mpere</w:delText>
        </w:r>
      </w:del>
      <w:r>
        <w:t xml:space="preserve"> ausgelegt. Der Festspannung</w:t>
      </w:r>
      <w:r>
        <w:t>s</w:t>
      </w:r>
      <w:r>
        <w:t xml:space="preserve">regler </w:t>
      </w:r>
      <w:r w:rsidR="00F04C30">
        <w:t>LM</w:t>
      </w:r>
      <w:r>
        <w:t>7805 ist mit 1</w:t>
      </w:r>
      <w:ins w:id="2011" w:author="Dennis Hohmann" w:date="2012-04-15T00:39:00Z">
        <w:r w:rsidR="009A7150">
          <w:t> </w:t>
        </w:r>
      </w:ins>
      <w:del w:id="2012" w:author="Dennis Hohmann" w:date="2012-04-15T00:39:00Z">
        <w:r w:rsidDel="009A7150">
          <w:delText xml:space="preserve"> </w:delText>
        </w:r>
      </w:del>
      <w:r>
        <w:t>A</w:t>
      </w:r>
      <w:del w:id="2013" w:author="Dennis Hohmann" w:date="2012-04-15T00:39:00Z">
        <w:r w:rsidDel="009A7150">
          <w:delText>mpere</w:delText>
        </w:r>
      </w:del>
      <w:r>
        <w:t xml:space="preserve"> belastbar. Die Leiterbahnen der </w:t>
      </w:r>
      <w:r w:rsidR="001B0D83">
        <w:t>Versorgungsspannung sind in 0,60</w:t>
      </w:r>
      <w:ins w:id="2014" w:author="Dennis Hohmann" w:date="2012-04-15T00:39:00Z">
        <w:r w:rsidR="009A7150">
          <w:t> </w:t>
        </w:r>
      </w:ins>
      <w:del w:id="2015" w:author="Dennis Hohmann" w:date="2012-04-15T00:39:00Z">
        <w:r w:rsidR="001B0D83" w:rsidDel="009A7150">
          <w:delText xml:space="preserve"> </w:delText>
        </w:r>
      </w:del>
      <w:r>
        <w:t xml:space="preserve">mm </w:t>
      </w:r>
      <w:r w:rsidR="001B0D83">
        <w:t>ausgeführt</w:t>
      </w:r>
      <w:r>
        <w:t>.</w:t>
      </w:r>
      <w:r w:rsidR="00E50662">
        <w:t xml:space="preserve"> Die Berechnung der Leiterbahnbreite wurde mit der PCB-</w:t>
      </w:r>
      <w:r w:rsidR="00211596">
        <w:t>Toolbox</w:t>
      </w:r>
      <w:r w:rsidR="00E50662">
        <w:t xml:space="preserve"> </w:t>
      </w:r>
      <w:proofErr w:type="spellStart"/>
      <w:r w:rsidR="00E50662">
        <w:t>iPhone</w:t>
      </w:r>
      <w:proofErr w:type="spellEnd"/>
      <w:r w:rsidR="00E50662">
        <w:t xml:space="preserve"> App</w:t>
      </w:r>
      <w:r w:rsidR="004A1BD2">
        <w:rPr>
          <w:rStyle w:val="Funotenzeichen"/>
        </w:rPr>
        <w:footnoteReference w:id="23"/>
      </w:r>
      <w:r w:rsidR="004A1BD2">
        <w:t xml:space="preserve"> unter Berücksichtigung einer </w:t>
      </w:r>
      <w:ins w:id="2016" w:author="Dennis Hohmann" w:date="2012-04-15T00:40:00Z">
        <w:r w:rsidR="009A7150">
          <w:t>d</w:t>
        </w:r>
      </w:ins>
      <w:del w:id="2017" w:author="Dennis Hohmann" w:date="2012-04-15T00:40:00Z">
        <w:r w:rsidR="004A1BD2" w:rsidDel="009A7150">
          <w:delText>D</w:delText>
        </w:r>
      </w:del>
      <w:r w:rsidR="004A1BD2">
        <w:t>oppelseitigen Platine mit einer Kupferstärke von 35</w:t>
      </w:r>
      <w:ins w:id="2018" w:author="Dennis Hohmann" w:date="2012-04-15T00:40:00Z">
        <w:r w:rsidR="009A7150">
          <w:t> µ</w:t>
        </w:r>
      </w:ins>
      <w:del w:id="2019" w:author="Dennis Hohmann" w:date="2012-04-15T00:40:00Z">
        <w:r w:rsidR="004A1BD2" w:rsidDel="009A7150">
          <w:delText>u</w:delText>
        </w:r>
      </w:del>
      <w:r w:rsidR="004A1BD2">
        <w:t>m und einer maximalen Erwärmung von 4</w:t>
      </w:r>
      <w:ins w:id="2020" w:author="Dennis Hohmann" w:date="2012-04-15T00:40:00Z">
        <w:r w:rsidR="00AC3564">
          <w:t> </w:t>
        </w:r>
      </w:ins>
      <w:r w:rsidR="004A1BD2">
        <w:t>°C bei 1</w:t>
      </w:r>
      <w:ins w:id="2021" w:author="Dennis Hohmann" w:date="2012-04-15T00:40:00Z">
        <w:r w:rsidR="00AC3564">
          <w:t> </w:t>
        </w:r>
      </w:ins>
      <w:r w:rsidR="004A1BD2">
        <w:t>A durchgeführt.</w:t>
      </w:r>
    </w:p>
    <w:p w14:paraId="1ACED8EE" w14:textId="77777777" w:rsidR="00EF2E36" w:rsidRDefault="00EF2E36">
      <w:pPr>
        <w:pStyle w:val="Textkrper"/>
        <w:rPr>
          <w:ins w:id="2022" w:author="Dennis Hohmann" w:date="2012-04-15T00:41:00Z"/>
        </w:rPr>
        <w:pPrChange w:id="2023" w:author="Dennis Hohmann" w:date="2012-04-15T00:39:00Z">
          <w:pPr>
            <w:pStyle w:val="Beschriftung"/>
            <w:ind w:firstLine="2399"/>
          </w:pPr>
        </w:pPrChange>
      </w:pPr>
    </w:p>
    <w:p w14:paraId="0C64EFA4" w14:textId="77777777" w:rsidR="00EF2E36" w:rsidRDefault="00EF2E36">
      <w:pPr>
        <w:pStyle w:val="Textkrper"/>
        <w:rPr>
          <w:ins w:id="2024" w:author="Dennis Hohmann" w:date="2012-04-15T00:41:00Z"/>
        </w:rPr>
        <w:pPrChange w:id="2025" w:author="Dennis Hohmann" w:date="2012-04-15T00:39:00Z">
          <w:pPr>
            <w:pStyle w:val="Beschriftung"/>
            <w:ind w:firstLine="2399"/>
          </w:pPr>
        </w:pPrChange>
      </w:pPr>
    </w:p>
    <w:p w14:paraId="351E1268" w14:textId="3DF5E91A" w:rsidR="00413B28" w:rsidRDefault="00B358C6">
      <w:pPr>
        <w:pStyle w:val="Textkrper"/>
        <w:pPrChange w:id="2026" w:author="Dennis Hohmann" w:date="2012-04-15T00:39:00Z">
          <w:pPr>
            <w:pStyle w:val="Beschriftung"/>
            <w:ind w:firstLine="2399"/>
          </w:pPr>
        </w:pPrChange>
      </w:pPr>
      <w:del w:id="2027" w:author="Dennis Hohmann" w:date="2012-04-15T00:41:00Z">
        <w:r w:rsidDel="00EF2E36">
          <w:delText xml:space="preserve"> </w:delText>
        </w:r>
      </w:del>
      <w:r>
        <w:t>Die IC</w:t>
      </w:r>
      <w:ins w:id="2028" w:author="Dennis Hohmann" w:date="2012-04-15T00:40:00Z">
        <w:r w:rsidR="00EF2E36">
          <w:t xml:space="preserve">s </w:t>
        </w:r>
      </w:ins>
      <w:del w:id="2029" w:author="Dennis Hohmann" w:date="2012-04-15T00:40:00Z">
        <w:r w:rsidDel="00AC3564">
          <w:delText>´</w:delText>
        </w:r>
        <w:r w:rsidDel="00EF2E36">
          <w:delText xml:space="preserve">s </w:delText>
        </w:r>
      </w:del>
      <w:r>
        <w:t>ATmega1284P-PU sowie der MAX232 sin</w:t>
      </w:r>
      <w:ins w:id="2030" w:author="Dennis Hohmann" w:date="2012-04-15T00:41:00Z">
        <w:r w:rsidR="0057683A">
          <w:t>d</w:t>
        </w:r>
      </w:ins>
      <w:del w:id="2031" w:author="Dennis Hohmann" w:date="2012-04-15T00:41:00Z">
        <w:r w:rsidDel="0057683A">
          <w:delText>g</w:delText>
        </w:r>
      </w:del>
      <w:r>
        <w:t xml:space="preserve"> </w:t>
      </w:r>
      <w:proofErr w:type="spellStart"/>
      <w:r>
        <w:t>gesockelt</w:t>
      </w:r>
      <w:proofErr w:type="spellEnd"/>
      <w:r>
        <w:t xml:space="preserve"> eingelötet, alle weiteren Bauteile sind direkt eingelötet.</w:t>
      </w:r>
    </w:p>
    <w:p w14:paraId="5810524C" w14:textId="77777777" w:rsidR="00B358C6" w:rsidRDefault="00B358C6">
      <w:pPr>
        <w:pStyle w:val="Textkrper"/>
        <w:pPrChange w:id="2032" w:author="Dennis Hohmann" w:date="2012-04-15T00:39:00Z">
          <w:pPr>
            <w:pStyle w:val="Beschriftung"/>
            <w:ind w:firstLine="2399"/>
          </w:pPr>
        </w:pPrChange>
      </w:pPr>
    </w:p>
    <w:p w14:paraId="716330F2" w14:textId="63931D94" w:rsidR="008577F3" w:rsidRPr="008577F3" w:rsidRDefault="009C1059" w:rsidP="009648A6">
      <w:pPr>
        <w:pStyle w:val="berschrift2"/>
      </w:pPr>
      <w:bookmarkStart w:id="2033" w:name="_Toc196133457"/>
      <w:r>
        <w:t xml:space="preserve">Das </w:t>
      </w:r>
      <w:r w:rsidR="00342A94">
        <w:t>Design</w:t>
      </w:r>
      <w:bookmarkEnd w:id="2033"/>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7">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027F708D" w:rsidR="007B35FA" w:rsidRDefault="007B35FA" w:rsidP="008278AB">
      <w:pPr>
        <w:pStyle w:val="Beschriftung"/>
        <w:ind w:firstLine="131"/>
      </w:pPr>
      <w:bookmarkStart w:id="2034" w:name="_Toc195011702"/>
      <w:bookmarkStart w:id="2035" w:name="_Toc195068830"/>
      <w:bookmarkStart w:id="2036" w:name="_Toc195068909"/>
      <w:bookmarkStart w:id="2037" w:name="_Toc195069041"/>
      <w:bookmarkStart w:id="2038" w:name="_Toc195069343"/>
      <w:bookmarkStart w:id="2039" w:name="_Toc195118422"/>
      <w:bookmarkStart w:id="2040" w:name="_Toc195150491"/>
      <w:bookmarkStart w:id="2041" w:name="_Toc196133895"/>
      <w:r w:rsidRPr="00825287">
        <w:t xml:space="preserve">Abbildung </w:t>
      </w:r>
      <w:ins w:id="2042" w:author="Dennis Hohmann" w:date="2012-04-15T03:12:00Z">
        <w:r w:rsidR="003C14D1">
          <w:fldChar w:fldCharType="begin"/>
        </w:r>
        <w:r w:rsidR="003C14D1">
          <w:instrText xml:space="preserve"> STYLEREF 2 \s </w:instrText>
        </w:r>
      </w:ins>
      <w:r w:rsidR="003C14D1">
        <w:fldChar w:fldCharType="separate"/>
      </w:r>
      <w:r w:rsidR="003C14D1">
        <w:rPr>
          <w:noProof/>
        </w:rPr>
        <w:t>5.2</w:t>
      </w:r>
      <w:ins w:id="204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044" w:author="Dennis Hohmann" w:date="2012-04-15T03:12:00Z">
        <w:r w:rsidR="003C14D1">
          <w:rPr>
            <w:noProof/>
          </w:rPr>
          <w:t>1</w:t>
        </w:r>
        <w:r w:rsidR="003C14D1">
          <w:fldChar w:fldCharType="end"/>
        </w:r>
      </w:ins>
      <w:del w:id="204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825287">
        <w:t>: Steuerplatine</w:t>
      </w:r>
      <w:r w:rsidR="003769A1" w:rsidRPr="00825287">
        <w:t xml:space="preserve"> Designentwurf</w:t>
      </w:r>
      <w:bookmarkEnd w:id="2034"/>
      <w:bookmarkEnd w:id="2035"/>
      <w:bookmarkEnd w:id="2036"/>
      <w:bookmarkEnd w:id="2037"/>
      <w:bookmarkEnd w:id="2038"/>
      <w:bookmarkEnd w:id="2039"/>
      <w:bookmarkEnd w:id="2040"/>
      <w:bookmarkEnd w:id="2041"/>
    </w:p>
    <w:p w14:paraId="253ED2C4" w14:textId="77777777" w:rsidR="005F29E6" w:rsidRPr="005F29E6" w:rsidRDefault="005F29E6" w:rsidP="005F29E6"/>
    <w:p w14:paraId="218BB850" w14:textId="1E6E1C48" w:rsidR="003769A1" w:rsidRDefault="001B0D83">
      <w:pPr>
        <w:pStyle w:val="Textkrper"/>
        <w:pPrChange w:id="2046" w:author="Dennis Hohmann" w:date="2012-04-15T00:39:00Z">
          <w:pPr>
            <w:pStyle w:val="Beschriftung"/>
            <w:ind w:firstLine="2399"/>
          </w:pPr>
        </w:pPrChange>
      </w:pPr>
      <w:r>
        <w:t xml:space="preserve">Die </w:t>
      </w:r>
      <w:r w:rsidR="003769A1">
        <w:t>Steuerplatine wurde ebenfalls mit EAGLE designet. Zur Herstellung wurde die Belic</w:t>
      </w:r>
      <w:r w:rsidR="003769A1">
        <w:t>h</w:t>
      </w:r>
      <w:r w:rsidR="003769A1">
        <w:t xml:space="preserve">tungsmethode verwendet. Die Bohrungen der Bauteile und </w:t>
      </w:r>
      <w:ins w:id="2047" w:author="Dennis Hohmann" w:date="2012-04-15T00:46:00Z">
        <w:r w:rsidR="00C04D74">
          <w:t>VIAs</w:t>
        </w:r>
      </w:ins>
      <w:del w:id="2048" w:author="Dennis Hohmann" w:date="2012-04-15T00:46:00Z">
        <w:r w:rsidR="003769A1" w:rsidDel="00C04D74">
          <w:delText>Vias</w:delText>
        </w:r>
      </w:del>
      <w:r w:rsidR="003769A1">
        <w:t xml:space="preserve"> wurden jedoch von der hier entwickelten Steuer</w:t>
      </w:r>
      <w:r w:rsidR="00342A94">
        <w:t>ung und Portalfräse ausgeführt.</w:t>
      </w:r>
    </w:p>
    <w:p w14:paraId="5E80B3B8" w14:textId="77777777" w:rsidR="009648A6" w:rsidRDefault="009648A6">
      <w:pPr>
        <w:pStyle w:val="Textkrper"/>
        <w:pPrChange w:id="2049" w:author="Dennis Hohmann" w:date="2012-04-15T00:39:00Z">
          <w:pPr>
            <w:pStyle w:val="Beschriftung"/>
            <w:ind w:firstLine="2399"/>
          </w:pPr>
        </w:pPrChange>
      </w:pPr>
    </w:p>
    <w:p w14:paraId="4948A80D" w14:textId="7F82344F" w:rsidR="00591098" w:rsidRDefault="009648A6">
      <w:pPr>
        <w:pStyle w:val="Textkrper"/>
        <w:pPrChange w:id="2050" w:author="Dennis Hohmann" w:date="2012-04-15T00:39:00Z">
          <w:pPr>
            <w:pStyle w:val="Beschriftung"/>
            <w:ind w:firstLine="2399"/>
          </w:pPr>
        </w:pPrChange>
      </w:pPr>
      <w:r>
        <w:t xml:space="preserve">Beim </w:t>
      </w:r>
      <w:del w:id="2051" w:author="Dennis Hohmann" w:date="2012-04-15T00:46:00Z">
        <w:r w:rsidDel="00377D74">
          <w:delText xml:space="preserve">designen </w:delText>
        </w:r>
      </w:del>
      <w:ins w:id="2052" w:author="Dennis Hohmann" w:date="2012-04-15T00:46:00Z">
        <w:r w:rsidR="00377D74">
          <w:t xml:space="preserve">entwerfen </w:t>
        </w:r>
      </w:ins>
      <w:r>
        <w:t>der Platine wurde als äußeres Maß</w:t>
      </w:r>
      <w:del w:id="2053" w:author="Dennis Hohmann" w:date="2012-04-15T00:46:00Z">
        <w:r w:rsidDel="00C04D74">
          <w:delText>,</w:delText>
        </w:r>
      </w:del>
      <w:r>
        <w:t xml:space="preserve"> Euro-Platinen-Format </w:t>
      </w:r>
      <w:r w:rsidR="000C2078">
        <w:t xml:space="preserve">(L x B x H) </w:t>
      </w:r>
      <w:r>
        <w:t>160</w:t>
      </w:r>
      <w:ins w:id="2054" w:author="Dennis Hohmann" w:date="2012-04-15T00:45:00Z">
        <w:r w:rsidR="00377D74">
          <w:t> </w:t>
        </w:r>
      </w:ins>
      <w:r>
        <w:t>mm x 100</w:t>
      </w:r>
      <w:ins w:id="2055" w:author="Dennis Hohmann" w:date="2012-04-15T00:45:00Z">
        <w:r w:rsidR="00377D74">
          <w:t> </w:t>
        </w:r>
      </w:ins>
      <w:r>
        <w:t>mm</w:t>
      </w:r>
      <w:r w:rsidR="00B0341A">
        <w:t xml:space="preserve"> x 1,5</w:t>
      </w:r>
      <w:ins w:id="2056" w:author="Dennis Hohmann" w:date="2012-04-15T00:45:00Z">
        <w:r w:rsidR="00377D74">
          <w:t> </w:t>
        </w:r>
      </w:ins>
      <w:r w:rsidR="00B0341A">
        <w:t>mm</w:t>
      </w:r>
      <w:r>
        <w:t xml:space="preserve"> gewählt. Das </w:t>
      </w:r>
      <w:r w:rsidR="000C2078">
        <w:t>Einbau-Display mit den Maßen 128mm x 94</w:t>
      </w:r>
      <w:ins w:id="2057" w:author="Dennis Hohmann" w:date="2012-04-15T00:45:00Z">
        <w:r w:rsidR="00377D74">
          <w:t> </w:t>
        </w:r>
      </w:ins>
      <w:r>
        <w:t>mm</w:t>
      </w:r>
      <w:r w:rsidR="00B0341A">
        <w:t xml:space="preserve"> x</w:t>
      </w:r>
      <w:r w:rsidR="000C2078">
        <w:t xml:space="preserve"> 32</w:t>
      </w:r>
      <w:ins w:id="2058" w:author="Dennis Hohmann" w:date="2012-04-15T00:45:00Z">
        <w:r w:rsidR="00377D74">
          <w:t> </w:t>
        </w:r>
      </w:ins>
      <w:r w:rsidR="000C2078">
        <w:t>mm</w:t>
      </w:r>
      <w:r>
        <w:t xml:space="preserve">, </w:t>
      </w:r>
      <w:r w:rsidR="001B0D83">
        <w:t xml:space="preserve">sowie der </w:t>
      </w:r>
      <w:r w:rsidR="00B0341A">
        <w:t>VDrive2</w:t>
      </w:r>
      <w:r w:rsidR="001B0D83">
        <w:t xml:space="preserve"> mit</w:t>
      </w:r>
      <w:r w:rsidR="00B0341A">
        <w:t xml:space="preserve"> 41</w:t>
      </w:r>
      <w:ins w:id="2059" w:author="Dennis Hohmann" w:date="2012-04-15T00:45:00Z">
        <w:r w:rsidR="00377D74">
          <w:t> </w:t>
        </w:r>
      </w:ins>
      <w:r w:rsidR="00B0341A">
        <w:t>mm x 20</w:t>
      </w:r>
      <w:ins w:id="2060" w:author="Dennis Hohmann" w:date="2012-04-15T00:45:00Z">
        <w:r w:rsidR="00377D74">
          <w:t> </w:t>
        </w:r>
      </w:ins>
      <w:r w:rsidR="00B0341A">
        <w:t xml:space="preserve">mm x </w:t>
      </w:r>
      <w:r w:rsidR="00B0341A" w:rsidRPr="006D50EA">
        <w:t>42</w:t>
      </w:r>
      <w:ins w:id="2061" w:author="Dennis Hohmann" w:date="2012-04-15T00:45:00Z">
        <w:r w:rsidR="00377D74">
          <w:t> </w:t>
        </w:r>
      </w:ins>
      <w:r w:rsidR="00B0341A" w:rsidRPr="006D50EA">
        <w:t>mm</w:t>
      </w:r>
      <w:r w:rsidR="00B0341A">
        <w:t>,</w:t>
      </w:r>
      <w:r w:rsidR="001B0D83">
        <w:t xml:space="preserve"> </w:t>
      </w:r>
      <w:r w:rsidR="00B0341A">
        <w:t>hat die groben</w:t>
      </w:r>
      <w:r>
        <w:t xml:space="preserve"> Maße </w:t>
      </w:r>
      <w:r w:rsidR="007D576A">
        <w:t>für das</w:t>
      </w:r>
      <w:r>
        <w:t xml:space="preserve"> Gehäuses vorgegeben. </w:t>
      </w:r>
      <w:r w:rsidR="007D576A">
        <w:t>Dieses hat eine Abmessung von 200</w:t>
      </w:r>
      <w:ins w:id="2062" w:author="Dennis Hohmann" w:date="2012-04-15T00:45:00Z">
        <w:r w:rsidR="00377D74">
          <w:t> </w:t>
        </w:r>
      </w:ins>
      <w:r w:rsidR="007D576A">
        <w:t>mm x 120</w:t>
      </w:r>
      <w:ins w:id="2063" w:author="Dennis Hohmann" w:date="2012-04-15T00:45:00Z">
        <w:r w:rsidR="00377D74">
          <w:t> </w:t>
        </w:r>
      </w:ins>
      <w:r w:rsidR="007D576A">
        <w:t xml:space="preserve">mm x </w:t>
      </w:r>
      <w:r w:rsidR="00591098">
        <w:t>77</w:t>
      </w:r>
      <w:ins w:id="2064" w:author="Dennis Hohmann" w:date="2012-04-15T00:45:00Z">
        <w:r w:rsidR="00377D74">
          <w:t> </w:t>
        </w:r>
      </w:ins>
      <w:r w:rsidR="00591098">
        <w:t>mm.</w:t>
      </w:r>
    </w:p>
    <w:p w14:paraId="20D4BD46" w14:textId="77777777" w:rsidR="00BB62C6" w:rsidRDefault="00BB62C6">
      <w:pPr>
        <w:pStyle w:val="Textkrper"/>
      </w:pPr>
    </w:p>
    <w:p w14:paraId="1C6DF183" w14:textId="3DF725A7" w:rsidR="00BB62C6" w:rsidDel="00C04D74" w:rsidRDefault="00BB62C6">
      <w:pPr>
        <w:pStyle w:val="Textkrper"/>
        <w:rPr>
          <w:del w:id="2065" w:author="Dennis Hohmann" w:date="2012-04-15T00:48:00Z"/>
        </w:rPr>
      </w:pPr>
      <w:r>
        <w:t>Aufgrund der geringen Anzahl an Bauelementen</w:t>
      </w:r>
      <w:del w:id="2066" w:author="Dennis Hohmann" w:date="2012-04-15T00:46:00Z">
        <w:r w:rsidDel="00C04D74">
          <w:delText>,</w:delText>
        </w:r>
      </w:del>
      <w:r>
        <w:t xml:space="preserve"> wurde auf die Verwendung von SMD-Bauteilen verzichtet. Das Design</w:t>
      </w:r>
      <w:del w:id="2067" w:author="Dennis Hohmann" w:date="2012-04-15T00:46:00Z">
        <w:r w:rsidDel="00C04D74">
          <w:delText>e</w:delText>
        </w:r>
      </w:del>
      <w:r>
        <w:t xml:space="preserve"> wurde zur bess</w:t>
      </w:r>
      <w:r w:rsidR="00DF6F1C">
        <w:t>eren Übersicht und Lötbarkeit</w:t>
      </w:r>
      <w:del w:id="2068" w:author="Dennis Hohmann" w:date="2012-04-15T00:46:00Z">
        <w:r w:rsidR="00DF6F1C" w:rsidDel="00C04D74">
          <w:delText>,</w:delText>
        </w:r>
      </w:del>
      <w:r w:rsidR="00DF6F1C">
        <w:t xml:space="preserve"> d</w:t>
      </w:r>
      <w:r>
        <w:t>oppelse</w:t>
      </w:r>
      <w:r>
        <w:t>i</w:t>
      </w:r>
      <w:r>
        <w:t>tig ausgeführt</w:t>
      </w:r>
      <w:ins w:id="2069" w:author="Dennis Hohmann" w:date="2012-04-15T00:47:00Z">
        <w:r w:rsidR="00C04D74">
          <w:t xml:space="preserve">. </w:t>
        </w:r>
      </w:ins>
      <w:del w:id="2070" w:author="Dennis Hohmann" w:date="2012-04-15T00:47:00Z">
        <w:r w:rsidDel="00C04D74">
          <w:delText>, da so</w:delText>
        </w:r>
      </w:del>
      <w:ins w:id="2071" w:author="Dennis Hohmann" w:date="2012-04-15T00:47:00Z">
        <w:r w:rsidR="00C04D74">
          <w:t>Somit entfallen</w:t>
        </w:r>
      </w:ins>
      <w:r>
        <w:t xml:space="preserve"> </w:t>
      </w:r>
      <w:del w:id="2072" w:author="Dennis Hohmann" w:date="2012-04-15T00:47:00Z">
        <w:r w:rsidDel="00C04D74">
          <w:delText>die Verwendung von</w:delText>
        </w:r>
      </w:del>
      <w:ins w:id="2073" w:author="Dennis Hohmann" w:date="2012-04-15T00:47:00Z">
        <w:r w:rsidR="00C04D74">
          <w:t>die</w:t>
        </w:r>
      </w:ins>
      <w:r>
        <w:t xml:space="preserve"> Lötbrücken </w:t>
      </w:r>
      <w:del w:id="2074" w:author="Dennis Hohmann" w:date="2012-04-15T00:47:00Z">
        <w:r w:rsidDel="00C04D74">
          <w:delText>entfällt und diese</w:delText>
        </w:r>
      </w:del>
      <w:ins w:id="2075" w:author="Dennis Hohmann" w:date="2012-04-15T00:47:00Z">
        <w:r w:rsidR="00C04D74">
          <w:t>und werden</w:t>
        </w:r>
      </w:ins>
      <w:r>
        <w:t xml:space="preserve"> durch VIA</w:t>
      </w:r>
      <w:del w:id="2076" w:author="Dennis Hohmann" w:date="2012-04-15T00:46:00Z">
        <w:r w:rsidDel="00C04D74">
          <w:delText>´</w:delText>
        </w:r>
      </w:del>
      <w:r>
        <w:t>s ersetzt</w:t>
      </w:r>
      <w:ins w:id="2077" w:author="Dennis Hohmann" w:date="2012-04-15T00:48:00Z">
        <w:r w:rsidR="00C04D74">
          <w:t>.</w:t>
        </w:r>
      </w:ins>
      <w:del w:id="2078" w:author="Dennis Hohmann" w:date="2012-04-15T00:48:00Z">
        <w:r w:rsidDel="00C04D74">
          <w:delText xml:space="preserve"> werden. </w:delText>
        </w:r>
      </w:del>
    </w:p>
    <w:p w14:paraId="196C6737" w14:textId="207B2399" w:rsidR="00F551CB" w:rsidRPr="00F551CB" w:rsidRDefault="00F551CB">
      <w:pPr>
        <w:pStyle w:val="Textkrper"/>
        <w:pPrChange w:id="2079" w:author="Dennis Hohmann" w:date="2012-04-15T00:48:00Z">
          <w:pPr>
            <w:ind w:left="0" w:firstLine="0"/>
          </w:pPr>
        </w:pPrChange>
      </w:pPr>
    </w:p>
    <w:p w14:paraId="0381A8FE" w14:textId="7B2582D9" w:rsidR="00F565B9" w:rsidRDefault="00CD4C76" w:rsidP="00BD5684">
      <w:pPr>
        <w:pStyle w:val="berschrift1"/>
      </w:pPr>
      <w:r>
        <w:br w:type="page"/>
      </w:r>
      <w:bookmarkStart w:id="2080" w:name="_Toc196133458"/>
      <w:r w:rsidR="00BD5684">
        <w:t>Zusammenfassung</w:t>
      </w:r>
      <w:bookmarkEnd w:id="2080"/>
    </w:p>
    <w:p w14:paraId="34A3222D" w14:textId="0D3EAD3B" w:rsidR="00E959EC" w:rsidRDefault="00BD5684" w:rsidP="00E959EC">
      <w:pPr>
        <w:pStyle w:val="berschrift2"/>
      </w:pPr>
      <w:bookmarkStart w:id="2081" w:name="_Toc196133459"/>
      <w:r>
        <w:t>Fazit</w:t>
      </w:r>
      <w:bookmarkEnd w:id="2081"/>
    </w:p>
    <w:p w14:paraId="2C44CB5A" w14:textId="7173F4F2" w:rsidR="00BD5684" w:rsidRDefault="00E959EC">
      <w:pPr>
        <w:pStyle w:val="Textkrper"/>
        <w:pPrChange w:id="2082" w:author="Dennis Hohmann" w:date="2012-04-15T00:39:00Z">
          <w:pPr>
            <w:ind w:left="0" w:firstLine="0"/>
          </w:pPr>
        </w:pPrChange>
      </w:pPr>
      <w:r>
        <w:t xml:space="preserve">Das Projekt </w:t>
      </w:r>
      <w:del w:id="2083" w:author="Dennis Hohmann" w:date="2012-04-15T00:48:00Z">
        <w:r w:rsidDel="00167BE6">
          <w:delText>“</w:delText>
        </w:r>
      </w:del>
      <w:r>
        <w:t>CNC-Steuerung hat sich, durch das Zusammenspiel verschiedenster Komp</w:t>
      </w:r>
      <w:r>
        <w:t>o</w:t>
      </w:r>
      <w:r>
        <w:t>nenten, währen</w:t>
      </w:r>
      <w:ins w:id="2084" w:author="Dennis Hohmann" w:date="2012-04-15T00:49:00Z">
        <w:r w:rsidR="00167BE6">
          <w:t>d</w:t>
        </w:r>
      </w:ins>
      <w:r>
        <w:t xml:space="preserve"> de</w:t>
      </w:r>
      <w:ins w:id="2085" w:author="Dennis Hohmann" w:date="2012-04-15T00:49:00Z">
        <w:r w:rsidR="00167BE6">
          <w:t>r</w:t>
        </w:r>
      </w:ins>
      <w:del w:id="2086" w:author="Dennis Hohmann" w:date="2012-04-15T00:49:00Z">
        <w:r w:rsidDel="00167BE6">
          <w:delText>s</w:delText>
        </w:r>
      </w:del>
      <w:r>
        <w:t xml:space="preserve"> Entwicklung als sehr umfangreich </w:t>
      </w:r>
      <w:r w:rsidR="00754682">
        <w:t xml:space="preserve">und komplex </w:t>
      </w:r>
      <w:r>
        <w:t>dargestellt. Insb</w:t>
      </w:r>
      <w:r>
        <w:t>e</w:t>
      </w:r>
      <w:r>
        <w:t>sondere d</w:t>
      </w:r>
      <w:r w:rsidR="00754682">
        <w:t>ie Programmierung des Displays hat sich als besonders anspruchsvoll erwiesen</w:t>
      </w:r>
      <w:ins w:id="2087" w:author="Dennis Hohmann" w:date="2012-04-15T00:53:00Z">
        <w:r w:rsidR="00B319B7">
          <w:t xml:space="preserve">, </w:t>
        </w:r>
      </w:ins>
      <w:del w:id="2088" w:author="Dennis Hohmann" w:date="2012-04-15T00:53:00Z">
        <w:r w:rsidDel="00B319B7">
          <w:delText xml:space="preserve">, </w:delText>
        </w:r>
      </w:del>
      <w:ins w:id="2089" w:author="Dennis Hohmann" w:date="2012-04-15T00:53:00Z">
        <w:r w:rsidR="00B319B7">
          <w:t>da</w:t>
        </w:r>
      </w:ins>
      <w:del w:id="2090" w:author="Dennis Hohmann" w:date="2012-04-15T00:53:00Z">
        <w:r w:rsidDel="00B319B7">
          <w:delText>da</w:delText>
        </w:r>
      </w:del>
      <w:r>
        <w:t xml:space="preserve"> es eine </w:t>
      </w:r>
      <w:del w:id="2091" w:author="Dennis Hohmann" w:date="2012-04-15T00:52:00Z">
        <w:r w:rsidDel="00167BE6">
          <w:delText>eignen</w:delText>
        </w:r>
      </w:del>
      <w:ins w:id="2092" w:author="Dennis Hohmann" w:date="2012-04-15T00:52:00Z">
        <w:r w:rsidR="00167BE6">
          <w:t>eigene</w:t>
        </w:r>
      </w:ins>
      <w:r>
        <w:t xml:space="preserve"> Entwicklungsumgebung</w:t>
      </w:r>
      <w:ins w:id="2093" w:author="Dennis Hohmann" w:date="2012-04-15T00:52:00Z">
        <w:r w:rsidR="00167BE6">
          <w:t>,</w:t>
        </w:r>
      </w:ins>
      <w:r>
        <w:t xml:space="preserve"> sowie eine eigene Programmiersprache ve</w:t>
      </w:r>
      <w:r>
        <w:t>r</w:t>
      </w:r>
      <w:r>
        <w:t xml:space="preserve">wendet. Dennoch ist das gesamte Projekt immer im </w:t>
      </w:r>
      <w:del w:id="2094" w:author="Dennis Hohmann" w:date="2012-04-15T00:50:00Z">
        <w:r w:rsidDel="00167BE6">
          <w:delText xml:space="preserve">dargestellten </w:delText>
        </w:r>
      </w:del>
      <w:r>
        <w:t>Zeitplan</w:t>
      </w:r>
      <w:ins w:id="2095" w:author="Dennis Hohmann" w:date="2012-04-15T00:50:00Z">
        <w:r w:rsidR="00167BE6">
          <w:t xml:space="preserve"> (</w:t>
        </w:r>
        <w:r w:rsidR="00167BE6">
          <w:sym w:font="Wingdings" w:char="F0E0"/>
        </w:r>
        <w:r w:rsidR="00167BE6">
          <w:t xml:space="preserve"> </w:t>
        </w:r>
      </w:ins>
      <w:ins w:id="2096" w:author="Dennis Hohmann" w:date="2012-04-15T00:51:00Z">
        <w:r w:rsidR="00167BE6">
          <w:t>Abb. 2.3.1</w:t>
        </w:r>
      </w:ins>
      <w:ins w:id="2097" w:author="Dennis Hohmann" w:date="2012-04-15T00:50:00Z">
        <w:r w:rsidR="00167BE6">
          <w:t>)</w:t>
        </w:r>
      </w:ins>
      <w:r>
        <w:t xml:space="preserve"> verlaufen. Alle</w:t>
      </w:r>
      <w:del w:id="2098" w:author="Dennis Hohmann" w:date="2012-04-15T00:51:00Z">
        <w:r w:rsidDel="00167BE6">
          <w:delText xml:space="preserve"> der</w:delText>
        </w:r>
      </w:del>
      <w:r>
        <w:t xml:space="preserve"> </w:t>
      </w:r>
      <w:del w:id="2099" w:author="Dennis Hohmann" w:date="2012-04-15T00:49:00Z">
        <w:r w:rsidDel="00167BE6">
          <w:delText xml:space="preserve">7 </w:delText>
        </w:r>
      </w:del>
      <w:ins w:id="2100" w:author="Dennis Hohmann" w:date="2012-04-15T00:49:00Z">
        <w:r w:rsidR="00167BE6">
          <w:t xml:space="preserve">sieben </w:t>
        </w:r>
      </w:ins>
      <w:r>
        <w:t>Teilabschnitte sind erfolgreich umgesetzt.</w:t>
      </w:r>
      <w:r w:rsidR="00B476AE">
        <w:t xml:space="preserve"> Leider ist es auf Grund </w:t>
      </w:r>
      <w:ins w:id="2101" w:author="Dennis Hohmann" w:date="2012-04-15T00:52:00Z">
        <w:r w:rsidR="00167BE6">
          <w:t xml:space="preserve">beschriebenen </w:t>
        </w:r>
      </w:ins>
      <w:r w:rsidR="00B476AE">
        <w:t>mechanisch</w:t>
      </w:r>
      <w:r w:rsidR="00754682">
        <w:t>e</w:t>
      </w:r>
      <w:ins w:id="2102" w:author="Dennis Hohmann" w:date="2012-04-15T00:52:00Z">
        <w:r w:rsidR="00167BE6">
          <w:t>n</w:t>
        </w:r>
      </w:ins>
      <w:del w:id="2103" w:author="Dennis Hohmann" w:date="2012-04-15T00:52:00Z">
        <w:r w:rsidR="00754682" w:rsidDel="00167BE6">
          <w:delText>r</w:delText>
        </w:r>
      </w:del>
      <w:r w:rsidR="00754682">
        <w:t xml:space="preserve"> Ungenauigkeit</w:t>
      </w:r>
      <w:ins w:id="2104" w:author="Dennis Hohmann" w:date="2012-04-15T00:52:00Z">
        <w:r w:rsidR="00167BE6">
          <w:t>en</w:t>
        </w:r>
      </w:ins>
      <w:r w:rsidR="00754682">
        <w:t xml:space="preserve"> </w:t>
      </w:r>
      <w:r w:rsidR="00B476AE">
        <w:t>nicht gelungen, die S</w:t>
      </w:r>
      <w:r w:rsidR="00754682">
        <w:t>teuerplatine komplett mit der hier eingesetzten Portalfräse herzustellen</w:t>
      </w:r>
      <w:r w:rsidR="00B476AE">
        <w:t>. Das Bohren der Bauteil</w:t>
      </w:r>
      <w:r w:rsidR="00754682">
        <w:t>-L</w:t>
      </w:r>
      <w:r w:rsidR="00B476AE">
        <w:t xml:space="preserve">öcher, sowie der </w:t>
      </w:r>
      <w:ins w:id="2105" w:author="Dennis Hohmann" w:date="2012-04-15T00:48:00Z">
        <w:r w:rsidR="00167BE6">
          <w:t>VIAs</w:t>
        </w:r>
      </w:ins>
      <w:del w:id="2106" w:author="Dennis Hohmann" w:date="2012-04-15T00:48:00Z">
        <w:r w:rsidR="00B476AE" w:rsidDel="00167BE6">
          <w:delText>Via´s</w:delText>
        </w:r>
      </w:del>
      <w:r w:rsidR="00754682">
        <w:t>,</w:t>
      </w:r>
      <w:r w:rsidR="00B476AE">
        <w:t xml:space="preserve"> wurde mit der maximal möglichen Präzision der CNC-Steuerung und der verwendeter Po</w:t>
      </w:r>
      <w:r w:rsidR="00B476AE">
        <w:t>r</w:t>
      </w:r>
      <w:r w:rsidR="00B476AE">
        <w:t xml:space="preserve">talfräse </w:t>
      </w:r>
      <w:r w:rsidR="00754682">
        <w:t xml:space="preserve">von dieser </w:t>
      </w:r>
      <w:r w:rsidR="00B476AE">
        <w:t xml:space="preserve">übernommen. Die Bedienung der Steuerung, mit dem </w:t>
      </w:r>
      <w:r w:rsidR="00754682">
        <w:t xml:space="preserve">übersichtlich und strukturiert gestalteten Display bietet </w:t>
      </w:r>
      <w:ins w:id="2107" w:author="Dennis Hohmann" w:date="2012-04-15T00:55:00Z">
        <w:r w:rsidR="002F151B">
          <w:t xml:space="preserve">dem Benutzer </w:t>
        </w:r>
      </w:ins>
      <w:r w:rsidR="00754682">
        <w:t>alle</w:t>
      </w:r>
      <w:r w:rsidR="00B476AE">
        <w:t xml:space="preserve"> benötigten Informationen. Auch die, in der Aufgabenstellung geforderte</w:t>
      </w:r>
      <w:ins w:id="2108" w:author="Dennis Hohmann" w:date="2012-04-15T00:56:00Z">
        <w:r w:rsidR="002F151B">
          <w:t>,</w:t>
        </w:r>
      </w:ins>
      <w:r w:rsidR="00B476AE">
        <w:t xml:space="preserve"> Mobili</w:t>
      </w:r>
      <w:r w:rsidR="00754682">
        <w:t>tät und Flexibilität ist mit der</w:t>
      </w:r>
      <w:r w:rsidR="00B476AE">
        <w:t xml:space="preserve"> verwendet</w:t>
      </w:r>
      <w:r w:rsidR="00754682">
        <w:t>en USB-Lösung gegeben.</w:t>
      </w:r>
      <w:r w:rsidR="00B358C6">
        <w:t xml:space="preserve"> Des Weiteren hat mir persönlich,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146EA2">
      <w:pPr>
        <w:pStyle w:val="berschrift2"/>
      </w:pPr>
      <w:bookmarkStart w:id="2109" w:name="_Toc196133460"/>
      <w:r>
        <w:t>Ausblick</w:t>
      </w:r>
      <w:bookmarkEnd w:id="2109"/>
    </w:p>
    <w:p w14:paraId="1D5D9A72" w14:textId="2D454912" w:rsidR="00656B87" w:rsidRPr="00144F22" w:rsidRDefault="00144F22">
      <w:pPr>
        <w:pStyle w:val="Textkrper"/>
        <w:pPrChange w:id="2110" w:author="Dennis Hohmann" w:date="2012-04-15T00:39:00Z">
          <w:pPr>
            <w:ind w:left="0" w:firstLine="0"/>
          </w:pPr>
        </w:pPrChange>
      </w:pPr>
      <w:r>
        <w:t>Die CNC-Steuerung entspricht zwar in vollem Umfang</w:t>
      </w:r>
      <w:del w:id="2111" w:author="Dennis Hohmann" w:date="2012-04-15T00:56:00Z">
        <w:r w:rsidDel="009A5250">
          <w:delText>,</w:delText>
        </w:r>
      </w:del>
      <w:r>
        <w:t xml:space="preserve"> der Aufgabenstellung, dennoch wird es im Anschluss an diese </w:t>
      </w:r>
      <w:del w:id="2112" w:author="Dennis Hohmann" w:date="2012-04-15T00:56:00Z">
        <w:r w:rsidDel="009A5250">
          <w:delText xml:space="preserve">Technikerarbeit </w:delText>
        </w:r>
      </w:del>
      <w:ins w:id="2113" w:author="Dennis Hohmann" w:date="2012-04-15T00:56:00Z">
        <w:r w:rsidR="009A5250">
          <w:t xml:space="preserve">Projekt </w:t>
        </w:r>
      </w:ins>
      <w:r>
        <w:t>weiter Modifikationen und Optimierungen an Hard- und Software geben. Zum einen ist die Kompensation des Lagerumkehrspiels ein großes Thema, zum anderen</w:t>
      </w:r>
      <w:del w:id="2114" w:author="Dennis Hohmann" w:date="2012-04-15T00:57:00Z">
        <w:r w:rsidDel="009A5250">
          <w:delText>,</w:delText>
        </w:r>
      </w:del>
      <w:r>
        <w:t xml:space="preserve"> die </w:t>
      </w:r>
      <w:r w:rsidR="00B358C6">
        <w:t>Positionierung auf eine</w:t>
      </w:r>
      <w:del w:id="2115" w:author="Dennis Hohmann" w:date="2012-04-15T00:58:00Z">
        <w:r w:rsidR="00B358C6" w:rsidDel="00070057">
          <w:delText>n</w:delText>
        </w:r>
      </w:del>
      <w:r w:rsidR="00B358C6">
        <w:t xml:space="preserve"> direkt</w:t>
      </w:r>
      <w:ins w:id="2116" w:author="Dennis Hohmann" w:date="2012-04-15T00:57:00Z">
        <w:r w:rsidR="009A5250">
          <w:t xml:space="preserve"> </w:t>
        </w:r>
      </w:ins>
      <w:del w:id="2117" w:author="Dennis Hohmann" w:date="2012-04-15T00:57:00Z">
        <w:r w:rsidR="00B358C6" w:rsidDel="009A5250">
          <w:delText xml:space="preserve">, </w:delText>
        </w:r>
      </w:del>
      <w:r>
        <w:t>als Koordinaten eingegeben Pos</w:t>
      </w:r>
      <w:r>
        <w:t>i</w:t>
      </w:r>
      <w:r>
        <w:t>tion.</w:t>
      </w:r>
      <w:r w:rsidR="00B358C6">
        <w:t xml:space="preserve"> Dieses </w:t>
      </w:r>
      <w:del w:id="2118" w:author="Dennis Hohmann" w:date="2012-04-15T00:57:00Z">
        <w:r w:rsidR="00B358C6" w:rsidDel="009A5250">
          <w:delText xml:space="preserve">Projekt </w:delText>
        </w:r>
      </w:del>
      <w:ins w:id="2119" w:author="Dennis Hohmann" w:date="2012-04-15T00:57:00Z">
        <w:r w:rsidR="009A5250">
          <w:t xml:space="preserve">Technikerarbeit </w:t>
        </w:r>
      </w:ins>
      <w:r w:rsidR="00B358C6">
        <w:t>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2120" w:name="_Toc196133461" w:displacedByCustomXml="next"/>
    <w:sdt>
      <w:sdtPr>
        <w:rPr>
          <w:rFonts w:eastAsiaTheme="minorHAnsi" w:cstheme="minorBidi"/>
          <w:b w:val="0"/>
          <w:bCs w:val="0"/>
          <w:color w:val="auto"/>
          <w:sz w:val="24"/>
          <w:szCs w:val="24"/>
        </w:rPr>
        <w:id w:val="-37978556"/>
        <w:docPartObj>
          <w:docPartGallery w:val="Bibliographies"/>
          <w:docPartUnique/>
        </w:docPartObj>
      </w:sdtPr>
      <w:sdtContent>
        <w:p w14:paraId="78363050" w14:textId="7B6D28E8" w:rsidR="00656B87" w:rsidRDefault="003F0587" w:rsidP="00AD7882">
          <w:pPr>
            <w:pStyle w:val="berschrift1"/>
          </w:pPr>
          <w:r w:rsidRPr="00AD2F49">
            <w:t>Quell</w:t>
          </w:r>
          <w:r w:rsidR="00CD21F0">
            <w:t>en</w:t>
          </w:r>
          <w:r w:rsidR="00656B87" w:rsidRPr="00AD2F49">
            <w:t>verzeichnis</w:t>
          </w:r>
          <w:bookmarkEnd w:id="2120"/>
        </w:p>
        <w:sdt>
          <w:sdtPr>
            <w:id w:val="111145805"/>
            <w:bibliography/>
          </w:sdtPr>
          <w:sdtContent>
            <w:p w14:paraId="5577353E" w14:textId="77777777" w:rsidR="00311621" w:rsidRDefault="00656B87" w:rsidP="00311621">
              <w:pPr>
                <w:pStyle w:val="Literaturverzeichnis"/>
                <w:rPr>
                  <w:rFonts w:cs="Times New Roman"/>
                  <w:noProof/>
                </w:rPr>
              </w:pPr>
              <w:r>
                <w:fldChar w:fldCharType="begin"/>
              </w:r>
              <w:r>
                <w:instrText>BIBLIOGRAPHY</w:instrText>
              </w:r>
              <w:r>
                <w:fldChar w:fldCharType="separate"/>
              </w:r>
              <w:r w:rsidR="00311621">
                <w:rPr>
                  <w:rFonts w:cs="Times New Roman"/>
                  <w:noProof/>
                </w:rPr>
                <w:t xml:space="preserve">Atmel Corporation. (1). </w:t>
              </w:r>
              <w:r w:rsidR="00311621">
                <w:rPr>
                  <w:rFonts w:cs="Times New Roman"/>
                  <w:i/>
                  <w:iCs/>
                  <w:noProof/>
                </w:rPr>
                <w:t>Atmel</w:t>
              </w:r>
              <w:r w:rsidR="00311621">
                <w:rPr>
                  <w:rFonts w:cs="Times New Roman"/>
                  <w:noProof/>
                </w:rPr>
                <w:t>. Abgerufen am 01. 11 2011 von http://www.atmel.com/</w:t>
              </w:r>
            </w:p>
            <w:p w14:paraId="59428129" w14:textId="77777777" w:rsidR="00311621" w:rsidRDefault="00311621" w:rsidP="00311621">
              <w:pPr>
                <w:pStyle w:val="Literaturverzeichnis"/>
                <w:rPr>
                  <w:rFonts w:cs="Times New Roman"/>
                  <w:noProof/>
                </w:rPr>
              </w:pPr>
              <w:r>
                <w:rPr>
                  <w:rFonts w:cs="Times New Roman"/>
                  <w:noProof/>
                </w:rPr>
                <w:t xml:space="preserve">Atmel Corporation. (3). </w:t>
              </w:r>
              <w:r>
                <w:rPr>
                  <w:rFonts w:cs="Times New Roman"/>
                  <w:i/>
                  <w:iCs/>
                  <w:noProof/>
                </w:rPr>
                <w:t>Atmel AVR Studio 5.1</w:t>
              </w:r>
              <w:r>
                <w:rPr>
                  <w:rFonts w:cs="Times New Roman"/>
                  <w:noProof/>
                </w:rPr>
                <w:t>. Abgerufen am 12. 03 2012 von http://www.atmel.com/tools/ATMELAVRSTUDIO.aspx</w:t>
              </w:r>
            </w:p>
            <w:p w14:paraId="6761E27A" w14:textId="77777777" w:rsidR="00311621" w:rsidRDefault="00311621" w:rsidP="00311621">
              <w:pPr>
                <w:pStyle w:val="Literaturverzeichnis"/>
                <w:rPr>
                  <w:rFonts w:cs="Times New Roman"/>
                  <w:noProof/>
                </w:rPr>
              </w:pPr>
              <w:r>
                <w:rPr>
                  <w:rFonts w:cs="Times New Roman"/>
                  <w:noProof/>
                </w:rPr>
                <w:t xml:space="preserve">Atmel Corporation. (2). </w:t>
              </w:r>
              <w:r>
                <w:rPr>
                  <w:rFonts w:cs="Times New Roman"/>
                  <w:i/>
                  <w:iCs/>
                  <w:noProof/>
                </w:rPr>
                <w:t>JTAGICE3 - Atmel</w:t>
              </w:r>
              <w:r>
                <w:rPr>
                  <w:rFonts w:cs="Times New Roman"/>
                  <w:noProof/>
                </w:rPr>
                <w:t>. Abgerufen am 02. 04 2012 von http://www.atmel.com/tools/JTAGICE3.aspx</w:t>
              </w:r>
            </w:p>
            <w:p w14:paraId="313A4155" w14:textId="77777777" w:rsidR="00311621" w:rsidRDefault="00311621" w:rsidP="00311621">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22E919A5" w14:textId="77777777" w:rsidR="00311621" w:rsidRDefault="00311621" w:rsidP="00311621">
              <w:pPr>
                <w:pStyle w:val="Literaturverzeichnis"/>
                <w:rPr>
                  <w:rFonts w:cs="Times New Roman"/>
                  <w:noProof/>
                </w:rPr>
              </w:pPr>
              <w:r>
                <w:rPr>
                  <w:rFonts w:cs="Times New Roman"/>
                  <w:noProof/>
                </w:rPr>
                <w:t xml:space="preserve">CadSoft Computer GmbH. (1). </w:t>
              </w:r>
              <w:r>
                <w:rPr>
                  <w:rFonts w:cs="Times New Roman"/>
                  <w:i/>
                  <w:iCs/>
                  <w:noProof/>
                </w:rPr>
                <w:t>CadSoft</w:t>
              </w:r>
              <w:r>
                <w:rPr>
                  <w:rFonts w:cs="Times New Roman"/>
                  <w:noProof/>
                </w:rPr>
                <w:t>. Abgerufen am 03. 04 2012 von http://www.cadsoft.de/eagle-pcb-design-software/?language=de</w:t>
              </w:r>
            </w:p>
            <w:p w14:paraId="63899885" w14:textId="77777777" w:rsidR="00311621" w:rsidRDefault="00311621" w:rsidP="00311621">
              <w:pPr>
                <w:pStyle w:val="Literaturverzeichnis"/>
                <w:rPr>
                  <w:rFonts w:cs="Times New Roman"/>
                  <w:noProof/>
                </w:rPr>
              </w:pPr>
              <w:r>
                <w:rPr>
                  <w:rFonts w:cs="Times New Roman"/>
                  <w:noProof/>
                </w:rPr>
                <w:t xml:space="preserve">CadSoft Computer GmbH. (2). </w:t>
              </w:r>
              <w:r>
                <w:rPr>
                  <w:rFonts w:cs="Times New Roman"/>
                  <w:i/>
                  <w:iCs/>
                  <w:noProof/>
                </w:rPr>
                <w:t>CadSoft EAGLE</w:t>
              </w:r>
              <w:r>
                <w:rPr>
                  <w:rFonts w:cs="Times New Roman"/>
                  <w:noProof/>
                </w:rPr>
                <w:t>. Abgerufen am 12. 01 2012 von http://www.cadsoft.de/eagle-pcb-design-software/product-overview/?language=de</w:t>
              </w:r>
            </w:p>
            <w:p w14:paraId="30AD0E65" w14:textId="77777777" w:rsidR="00311621" w:rsidRDefault="00311621" w:rsidP="00311621">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7A0DF7A1" w14:textId="77777777" w:rsidR="00311621" w:rsidRDefault="00311621" w:rsidP="00311621">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04E1CB83" w14:textId="77777777" w:rsidR="00311621" w:rsidRDefault="00311621" w:rsidP="00311621">
              <w:pPr>
                <w:pStyle w:val="Literaturverzeichnis"/>
                <w:rPr>
                  <w:rFonts w:cs="Times New Roman"/>
                  <w:noProof/>
                </w:rPr>
              </w:pPr>
              <w:r>
                <w:rPr>
                  <w:rFonts w:cs="Times New Roman"/>
                  <w:noProof/>
                </w:rPr>
                <w:t xml:space="preserve">ELECTRONIC ASSEMBLY GmbH. (1). </w:t>
              </w:r>
              <w:r>
                <w:rPr>
                  <w:rFonts w:cs="Times New Roman"/>
                  <w:i/>
                  <w:iCs/>
                  <w:noProof/>
                </w:rPr>
                <w:t>LCD-Module</w:t>
              </w:r>
              <w:r>
                <w:rPr>
                  <w:rFonts w:cs="Times New Roman"/>
                  <w:noProof/>
                </w:rPr>
                <w:t>. Abgerufen am 17. 11 2011 von http://www.lcd-module.de/</w:t>
              </w:r>
            </w:p>
            <w:p w14:paraId="654902FB" w14:textId="77777777" w:rsidR="00311621" w:rsidRDefault="00311621" w:rsidP="00311621">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3D043F56" w14:textId="77777777" w:rsidR="00311621" w:rsidRDefault="00311621" w:rsidP="00311621">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66FE8C26" w14:textId="77777777" w:rsidR="00311621" w:rsidRDefault="00311621" w:rsidP="00311621">
              <w:pPr>
                <w:pStyle w:val="Literaturverzeichnis"/>
                <w:rPr>
                  <w:rFonts w:cs="Times New Roman"/>
                  <w:noProof/>
                </w:rPr>
              </w:pPr>
              <w:r>
                <w:rPr>
                  <w:rFonts w:cs="Times New Roman"/>
                  <w:noProof/>
                </w:rPr>
                <w:t xml:space="preserve">Future Technology Devices International Limited. (1). </w:t>
              </w:r>
              <w:r>
                <w:rPr>
                  <w:rFonts w:cs="Times New Roman"/>
                  <w:i/>
                  <w:iCs/>
                  <w:noProof/>
                </w:rPr>
                <w:t>FTDI Chip Home Page</w:t>
              </w:r>
              <w:r>
                <w:rPr>
                  <w:rFonts w:cs="Times New Roman"/>
                  <w:noProof/>
                </w:rPr>
                <w:t>. Abgerufen am 15. 02 2012 von http://www.ftdichip.com/</w:t>
              </w:r>
            </w:p>
            <w:p w14:paraId="4E5379B3" w14:textId="77777777" w:rsidR="00311621" w:rsidRDefault="00311621" w:rsidP="00311621">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7370B771" w14:textId="77777777" w:rsidR="00311621" w:rsidRDefault="00311621" w:rsidP="00311621">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463A6E13" w14:textId="77777777" w:rsidR="00311621" w:rsidRDefault="00311621" w:rsidP="00311621">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4A9DAAD7" w14:textId="77777777" w:rsidR="00311621" w:rsidRDefault="00311621" w:rsidP="00311621">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1DAFCF14" w14:textId="77777777" w:rsidR="00311621" w:rsidRDefault="00311621" w:rsidP="00311621">
              <w:pPr>
                <w:pStyle w:val="Literaturverzeichnis"/>
                <w:rPr>
                  <w:rFonts w:cs="Times New Roman"/>
                  <w:noProof/>
                </w:rPr>
              </w:pPr>
              <w:r>
                <w:rPr>
                  <w:rFonts w:cs="Times New Roman"/>
                  <w:noProof/>
                </w:rPr>
                <w:t>Pollin Electronic GmbH. (30. 11 2007). Atmel Evaluation Board Version 2.0.1. Pförring.</w:t>
              </w:r>
            </w:p>
            <w:p w14:paraId="7CA7E4FD" w14:textId="77777777" w:rsidR="00311621" w:rsidRDefault="00311621" w:rsidP="00311621">
              <w:pPr>
                <w:pStyle w:val="Literaturverzeichnis"/>
                <w:rPr>
                  <w:rFonts w:cs="Times New Roman"/>
                  <w:noProof/>
                </w:rPr>
              </w:pPr>
              <w:r>
                <w:rPr>
                  <w:rFonts w:cs="Times New Roman"/>
                  <w:noProof/>
                </w:rPr>
                <w:t xml:space="preserve">Stanka, T. (2005). </w:t>
              </w:r>
              <w:r>
                <w:rPr>
                  <w:rFonts w:cs="Times New Roman"/>
                  <w:i/>
                  <w:iCs/>
                  <w:noProof/>
                </w:rPr>
                <w:t>Hard- ind Softwareentwicklung eines Testsystems zur ferngesteuerten Eingabe und automatischen Bearbeitung von Tastenfolgen auf Mobiltelefonen.</w:t>
              </w:r>
              <w:r>
                <w:rPr>
                  <w:rFonts w:cs="Times New Roman"/>
                  <w:noProof/>
                </w:rPr>
                <w:t xml:space="preserve"> GRIN.</w:t>
              </w:r>
            </w:p>
            <w:p w14:paraId="5008BCFD" w14:textId="77777777" w:rsidR="00311621" w:rsidRDefault="00311621" w:rsidP="00311621">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7A471225" w14:textId="77777777" w:rsidR="00311621" w:rsidRDefault="00311621" w:rsidP="00311621">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13900649" w14:textId="77777777" w:rsidR="00311621" w:rsidRDefault="00311621" w:rsidP="00311621">
              <w:pPr>
                <w:pStyle w:val="Literaturverzeichnis"/>
                <w:rPr>
                  <w:rFonts w:cs="Times New Roman"/>
                  <w:noProof/>
                </w:rPr>
              </w:pPr>
              <w:r>
                <w:rPr>
                  <w:rFonts w:cs="Times New Roman"/>
                  <w:noProof/>
                </w:rPr>
                <w:t xml:space="preserve">Wikipedia. (2012). </w:t>
              </w:r>
              <w:r>
                <w:rPr>
                  <w:rFonts w:cs="Times New Roman"/>
                  <w:i/>
                  <w:iCs/>
                  <w:noProof/>
                </w:rPr>
                <w:t>Bresenham-Algorithmus</w:t>
              </w:r>
              <w:r>
                <w:rPr>
                  <w:rFonts w:cs="Times New Roman"/>
                  <w:noProof/>
                </w:rPr>
                <w:t>. Abgerufen am 10. 11 2011 von http://de.wikipedia.org/wiki/Bresenham-Algorithmus</w:t>
              </w:r>
            </w:p>
            <w:p w14:paraId="174DE747" w14:textId="77777777" w:rsidR="00311621" w:rsidRDefault="00311621" w:rsidP="00311621">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22AE5095" w14:textId="77777777" w:rsidR="00311621" w:rsidRDefault="00311621" w:rsidP="00311621">
              <w:pPr>
                <w:pStyle w:val="Literaturverzeichnis"/>
                <w:rPr>
                  <w:rFonts w:cs="Times New Roman"/>
                  <w:noProof/>
                </w:rPr>
              </w:pPr>
              <w:r>
                <w:rPr>
                  <w:rFonts w:cs="Times New Roman"/>
                  <w:noProof/>
                </w:rPr>
                <w:t xml:space="preserve">www.goBlack.de. (1). </w:t>
              </w:r>
              <w:r>
                <w:rPr>
                  <w:rFonts w:cs="Times New Roman"/>
                  <w:i/>
                  <w:iCs/>
                  <w:noProof/>
                </w:rPr>
                <w:t xml:space="preserve"> Grafik-TouchDisplay EA eDIP240 Datenblätter Protokollrahmen   </w:t>
              </w:r>
              <w:r>
                <w:rPr>
                  <w:rFonts w:cs="Times New Roman"/>
                  <w:noProof/>
                </w:rPr>
                <w:t>. Abgerufen am 12. 04 2012 von http://www.goblack.de/desy/digitalt/aktoren/touchdisp-edip240/ea240protokoll.html</w:t>
              </w:r>
            </w:p>
            <w:p w14:paraId="14562A0A" w14:textId="77777777" w:rsidR="00311621" w:rsidRDefault="00311621" w:rsidP="00311621">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737B4641" w:rsidR="00656B87" w:rsidRDefault="00656B87" w:rsidP="00311621">
              <w:r>
                <w:rPr>
                  <w:b/>
                  <w:bCs/>
                  <w:noProof/>
                </w:rPr>
                <w:fldChar w:fldCharType="end"/>
              </w:r>
            </w:p>
          </w:sdtContent>
        </w:sdt>
      </w:sdtContent>
    </w:sdt>
    <w:p w14:paraId="4906905B" w14:textId="5B4322E6" w:rsidR="00743D0E" w:rsidRDefault="00743D0E" w:rsidP="00A7603D">
      <w:pPr>
        <w:pStyle w:val="berschrift2"/>
      </w:pPr>
      <w:bookmarkStart w:id="2121" w:name="_Toc320217337"/>
      <w:r>
        <w:br w:type="page"/>
      </w:r>
      <w:bookmarkStart w:id="2122" w:name="_Toc196133462"/>
      <w:r>
        <w:t>Abbildungsverzeichnis</w:t>
      </w:r>
      <w:bookmarkEnd w:id="2122"/>
    </w:p>
    <w:p w14:paraId="399EB1FD" w14:textId="77777777" w:rsidR="00743D0E" w:rsidRPr="00743D0E" w:rsidRDefault="00743D0E" w:rsidP="00743D0E"/>
    <w:p w14:paraId="7666061B" w14:textId="77777777" w:rsidR="00C7773F" w:rsidRDefault="00743D0E">
      <w:pPr>
        <w:pStyle w:val="Abbildungsverzeichnis"/>
        <w:tabs>
          <w:tab w:val="right" w:leader="dot" w:pos="9629"/>
        </w:tabs>
        <w:rPr>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bookmarkStart w:id="2123" w:name="_GoBack"/>
      <w:bookmarkEnd w:id="2123"/>
      <w:r w:rsidR="00C7773F">
        <w:rPr>
          <w:noProof/>
        </w:rPr>
        <w:t>Abbildung 2.3.1: Projektzeitplan</w:t>
      </w:r>
      <w:r w:rsidR="00C7773F">
        <w:rPr>
          <w:noProof/>
        </w:rPr>
        <w:tab/>
      </w:r>
      <w:r w:rsidR="00C7773F">
        <w:rPr>
          <w:noProof/>
        </w:rPr>
        <w:fldChar w:fldCharType="begin"/>
      </w:r>
      <w:r w:rsidR="00C7773F">
        <w:rPr>
          <w:noProof/>
        </w:rPr>
        <w:instrText xml:space="preserve"> PAGEREF _Toc196133867 \h </w:instrText>
      </w:r>
      <w:r w:rsidR="00C7773F">
        <w:rPr>
          <w:noProof/>
        </w:rPr>
      </w:r>
      <w:r w:rsidR="00C7773F">
        <w:rPr>
          <w:noProof/>
        </w:rPr>
        <w:fldChar w:fldCharType="separate"/>
      </w:r>
      <w:r w:rsidR="00C7773F">
        <w:rPr>
          <w:noProof/>
        </w:rPr>
        <w:t>9</w:t>
      </w:r>
      <w:r w:rsidR="00C7773F">
        <w:rPr>
          <w:noProof/>
        </w:rPr>
        <w:fldChar w:fldCharType="end"/>
      </w:r>
    </w:p>
    <w:p w14:paraId="43053F8E"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2.4.1: Atmel ATmega1284P-PU</w:t>
      </w:r>
      <w:r>
        <w:rPr>
          <w:noProof/>
        </w:rPr>
        <w:tab/>
      </w:r>
      <w:r>
        <w:rPr>
          <w:noProof/>
        </w:rPr>
        <w:fldChar w:fldCharType="begin"/>
      </w:r>
      <w:r>
        <w:rPr>
          <w:noProof/>
        </w:rPr>
        <w:instrText xml:space="preserve"> PAGEREF _Toc196133868 \h </w:instrText>
      </w:r>
      <w:r>
        <w:rPr>
          <w:noProof/>
        </w:rPr>
      </w:r>
      <w:r>
        <w:rPr>
          <w:noProof/>
        </w:rPr>
        <w:fldChar w:fldCharType="separate"/>
      </w:r>
      <w:r>
        <w:rPr>
          <w:noProof/>
        </w:rPr>
        <w:t>11</w:t>
      </w:r>
      <w:r>
        <w:rPr>
          <w:noProof/>
        </w:rPr>
        <w:fldChar w:fldCharType="end"/>
      </w:r>
    </w:p>
    <w:p w14:paraId="3B640D44"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3.2.1: FTDI VDrive2 USB</w:t>
      </w:r>
      <w:r>
        <w:rPr>
          <w:noProof/>
        </w:rPr>
        <w:tab/>
      </w:r>
      <w:r>
        <w:rPr>
          <w:noProof/>
        </w:rPr>
        <w:fldChar w:fldCharType="begin"/>
      </w:r>
      <w:r>
        <w:rPr>
          <w:noProof/>
        </w:rPr>
        <w:instrText xml:space="preserve"> PAGEREF _Toc196133869 \h </w:instrText>
      </w:r>
      <w:r>
        <w:rPr>
          <w:noProof/>
        </w:rPr>
      </w:r>
      <w:r>
        <w:rPr>
          <w:noProof/>
        </w:rPr>
        <w:fldChar w:fldCharType="separate"/>
      </w:r>
      <w:r>
        <w:rPr>
          <w:noProof/>
        </w:rPr>
        <w:t>12</w:t>
      </w:r>
      <w:r>
        <w:rPr>
          <w:noProof/>
        </w:rPr>
        <w:fldChar w:fldCharType="end"/>
      </w:r>
    </w:p>
    <w:p w14:paraId="085DCC03"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3.3.1: ELECTRONIC ASSEMBLY eDIP240-7</w:t>
      </w:r>
      <w:r>
        <w:rPr>
          <w:noProof/>
        </w:rPr>
        <w:tab/>
      </w:r>
      <w:r>
        <w:rPr>
          <w:noProof/>
        </w:rPr>
        <w:fldChar w:fldCharType="begin"/>
      </w:r>
      <w:r>
        <w:rPr>
          <w:noProof/>
        </w:rPr>
        <w:instrText xml:space="preserve"> PAGEREF _Toc196133870 \h </w:instrText>
      </w:r>
      <w:r>
        <w:rPr>
          <w:noProof/>
        </w:rPr>
      </w:r>
      <w:r>
        <w:rPr>
          <w:noProof/>
        </w:rPr>
        <w:fldChar w:fldCharType="separate"/>
      </w:r>
      <w:r>
        <w:rPr>
          <w:noProof/>
        </w:rPr>
        <w:t>13</w:t>
      </w:r>
      <w:r>
        <w:rPr>
          <w:noProof/>
        </w:rPr>
        <w:fldChar w:fldCharType="end"/>
      </w:r>
    </w:p>
    <w:p w14:paraId="11684E8F"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3.5.1: USOVO UNI1500 Steuerplatine</w:t>
      </w:r>
      <w:r>
        <w:rPr>
          <w:noProof/>
        </w:rPr>
        <w:tab/>
      </w:r>
      <w:r>
        <w:rPr>
          <w:noProof/>
        </w:rPr>
        <w:fldChar w:fldCharType="begin"/>
      </w:r>
      <w:r>
        <w:rPr>
          <w:noProof/>
        </w:rPr>
        <w:instrText xml:space="preserve"> PAGEREF _Toc196133871 \h </w:instrText>
      </w:r>
      <w:r>
        <w:rPr>
          <w:noProof/>
        </w:rPr>
      </w:r>
      <w:r>
        <w:rPr>
          <w:noProof/>
        </w:rPr>
        <w:fldChar w:fldCharType="separate"/>
      </w:r>
      <w:r>
        <w:rPr>
          <w:noProof/>
        </w:rPr>
        <w:t>16</w:t>
      </w:r>
      <w:r>
        <w:rPr>
          <w:noProof/>
        </w:rPr>
        <w:fldChar w:fldCharType="end"/>
      </w:r>
    </w:p>
    <w:p w14:paraId="699A71A7"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3.5.2: USOVO UNI1500 Pinbelegung</w:t>
      </w:r>
      <w:r>
        <w:rPr>
          <w:noProof/>
        </w:rPr>
        <w:tab/>
      </w:r>
      <w:r>
        <w:rPr>
          <w:noProof/>
        </w:rPr>
        <w:fldChar w:fldCharType="begin"/>
      </w:r>
      <w:r>
        <w:rPr>
          <w:noProof/>
        </w:rPr>
        <w:instrText xml:space="preserve"> PAGEREF _Toc196133872 \h </w:instrText>
      </w:r>
      <w:r>
        <w:rPr>
          <w:noProof/>
        </w:rPr>
      </w:r>
      <w:r>
        <w:rPr>
          <w:noProof/>
        </w:rPr>
        <w:fldChar w:fldCharType="separate"/>
      </w:r>
      <w:r>
        <w:rPr>
          <w:noProof/>
        </w:rPr>
        <w:t>16</w:t>
      </w:r>
      <w:r>
        <w:rPr>
          <w:noProof/>
        </w:rPr>
        <w:fldChar w:fldCharType="end"/>
      </w:r>
    </w:p>
    <w:p w14:paraId="65070C3A"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3.6.1: Parallelität der Achsen</w:t>
      </w:r>
      <w:r>
        <w:rPr>
          <w:noProof/>
        </w:rPr>
        <w:tab/>
      </w:r>
      <w:r>
        <w:rPr>
          <w:noProof/>
        </w:rPr>
        <w:fldChar w:fldCharType="begin"/>
      </w:r>
      <w:r>
        <w:rPr>
          <w:noProof/>
        </w:rPr>
        <w:instrText xml:space="preserve"> PAGEREF _Toc196133873 \h </w:instrText>
      </w:r>
      <w:r>
        <w:rPr>
          <w:noProof/>
        </w:rPr>
      </w:r>
      <w:r>
        <w:rPr>
          <w:noProof/>
        </w:rPr>
        <w:fldChar w:fldCharType="separate"/>
      </w:r>
      <w:r>
        <w:rPr>
          <w:noProof/>
        </w:rPr>
        <w:t>18</w:t>
      </w:r>
      <w:r>
        <w:rPr>
          <w:noProof/>
        </w:rPr>
        <w:fldChar w:fldCharType="end"/>
      </w:r>
    </w:p>
    <w:p w14:paraId="5A6CF0E0"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3.6.2: Leerschritte</w:t>
      </w:r>
      <w:r>
        <w:rPr>
          <w:noProof/>
        </w:rPr>
        <w:tab/>
      </w:r>
      <w:r>
        <w:rPr>
          <w:noProof/>
        </w:rPr>
        <w:fldChar w:fldCharType="begin"/>
      </w:r>
      <w:r>
        <w:rPr>
          <w:noProof/>
        </w:rPr>
        <w:instrText xml:space="preserve"> PAGEREF _Toc196133874 \h </w:instrText>
      </w:r>
      <w:r>
        <w:rPr>
          <w:noProof/>
        </w:rPr>
      </w:r>
      <w:r>
        <w:rPr>
          <w:noProof/>
        </w:rPr>
        <w:fldChar w:fldCharType="separate"/>
      </w:r>
      <w:r>
        <w:rPr>
          <w:noProof/>
        </w:rPr>
        <w:t>19</w:t>
      </w:r>
      <w:r>
        <w:rPr>
          <w:noProof/>
        </w:rPr>
        <w:fldChar w:fldCharType="end"/>
      </w:r>
    </w:p>
    <w:p w14:paraId="2061991E"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3.6.3: Umkehrspiel der Y-Achse</w:t>
      </w:r>
      <w:r>
        <w:rPr>
          <w:noProof/>
        </w:rPr>
        <w:tab/>
      </w:r>
      <w:r>
        <w:rPr>
          <w:noProof/>
        </w:rPr>
        <w:fldChar w:fldCharType="begin"/>
      </w:r>
      <w:r>
        <w:rPr>
          <w:noProof/>
        </w:rPr>
        <w:instrText xml:space="preserve"> PAGEREF _Toc196133875 \h </w:instrText>
      </w:r>
      <w:r>
        <w:rPr>
          <w:noProof/>
        </w:rPr>
      </w:r>
      <w:r>
        <w:rPr>
          <w:noProof/>
        </w:rPr>
        <w:fldChar w:fldCharType="separate"/>
      </w:r>
      <w:r>
        <w:rPr>
          <w:noProof/>
        </w:rPr>
        <w:t>20</w:t>
      </w:r>
      <w:r>
        <w:rPr>
          <w:noProof/>
        </w:rPr>
        <w:fldChar w:fldCharType="end"/>
      </w:r>
    </w:p>
    <w:p w14:paraId="5B3BE246"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3.7.1: PWM Schrittmotor</w:t>
      </w:r>
      <w:r>
        <w:rPr>
          <w:noProof/>
        </w:rPr>
        <w:tab/>
      </w:r>
      <w:r>
        <w:rPr>
          <w:noProof/>
        </w:rPr>
        <w:fldChar w:fldCharType="begin"/>
      </w:r>
      <w:r>
        <w:rPr>
          <w:noProof/>
        </w:rPr>
        <w:instrText xml:space="preserve"> PAGEREF _Toc196133876 \h </w:instrText>
      </w:r>
      <w:r>
        <w:rPr>
          <w:noProof/>
        </w:rPr>
      </w:r>
      <w:r>
        <w:rPr>
          <w:noProof/>
        </w:rPr>
        <w:fldChar w:fldCharType="separate"/>
      </w:r>
      <w:r>
        <w:rPr>
          <w:noProof/>
        </w:rPr>
        <w:t>21</w:t>
      </w:r>
      <w:r>
        <w:rPr>
          <w:noProof/>
        </w:rPr>
        <w:fldChar w:fldCharType="end"/>
      </w:r>
    </w:p>
    <w:p w14:paraId="2364711F"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3.9.1: PCB-GCODE Menu</w:t>
      </w:r>
      <w:r>
        <w:rPr>
          <w:noProof/>
        </w:rPr>
        <w:tab/>
      </w:r>
      <w:r>
        <w:rPr>
          <w:noProof/>
        </w:rPr>
        <w:fldChar w:fldCharType="begin"/>
      </w:r>
      <w:r>
        <w:rPr>
          <w:noProof/>
        </w:rPr>
        <w:instrText xml:space="preserve"> PAGEREF _Toc196133877 \h </w:instrText>
      </w:r>
      <w:r>
        <w:rPr>
          <w:noProof/>
        </w:rPr>
      </w:r>
      <w:r>
        <w:rPr>
          <w:noProof/>
        </w:rPr>
        <w:fldChar w:fldCharType="separate"/>
      </w:r>
      <w:r>
        <w:rPr>
          <w:noProof/>
        </w:rPr>
        <w:t>26</w:t>
      </w:r>
      <w:r>
        <w:rPr>
          <w:noProof/>
        </w:rPr>
        <w:fldChar w:fldCharType="end"/>
      </w:r>
    </w:p>
    <w:p w14:paraId="5F5475FF"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4.2.1: Controller Programmdateien</w:t>
      </w:r>
      <w:r>
        <w:rPr>
          <w:noProof/>
        </w:rPr>
        <w:tab/>
      </w:r>
      <w:r>
        <w:rPr>
          <w:noProof/>
        </w:rPr>
        <w:fldChar w:fldCharType="begin"/>
      </w:r>
      <w:r>
        <w:rPr>
          <w:noProof/>
        </w:rPr>
        <w:instrText xml:space="preserve"> PAGEREF _Toc196133878 \h </w:instrText>
      </w:r>
      <w:r>
        <w:rPr>
          <w:noProof/>
        </w:rPr>
      </w:r>
      <w:r>
        <w:rPr>
          <w:noProof/>
        </w:rPr>
        <w:fldChar w:fldCharType="separate"/>
      </w:r>
      <w:r>
        <w:rPr>
          <w:noProof/>
        </w:rPr>
        <w:t>29</w:t>
      </w:r>
      <w:r>
        <w:rPr>
          <w:noProof/>
        </w:rPr>
        <w:fldChar w:fldCharType="end"/>
      </w:r>
    </w:p>
    <w:p w14:paraId="463F9945"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4.2.2: Initialisierung</w:t>
      </w:r>
      <w:r>
        <w:rPr>
          <w:noProof/>
        </w:rPr>
        <w:tab/>
      </w:r>
      <w:r>
        <w:rPr>
          <w:noProof/>
        </w:rPr>
        <w:fldChar w:fldCharType="begin"/>
      </w:r>
      <w:r>
        <w:rPr>
          <w:noProof/>
        </w:rPr>
        <w:instrText xml:space="preserve"> PAGEREF _Toc196133879 \h </w:instrText>
      </w:r>
      <w:r>
        <w:rPr>
          <w:noProof/>
        </w:rPr>
      </w:r>
      <w:r>
        <w:rPr>
          <w:noProof/>
        </w:rPr>
        <w:fldChar w:fldCharType="separate"/>
      </w:r>
      <w:r>
        <w:rPr>
          <w:noProof/>
        </w:rPr>
        <w:t>29</w:t>
      </w:r>
      <w:r>
        <w:rPr>
          <w:noProof/>
        </w:rPr>
        <w:fldChar w:fldCharType="end"/>
      </w:r>
    </w:p>
    <w:p w14:paraId="10E7B98C"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4.2.3: Bitfeld mit zwei </w:t>
      </w:r>
      <w:r w:rsidRPr="00760E82">
        <w:rPr>
          <w:i/>
          <w:noProof/>
        </w:rPr>
        <w:t>unsigned</w:t>
      </w:r>
      <w:r>
        <w:rPr>
          <w:noProof/>
        </w:rPr>
        <w:t xml:space="preserve"> CHAR Variablen</w:t>
      </w:r>
      <w:r>
        <w:rPr>
          <w:noProof/>
        </w:rPr>
        <w:tab/>
      </w:r>
      <w:r>
        <w:rPr>
          <w:noProof/>
        </w:rPr>
        <w:fldChar w:fldCharType="begin"/>
      </w:r>
      <w:r>
        <w:rPr>
          <w:noProof/>
        </w:rPr>
        <w:instrText xml:space="preserve"> PAGEREF _Toc196133880 \h </w:instrText>
      </w:r>
      <w:r>
        <w:rPr>
          <w:noProof/>
        </w:rPr>
      </w:r>
      <w:r>
        <w:rPr>
          <w:noProof/>
        </w:rPr>
        <w:fldChar w:fldCharType="separate"/>
      </w:r>
      <w:r>
        <w:rPr>
          <w:noProof/>
        </w:rPr>
        <w:t>31</w:t>
      </w:r>
      <w:r>
        <w:rPr>
          <w:noProof/>
        </w:rPr>
        <w:fldChar w:fldCharType="end"/>
      </w:r>
    </w:p>
    <w:p w14:paraId="24C5DC4B"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4.2.4: Fehler einer gerasterten Linie </w:t>
      </w:r>
      <w:r w:rsidRPr="00760E82">
        <w:rPr>
          <w:rFonts w:ascii="Times New Roman" w:hAnsi="Times New Roman"/>
          <w:noProof/>
        </w:rPr>
        <w:t>(Wikipedia, 2012)</w:t>
      </w:r>
      <w:r>
        <w:rPr>
          <w:noProof/>
        </w:rPr>
        <w:tab/>
      </w:r>
      <w:r>
        <w:rPr>
          <w:noProof/>
        </w:rPr>
        <w:fldChar w:fldCharType="begin"/>
      </w:r>
      <w:r>
        <w:rPr>
          <w:noProof/>
        </w:rPr>
        <w:instrText xml:space="preserve"> PAGEREF _Toc196133881 \h </w:instrText>
      </w:r>
      <w:r>
        <w:rPr>
          <w:noProof/>
        </w:rPr>
      </w:r>
      <w:r>
        <w:rPr>
          <w:noProof/>
        </w:rPr>
        <w:fldChar w:fldCharType="separate"/>
      </w:r>
      <w:r>
        <w:rPr>
          <w:noProof/>
        </w:rPr>
        <w:t>32</w:t>
      </w:r>
      <w:r>
        <w:rPr>
          <w:noProof/>
        </w:rPr>
        <w:fldChar w:fldCharType="end"/>
      </w:r>
    </w:p>
    <w:p w14:paraId="55A0F812"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4.2.5: USB-Sequenz</w:t>
      </w:r>
      <w:r>
        <w:rPr>
          <w:noProof/>
        </w:rPr>
        <w:tab/>
      </w:r>
      <w:r>
        <w:rPr>
          <w:noProof/>
        </w:rPr>
        <w:fldChar w:fldCharType="begin"/>
      </w:r>
      <w:r>
        <w:rPr>
          <w:noProof/>
        </w:rPr>
        <w:instrText xml:space="preserve"> PAGEREF _Toc196133882 \h </w:instrText>
      </w:r>
      <w:r>
        <w:rPr>
          <w:noProof/>
        </w:rPr>
      </w:r>
      <w:r>
        <w:rPr>
          <w:noProof/>
        </w:rPr>
        <w:fldChar w:fldCharType="separate"/>
      </w:r>
      <w:r>
        <w:rPr>
          <w:noProof/>
        </w:rPr>
        <w:t>33</w:t>
      </w:r>
      <w:r>
        <w:rPr>
          <w:noProof/>
        </w:rPr>
        <w:fldChar w:fldCharType="end"/>
      </w:r>
    </w:p>
    <w:p w14:paraId="1B59A7AD"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4.2.6: uart_gets()</w:t>
      </w:r>
      <w:r>
        <w:rPr>
          <w:noProof/>
        </w:rPr>
        <w:tab/>
      </w:r>
      <w:r>
        <w:rPr>
          <w:noProof/>
        </w:rPr>
        <w:fldChar w:fldCharType="begin"/>
      </w:r>
      <w:r>
        <w:rPr>
          <w:noProof/>
        </w:rPr>
        <w:instrText xml:space="preserve"> PAGEREF _Toc196133883 \h </w:instrText>
      </w:r>
      <w:r>
        <w:rPr>
          <w:noProof/>
        </w:rPr>
      </w:r>
      <w:r>
        <w:rPr>
          <w:noProof/>
        </w:rPr>
        <w:fldChar w:fldCharType="separate"/>
      </w:r>
      <w:r>
        <w:rPr>
          <w:noProof/>
        </w:rPr>
        <w:t>34</w:t>
      </w:r>
      <w:r>
        <w:rPr>
          <w:noProof/>
        </w:rPr>
        <w:fldChar w:fldCharType="end"/>
      </w:r>
    </w:p>
    <w:p w14:paraId="59826938"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4.2.7: I2C-Kommunikation</w:t>
      </w:r>
      <w:r>
        <w:rPr>
          <w:noProof/>
        </w:rPr>
        <w:tab/>
      </w:r>
      <w:r>
        <w:rPr>
          <w:noProof/>
        </w:rPr>
        <w:fldChar w:fldCharType="begin"/>
      </w:r>
      <w:r>
        <w:rPr>
          <w:noProof/>
        </w:rPr>
        <w:instrText xml:space="preserve"> PAGEREF _Toc196133884 \h </w:instrText>
      </w:r>
      <w:r>
        <w:rPr>
          <w:noProof/>
        </w:rPr>
      </w:r>
      <w:r>
        <w:rPr>
          <w:noProof/>
        </w:rPr>
        <w:fldChar w:fldCharType="separate"/>
      </w:r>
      <w:r>
        <w:rPr>
          <w:noProof/>
        </w:rPr>
        <w:t>35</w:t>
      </w:r>
      <w:r>
        <w:rPr>
          <w:noProof/>
        </w:rPr>
        <w:fldChar w:fldCharType="end"/>
      </w:r>
    </w:p>
    <w:p w14:paraId="7B0B6D38"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4.2.8: Kartesisches Koordinatensystem</w:t>
      </w:r>
      <w:r>
        <w:rPr>
          <w:noProof/>
        </w:rPr>
        <w:tab/>
      </w:r>
      <w:r>
        <w:rPr>
          <w:noProof/>
        </w:rPr>
        <w:fldChar w:fldCharType="begin"/>
      </w:r>
      <w:r>
        <w:rPr>
          <w:noProof/>
        </w:rPr>
        <w:instrText xml:space="preserve"> PAGEREF _Toc196133885 \h </w:instrText>
      </w:r>
      <w:r>
        <w:rPr>
          <w:noProof/>
        </w:rPr>
      </w:r>
      <w:r>
        <w:rPr>
          <w:noProof/>
        </w:rPr>
        <w:fldChar w:fldCharType="separate"/>
      </w:r>
      <w:r>
        <w:rPr>
          <w:noProof/>
        </w:rPr>
        <w:t>38</w:t>
      </w:r>
      <w:r>
        <w:rPr>
          <w:noProof/>
        </w:rPr>
        <w:fldChar w:fldCharType="end"/>
      </w:r>
    </w:p>
    <w:p w14:paraId="006A026C"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4.3.1: EA KitEditor Programmdateien</w:t>
      </w:r>
      <w:r>
        <w:rPr>
          <w:noProof/>
        </w:rPr>
        <w:tab/>
      </w:r>
      <w:r>
        <w:rPr>
          <w:noProof/>
        </w:rPr>
        <w:fldChar w:fldCharType="begin"/>
      </w:r>
      <w:r>
        <w:rPr>
          <w:noProof/>
        </w:rPr>
        <w:instrText xml:space="preserve"> PAGEREF _Toc196133886 \h </w:instrText>
      </w:r>
      <w:r>
        <w:rPr>
          <w:noProof/>
        </w:rPr>
      </w:r>
      <w:r>
        <w:rPr>
          <w:noProof/>
        </w:rPr>
        <w:fldChar w:fldCharType="separate"/>
      </w:r>
      <w:r>
        <w:rPr>
          <w:noProof/>
        </w:rPr>
        <w:t>39</w:t>
      </w:r>
      <w:r>
        <w:rPr>
          <w:noProof/>
        </w:rPr>
        <w:fldChar w:fldCharType="end"/>
      </w:r>
    </w:p>
    <w:p w14:paraId="7DEB8D1F"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4.3.2: Stuktogramm PowerOn-Makro</w:t>
      </w:r>
      <w:r>
        <w:rPr>
          <w:noProof/>
        </w:rPr>
        <w:tab/>
      </w:r>
      <w:r>
        <w:rPr>
          <w:noProof/>
        </w:rPr>
        <w:fldChar w:fldCharType="begin"/>
      </w:r>
      <w:r>
        <w:rPr>
          <w:noProof/>
        </w:rPr>
        <w:instrText xml:space="preserve"> PAGEREF _Toc196133887 \h </w:instrText>
      </w:r>
      <w:r>
        <w:rPr>
          <w:noProof/>
        </w:rPr>
      </w:r>
      <w:r>
        <w:rPr>
          <w:noProof/>
        </w:rPr>
        <w:fldChar w:fldCharType="separate"/>
      </w:r>
      <w:r>
        <w:rPr>
          <w:noProof/>
        </w:rPr>
        <w:t>40</w:t>
      </w:r>
      <w:r>
        <w:rPr>
          <w:noProof/>
        </w:rPr>
        <w:fldChar w:fldCharType="end"/>
      </w:r>
    </w:p>
    <w:p w14:paraId="5091DEB1"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4.3.3: Start des Controllers</w:t>
      </w:r>
      <w:r>
        <w:rPr>
          <w:noProof/>
        </w:rPr>
        <w:tab/>
      </w:r>
      <w:r>
        <w:rPr>
          <w:noProof/>
        </w:rPr>
        <w:fldChar w:fldCharType="begin"/>
      </w:r>
      <w:r>
        <w:rPr>
          <w:noProof/>
        </w:rPr>
        <w:instrText xml:space="preserve"> PAGEREF _Toc196133888 \h </w:instrText>
      </w:r>
      <w:r>
        <w:rPr>
          <w:noProof/>
        </w:rPr>
      </w:r>
      <w:r>
        <w:rPr>
          <w:noProof/>
        </w:rPr>
        <w:fldChar w:fldCharType="separate"/>
      </w:r>
      <w:r>
        <w:rPr>
          <w:noProof/>
        </w:rPr>
        <w:t>41</w:t>
      </w:r>
      <w:r>
        <w:rPr>
          <w:noProof/>
        </w:rPr>
        <w:fldChar w:fldCharType="end"/>
      </w:r>
    </w:p>
    <w:p w14:paraId="0718FAE8"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4.3.4: Warnung</w:t>
      </w:r>
      <w:r>
        <w:rPr>
          <w:noProof/>
        </w:rPr>
        <w:tab/>
      </w:r>
      <w:r>
        <w:rPr>
          <w:noProof/>
        </w:rPr>
        <w:fldChar w:fldCharType="begin"/>
      </w:r>
      <w:r>
        <w:rPr>
          <w:noProof/>
        </w:rPr>
        <w:instrText xml:space="preserve"> PAGEREF _Toc196133889 \h </w:instrText>
      </w:r>
      <w:r>
        <w:rPr>
          <w:noProof/>
        </w:rPr>
      </w:r>
      <w:r>
        <w:rPr>
          <w:noProof/>
        </w:rPr>
        <w:fldChar w:fldCharType="separate"/>
      </w:r>
      <w:r>
        <w:rPr>
          <w:noProof/>
        </w:rPr>
        <w:t>41</w:t>
      </w:r>
      <w:r>
        <w:rPr>
          <w:noProof/>
        </w:rPr>
        <w:fldChar w:fldCharType="end"/>
      </w:r>
    </w:p>
    <w:p w14:paraId="645E3826"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4.3.5: Menü-Struktur</w:t>
      </w:r>
      <w:r>
        <w:rPr>
          <w:noProof/>
        </w:rPr>
        <w:tab/>
      </w:r>
      <w:r>
        <w:rPr>
          <w:noProof/>
        </w:rPr>
        <w:fldChar w:fldCharType="begin"/>
      </w:r>
      <w:r>
        <w:rPr>
          <w:noProof/>
        </w:rPr>
        <w:instrText xml:space="preserve"> PAGEREF _Toc196133890 \h </w:instrText>
      </w:r>
      <w:r>
        <w:rPr>
          <w:noProof/>
        </w:rPr>
      </w:r>
      <w:r>
        <w:rPr>
          <w:noProof/>
        </w:rPr>
        <w:fldChar w:fldCharType="separate"/>
      </w:r>
      <w:r>
        <w:rPr>
          <w:noProof/>
        </w:rPr>
        <w:t>42</w:t>
      </w:r>
      <w:r>
        <w:rPr>
          <w:noProof/>
        </w:rPr>
        <w:fldChar w:fldCharType="end"/>
      </w:r>
    </w:p>
    <w:p w14:paraId="0D9CE78B"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4.4.1: Protokollrahmen</w:t>
      </w:r>
      <w:r>
        <w:rPr>
          <w:noProof/>
        </w:rPr>
        <w:tab/>
      </w:r>
      <w:r>
        <w:rPr>
          <w:noProof/>
        </w:rPr>
        <w:fldChar w:fldCharType="begin"/>
      </w:r>
      <w:r>
        <w:rPr>
          <w:noProof/>
        </w:rPr>
        <w:instrText xml:space="preserve"> PAGEREF _Toc196133891 \h </w:instrText>
      </w:r>
      <w:r>
        <w:rPr>
          <w:noProof/>
        </w:rPr>
      </w:r>
      <w:r>
        <w:rPr>
          <w:noProof/>
        </w:rPr>
        <w:fldChar w:fldCharType="separate"/>
      </w:r>
      <w:r>
        <w:rPr>
          <w:noProof/>
        </w:rPr>
        <w:t>43</w:t>
      </w:r>
      <w:r>
        <w:rPr>
          <w:noProof/>
        </w:rPr>
        <w:fldChar w:fldCharType="end"/>
      </w:r>
    </w:p>
    <w:p w14:paraId="576B7BE3"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4.4.2: Protokollrahmen DC2</w:t>
      </w:r>
      <w:r>
        <w:rPr>
          <w:noProof/>
        </w:rPr>
        <w:tab/>
      </w:r>
      <w:r>
        <w:rPr>
          <w:noProof/>
        </w:rPr>
        <w:fldChar w:fldCharType="begin"/>
      </w:r>
      <w:r>
        <w:rPr>
          <w:noProof/>
        </w:rPr>
        <w:instrText xml:space="preserve"> PAGEREF _Toc196133892 \h </w:instrText>
      </w:r>
      <w:r>
        <w:rPr>
          <w:noProof/>
        </w:rPr>
      </w:r>
      <w:r>
        <w:rPr>
          <w:noProof/>
        </w:rPr>
        <w:fldChar w:fldCharType="separate"/>
      </w:r>
      <w:r>
        <w:rPr>
          <w:noProof/>
        </w:rPr>
        <w:t>43</w:t>
      </w:r>
      <w:r>
        <w:rPr>
          <w:noProof/>
        </w:rPr>
        <w:fldChar w:fldCharType="end"/>
      </w:r>
    </w:p>
    <w:p w14:paraId="517C9CBD"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5.1.1: Blockschaltbild Steuerplatine</w:t>
      </w:r>
      <w:r>
        <w:rPr>
          <w:noProof/>
        </w:rPr>
        <w:tab/>
      </w:r>
      <w:r>
        <w:rPr>
          <w:noProof/>
        </w:rPr>
        <w:fldChar w:fldCharType="begin"/>
      </w:r>
      <w:r>
        <w:rPr>
          <w:noProof/>
        </w:rPr>
        <w:instrText xml:space="preserve"> PAGEREF _Toc196133893 \h </w:instrText>
      </w:r>
      <w:r>
        <w:rPr>
          <w:noProof/>
        </w:rPr>
      </w:r>
      <w:r>
        <w:rPr>
          <w:noProof/>
        </w:rPr>
        <w:fldChar w:fldCharType="separate"/>
      </w:r>
      <w:r>
        <w:rPr>
          <w:noProof/>
        </w:rPr>
        <w:t>45</w:t>
      </w:r>
      <w:r>
        <w:rPr>
          <w:noProof/>
        </w:rPr>
        <w:fldChar w:fldCharType="end"/>
      </w:r>
    </w:p>
    <w:p w14:paraId="3495E05E"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5.1.2: Stromverbrauch</w:t>
      </w:r>
      <w:r>
        <w:rPr>
          <w:noProof/>
        </w:rPr>
        <w:tab/>
      </w:r>
      <w:r>
        <w:rPr>
          <w:noProof/>
        </w:rPr>
        <w:fldChar w:fldCharType="begin"/>
      </w:r>
      <w:r>
        <w:rPr>
          <w:noProof/>
        </w:rPr>
        <w:instrText xml:space="preserve"> PAGEREF _Toc196133894 \h </w:instrText>
      </w:r>
      <w:r>
        <w:rPr>
          <w:noProof/>
        </w:rPr>
      </w:r>
      <w:r>
        <w:rPr>
          <w:noProof/>
        </w:rPr>
        <w:fldChar w:fldCharType="separate"/>
      </w:r>
      <w:r>
        <w:rPr>
          <w:noProof/>
        </w:rPr>
        <w:t>45</w:t>
      </w:r>
      <w:r>
        <w:rPr>
          <w:noProof/>
        </w:rPr>
        <w:fldChar w:fldCharType="end"/>
      </w:r>
    </w:p>
    <w:p w14:paraId="74CD4A97"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5.2.1: Steuerplatine Designentwurf</w:t>
      </w:r>
      <w:r>
        <w:rPr>
          <w:noProof/>
        </w:rPr>
        <w:tab/>
      </w:r>
      <w:r>
        <w:rPr>
          <w:noProof/>
        </w:rPr>
        <w:fldChar w:fldCharType="begin"/>
      </w:r>
      <w:r>
        <w:rPr>
          <w:noProof/>
        </w:rPr>
        <w:instrText xml:space="preserve"> PAGEREF _Toc196133895 \h </w:instrText>
      </w:r>
      <w:r>
        <w:rPr>
          <w:noProof/>
        </w:rPr>
      </w:r>
      <w:r>
        <w:rPr>
          <w:noProof/>
        </w:rPr>
        <w:fldChar w:fldCharType="separate"/>
      </w:r>
      <w:r>
        <w:rPr>
          <w:noProof/>
        </w:rPr>
        <w:t>46</w:t>
      </w:r>
      <w:r>
        <w:rPr>
          <w:noProof/>
        </w:rPr>
        <w:fldChar w:fldCharType="end"/>
      </w:r>
    </w:p>
    <w:p w14:paraId="02B377E6"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6.2.1: Software und Versionen</w:t>
      </w:r>
      <w:r>
        <w:rPr>
          <w:noProof/>
        </w:rPr>
        <w:tab/>
      </w:r>
      <w:r>
        <w:rPr>
          <w:noProof/>
        </w:rPr>
        <w:fldChar w:fldCharType="begin"/>
      </w:r>
      <w:r>
        <w:rPr>
          <w:noProof/>
        </w:rPr>
        <w:instrText xml:space="preserve"> PAGEREF _Toc196133896 \h </w:instrText>
      </w:r>
      <w:r>
        <w:rPr>
          <w:noProof/>
        </w:rPr>
      </w:r>
      <w:r>
        <w:rPr>
          <w:noProof/>
        </w:rPr>
        <w:fldChar w:fldCharType="separate"/>
      </w:r>
      <w:r>
        <w:rPr>
          <w:noProof/>
        </w:rPr>
        <w:t>53</w:t>
      </w:r>
      <w:r>
        <w:rPr>
          <w:noProof/>
        </w:rPr>
        <w:fldChar w:fldCharType="end"/>
      </w:r>
    </w:p>
    <w:p w14:paraId="3A0B5B8B"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9.1.1: Schaltplan der Steuerplatine</w:t>
      </w:r>
      <w:r>
        <w:rPr>
          <w:noProof/>
        </w:rPr>
        <w:tab/>
      </w:r>
      <w:r>
        <w:rPr>
          <w:noProof/>
        </w:rPr>
        <w:fldChar w:fldCharType="begin"/>
      </w:r>
      <w:r>
        <w:rPr>
          <w:noProof/>
        </w:rPr>
        <w:instrText xml:space="preserve"> PAGEREF _Toc196133897 \h </w:instrText>
      </w:r>
      <w:r>
        <w:rPr>
          <w:noProof/>
        </w:rPr>
      </w:r>
      <w:r>
        <w:rPr>
          <w:noProof/>
        </w:rPr>
        <w:fldChar w:fldCharType="separate"/>
      </w:r>
      <w:r>
        <w:rPr>
          <w:noProof/>
        </w:rPr>
        <w:t>55</w:t>
      </w:r>
      <w:r>
        <w:rPr>
          <w:noProof/>
        </w:rPr>
        <w:fldChar w:fldCharType="end"/>
      </w:r>
    </w:p>
    <w:p w14:paraId="60C3A4AF"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9.1.2: Schaltplan des eDIP240 mit USB Board</w:t>
      </w:r>
      <w:r>
        <w:rPr>
          <w:noProof/>
        </w:rPr>
        <w:tab/>
      </w:r>
      <w:r>
        <w:rPr>
          <w:noProof/>
        </w:rPr>
        <w:fldChar w:fldCharType="begin"/>
      </w:r>
      <w:r>
        <w:rPr>
          <w:noProof/>
        </w:rPr>
        <w:instrText xml:space="preserve"> PAGEREF _Toc196133898 \h </w:instrText>
      </w:r>
      <w:r>
        <w:rPr>
          <w:noProof/>
        </w:rPr>
      </w:r>
      <w:r>
        <w:rPr>
          <w:noProof/>
        </w:rPr>
        <w:fldChar w:fldCharType="separate"/>
      </w:r>
      <w:r>
        <w:rPr>
          <w:noProof/>
        </w:rPr>
        <w:t>56</w:t>
      </w:r>
      <w:r>
        <w:rPr>
          <w:noProof/>
        </w:rPr>
        <w:fldChar w:fldCharType="end"/>
      </w:r>
    </w:p>
    <w:p w14:paraId="4C91BF77"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9.1.3: Schaltplan VDrive2</w:t>
      </w:r>
      <w:r>
        <w:rPr>
          <w:noProof/>
        </w:rPr>
        <w:tab/>
      </w:r>
      <w:r>
        <w:rPr>
          <w:noProof/>
        </w:rPr>
        <w:fldChar w:fldCharType="begin"/>
      </w:r>
      <w:r>
        <w:rPr>
          <w:noProof/>
        </w:rPr>
        <w:instrText xml:space="preserve"> PAGEREF _Toc196133899 \h </w:instrText>
      </w:r>
      <w:r>
        <w:rPr>
          <w:noProof/>
        </w:rPr>
      </w:r>
      <w:r>
        <w:rPr>
          <w:noProof/>
        </w:rPr>
        <w:fldChar w:fldCharType="separate"/>
      </w:r>
      <w:r>
        <w:rPr>
          <w:noProof/>
        </w:rPr>
        <w:t>57</w:t>
      </w:r>
      <w:r>
        <w:rPr>
          <w:noProof/>
        </w:rPr>
        <w:fldChar w:fldCharType="end"/>
      </w:r>
    </w:p>
    <w:p w14:paraId="0E6B15AB"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9.1.4: Gehäuse-Oberseite</w:t>
      </w:r>
      <w:r>
        <w:rPr>
          <w:noProof/>
        </w:rPr>
        <w:tab/>
      </w:r>
      <w:r>
        <w:rPr>
          <w:noProof/>
        </w:rPr>
        <w:fldChar w:fldCharType="begin"/>
      </w:r>
      <w:r>
        <w:rPr>
          <w:noProof/>
        </w:rPr>
        <w:instrText xml:space="preserve"> PAGEREF _Toc196133900 \h </w:instrText>
      </w:r>
      <w:r>
        <w:rPr>
          <w:noProof/>
        </w:rPr>
      </w:r>
      <w:r>
        <w:rPr>
          <w:noProof/>
        </w:rPr>
        <w:fldChar w:fldCharType="separate"/>
      </w:r>
      <w:r>
        <w:rPr>
          <w:noProof/>
        </w:rPr>
        <w:t>59</w:t>
      </w:r>
      <w:r>
        <w:rPr>
          <w:noProof/>
        </w:rPr>
        <w:fldChar w:fldCharType="end"/>
      </w:r>
    </w:p>
    <w:p w14:paraId="3D2B0801" w14:textId="77777777" w:rsidR="00C7773F" w:rsidRDefault="00C7773F">
      <w:pPr>
        <w:pStyle w:val="Abbildungsverzeichnis"/>
        <w:tabs>
          <w:tab w:val="right" w:leader="dot" w:pos="9629"/>
        </w:tabs>
        <w:rPr>
          <w:rFonts w:asciiTheme="minorHAnsi" w:eastAsiaTheme="minorEastAsia" w:hAnsiTheme="minorHAnsi"/>
          <w:bCs w:val="0"/>
          <w:noProof/>
          <w:color w:val="auto"/>
          <w:lang w:eastAsia="ja-JP"/>
        </w:rPr>
      </w:pPr>
      <w:r>
        <w:rPr>
          <w:noProof/>
        </w:rPr>
        <w:t>Abbildung 9.1.5: Fertige Platine</w:t>
      </w:r>
      <w:r>
        <w:rPr>
          <w:noProof/>
        </w:rPr>
        <w:tab/>
      </w:r>
      <w:r>
        <w:rPr>
          <w:noProof/>
        </w:rPr>
        <w:fldChar w:fldCharType="begin"/>
      </w:r>
      <w:r>
        <w:rPr>
          <w:noProof/>
        </w:rPr>
        <w:instrText xml:space="preserve"> PAGEREF _Toc196133901 \h </w:instrText>
      </w:r>
      <w:r>
        <w:rPr>
          <w:noProof/>
        </w:rPr>
      </w:r>
      <w:r>
        <w:rPr>
          <w:noProof/>
        </w:rPr>
        <w:fldChar w:fldCharType="separate"/>
      </w:r>
      <w:r>
        <w:rPr>
          <w:noProof/>
        </w:rPr>
        <w:t>60</w:t>
      </w:r>
      <w:r>
        <w:rPr>
          <w:noProof/>
        </w:rPr>
        <w:fldChar w:fldCharType="end"/>
      </w:r>
    </w:p>
    <w:p w14:paraId="4EFC3369" w14:textId="77777777" w:rsidR="00743D0E" w:rsidRPr="00B974A0" w:rsidRDefault="00743D0E" w:rsidP="00743D0E">
      <w:pPr>
        <w:pStyle w:val="Textkrper"/>
        <w:pPrChange w:id="2124" w:author="Dennis Hohmann" w:date="2012-04-15T00:39:00Z">
          <w:pPr>
            <w:pStyle w:val="Abbildungsverzeichnis"/>
          </w:pPr>
        </w:pPrChange>
      </w:pPr>
      <w:r>
        <w:fldChar w:fldCharType="end"/>
      </w:r>
    </w:p>
    <w:p w14:paraId="3C4D17BD" w14:textId="77777777" w:rsidR="00743D0E" w:rsidRDefault="00743D0E" w:rsidP="00743D0E">
      <w:pPr>
        <w:pStyle w:val="berschrift2"/>
      </w:pPr>
      <w:r>
        <w:br w:type="page"/>
      </w:r>
      <w:bookmarkStart w:id="2125" w:name="_Toc196133463"/>
      <w:r w:rsidRPr="0082447F">
        <w:t>Abkürzungsverzeichnis</w:t>
      </w:r>
      <w:bookmarkEnd w:id="2125"/>
    </w:p>
    <w:tbl>
      <w:tblPr>
        <w:tblW w:w="9654" w:type="dxa"/>
        <w:tblInd w:w="55" w:type="dxa"/>
        <w:tblLayout w:type="fixed"/>
        <w:tblCellMar>
          <w:left w:w="70" w:type="dxa"/>
          <w:right w:w="70" w:type="dxa"/>
        </w:tblCellMar>
        <w:tblLook w:val="04A0" w:firstRow="1" w:lastRow="0" w:firstColumn="1" w:lastColumn="0" w:noHBand="0" w:noVBand="1"/>
        <w:tblPrChange w:id="2126" w:author="Dennis Hohmann" w:date="2012-04-15T01:56:00Z">
          <w:tblPr>
            <w:tblW w:w="97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PrChange>
      </w:tblPr>
      <w:tblGrid>
        <w:gridCol w:w="1433"/>
        <w:gridCol w:w="2961"/>
        <w:gridCol w:w="1433"/>
        <w:gridCol w:w="2394"/>
        <w:gridCol w:w="1433"/>
        <w:tblGridChange w:id="2127">
          <w:tblGrid>
            <w:gridCol w:w="55"/>
            <w:gridCol w:w="1378"/>
            <w:gridCol w:w="3016"/>
            <w:gridCol w:w="1378"/>
            <w:gridCol w:w="2449"/>
            <w:gridCol w:w="1520"/>
          </w:tblGrid>
        </w:tblGridChange>
      </w:tblGrid>
      <w:tr w:rsidR="00743D0E" w:rsidRPr="00FB133F" w14:paraId="4F7A5879" w14:textId="77777777" w:rsidTr="002E5C5D">
        <w:trPr>
          <w:trHeight w:val="300"/>
          <w:trPrChange w:id="2128" w:author="Dennis Hohmann" w:date="2012-04-15T01:56:00Z">
            <w:trPr>
              <w:trHeight w:val="300"/>
            </w:trPr>
          </w:trPrChange>
        </w:trPr>
        <w:tc>
          <w:tcPr>
            <w:tcW w:w="1433" w:type="dxa"/>
            <w:shd w:val="clear" w:color="auto" w:fill="auto"/>
            <w:noWrap/>
            <w:tcPrChange w:id="2129" w:author="Dennis Hohmann" w:date="2012-04-15T01:56:00Z">
              <w:tcPr>
                <w:tcW w:w="1433" w:type="dxa"/>
                <w:gridSpan w:val="2"/>
                <w:shd w:val="clear" w:color="auto" w:fill="auto"/>
                <w:noWrap/>
              </w:tcPr>
            </w:tcPrChange>
          </w:tcPr>
          <w:p w14:paraId="74948A45" w14:textId="77777777" w:rsidR="00743D0E" w:rsidRPr="00FB133F" w:rsidRDefault="00743D0E" w:rsidP="002E5C5D">
            <w:pPr>
              <w:pStyle w:val="Textkrper"/>
              <w:jc w:val="left"/>
              <w:rPr>
                <w:lang w:eastAsia="de-DE"/>
              </w:rPr>
              <w:pPrChange w:id="2130" w:author="Dennis Hohmann" w:date="2012-04-15T01:03:00Z">
                <w:pPr>
                  <w:pStyle w:val="Textkrper"/>
                </w:pPr>
              </w:pPrChange>
            </w:pPr>
            <w:ins w:id="2131" w:author="Dennis Hohmann" w:date="2012-04-15T01:56:00Z">
              <w:r>
                <w:rPr>
                  <w:lang w:eastAsia="de-DE"/>
                </w:rPr>
                <w:t>A</w:t>
              </w:r>
            </w:ins>
          </w:p>
        </w:tc>
        <w:tc>
          <w:tcPr>
            <w:tcW w:w="4394" w:type="dxa"/>
            <w:gridSpan w:val="2"/>
            <w:shd w:val="clear" w:color="auto" w:fill="auto"/>
            <w:noWrap/>
            <w:tcPrChange w:id="2132" w:author="Dennis Hohmann" w:date="2012-04-15T01:56:00Z">
              <w:tcPr>
                <w:tcW w:w="4394" w:type="dxa"/>
                <w:gridSpan w:val="2"/>
                <w:shd w:val="clear" w:color="auto" w:fill="auto"/>
                <w:noWrap/>
              </w:tcPr>
            </w:tcPrChange>
          </w:tcPr>
          <w:p w14:paraId="01896664" w14:textId="77777777" w:rsidR="00743D0E" w:rsidRPr="00FB133F" w:rsidRDefault="00743D0E" w:rsidP="002E5C5D">
            <w:pPr>
              <w:pStyle w:val="Textkrper"/>
              <w:jc w:val="left"/>
              <w:rPr>
                <w:lang w:eastAsia="de-DE"/>
              </w:rPr>
              <w:pPrChange w:id="2133" w:author="Dennis Hohmann" w:date="2012-04-15T01:03:00Z">
                <w:pPr/>
              </w:pPrChange>
            </w:pPr>
            <w:ins w:id="2134" w:author="Dennis Hohmann" w:date="2012-04-15T01:56:00Z">
              <w:r>
                <w:rPr>
                  <w:lang w:eastAsia="de-DE"/>
                </w:rPr>
                <w:t>Ampere</w:t>
              </w:r>
            </w:ins>
          </w:p>
        </w:tc>
        <w:tc>
          <w:tcPr>
            <w:tcW w:w="3827" w:type="dxa"/>
            <w:gridSpan w:val="2"/>
            <w:shd w:val="clear" w:color="auto" w:fill="auto"/>
            <w:noWrap/>
            <w:tcPrChange w:id="2135" w:author="Dennis Hohmann" w:date="2012-04-15T01:56:00Z">
              <w:tcPr>
                <w:tcW w:w="3969" w:type="dxa"/>
                <w:gridSpan w:val="2"/>
                <w:shd w:val="clear" w:color="auto" w:fill="auto"/>
                <w:noWrap/>
              </w:tcPr>
            </w:tcPrChange>
          </w:tcPr>
          <w:p w14:paraId="0F29BE68" w14:textId="77777777" w:rsidR="00743D0E" w:rsidRPr="00FB133F" w:rsidRDefault="00743D0E" w:rsidP="002E5C5D">
            <w:pPr>
              <w:pStyle w:val="Textkrper"/>
              <w:jc w:val="left"/>
              <w:rPr>
                <w:lang w:eastAsia="de-DE"/>
              </w:rPr>
            </w:pPr>
            <w:ins w:id="2136" w:author="Dennis Hohmann" w:date="2012-04-15T01:56:00Z">
              <w:r>
                <w:rPr>
                  <w:lang w:eastAsia="de-DE"/>
                </w:rPr>
                <w:t>Strom</w:t>
              </w:r>
            </w:ins>
          </w:p>
        </w:tc>
      </w:tr>
      <w:tr w:rsidR="00743D0E" w:rsidRPr="00FB133F" w14:paraId="12FF581D" w14:textId="77777777" w:rsidTr="002E5C5D">
        <w:trPr>
          <w:trHeight w:val="300"/>
          <w:trPrChange w:id="2137" w:author="Dennis Hohmann" w:date="2012-04-15T01:56:00Z">
            <w:trPr>
              <w:trHeight w:val="300"/>
            </w:trPr>
          </w:trPrChange>
        </w:trPr>
        <w:tc>
          <w:tcPr>
            <w:tcW w:w="1433" w:type="dxa"/>
            <w:shd w:val="clear" w:color="auto" w:fill="auto"/>
            <w:noWrap/>
            <w:tcPrChange w:id="2138" w:author="Dennis Hohmann" w:date="2012-04-15T01:56:00Z">
              <w:tcPr>
                <w:tcW w:w="1433" w:type="dxa"/>
                <w:gridSpan w:val="2"/>
                <w:shd w:val="clear" w:color="auto" w:fill="auto"/>
                <w:noWrap/>
              </w:tcPr>
            </w:tcPrChange>
          </w:tcPr>
          <w:p w14:paraId="23A1043F" w14:textId="77777777" w:rsidR="00743D0E" w:rsidRPr="00FB133F" w:rsidRDefault="00743D0E" w:rsidP="002E5C5D">
            <w:pPr>
              <w:pStyle w:val="Textkrper"/>
              <w:jc w:val="left"/>
              <w:rPr>
                <w:lang w:eastAsia="de-DE"/>
              </w:rPr>
              <w:pPrChange w:id="2139" w:author="Dennis Hohmann" w:date="2012-04-15T01:03:00Z">
                <w:pPr/>
              </w:pPrChange>
            </w:pPr>
            <w:ins w:id="2140" w:author="Dennis Hohmann" w:date="2012-04-15T01:56:00Z">
              <w:r w:rsidRPr="00FB133F">
                <w:rPr>
                  <w:lang w:eastAsia="de-DE"/>
                </w:rPr>
                <w:t>AC</w:t>
              </w:r>
            </w:ins>
          </w:p>
        </w:tc>
        <w:tc>
          <w:tcPr>
            <w:tcW w:w="4394" w:type="dxa"/>
            <w:gridSpan w:val="2"/>
            <w:shd w:val="clear" w:color="auto" w:fill="auto"/>
            <w:noWrap/>
            <w:tcPrChange w:id="2141" w:author="Dennis Hohmann" w:date="2012-04-15T01:56:00Z">
              <w:tcPr>
                <w:tcW w:w="4394" w:type="dxa"/>
                <w:gridSpan w:val="2"/>
                <w:shd w:val="clear" w:color="auto" w:fill="auto"/>
                <w:noWrap/>
              </w:tcPr>
            </w:tcPrChange>
          </w:tcPr>
          <w:p w14:paraId="732C9E6E" w14:textId="77777777" w:rsidR="00743D0E" w:rsidRPr="00FB133F" w:rsidRDefault="00743D0E" w:rsidP="002E5C5D">
            <w:pPr>
              <w:pStyle w:val="Textkrper"/>
              <w:jc w:val="left"/>
              <w:rPr>
                <w:lang w:eastAsia="de-DE"/>
              </w:rPr>
              <w:pPrChange w:id="2142" w:author="Dennis Hohmann" w:date="2012-04-15T01:03:00Z">
                <w:pPr/>
              </w:pPrChange>
            </w:pPr>
            <w:proofErr w:type="spellStart"/>
            <w:ins w:id="2143" w:author="Dennis Hohmann" w:date="2012-04-15T01:56:00Z">
              <w:r w:rsidRPr="00FB133F">
                <w:rPr>
                  <w:lang w:eastAsia="de-DE"/>
                </w:rPr>
                <w:t>Alternating</w:t>
              </w:r>
              <w:proofErr w:type="spellEnd"/>
              <w:r w:rsidRPr="00FB133F">
                <w:rPr>
                  <w:lang w:eastAsia="de-DE"/>
                </w:rPr>
                <w:t xml:space="preserve"> </w:t>
              </w:r>
              <w:proofErr w:type="spellStart"/>
              <w:r w:rsidRPr="00FB133F">
                <w:rPr>
                  <w:lang w:eastAsia="de-DE"/>
                </w:rPr>
                <w:t>Current</w:t>
              </w:r>
            </w:ins>
            <w:proofErr w:type="spellEnd"/>
          </w:p>
        </w:tc>
        <w:tc>
          <w:tcPr>
            <w:tcW w:w="3827" w:type="dxa"/>
            <w:gridSpan w:val="2"/>
            <w:shd w:val="clear" w:color="auto" w:fill="auto"/>
            <w:noWrap/>
            <w:tcPrChange w:id="2144" w:author="Dennis Hohmann" w:date="2012-04-15T01:56:00Z">
              <w:tcPr>
                <w:tcW w:w="3969" w:type="dxa"/>
                <w:gridSpan w:val="2"/>
                <w:shd w:val="clear" w:color="auto" w:fill="auto"/>
                <w:noWrap/>
              </w:tcPr>
            </w:tcPrChange>
          </w:tcPr>
          <w:p w14:paraId="11C6CEFC" w14:textId="77777777" w:rsidR="00743D0E" w:rsidRPr="00FB133F" w:rsidRDefault="00743D0E" w:rsidP="002E5C5D">
            <w:pPr>
              <w:pStyle w:val="Textkrper"/>
              <w:jc w:val="left"/>
              <w:rPr>
                <w:lang w:eastAsia="de-DE"/>
              </w:rPr>
              <w:pPrChange w:id="2145" w:author="Dennis Hohmann" w:date="2012-04-15T01:03:00Z">
                <w:pPr/>
              </w:pPrChange>
            </w:pPr>
            <w:ins w:id="2146" w:author="Dennis Hohmann" w:date="2012-04-15T01:56:00Z">
              <w:r w:rsidRPr="00FB133F">
                <w:rPr>
                  <w:lang w:eastAsia="de-DE"/>
                </w:rPr>
                <w:t>Wechselstrom</w:t>
              </w:r>
            </w:ins>
          </w:p>
        </w:tc>
      </w:tr>
      <w:tr w:rsidR="00743D0E" w:rsidRPr="00FB133F" w14:paraId="637C1D35" w14:textId="77777777" w:rsidTr="002E5C5D">
        <w:trPr>
          <w:trHeight w:val="300"/>
          <w:trPrChange w:id="2147" w:author="Dennis Hohmann" w:date="2012-04-15T01:56:00Z">
            <w:trPr>
              <w:trHeight w:val="300"/>
            </w:trPr>
          </w:trPrChange>
        </w:trPr>
        <w:tc>
          <w:tcPr>
            <w:tcW w:w="1433" w:type="dxa"/>
            <w:shd w:val="clear" w:color="auto" w:fill="auto"/>
            <w:noWrap/>
            <w:tcPrChange w:id="2148" w:author="Dennis Hohmann" w:date="2012-04-15T01:56:00Z">
              <w:tcPr>
                <w:tcW w:w="1433" w:type="dxa"/>
                <w:gridSpan w:val="2"/>
                <w:shd w:val="clear" w:color="auto" w:fill="auto"/>
                <w:noWrap/>
              </w:tcPr>
            </w:tcPrChange>
          </w:tcPr>
          <w:p w14:paraId="68E41DB6" w14:textId="77777777" w:rsidR="00743D0E" w:rsidRPr="00FB133F" w:rsidRDefault="00743D0E" w:rsidP="002E5C5D">
            <w:pPr>
              <w:pStyle w:val="Textkrper"/>
              <w:jc w:val="left"/>
              <w:rPr>
                <w:lang w:eastAsia="de-DE"/>
              </w:rPr>
              <w:pPrChange w:id="2149" w:author="Dennis Hohmann" w:date="2012-04-15T01:03:00Z">
                <w:pPr/>
              </w:pPrChange>
            </w:pPr>
            <w:ins w:id="2150" w:author="Dennis Hohmann" w:date="2012-04-15T01:56:00Z">
              <w:r w:rsidRPr="00FB133F">
                <w:rPr>
                  <w:lang w:eastAsia="de-DE"/>
                </w:rPr>
                <w:t>BAUD</w:t>
              </w:r>
            </w:ins>
          </w:p>
        </w:tc>
        <w:tc>
          <w:tcPr>
            <w:tcW w:w="4394" w:type="dxa"/>
            <w:gridSpan w:val="2"/>
            <w:shd w:val="clear" w:color="auto" w:fill="auto"/>
            <w:noWrap/>
            <w:tcPrChange w:id="2151" w:author="Dennis Hohmann" w:date="2012-04-15T01:56:00Z">
              <w:tcPr>
                <w:tcW w:w="4394" w:type="dxa"/>
                <w:gridSpan w:val="2"/>
                <w:shd w:val="clear" w:color="auto" w:fill="auto"/>
                <w:noWrap/>
              </w:tcPr>
            </w:tcPrChange>
          </w:tcPr>
          <w:p w14:paraId="1254AC68" w14:textId="77777777" w:rsidR="00743D0E" w:rsidRPr="00FB133F" w:rsidRDefault="00743D0E" w:rsidP="002E5C5D">
            <w:pPr>
              <w:pStyle w:val="Textkrper"/>
              <w:jc w:val="left"/>
              <w:rPr>
                <w:lang w:eastAsia="de-DE"/>
              </w:rPr>
              <w:pPrChange w:id="2152" w:author="Dennis Hohmann" w:date="2012-04-15T01:03:00Z">
                <w:pPr/>
              </w:pPrChange>
            </w:pPr>
          </w:p>
        </w:tc>
        <w:tc>
          <w:tcPr>
            <w:tcW w:w="3827" w:type="dxa"/>
            <w:gridSpan w:val="2"/>
            <w:shd w:val="clear" w:color="auto" w:fill="auto"/>
            <w:noWrap/>
            <w:tcPrChange w:id="2153" w:author="Dennis Hohmann" w:date="2012-04-15T01:56:00Z">
              <w:tcPr>
                <w:tcW w:w="3969" w:type="dxa"/>
                <w:gridSpan w:val="2"/>
                <w:shd w:val="clear" w:color="auto" w:fill="auto"/>
                <w:noWrap/>
              </w:tcPr>
            </w:tcPrChange>
          </w:tcPr>
          <w:p w14:paraId="5566CABA" w14:textId="77777777" w:rsidR="00743D0E" w:rsidRPr="00FB133F" w:rsidRDefault="00743D0E" w:rsidP="002E5C5D">
            <w:pPr>
              <w:pStyle w:val="Textkrper"/>
              <w:jc w:val="left"/>
              <w:rPr>
                <w:lang w:eastAsia="de-DE"/>
              </w:rPr>
              <w:pPrChange w:id="2154" w:author="Dennis Hohmann" w:date="2012-04-15T01:03:00Z">
                <w:pPr/>
              </w:pPrChange>
            </w:pPr>
            <w:ins w:id="2155" w:author="Dennis Hohmann" w:date="2012-04-15T01:56:00Z">
              <w:r>
                <w:rPr>
                  <w:lang w:eastAsia="de-DE"/>
                </w:rPr>
                <w:t>Einheit der Symbolrate</w:t>
              </w:r>
            </w:ins>
          </w:p>
        </w:tc>
      </w:tr>
      <w:tr w:rsidR="00743D0E" w:rsidRPr="00FB133F" w14:paraId="60621F46" w14:textId="77777777" w:rsidTr="002E5C5D">
        <w:trPr>
          <w:trHeight w:val="300"/>
          <w:trPrChange w:id="2156" w:author="Dennis Hohmann" w:date="2012-04-15T01:52:00Z">
            <w:trPr>
              <w:trHeight w:val="300"/>
            </w:trPr>
          </w:trPrChange>
        </w:trPr>
        <w:tc>
          <w:tcPr>
            <w:tcW w:w="1433" w:type="dxa"/>
            <w:shd w:val="clear" w:color="auto" w:fill="auto"/>
            <w:noWrap/>
            <w:tcPrChange w:id="2157" w:author="Dennis Hohmann" w:date="2012-04-15T01:52:00Z">
              <w:tcPr>
                <w:tcW w:w="1433" w:type="dxa"/>
                <w:gridSpan w:val="2"/>
                <w:shd w:val="clear" w:color="auto" w:fill="auto"/>
                <w:noWrap/>
              </w:tcPr>
            </w:tcPrChange>
          </w:tcPr>
          <w:p w14:paraId="2B7959B7" w14:textId="77777777" w:rsidR="00743D0E" w:rsidRPr="00FB133F" w:rsidRDefault="00743D0E" w:rsidP="002E5C5D">
            <w:pPr>
              <w:pStyle w:val="Textkrper"/>
              <w:jc w:val="left"/>
              <w:rPr>
                <w:lang w:eastAsia="de-DE"/>
              </w:rPr>
              <w:pPrChange w:id="2158" w:author="Dennis Hohmann" w:date="2012-04-15T01:03:00Z">
                <w:pPr/>
              </w:pPrChange>
            </w:pPr>
            <w:ins w:id="2159" w:author="Dennis Hohmann" w:date="2012-04-15T01:56:00Z">
              <w:r w:rsidRPr="00FB133F">
                <w:rPr>
                  <w:lang w:eastAsia="de-DE"/>
                </w:rPr>
                <w:t>Brown-Out</w:t>
              </w:r>
            </w:ins>
            <w:del w:id="2160" w:author="Dennis Hohmann" w:date="2012-04-15T01:12:00Z">
              <w:r w:rsidRPr="00FB133F" w:rsidDel="00F175F1">
                <w:rPr>
                  <w:lang w:eastAsia="de-DE"/>
                </w:rPr>
                <w:delText>AC</w:delText>
              </w:r>
            </w:del>
          </w:p>
        </w:tc>
        <w:tc>
          <w:tcPr>
            <w:tcW w:w="4394" w:type="dxa"/>
            <w:gridSpan w:val="2"/>
            <w:shd w:val="clear" w:color="auto" w:fill="auto"/>
            <w:noWrap/>
            <w:tcPrChange w:id="2161" w:author="Dennis Hohmann" w:date="2012-04-15T01:52:00Z">
              <w:tcPr>
                <w:tcW w:w="4394" w:type="dxa"/>
                <w:gridSpan w:val="2"/>
                <w:shd w:val="clear" w:color="auto" w:fill="auto"/>
                <w:noWrap/>
              </w:tcPr>
            </w:tcPrChange>
          </w:tcPr>
          <w:p w14:paraId="697384B0" w14:textId="77777777" w:rsidR="00743D0E" w:rsidRPr="00FB133F" w:rsidRDefault="00743D0E" w:rsidP="002E5C5D">
            <w:pPr>
              <w:pStyle w:val="Textkrper"/>
              <w:jc w:val="left"/>
              <w:rPr>
                <w:lang w:eastAsia="de-DE"/>
              </w:rPr>
              <w:pPrChange w:id="2162" w:author="Dennis Hohmann" w:date="2012-04-15T01:03:00Z">
                <w:pPr/>
              </w:pPrChange>
            </w:pPr>
            <w:del w:id="2163" w:author="Dennis Hohmann" w:date="2012-04-15T01:12:00Z">
              <w:r w:rsidRPr="00FB133F" w:rsidDel="00F175F1">
                <w:rPr>
                  <w:lang w:eastAsia="de-DE"/>
                </w:rPr>
                <w:delText>Alternating Current</w:delText>
              </w:r>
            </w:del>
          </w:p>
        </w:tc>
        <w:tc>
          <w:tcPr>
            <w:tcW w:w="3827" w:type="dxa"/>
            <w:gridSpan w:val="2"/>
            <w:shd w:val="clear" w:color="auto" w:fill="auto"/>
            <w:noWrap/>
            <w:tcPrChange w:id="2164" w:author="Dennis Hohmann" w:date="2012-04-15T01:52:00Z">
              <w:tcPr>
                <w:tcW w:w="3969" w:type="dxa"/>
                <w:gridSpan w:val="2"/>
                <w:shd w:val="clear" w:color="auto" w:fill="auto"/>
                <w:noWrap/>
              </w:tcPr>
            </w:tcPrChange>
          </w:tcPr>
          <w:p w14:paraId="0FB65185" w14:textId="77777777" w:rsidR="00743D0E" w:rsidRPr="00FB133F" w:rsidRDefault="00743D0E" w:rsidP="002E5C5D">
            <w:pPr>
              <w:pStyle w:val="Textkrper"/>
              <w:jc w:val="left"/>
              <w:rPr>
                <w:lang w:eastAsia="de-DE"/>
              </w:rPr>
              <w:pPrChange w:id="2165" w:author="Dennis Hohmann" w:date="2012-04-15T01:03:00Z">
                <w:pPr/>
              </w:pPrChange>
            </w:pPr>
            <w:ins w:id="2166" w:author="Dennis Hohmann" w:date="2012-04-15T01:56:00Z">
              <w:r>
                <w:rPr>
                  <w:lang w:eastAsia="de-DE"/>
                </w:rPr>
                <w:t>Spannungsabfall</w:t>
              </w:r>
            </w:ins>
            <w:del w:id="2167" w:author="Dennis Hohmann" w:date="2012-04-15T01:12:00Z">
              <w:r w:rsidRPr="00FB133F" w:rsidDel="00F175F1">
                <w:rPr>
                  <w:lang w:eastAsia="de-DE"/>
                </w:rPr>
                <w:delText>Wechselstrom</w:delText>
              </w:r>
            </w:del>
          </w:p>
        </w:tc>
      </w:tr>
      <w:tr w:rsidR="00743D0E" w:rsidRPr="00FB133F" w14:paraId="3D6F249C" w14:textId="77777777" w:rsidTr="002E5C5D">
        <w:trPr>
          <w:trHeight w:val="300"/>
          <w:trPrChange w:id="2168" w:author="Dennis Hohmann" w:date="2012-04-15T01:52:00Z">
            <w:trPr>
              <w:trHeight w:val="300"/>
            </w:trPr>
          </w:trPrChange>
        </w:trPr>
        <w:tc>
          <w:tcPr>
            <w:tcW w:w="1433" w:type="dxa"/>
            <w:shd w:val="clear" w:color="auto" w:fill="auto"/>
            <w:noWrap/>
            <w:tcPrChange w:id="2169" w:author="Dennis Hohmann" w:date="2012-04-15T01:52:00Z">
              <w:tcPr>
                <w:tcW w:w="1433" w:type="dxa"/>
                <w:gridSpan w:val="2"/>
                <w:shd w:val="clear" w:color="auto" w:fill="auto"/>
                <w:noWrap/>
              </w:tcPr>
            </w:tcPrChange>
          </w:tcPr>
          <w:p w14:paraId="2F56B6F8" w14:textId="77777777" w:rsidR="00743D0E" w:rsidRPr="00FB133F" w:rsidRDefault="00743D0E" w:rsidP="002E5C5D">
            <w:pPr>
              <w:pStyle w:val="Textkrper"/>
              <w:jc w:val="left"/>
              <w:rPr>
                <w:lang w:eastAsia="de-DE"/>
              </w:rPr>
              <w:pPrChange w:id="2170" w:author="Dennis Hohmann" w:date="2012-04-15T01:03:00Z">
                <w:pPr/>
              </w:pPrChange>
            </w:pPr>
            <w:ins w:id="2171" w:author="Dennis Hohmann" w:date="2012-04-15T01:56:00Z">
              <w:r w:rsidRPr="00FB133F">
                <w:rPr>
                  <w:lang w:eastAsia="de-DE"/>
                </w:rPr>
                <w:t>CAD</w:t>
              </w:r>
            </w:ins>
            <w:del w:id="2172" w:author="Dennis Hohmann" w:date="2012-04-15T01:12:00Z">
              <w:r w:rsidRPr="00FB133F" w:rsidDel="00F175F1">
                <w:rPr>
                  <w:lang w:eastAsia="de-DE"/>
                </w:rPr>
                <w:delText>BAUD</w:delText>
              </w:r>
            </w:del>
          </w:p>
        </w:tc>
        <w:tc>
          <w:tcPr>
            <w:tcW w:w="4394" w:type="dxa"/>
            <w:gridSpan w:val="2"/>
            <w:shd w:val="clear" w:color="auto" w:fill="auto"/>
            <w:noWrap/>
            <w:tcPrChange w:id="2173" w:author="Dennis Hohmann" w:date="2012-04-15T01:52:00Z">
              <w:tcPr>
                <w:tcW w:w="4394" w:type="dxa"/>
                <w:gridSpan w:val="2"/>
                <w:shd w:val="clear" w:color="auto" w:fill="auto"/>
                <w:noWrap/>
              </w:tcPr>
            </w:tcPrChange>
          </w:tcPr>
          <w:p w14:paraId="2CB60935" w14:textId="77777777" w:rsidR="00743D0E" w:rsidRPr="00FB133F" w:rsidRDefault="00743D0E" w:rsidP="002E5C5D">
            <w:pPr>
              <w:pStyle w:val="Textkrper"/>
              <w:jc w:val="left"/>
              <w:rPr>
                <w:lang w:eastAsia="de-DE"/>
              </w:rPr>
              <w:pPrChange w:id="2174" w:author="Dennis Hohmann" w:date="2012-04-15T01:03:00Z">
                <w:pPr/>
              </w:pPrChange>
            </w:pPr>
            <w:ins w:id="2175" w:author="Dennis Hohmann" w:date="2012-04-15T01:56:00Z">
              <w:r w:rsidRPr="00FB133F">
                <w:rPr>
                  <w:lang w:eastAsia="de-DE"/>
                </w:rPr>
                <w:t xml:space="preserve">Computer </w:t>
              </w:r>
              <w:proofErr w:type="spellStart"/>
              <w:r w:rsidRPr="00FB133F">
                <w:rPr>
                  <w:lang w:eastAsia="de-DE"/>
                </w:rPr>
                <w:t>Aided</w:t>
              </w:r>
              <w:proofErr w:type="spellEnd"/>
              <w:r w:rsidRPr="00FB133F">
                <w:rPr>
                  <w:lang w:eastAsia="de-DE"/>
                </w:rPr>
                <w:t xml:space="preserve"> Design </w:t>
              </w:r>
            </w:ins>
          </w:p>
        </w:tc>
        <w:tc>
          <w:tcPr>
            <w:tcW w:w="3827" w:type="dxa"/>
            <w:gridSpan w:val="2"/>
            <w:shd w:val="clear" w:color="auto" w:fill="auto"/>
            <w:noWrap/>
            <w:tcPrChange w:id="2176" w:author="Dennis Hohmann" w:date="2012-04-15T01:52:00Z">
              <w:tcPr>
                <w:tcW w:w="3969" w:type="dxa"/>
                <w:gridSpan w:val="2"/>
                <w:shd w:val="clear" w:color="auto" w:fill="auto"/>
                <w:noWrap/>
              </w:tcPr>
            </w:tcPrChange>
          </w:tcPr>
          <w:p w14:paraId="5E8C0A2C" w14:textId="77777777" w:rsidR="00743D0E" w:rsidRPr="00FB133F" w:rsidRDefault="00743D0E" w:rsidP="002E5C5D">
            <w:pPr>
              <w:pStyle w:val="Textkrper"/>
              <w:jc w:val="left"/>
              <w:rPr>
                <w:lang w:eastAsia="de-DE"/>
              </w:rPr>
              <w:pPrChange w:id="2177" w:author="Dennis Hohmann" w:date="2012-04-15T01:03:00Z">
                <w:pPr/>
              </w:pPrChange>
            </w:pPr>
            <w:ins w:id="2178" w:author="Dennis Hohmann" w:date="2012-04-15T01:56:00Z">
              <w:r w:rsidRPr="00FB133F">
                <w:rPr>
                  <w:lang w:eastAsia="de-DE"/>
                </w:rPr>
                <w:t>Computergestützte Konstruktion</w:t>
              </w:r>
            </w:ins>
            <w:del w:id="2179" w:author="Dennis Hohmann" w:date="2012-04-15T01:06:00Z">
              <w:r w:rsidDel="0088043D">
                <w:rPr>
                  <w:lang w:eastAsia="de-DE"/>
                </w:rPr>
                <w:delText>Übertragungsgeschwindigkeit</w:delText>
              </w:r>
            </w:del>
          </w:p>
        </w:tc>
      </w:tr>
      <w:tr w:rsidR="00743D0E" w:rsidRPr="00FB133F" w14:paraId="719CB58F" w14:textId="77777777" w:rsidTr="002E5C5D">
        <w:trPr>
          <w:trHeight w:val="300"/>
          <w:trPrChange w:id="2180" w:author="Dennis Hohmann" w:date="2012-04-15T01:52:00Z">
            <w:trPr>
              <w:trHeight w:val="300"/>
            </w:trPr>
          </w:trPrChange>
        </w:trPr>
        <w:tc>
          <w:tcPr>
            <w:tcW w:w="1433" w:type="dxa"/>
            <w:shd w:val="clear" w:color="auto" w:fill="auto"/>
            <w:noWrap/>
            <w:tcPrChange w:id="2181" w:author="Dennis Hohmann" w:date="2012-04-15T01:52:00Z">
              <w:tcPr>
                <w:tcW w:w="1433" w:type="dxa"/>
                <w:gridSpan w:val="2"/>
                <w:shd w:val="clear" w:color="auto" w:fill="auto"/>
                <w:noWrap/>
              </w:tcPr>
            </w:tcPrChange>
          </w:tcPr>
          <w:p w14:paraId="6BDC3A5A" w14:textId="77777777" w:rsidR="00743D0E" w:rsidRPr="00FB133F" w:rsidRDefault="00743D0E" w:rsidP="002E5C5D">
            <w:pPr>
              <w:pStyle w:val="Textkrper"/>
              <w:jc w:val="left"/>
              <w:rPr>
                <w:lang w:eastAsia="de-DE"/>
              </w:rPr>
              <w:pPrChange w:id="2182" w:author="Dennis Hohmann" w:date="2012-04-15T01:03:00Z">
                <w:pPr/>
              </w:pPrChange>
            </w:pPr>
            <w:ins w:id="2183" w:author="Dennis Hohmann" w:date="2012-04-15T01:56:00Z">
              <w:r w:rsidRPr="00FB133F">
                <w:rPr>
                  <w:lang w:eastAsia="de-DE"/>
                </w:rPr>
                <w:t>CNC</w:t>
              </w:r>
            </w:ins>
            <w:del w:id="2184" w:author="Dennis Hohmann" w:date="2012-04-15T01:12:00Z">
              <w:r w:rsidRPr="00FB133F" w:rsidDel="00F175F1">
                <w:rPr>
                  <w:lang w:eastAsia="de-DE"/>
                </w:rPr>
                <w:delText>Brown-Out</w:delText>
              </w:r>
            </w:del>
          </w:p>
        </w:tc>
        <w:tc>
          <w:tcPr>
            <w:tcW w:w="4394" w:type="dxa"/>
            <w:gridSpan w:val="2"/>
            <w:shd w:val="clear" w:color="auto" w:fill="auto"/>
            <w:noWrap/>
            <w:tcPrChange w:id="2185" w:author="Dennis Hohmann" w:date="2012-04-15T01:52:00Z">
              <w:tcPr>
                <w:tcW w:w="4394" w:type="dxa"/>
                <w:gridSpan w:val="2"/>
                <w:shd w:val="clear" w:color="auto" w:fill="auto"/>
                <w:noWrap/>
              </w:tcPr>
            </w:tcPrChange>
          </w:tcPr>
          <w:p w14:paraId="7AB78C0C" w14:textId="77777777" w:rsidR="00743D0E" w:rsidRPr="00FB133F" w:rsidRDefault="00743D0E" w:rsidP="002E5C5D">
            <w:pPr>
              <w:pStyle w:val="Textkrper"/>
              <w:jc w:val="left"/>
              <w:rPr>
                <w:lang w:eastAsia="de-DE"/>
              </w:rPr>
              <w:pPrChange w:id="2186" w:author="Dennis Hohmann" w:date="2012-04-15T01:03:00Z">
                <w:pPr/>
              </w:pPrChange>
            </w:pPr>
            <w:proofErr w:type="spellStart"/>
            <w:ins w:id="2187" w:author="Dennis Hohmann" w:date="2012-04-15T01:56:00Z">
              <w:r w:rsidRPr="00FB133F">
                <w:rPr>
                  <w:lang w:eastAsia="de-DE"/>
                </w:rPr>
                <w:t>Computer</w:t>
              </w:r>
              <w:r>
                <w:rPr>
                  <w:lang w:eastAsia="de-DE"/>
                </w:rPr>
                <w:t>ized</w:t>
              </w:r>
              <w:proofErr w:type="spellEnd"/>
              <w:r w:rsidRPr="00FB133F">
                <w:rPr>
                  <w:lang w:eastAsia="de-DE"/>
                </w:rPr>
                <w:t xml:space="preserve"> </w:t>
              </w:r>
              <w:proofErr w:type="spellStart"/>
              <w:r w:rsidRPr="00FB133F">
                <w:rPr>
                  <w:lang w:eastAsia="de-DE"/>
                </w:rPr>
                <w:t>Numerical</w:t>
              </w:r>
              <w:proofErr w:type="spellEnd"/>
              <w:r w:rsidRPr="00FB133F">
                <w:rPr>
                  <w:lang w:eastAsia="de-DE"/>
                </w:rPr>
                <w:t xml:space="preserve"> </w:t>
              </w:r>
              <w:proofErr w:type="spellStart"/>
              <w:r w:rsidRPr="00FB133F">
                <w:rPr>
                  <w:lang w:eastAsia="de-DE"/>
                </w:rPr>
                <w:t>Control</w:t>
              </w:r>
            </w:ins>
            <w:proofErr w:type="spellEnd"/>
          </w:p>
        </w:tc>
        <w:tc>
          <w:tcPr>
            <w:tcW w:w="3827" w:type="dxa"/>
            <w:gridSpan w:val="2"/>
            <w:shd w:val="clear" w:color="auto" w:fill="auto"/>
            <w:noWrap/>
            <w:tcPrChange w:id="2188" w:author="Dennis Hohmann" w:date="2012-04-15T01:52:00Z">
              <w:tcPr>
                <w:tcW w:w="3969" w:type="dxa"/>
                <w:gridSpan w:val="2"/>
                <w:shd w:val="clear" w:color="auto" w:fill="auto"/>
                <w:noWrap/>
              </w:tcPr>
            </w:tcPrChange>
          </w:tcPr>
          <w:p w14:paraId="6E84A437" w14:textId="77777777" w:rsidR="00743D0E" w:rsidRPr="00FB133F" w:rsidRDefault="00743D0E" w:rsidP="002E5C5D">
            <w:pPr>
              <w:pStyle w:val="Textkrper"/>
              <w:jc w:val="left"/>
              <w:rPr>
                <w:lang w:eastAsia="de-DE"/>
              </w:rPr>
              <w:pPrChange w:id="2189" w:author="Dennis Hohmann" w:date="2012-04-15T01:03:00Z">
                <w:pPr/>
              </w:pPrChange>
            </w:pPr>
            <w:ins w:id="2190" w:author="Dennis Hohmann" w:date="2012-04-15T01:56:00Z">
              <w:r w:rsidRPr="00FB133F">
                <w:rPr>
                  <w:lang w:eastAsia="de-DE"/>
                </w:rPr>
                <w:t>Computergestützte Steuerung</w:t>
              </w:r>
            </w:ins>
          </w:p>
        </w:tc>
      </w:tr>
      <w:tr w:rsidR="00743D0E" w:rsidRPr="00FB133F" w14:paraId="4CDE2B35" w14:textId="77777777" w:rsidTr="002E5C5D">
        <w:trPr>
          <w:trHeight w:val="300"/>
          <w:trPrChange w:id="2191" w:author="Dennis Hohmann" w:date="2012-04-15T01:52:00Z">
            <w:trPr>
              <w:trHeight w:val="300"/>
            </w:trPr>
          </w:trPrChange>
        </w:trPr>
        <w:tc>
          <w:tcPr>
            <w:tcW w:w="1433" w:type="dxa"/>
            <w:shd w:val="clear" w:color="auto" w:fill="auto"/>
            <w:noWrap/>
            <w:tcPrChange w:id="2192" w:author="Dennis Hohmann" w:date="2012-04-15T01:52:00Z">
              <w:tcPr>
                <w:tcW w:w="1433" w:type="dxa"/>
                <w:gridSpan w:val="2"/>
                <w:shd w:val="clear" w:color="auto" w:fill="auto"/>
                <w:noWrap/>
              </w:tcPr>
            </w:tcPrChange>
          </w:tcPr>
          <w:p w14:paraId="23EE183A" w14:textId="77777777" w:rsidR="00743D0E" w:rsidRPr="00FB133F" w:rsidRDefault="00743D0E" w:rsidP="002E5C5D">
            <w:pPr>
              <w:pStyle w:val="Textkrper"/>
              <w:jc w:val="left"/>
              <w:rPr>
                <w:lang w:eastAsia="de-DE"/>
              </w:rPr>
              <w:pPrChange w:id="2193" w:author="Dennis Hohmann" w:date="2012-04-15T01:03:00Z">
                <w:pPr/>
              </w:pPrChange>
            </w:pPr>
            <w:ins w:id="2194" w:author="Dennis Hohmann" w:date="2012-04-15T01:56:00Z">
              <w:r w:rsidRPr="00FB133F">
                <w:rPr>
                  <w:lang w:eastAsia="de-DE"/>
                </w:rPr>
                <w:t>DC</w:t>
              </w:r>
            </w:ins>
            <w:del w:id="2195" w:author="Dennis Hohmann" w:date="2012-04-15T01:12:00Z">
              <w:r w:rsidRPr="00FB133F" w:rsidDel="00F175F1">
                <w:rPr>
                  <w:lang w:eastAsia="de-DE"/>
                </w:rPr>
                <w:delText>CAD</w:delText>
              </w:r>
            </w:del>
          </w:p>
        </w:tc>
        <w:tc>
          <w:tcPr>
            <w:tcW w:w="4394" w:type="dxa"/>
            <w:gridSpan w:val="2"/>
            <w:shd w:val="clear" w:color="auto" w:fill="auto"/>
            <w:noWrap/>
            <w:tcPrChange w:id="2196" w:author="Dennis Hohmann" w:date="2012-04-15T01:52:00Z">
              <w:tcPr>
                <w:tcW w:w="4394" w:type="dxa"/>
                <w:gridSpan w:val="2"/>
                <w:shd w:val="clear" w:color="auto" w:fill="auto"/>
                <w:noWrap/>
              </w:tcPr>
            </w:tcPrChange>
          </w:tcPr>
          <w:p w14:paraId="0024247E" w14:textId="77777777" w:rsidR="00743D0E" w:rsidRPr="00FB133F" w:rsidRDefault="00743D0E" w:rsidP="002E5C5D">
            <w:pPr>
              <w:pStyle w:val="Textkrper"/>
              <w:jc w:val="left"/>
              <w:rPr>
                <w:lang w:eastAsia="de-DE"/>
              </w:rPr>
              <w:pPrChange w:id="2197" w:author="Dennis Hohmann" w:date="2012-04-15T01:03:00Z">
                <w:pPr/>
              </w:pPrChange>
            </w:pPr>
            <w:proofErr w:type="spellStart"/>
            <w:ins w:id="2198" w:author="Dennis Hohmann" w:date="2012-04-15T01:56:00Z">
              <w:r w:rsidRPr="00FB133F">
                <w:rPr>
                  <w:lang w:eastAsia="de-DE"/>
                </w:rPr>
                <w:t>Direct</w:t>
              </w:r>
              <w:proofErr w:type="spellEnd"/>
              <w:r w:rsidRPr="00FB133F">
                <w:rPr>
                  <w:lang w:eastAsia="de-DE"/>
                </w:rPr>
                <w:t xml:space="preserve"> </w:t>
              </w:r>
              <w:proofErr w:type="spellStart"/>
              <w:r w:rsidRPr="00FB133F">
                <w:rPr>
                  <w:lang w:eastAsia="de-DE"/>
                </w:rPr>
                <w:t>Current</w:t>
              </w:r>
            </w:ins>
            <w:proofErr w:type="spellEnd"/>
            <w:del w:id="2199" w:author="Dennis Hohmann" w:date="2012-04-15T01:12:00Z">
              <w:r w:rsidRPr="00FB133F" w:rsidDel="00F175F1">
                <w:rPr>
                  <w:lang w:eastAsia="de-DE"/>
                </w:rPr>
                <w:delText xml:space="preserve">Computer Aided Design </w:delText>
              </w:r>
            </w:del>
          </w:p>
        </w:tc>
        <w:tc>
          <w:tcPr>
            <w:tcW w:w="3827" w:type="dxa"/>
            <w:gridSpan w:val="2"/>
            <w:shd w:val="clear" w:color="auto" w:fill="auto"/>
            <w:noWrap/>
            <w:tcPrChange w:id="2200" w:author="Dennis Hohmann" w:date="2012-04-15T01:52:00Z">
              <w:tcPr>
                <w:tcW w:w="3969" w:type="dxa"/>
                <w:gridSpan w:val="2"/>
                <w:shd w:val="clear" w:color="auto" w:fill="auto"/>
                <w:noWrap/>
              </w:tcPr>
            </w:tcPrChange>
          </w:tcPr>
          <w:p w14:paraId="0598AAD4" w14:textId="77777777" w:rsidR="00743D0E" w:rsidRPr="00FB133F" w:rsidRDefault="00743D0E" w:rsidP="002E5C5D">
            <w:pPr>
              <w:pStyle w:val="Textkrper"/>
              <w:jc w:val="left"/>
              <w:rPr>
                <w:lang w:eastAsia="de-DE"/>
              </w:rPr>
              <w:pPrChange w:id="2201" w:author="Dennis Hohmann" w:date="2012-04-15T01:03:00Z">
                <w:pPr/>
              </w:pPrChange>
            </w:pPr>
            <w:ins w:id="2202" w:author="Dennis Hohmann" w:date="2012-04-15T01:56:00Z">
              <w:r w:rsidRPr="00FB133F">
                <w:rPr>
                  <w:lang w:eastAsia="de-DE"/>
                </w:rPr>
                <w:t>Gleichstrom</w:t>
              </w:r>
            </w:ins>
            <w:del w:id="2203" w:author="Dennis Hohmann" w:date="2012-04-15T01:12:00Z">
              <w:r w:rsidRPr="00FB133F" w:rsidDel="00F175F1">
                <w:rPr>
                  <w:lang w:eastAsia="de-DE"/>
                </w:rPr>
                <w:delText>Computergestützte Konstruktion</w:delText>
              </w:r>
            </w:del>
          </w:p>
        </w:tc>
      </w:tr>
      <w:tr w:rsidR="00743D0E" w:rsidRPr="00FB133F" w14:paraId="52BBDF83" w14:textId="77777777" w:rsidTr="002E5C5D">
        <w:trPr>
          <w:trHeight w:val="300"/>
          <w:trPrChange w:id="2204" w:author="Dennis Hohmann" w:date="2012-04-15T01:52:00Z">
            <w:trPr>
              <w:trHeight w:val="300"/>
            </w:trPr>
          </w:trPrChange>
        </w:trPr>
        <w:tc>
          <w:tcPr>
            <w:tcW w:w="1433" w:type="dxa"/>
            <w:shd w:val="clear" w:color="auto" w:fill="auto"/>
            <w:noWrap/>
            <w:tcPrChange w:id="2205" w:author="Dennis Hohmann" w:date="2012-04-15T01:52:00Z">
              <w:tcPr>
                <w:tcW w:w="1433" w:type="dxa"/>
                <w:gridSpan w:val="2"/>
                <w:shd w:val="clear" w:color="auto" w:fill="auto"/>
                <w:noWrap/>
              </w:tcPr>
            </w:tcPrChange>
          </w:tcPr>
          <w:p w14:paraId="022C6E34" w14:textId="77777777" w:rsidR="00743D0E" w:rsidRPr="00FB133F" w:rsidRDefault="00743D0E" w:rsidP="002E5C5D">
            <w:pPr>
              <w:pStyle w:val="Textkrper"/>
              <w:jc w:val="left"/>
              <w:rPr>
                <w:lang w:eastAsia="de-DE"/>
              </w:rPr>
              <w:pPrChange w:id="2206" w:author="Dennis Hohmann" w:date="2012-04-15T01:03:00Z">
                <w:pPr/>
              </w:pPrChange>
            </w:pPr>
            <w:ins w:id="2207" w:author="Dennis Hohmann" w:date="2012-04-15T01:56:00Z">
              <w:r w:rsidRPr="00FB133F">
                <w:rPr>
                  <w:lang w:eastAsia="de-DE"/>
                </w:rPr>
                <w:t>DIL</w:t>
              </w:r>
            </w:ins>
            <w:del w:id="2208" w:author="Dennis Hohmann" w:date="2012-04-15T01:12:00Z">
              <w:r w:rsidRPr="00FB133F" w:rsidDel="00F175F1">
                <w:rPr>
                  <w:lang w:eastAsia="de-DE"/>
                </w:rPr>
                <w:delText>CNC</w:delText>
              </w:r>
            </w:del>
          </w:p>
        </w:tc>
        <w:tc>
          <w:tcPr>
            <w:tcW w:w="4394" w:type="dxa"/>
            <w:gridSpan w:val="2"/>
            <w:shd w:val="clear" w:color="auto" w:fill="auto"/>
            <w:noWrap/>
            <w:tcPrChange w:id="2209" w:author="Dennis Hohmann" w:date="2012-04-15T01:52:00Z">
              <w:tcPr>
                <w:tcW w:w="4394" w:type="dxa"/>
                <w:gridSpan w:val="2"/>
                <w:shd w:val="clear" w:color="auto" w:fill="auto"/>
                <w:noWrap/>
              </w:tcPr>
            </w:tcPrChange>
          </w:tcPr>
          <w:p w14:paraId="7D8C7B55" w14:textId="77777777" w:rsidR="00743D0E" w:rsidRPr="00FB133F" w:rsidRDefault="00743D0E" w:rsidP="002E5C5D">
            <w:pPr>
              <w:pStyle w:val="Textkrper"/>
              <w:jc w:val="left"/>
              <w:rPr>
                <w:lang w:eastAsia="de-DE"/>
              </w:rPr>
              <w:pPrChange w:id="2210" w:author="Dennis Hohmann" w:date="2012-04-15T01:03:00Z">
                <w:pPr/>
              </w:pPrChange>
            </w:pPr>
            <w:ins w:id="2211" w:author="Dennis Hohmann" w:date="2012-04-15T01:56:00Z">
              <w:r w:rsidRPr="00FB133F">
                <w:rPr>
                  <w:lang w:eastAsia="de-DE"/>
                </w:rPr>
                <w:t>Double In Line</w:t>
              </w:r>
            </w:ins>
            <w:del w:id="2212" w:author="Dennis Hohmann" w:date="2012-04-15T01:12:00Z">
              <w:r w:rsidRPr="00FB133F" w:rsidDel="00F175F1">
                <w:rPr>
                  <w:lang w:eastAsia="de-DE"/>
                </w:rPr>
                <w:delText>Computer</w:delText>
              </w:r>
              <w:r w:rsidDel="00F175F1">
                <w:rPr>
                  <w:lang w:eastAsia="de-DE"/>
                </w:rPr>
                <w:delText>ized</w:delText>
              </w:r>
              <w:r w:rsidRPr="00FB133F" w:rsidDel="00F175F1">
                <w:rPr>
                  <w:lang w:eastAsia="de-DE"/>
                </w:rPr>
                <w:delText xml:space="preserve"> Numerical Control</w:delText>
              </w:r>
            </w:del>
          </w:p>
        </w:tc>
        <w:tc>
          <w:tcPr>
            <w:tcW w:w="3827" w:type="dxa"/>
            <w:gridSpan w:val="2"/>
            <w:shd w:val="clear" w:color="auto" w:fill="auto"/>
            <w:noWrap/>
            <w:tcPrChange w:id="2213" w:author="Dennis Hohmann" w:date="2012-04-15T01:52:00Z">
              <w:tcPr>
                <w:tcW w:w="3969" w:type="dxa"/>
                <w:gridSpan w:val="2"/>
                <w:shd w:val="clear" w:color="auto" w:fill="auto"/>
                <w:noWrap/>
              </w:tcPr>
            </w:tcPrChange>
          </w:tcPr>
          <w:p w14:paraId="11645FCC" w14:textId="77777777" w:rsidR="00743D0E" w:rsidRPr="00FB133F" w:rsidRDefault="00743D0E" w:rsidP="002E5C5D">
            <w:pPr>
              <w:pStyle w:val="Textkrper"/>
              <w:jc w:val="left"/>
              <w:rPr>
                <w:lang w:eastAsia="de-DE"/>
              </w:rPr>
              <w:pPrChange w:id="2214" w:author="Dennis Hohmann" w:date="2012-04-15T01:03:00Z">
                <w:pPr/>
              </w:pPrChange>
            </w:pPr>
            <w:ins w:id="2215" w:author="Dennis Hohmann" w:date="2012-04-15T01:56:00Z">
              <w:r w:rsidRPr="00FB133F">
                <w:rPr>
                  <w:lang w:eastAsia="de-DE"/>
                </w:rPr>
                <w:t>Bauform des Controllers</w:t>
              </w:r>
            </w:ins>
            <w:del w:id="2216" w:author="Dennis Hohmann" w:date="2012-04-15T01:12:00Z">
              <w:r w:rsidRPr="00FB133F" w:rsidDel="00F175F1">
                <w:rPr>
                  <w:lang w:eastAsia="de-DE"/>
                </w:rPr>
                <w:delText>Computergestützte Steuerung</w:delText>
              </w:r>
            </w:del>
          </w:p>
        </w:tc>
      </w:tr>
      <w:tr w:rsidR="00743D0E" w:rsidRPr="00FB133F" w14:paraId="1358DA13" w14:textId="77777777" w:rsidTr="002E5C5D">
        <w:trPr>
          <w:trHeight w:val="300"/>
          <w:trPrChange w:id="2217" w:author="Dennis Hohmann" w:date="2012-04-15T01:52:00Z">
            <w:trPr>
              <w:trHeight w:val="300"/>
            </w:trPr>
          </w:trPrChange>
        </w:trPr>
        <w:tc>
          <w:tcPr>
            <w:tcW w:w="1433" w:type="dxa"/>
            <w:shd w:val="clear" w:color="auto" w:fill="auto"/>
            <w:noWrap/>
            <w:tcPrChange w:id="2218" w:author="Dennis Hohmann" w:date="2012-04-15T01:52:00Z">
              <w:tcPr>
                <w:tcW w:w="1433" w:type="dxa"/>
                <w:gridSpan w:val="2"/>
                <w:shd w:val="clear" w:color="auto" w:fill="auto"/>
                <w:noWrap/>
              </w:tcPr>
            </w:tcPrChange>
          </w:tcPr>
          <w:p w14:paraId="0C7A8C98" w14:textId="77777777" w:rsidR="00743D0E" w:rsidRPr="00FB133F" w:rsidRDefault="00743D0E" w:rsidP="002E5C5D">
            <w:pPr>
              <w:pStyle w:val="Textkrper"/>
              <w:jc w:val="left"/>
              <w:rPr>
                <w:lang w:eastAsia="de-DE"/>
              </w:rPr>
              <w:pPrChange w:id="2219" w:author="Dennis Hohmann" w:date="2012-04-15T01:03:00Z">
                <w:pPr/>
              </w:pPrChange>
            </w:pPr>
            <w:ins w:id="2220" w:author="Dennis Hohmann" w:date="2012-04-15T01:56:00Z">
              <w:r>
                <w:rPr>
                  <w:lang w:eastAsia="de-DE"/>
                </w:rPr>
                <w:t>DRAM</w:t>
              </w:r>
            </w:ins>
            <w:del w:id="2221" w:author="Dennis Hohmann" w:date="2012-04-15T01:12:00Z">
              <w:r w:rsidRPr="00FB133F" w:rsidDel="00F175F1">
                <w:rPr>
                  <w:lang w:eastAsia="de-DE"/>
                </w:rPr>
                <w:delText>DC</w:delText>
              </w:r>
            </w:del>
          </w:p>
        </w:tc>
        <w:tc>
          <w:tcPr>
            <w:tcW w:w="4394" w:type="dxa"/>
            <w:gridSpan w:val="2"/>
            <w:shd w:val="clear" w:color="auto" w:fill="auto"/>
            <w:noWrap/>
            <w:tcPrChange w:id="2222" w:author="Dennis Hohmann" w:date="2012-04-15T01:52:00Z">
              <w:tcPr>
                <w:tcW w:w="4394" w:type="dxa"/>
                <w:gridSpan w:val="2"/>
                <w:shd w:val="clear" w:color="auto" w:fill="auto"/>
                <w:noWrap/>
              </w:tcPr>
            </w:tcPrChange>
          </w:tcPr>
          <w:p w14:paraId="54705B30" w14:textId="77777777" w:rsidR="00743D0E" w:rsidRPr="00FB133F" w:rsidRDefault="00743D0E" w:rsidP="002E5C5D">
            <w:pPr>
              <w:pStyle w:val="Textkrper"/>
              <w:jc w:val="left"/>
              <w:rPr>
                <w:lang w:eastAsia="de-DE"/>
              </w:rPr>
              <w:pPrChange w:id="2223" w:author="Dennis Hohmann" w:date="2012-04-15T01:03:00Z">
                <w:pPr/>
              </w:pPrChange>
            </w:pPr>
            <w:ins w:id="2224" w:author="Dennis Hohmann" w:date="2012-04-15T01:56:00Z">
              <w:r>
                <w:rPr>
                  <w:lang w:eastAsia="de-DE"/>
                </w:rPr>
                <w:t xml:space="preserve">Dynamic </w:t>
              </w:r>
              <w:r w:rsidRPr="00FB133F">
                <w:rPr>
                  <w:lang w:eastAsia="de-DE"/>
                </w:rPr>
                <w:t>Radom-Access Memory</w:t>
              </w:r>
            </w:ins>
            <w:del w:id="2225" w:author="Dennis Hohmann" w:date="2012-04-15T01:12:00Z">
              <w:r w:rsidRPr="00FB133F" w:rsidDel="00F175F1">
                <w:rPr>
                  <w:lang w:eastAsia="de-DE"/>
                </w:rPr>
                <w:delText>Direct Current</w:delText>
              </w:r>
            </w:del>
          </w:p>
        </w:tc>
        <w:tc>
          <w:tcPr>
            <w:tcW w:w="3827" w:type="dxa"/>
            <w:gridSpan w:val="2"/>
            <w:shd w:val="clear" w:color="auto" w:fill="auto"/>
            <w:noWrap/>
            <w:tcPrChange w:id="2226" w:author="Dennis Hohmann" w:date="2012-04-15T01:52:00Z">
              <w:tcPr>
                <w:tcW w:w="3969" w:type="dxa"/>
                <w:gridSpan w:val="2"/>
                <w:shd w:val="clear" w:color="auto" w:fill="auto"/>
                <w:noWrap/>
              </w:tcPr>
            </w:tcPrChange>
          </w:tcPr>
          <w:p w14:paraId="75673493" w14:textId="77777777" w:rsidR="00743D0E" w:rsidRPr="00FB133F" w:rsidRDefault="00743D0E" w:rsidP="002E5C5D">
            <w:pPr>
              <w:pStyle w:val="Textkrper"/>
              <w:jc w:val="left"/>
              <w:rPr>
                <w:lang w:eastAsia="de-DE"/>
              </w:rPr>
              <w:pPrChange w:id="2227" w:author="Dennis Hohmann" w:date="2012-04-15T01:03:00Z">
                <w:pPr/>
              </w:pPrChange>
            </w:pPr>
            <w:ins w:id="2228" w:author="Dennis Hohmann" w:date="2012-04-15T01:56:00Z">
              <w:r>
                <w:rPr>
                  <w:lang w:eastAsia="de-DE"/>
                </w:rPr>
                <w:t>flüchtiger, wiederbeschreibbarer Speicher</w:t>
              </w:r>
            </w:ins>
            <w:del w:id="2229" w:author="Dennis Hohmann" w:date="2012-04-15T01:12:00Z">
              <w:r w:rsidRPr="00FB133F" w:rsidDel="00F175F1">
                <w:rPr>
                  <w:lang w:eastAsia="de-DE"/>
                </w:rPr>
                <w:delText>Gleichstrom</w:delText>
              </w:r>
            </w:del>
          </w:p>
        </w:tc>
      </w:tr>
      <w:tr w:rsidR="00743D0E" w:rsidRPr="00FB133F" w14:paraId="6FDF7919" w14:textId="77777777" w:rsidTr="002E5C5D">
        <w:trPr>
          <w:trHeight w:val="300"/>
          <w:trPrChange w:id="2230" w:author="Dennis Hohmann" w:date="2012-04-15T01:52:00Z">
            <w:trPr>
              <w:trHeight w:val="300"/>
            </w:trPr>
          </w:trPrChange>
        </w:trPr>
        <w:tc>
          <w:tcPr>
            <w:tcW w:w="1433" w:type="dxa"/>
            <w:shd w:val="clear" w:color="auto" w:fill="auto"/>
            <w:noWrap/>
            <w:tcPrChange w:id="2231" w:author="Dennis Hohmann" w:date="2012-04-15T01:52:00Z">
              <w:tcPr>
                <w:tcW w:w="1433" w:type="dxa"/>
                <w:gridSpan w:val="2"/>
                <w:shd w:val="clear" w:color="auto" w:fill="auto"/>
                <w:noWrap/>
              </w:tcPr>
            </w:tcPrChange>
          </w:tcPr>
          <w:p w14:paraId="52B2C951" w14:textId="77777777" w:rsidR="00743D0E" w:rsidRPr="00FB133F" w:rsidRDefault="00743D0E" w:rsidP="002E5C5D">
            <w:pPr>
              <w:pStyle w:val="Textkrper"/>
              <w:jc w:val="left"/>
              <w:rPr>
                <w:lang w:eastAsia="de-DE"/>
              </w:rPr>
              <w:pPrChange w:id="2232" w:author="Dennis Hohmann" w:date="2012-04-15T01:03:00Z">
                <w:pPr/>
              </w:pPrChange>
            </w:pPr>
            <w:ins w:id="2233" w:author="Dennis Hohmann" w:date="2012-04-15T01:56:00Z">
              <w:r w:rsidRPr="00FB133F">
                <w:rPr>
                  <w:lang w:eastAsia="de-DE"/>
                </w:rPr>
                <w:t>EEPROM</w:t>
              </w:r>
            </w:ins>
            <w:del w:id="2234" w:author="Dennis Hohmann" w:date="2012-04-15T01:12:00Z">
              <w:r w:rsidRPr="00FB133F" w:rsidDel="00F175F1">
                <w:rPr>
                  <w:lang w:eastAsia="de-DE"/>
                </w:rPr>
                <w:delText>DIL</w:delText>
              </w:r>
            </w:del>
          </w:p>
        </w:tc>
        <w:tc>
          <w:tcPr>
            <w:tcW w:w="4394" w:type="dxa"/>
            <w:gridSpan w:val="2"/>
            <w:shd w:val="clear" w:color="auto" w:fill="auto"/>
            <w:noWrap/>
            <w:tcPrChange w:id="2235" w:author="Dennis Hohmann" w:date="2012-04-15T01:52:00Z">
              <w:tcPr>
                <w:tcW w:w="4394" w:type="dxa"/>
                <w:gridSpan w:val="2"/>
                <w:shd w:val="clear" w:color="auto" w:fill="auto"/>
                <w:noWrap/>
              </w:tcPr>
            </w:tcPrChange>
          </w:tcPr>
          <w:p w14:paraId="2FE20E08" w14:textId="77777777" w:rsidR="00743D0E" w:rsidRPr="00FB133F" w:rsidRDefault="00743D0E" w:rsidP="002E5C5D">
            <w:pPr>
              <w:pStyle w:val="Textkrper"/>
              <w:jc w:val="left"/>
              <w:rPr>
                <w:lang w:eastAsia="de-DE"/>
              </w:rPr>
              <w:pPrChange w:id="2236" w:author="Dennis Hohmann" w:date="2012-04-15T01:03:00Z">
                <w:pPr/>
              </w:pPrChange>
            </w:pPr>
            <w:proofErr w:type="spellStart"/>
            <w:ins w:id="2237" w:author="Dennis Hohmann" w:date="2012-04-15T01:56:00Z">
              <w:r w:rsidRPr="00FB133F">
                <w:rPr>
                  <w:lang w:eastAsia="de-DE"/>
                </w:rPr>
                <w:t>Electr</w:t>
              </w:r>
              <w:proofErr w:type="spellEnd"/>
              <w:r w:rsidRPr="00FB133F">
                <w:rPr>
                  <w:lang w:eastAsia="de-DE"/>
                </w:rPr>
                <w:t xml:space="preserve">. </w:t>
              </w:r>
              <w:proofErr w:type="spellStart"/>
              <w:r w:rsidRPr="00FB133F">
                <w:rPr>
                  <w:lang w:eastAsia="de-DE"/>
                </w:rPr>
                <w:t>Erasable</w:t>
              </w:r>
              <w:proofErr w:type="spellEnd"/>
              <w:r w:rsidRPr="00FB133F">
                <w:rPr>
                  <w:lang w:eastAsia="de-DE"/>
                </w:rPr>
                <w:t xml:space="preserve"> </w:t>
              </w:r>
              <w:proofErr w:type="spellStart"/>
              <w:r w:rsidRPr="00FB133F">
                <w:rPr>
                  <w:lang w:eastAsia="de-DE"/>
                </w:rPr>
                <w:t>Programmable</w:t>
              </w:r>
              <w:proofErr w:type="spellEnd"/>
              <w:r w:rsidRPr="00FB133F">
                <w:rPr>
                  <w:lang w:eastAsia="de-DE"/>
                </w:rPr>
                <w:t xml:space="preserve"> ROM</w:t>
              </w:r>
            </w:ins>
            <w:del w:id="2238" w:author="Dennis Hohmann" w:date="2012-04-15T01:12:00Z">
              <w:r w:rsidRPr="00FB133F" w:rsidDel="00F175F1">
                <w:rPr>
                  <w:lang w:eastAsia="de-DE"/>
                </w:rPr>
                <w:delText>Double In Line</w:delText>
              </w:r>
            </w:del>
          </w:p>
        </w:tc>
        <w:tc>
          <w:tcPr>
            <w:tcW w:w="3827" w:type="dxa"/>
            <w:gridSpan w:val="2"/>
            <w:shd w:val="clear" w:color="auto" w:fill="auto"/>
            <w:noWrap/>
            <w:tcPrChange w:id="2239" w:author="Dennis Hohmann" w:date="2012-04-15T01:52:00Z">
              <w:tcPr>
                <w:tcW w:w="3969" w:type="dxa"/>
                <w:gridSpan w:val="2"/>
                <w:shd w:val="clear" w:color="auto" w:fill="auto"/>
                <w:noWrap/>
              </w:tcPr>
            </w:tcPrChange>
          </w:tcPr>
          <w:p w14:paraId="0E410813" w14:textId="77777777" w:rsidR="00743D0E" w:rsidRPr="00FB133F" w:rsidRDefault="00743D0E" w:rsidP="002E5C5D">
            <w:pPr>
              <w:pStyle w:val="Textkrper"/>
              <w:jc w:val="left"/>
              <w:rPr>
                <w:lang w:eastAsia="de-DE"/>
              </w:rPr>
              <w:pPrChange w:id="2240" w:author="Dennis Hohmann" w:date="2012-04-15T01:03:00Z">
                <w:pPr/>
              </w:pPrChange>
            </w:pPr>
            <w:ins w:id="2241" w:author="Dennis Hohmann" w:date="2012-04-15T01:56:00Z">
              <w:r>
                <w:rPr>
                  <w:lang w:eastAsia="de-DE"/>
                </w:rPr>
                <w:t>elektr. löschbarer Nur-Lese-Speicher</w:t>
              </w:r>
            </w:ins>
            <w:del w:id="2242" w:author="Dennis Hohmann" w:date="2012-04-15T01:12:00Z">
              <w:r w:rsidRPr="00FB133F" w:rsidDel="00F175F1">
                <w:rPr>
                  <w:lang w:eastAsia="de-DE"/>
                </w:rPr>
                <w:delText>Bauform des Controllers</w:delText>
              </w:r>
            </w:del>
          </w:p>
        </w:tc>
      </w:tr>
      <w:tr w:rsidR="00743D0E" w:rsidRPr="00FB133F" w14:paraId="4213A2E6" w14:textId="77777777" w:rsidTr="002E5C5D">
        <w:trPr>
          <w:trHeight w:val="300"/>
          <w:trPrChange w:id="2243" w:author="Dennis Hohmann" w:date="2012-04-15T01:52:00Z">
            <w:trPr>
              <w:trHeight w:val="300"/>
            </w:trPr>
          </w:trPrChange>
        </w:trPr>
        <w:tc>
          <w:tcPr>
            <w:tcW w:w="1433" w:type="dxa"/>
            <w:shd w:val="clear" w:color="auto" w:fill="auto"/>
            <w:noWrap/>
            <w:tcPrChange w:id="2244" w:author="Dennis Hohmann" w:date="2012-04-15T01:52:00Z">
              <w:tcPr>
                <w:tcW w:w="1433" w:type="dxa"/>
                <w:gridSpan w:val="2"/>
                <w:shd w:val="clear" w:color="auto" w:fill="auto"/>
                <w:noWrap/>
              </w:tcPr>
            </w:tcPrChange>
          </w:tcPr>
          <w:p w14:paraId="6B3596C3" w14:textId="77777777" w:rsidR="00743D0E" w:rsidRPr="00FB133F" w:rsidRDefault="00743D0E" w:rsidP="002E5C5D">
            <w:pPr>
              <w:pStyle w:val="Textkrper"/>
              <w:jc w:val="left"/>
              <w:rPr>
                <w:lang w:eastAsia="de-DE"/>
              </w:rPr>
              <w:pPrChange w:id="2245" w:author="Dennis Hohmann" w:date="2012-04-15T01:03:00Z">
                <w:pPr/>
              </w:pPrChange>
            </w:pPr>
            <w:ins w:id="2246" w:author="Dennis Hohmann" w:date="2012-04-15T01:56:00Z">
              <w:r w:rsidRPr="00FB133F">
                <w:rPr>
                  <w:lang w:eastAsia="de-DE"/>
                </w:rPr>
                <w:t>FLASH</w:t>
              </w:r>
            </w:ins>
            <w:del w:id="2247" w:author="Dennis Hohmann" w:date="2012-04-15T01:12:00Z">
              <w:r w:rsidDel="00F175F1">
                <w:rPr>
                  <w:lang w:eastAsia="de-DE"/>
                </w:rPr>
                <w:delText>DRAM</w:delText>
              </w:r>
            </w:del>
          </w:p>
        </w:tc>
        <w:tc>
          <w:tcPr>
            <w:tcW w:w="4394" w:type="dxa"/>
            <w:gridSpan w:val="2"/>
            <w:shd w:val="clear" w:color="auto" w:fill="auto"/>
            <w:noWrap/>
            <w:tcPrChange w:id="2248" w:author="Dennis Hohmann" w:date="2012-04-15T01:52:00Z">
              <w:tcPr>
                <w:tcW w:w="4394" w:type="dxa"/>
                <w:gridSpan w:val="2"/>
                <w:shd w:val="clear" w:color="auto" w:fill="auto"/>
                <w:noWrap/>
              </w:tcPr>
            </w:tcPrChange>
          </w:tcPr>
          <w:p w14:paraId="01E5993A" w14:textId="77777777" w:rsidR="00743D0E" w:rsidRPr="00FB133F" w:rsidRDefault="00743D0E" w:rsidP="002E5C5D">
            <w:pPr>
              <w:pStyle w:val="Textkrper"/>
              <w:jc w:val="left"/>
              <w:rPr>
                <w:lang w:eastAsia="de-DE"/>
              </w:rPr>
              <w:pPrChange w:id="2249" w:author="Dennis Hohmann" w:date="2012-04-15T01:03:00Z">
                <w:pPr/>
              </w:pPrChange>
            </w:pPr>
            <w:ins w:id="2250" w:author="Dennis Hohmann" w:date="2012-04-15T01:56:00Z">
              <w:r w:rsidRPr="00FB133F">
                <w:rPr>
                  <w:lang w:eastAsia="de-DE"/>
                </w:rPr>
                <w:t>Nicht-flüchtiger Speicher</w:t>
              </w:r>
            </w:ins>
            <w:del w:id="2251" w:author="Dennis Hohmann" w:date="2012-04-15T01:12:00Z">
              <w:r w:rsidDel="00F175F1">
                <w:rPr>
                  <w:lang w:eastAsia="de-DE"/>
                </w:rPr>
                <w:delText xml:space="preserve">Dynamic </w:delText>
              </w:r>
              <w:r w:rsidRPr="00FB133F" w:rsidDel="00F175F1">
                <w:rPr>
                  <w:lang w:eastAsia="de-DE"/>
                </w:rPr>
                <w:delText>Radom-Access Memory</w:delText>
              </w:r>
            </w:del>
          </w:p>
        </w:tc>
        <w:tc>
          <w:tcPr>
            <w:tcW w:w="3827" w:type="dxa"/>
            <w:gridSpan w:val="2"/>
            <w:shd w:val="clear" w:color="auto" w:fill="auto"/>
            <w:noWrap/>
            <w:tcPrChange w:id="2252" w:author="Dennis Hohmann" w:date="2012-04-15T01:52:00Z">
              <w:tcPr>
                <w:tcW w:w="3969" w:type="dxa"/>
                <w:gridSpan w:val="2"/>
                <w:shd w:val="clear" w:color="auto" w:fill="auto"/>
                <w:noWrap/>
              </w:tcPr>
            </w:tcPrChange>
          </w:tcPr>
          <w:p w14:paraId="6033E637" w14:textId="77777777" w:rsidR="00743D0E" w:rsidRPr="00FB133F" w:rsidRDefault="00743D0E" w:rsidP="002E5C5D">
            <w:pPr>
              <w:pStyle w:val="Textkrper"/>
              <w:jc w:val="left"/>
              <w:rPr>
                <w:lang w:eastAsia="de-DE"/>
              </w:rPr>
              <w:pPrChange w:id="2253" w:author="Dennis Hohmann" w:date="2012-04-15T01:03:00Z">
                <w:pPr/>
              </w:pPrChange>
            </w:pPr>
            <w:ins w:id="2254" w:author="Dennis Hohmann" w:date="2012-04-15T01:56:00Z">
              <w:r w:rsidRPr="00FB133F">
                <w:rPr>
                  <w:lang w:eastAsia="de-DE"/>
                </w:rPr>
                <w:t>Programmspeicher</w:t>
              </w:r>
            </w:ins>
          </w:p>
        </w:tc>
      </w:tr>
      <w:tr w:rsidR="00743D0E" w:rsidRPr="00FB133F" w14:paraId="3F598C01" w14:textId="77777777" w:rsidTr="002E5C5D">
        <w:trPr>
          <w:trHeight w:val="300"/>
          <w:trPrChange w:id="2255" w:author="Dennis Hohmann" w:date="2012-04-15T01:52:00Z">
            <w:trPr>
              <w:trHeight w:val="300"/>
            </w:trPr>
          </w:trPrChange>
        </w:trPr>
        <w:tc>
          <w:tcPr>
            <w:tcW w:w="1433" w:type="dxa"/>
            <w:shd w:val="clear" w:color="auto" w:fill="auto"/>
            <w:noWrap/>
            <w:tcPrChange w:id="2256" w:author="Dennis Hohmann" w:date="2012-04-15T01:52:00Z">
              <w:tcPr>
                <w:tcW w:w="1433" w:type="dxa"/>
                <w:gridSpan w:val="2"/>
                <w:shd w:val="clear" w:color="auto" w:fill="auto"/>
                <w:noWrap/>
              </w:tcPr>
            </w:tcPrChange>
          </w:tcPr>
          <w:p w14:paraId="065D3703" w14:textId="5895BE05" w:rsidR="00743D0E" w:rsidRPr="00FB133F" w:rsidRDefault="00F520AC" w:rsidP="002E5C5D">
            <w:pPr>
              <w:pStyle w:val="Textkrper"/>
              <w:jc w:val="left"/>
              <w:rPr>
                <w:lang w:eastAsia="de-DE"/>
              </w:rPr>
              <w:pPrChange w:id="2257" w:author="Dennis Hohmann" w:date="2012-04-15T01:03:00Z">
                <w:pPr/>
              </w:pPrChange>
            </w:pPr>
            <w:r>
              <w:rPr>
                <w:lang w:eastAsia="de-DE"/>
              </w:rPr>
              <w:t>G-</w:t>
            </w:r>
            <w:ins w:id="2258" w:author="Dennis Hohmann" w:date="2012-04-15T01:56:00Z">
              <w:r w:rsidR="00743D0E" w:rsidRPr="00FB133F">
                <w:rPr>
                  <w:lang w:eastAsia="de-DE"/>
                </w:rPr>
                <w:t>Code</w:t>
              </w:r>
            </w:ins>
            <w:del w:id="2259" w:author="Dennis Hohmann" w:date="2012-04-15T01:12:00Z">
              <w:r w:rsidR="00743D0E" w:rsidRPr="00FB133F" w:rsidDel="00F175F1">
                <w:rPr>
                  <w:lang w:eastAsia="de-DE"/>
                </w:rPr>
                <w:delText>EEPROM</w:delText>
              </w:r>
            </w:del>
          </w:p>
        </w:tc>
        <w:tc>
          <w:tcPr>
            <w:tcW w:w="4394" w:type="dxa"/>
            <w:gridSpan w:val="2"/>
            <w:shd w:val="clear" w:color="auto" w:fill="auto"/>
            <w:noWrap/>
            <w:tcPrChange w:id="2260" w:author="Dennis Hohmann" w:date="2012-04-15T01:52:00Z">
              <w:tcPr>
                <w:tcW w:w="4394" w:type="dxa"/>
                <w:gridSpan w:val="2"/>
                <w:shd w:val="clear" w:color="auto" w:fill="auto"/>
                <w:noWrap/>
              </w:tcPr>
            </w:tcPrChange>
          </w:tcPr>
          <w:p w14:paraId="41141F51" w14:textId="77777777" w:rsidR="00743D0E" w:rsidRPr="00FB133F" w:rsidRDefault="00743D0E" w:rsidP="002E5C5D">
            <w:pPr>
              <w:pStyle w:val="Textkrper"/>
              <w:jc w:val="left"/>
              <w:rPr>
                <w:lang w:eastAsia="de-DE"/>
              </w:rPr>
              <w:pPrChange w:id="2261" w:author="Dennis Hohmann" w:date="2012-04-15T01:03:00Z">
                <w:pPr/>
              </w:pPrChange>
            </w:pPr>
            <w:del w:id="2262" w:author="Dennis Hohmann" w:date="2012-04-15T01:12:00Z">
              <w:r w:rsidRPr="00FB133F" w:rsidDel="00F175F1">
                <w:rPr>
                  <w:lang w:eastAsia="de-DE"/>
                </w:rPr>
                <w:delText>Electr. Erasable Programmable ROM</w:delText>
              </w:r>
            </w:del>
          </w:p>
        </w:tc>
        <w:tc>
          <w:tcPr>
            <w:tcW w:w="3827" w:type="dxa"/>
            <w:gridSpan w:val="2"/>
            <w:shd w:val="clear" w:color="auto" w:fill="auto"/>
            <w:noWrap/>
            <w:tcPrChange w:id="2263" w:author="Dennis Hohmann" w:date="2012-04-15T01:52:00Z">
              <w:tcPr>
                <w:tcW w:w="3969" w:type="dxa"/>
                <w:gridSpan w:val="2"/>
                <w:shd w:val="clear" w:color="auto" w:fill="auto"/>
                <w:noWrap/>
              </w:tcPr>
            </w:tcPrChange>
          </w:tcPr>
          <w:p w14:paraId="3C024D3A" w14:textId="77777777" w:rsidR="00743D0E" w:rsidRPr="00FB133F" w:rsidRDefault="00743D0E" w:rsidP="002E5C5D">
            <w:pPr>
              <w:pStyle w:val="Textkrper"/>
              <w:jc w:val="left"/>
              <w:rPr>
                <w:lang w:eastAsia="de-DE"/>
              </w:rPr>
              <w:pPrChange w:id="2264" w:author="Dennis Hohmann" w:date="2012-04-15T01:03:00Z">
                <w:pPr/>
              </w:pPrChange>
            </w:pPr>
            <w:ins w:id="2265" w:author="Dennis Hohmann" w:date="2012-04-15T01:56:00Z">
              <w:r>
                <w:rPr>
                  <w:lang w:eastAsia="de-DE"/>
                </w:rPr>
                <w:t>Programmiersprache</w:t>
              </w:r>
            </w:ins>
          </w:p>
        </w:tc>
      </w:tr>
      <w:tr w:rsidR="00743D0E" w:rsidRPr="00FB133F" w14:paraId="71F69AC5" w14:textId="77777777" w:rsidTr="002E5C5D">
        <w:trPr>
          <w:trHeight w:val="300"/>
          <w:trPrChange w:id="2266" w:author="Dennis Hohmann" w:date="2012-04-15T01:52:00Z">
            <w:trPr>
              <w:trHeight w:val="300"/>
            </w:trPr>
          </w:trPrChange>
        </w:trPr>
        <w:tc>
          <w:tcPr>
            <w:tcW w:w="1433" w:type="dxa"/>
            <w:shd w:val="clear" w:color="auto" w:fill="auto"/>
            <w:noWrap/>
            <w:tcPrChange w:id="2267" w:author="Dennis Hohmann" w:date="2012-04-15T01:52:00Z">
              <w:tcPr>
                <w:tcW w:w="1433" w:type="dxa"/>
                <w:gridSpan w:val="2"/>
                <w:shd w:val="clear" w:color="auto" w:fill="auto"/>
                <w:noWrap/>
              </w:tcPr>
            </w:tcPrChange>
          </w:tcPr>
          <w:p w14:paraId="695CC559" w14:textId="77777777" w:rsidR="00743D0E" w:rsidRPr="00FB133F" w:rsidRDefault="00743D0E" w:rsidP="002E5C5D">
            <w:pPr>
              <w:pStyle w:val="Textkrper"/>
              <w:jc w:val="left"/>
              <w:rPr>
                <w:lang w:eastAsia="de-DE"/>
              </w:rPr>
              <w:pPrChange w:id="2268" w:author="Dennis Hohmann" w:date="2012-04-15T01:03:00Z">
                <w:pPr/>
              </w:pPrChange>
            </w:pPr>
            <w:ins w:id="2269" w:author="Dennis Hohmann" w:date="2012-04-15T01:56:00Z">
              <w:r w:rsidRPr="00FB133F">
                <w:rPr>
                  <w:lang w:eastAsia="de-DE"/>
                </w:rPr>
                <w:t>Gerber</w:t>
              </w:r>
            </w:ins>
            <w:del w:id="2270" w:author="Dennis Hohmann" w:date="2012-04-15T01:12:00Z">
              <w:r w:rsidRPr="00FB133F" w:rsidDel="00F175F1">
                <w:rPr>
                  <w:lang w:eastAsia="de-DE"/>
                </w:rPr>
                <w:delText>FLASH</w:delText>
              </w:r>
            </w:del>
          </w:p>
        </w:tc>
        <w:tc>
          <w:tcPr>
            <w:tcW w:w="4394" w:type="dxa"/>
            <w:gridSpan w:val="2"/>
            <w:shd w:val="clear" w:color="auto" w:fill="auto"/>
            <w:noWrap/>
            <w:tcPrChange w:id="2271" w:author="Dennis Hohmann" w:date="2012-04-15T01:52:00Z">
              <w:tcPr>
                <w:tcW w:w="4394" w:type="dxa"/>
                <w:gridSpan w:val="2"/>
                <w:shd w:val="clear" w:color="auto" w:fill="auto"/>
                <w:noWrap/>
              </w:tcPr>
            </w:tcPrChange>
          </w:tcPr>
          <w:p w14:paraId="270BD002" w14:textId="77777777" w:rsidR="00743D0E" w:rsidRPr="00FB133F" w:rsidRDefault="00743D0E" w:rsidP="002E5C5D">
            <w:pPr>
              <w:pStyle w:val="Textkrper"/>
              <w:jc w:val="left"/>
              <w:rPr>
                <w:lang w:eastAsia="de-DE"/>
              </w:rPr>
              <w:pPrChange w:id="2272" w:author="Dennis Hohmann" w:date="2012-04-15T01:03:00Z">
                <w:pPr/>
              </w:pPrChange>
            </w:pPr>
            <w:del w:id="2273" w:author="Dennis Hohmann" w:date="2012-04-15T01:12:00Z">
              <w:r w:rsidRPr="00FB133F" w:rsidDel="00F175F1">
                <w:rPr>
                  <w:lang w:eastAsia="de-DE"/>
                </w:rPr>
                <w:delText>Nicht-flüchtiger Speicher</w:delText>
              </w:r>
            </w:del>
          </w:p>
        </w:tc>
        <w:tc>
          <w:tcPr>
            <w:tcW w:w="3827" w:type="dxa"/>
            <w:gridSpan w:val="2"/>
            <w:shd w:val="clear" w:color="auto" w:fill="auto"/>
            <w:noWrap/>
            <w:tcPrChange w:id="2274" w:author="Dennis Hohmann" w:date="2012-04-15T01:52:00Z">
              <w:tcPr>
                <w:tcW w:w="3969" w:type="dxa"/>
                <w:gridSpan w:val="2"/>
                <w:shd w:val="clear" w:color="auto" w:fill="auto"/>
                <w:noWrap/>
              </w:tcPr>
            </w:tcPrChange>
          </w:tcPr>
          <w:p w14:paraId="0B37AD0E" w14:textId="77777777" w:rsidR="00743D0E" w:rsidRPr="00FB133F" w:rsidRDefault="00743D0E" w:rsidP="002E5C5D">
            <w:pPr>
              <w:pStyle w:val="Textkrper"/>
              <w:jc w:val="left"/>
              <w:rPr>
                <w:lang w:eastAsia="de-DE"/>
              </w:rPr>
              <w:pPrChange w:id="2275" w:author="Dennis Hohmann" w:date="2012-04-15T01:03:00Z">
                <w:pPr/>
              </w:pPrChange>
            </w:pPr>
            <w:ins w:id="2276" w:author="Dennis Hohmann" w:date="2012-04-15T01:56:00Z">
              <w:r>
                <w:rPr>
                  <w:lang w:eastAsia="de-DE"/>
                </w:rPr>
                <w:t>Dateiformat</w:t>
              </w:r>
            </w:ins>
            <w:del w:id="2277" w:author="Dennis Hohmann" w:date="2012-04-15T01:12:00Z">
              <w:r w:rsidRPr="00FB133F" w:rsidDel="00F175F1">
                <w:rPr>
                  <w:lang w:eastAsia="de-DE"/>
                </w:rPr>
                <w:delText>Programmspeicher</w:delText>
              </w:r>
            </w:del>
          </w:p>
        </w:tc>
      </w:tr>
      <w:tr w:rsidR="00743D0E" w:rsidRPr="00FB133F" w14:paraId="036217E9" w14:textId="77777777" w:rsidTr="002E5C5D">
        <w:trPr>
          <w:trHeight w:val="300"/>
          <w:trPrChange w:id="2278" w:author="Dennis Hohmann" w:date="2012-04-15T01:52:00Z">
            <w:trPr>
              <w:trHeight w:val="300"/>
            </w:trPr>
          </w:trPrChange>
        </w:trPr>
        <w:tc>
          <w:tcPr>
            <w:tcW w:w="1433" w:type="dxa"/>
            <w:shd w:val="clear" w:color="auto" w:fill="auto"/>
            <w:noWrap/>
            <w:tcPrChange w:id="2279" w:author="Dennis Hohmann" w:date="2012-04-15T01:52:00Z">
              <w:tcPr>
                <w:tcW w:w="1433" w:type="dxa"/>
                <w:gridSpan w:val="2"/>
                <w:shd w:val="clear" w:color="auto" w:fill="auto"/>
                <w:noWrap/>
              </w:tcPr>
            </w:tcPrChange>
          </w:tcPr>
          <w:p w14:paraId="1C9C699C" w14:textId="77777777" w:rsidR="00743D0E" w:rsidRPr="00FB133F" w:rsidRDefault="00743D0E" w:rsidP="002E5C5D">
            <w:pPr>
              <w:pStyle w:val="Textkrper"/>
              <w:jc w:val="left"/>
              <w:rPr>
                <w:lang w:eastAsia="de-DE"/>
              </w:rPr>
              <w:pPrChange w:id="2280" w:author="Dennis Hohmann" w:date="2012-04-15T01:03:00Z">
                <w:pPr/>
              </w:pPrChange>
            </w:pPr>
            <w:ins w:id="2281" w:author="Dennis Hohmann" w:date="2012-04-15T01:56:00Z">
              <w:r w:rsidRPr="00FB133F">
                <w:rPr>
                  <w:lang w:eastAsia="de-DE"/>
                </w:rPr>
                <w:t>HMI</w:t>
              </w:r>
            </w:ins>
            <w:del w:id="2282" w:author="Dennis Hohmann" w:date="2012-04-15T01:01:00Z">
              <w:r w:rsidRPr="00FB133F" w:rsidDel="00A658D7">
                <w:rPr>
                  <w:lang w:eastAsia="de-DE"/>
                </w:rPr>
                <w:delText>G-</w:delText>
              </w:r>
            </w:del>
            <w:del w:id="2283" w:author="Dennis Hohmann" w:date="2012-04-15T01:12:00Z">
              <w:r w:rsidRPr="00FB133F" w:rsidDel="00F175F1">
                <w:rPr>
                  <w:lang w:eastAsia="de-DE"/>
                </w:rPr>
                <w:delText>Code</w:delText>
              </w:r>
            </w:del>
          </w:p>
        </w:tc>
        <w:tc>
          <w:tcPr>
            <w:tcW w:w="4394" w:type="dxa"/>
            <w:gridSpan w:val="2"/>
            <w:shd w:val="clear" w:color="auto" w:fill="auto"/>
            <w:noWrap/>
            <w:tcPrChange w:id="2284" w:author="Dennis Hohmann" w:date="2012-04-15T01:52:00Z">
              <w:tcPr>
                <w:tcW w:w="4394" w:type="dxa"/>
                <w:gridSpan w:val="2"/>
                <w:shd w:val="clear" w:color="auto" w:fill="auto"/>
                <w:noWrap/>
              </w:tcPr>
            </w:tcPrChange>
          </w:tcPr>
          <w:p w14:paraId="378C4AD5" w14:textId="77777777" w:rsidR="00743D0E" w:rsidRPr="00FB133F" w:rsidRDefault="00743D0E" w:rsidP="002E5C5D">
            <w:pPr>
              <w:pStyle w:val="Textkrper"/>
              <w:jc w:val="left"/>
              <w:rPr>
                <w:lang w:eastAsia="de-DE"/>
              </w:rPr>
              <w:pPrChange w:id="2285" w:author="Dennis Hohmann" w:date="2012-04-15T01:03:00Z">
                <w:pPr/>
              </w:pPrChange>
            </w:pPr>
            <w:ins w:id="2286" w:author="Dennis Hohmann" w:date="2012-04-15T01:56:00Z">
              <w:r w:rsidRPr="00FB133F">
                <w:rPr>
                  <w:lang w:eastAsia="de-DE"/>
                </w:rPr>
                <w:t xml:space="preserve">Human </w:t>
              </w:r>
              <w:proofErr w:type="spellStart"/>
              <w:r w:rsidRPr="00FB133F">
                <w:rPr>
                  <w:lang w:eastAsia="de-DE"/>
                </w:rPr>
                <w:t>Machine</w:t>
              </w:r>
              <w:proofErr w:type="spellEnd"/>
              <w:r w:rsidRPr="00FB133F">
                <w:rPr>
                  <w:lang w:eastAsia="de-DE"/>
                </w:rPr>
                <w:t xml:space="preserve"> Interface</w:t>
              </w:r>
            </w:ins>
          </w:p>
        </w:tc>
        <w:tc>
          <w:tcPr>
            <w:tcW w:w="3827" w:type="dxa"/>
            <w:gridSpan w:val="2"/>
            <w:shd w:val="clear" w:color="auto" w:fill="auto"/>
            <w:noWrap/>
            <w:tcPrChange w:id="2287" w:author="Dennis Hohmann" w:date="2012-04-15T01:52:00Z">
              <w:tcPr>
                <w:tcW w:w="3969" w:type="dxa"/>
                <w:gridSpan w:val="2"/>
                <w:shd w:val="clear" w:color="auto" w:fill="auto"/>
                <w:noWrap/>
              </w:tcPr>
            </w:tcPrChange>
          </w:tcPr>
          <w:p w14:paraId="1C1F99F5" w14:textId="77777777" w:rsidR="00743D0E" w:rsidRPr="00FB133F" w:rsidRDefault="00743D0E" w:rsidP="002E5C5D">
            <w:pPr>
              <w:pStyle w:val="Textkrper"/>
              <w:jc w:val="left"/>
              <w:rPr>
                <w:lang w:eastAsia="de-DE"/>
              </w:rPr>
              <w:pPrChange w:id="2288" w:author="Dennis Hohmann" w:date="2012-04-15T01:03:00Z">
                <w:pPr/>
              </w:pPrChange>
            </w:pPr>
            <w:ins w:id="2289" w:author="Dennis Hohmann" w:date="2012-04-15T01:56:00Z">
              <w:r w:rsidRPr="00FB133F">
                <w:rPr>
                  <w:lang w:eastAsia="de-DE"/>
                </w:rPr>
                <w:t>Mensch-Maschinen-Schnittstelle</w:t>
              </w:r>
            </w:ins>
          </w:p>
        </w:tc>
      </w:tr>
      <w:tr w:rsidR="00743D0E" w:rsidRPr="00FB133F" w14:paraId="76D2A168" w14:textId="77777777" w:rsidTr="002E5C5D">
        <w:trPr>
          <w:trHeight w:val="300"/>
          <w:trPrChange w:id="2290" w:author="Dennis Hohmann" w:date="2012-04-15T01:52:00Z">
            <w:trPr>
              <w:trHeight w:val="300"/>
            </w:trPr>
          </w:trPrChange>
        </w:trPr>
        <w:tc>
          <w:tcPr>
            <w:tcW w:w="1433" w:type="dxa"/>
            <w:shd w:val="clear" w:color="auto" w:fill="auto"/>
            <w:noWrap/>
            <w:tcPrChange w:id="2291" w:author="Dennis Hohmann" w:date="2012-04-15T01:52:00Z">
              <w:tcPr>
                <w:tcW w:w="1433" w:type="dxa"/>
                <w:gridSpan w:val="2"/>
                <w:shd w:val="clear" w:color="auto" w:fill="auto"/>
                <w:noWrap/>
              </w:tcPr>
            </w:tcPrChange>
          </w:tcPr>
          <w:p w14:paraId="653BF931" w14:textId="77777777" w:rsidR="00743D0E" w:rsidRPr="00FB133F" w:rsidRDefault="00743D0E" w:rsidP="002E5C5D">
            <w:pPr>
              <w:pStyle w:val="Textkrper"/>
              <w:jc w:val="left"/>
              <w:rPr>
                <w:lang w:eastAsia="de-DE"/>
              </w:rPr>
              <w:pPrChange w:id="2292" w:author="Dennis Hohmann" w:date="2012-04-15T01:03:00Z">
                <w:pPr/>
              </w:pPrChange>
            </w:pPr>
            <w:ins w:id="2293" w:author="Dennis Hohmann" w:date="2012-04-15T01:56:00Z">
              <w:r w:rsidRPr="00FB133F">
                <w:rPr>
                  <w:lang w:eastAsia="de-DE"/>
                </w:rPr>
                <w:t>HPGL</w:t>
              </w:r>
            </w:ins>
            <w:del w:id="2294" w:author="Dennis Hohmann" w:date="2012-04-15T01:12:00Z">
              <w:r w:rsidRPr="00FB133F" w:rsidDel="00F175F1">
                <w:rPr>
                  <w:lang w:eastAsia="de-DE"/>
                </w:rPr>
                <w:delText>Gerber</w:delText>
              </w:r>
            </w:del>
          </w:p>
        </w:tc>
        <w:tc>
          <w:tcPr>
            <w:tcW w:w="4394" w:type="dxa"/>
            <w:gridSpan w:val="2"/>
            <w:shd w:val="clear" w:color="auto" w:fill="auto"/>
            <w:noWrap/>
            <w:tcPrChange w:id="2295" w:author="Dennis Hohmann" w:date="2012-04-15T01:52:00Z">
              <w:tcPr>
                <w:tcW w:w="4394" w:type="dxa"/>
                <w:gridSpan w:val="2"/>
                <w:shd w:val="clear" w:color="auto" w:fill="auto"/>
                <w:noWrap/>
              </w:tcPr>
            </w:tcPrChange>
          </w:tcPr>
          <w:p w14:paraId="48D3CBCE" w14:textId="77777777" w:rsidR="00743D0E" w:rsidRPr="00FB133F" w:rsidRDefault="00743D0E" w:rsidP="002E5C5D">
            <w:pPr>
              <w:pStyle w:val="Textkrper"/>
              <w:jc w:val="left"/>
              <w:rPr>
                <w:lang w:eastAsia="de-DE"/>
              </w:rPr>
              <w:pPrChange w:id="2296" w:author="Dennis Hohmann" w:date="2012-04-15T01:03:00Z">
                <w:pPr/>
              </w:pPrChange>
            </w:pPr>
            <w:ins w:id="2297" w:author="Dennis Hohmann" w:date="2012-04-15T01:56:00Z">
              <w:r w:rsidRPr="00FB133F">
                <w:rPr>
                  <w:lang w:eastAsia="de-DE"/>
                </w:rPr>
                <w:t xml:space="preserve">Hewlett Packard </w:t>
              </w:r>
              <w:proofErr w:type="spellStart"/>
              <w:r w:rsidRPr="00FB133F">
                <w:rPr>
                  <w:lang w:eastAsia="de-DE"/>
                </w:rPr>
                <w:t>Graphic</w:t>
              </w:r>
              <w:proofErr w:type="spellEnd"/>
              <w:r w:rsidRPr="00FB133F">
                <w:rPr>
                  <w:lang w:eastAsia="de-DE"/>
                </w:rPr>
                <w:t xml:space="preserve"> Lang</w:t>
              </w:r>
              <w:r w:rsidRPr="00FB133F">
                <w:rPr>
                  <w:lang w:eastAsia="de-DE"/>
                </w:rPr>
                <w:t>u</w:t>
              </w:r>
              <w:r w:rsidRPr="00FB133F">
                <w:rPr>
                  <w:lang w:eastAsia="de-DE"/>
                </w:rPr>
                <w:t>age</w:t>
              </w:r>
            </w:ins>
          </w:p>
        </w:tc>
        <w:tc>
          <w:tcPr>
            <w:tcW w:w="3827" w:type="dxa"/>
            <w:gridSpan w:val="2"/>
            <w:shd w:val="clear" w:color="auto" w:fill="auto"/>
            <w:noWrap/>
            <w:tcPrChange w:id="2298" w:author="Dennis Hohmann" w:date="2012-04-15T01:52:00Z">
              <w:tcPr>
                <w:tcW w:w="3969" w:type="dxa"/>
                <w:gridSpan w:val="2"/>
                <w:shd w:val="clear" w:color="auto" w:fill="auto"/>
                <w:noWrap/>
              </w:tcPr>
            </w:tcPrChange>
          </w:tcPr>
          <w:p w14:paraId="003E731C" w14:textId="77777777" w:rsidR="00743D0E" w:rsidRPr="00FB133F" w:rsidRDefault="00743D0E" w:rsidP="002E5C5D">
            <w:pPr>
              <w:pStyle w:val="Textkrper"/>
              <w:jc w:val="left"/>
              <w:rPr>
                <w:lang w:eastAsia="de-DE"/>
              </w:rPr>
              <w:pPrChange w:id="2299" w:author="Dennis Hohmann" w:date="2012-04-15T01:03:00Z">
                <w:pPr/>
              </w:pPrChange>
            </w:pPr>
            <w:ins w:id="2300" w:author="Dennis Hohmann" w:date="2012-04-15T01:56:00Z">
              <w:r w:rsidRPr="00FB133F">
                <w:rPr>
                  <w:lang w:eastAsia="de-DE"/>
                </w:rPr>
                <w:t>Seitenbeschreibungssprache</w:t>
              </w:r>
            </w:ins>
          </w:p>
        </w:tc>
      </w:tr>
      <w:tr w:rsidR="00743D0E" w:rsidRPr="00FB133F" w14:paraId="301B45E1" w14:textId="77777777" w:rsidTr="002E5C5D">
        <w:trPr>
          <w:trHeight w:val="300"/>
          <w:trPrChange w:id="2301" w:author="Dennis Hohmann" w:date="2012-04-15T01:52:00Z">
            <w:trPr>
              <w:trHeight w:val="300"/>
            </w:trPr>
          </w:trPrChange>
        </w:trPr>
        <w:tc>
          <w:tcPr>
            <w:tcW w:w="1433" w:type="dxa"/>
            <w:shd w:val="clear" w:color="auto" w:fill="auto"/>
            <w:noWrap/>
            <w:tcPrChange w:id="2302" w:author="Dennis Hohmann" w:date="2012-04-15T01:52:00Z">
              <w:tcPr>
                <w:tcW w:w="1433" w:type="dxa"/>
                <w:gridSpan w:val="2"/>
                <w:shd w:val="clear" w:color="auto" w:fill="auto"/>
                <w:noWrap/>
              </w:tcPr>
            </w:tcPrChange>
          </w:tcPr>
          <w:p w14:paraId="09870161" w14:textId="77777777" w:rsidR="00743D0E" w:rsidRPr="00FB133F" w:rsidRDefault="00743D0E" w:rsidP="002E5C5D">
            <w:pPr>
              <w:pStyle w:val="Textkrper"/>
              <w:jc w:val="left"/>
              <w:rPr>
                <w:lang w:eastAsia="de-DE"/>
              </w:rPr>
              <w:pPrChange w:id="2303" w:author="Dennis Hohmann" w:date="2012-04-15T01:03:00Z">
                <w:pPr/>
              </w:pPrChange>
            </w:pPr>
            <w:ins w:id="2304" w:author="Dennis Hohmann" w:date="2012-04-15T01:56:00Z">
              <w:r w:rsidRPr="00FB133F">
                <w:rPr>
                  <w:lang w:eastAsia="de-DE"/>
                </w:rPr>
                <w:t>I2C</w:t>
              </w:r>
            </w:ins>
            <w:del w:id="2305" w:author="Dennis Hohmann" w:date="2012-04-15T01:12:00Z">
              <w:r w:rsidRPr="00FB133F" w:rsidDel="00F175F1">
                <w:rPr>
                  <w:lang w:eastAsia="de-DE"/>
                </w:rPr>
                <w:delText>HMI</w:delText>
              </w:r>
            </w:del>
          </w:p>
        </w:tc>
        <w:tc>
          <w:tcPr>
            <w:tcW w:w="4394" w:type="dxa"/>
            <w:gridSpan w:val="2"/>
            <w:shd w:val="clear" w:color="auto" w:fill="auto"/>
            <w:noWrap/>
            <w:tcPrChange w:id="2306" w:author="Dennis Hohmann" w:date="2012-04-15T01:52:00Z">
              <w:tcPr>
                <w:tcW w:w="4394" w:type="dxa"/>
                <w:gridSpan w:val="2"/>
                <w:shd w:val="clear" w:color="auto" w:fill="auto"/>
                <w:noWrap/>
              </w:tcPr>
            </w:tcPrChange>
          </w:tcPr>
          <w:p w14:paraId="1B4CAC00" w14:textId="03A79E16" w:rsidR="00743D0E" w:rsidRPr="00FB133F" w:rsidRDefault="00743D0E" w:rsidP="002E5C5D">
            <w:pPr>
              <w:pStyle w:val="Textkrper"/>
              <w:jc w:val="left"/>
              <w:rPr>
                <w:lang w:eastAsia="de-DE"/>
              </w:rPr>
              <w:pPrChange w:id="2307" w:author="Dennis Hohmann" w:date="2012-04-15T01:03:00Z">
                <w:pPr/>
              </w:pPrChange>
            </w:pPr>
            <w:ins w:id="2308" w:author="Dennis Hohmann" w:date="2012-04-15T01:56:00Z">
              <w:r w:rsidRPr="00FB133F">
                <w:rPr>
                  <w:lang w:eastAsia="de-DE"/>
                </w:rPr>
                <w:t>Inter-Integrated C</w:t>
              </w:r>
            </w:ins>
            <w:r w:rsidR="00F520AC">
              <w:rPr>
                <w:lang w:eastAsia="de-DE"/>
              </w:rPr>
              <w:t>i</w:t>
            </w:r>
            <w:ins w:id="2309" w:author="Dennis Hohmann" w:date="2012-04-15T01:56:00Z">
              <w:r w:rsidRPr="00FB133F">
                <w:rPr>
                  <w:lang w:eastAsia="de-DE"/>
                </w:rPr>
                <w:t>rcuit</w:t>
              </w:r>
            </w:ins>
            <w:del w:id="2310" w:author="Dennis Hohmann" w:date="2012-04-15T01:12:00Z">
              <w:r w:rsidRPr="00FB133F" w:rsidDel="00F175F1">
                <w:rPr>
                  <w:lang w:eastAsia="de-DE"/>
                </w:rPr>
                <w:delText>Human Machine Interface</w:delText>
              </w:r>
            </w:del>
          </w:p>
        </w:tc>
        <w:tc>
          <w:tcPr>
            <w:tcW w:w="3827" w:type="dxa"/>
            <w:gridSpan w:val="2"/>
            <w:shd w:val="clear" w:color="auto" w:fill="auto"/>
            <w:noWrap/>
            <w:tcPrChange w:id="2311" w:author="Dennis Hohmann" w:date="2012-04-15T01:52:00Z">
              <w:tcPr>
                <w:tcW w:w="3969" w:type="dxa"/>
                <w:gridSpan w:val="2"/>
                <w:shd w:val="clear" w:color="auto" w:fill="auto"/>
                <w:noWrap/>
              </w:tcPr>
            </w:tcPrChange>
          </w:tcPr>
          <w:p w14:paraId="676F3398" w14:textId="77777777" w:rsidR="00743D0E" w:rsidRPr="00FB133F" w:rsidRDefault="00743D0E" w:rsidP="002E5C5D">
            <w:pPr>
              <w:pStyle w:val="Textkrper"/>
              <w:jc w:val="left"/>
              <w:rPr>
                <w:lang w:eastAsia="de-DE"/>
              </w:rPr>
              <w:pPrChange w:id="2312" w:author="Dennis Hohmann" w:date="2012-04-15T01:03:00Z">
                <w:pPr/>
              </w:pPrChange>
            </w:pPr>
            <w:ins w:id="2313" w:author="Dennis Hohmann" w:date="2012-04-15T01:56:00Z">
              <w:r w:rsidRPr="00FB133F">
                <w:rPr>
                  <w:lang w:eastAsia="de-DE"/>
                </w:rPr>
                <w:t>auch TWI, 2-Draht-Bus-System</w:t>
              </w:r>
            </w:ins>
            <w:del w:id="2314" w:author="Dennis Hohmann" w:date="2012-04-15T01:12:00Z">
              <w:r w:rsidRPr="00FB133F" w:rsidDel="00F175F1">
                <w:rPr>
                  <w:lang w:eastAsia="de-DE"/>
                </w:rPr>
                <w:delText>Mensch-Maschinen-Schnittstelle</w:delText>
              </w:r>
            </w:del>
          </w:p>
        </w:tc>
      </w:tr>
      <w:tr w:rsidR="00743D0E" w:rsidRPr="00FB133F" w14:paraId="130CE0CF" w14:textId="77777777" w:rsidTr="002E5C5D">
        <w:trPr>
          <w:trHeight w:val="300"/>
          <w:trPrChange w:id="2315" w:author="Dennis Hohmann" w:date="2012-04-15T01:52:00Z">
            <w:trPr>
              <w:trHeight w:val="300"/>
            </w:trPr>
          </w:trPrChange>
        </w:trPr>
        <w:tc>
          <w:tcPr>
            <w:tcW w:w="1433" w:type="dxa"/>
            <w:shd w:val="clear" w:color="auto" w:fill="auto"/>
            <w:noWrap/>
            <w:tcPrChange w:id="2316" w:author="Dennis Hohmann" w:date="2012-04-15T01:52:00Z">
              <w:tcPr>
                <w:tcW w:w="1433" w:type="dxa"/>
                <w:gridSpan w:val="2"/>
                <w:shd w:val="clear" w:color="auto" w:fill="auto"/>
                <w:noWrap/>
              </w:tcPr>
            </w:tcPrChange>
          </w:tcPr>
          <w:p w14:paraId="2154A5A7" w14:textId="77777777" w:rsidR="00743D0E" w:rsidRPr="00FB133F" w:rsidRDefault="00743D0E" w:rsidP="002E5C5D">
            <w:pPr>
              <w:pStyle w:val="Textkrper"/>
              <w:jc w:val="left"/>
              <w:rPr>
                <w:lang w:eastAsia="de-DE"/>
              </w:rPr>
              <w:pPrChange w:id="2317" w:author="Dennis Hohmann" w:date="2012-04-15T01:03:00Z">
                <w:pPr/>
              </w:pPrChange>
            </w:pPr>
            <w:ins w:id="2318" w:author="Dennis Hohmann" w:date="2012-04-15T01:56:00Z">
              <w:r w:rsidRPr="00FB133F">
                <w:rPr>
                  <w:lang w:eastAsia="de-DE"/>
                </w:rPr>
                <w:t>JTAG</w:t>
              </w:r>
            </w:ins>
            <w:del w:id="2319" w:author="Dennis Hohmann" w:date="2012-04-15T01:12:00Z">
              <w:r w:rsidRPr="00FB133F" w:rsidDel="00F175F1">
                <w:rPr>
                  <w:lang w:eastAsia="de-DE"/>
                </w:rPr>
                <w:delText>HPGL</w:delText>
              </w:r>
            </w:del>
          </w:p>
        </w:tc>
        <w:tc>
          <w:tcPr>
            <w:tcW w:w="4394" w:type="dxa"/>
            <w:gridSpan w:val="2"/>
            <w:shd w:val="clear" w:color="auto" w:fill="auto"/>
            <w:noWrap/>
            <w:tcPrChange w:id="2320" w:author="Dennis Hohmann" w:date="2012-04-15T01:52:00Z">
              <w:tcPr>
                <w:tcW w:w="4394" w:type="dxa"/>
                <w:gridSpan w:val="2"/>
                <w:shd w:val="clear" w:color="auto" w:fill="auto"/>
                <w:noWrap/>
              </w:tcPr>
            </w:tcPrChange>
          </w:tcPr>
          <w:p w14:paraId="4763B423" w14:textId="77777777" w:rsidR="00743D0E" w:rsidRPr="00FB133F" w:rsidRDefault="00743D0E" w:rsidP="002E5C5D">
            <w:pPr>
              <w:pStyle w:val="Textkrper"/>
              <w:jc w:val="left"/>
              <w:rPr>
                <w:lang w:eastAsia="de-DE"/>
              </w:rPr>
              <w:pPrChange w:id="2321" w:author="Dennis Hohmann" w:date="2012-04-15T01:03:00Z">
                <w:pPr/>
              </w:pPrChange>
            </w:pPr>
            <w:ins w:id="2322" w:author="Dennis Hohmann" w:date="2012-04-15T01:56:00Z">
              <w:r w:rsidRPr="00FB133F">
                <w:rPr>
                  <w:lang w:eastAsia="de-DE"/>
                </w:rPr>
                <w:t>Joint Test Action Group</w:t>
              </w:r>
            </w:ins>
            <w:del w:id="2323" w:author="Dennis Hohmann" w:date="2012-04-15T01:12:00Z">
              <w:r w:rsidRPr="00FB133F" w:rsidDel="00F175F1">
                <w:rPr>
                  <w:lang w:eastAsia="de-DE"/>
                </w:rPr>
                <w:delText>Hewlett Packard Graphic Language</w:delText>
              </w:r>
            </w:del>
          </w:p>
        </w:tc>
        <w:tc>
          <w:tcPr>
            <w:tcW w:w="3827" w:type="dxa"/>
            <w:gridSpan w:val="2"/>
            <w:shd w:val="clear" w:color="auto" w:fill="auto"/>
            <w:noWrap/>
            <w:tcPrChange w:id="2324" w:author="Dennis Hohmann" w:date="2012-04-15T01:52:00Z">
              <w:tcPr>
                <w:tcW w:w="3969" w:type="dxa"/>
                <w:gridSpan w:val="2"/>
                <w:shd w:val="clear" w:color="auto" w:fill="auto"/>
                <w:noWrap/>
              </w:tcPr>
            </w:tcPrChange>
          </w:tcPr>
          <w:p w14:paraId="57026C98" w14:textId="77777777" w:rsidR="00743D0E" w:rsidRPr="00FB133F" w:rsidRDefault="00743D0E" w:rsidP="002E5C5D">
            <w:pPr>
              <w:pStyle w:val="Textkrper"/>
              <w:jc w:val="left"/>
              <w:rPr>
                <w:lang w:eastAsia="de-DE"/>
              </w:rPr>
              <w:pPrChange w:id="2325" w:author="Dennis Hohmann" w:date="2012-04-15T01:03:00Z">
                <w:pPr/>
              </w:pPrChange>
            </w:pPr>
            <w:ins w:id="2326" w:author="Dennis Hohmann" w:date="2012-04-15T01:56:00Z">
              <w:r w:rsidRPr="00FB133F">
                <w:rPr>
                  <w:lang w:eastAsia="de-DE"/>
                </w:rPr>
                <w:t>Debug</w:t>
              </w:r>
              <w:r>
                <w:rPr>
                  <w:lang w:eastAsia="de-DE"/>
                </w:rPr>
                <w:t>ging</w:t>
              </w:r>
              <w:r w:rsidRPr="00FB133F">
                <w:rPr>
                  <w:lang w:eastAsia="de-DE"/>
                </w:rPr>
                <w:t>-Schnittstelle</w:t>
              </w:r>
            </w:ins>
            <w:del w:id="2327" w:author="Dennis Hohmann" w:date="2012-04-15T01:12:00Z">
              <w:r w:rsidRPr="00FB133F" w:rsidDel="00F175F1">
                <w:rPr>
                  <w:lang w:eastAsia="de-DE"/>
                </w:rPr>
                <w:delText>Seitenbeschreibungssprache</w:delText>
              </w:r>
            </w:del>
          </w:p>
        </w:tc>
      </w:tr>
      <w:tr w:rsidR="00743D0E" w:rsidRPr="00FB133F" w14:paraId="140D1B1B" w14:textId="77777777" w:rsidTr="002E5C5D">
        <w:trPr>
          <w:trHeight w:val="300"/>
          <w:trPrChange w:id="2328" w:author="Dennis Hohmann" w:date="2012-04-15T01:52:00Z">
            <w:trPr>
              <w:trHeight w:val="300"/>
            </w:trPr>
          </w:trPrChange>
        </w:trPr>
        <w:tc>
          <w:tcPr>
            <w:tcW w:w="1433" w:type="dxa"/>
            <w:shd w:val="clear" w:color="auto" w:fill="auto"/>
            <w:noWrap/>
            <w:tcPrChange w:id="2329" w:author="Dennis Hohmann" w:date="2012-04-15T01:52:00Z">
              <w:tcPr>
                <w:tcW w:w="1433" w:type="dxa"/>
                <w:gridSpan w:val="2"/>
                <w:shd w:val="clear" w:color="auto" w:fill="auto"/>
                <w:noWrap/>
              </w:tcPr>
            </w:tcPrChange>
          </w:tcPr>
          <w:p w14:paraId="701913A7" w14:textId="77777777" w:rsidR="00743D0E" w:rsidRPr="00FB133F" w:rsidRDefault="00743D0E" w:rsidP="002E5C5D">
            <w:pPr>
              <w:pStyle w:val="Textkrper"/>
              <w:jc w:val="left"/>
              <w:rPr>
                <w:lang w:eastAsia="de-DE"/>
              </w:rPr>
              <w:pPrChange w:id="2330" w:author="Dennis Hohmann" w:date="2012-04-15T01:51:00Z">
                <w:pPr/>
              </w:pPrChange>
            </w:pPr>
            <w:ins w:id="2331" w:author="Dennis Hohmann" w:date="2012-04-15T01:56:00Z">
              <w:r w:rsidRPr="00FB133F">
                <w:rPr>
                  <w:lang w:eastAsia="de-DE"/>
                </w:rPr>
                <w:t>LC-Display</w:t>
              </w:r>
            </w:ins>
            <w:del w:id="2332" w:author="Dennis Hohmann" w:date="2012-04-15T01:12:00Z">
              <w:r w:rsidRPr="00FB133F" w:rsidDel="00F175F1">
                <w:rPr>
                  <w:lang w:eastAsia="de-DE"/>
                </w:rPr>
                <w:delText>I2C</w:delText>
              </w:r>
            </w:del>
          </w:p>
        </w:tc>
        <w:tc>
          <w:tcPr>
            <w:tcW w:w="4394" w:type="dxa"/>
            <w:gridSpan w:val="2"/>
            <w:shd w:val="clear" w:color="auto" w:fill="auto"/>
            <w:noWrap/>
            <w:tcPrChange w:id="2333" w:author="Dennis Hohmann" w:date="2012-04-15T01:52:00Z">
              <w:tcPr>
                <w:tcW w:w="4394" w:type="dxa"/>
                <w:gridSpan w:val="2"/>
                <w:shd w:val="clear" w:color="auto" w:fill="auto"/>
                <w:noWrap/>
              </w:tcPr>
            </w:tcPrChange>
          </w:tcPr>
          <w:p w14:paraId="0D13DF30" w14:textId="77777777" w:rsidR="00743D0E" w:rsidRPr="00FB133F" w:rsidRDefault="00743D0E" w:rsidP="002E5C5D">
            <w:pPr>
              <w:pStyle w:val="Textkrper"/>
              <w:jc w:val="left"/>
              <w:rPr>
                <w:lang w:eastAsia="de-DE"/>
              </w:rPr>
              <w:pPrChange w:id="2334" w:author="Dennis Hohmann" w:date="2012-04-15T01:03:00Z">
                <w:pPr/>
              </w:pPrChange>
            </w:pPr>
            <w:ins w:id="2335" w:author="Dennis Hohmann" w:date="2012-04-15T01:56:00Z">
              <w:r w:rsidRPr="00FB133F">
                <w:rPr>
                  <w:lang w:eastAsia="de-DE"/>
                </w:rPr>
                <w:t>Liquid Cristal Display</w:t>
              </w:r>
            </w:ins>
            <w:del w:id="2336" w:author="Dennis Hohmann" w:date="2012-04-15T01:12:00Z">
              <w:r w:rsidRPr="00FB133F" w:rsidDel="00F175F1">
                <w:rPr>
                  <w:lang w:eastAsia="de-DE"/>
                </w:rPr>
                <w:delText>Inter-Integrated Crcuit</w:delText>
              </w:r>
            </w:del>
          </w:p>
        </w:tc>
        <w:tc>
          <w:tcPr>
            <w:tcW w:w="3827" w:type="dxa"/>
            <w:gridSpan w:val="2"/>
            <w:shd w:val="clear" w:color="auto" w:fill="auto"/>
            <w:noWrap/>
            <w:tcPrChange w:id="2337" w:author="Dennis Hohmann" w:date="2012-04-15T01:52:00Z">
              <w:tcPr>
                <w:tcW w:w="3969" w:type="dxa"/>
                <w:gridSpan w:val="2"/>
                <w:shd w:val="clear" w:color="auto" w:fill="auto"/>
                <w:noWrap/>
              </w:tcPr>
            </w:tcPrChange>
          </w:tcPr>
          <w:p w14:paraId="4E65EF1B" w14:textId="77777777" w:rsidR="00743D0E" w:rsidDel="00A658D7" w:rsidRDefault="00743D0E" w:rsidP="002E5C5D">
            <w:pPr>
              <w:pStyle w:val="Textkrper"/>
              <w:spacing w:before="31680" w:after="31680"/>
              <w:ind w:left="-62" w:firstLine="1"/>
              <w:jc w:val="left"/>
              <w:rPr>
                <w:del w:id="2338" w:author="Dennis Hohmann" w:date="2012-04-15T01:01:00Z"/>
                <w:lang w:eastAsia="de-DE"/>
              </w:rPr>
              <w:pPrChange w:id="2339" w:author="Dennis Hohmann" w:date="2012-04-15T01:03:00Z">
                <w:pPr/>
              </w:pPrChange>
            </w:pPr>
            <w:ins w:id="2340" w:author="Dennis Hohmann" w:date="2012-04-15T01:56:00Z">
              <w:r w:rsidRPr="00FB133F">
                <w:rPr>
                  <w:lang w:eastAsia="de-DE"/>
                </w:rPr>
                <w:t>Flüssigkristallanzeige</w:t>
              </w:r>
            </w:ins>
            <w:del w:id="2341" w:author="Dennis Hohmann" w:date="2012-04-15T01:12:00Z">
              <w:r w:rsidRPr="00FB133F" w:rsidDel="00F175F1">
                <w:rPr>
                  <w:lang w:eastAsia="de-DE"/>
                </w:rPr>
                <w:delText>auch TWI, 2-Draht-Bus</w:delText>
              </w:r>
            </w:del>
          </w:p>
          <w:p w14:paraId="3792C144" w14:textId="77777777" w:rsidR="00743D0E" w:rsidRPr="00FB133F" w:rsidRDefault="00743D0E" w:rsidP="002E5C5D">
            <w:pPr>
              <w:pStyle w:val="Textkrper"/>
              <w:jc w:val="left"/>
              <w:rPr>
                <w:lang w:eastAsia="de-DE"/>
              </w:rPr>
              <w:pPrChange w:id="2342" w:author="Dennis Hohmann" w:date="2012-04-15T01:03:00Z">
                <w:pPr/>
              </w:pPrChange>
            </w:pPr>
            <w:del w:id="2343" w:author="Dennis Hohmann" w:date="2012-04-15T01:12:00Z">
              <w:r w:rsidRPr="00FB133F" w:rsidDel="00F175F1">
                <w:rPr>
                  <w:lang w:eastAsia="de-DE"/>
                </w:rPr>
                <w:delText>-System</w:delText>
              </w:r>
            </w:del>
          </w:p>
        </w:tc>
      </w:tr>
      <w:tr w:rsidR="00743D0E" w:rsidRPr="00FB133F" w14:paraId="3C8EDCED" w14:textId="77777777" w:rsidTr="002E5C5D">
        <w:trPr>
          <w:trHeight w:val="300"/>
          <w:trPrChange w:id="2344" w:author="Dennis Hohmann" w:date="2012-04-15T01:52:00Z">
            <w:trPr>
              <w:trHeight w:val="300"/>
            </w:trPr>
          </w:trPrChange>
        </w:trPr>
        <w:tc>
          <w:tcPr>
            <w:tcW w:w="1433" w:type="dxa"/>
            <w:shd w:val="clear" w:color="auto" w:fill="auto"/>
            <w:noWrap/>
            <w:tcPrChange w:id="2345" w:author="Dennis Hohmann" w:date="2012-04-15T01:52:00Z">
              <w:tcPr>
                <w:tcW w:w="1433" w:type="dxa"/>
                <w:gridSpan w:val="2"/>
                <w:shd w:val="clear" w:color="auto" w:fill="auto"/>
                <w:noWrap/>
              </w:tcPr>
            </w:tcPrChange>
          </w:tcPr>
          <w:p w14:paraId="55D5A6A3" w14:textId="77777777" w:rsidR="00743D0E" w:rsidRPr="00FB133F" w:rsidRDefault="00743D0E" w:rsidP="002E5C5D">
            <w:pPr>
              <w:pStyle w:val="Textkrper"/>
              <w:jc w:val="left"/>
              <w:rPr>
                <w:lang w:eastAsia="de-DE"/>
              </w:rPr>
              <w:pPrChange w:id="2346" w:author="Dennis Hohmann" w:date="2012-04-15T01:03:00Z">
                <w:pPr/>
              </w:pPrChange>
            </w:pPr>
            <w:ins w:id="2347" w:author="Dennis Hohmann" w:date="2012-04-15T01:56:00Z">
              <w:r w:rsidRPr="00FB133F">
                <w:rPr>
                  <w:lang w:eastAsia="de-DE"/>
                </w:rPr>
                <w:t>NC</w:t>
              </w:r>
            </w:ins>
            <w:del w:id="2348" w:author="Dennis Hohmann" w:date="2012-04-15T01:12:00Z">
              <w:r w:rsidRPr="00FB133F" w:rsidDel="00F175F1">
                <w:rPr>
                  <w:lang w:eastAsia="de-DE"/>
                </w:rPr>
                <w:delText>JTAG</w:delText>
              </w:r>
            </w:del>
          </w:p>
        </w:tc>
        <w:tc>
          <w:tcPr>
            <w:tcW w:w="4394" w:type="dxa"/>
            <w:gridSpan w:val="2"/>
            <w:shd w:val="clear" w:color="auto" w:fill="auto"/>
            <w:noWrap/>
            <w:tcPrChange w:id="2349" w:author="Dennis Hohmann" w:date="2012-04-15T01:52:00Z">
              <w:tcPr>
                <w:tcW w:w="4394" w:type="dxa"/>
                <w:gridSpan w:val="2"/>
                <w:shd w:val="clear" w:color="auto" w:fill="auto"/>
                <w:noWrap/>
              </w:tcPr>
            </w:tcPrChange>
          </w:tcPr>
          <w:p w14:paraId="00668E2A" w14:textId="77777777" w:rsidR="00743D0E" w:rsidRPr="00FB133F" w:rsidRDefault="00743D0E" w:rsidP="002E5C5D">
            <w:pPr>
              <w:pStyle w:val="Textkrper"/>
              <w:jc w:val="left"/>
              <w:rPr>
                <w:lang w:eastAsia="de-DE"/>
              </w:rPr>
              <w:pPrChange w:id="2350" w:author="Dennis Hohmann" w:date="2012-04-15T01:03:00Z">
                <w:pPr/>
              </w:pPrChange>
            </w:pPr>
            <w:proofErr w:type="spellStart"/>
            <w:ins w:id="2351" w:author="Dennis Hohmann" w:date="2012-04-15T01:56:00Z">
              <w:r w:rsidRPr="00FB133F">
                <w:rPr>
                  <w:lang w:eastAsia="de-DE"/>
                </w:rPr>
                <w:t>Numerical</w:t>
              </w:r>
              <w:proofErr w:type="spellEnd"/>
              <w:r w:rsidRPr="00FB133F">
                <w:rPr>
                  <w:lang w:eastAsia="de-DE"/>
                </w:rPr>
                <w:t xml:space="preserve"> </w:t>
              </w:r>
              <w:proofErr w:type="spellStart"/>
              <w:r w:rsidRPr="00FB133F">
                <w:rPr>
                  <w:lang w:eastAsia="de-DE"/>
                </w:rPr>
                <w:t>Control</w:t>
              </w:r>
            </w:ins>
            <w:proofErr w:type="spellEnd"/>
            <w:del w:id="2352" w:author="Dennis Hohmann" w:date="2012-04-15T01:12:00Z">
              <w:r w:rsidRPr="00FB133F" w:rsidDel="00F175F1">
                <w:rPr>
                  <w:lang w:eastAsia="de-DE"/>
                </w:rPr>
                <w:delText>Joint Test Action Group</w:delText>
              </w:r>
            </w:del>
          </w:p>
        </w:tc>
        <w:tc>
          <w:tcPr>
            <w:tcW w:w="3827" w:type="dxa"/>
            <w:gridSpan w:val="2"/>
            <w:shd w:val="clear" w:color="auto" w:fill="auto"/>
            <w:noWrap/>
            <w:tcPrChange w:id="2353" w:author="Dennis Hohmann" w:date="2012-04-15T01:52:00Z">
              <w:tcPr>
                <w:tcW w:w="3969" w:type="dxa"/>
                <w:gridSpan w:val="2"/>
                <w:shd w:val="clear" w:color="auto" w:fill="auto"/>
                <w:noWrap/>
              </w:tcPr>
            </w:tcPrChange>
          </w:tcPr>
          <w:p w14:paraId="796897A7" w14:textId="77777777" w:rsidR="00743D0E" w:rsidRPr="00FB133F" w:rsidRDefault="00743D0E" w:rsidP="002E5C5D">
            <w:pPr>
              <w:pStyle w:val="Textkrper"/>
              <w:jc w:val="left"/>
              <w:rPr>
                <w:lang w:eastAsia="de-DE"/>
              </w:rPr>
              <w:pPrChange w:id="2354" w:author="Dennis Hohmann" w:date="2012-04-15T01:03:00Z">
                <w:pPr/>
              </w:pPrChange>
            </w:pPr>
            <w:ins w:id="2355" w:author="Dennis Hohmann" w:date="2012-04-15T01:56:00Z">
              <w:r w:rsidRPr="00FB133F">
                <w:rPr>
                  <w:lang w:eastAsia="de-DE"/>
                </w:rPr>
                <w:t>Numerische Steuerung</w:t>
              </w:r>
            </w:ins>
            <w:del w:id="2356" w:author="Dennis Hohmann" w:date="2012-04-15T01:12:00Z">
              <w:r w:rsidRPr="00FB133F" w:rsidDel="00F175F1">
                <w:rPr>
                  <w:lang w:eastAsia="de-DE"/>
                </w:rPr>
                <w:delText>Debug-Schnittstelle</w:delText>
              </w:r>
            </w:del>
          </w:p>
        </w:tc>
      </w:tr>
      <w:tr w:rsidR="00743D0E" w:rsidRPr="00FB133F" w14:paraId="684C5F89" w14:textId="77777777" w:rsidTr="002E5C5D">
        <w:trPr>
          <w:trHeight w:val="300"/>
          <w:trPrChange w:id="2357" w:author="Dennis Hohmann" w:date="2012-04-15T01:52:00Z">
            <w:trPr>
              <w:trHeight w:val="300"/>
            </w:trPr>
          </w:trPrChange>
        </w:trPr>
        <w:tc>
          <w:tcPr>
            <w:tcW w:w="1433" w:type="dxa"/>
            <w:shd w:val="clear" w:color="auto" w:fill="auto"/>
            <w:noWrap/>
            <w:tcPrChange w:id="2358" w:author="Dennis Hohmann" w:date="2012-04-15T01:52:00Z">
              <w:tcPr>
                <w:tcW w:w="1433" w:type="dxa"/>
                <w:gridSpan w:val="2"/>
                <w:shd w:val="clear" w:color="auto" w:fill="auto"/>
                <w:noWrap/>
              </w:tcPr>
            </w:tcPrChange>
          </w:tcPr>
          <w:p w14:paraId="4FBE50AE" w14:textId="77777777" w:rsidR="00743D0E" w:rsidRPr="00FB133F" w:rsidRDefault="00743D0E" w:rsidP="002E5C5D">
            <w:pPr>
              <w:pStyle w:val="Textkrper"/>
              <w:jc w:val="left"/>
              <w:rPr>
                <w:lang w:eastAsia="de-DE"/>
              </w:rPr>
              <w:pPrChange w:id="2359" w:author="Dennis Hohmann" w:date="2012-04-15T01:03:00Z">
                <w:pPr/>
              </w:pPrChange>
            </w:pPr>
            <w:ins w:id="2360" w:author="Dennis Hohmann" w:date="2012-04-15T01:56:00Z">
              <w:r w:rsidRPr="00FB133F">
                <w:rPr>
                  <w:lang w:eastAsia="de-DE"/>
                </w:rPr>
                <w:t>ROM</w:t>
              </w:r>
            </w:ins>
            <w:del w:id="2361" w:author="Dennis Hohmann" w:date="2012-04-15T01:12:00Z">
              <w:r w:rsidRPr="00FB133F" w:rsidDel="00F175F1">
                <w:rPr>
                  <w:lang w:eastAsia="de-DE"/>
                </w:rPr>
                <w:delText>LC-Display</w:delText>
              </w:r>
            </w:del>
          </w:p>
        </w:tc>
        <w:tc>
          <w:tcPr>
            <w:tcW w:w="4394" w:type="dxa"/>
            <w:gridSpan w:val="2"/>
            <w:shd w:val="clear" w:color="auto" w:fill="auto"/>
            <w:noWrap/>
            <w:tcPrChange w:id="2362" w:author="Dennis Hohmann" w:date="2012-04-15T01:52:00Z">
              <w:tcPr>
                <w:tcW w:w="4394" w:type="dxa"/>
                <w:gridSpan w:val="2"/>
                <w:shd w:val="clear" w:color="auto" w:fill="auto"/>
                <w:noWrap/>
              </w:tcPr>
            </w:tcPrChange>
          </w:tcPr>
          <w:p w14:paraId="532A0238" w14:textId="77777777" w:rsidR="00743D0E" w:rsidRPr="00FB133F" w:rsidRDefault="00743D0E" w:rsidP="002E5C5D">
            <w:pPr>
              <w:pStyle w:val="Textkrper"/>
              <w:jc w:val="left"/>
              <w:rPr>
                <w:lang w:eastAsia="de-DE"/>
              </w:rPr>
              <w:pPrChange w:id="2363" w:author="Dennis Hohmann" w:date="2012-04-15T01:03:00Z">
                <w:pPr/>
              </w:pPrChange>
            </w:pPr>
            <w:ins w:id="2364" w:author="Dennis Hohmann" w:date="2012-04-15T01:56:00Z">
              <w:r w:rsidRPr="00FB133F">
                <w:rPr>
                  <w:lang w:eastAsia="de-DE"/>
                </w:rPr>
                <w:t>Read-</w:t>
              </w:r>
              <w:proofErr w:type="spellStart"/>
              <w:r w:rsidRPr="00FB133F">
                <w:rPr>
                  <w:lang w:eastAsia="de-DE"/>
                </w:rPr>
                <w:t>Only</w:t>
              </w:r>
              <w:proofErr w:type="spellEnd"/>
              <w:r w:rsidRPr="00FB133F">
                <w:rPr>
                  <w:lang w:eastAsia="de-DE"/>
                </w:rPr>
                <w:t>-Memory</w:t>
              </w:r>
            </w:ins>
            <w:del w:id="2365" w:author="Dennis Hohmann" w:date="2012-04-15T01:12:00Z">
              <w:r w:rsidRPr="00FB133F" w:rsidDel="00F175F1">
                <w:rPr>
                  <w:lang w:eastAsia="de-DE"/>
                </w:rPr>
                <w:delText>Liquid Cristal Display</w:delText>
              </w:r>
            </w:del>
          </w:p>
        </w:tc>
        <w:tc>
          <w:tcPr>
            <w:tcW w:w="3827" w:type="dxa"/>
            <w:gridSpan w:val="2"/>
            <w:shd w:val="clear" w:color="auto" w:fill="auto"/>
            <w:noWrap/>
            <w:tcPrChange w:id="2366" w:author="Dennis Hohmann" w:date="2012-04-15T01:52:00Z">
              <w:tcPr>
                <w:tcW w:w="3969" w:type="dxa"/>
                <w:gridSpan w:val="2"/>
                <w:shd w:val="clear" w:color="auto" w:fill="auto"/>
                <w:noWrap/>
              </w:tcPr>
            </w:tcPrChange>
          </w:tcPr>
          <w:p w14:paraId="0DA40479" w14:textId="77777777" w:rsidR="00743D0E" w:rsidRPr="00FB133F" w:rsidRDefault="00743D0E" w:rsidP="002E5C5D">
            <w:pPr>
              <w:pStyle w:val="Textkrper"/>
              <w:jc w:val="left"/>
              <w:rPr>
                <w:lang w:eastAsia="de-DE"/>
              </w:rPr>
              <w:pPrChange w:id="2367" w:author="Dennis Hohmann" w:date="2012-04-15T01:03:00Z">
                <w:pPr/>
              </w:pPrChange>
            </w:pPr>
            <w:ins w:id="2368" w:author="Dennis Hohmann" w:date="2012-04-15T01:56:00Z">
              <w:r>
                <w:rPr>
                  <w:lang w:eastAsia="de-DE"/>
                </w:rPr>
                <w:t>Nur-Lese-Speicher</w:t>
              </w:r>
            </w:ins>
            <w:del w:id="2369" w:author="Dennis Hohmann" w:date="2012-04-15T01:12:00Z">
              <w:r w:rsidRPr="00FB133F" w:rsidDel="00F175F1">
                <w:rPr>
                  <w:lang w:eastAsia="de-DE"/>
                </w:rPr>
                <w:delText>Flüssigkristallanzeige</w:delText>
              </w:r>
            </w:del>
          </w:p>
        </w:tc>
      </w:tr>
      <w:tr w:rsidR="00743D0E" w:rsidRPr="00743D0E" w14:paraId="68E0192C" w14:textId="77777777" w:rsidTr="002E5C5D">
        <w:trPr>
          <w:trHeight w:val="300"/>
          <w:trPrChange w:id="2370" w:author="Dennis Hohmann" w:date="2012-04-15T01:52:00Z">
            <w:trPr>
              <w:trHeight w:val="300"/>
            </w:trPr>
          </w:trPrChange>
        </w:trPr>
        <w:tc>
          <w:tcPr>
            <w:tcW w:w="1433" w:type="dxa"/>
            <w:shd w:val="clear" w:color="auto" w:fill="auto"/>
            <w:noWrap/>
            <w:tcPrChange w:id="2371" w:author="Dennis Hohmann" w:date="2012-04-15T01:52:00Z">
              <w:tcPr>
                <w:tcW w:w="1433" w:type="dxa"/>
                <w:gridSpan w:val="2"/>
                <w:shd w:val="clear" w:color="auto" w:fill="auto"/>
                <w:noWrap/>
              </w:tcPr>
            </w:tcPrChange>
          </w:tcPr>
          <w:p w14:paraId="54F9F2D8" w14:textId="77777777" w:rsidR="00743D0E" w:rsidRPr="00743D0E" w:rsidRDefault="00743D0E" w:rsidP="002E5C5D">
            <w:pPr>
              <w:pStyle w:val="Textkrper"/>
              <w:jc w:val="left"/>
              <w:rPr>
                <w:bCs w:val="0"/>
                <w:lang w:eastAsia="de-DE"/>
                <w:rPrChange w:id="2372" w:author="Dennis Hohmann" w:date="2012-04-15T01:47:00Z">
                  <w:rPr>
                    <w:rFonts w:asciiTheme="majorHAnsi" w:eastAsiaTheme="majorEastAsia" w:hAnsiTheme="majorHAnsi" w:cstheme="majorBidi"/>
                    <w:b/>
                    <w:bCs/>
                    <w:i/>
                    <w:iCs/>
                    <w:color w:val="4F81BD" w:themeColor="accent1"/>
                    <w:lang w:eastAsia="de-DE"/>
                  </w:rPr>
                </w:rPrChange>
              </w:rPr>
              <w:pPrChange w:id="2373" w:author="Dennis Hohmann" w:date="2012-04-15T01:03:00Z">
                <w:pPr>
                  <w:keepNext/>
                  <w:keepLines/>
                  <w:numPr>
                    <w:ilvl w:val="3"/>
                    <w:numId w:val="2"/>
                  </w:numPr>
                  <w:spacing w:before="200"/>
                  <w:ind w:left="864" w:hanging="864"/>
                  <w:outlineLvl w:val="3"/>
                </w:pPr>
              </w:pPrChange>
            </w:pPr>
            <w:ins w:id="2374" w:author="Dennis Hohmann" w:date="2012-04-15T01:56:00Z">
              <w:r w:rsidRPr="00743D0E">
                <w:rPr>
                  <w:lang w:eastAsia="de-DE"/>
                </w:rPr>
                <w:t>RS-232</w:t>
              </w:r>
            </w:ins>
            <w:del w:id="2375" w:author="Dennis Hohmann" w:date="2012-04-15T01:12:00Z">
              <w:r w:rsidRPr="00743D0E" w:rsidDel="00F175F1">
                <w:rPr>
                  <w:lang w:eastAsia="de-DE"/>
                  <w:rPrChange w:id="2376" w:author="Dennis Hohmann" w:date="2012-04-15T01:47:00Z">
                    <w:rPr>
                      <w:bCs/>
                      <w:lang w:eastAsia="de-DE"/>
                    </w:rPr>
                  </w:rPrChange>
                </w:rPr>
                <w:delText>LCD</w:delText>
              </w:r>
            </w:del>
          </w:p>
        </w:tc>
        <w:tc>
          <w:tcPr>
            <w:tcW w:w="4394" w:type="dxa"/>
            <w:gridSpan w:val="2"/>
            <w:shd w:val="clear" w:color="auto" w:fill="auto"/>
            <w:noWrap/>
            <w:tcPrChange w:id="2377" w:author="Dennis Hohmann" w:date="2012-04-15T01:52:00Z">
              <w:tcPr>
                <w:tcW w:w="4394" w:type="dxa"/>
                <w:gridSpan w:val="2"/>
                <w:shd w:val="clear" w:color="auto" w:fill="auto"/>
                <w:noWrap/>
              </w:tcPr>
            </w:tcPrChange>
          </w:tcPr>
          <w:p w14:paraId="13E62DC6" w14:textId="77777777" w:rsidR="00743D0E" w:rsidRPr="00743D0E" w:rsidRDefault="00743D0E" w:rsidP="002E5C5D">
            <w:pPr>
              <w:pStyle w:val="Textkrper"/>
              <w:jc w:val="left"/>
              <w:rPr>
                <w:bCs w:val="0"/>
                <w:lang w:eastAsia="de-DE"/>
                <w:rPrChange w:id="2378" w:author="Dennis Hohmann" w:date="2012-04-15T01:47:00Z">
                  <w:rPr>
                    <w:rFonts w:asciiTheme="majorHAnsi" w:eastAsiaTheme="majorEastAsia" w:hAnsiTheme="majorHAnsi" w:cstheme="majorBidi"/>
                    <w:b/>
                    <w:bCs/>
                    <w:i/>
                    <w:iCs/>
                    <w:color w:val="4F81BD" w:themeColor="accent1"/>
                    <w:lang w:eastAsia="de-DE"/>
                  </w:rPr>
                </w:rPrChange>
              </w:rPr>
              <w:pPrChange w:id="2379" w:author="Dennis Hohmann" w:date="2012-04-15T01:03:00Z">
                <w:pPr>
                  <w:keepNext/>
                  <w:keepLines/>
                  <w:numPr>
                    <w:ilvl w:val="3"/>
                    <w:numId w:val="2"/>
                  </w:numPr>
                  <w:spacing w:before="200"/>
                  <w:ind w:left="864" w:hanging="864"/>
                  <w:outlineLvl w:val="3"/>
                </w:pPr>
              </w:pPrChange>
            </w:pPr>
            <w:ins w:id="2380" w:author="Dennis Hohmann" w:date="2012-04-15T01:56:00Z">
              <w:r w:rsidRPr="00743D0E">
                <w:rPr>
                  <w:lang w:eastAsia="de-DE"/>
                </w:rPr>
                <w:t>siehe UART</w:t>
              </w:r>
            </w:ins>
            <w:del w:id="2381" w:author="Dennis Hohmann" w:date="2012-04-15T01:12:00Z">
              <w:r w:rsidRPr="00743D0E" w:rsidDel="00F175F1">
                <w:rPr>
                  <w:lang w:eastAsia="de-DE"/>
                  <w:rPrChange w:id="2382" w:author="Dennis Hohmann" w:date="2012-04-15T01:47:00Z">
                    <w:rPr>
                      <w:bCs/>
                      <w:lang w:eastAsia="de-DE"/>
                    </w:rPr>
                  </w:rPrChange>
                </w:rPr>
                <w:delText>Liquid Cristal Display</w:delText>
              </w:r>
            </w:del>
          </w:p>
        </w:tc>
        <w:tc>
          <w:tcPr>
            <w:tcW w:w="3827" w:type="dxa"/>
            <w:gridSpan w:val="2"/>
            <w:shd w:val="clear" w:color="auto" w:fill="auto"/>
            <w:noWrap/>
            <w:tcPrChange w:id="2383" w:author="Dennis Hohmann" w:date="2012-04-15T01:52:00Z">
              <w:tcPr>
                <w:tcW w:w="3969" w:type="dxa"/>
                <w:gridSpan w:val="2"/>
                <w:shd w:val="clear" w:color="auto" w:fill="auto"/>
                <w:noWrap/>
              </w:tcPr>
            </w:tcPrChange>
          </w:tcPr>
          <w:p w14:paraId="0076CE97" w14:textId="77777777" w:rsidR="00743D0E" w:rsidRPr="00743D0E" w:rsidRDefault="00743D0E" w:rsidP="002E5C5D">
            <w:pPr>
              <w:pStyle w:val="Textkrper"/>
              <w:jc w:val="left"/>
              <w:rPr>
                <w:lang w:eastAsia="de-DE"/>
                <w:rPrChange w:id="2384" w:author="Dennis Hohmann" w:date="2012-04-15T01:47:00Z">
                  <w:rPr>
                    <w:rFonts w:asciiTheme="majorHAnsi" w:eastAsiaTheme="majorEastAsia" w:hAnsiTheme="majorHAnsi" w:cstheme="majorBidi"/>
                    <w:b/>
                    <w:bCs w:val="0"/>
                    <w:i/>
                    <w:iCs/>
                    <w:lang w:eastAsia="de-DE"/>
                  </w:rPr>
                </w:rPrChange>
              </w:rPr>
              <w:pPrChange w:id="2385" w:author="Dennis Hohmann" w:date="2012-04-15T01:03:00Z">
                <w:pPr>
                  <w:pStyle w:val="Textkrper"/>
                  <w:keepNext/>
                  <w:keepLines/>
                  <w:numPr>
                    <w:ilvl w:val="3"/>
                    <w:numId w:val="2"/>
                  </w:numPr>
                  <w:spacing w:before="200"/>
                  <w:jc w:val="left"/>
                  <w:outlineLvl w:val="3"/>
                </w:pPr>
              </w:pPrChange>
            </w:pPr>
            <w:ins w:id="2386" w:author="Dennis Hohmann" w:date="2012-04-15T01:56:00Z">
              <w:r w:rsidRPr="00743D0E">
                <w:rPr>
                  <w:lang w:eastAsia="de-DE"/>
                </w:rPr>
                <w:t>Serielle Schnittstelle</w:t>
              </w:r>
            </w:ins>
          </w:p>
        </w:tc>
      </w:tr>
      <w:tr w:rsidR="00743D0E" w:rsidRPr="00FB133F" w14:paraId="57B692BC" w14:textId="77777777" w:rsidTr="002E5C5D">
        <w:trPr>
          <w:trHeight w:val="300"/>
          <w:trPrChange w:id="2387" w:author="Dennis Hohmann" w:date="2012-04-15T01:52:00Z">
            <w:trPr>
              <w:trHeight w:val="300"/>
            </w:trPr>
          </w:trPrChange>
        </w:trPr>
        <w:tc>
          <w:tcPr>
            <w:tcW w:w="1433" w:type="dxa"/>
            <w:shd w:val="clear" w:color="auto" w:fill="auto"/>
            <w:noWrap/>
            <w:tcPrChange w:id="2388" w:author="Dennis Hohmann" w:date="2012-04-15T01:52:00Z">
              <w:tcPr>
                <w:tcW w:w="1433" w:type="dxa"/>
                <w:gridSpan w:val="2"/>
                <w:shd w:val="clear" w:color="auto" w:fill="auto"/>
                <w:noWrap/>
              </w:tcPr>
            </w:tcPrChange>
          </w:tcPr>
          <w:p w14:paraId="78328E2A" w14:textId="77777777" w:rsidR="00743D0E" w:rsidRPr="00743D0E" w:rsidRDefault="00743D0E" w:rsidP="002E5C5D">
            <w:pPr>
              <w:pStyle w:val="Textkrper"/>
              <w:jc w:val="left"/>
              <w:rPr>
                <w:bCs w:val="0"/>
                <w:lang w:eastAsia="de-DE"/>
                <w:rPrChange w:id="2389" w:author="Dennis Hohmann" w:date="2012-04-15T01:47:00Z">
                  <w:rPr>
                    <w:rFonts w:asciiTheme="majorHAnsi" w:eastAsiaTheme="majorEastAsia" w:hAnsiTheme="majorHAnsi" w:cstheme="majorBidi"/>
                    <w:b/>
                    <w:bCs/>
                    <w:i/>
                    <w:iCs/>
                    <w:color w:val="4F81BD" w:themeColor="accent1"/>
                    <w:lang w:eastAsia="de-DE"/>
                  </w:rPr>
                </w:rPrChange>
              </w:rPr>
              <w:pPrChange w:id="2390" w:author="Dennis Hohmann" w:date="2012-04-15T01:03:00Z">
                <w:pPr>
                  <w:keepNext/>
                  <w:keepLines/>
                  <w:numPr>
                    <w:ilvl w:val="3"/>
                    <w:numId w:val="2"/>
                  </w:numPr>
                  <w:spacing w:before="200"/>
                  <w:ind w:left="864" w:hanging="864"/>
                  <w:outlineLvl w:val="3"/>
                </w:pPr>
              </w:pPrChange>
            </w:pPr>
            <w:ins w:id="2391" w:author="Dennis Hohmann" w:date="2012-04-15T01:56:00Z">
              <w:r w:rsidRPr="00743D0E">
                <w:rPr>
                  <w:lang w:eastAsia="de-DE"/>
                </w:rPr>
                <w:t>RS-485</w:t>
              </w:r>
            </w:ins>
            <w:del w:id="2392" w:author="Dennis Hohmann" w:date="2012-04-15T01:12:00Z">
              <w:r w:rsidRPr="00743D0E" w:rsidDel="00F175F1">
                <w:rPr>
                  <w:lang w:eastAsia="de-DE"/>
                  <w:rPrChange w:id="2393" w:author="Dennis Hohmann" w:date="2012-04-15T01:47:00Z">
                    <w:rPr>
                      <w:bCs/>
                      <w:lang w:eastAsia="de-DE"/>
                    </w:rPr>
                  </w:rPrChange>
                </w:rPr>
                <w:delText>NC</w:delText>
              </w:r>
            </w:del>
          </w:p>
        </w:tc>
        <w:tc>
          <w:tcPr>
            <w:tcW w:w="4394" w:type="dxa"/>
            <w:gridSpan w:val="2"/>
            <w:shd w:val="clear" w:color="auto" w:fill="auto"/>
            <w:noWrap/>
            <w:tcPrChange w:id="2394" w:author="Dennis Hohmann" w:date="2012-04-15T01:52:00Z">
              <w:tcPr>
                <w:tcW w:w="4394" w:type="dxa"/>
                <w:gridSpan w:val="2"/>
                <w:shd w:val="clear" w:color="auto" w:fill="auto"/>
                <w:noWrap/>
              </w:tcPr>
            </w:tcPrChange>
          </w:tcPr>
          <w:p w14:paraId="4684DD1D" w14:textId="77777777" w:rsidR="00743D0E" w:rsidRPr="00743D0E" w:rsidRDefault="00743D0E" w:rsidP="002E5C5D">
            <w:pPr>
              <w:pStyle w:val="Textkrper"/>
              <w:jc w:val="left"/>
              <w:rPr>
                <w:bCs w:val="0"/>
                <w:lang w:eastAsia="de-DE"/>
                <w:rPrChange w:id="2395" w:author="Dennis Hohmann" w:date="2012-04-15T01:47:00Z">
                  <w:rPr>
                    <w:rFonts w:asciiTheme="majorHAnsi" w:eastAsiaTheme="majorEastAsia" w:hAnsiTheme="majorHAnsi" w:cstheme="majorBidi"/>
                    <w:b/>
                    <w:bCs/>
                    <w:i/>
                    <w:iCs/>
                    <w:color w:val="4F81BD" w:themeColor="accent1"/>
                    <w:lang w:eastAsia="de-DE"/>
                  </w:rPr>
                </w:rPrChange>
              </w:rPr>
              <w:pPrChange w:id="2396" w:author="Dennis Hohmann" w:date="2012-04-15T01:03:00Z">
                <w:pPr>
                  <w:keepNext/>
                  <w:keepLines/>
                  <w:numPr>
                    <w:ilvl w:val="3"/>
                    <w:numId w:val="2"/>
                  </w:numPr>
                  <w:spacing w:before="200"/>
                  <w:ind w:left="864" w:hanging="864"/>
                  <w:outlineLvl w:val="3"/>
                </w:pPr>
              </w:pPrChange>
            </w:pPr>
            <w:ins w:id="2397" w:author="Dennis Hohmann" w:date="2012-04-15T01:56:00Z">
              <w:r w:rsidRPr="00743D0E">
                <w:rPr>
                  <w:lang w:eastAsia="de-DE"/>
                </w:rPr>
                <w:t>siehe UART</w:t>
              </w:r>
            </w:ins>
            <w:del w:id="2398" w:author="Dennis Hohmann" w:date="2012-04-15T01:12:00Z">
              <w:r w:rsidRPr="00743D0E" w:rsidDel="00F175F1">
                <w:rPr>
                  <w:lang w:eastAsia="de-DE"/>
                  <w:rPrChange w:id="2399" w:author="Dennis Hohmann" w:date="2012-04-15T01:47:00Z">
                    <w:rPr>
                      <w:bCs/>
                      <w:lang w:eastAsia="de-DE"/>
                    </w:rPr>
                  </w:rPrChange>
                </w:rPr>
                <w:delText>Numerical Control</w:delText>
              </w:r>
            </w:del>
          </w:p>
        </w:tc>
        <w:tc>
          <w:tcPr>
            <w:tcW w:w="3827" w:type="dxa"/>
            <w:gridSpan w:val="2"/>
            <w:shd w:val="clear" w:color="auto" w:fill="auto"/>
            <w:noWrap/>
            <w:tcPrChange w:id="2400" w:author="Dennis Hohmann" w:date="2012-04-15T01:52:00Z">
              <w:tcPr>
                <w:tcW w:w="3969" w:type="dxa"/>
                <w:gridSpan w:val="2"/>
                <w:shd w:val="clear" w:color="auto" w:fill="auto"/>
                <w:noWrap/>
              </w:tcPr>
            </w:tcPrChange>
          </w:tcPr>
          <w:p w14:paraId="7223851D" w14:textId="77777777" w:rsidR="00743D0E" w:rsidRPr="00743D0E" w:rsidRDefault="00743D0E" w:rsidP="002E5C5D">
            <w:pPr>
              <w:pStyle w:val="Textkrper"/>
              <w:jc w:val="left"/>
              <w:rPr>
                <w:lang w:eastAsia="de-DE"/>
                <w:rPrChange w:id="2401" w:author="Dennis Hohmann" w:date="2012-04-15T01:47:00Z">
                  <w:rPr>
                    <w:lang w:eastAsia="de-DE"/>
                  </w:rPr>
                </w:rPrChange>
              </w:rPr>
            </w:pPr>
            <w:ins w:id="2402" w:author="Dennis Hohmann" w:date="2012-04-15T01:56:00Z">
              <w:r w:rsidRPr="00743D0E">
                <w:rPr>
                  <w:lang w:eastAsia="de-DE"/>
                </w:rPr>
                <w:t xml:space="preserve">Serielle Schnittstelle mit </w:t>
              </w:r>
              <w:proofErr w:type="spellStart"/>
              <w:r w:rsidRPr="00743D0E">
                <w:rPr>
                  <w:lang w:eastAsia="de-DE"/>
                </w:rPr>
                <w:t>diff.</w:t>
              </w:r>
              <w:proofErr w:type="spellEnd"/>
              <w:r w:rsidRPr="00743D0E">
                <w:rPr>
                  <w:lang w:eastAsia="de-DE"/>
                </w:rPr>
                <w:t> Übertragung</w:t>
              </w:r>
            </w:ins>
            <w:del w:id="2403" w:author="Dennis Hohmann" w:date="2012-04-15T01:12:00Z">
              <w:r w:rsidRPr="00743D0E" w:rsidDel="00F175F1">
                <w:rPr>
                  <w:lang w:eastAsia="de-DE"/>
                  <w:rPrChange w:id="2404" w:author="Dennis Hohmann" w:date="2012-04-15T01:47:00Z">
                    <w:rPr>
                      <w:lang w:eastAsia="de-DE"/>
                    </w:rPr>
                  </w:rPrChange>
                </w:rPr>
                <w:delText>Numerische Steuerung</w:delText>
              </w:r>
            </w:del>
          </w:p>
        </w:tc>
      </w:tr>
      <w:tr w:rsidR="00743D0E" w:rsidRPr="00FB133F" w14:paraId="15FDA6B8" w14:textId="77777777" w:rsidTr="002E5C5D">
        <w:trPr>
          <w:trHeight w:val="300"/>
          <w:trPrChange w:id="2405" w:author="Dennis Hohmann" w:date="2012-04-15T01:52:00Z">
            <w:trPr>
              <w:trHeight w:val="300"/>
            </w:trPr>
          </w:trPrChange>
        </w:trPr>
        <w:tc>
          <w:tcPr>
            <w:tcW w:w="1433" w:type="dxa"/>
            <w:shd w:val="clear" w:color="auto" w:fill="auto"/>
            <w:noWrap/>
            <w:tcPrChange w:id="2406" w:author="Dennis Hohmann" w:date="2012-04-15T01:52:00Z">
              <w:tcPr>
                <w:tcW w:w="1433" w:type="dxa"/>
                <w:gridSpan w:val="2"/>
                <w:shd w:val="clear" w:color="auto" w:fill="auto"/>
                <w:noWrap/>
              </w:tcPr>
            </w:tcPrChange>
          </w:tcPr>
          <w:p w14:paraId="1228110A" w14:textId="77777777" w:rsidR="00743D0E" w:rsidRPr="00FB133F" w:rsidRDefault="00743D0E" w:rsidP="002E5C5D">
            <w:pPr>
              <w:pStyle w:val="Textkrper"/>
              <w:jc w:val="left"/>
              <w:rPr>
                <w:lang w:eastAsia="de-DE"/>
              </w:rPr>
              <w:pPrChange w:id="2407" w:author="Dennis Hohmann" w:date="2012-04-15T01:03:00Z">
                <w:pPr/>
              </w:pPrChange>
            </w:pPr>
            <w:ins w:id="2408" w:author="Dennis Hohmann" w:date="2012-04-15T01:56:00Z">
              <w:r w:rsidRPr="00FB133F">
                <w:rPr>
                  <w:lang w:eastAsia="de-DE"/>
                </w:rPr>
                <w:t>SPI</w:t>
              </w:r>
            </w:ins>
            <w:del w:id="2409" w:author="Dennis Hohmann" w:date="2012-04-15T01:12:00Z">
              <w:r w:rsidRPr="00FB133F" w:rsidDel="00F175F1">
                <w:rPr>
                  <w:lang w:eastAsia="de-DE"/>
                </w:rPr>
                <w:delText>ROM</w:delText>
              </w:r>
            </w:del>
          </w:p>
        </w:tc>
        <w:tc>
          <w:tcPr>
            <w:tcW w:w="4394" w:type="dxa"/>
            <w:gridSpan w:val="2"/>
            <w:shd w:val="clear" w:color="auto" w:fill="auto"/>
            <w:noWrap/>
            <w:tcPrChange w:id="2410" w:author="Dennis Hohmann" w:date="2012-04-15T01:52:00Z">
              <w:tcPr>
                <w:tcW w:w="4394" w:type="dxa"/>
                <w:gridSpan w:val="2"/>
                <w:shd w:val="clear" w:color="auto" w:fill="auto"/>
                <w:noWrap/>
              </w:tcPr>
            </w:tcPrChange>
          </w:tcPr>
          <w:p w14:paraId="26225ED6" w14:textId="77777777" w:rsidR="00743D0E" w:rsidRPr="00FB133F" w:rsidRDefault="00743D0E" w:rsidP="002E5C5D">
            <w:pPr>
              <w:pStyle w:val="Textkrper"/>
              <w:jc w:val="left"/>
              <w:rPr>
                <w:lang w:eastAsia="de-DE"/>
              </w:rPr>
              <w:pPrChange w:id="2411" w:author="Dennis Hohmann" w:date="2012-04-15T01:03:00Z">
                <w:pPr/>
              </w:pPrChange>
            </w:pPr>
            <w:ins w:id="2412" w:author="Dennis Hohmann" w:date="2012-04-15T01:56:00Z">
              <w:r w:rsidRPr="00FB133F">
                <w:rPr>
                  <w:lang w:eastAsia="de-DE"/>
                </w:rPr>
                <w:t xml:space="preserve">Serial </w:t>
              </w:r>
              <w:proofErr w:type="spellStart"/>
              <w:r w:rsidRPr="00FB133F">
                <w:rPr>
                  <w:lang w:eastAsia="de-DE"/>
                </w:rPr>
                <w:t>Peripheral</w:t>
              </w:r>
              <w:proofErr w:type="spellEnd"/>
              <w:r w:rsidRPr="00FB133F">
                <w:rPr>
                  <w:lang w:eastAsia="de-DE"/>
                </w:rPr>
                <w:t xml:space="preserve"> Interface</w:t>
              </w:r>
            </w:ins>
            <w:del w:id="2413" w:author="Dennis Hohmann" w:date="2012-04-15T01:12:00Z">
              <w:r w:rsidRPr="00FB133F" w:rsidDel="00F175F1">
                <w:rPr>
                  <w:lang w:eastAsia="de-DE"/>
                </w:rPr>
                <w:delText>Read-Only-Memory</w:delText>
              </w:r>
            </w:del>
          </w:p>
        </w:tc>
        <w:tc>
          <w:tcPr>
            <w:tcW w:w="3827" w:type="dxa"/>
            <w:gridSpan w:val="2"/>
            <w:shd w:val="clear" w:color="auto" w:fill="auto"/>
            <w:noWrap/>
            <w:tcPrChange w:id="2414" w:author="Dennis Hohmann" w:date="2012-04-15T01:52:00Z">
              <w:tcPr>
                <w:tcW w:w="3969" w:type="dxa"/>
                <w:gridSpan w:val="2"/>
                <w:shd w:val="clear" w:color="auto" w:fill="auto"/>
                <w:noWrap/>
              </w:tcPr>
            </w:tcPrChange>
          </w:tcPr>
          <w:p w14:paraId="0F9D060C" w14:textId="77777777" w:rsidR="00743D0E" w:rsidRPr="00FB133F" w:rsidRDefault="00743D0E" w:rsidP="002E5C5D">
            <w:pPr>
              <w:pStyle w:val="Textkrper"/>
              <w:jc w:val="left"/>
              <w:rPr>
                <w:lang w:eastAsia="de-DE"/>
              </w:rPr>
              <w:pPrChange w:id="2415" w:author="Dennis Hohmann" w:date="2012-04-15T01:03:00Z">
                <w:pPr/>
              </w:pPrChange>
            </w:pPr>
            <w:ins w:id="2416" w:author="Dennis Hohmann" w:date="2012-04-15T01:56:00Z">
              <w:r w:rsidRPr="00FB133F">
                <w:rPr>
                  <w:lang w:eastAsia="de-DE"/>
                </w:rPr>
                <w:t>Serielle Schnittstelle</w:t>
              </w:r>
            </w:ins>
          </w:p>
        </w:tc>
      </w:tr>
      <w:tr w:rsidR="00743D0E" w:rsidRPr="00FB133F" w14:paraId="24603803" w14:textId="77777777" w:rsidTr="002E5C5D">
        <w:trPr>
          <w:trHeight w:val="300"/>
          <w:trPrChange w:id="2417" w:author="Dennis Hohmann" w:date="2012-04-15T01:52:00Z">
            <w:trPr>
              <w:trHeight w:val="300"/>
            </w:trPr>
          </w:trPrChange>
        </w:trPr>
        <w:tc>
          <w:tcPr>
            <w:tcW w:w="1433" w:type="dxa"/>
            <w:shd w:val="clear" w:color="auto" w:fill="auto"/>
            <w:noWrap/>
            <w:tcPrChange w:id="2418" w:author="Dennis Hohmann" w:date="2012-04-15T01:52:00Z">
              <w:tcPr>
                <w:tcW w:w="1433" w:type="dxa"/>
                <w:gridSpan w:val="2"/>
                <w:shd w:val="clear" w:color="auto" w:fill="auto"/>
                <w:noWrap/>
              </w:tcPr>
            </w:tcPrChange>
          </w:tcPr>
          <w:p w14:paraId="3EF1A8B3" w14:textId="77777777" w:rsidR="00743D0E" w:rsidRPr="00FB133F" w:rsidRDefault="00743D0E" w:rsidP="002E5C5D">
            <w:pPr>
              <w:pStyle w:val="Textkrper"/>
              <w:jc w:val="left"/>
              <w:rPr>
                <w:lang w:eastAsia="de-DE"/>
              </w:rPr>
              <w:pPrChange w:id="2419" w:author="Dennis Hohmann" w:date="2012-04-15T01:03:00Z">
                <w:pPr/>
              </w:pPrChange>
            </w:pPr>
            <w:ins w:id="2420" w:author="Dennis Hohmann" w:date="2012-04-15T01:56:00Z">
              <w:r w:rsidRPr="00FB133F">
                <w:rPr>
                  <w:lang w:eastAsia="de-DE"/>
                </w:rPr>
                <w:t>SRAM</w:t>
              </w:r>
            </w:ins>
            <w:del w:id="2421" w:author="Dennis Hohmann" w:date="2012-04-15T01:12:00Z">
              <w:r w:rsidRPr="00FB133F" w:rsidDel="00F175F1">
                <w:rPr>
                  <w:lang w:eastAsia="de-DE"/>
                </w:rPr>
                <w:delText>RS-232</w:delText>
              </w:r>
            </w:del>
          </w:p>
        </w:tc>
        <w:tc>
          <w:tcPr>
            <w:tcW w:w="4394" w:type="dxa"/>
            <w:gridSpan w:val="2"/>
            <w:shd w:val="clear" w:color="auto" w:fill="auto"/>
            <w:noWrap/>
            <w:tcPrChange w:id="2422" w:author="Dennis Hohmann" w:date="2012-04-15T01:52:00Z">
              <w:tcPr>
                <w:tcW w:w="4394" w:type="dxa"/>
                <w:gridSpan w:val="2"/>
                <w:shd w:val="clear" w:color="auto" w:fill="auto"/>
                <w:noWrap/>
              </w:tcPr>
            </w:tcPrChange>
          </w:tcPr>
          <w:p w14:paraId="57E1BC48" w14:textId="77777777" w:rsidR="00743D0E" w:rsidRPr="00FB133F" w:rsidRDefault="00743D0E" w:rsidP="002E5C5D">
            <w:pPr>
              <w:pStyle w:val="Textkrper"/>
              <w:jc w:val="left"/>
              <w:rPr>
                <w:lang w:eastAsia="de-DE"/>
              </w:rPr>
              <w:pPrChange w:id="2423" w:author="Dennis Hohmann" w:date="2012-04-15T01:03:00Z">
                <w:pPr/>
              </w:pPrChange>
            </w:pPr>
            <w:proofErr w:type="spellStart"/>
            <w:ins w:id="2424" w:author="Dennis Hohmann" w:date="2012-04-15T01:56:00Z">
              <w:r w:rsidRPr="00FB133F">
                <w:rPr>
                  <w:lang w:eastAsia="de-DE"/>
                </w:rPr>
                <w:t>Static</w:t>
              </w:r>
              <w:proofErr w:type="spellEnd"/>
              <w:r w:rsidRPr="00FB133F">
                <w:rPr>
                  <w:lang w:eastAsia="de-DE"/>
                </w:rPr>
                <w:t xml:space="preserve"> Radom-Access Memory</w:t>
              </w:r>
            </w:ins>
            <w:del w:id="2425" w:author="Dennis Hohmann" w:date="2012-04-15T01:12:00Z">
              <w:r w:rsidRPr="00FB133F" w:rsidDel="00F175F1">
                <w:rPr>
                  <w:lang w:eastAsia="de-DE"/>
                </w:rPr>
                <w:delText>siehe UART</w:delText>
              </w:r>
            </w:del>
          </w:p>
        </w:tc>
        <w:tc>
          <w:tcPr>
            <w:tcW w:w="3827" w:type="dxa"/>
            <w:gridSpan w:val="2"/>
            <w:shd w:val="clear" w:color="auto" w:fill="auto"/>
            <w:noWrap/>
            <w:tcPrChange w:id="2426" w:author="Dennis Hohmann" w:date="2012-04-15T01:52:00Z">
              <w:tcPr>
                <w:tcW w:w="3969" w:type="dxa"/>
                <w:gridSpan w:val="2"/>
                <w:shd w:val="clear" w:color="auto" w:fill="auto"/>
                <w:noWrap/>
              </w:tcPr>
            </w:tcPrChange>
          </w:tcPr>
          <w:p w14:paraId="0A010D85" w14:textId="77777777" w:rsidR="00743D0E" w:rsidRDefault="00743D0E" w:rsidP="002E5C5D">
            <w:pPr>
              <w:pStyle w:val="Textkrper"/>
              <w:jc w:val="left"/>
              <w:rPr>
                <w:ins w:id="2427" w:author="Dennis Hohmann" w:date="2012-04-15T01:56:00Z"/>
                <w:lang w:eastAsia="de-DE"/>
              </w:rPr>
            </w:pPr>
            <w:ins w:id="2428" w:author="Dennis Hohmann" w:date="2012-04-15T01:56:00Z">
              <w:r>
                <w:rPr>
                  <w:lang w:eastAsia="de-DE"/>
                </w:rPr>
                <w:t>nicht-flüchtiger Speicher</w:t>
              </w:r>
            </w:ins>
          </w:p>
          <w:p w14:paraId="6570685A" w14:textId="77777777" w:rsidR="00743D0E" w:rsidRPr="00FB133F" w:rsidRDefault="00743D0E" w:rsidP="002E5C5D">
            <w:pPr>
              <w:pStyle w:val="Textkrper"/>
              <w:jc w:val="left"/>
              <w:rPr>
                <w:lang w:eastAsia="de-DE"/>
              </w:rPr>
              <w:pPrChange w:id="2429" w:author="Dennis Hohmann" w:date="2012-04-15T01:03:00Z">
                <w:pPr/>
              </w:pPrChange>
            </w:pPr>
            <w:ins w:id="2430" w:author="Dennis Hohmann" w:date="2012-04-15T01:56:00Z">
              <w:r>
                <w:rPr>
                  <w:lang w:eastAsia="de-DE"/>
                </w:rPr>
                <w:t xml:space="preserve">(unter </w:t>
              </w:r>
              <w:proofErr w:type="spellStart"/>
              <w:r>
                <w:rPr>
                  <w:lang w:eastAsia="de-DE"/>
                </w:rPr>
                <w:t>Ub</w:t>
              </w:r>
              <w:proofErr w:type="spellEnd"/>
              <w:r>
                <w:rPr>
                  <w:lang w:eastAsia="de-DE"/>
                </w:rPr>
                <w:t>)</w:t>
              </w:r>
            </w:ins>
            <w:del w:id="2431" w:author="Dennis Hohmann" w:date="2012-04-15T01:12:00Z">
              <w:r w:rsidRPr="00FB133F" w:rsidDel="00F175F1">
                <w:rPr>
                  <w:lang w:eastAsia="de-DE"/>
                </w:rPr>
                <w:delText>Serielle Schnittstelle</w:delText>
              </w:r>
            </w:del>
          </w:p>
        </w:tc>
      </w:tr>
      <w:tr w:rsidR="00743D0E" w:rsidRPr="00FB133F" w14:paraId="3A546501" w14:textId="77777777" w:rsidTr="002E5C5D">
        <w:trPr>
          <w:trHeight w:val="300"/>
          <w:trPrChange w:id="2432" w:author="Dennis Hohmann" w:date="2012-04-15T01:52:00Z">
            <w:trPr>
              <w:trHeight w:val="300"/>
            </w:trPr>
          </w:trPrChange>
        </w:trPr>
        <w:tc>
          <w:tcPr>
            <w:tcW w:w="1433" w:type="dxa"/>
            <w:shd w:val="clear" w:color="auto" w:fill="auto"/>
            <w:noWrap/>
            <w:tcPrChange w:id="2433" w:author="Dennis Hohmann" w:date="2012-04-15T01:52:00Z">
              <w:tcPr>
                <w:tcW w:w="1433" w:type="dxa"/>
                <w:gridSpan w:val="2"/>
                <w:shd w:val="clear" w:color="auto" w:fill="auto"/>
                <w:noWrap/>
              </w:tcPr>
            </w:tcPrChange>
          </w:tcPr>
          <w:p w14:paraId="1A519379" w14:textId="77777777" w:rsidR="00743D0E" w:rsidRPr="00FB133F" w:rsidRDefault="00743D0E" w:rsidP="002E5C5D">
            <w:pPr>
              <w:pStyle w:val="Textkrper"/>
              <w:jc w:val="left"/>
              <w:rPr>
                <w:lang w:eastAsia="de-DE"/>
              </w:rPr>
              <w:pPrChange w:id="2434" w:author="Dennis Hohmann" w:date="2012-04-15T01:03:00Z">
                <w:pPr/>
              </w:pPrChange>
            </w:pPr>
            <w:ins w:id="2435" w:author="Dennis Hohmann" w:date="2012-04-15T01:56:00Z">
              <w:r w:rsidRPr="00FB133F">
                <w:rPr>
                  <w:lang w:eastAsia="de-DE"/>
                </w:rPr>
                <w:t>TWI</w:t>
              </w:r>
            </w:ins>
            <w:del w:id="2436" w:author="Dennis Hohmann" w:date="2012-04-15T01:12:00Z">
              <w:r w:rsidRPr="00FB133F" w:rsidDel="00F175F1">
                <w:rPr>
                  <w:lang w:eastAsia="de-DE"/>
                </w:rPr>
                <w:delText>RS-485</w:delText>
              </w:r>
            </w:del>
          </w:p>
        </w:tc>
        <w:tc>
          <w:tcPr>
            <w:tcW w:w="4394" w:type="dxa"/>
            <w:gridSpan w:val="2"/>
            <w:shd w:val="clear" w:color="auto" w:fill="auto"/>
            <w:noWrap/>
            <w:tcPrChange w:id="2437" w:author="Dennis Hohmann" w:date="2012-04-15T01:52:00Z">
              <w:tcPr>
                <w:tcW w:w="4394" w:type="dxa"/>
                <w:gridSpan w:val="2"/>
                <w:shd w:val="clear" w:color="auto" w:fill="auto"/>
                <w:noWrap/>
              </w:tcPr>
            </w:tcPrChange>
          </w:tcPr>
          <w:p w14:paraId="46934E44" w14:textId="77777777" w:rsidR="00743D0E" w:rsidRPr="00FB133F" w:rsidRDefault="00743D0E" w:rsidP="002E5C5D">
            <w:pPr>
              <w:pStyle w:val="Textkrper"/>
              <w:jc w:val="left"/>
              <w:rPr>
                <w:lang w:eastAsia="de-DE"/>
              </w:rPr>
              <w:pPrChange w:id="2438" w:author="Dennis Hohmann" w:date="2012-04-15T01:03:00Z">
                <w:pPr/>
              </w:pPrChange>
            </w:pPr>
            <w:proofErr w:type="spellStart"/>
            <w:ins w:id="2439" w:author="Dennis Hohmann" w:date="2012-04-15T01:56:00Z">
              <w:r w:rsidRPr="00FB133F">
                <w:rPr>
                  <w:lang w:eastAsia="de-DE"/>
                </w:rPr>
                <w:t>Two</w:t>
              </w:r>
              <w:proofErr w:type="spellEnd"/>
              <w:r w:rsidRPr="00FB133F">
                <w:rPr>
                  <w:lang w:eastAsia="de-DE"/>
                </w:rPr>
                <w:t xml:space="preserve"> </w:t>
              </w:r>
              <w:proofErr w:type="spellStart"/>
              <w:r w:rsidRPr="00FB133F">
                <w:rPr>
                  <w:lang w:eastAsia="de-DE"/>
                </w:rPr>
                <w:t>Wire</w:t>
              </w:r>
              <w:proofErr w:type="spellEnd"/>
              <w:r w:rsidRPr="00FB133F">
                <w:rPr>
                  <w:lang w:eastAsia="de-DE"/>
                </w:rPr>
                <w:t xml:space="preserve"> Interface</w:t>
              </w:r>
            </w:ins>
          </w:p>
        </w:tc>
        <w:tc>
          <w:tcPr>
            <w:tcW w:w="3827" w:type="dxa"/>
            <w:gridSpan w:val="2"/>
            <w:shd w:val="clear" w:color="auto" w:fill="auto"/>
            <w:noWrap/>
            <w:tcPrChange w:id="2440" w:author="Dennis Hohmann" w:date="2012-04-15T01:52:00Z">
              <w:tcPr>
                <w:tcW w:w="3969" w:type="dxa"/>
                <w:gridSpan w:val="2"/>
                <w:shd w:val="clear" w:color="auto" w:fill="auto"/>
                <w:noWrap/>
              </w:tcPr>
            </w:tcPrChange>
          </w:tcPr>
          <w:p w14:paraId="1C2E6138" w14:textId="77777777" w:rsidR="00743D0E" w:rsidRPr="00FB133F" w:rsidRDefault="00743D0E" w:rsidP="002E5C5D">
            <w:pPr>
              <w:pStyle w:val="Textkrper"/>
              <w:jc w:val="left"/>
              <w:rPr>
                <w:lang w:eastAsia="de-DE"/>
              </w:rPr>
              <w:pPrChange w:id="2441" w:author="Dennis Hohmann" w:date="2012-04-15T01:03:00Z">
                <w:pPr/>
              </w:pPrChange>
            </w:pPr>
            <w:ins w:id="2442" w:author="Dennis Hohmann" w:date="2012-04-15T01:56:00Z">
              <w:r>
                <w:rPr>
                  <w:lang w:eastAsia="de-DE"/>
                </w:rPr>
                <w:t>a</w:t>
              </w:r>
              <w:r w:rsidRPr="00FB133F">
                <w:rPr>
                  <w:lang w:eastAsia="de-DE"/>
                </w:rPr>
                <w:t>uch I2C-Bus</w:t>
              </w:r>
            </w:ins>
          </w:p>
        </w:tc>
      </w:tr>
      <w:tr w:rsidR="00743D0E" w:rsidRPr="00FB133F" w14:paraId="7843C3D8" w14:textId="77777777" w:rsidTr="002E5C5D">
        <w:trPr>
          <w:trHeight w:val="300"/>
          <w:trPrChange w:id="2443" w:author="Dennis Hohmann" w:date="2012-04-15T01:52:00Z">
            <w:trPr>
              <w:trHeight w:val="300"/>
            </w:trPr>
          </w:trPrChange>
        </w:trPr>
        <w:tc>
          <w:tcPr>
            <w:tcW w:w="1433" w:type="dxa"/>
            <w:shd w:val="clear" w:color="auto" w:fill="auto"/>
            <w:noWrap/>
            <w:tcPrChange w:id="2444" w:author="Dennis Hohmann" w:date="2012-04-15T01:52:00Z">
              <w:tcPr>
                <w:tcW w:w="1433" w:type="dxa"/>
                <w:gridSpan w:val="2"/>
                <w:shd w:val="clear" w:color="auto" w:fill="auto"/>
                <w:noWrap/>
              </w:tcPr>
            </w:tcPrChange>
          </w:tcPr>
          <w:p w14:paraId="52B3B207" w14:textId="77777777" w:rsidR="00743D0E" w:rsidRPr="00FB133F" w:rsidRDefault="00743D0E" w:rsidP="002E5C5D">
            <w:pPr>
              <w:pStyle w:val="Textkrper"/>
              <w:jc w:val="left"/>
              <w:rPr>
                <w:lang w:eastAsia="de-DE"/>
              </w:rPr>
              <w:pPrChange w:id="2445" w:author="Dennis Hohmann" w:date="2012-04-15T01:03:00Z">
                <w:pPr/>
              </w:pPrChange>
            </w:pPr>
            <w:ins w:id="2446" w:author="Dennis Hohmann" w:date="2012-04-15T01:56:00Z">
              <w:r w:rsidRPr="00FB133F">
                <w:rPr>
                  <w:lang w:eastAsia="de-DE"/>
                </w:rPr>
                <w:t>UART</w:t>
              </w:r>
            </w:ins>
            <w:del w:id="2447" w:author="Dennis Hohmann" w:date="2012-04-15T01:12:00Z">
              <w:r w:rsidRPr="00FB133F" w:rsidDel="00F175F1">
                <w:rPr>
                  <w:lang w:eastAsia="de-DE"/>
                </w:rPr>
                <w:delText>SPI</w:delText>
              </w:r>
            </w:del>
          </w:p>
        </w:tc>
        <w:tc>
          <w:tcPr>
            <w:tcW w:w="4394" w:type="dxa"/>
            <w:gridSpan w:val="2"/>
            <w:shd w:val="clear" w:color="auto" w:fill="auto"/>
            <w:noWrap/>
            <w:tcPrChange w:id="2448" w:author="Dennis Hohmann" w:date="2012-04-15T01:52:00Z">
              <w:tcPr>
                <w:tcW w:w="4394" w:type="dxa"/>
                <w:gridSpan w:val="2"/>
                <w:shd w:val="clear" w:color="auto" w:fill="auto"/>
                <w:noWrap/>
              </w:tcPr>
            </w:tcPrChange>
          </w:tcPr>
          <w:p w14:paraId="52C18824" w14:textId="77777777" w:rsidR="00743D0E" w:rsidRPr="00FB133F" w:rsidRDefault="00743D0E" w:rsidP="002E5C5D">
            <w:pPr>
              <w:pStyle w:val="Textkrper"/>
              <w:jc w:val="left"/>
              <w:rPr>
                <w:lang w:eastAsia="de-DE"/>
              </w:rPr>
              <w:pPrChange w:id="2449" w:author="Dennis Hohmann" w:date="2012-04-15T01:03:00Z">
                <w:pPr/>
              </w:pPrChange>
            </w:pPr>
            <w:ins w:id="2450" w:author="Dennis Hohmann" w:date="2012-04-15T01:56:00Z">
              <w:r w:rsidRPr="00FB133F">
                <w:rPr>
                  <w:lang w:eastAsia="de-DE"/>
                </w:rPr>
                <w:t>Univ. Asynchron Receiver Transmitter</w:t>
              </w:r>
            </w:ins>
            <w:del w:id="2451" w:author="Dennis Hohmann" w:date="2012-04-15T01:12:00Z">
              <w:r w:rsidRPr="00FB133F" w:rsidDel="00F175F1">
                <w:rPr>
                  <w:lang w:eastAsia="de-DE"/>
                </w:rPr>
                <w:delText>Serial Peripheral Interface</w:delText>
              </w:r>
            </w:del>
          </w:p>
        </w:tc>
        <w:tc>
          <w:tcPr>
            <w:tcW w:w="3827" w:type="dxa"/>
            <w:gridSpan w:val="2"/>
            <w:shd w:val="clear" w:color="auto" w:fill="auto"/>
            <w:noWrap/>
            <w:tcPrChange w:id="2452" w:author="Dennis Hohmann" w:date="2012-04-15T01:52:00Z">
              <w:tcPr>
                <w:tcW w:w="3969" w:type="dxa"/>
                <w:gridSpan w:val="2"/>
                <w:shd w:val="clear" w:color="auto" w:fill="auto"/>
                <w:noWrap/>
              </w:tcPr>
            </w:tcPrChange>
          </w:tcPr>
          <w:p w14:paraId="65909F7F" w14:textId="77777777" w:rsidR="00743D0E" w:rsidRPr="00FB133F" w:rsidRDefault="00743D0E" w:rsidP="002E5C5D">
            <w:pPr>
              <w:pStyle w:val="Textkrper"/>
              <w:jc w:val="left"/>
              <w:rPr>
                <w:lang w:eastAsia="de-DE"/>
              </w:rPr>
              <w:pPrChange w:id="2453" w:author="Dennis Hohmann" w:date="2012-04-15T01:03:00Z">
                <w:pPr/>
              </w:pPrChange>
            </w:pPr>
            <w:ins w:id="2454" w:author="Dennis Hohmann" w:date="2012-04-15T01:56:00Z">
              <w:r>
                <w:rPr>
                  <w:lang w:eastAsia="de-DE"/>
                </w:rPr>
                <w:t>Digitaler Schnittstellen-Standard</w:t>
              </w:r>
            </w:ins>
            <w:del w:id="2455" w:author="Dennis Hohmann" w:date="2012-04-15T01:12:00Z">
              <w:r w:rsidRPr="00FB133F" w:rsidDel="00F175F1">
                <w:rPr>
                  <w:lang w:eastAsia="de-DE"/>
                </w:rPr>
                <w:delText>Serielle Schnittstelle</w:delText>
              </w:r>
            </w:del>
          </w:p>
        </w:tc>
      </w:tr>
      <w:tr w:rsidR="00743D0E" w:rsidRPr="00FB133F" w14:paraId="1A96049C" w14:textId="77777777" w:rsidTr="002E5C5D">
        <w:trPr>
          <w:trHeight w:val="300"/>
          <w:trPrChange w:id="2456" w:author="Dennis Hohmann" w:date="2012-04-15T01:52:00Z">
            <w:trPr>
              <w:trHeight w:val="300"/>
            </w:trPr>
          </w:trPrChange>
        </w:trPr>
        <w:tc>
          <w:tcPr>
            <w:tcW w:w="1433" w:type="dxa"/>
            <w:shd w:val="clear" w:color="auto" w:fill="auto"/>
            <w:noWrap/>
            <w:tcPrChange w:id="2457" w:author="Dennis Hohmann" w:date="2012-04-15T01:52:00Z">
              <w:tcPr>
                <w:tcW w:w="1433" w:type="dxa"/>
                <w:gridSpan w:val="2"/>
                <w:shd w:val="clear" w:color="auto" w:fill="auto"/>
                <w:noWrap/>
              </w:tcPr>
            </w:tcPrChange>
          </w:tcPr>
          <w:p w14:paraId="5ABD2735" w14:textId="77777777" w:rsidR="00743D0E" w:rsidRPr="00FB133F" w:rsidRDefault="00743D0E" w:rsidP="002E5C5D">
            <w:pPr>
              <w:pStyle w:val="Textkrper"/>
              <w:jc w:val="left"/>
              <w:rPr>
                <w:lang w:eastAsia="de-DE"/>
              </w:rPr>
              <w:pPrChange w:id="2458" w:author="Dennis Hohmann" w:date="2012-04-15T01:03:00Z">
                <w:pPr/>
              </w:pPrChange>
            </w:pPr>
            <w:proofErr w:type="spellStart"/>
            <w:ins w:id="2459" w:author="Dennis Hohmann" w:date="2012-04-15T01:56:00Z">
              <w:r w:rsidRPr="00FB133F">
                <w:rPr>
                  <w:lang w:eastAsia="de-DE"/>
                </w:rPr>
                <w:t>UBRRn</w:t>
              </w:r>
            </w:ins>
            <w:proofErr w:type="spellEnd"/>
            <w:del w:id="2460" w:author="Dennis Hohmann" w:date="2012-04-15T01:12:00Z">
              <w:r w:rsidRPr="00FB133F" w:rsidDel="00F175F1">
                <w:rPr>
                  <w:lang w:eastAsia="de-DE"/>
                </w:rPr>
                <w:delText>SRAM</w:delText>
              </w:r>
            </w:del>
          </w:p>
        </w:tc>
        <w:tc>
          <w:tcPr>
            <w:tcW w:w="4394" w:type="dxa"/>
            <w:gridSpan w:val="2"/>
            <w:shd w:val="clear" w:color="auto" w:fill="auto"/>
            <w:noWrap/>
            <w:tcPrChange w:id="2461" w:author="Dennis Hohmann" w:date="2012-04-15T01:52:00Z">
              <w:tcPr>
                <w:tcW w:w="4394" w:type="dxa"/>
                <w:gridSpan w:val="2"/>
                <w:shd w:val="clear" w:color="auto" w:fill="auto"/>
                <w:noWrap/>
              </w:tcPr>
            </w:tcPrChange>
          </w:tcPr>
          <w:p w14:paraId="25961245" w14:textId="77777777" w:rsidR="00743D0E" w:rsidRPr="00FB133F" w:rsidRDefault="00743D0E" w:rsidP="002E5C5D">
            <w:pPr>
              <w:pStyle w:val="Textkrper"/>
              <w:jc w:val="left"/>
              <w:rPr>
                <w:lang w:eastAsia="de-DE"/>
              </w:rPr>
              <w:pPrChange w:id="2462" w:author="Dennis Hohmann" w:date="2012-04-15T01:03:00Z">
                <w:pPr/>
              </w:pPrChange>
            </w:pPr>
            <w:ins w:id="2463" w:author="Dennis Hohmann" w:date="2012-04-15T01:56:00Z">
              <w:r>
                <w:rPr>
                  <w:lang w:eastAsia="de-DE"/>
                </w:rPr>
                <w:t>UART Baud Rate Register</w:t>
              </w:r>
            </w:ins>
            <w:del w:id="2464" w:author="Dennis Hohmann" w:date="2012-04-15T01:12:00Z">
              <w:r w:rsidRPr="00FB133F" w:rsidDel="00F175F1">
                <w:rPr>
                  <w:lang w:eastAsia="de-DE"/>
                </w:rPr>
                <w:delText>Static Radom-Access Memory</w:delText>
              </w:r>
            </w:del>
          </w:p>
        </w:tc>
        <w:tc>
          <w:tcPr>
            <w:tcW w:w="3827" w:type="dxa"/>
            <w:gridSpan w:val="2"/>
            <w:shd w:val="clear" w:color="auto" w:fill="auto"/>
            <w:noWrap/>
            <w:tcPrChange w:id="2465" w:author="Dennis Hohmann" w:date="2012-04-15T01:52:00Z">
              <w:tcPr>
                <w:tcW w:w="3969" w:type="dxa"/>
                <w:gridSpan w:val="2"/>
                <w:shd w:val="clear" w:color="auto" w:fill="auto"/>
                <w:noWrap/>
              </w:tcPr>
            </w:tcPrChange>
          </w:tcPr>
          <w:p w14:paraId="094797C5" w14:textId="77777777" w:rsidR="00743D0E" w:rsidRPr="00FB133F" w:rsidRDefault="00743D0E" w:rsidP="002E5C5D">
            <w:pPr>
              <w:pStyle w:val="Textkrper"/>
              <w:jc w:val="left"/>
              <w:rPr>
                <w:lang w:eastAsia="de-DE"/>
              </w:rPr>
              <w:pPrChange w:id="2466" w:author="Dennis Hohmann" w:date="2012-04-15T01:05:00Z">
                <w:pPr/>
              </w:pPrChange>
            </w:pPr>
            <w:ins w:id="2467" w:author="Dennis Hohmann" w:date="2012-04-15T01:56:00Z">
              <w:r>
                <w:rPr>
                  <w:lang w:eastAsia="de-DE"/>
                </w:rPr>
                <w:t>Spezialregister des Controllers</w:t>
              </w:r>
            </w:ins>
            <w:del w:id="2468" w:author="Dennis Hohmann" w:date="2012-04-15T01:04:00Z">
              <w:r w:rsidRPr="008C602B" w:rsidDel="00020671">
                <w:rPr>
                  <w:highlight w:val="red"/>
                  <w:lang w:eastAsia="de-DE"/>
                </w:rPr>
                <w:delText>Speicher ( ??? )</w:delText>
              </w:r>
            </w:del>
          </w:p>
        </w:tc>
      </w:tr>
      <w:tr w:rsidR="00743D0E" w:rsidRPr="00FB133F" w14:paraId="705DCAD0" w14:textId="77777777" w:rsidTr="002E5C5D">
        <w:trPr>
          <w:trHeight w:val="300"/>
          <w:trPrChange w:id="2469" w:author="Dennis Hohmann" w:date="2012-04-15T01:52:00Z">
            <w:trPr>
              <w:trHeight w:val="300"/>
            </w:trPr>
          </w:trPrChange>
        </w:trPr>
        <w:tc>
          <w:tcPr>
            <w:tcW w:w="1433" w:type="dxa"/>
            <w:shd w:val="clear" w:color="auto" w:fill="auto"/>
            <w:noWrap/>
            <w:tcPrChange w:id="2470" w:author="Dennis Hohmann" w:date="2012-04-15T01:52:00Z">
              <w:tcPr>
                <w:tcW w:w="1433" w:type="dxa"/>
                <w:gridSpan w:val="2"/>
                <w:shd w:val="clear" w:color="auto" w:fill="auto"/>
                <w:noWrap/>
              </w:tcPr>
            </w:tcPrChange>
          </w:tcPr>
          <w:p w14:paraId="083B9650" w14:textId="77777777" w:rsidR="00743D0E" w:rsidRPr="00FB133F" w:rsidRDefault="00743D0E" w:rsidP="002E5C5D">
            <w:pPr>
              <w:pStyle w:val="Textkrper"/>
              <w:jc w:val="left"/>
              <w:rPr>
                <w:lang w:eastAsia="de-DE"/>
              </w:rPr>
              <w:pPrChange w:id="2471" w:author="Dennis Hohmann" w:date="2012-04-15T01:03:00Z">
                <w:pPr/>
              </w:pPrChange>
            </w:pPr>
            <w:ins w:id="2472" w:author="Dennis Hohmann" w:date="2012-04-15T01:56:00Z">
              <w:r>
                <w:rPr>
                  <w:lang w:eastAsia="de-DE"/>
                </w:rPr>
                <w:t>V</w:t>
              </w:r>
            </w:ins>
            <w:del w:id="2473" w:author="Dennis Hohmann" w:date="2012-04-15T01:12:00Z">
              <w:r w:rsidRPr="00FB133F" w:rsidDel="00F175F1">
                <w:rPr>
                  <w:lang w:eastAsia="de-DE"/>
                </w:rPr>
                <w:delText>TWI</w:delText>
              </w:r>
            </w:del>
          </w:p>
        </w:tc>
        <w:tc>
          <w:tcPr>
            <w:tcW w:w="4394" w:type="dxa"/>
            <w:gridSpan w:val="2"/>
            <w:shd w:val="clear" w:color="auto" w:fill="auto"/>
            <w:noWrap/>
            <w:tcPrChange w:id="2474" w:author="Dennis Hohmann" w:date="2012-04-15T01:52:00Z">
              <w:tcPr>
                <w:tcW w:w="4394" w:type="dxa"/>
                <w:gridSpan w:val="2"/>
                <w:shd w:val="clear" w:color="auto" w:fill="auto"/>
                <w:noWrap/>
              </w:tcPr>
            </w:tcPrChange>
          </w:tcPr>
          <w:p w14:paraId="71023308" w14:textId="77777777" w:rsidR="00743D0E" w:rsidRPr="00FB133F" w:rsidRDefault="00743D0E" w:rsidP="002E5C5D">
            <w:pPr>
              <w:pStyle w:val="Textkrper"/>
              <w:jc w:val="left"/>
              <w:rPr>
                <w:lang w:eastAsia="de-DE"/>
              </w:rPr>
              <w:pPrChange w:id="2475" w:author="Dennis Hohmann" w:date="2012-04-15T01:03:00Z">
                <w:pPr/>
              </w:pPrChange>
            </w:pPr>
            <w:ins w:id="2476" w:author="Dennis Hohmann" w:date="2012-04-15T01:56:00Z">
              <w:r>
                <w:rPr>
                  <w:lang w:eastAsia="de-DE"/>
                </w:rPr>
                <w:t>Volt</w:t>
              </w:r>
            </w:ins>
            <w:del w:id="2477" w:author="Dennis Hohmann" w:date="2012-04-15T01:12:00Z">
              <w:r w:rsidRPr="00FB133F" w:rsidDel="00F175F1">
                <w:rPr>
                  <w:lang w:eastAsia="de-DE"/>
                </w:rPr>
                <w:delText>Two Wire Interface</w:delText>
              </w:r>
            </w:del>
          </w:p>
        </w:tc>
        <w:tc>
          <w:tcPr>
            <w:tcW w:w="3827" w:type="dxa"/>
            <w:gridSpan w:val="2"/>
            <w:shd w:val="clear" w:color="auto" w:fill="auto"/>
            <w:noWrap/>
            <w:tcPrChange w:id="2478" w:author="Dennis Hohmann" w:date="2012-04-15T01:52:00Z">
              <w:tcPr>
                <w:tcW w:w="3969" w:type="dxa"/>
                <w:gridSpan w:val="2"/>
                <w:shd w:val="clear" w:color="auto" w:fill="auto"/>
                <w:noWrap/>
              </w:tcPr>
            </w:tcPrChange>
          </w:tcPr>
          <w:p w14:paraId="7C6CAE0B" w14:textId="77777777" w:rsidR="00743D0E" w:rsidRPr="00FB133F" w:rsidRDefault="00743D0E" w:rsidP="002E5C5D">
            <w:pPr>
              <w:pStyle w:val="Textkrper"/>
              <w:jc w:val="left"/>
              <w:rPr>
                <w:lang w:eastAsia="de-DE"/>
              </w:rPr>
              <w:pPrChange w:id="2479" w:author="Dennis Hohmann" w:date="2012-04-15T01:03:00Z">
                <w:pPr/>
              </w:pPrChange>
            </w:pPr>
            <w:ins w:id="2480" w:author="Dennis Hohmann" w:date="2012-04-15T01:56:00Z">
              <w:r>
                <w:rPr>
                  <w:lang w:eastAsia="de-DE"/>
                </w:rPr>
                <w:t>Spannung</w:t>
              </w:r>
            </w:ins>
            <w:del w:id="2481" w:author="Dennis Hohmann" w:date="2012-04-15T01:12:00Z">
              <w:r w:rsidRPr="00FB133F" w:rsidDel="00F175F1">
                <w:rPr>
                  <w:lang w:eastAsia="de-DE"/>
                </w:rPr>
                <w:delText>Auch I2C-Bus</w:delText>
              </w:r>
            </w:del>
          </w:p>
        </w:tc>
      </w:tr>
      <w:tr w:rsidR="00743D0E" w:rsidRPr="00FB133F" w14:paraId="783D25D1" w14:textId="77777777" w:rsidTr="002E5C5D">
        <w:trPr>
          <w:trHeight w:val="300"/>
          <w:trPrChange w:id="2482" w:author="Dennis Hohmann" w:date="2012-04-15T01:52:00Z">
            <w:trPr>
              <w:trHeight w:val="300"/>
            </w:trPr>
          </w:trPrChange>
        </w:trPr>
        <w:tc>
          <w:tcPr>
            <w:tcW w:w="1433" w:type="dxa"/>
            <w:shd w:val="clear" w:color="auto" w:fill="auto"/>
            <w:noWrap/>
            <w:tcPrChange w:id="2483" w:author="Dennis Hohmann" w:date="2012-04-15T01:52:00Z">
              <w:tcPr>
                <w:tcW w:w="1433" w:type="dxa"/>
                <w:gridSpan w:val="2"/>
                <w:shd w:val="clear" w:color="auto" w:fill="auto"/>
                <w:noWrap/>
              </w:tcPr>
            </w:tcPrChange>
          </w:tcPr>
          <w:p w14:paraId="593A8047" w14:textId="77777777" w:rsidR="00743D0E" w:rsidRPr="00FB133F" w:rsidRDefault="00743D0E" w:rsidP="002E5C5D">
            <w:pPr>
              <w:pStyle w:val="Textkrper"/>
              <w:jc w:val="left"/>
              <w:rPr>
                <w:lang w:eastAsia="de-DE"/>
              </w:rPr>
              <w:pPrChange w:id="2484" w:author="Dennis Hohmann" w:date="2012-04-15T01:03:00Z">
                <w:pPr/>
              </w:pPrChange>
            </w:pPr>
            <w:ins w:id="2485" w:author="Dennis Hohmann" w:date="2012-04-15T01:56:00Z">
              <w:r w:rsidRPr="00FB133F">
                <w:rPr>
                  <w:lang w:eastAsia="de-DE"/>
                </w:rPr>
                <w:t>VIA</w:t>
              </w:r>
            </w:ins>
            <w:del w:id="2486" w:author="Dennis Hohmann" w:date="2012-04-15T01:12:00Z">
              <w:r w:rsidRPr="00FB133F" w:rsidDel="00F175F1">
                <w:rPr>
                  <w:lang w:eastAsia="de-DE"/>
                </w:rPr>
                <w:delText>UART</w:delText>
              </w:r>
            </w:del>
          </w:p>
        </w:tc>
        <w:tc>
          <w:tcPr>
            <w:tcW w:w="4394" w:type="dxa"/>
            <w:gridSpan w:val="2"/>
            <w:shd w:val="clear" w:color="auto" w:fill="auto"/>
            <w:noWrap/>
            <w:tcPrChange w:id="2487" w:author="Dennis Hohmann" w:date="2012-04-15T01:52:00Z">
              <w:tcPr>
                <w:tcW w:w="4394" w:type="dxa"/>
                <w:gridSpan w:val="2"/>
                <w:shd w:val="clear" w:color="auto" w:fill="auto"/>
                <w:noWrap/>
              </w:tcPr>
            </w:tcPrChange>
          </w:tcPr>
          <w:p w14:paraId="3458013B" w14:textId="77777777" w:rsidR="00743D0E" w:rsidRPr="00FB133F" w:rsidRDefault="00743D0E" w:rsidP="002E5C5D">
            <w:pPr>
              <w:pStyle w:val="Textkrper"/>
              <w:jc w:val="left"/>
              <w:rPr>
                <w:lang w:eastAsia="de-DE"/>
              </w:rPr>
              <w:pPrChange w:id="2488" w:author="Dennis Hohmann" w:date="2012-04-15T01:03:00Z">
                <w:pPr/>
              </w:pPrChange>
            </w:pPr>
            <w:proofErr w:type="spellStart"/>
            <w:ins w:id="2489" w:author="Dennis Hohmann" w:date="2012-04-15T01:56:00Z">
              <w:r>
                <w:rPr>
                  <w:lang w:eastAsia="de-DE"/>
                </w:rPr>
                <w:t>Vertical</w:t>
              </w:r>
              <w:proofErr w:type="spellEnd"/>
              <w:r>
                <w:rPr>
                  <w:lang w:eastAsia="de-DE"/>
                </w:rPr>
                <w:t xml:space="preserve"> Interconnect Access</w:t>
              </w:r>
            </w:ins>
            <w:del w:id="2490" w:author="Dennis Hohmann" w:date="2012-04-15T01:12:00Z">
              <w:r w:rsidRPr="00FB133F" w:rsidDel="00F175F1">
                <w:rPr>
                  <w:lang w:eastAsia="de-DE"/>
                </w:rPr>
                <w:delText>Univ. Asynchron Receiver Transmi</w:delText>
              </w:r>
              <w:r w:rsidRPr="00FB133F" w:rsidDel="00F175F1">
                <w:rPr>
                  <w:lang w:eastAsia="de-DE"/>
                </w:rPr>
                <w:delText>t</w:delText>
              </w:r>
              <w:r w:rsidRPr="00FB133F" w:rsidDel="00F175F1">
                <w:rPr>
                  <w:lang w:eastAsia="de-DE"/>
                </w:rPr>
                <w:delText>ter</w:delText>
              </w:r>
            </w:del>
          </w:p>
        </w:tc>
        <w:tc>
          <w:tcPr>
            <w:tcW w:w="3827" w:type="dxa"/>
            <w:gridSpan w:val="2"/>
            <w:shd w:val="clear" w:color="auto" w:fill="auto"/>
            <w:noWrap/>
            <w:tcPrChange w:id="2491" w:author="Dennis Hohmann" w:date="2012-04-15T01:52:00Z">
              <w:tcPr>
                <w:tcW w:w="3969" w:type="dxa"/>
                <w:gridSpan w:val="2"/>
                <w:shd w:val="clear" w:color="auto" w:fill="auto"/>
                <w:noWrap/>
              </w:tcPr>
            </w:tcPrChange>
          </w:tcPr>
          <w:p w14:paraId="2F33FB51" w14:textId="77777777" w:rsidR="00743D0E" w:rsidRPr="00FB133F" w:rsidRDefault="00743D0E" w:rsidP="002E5C5D">
            <w:pPr>
              <w:pStyle w:val="Textkrper"/>
              <w:jc w:val="left"/>
              <w:rPr>
                <w:lang w:eastAsia="de-DE"/>
              </w:rPr>
              <w:pPrChange w:id="2492" w:author="Dennis Hohmann" w:date="2012-04-15T01:03:00Z">
                <w:pPr/>
              </w:pPrChange>
            </w:pPr>
            <w:ins w:id="2493" w:author="Dennis Hohmann" w:date="2012-04-15T01:56:00Z">
              <w:r>
                <w:rPr>
                  <w:lang w:eastAsia="de-DE"/>
                </w:rPr>
                <w:t>Durchkontaktierung einer Platine</w:t>
              </w:r>
            </w:ins>
            <w:del w:id="2494" w:author="Dennis Hohmann" w:date="2012-04-15T01:00:00Z">
              <w:r w:rsidRPr="00FB133F" w:rsidDel="00A658D7">
                <w:rPr>
                  <w:lang w:eastAsia="de-DE"/>
                </w:rPr>
                <w:delText>RS232</w:delText>
              </w:r>
            </w:del>
          </w:p>
        </w:tc>
      </w:tr>
      <w:tr w:rsidR="00743D0E" w:rsidRPr="00FB133F" w:rsidDel="002078D9" w14:paraId="0A5D477E" w14:textId="77777777" w:rsidTr="002E5C5D">
        <w:trPr>
          <w:gridAfter w:val="1"/>
          <w:wAfter w:w="1433" w:type="dxa"/>
          <w:trHeight w:val="300"/>
          <w:del w:id="2495" w:author="Dennis Hohmann" w:date="2012-04-15T01:52:00Z"/>
        </w:trPr>
        <w:tc>
          <w:tcPr>
            <w:tcW w:w="4394" w:type="dxa"/>
            <w:gridSpan w:val="2"/>
            <w:shd w:val="clear" w:color="auto" w:fill="auto"/>
            <w:noWrap/>
          </w:tcPr>
          <w:p w14:paraId="5CE0C97F" w14:textId="77777777" w:rsidR="00743D0E" w:rsidRPr="00FB133F" w:rsidDel="002078D9" w:rsidRDefault="00743D0E" w:rsidP="002E5C5D">
            <w:pPr>
              <w:pStyle w:val="Textkrper"/>
              <w:jc w:val="left"/>
              <w:rPr>
                <w:del w:id="2496" w:author="Dennis Hohmann" w:date="2012-04-15T01:52:00Z"/>
                <w:lang w:eastAsia="de-DE"/>
              </w:rPr>
              <w:pPrChange w:id="2497" w:author="Dennis Hohmann" w:date="2012-04-15T01:03:00Z">
                <w:pPr/>
              </w:pPrChange>
            </w:pPr>
            <w:del w:id="2498" w:author="Dennis Hohmann" w:date="2012-04-15T01:12:00Z">
              <w:r w:rsidDel="00F175F1">
                <w:rPr>
                  <w:lang w:eastAsia="de-DE"/>
                </w:rPr>
                <w:delText>UART Baud Rate Register</w:delText>
              </w:r>
            </w:del>
          </w:p>
        </w:tc>
        <w:tc>
          <w:tcPr>
            <w:tcW w:w="3827" w:type="dxa"/>
            <w:gridSpan w:val="2"/>
            <w:shd w:val="clear" w:color="auto" w:fill="auto"/>
            <w:noWrap/>
          </w:tcPr>
          <w:p w14:paraId="369EEFAB" w14:textId="77777777" w:rsidR="00743D0E" w:rsidRPr="00FB133F" w:rsidDel="002078D9" w:rsidRDefault="00743D0E" w:rsidP="002E5C5D">
            <w:pPr>
              <w:pStyle w:val="Textkrper"/>
              <w:jc w:val="left"/>
              <w:rPr>
                <w:del w:id="2499" w:author="Dennis Hohmann" w:date="2012-04-15T01:52:00Z"/>
                <w:lang w:eastAsia="de-DE"/>
              </w:rPr>
              <w:pPrChange w:id="2500" w:author="Dennis Hohmann" w:date="2012-04-15T01:03:00Z">
                <w:pPr/>
              </w:pPrChange>
            </w:pPr>
          </w:p>
        </w:tc>
      </w:tr>
    </w:tbl>
    <w:p w14:paraId="378C747B" w14:textId="77777777" w:rsidR="00743D0E" w:rsidDel="001F2D9C" w:rsidRDefault="00743D0E" w:rsidP="00743D0E">
      <w:pPr>
        <w:pStyle w:val="Textkrper"/>
        <w:rPr>
          <w:del w:id="2501" w:author="Dennis Hohmann" w:date="2012-04-15T01:46:00Z"/>
        </w:rPr>
        <w:pPrChange w:id="2502" w:author="Dennis Hohmann" w:date="2012-04-15T00:39:00Z">
          <w:pPr/>
        </w:pPrChange>
      </w:pPr>
    </w:p>
    <w:p w14:paraId="1669D518" w14:textId="225D6602" w:rsidR="00656B87" w:rsidRDefault="00743D0E" w:rsidP="00A7603D">
      <w:pPr>
        <w:pStyle w:val="berschrift2"/>
      </w:pPr>
      <w:r>
        <w:br w:type="page"/>
      </w:r>
      <w:bookmarkStart w:id="2503" w:name="_Toc196133464"/>
      <w:r w:rsidR="00656B87">
        <w:t>Softwareverzeichnis</w:t>
      </w:r>
      <w:bookmarkEnd w:id="2121"/>
      <w:bookmarkEnd w:id="2503"/>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2324"/>
        <w:gridCol w:w="2127"/>
        <w:gridCol w:w="1756"/>
        <w:gridCol w:w="3070"/>
      </w:tblGrid>
      <w:tr w:rsidR="00656B87" w:rsidRPr="00B628D3" w14:paraId="3DD969DF" w14:textId="77777777" w:rsidTr="001B7DAE">
        <w:tc>
          <w:tcPr>
            <w:tcW w:w="1939" w:type="dxa"/>
          </w:tcPr>
          <w:p w14:paraId="045E8949" w14:textId="77777777" w:rsidR="00656B87" w:rsidRPr="00322295" w:rsidRDefault="00656B87">
            <w:pPr>
              <w:pStyle w:val="Textkrper"/>
              <w:rPr>
                <w:rFonts w:asciiTheme="majorHAnsi" w:eastAsiaTheme="majorEastAsia" w:hAnsiTheme="majorHAnsi" w:cstheme="majorBidi"/>
                <w:b/>
                <w:bCs w:val="0"/>
                <w:i/>
                <w:iCs/>
              </w:rPr>
              <w:pPrChange w:id="2504" w:author="Dennis Hohmann" w:date="2012-04-15T00:39:00Z">
                <w:pPr>
                  <w:pStyle w:val="Textkrper"/>
                  <w:keepNext/>
                  <w:keepLines/>
                  <w:numPr>
                    <w:ilvl w:val="3"/>
                    <w:numId w:val="2"/>
                  </w:numPr>
                  <w:spacing w:before="200"/>
                  <w:outlineLvl w:val="3"/>
                </w:pPr>
              </w:pPrChange>
            </w:pPr>
            <w:r w:rsidRPr="00322295">
              <w:t>Firma</w:t>
            </w:r>
          </w:p>
        </w:tc>
        <w:tc>
          <w:tcPr>
            <w:tcW w:w="2548" w:type="dxa"/>
          </w:tcPr>
          <w:p w14:paraId="39C5609B" w14:textId="77777777" w:rsidR="00656B87" w:rsidRPr="00322295" w:rsidRDefault="00656B87">
            <w:pPr>
              <w:pStyle w:val="Textkrper"/>
              <w:rPr>
                <w:rFonts w:asciiTheme="majorHAnsi" w:eastAsiaTheme="majorEastAsia" w:hAnsiTheme="majorHAnsi" w:cstheme="majorBidi"/>
                <w:b/>
                <w:bCs w:val="0"/>
                <w:i/>
                <w:iCs/>
              </w:rPr>
              <w:pPrChange w:id="2505" w:author="Dennis Hohmann" w:date="2012-04-15T00:39:00Z">
                <w:pPr>
                  <w:pStyle w:val="Textkrper"/>
                  <w:keepNext/>
                  <w:keepLines/>
                  <w:numPr>
                    <w:ilvl w:val="3"/>
                    <w:numId w:val="2"/>
                  </w:numPr>
                  <w:spacing w:before="200"/>
                  <w:outlineLvl w:val="3"/>
                </w:pPr>
              </w:pPrChange>
            </w:pPr>
            <w:r w:rsidRPr="00322295">
              <w:t>Software</w:t>
            </w:r>
          </w:p>
        </w:tc>
        <w:tc>
          <w:tcPr>
            <w:tcW w:w="1557" w:type="dxa"/>
          </w:tcPr>
          <w:p w14:paraId="6417DECB" w14:textId="77777777" w:rsidR="00656B87" w:rsidRPr="00322295" w:rsidRDefault="00656B87">
            <w:pPr>
              <w:pStyle w:val="Textkrper"/>
              <w:rPr>
                <w:rFonts w:asciiTheme="majorHAnsi" w:eastAsiaTheme="majorEastAsia" w:hAnsiTheme="majorHAnsi" w:cstheme="majorBidi"/>
                <w:b/>
                <w:bCs w:val="0"/>
                <w:i/>
                <w:iCs/>
              </w:rPr>
              <w:pPrChange w:id="2506" w:author="Dennis Hohmann" w:date="2012-04-15T00:39:00Z">
                <w:pPr>
                  <w:pStyle w:val="Textkrper"/>
                  <w:keepNext/>
                  <w:keepLines/>
                  <w:numPr>
                    <w:ilvl w:val="3"/>
                    <w:numId w:val="2"/>
                  </w:numPr>
                  <w:spacing w:before="200"/>
                  <w:outlineLvl w:val="3"/>
                </w:pPr>
              </w:pPrChange>
            </w:pPr>
            <w:r w:rsidRPr="00322295">
              <w:t>Version</w:t>
            </w:r>
          </w:p>
        </w:tc>
        <w:tc>
          <w:tcPr>
            <w:tcW w:w="2564" w:type="dxa"/>
            <w:shd w:val="clear" w:color="auto" w:fill="auto"/>
          </w:tcPr>
          <w:p w14:paraId="02CAEC57" w14:textId="77777777" w:rsidR="00656B87" w:rsidRPr="00322295" w:rsidRDefault="00656B87">
            <w:pPr>
              <w:pStyle w:val="Textkrper"/>
              <w:rPr>
                <w:rFonts w:asciiTheme="majorHAnsi" w:eastAsiaTheme="majorEastAsia" w:hAnsiTheme="majorHAnsi" w:cstheme="majorBidi"/>
                <w:b/>
                <w:bCs w:val="0"/>
                <w:i/>
                <w:iCs/>
              </w:rPr>
              <w:pPrChange w:id="2507" w:author="Dennis Hohmann" w:date="2012-04-15T00:39:00Z">
                <w:pPr>
                  <w:pStyle w:val="Textkrper"/>
                  <w:keepNext/>
                  <w:keepLines/>
                  <w:numPr>
                    <w:ilvl w:val="3"/>
                    <w:numId w:val="2"/>
                  </w:numPr>
                  <w:spacing w:before="200"/>
                  <w:outlineLvl w:val="3"/>
                </w:pPr>
              </w:pPrChange>
            </w:pPr>
            <w:r w:rsidRPr="00322295">
              <w:t>Quelle</w:t>
            </w:r>
          </w:p>
        </w:tc>
      </w:tr>
      <w:tr w:rsidR="00656B87" w:rsidRPr="00CB7D2E" w14:paraId="014F99B1" w14:textId="77777777" w:rsidTr="001B7DAE">
        <w:tc>
          <w:tcPr>
            <w:tcW w:w="1939" w:type="dxa"/>
          </w:tcPr>
          <w:p w14:paraId="58BF668E" w14:textId="77777777" w:rsidR="00656B87" w:rsidRDefault="00656B87">
            <w:pPr>
              <w:pStyle w:val="Textkrper"/>
              <w:rPr>
                <w:rFonts w:asciiTheme="majorHAnsi" w:eastAsiaTheme="majorEastAsia" w:hAnsiTheme="majorHAnsi" w:cstheme="majorBidi"/>
                <w:b/>
                <w:bCs w:val="0"/>
                <w:i/>
                <w:iCs/>
              </w:rPr>
              <w:pPrChange w:id="2508" w:author="Dennis Hohmann" w:date="2012-04-15T00:39:00Z">
                <w:pPr>
                  <w:pStyle w:val="Textkrper"/>
                  <w:keepNext/>
                  <w:keepLines/>
                  <w:numPr>
                    <w:ilvl w:val="3"/>
                    <w:numId w:val="2"/>
                  </w:numPr>
                  <w:spacing w:before="200"/>
                  <w:outlineLvl w:val="3"/>
                </w:pPr>
              </w:pPrChange>
            </w:pPr>
            <w:r>
              <w:t>Apple</w:t>
            </w:r>
          </w:p>
        </w:tc>
        <w:tc>
          <w:tcPr>
            <w:tcW w:w="2548" w:type="dxa"/>
          </w:tcPr>
          <w:p w14:paraId="41CE3E90" w14:textId="04592D0A" w:rsidR="00656B87" w:rsidRDefault="00656B87">
            <w:pPr>
              <w:pStyle w:val="Textkrper"/>
              <w:rPr>
                <w:rFonts w:asciiTheme="majorHAnsi" w:eastAsiaTheme="majorEastAsia" w:hAnsiTheme="majorHAnsi" w:cstheme="majorBidi"/>
                <w:b/>
                <w:bCs w:val="0"/>
                <w:i/>
                <w:iCs/>
              </w:rPr>
              <w:pPrChange w:id="2509" w:author="Dennis Hohmann" w:date="2012-04-15T00:39:00Z">
                <w:pPr>
                  <w:pStyle w:val="Textkrper"/>
                  <w:keepNext/>
                  <w:keepLines/>
                  <w:numPr>
                    <w:ilvl w:val="3"/>
                    <w:numId w:val="2"/>
                  </w:numPr>
                  <w:spacing w:before="200"/>
                  <w:outlineLvl w:val="3"/>
                </w:pPr>
              </w:pPrChange>
            </w:pPr>
            <w:r>
              <w:t>Mac OS</w:t>
            </w:r>
            <w:ins w:id="2510" w:author="Dennis Hohmann" w:date="2012-04-14T18:54:00Z">
              <w:r w:rsidR="00FD0AFE">
                <w:t xml:space="preserve"> </w:t>
              </w:r>
            </w:ins>
            <w:r>
              <w:t>X Lion</w:t>
            </w:r>
          </w:p>
        </w:tc>
        <w:tc>
          <w:tcPr>
            <w:tcW w:w="1557" w:type="dxa"/>
          </w:tcPr>
          <w:p w14:paraId="2042E026" w14:textId="77777777" w:rsidR="00656B87" w:rsidRDefault="00656B87">
            <w:pPr>
              <w:pStyle w:val="Textkrper"/>
              <w:rPr>
                <w:rFonts w:asciiTheme="majorHAnsi" w:eastAsiaTheme="majorEastAsia" w:hAnsiTheme="majorHAnsi" w:cstheme="majorBidi"/>
                <w:b/>
                <w:bCs w:val="0"/>
                <w:i/>
                <w:iCs/>
              </w:rPr>
              <w:pPrChange w:id="2511" w:author="Dennis Hohmann" w:date="2012-04-15T00:39:00Z">
                <w:pPr>
                  <w:pStyle w:val="Textkrper"/>
                  <w:keepNext/>
                  <w:keepLines/>
                  <w:numPr>
                    <w:ilvl w:val="3"/>
                    <w:numId w:val="2"/>
                  </w:numPr>
                  <w:spacing w:before="200"/>
                  <w:outlineLvl w:val="3"/>
                </w:pPr>
              </w:pPrChange>
            </w:pPr>
            <w:r>
              <w:t>10.7.3</w:t>
            </w:r>
          </w:p>
        </w:tc>
        <w:tc>
          <w:tcPr>
            <w:tcW w:w="2564" w:type="dxa"/>
            <w:shd w:val="clear" w:color="auto" w:fill="auto"/>
          </w:tcPr>
          <w:p w14:paraId="409DD05F" w14:textId="69F49101" w:rsidR="00656B87" w:rsidRPr="00CB7D2E" w:rsidRDefault="005C3529">
            <w:pPr>
              <w:pStyle w:val="Textkrper"/>
            </w:pPr>
            <w:ins w:id="2512" w:author="Dennis Hohmann" w:date="2012-04-14T18:55:00Z">
              <w:r>
                <w:t>k</w:t>
              </w:r>
            </w:ins>
            <w:del w:id="2513" w:author="Dennis Hohmann" w:date="2012-04-14T18:55:00Z">
              <w:r w:rsidR="00656B87" w:rsidRPr="00CB7D2E" w:rsidDel="005C3529">
                <w:delText>K</w:delText>
              </w:r>
            </w:del>
            <w:r w:rsidR="00656B87" w:rsidRPr="00CB7D2E">
              <w:t>ostenpflichtig</w:t>
            </w:r>
            <w:r w:rsidR="00656B87" w:rsidRPr="00CB7D2E">
              <w:br/>
              <w:t>U</w:t>
            </w:r>
            <w:ins w:id="2514" w:author="Dennis Hohmann" w:date="2012-04-14T18:54:00Z">
              <w:r w:rsidR="00FD0AFE">
                <w:t>nix</w:t>
              </w:r>
            </w:ins>
            <w:del w:id="2515" w:author="Dennis Hohmann" w:date="2012-04-14T18:54:00Z">
              <w:r w:rsidR="00656B87" w:rsidRPr="00CB7D2E" w:rsidDel="00FD0AFE">
                <w:delText>NIX</w:delText>
              </w:r>
            </w:del>
            <w:r w:rsidR="00656B87" w:rsidRPr="00CB7D2E">
              <w:t>-Betriebssystem</w:t>
            </w:r>
          </w:p>
        </w:tc>
      </w:tr>
      <w:tr w:rsidR="00656B87" w:rsidRPr="00CB7D2E" w14:paraId="1A022C69" w14:textId="77777777" w:rsidTr="001B7DAE">
        <w:tc>
          <w:tcPr>
            <w:tcW w:w="1939" w:type="dxa"/>
          </w:tcPr>
          <w:p w14:paraId="65C7D239" w14:textId="77777777" w:rsidR="00656B87" w:rsidRPr="00CB7D2E" w:rsidRDefault="00656B87">
            <w:pPr>
              <w:pStyle w:val="Textkrper"/>
              <w:rPr>
                <w:rFonts w:asciiTheme="majorHAnsi" w:eastAsiaTheme="majorEastAsia" w:hAnsiTheme="majorHAnsi" w:cstheme="majorBidi"/>
                <w:b/>
                <w:bCs w:val="0"/>
                <w:i/>
                <w:iCs/>
              </w:rPr>
              <w:pPrChange w:id="2516" w:author="Dennis Hohmann" w:date="2012-04-15T00:39:00Z">
                <w:pPr>
                  <w:pStyle w:val="Textkrper"/>
                  <w:keepNext/>
                  <w:keepLines/>
                  <w:numPr>
                    <w:ilvl w:val="3"/>
                    <w:numId w:val="2"/>
                  </w:numPr>
                  <w:spacing w:before="200"/>
                  <w:outlineLvl w:val="3"/>
                </w:pPr>
              </w:pPrChange>
            </w:pPr>
            <w:proofErr w:type="spellStart"/>
            <w:r w:rsidRPr="00CB7D2E">
              <w:t>VMware</w:t>
            </w:r>
            <w:proofErr w:type="spellEnd"/>
          </w:p>
        </w:tc>
        <w:tc>
          <w:tcPr>
            <w:tcW w:w="2548" w:type="dxa"/>
          </w:tcPr>
          <w:p w14:paraId="3DD8B404" w14:textId="77777777" w:rsidR="00656B87" w:rsidRPr="00CB7D2E" w:rsidRDefault="00656B87">
            <w:pPr>
              <w:pStyle w:val="Textkrper"/>
              <w:rPr>
                <w:rFonts w:asciiTheme="majorHAnsi" w:eastAsiaTheme="majorEastAsia" w:hAnsiTheme="majorHAnsi" w:cstheme="majorBidi"/>
                <w:b/>
                <w:bCs w:val="0"/>
                <w:i/>
                <w:iCs/>
              </w:rPr>
              <w:pPrChange w:id="2517" w:author="Dennis Hohmann" w:date="2012-04-15T00:39:00Z">
                <w:pPr>
                  <w:pStyle w:val="Textkrper"/>
                  <w:keepNext/>
                  <w:keepLines/>
                  <w:numPr>
                    <w:ilvl w:val="3"/>
                    <w:numId w:val="2"/>
                  </w:numPr>
                  <w:spacing w:before="200"/>
                  <w:outlineLvl w:val="3"/>
                </w:pPr>
              </w:pPrChange>
            </w:pPr>
            <w:proofErr w:type="spellStart"/>
            <w:r w:rsidRPr="00CB7D2E">
              <w:t>VMware</w:t>
            </w:r>
            <w:proofErr w:type="spellEnd"/>
            <w:r w:rsidRPr="00CB7D2E">
              <w:t xml:space="preserve"> Fusion</w:t>
            </w:r>
          </w:p>
        </w:tc>
        <w:tc>
          <w:tcPr>
            <w:tcW w:w="1557" w:type="dxa"/>
          </w:tcPr>
          <w:p w14:paraId="3D7EE48E" w14:textId="666BC327" w:rsidR="00656B87" w:rsidRPr="00CB7D2E" w:rsidRDefault="00656B87">
            <w:pPr>
              <w:pStyle w:val="Textkrper"/>
              <w:rPr>
                <w:rFonts w:asciiTheme="majorHAnsi" w:eastAsiaTheme="majorEastAsia" w:hAnsiTheme="majorHAnsi" w:cstheme="majorBidi"/>
                <w:b/>
                <w:bCs w:val="0"/>
                <w:i/>
                <w:iCs/>
              </w:rPr>
              <w:pPrChange w:id="2518" w:author="Dennis Hohmann" w:date="2012-04-15T00:39:00Z">
                <w:pPr>
                  <w:pStyle w:val="Textkrper"/>
                  <w:keepNext/>
                  <w:keepLines/>
                  <w:numPr>
                    <w:ilvl w:val="3"/>
                    <w:numId w:val="2"/>
                  </w:numPr>
                  <w:spacing w:before="200"/>
                  <w:outlineLvl w:val="3"/>
                </w:pPr>
              </w:pPrChange>
            </w:pPr>
            <w:r w:rsidRPr="00CB7D2E">
              <w:t>4.1.0</w:t>
            </w:r>
            <w:r w:rsidRPr="00CB7D2E">
              <w:br/>
              <w:t>Mac OS</w:t>
            </w:r>
            <w:ins w:id="2519" w:author="Dennis Hohmann" w:date="2012-04-14T18:55:00Z">
              <w:r w:rsidR="005C3529">
                <w:t xml:space="preserve"> </w:t>
              </w:r>
            </w:ins>
            <w:r w:rsidRPr="00CB7D2E">
              <w:t>X</w:t>
            </w:r>
          </w:p>
        </w:tc>
        <w:tc>
          <w:tcPr>
            <w:tcW w:w="2564" w:type="dxa"/>
            <w:shd w:val="clear" w:color="auto" w:fill="auto"/>
          </w:tcPr>
          <w:p w14:paraId="4812F307" w14:textId="77162BAA" w:rsidR="00656B87" w:rsidRPr="00CB7D2E" w:rsidRDefault="005C3529">
            <w:pPr>
              <w:pStyle w:val="Textkrper"/>
            </w:pPr>
            <w:ins w:id="2520" w:author="Dennis Hohmann" w:date="2012-04-14T18:54:00Z">
              <w:r>
                <w:t>k</w:t>
              </w:r>
            </w:ins>
            <w:del w:id="2521" w:author="Dennis Hohmann" w:date="2012-04-14T18:54:00Z">
              <w:r w:rsidR="00656B87" w:rsidRPr="00CB7D2E" w:rsidDel="005C3529">
                <w:delText>K</w:delText>
              </w:r>
            </w:del>
            <w:r w:rsidR="00656B87" w:rsidRPr="00CB7D2E">
              <w:t>ostenpflichtig</w:t>
            </w:r>
            <w:r w:rsidR="00656B87">
              <w:br/>
            </w:r>
            <w:del w:id="2522" w:author="Dennis Hohmann" w:date="2012-04-14T18:55:00Z">
              <w:r w:rsidR="00656B87" w:rsidRPr="00CB7D2E" w:rsidDel="005C3529">
                <w:delText>VirtualMaschin</w:delText>
              </w:r>
            </w:del>
            <w:ins w:id="2523" w:author="Dennis Hohmann" w:date="2012-04-14T18:56:00Z">
              <w:r w:rsidRPr="00CB7D2E" w:rsidDel="005C3529">
                <w:t xml:space="preserve"> </w:t>
              </w:r>
            </w:ins>
            <w:del w:id="2524" w:author="Dennis Hohmann" w:date="2012-04-14T18:55:00Z">
              <w:r w:rsidR="00656B87" w:rsidRPr="00CB7D2E" w:rsidDel="005C3529">
                <w:delText>e</w:delText>
              </w:r>
            </w:del>
          </w:p>
        </w:tc>
      </w:tr>
      <w:tr w:rsidR="00656B87" w:rsidRPr="00CB7D2E" w14:paraId="181E8AF3" w14:textId="77777777" w:rsidTr="001B7DAE">
        <w:tc>
          <w:tcPr>
            <w:tcW w:w="1939" w:type="dxa"/>
          </w:tcPr>
          <w:p w14:paraId="606E7BF4" w14:textId="77777777" w:rsidR="00656B87" w:rsidRPr="00CB7D2E" w:rsidRDefault="00656B87">
            <w:pPr>
              <w:pStyle w:val="Textkrper"/>
              <w:rPr>
                <w:rFonts w:asciiTheme="majorHAnsi" w:eastAsiaTheme="majorEastAsia" w:hAnsiTheme="majorHAnsi" w:cstheme="majorBidi"/>
                <w:b/>
                <w:bCs w:val="0"/>
                <w:i/>
                <w:iCs/>
              </w:rPr>
              <w:pPrChange w:id="2525" w:author="Dennis Hohmann" w:date="2012-04-15T00:39:00Z">
                <w:pPr>
                  <w:pStyle w:val="Textkrper"/>
                  <w:keepNext/>
                  <w:keepLines/>
                  <w:numPr>
                    <w:ilvl w:val="3"/>
                    <w:numId w:val="2"/>
                  </w:numPr>
                  <w:spacing w:before="200"/>
                  <w:outlineLvl w:val="3"/>
                </w:pPr>
              </w:pPrChange>
            </w:pPr>
            <w:r w:rsidRPr="00CB7D2E">
              <w:t>Microsoft</w:t>
            </w:r>
          </w:p>
        </w:tc>
        <w:tc>
          <w:tcPr>
            <w:tcW w:w="2548" w:type="dxa"/>
          </w:tcPr>
          <w:p w14:paraId="0996283F" w14:textId="77777777" w:rsidR="00656B87" w:rsidRPr="00CB7D2E" w:rsidRDefault="00656B87">
            <w:pPr>
              <w:pStyle w:val="Textkrper"/>
              <w:rPr>
                <w:rFonts w:asciiTheme="majorHAnsi" w:eastAsiaTheme="majorEastAsia" w:hAnsiTheme="majorHAnsi" w:cstheme="majorBidi"/>
                <w:b/>
                <w:bCs w:val="0"/>
                <w:i/>
                <w:iCs/>
              </w:rPr>
              <w:pPrChange w:id="2526" w:author="Dennis Hohmann" w:date="2012-04-15T00:39:00Z">
                <w:pPr>
                  <w:pStyle w:val="Textkrper"/>
                  <w:keepNext/>
                  <w:keepLines/>
                  <w:numPr>
                    <w:ilvl w:val="3"/>
                    <w:numId w:val="2"/>
                  </w:numPr>
                  <w:spacing w:before="200"/>
                  <w:outlineLvl w:val="3"/>
                </w:pPr>
              </w:pPrChange>
            </w:pPr>
            <w:r w:rsidRPr="00CB7D2E">
              <w:t>Windows XP</w:t>
            </w:r>
          </w:p>
        </w:tc>
        <w:tc>
          <w:tcPr>
            <w:tcW w:w="1557" w:type="dxa"/>
          </w:tcPr>
          <w:p w14:paraId="60929BE0" w14:textId="77777777" w:rsidR="00656B87" w:rsidRPr="00CB7D2E" w:rsidRDefault="00656B87">
            <w:pPr>
              <w:pStyle w:val="Textkrper"/>
              <w:rPr>
                <w:rFonts w:asciiTheme="majorHAnsi" w:eastAsiaTheme="majorEastAsia" w:hAnsiTheme="majorHAnsi" w:cstheme="majorBidi"/>
                <w:b/>
                <w:bCs w:val="0"/>
                <w:i/>
                <w:iCs/>
              </w:rPr>
              <w:pPrChange w:id="2527" w:author="Dennis Hohmann" w:date="2012-04-15T00:39:00Z">
                <w:pPr>
                  <w:pStyle w:val="Textkrper"/>
                  <w:keepNext/>
                  <w:keepLines/>
                  <w:numPr>
                    <w:ilvl w:val="3"/>
                    <w:numId w:val="2"/>
                  </w:numPr>
                  <w:spacing w:before="200"/>
                  <w:outlineLvl w:val="3"/>
                </w:pPr>
              </w:pPrChange>
            </w:pPr>
            <w:proofErr w:type="spellStart"/>
            <w:r w:rsidRPr="00CB7D2E">
              <w:t>WinXP</w:t>
            </w:r>
            <w:proofErr w:type="spellEnd"/>
            <w:r w:rsidRPr="00CB7D2E">
              <w:br/>
            </w:r>
            <w:r>
              <w:t>SP3</w:t>
            </w:r>
          </w:p>
        </w:tc>
        <w:tc>
          <w:tcPr>
            <w:tcW w:w="2564" w:type="dxa"/>
            <w:shd w:val="clear" w:color="auto" w:fill="auto"/>
          </w:tcPr>
          <w:p w14:paraId="7372D9E8" w14:textId="33A220AB" w:rsidR="00656B87" w:rsidRPr="00CB7D2E" w:rsidRDefault="005C3529">
            <w:pPr>
              <w:pStyle w:val="Textkrper"/>
            </w:pPr>
            <w:ins w:id="2528" w:author="Dennis Hohmann" w:date="2012-04-14T18:55:00Z">
              <w:r>
                <w:t>k</w:t>
              </w:r>
            </w:ins>
            <w:del w:id="2529" w:author="Dennis Hohmann" w:date="2012-04-14T18:55:00Z">
              <w:r w:rsidR="00656B87" w:rsidRPr="00CB7D2E" w:rsidDel="005C3529">
                <w:delText>K</w:delText>
              </w:r>
            </w:del>
            <w:r w:rsidR="00656B87" w:rsidRPr="00CB7D2E">
              <w:t>ostenpflichtig</w:t>
            </w:r>
            <w:r w:rsidR="00656B87">
              <w:br/>
              <w:t>Betriebssystem</w:t>
            </w:r>
          </w:p>
        </w:tc>
      </w:tr>
      <w:tr w:rsidR="00656B87" w:rsidRPr="00CB7D2E" w14:paraId="21D14079" w14:textId="77777777" w:rsidTr="001B7DAE">
        <w:tc>
          <w:tcPr>
            <w:tcW w:w="1939" w:type="dxa"/>
          </w:tcPr>
          <w:p w14:paraId="66C554E1" w14:textId="77777777" w:rsidR="00656B87" w:rsidRPr="00CB7D2E" w:rsidRDefault="00656B87">
            <w:pPr>
              <w:pStyle w:val="Textkrper"/>
              <w:rPr>
                <w:rFonts w:asciiTheme="majorHAnsi" w:eastAsiaTheme="majorEastAsia" w:hAnsiTheme="majorHAnsi" w:cstheme="majorBidi"/>
                <w:b/>
                <w:bCs w:val="0"/>
                <w:i/>
                <w:iCs/>
              </w:rPr>
              <w:pPrChange w:id="2530" w:author="Dennis Hohmann" w:date="2012-04-15T00:39:00Z">
                <w:pPr>
                  <w:pStyle w:val="Textkrper"/>
                  <w:keepNext/>
                  <w:keepLines/>
                  <w:numPr>
                    <w:ilvl w:val="3"/>
                    <w:numId w:val="2"/>
                  </w:numPr>
                  <w:spacing w:before="200"/>
                  <w:outlineLvl w:val="3"/>
                </w:pPr>
              </w:pPrChange>
            </w:pPr>
            <w:r w:rsidRPr="00CB7D2E">
              <w:t>Atmel</w:t>
            </w:r>
          </w:p>
        </w:tc>
        <w:tc>
          <w:tcPr>
            <w:tcW w:w="2548" w:type="dxa"/>
          </w:tcPr>
          <w:p w14:paraId="3B563C51" w14:textId="77777777" w:rsidR="00656B87" w:rsidRPr="00CB7D2E" w:rsidRDefault="00656B87">
            <w:pPr>
              <w:pStyle w:val="Textkrper"/>
              <w:rPr>
                <w:rFonts w:asciiTheme="majorHAnsi" w:eastAsiaTheme="majorEastAsia" w:hAnsiTheme="majorHAnsi" w:cstheme="majorBidi"/>
                <w:b/>
                <w:bCs w:val="0"/>
                <w:i/>
                <w:iCs/>
              </w:rPr>
              <w:pPrChange w:id="2531" w:author="Dennis Hohmann" w:date="2012-04-15T00:39:00Z">
                <w:pPr>
                  <w:pStyle w:val="Textkrper"/>
                  <w:keepNext/>
                  <w:keepLines/>
                  <w:numPr>
                    <w:ilvl w:val="3"/>
                    <w:numId w:val="2"/>
                  </w:numPr>
                  <w:spacing w:before="200"/>
                  <w:outlineLvl w:val="3"/>
                </w:pPr>
              </w:pPrChange>
            </w:pPr>
            <w:r w:rsidRPr="00CB7D2E">
              <w:t>AVR Studio 5</w:t>
            </w:r>
          </w:p>
        </w:tc>
        <w:tc>
          <w:tcPr>
            <w:tcW w:w="1557" w:type="dxa"/>
          </w:tcPr>
          <w:p w14:paraId="7654BD93" w14:textId="77777777" w:rsidR="00656B87" w:rsidRPr="00CB7D2E" w:rsidRDefault="00656B87">
            <w:pPr>
              <w:pStyle w:val="Textkrper"/>
              <w:rPr>
                <w:rFonts w:asciiTheme="majorHAnsi" w:eastAsiaTheme="majorEastAsia" w:hAnsiTheme="majorHAnsi" w:cstheme="majorBidi"/>
                <w:b/>
                <w:bCs w:val="0"/>
                <w:i/>
                <w:iCs/>
              </w:rPr>
              <w:pPrChange w:id="2532" w:author="Dennis Hohmann" w:date="2012-04-15T00:39:00Z">
                <w:pPr>
                  <w:pStyle w:val="Textkrper"/>
                  <w:keepNext/>
                  <w:keepLines/>
                  <w:numPr>
                    <w:ilvl w:val="3"/>
                    <w:numId w:val="2"/>
                  </w:numPr>
                  <w:spacing w:before="200"/>
                  <w:outlineLvl w:val="3"/>
                </w:pPr>
              </w:pPrChange>
            </w:pPr>
            <w:r>
              <w:t>5.1</w:t>
            </w:r>
            <w:r w:rsidRPr="00CB7D2E">
              <w:t>.1163</w:t>
            </w:r>
            <w:r w:rsidRPr="00CB7D2E">
              <w:br/>
            </w:r>
            <w:proofErr w:type="spellStart"/>
            <w:r w:rsidRPr="00CB7D2E">
              <w:t>WinXP</w:t>
            </w:r>
            <w:proofErr w:type="spellEnd"/>
          </w:p>
        </w:tc>
        <w:tc>
          <w:tcPr>
            <w:tcW w:w="2564" w:type="dxa"/>
            <w:shd w:val="clear" w:color="auto" w:fill="auto"/>
          </w:tcPr>
          <w:p w14:paraId="2BF99B8D" w14:textId="77777777" w:rsidR="00656B87" w:rsidRPr="00CB7D2E" w:rsidRDefault="00656B87">
            <w:pPr>
              <w:pStyle w:val="Textkrper"/>
              <w:rPr>
                <w:rFonts w:asciiTheme="majorHAnsi" w:eastAsiaTheme="majorEastAsia" w:hAnsiTheme="majorHAnsi" w:cstheme="majorBidi"/>
                <w:b/>
                <w:bCs w:val="0"/>
                <w:i/>
                <w:iCs/>
              </w:rPr>
              <w:pPrChange w:id="2533" w:author="Dennis Hohmann" w:date="2012-04-15T00:39:00Z">
                <w:pPr>
                  <w:pStyle w:val="Textkrper"/>
                  <w:keepNext/>
                  <w:keepLines/>
                  <w:numPr>
                    <w:ilvl w:val="3"/>
                    <w:numId w:val="2"/>
                  </w:numPr>
                  <w:spacing w:before="200"/>
                  <w:outlineLvl w:val="3"/>
                </w:pPr>
              </w:pPrChange>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pPr>
              <w:pStyle w:val="Textkrper"/>
              <w:rPr>
                <w:rFonts w:asciiTheme="majorHAnsi" w:eastAsiaTheme="majorEastAsia" w:hAnsiTheme="majorHAnsi" w:cstheme="majorBidi"/>
                <w:b/>
                <w:bCs w:val="0"/>
                <w:i/>
                <w:iCs/>
              </w:rPr>
              <w:pPrChange w:id="2534" w:author="Dennis Hohmann" w:date="2012-04-15T00:39:00Z">
                <w:pPr>
                  <w:pStyle w:val="Textkrper"/>
                  <w:keepNext/>
                  <w:keepLines/>
                  <w:numPr>
                    <w:ilvl w:val="3"/>
                    <w:numId w:val="2"/>
                  </w:numPr>
                  <w:spacing w:before="200"/>
                  <w:outlineLvl w:val="3"/>
                </w:pPr>
              </w:pPrChange>
            </w:pPr>
            <w:r w:rsidRPr="00CB7D2E">
              <w:t>Atmel</w:t>
            </w:r>
          </w:p>
        </w:tc>
        <w:tc>
          <w:tcPr>
            <w:tcW w:w="2548" w:type="dxa"/>
          </w:tcPr>
          <w:p w14:paraId="5590916E" w14:textId="77777777" w:rsidR="00656B87" w:rsidRPr="00CB7D2E" w:rsidRDefault="00656B87">
            <w:pPr>
              <w:pStyle w:val="Textkrper"/>
              <w:rPr>
                <w:rFonts w:asciiTheme="majorHAnsi" w:eastAsiaTheme="majorEastAsia" w:hAnsiTheme="majorHAnsi" w:cstheme="majorBidi"/>
                <w:b/>
                <w:bCs w:val="0"/>
                <w:i/>
                <w:iCs/>
              </w:rPr>
              <w:pPrChange w:id="2535" w:author="Dennis Hohmann" w:date="2012-04-15T00:39:00Z">
                <w:pPr>
                  <w:pStyle w:val="Textkrper"/>
                  <w:keepNext/>
                  <w:keepLines/>
                  <w:numPr>
                    <w:ilvl w:val="3"/>
                    <w:numId w:val="2"/>
                  </w:numPr>
                  <w:spacing w:before="200"/>
                  <w:outlineLvl w:val="3"/>
                </w:pPr>
              </w:pPrChange>
            </w:pPr>
            <w:r w:rsidRPr="00CB7D2E">
              <w:t>Programmer</w:t>
            </w:r>
          </w:p>
          <w:p w14:paraId="26281409" w14:textId="77777777" w:rsidR="00656B87" w:rsidRPr="00CB7D2E" w:rsidRDefault="00656B87">
            <w:pPr>
              <w:pStyle w:val="Textkrper"/>
              <w:rPr>
                <w:rFonts w:asciiTheme="majorHAnsi" w:eastAsiaTheme="majorEastAsia" w:hAnsiTheme="majorHAnsi" w:cstheme="majorBidi"/>
                <w:b/>
                <w:bCs w:val="0"/>
                <w:i/>
                <w:iCs/>
              </w:rPr>
              <w:pPrChange w:id="2536" w:author="Dennis Hohmann" w:date="2012-04-15T00:39:00Z">
                <w:pPr>
                  <w:pStyle w:val="Textkrper"/>
                  <w:keepNext/>
                  <w:keepLines/>
                  <w:numPr>
                    <w:ilvl w:val="3"/>
                    <w:numId w:val="2"/>
                  </w:numPr>
                  <w:spacing w:before="200"/>
                  <w:outlineLvl w:val="3"/>
                </w:pPr>
              </w:pPrChange>
            </w:pPr>
            <w:r w:rsidRPr="00CB7D2E">
              <w:t xml:space="preserve">AVRISP </w:t>
            </w:r>
            <w:proofErr w:type="spellStart"/>
            <w:r w:rsidRPr="00CB7D2E">
              <w:t>mkII</w:t>
            </w:r>
            <w:proofErr w:type="spellEnd"/>
          </w:p>
        </w:tc>
        <w:tc>
          <w:tcPr>
            <w:tcW w:w="1557" w:type="dxa"/>
          </w:tcPr>
          <w:p w14:paraId="6A956666" w14:textId="77777777" w:rsidR="00656B87" w:rsidRPr="00CB7D2E" w:rsidRDefault="00656B87">
            <w:pPr>
              <w:pStyle w:val="Textkrper"/>
              <w:rPr>
                <w:rFonts w:asciiTheme="majorHAnsi" w:eastAsiaTheme="majorEastAsia" w:hAnsiTheme="majorHAnsi" w:cstheme="majorBidi"/>
                <w:b/>
                <w:bCs w:val="0"/>
                <w:i/>
                <w:iCs/>
              </w:rPr>
              <w:pPrChange w:id="2537" w:author="Dennis Hohmann" w:date="2012-04-15T00:39:00Z">
                <w:pPr>
                  <w:pStyle w:val="Textkrper"/>
                  <w:keepNext/>
                  <w:keepLines/>
                  <w:numPr>
                    <w:ilvl w:val="3"/>
                    <w:numId w:val="2"/>
                  </w:numPr>
                  <w:spacing w:before="200"/>
                  <w:outlineLvl w:val="3"/>
                </w:pPr>
              </w:pPrChange>
            </w:pPr>
            <w:r w:rsidRPr="00CB7D2E">
              <w:t>1.e</w:t>
            </w:r>
          </w:p>
        </w:tc>
        <w:tc>
          <w:tcPr>
            <w:tcW w:w="2564" w:type="dxa"/>
            <w:shd w:val="clear" w:color="auto" w:fill="auto"/>
          </w:tcPr>
          <w:p w14:paraId="00863BB0" w14:textId="77777777" w:rsidR="00656B87" w:rsidRPr="00CB7D2E" w:rsidRDefault="00656B87">
            <w:pPr>
              <w:pStyle w:val="Textkrper"/>
              <w:rPr>
                <w:rFonts w:asciiTheme="majorHAnsi" w:eastAsiaTheme="majorEastAsia" w:hAnsiTheme="majorHAnsi" w:cstheme="majorBidi"/>
                <w:b/>
                <w:bCs w:val="0"/>
                <w:i/>
                <w:iCs/>
              </w:rPr>
              <w:pPrChange w:id="2538" w:author="Dennis Hohmann" w:date="2012-04-15T00:39:00Z">
                <w:pPr>
                  <w:pStyle w:val="Textkrper"/>
                  <w:keepNext/>
                  <w:keepLines/>
                  <w:numPr>
                    <w:ilvl w:val="3"/>
                    <w:numId w:val="2"/>
                  </w:numPr>
                  <w:spacing w:before="200"/>
                  <w:outlineLvl w:val="3"/>
                </w:pPr>
              </w:pPrChange>
            </w:pPr>
            <w:proofErr w:type="spellStart"/>
            <w:r w:rsidRPr="00CB7D2E">
              <w:t>Hardwareprogrammer</w:t>
            </w:r>
            <w:proofErr w:type="spellEnd"/>
          </w:p>
        </w:tc>
      </w:tr>
      <w:tr w:rsidR="00656B87" w:rsidRPr="00B628D3" w14:paraId="1C7AD794" w14:textId="77777777" w:rsidTr="001B7DAE">
        <w:tc>
          <w:tcPr>
            <w:tcW w:w="1939" w:type="dxa"/>
          </w:tcPr>
          <w:p w14:paraId="4CC091EE" w14:textId="77777777" w:rsidR="00656B87" w:rsidRPr="00CB7D2E" w:rsidRDefault="00656B87">
            <w:pPr>
              <w:pStyle w:val="Textkrper"/>
              <w:rPr>
                <w:rFonts w:asciiTheme="majorHAnsi" w:eastAsiaTheme="majorEastAsia" w:hAnsiTheme="majorHAnsi" w:cstheme="majorBidi"/>
                <w:b/>
                <w:bCs w:val="0"/>
                <w:i/>
                <w:iCs/>
              </w:rPr>
              <w:pPrChange w:id="2539" w:author="Dennis Hohmann" w:date="2012-04-15T00:39:00Z">
                <w:pPr>
                  <w:pStyle w:val="Textkrper"/>
                  <w:keepNext/>
                  <w:keepLines/>
                  <w:numPr>
                    <w:ilvl w:val="3"/>
                    <w:numId w:val="2"/>
                  </w:numPr>
                  <w:spacing w:before="200"/>
                  <w:outlineLvl w:val="3"/>
                </w:pPr>
              </w:pPrChange>
            </w:pPr>
            <w:r w:rsidRPr="00CB7D2E">
              <w:t>Atmel</w:t>
            </w:r>
          </w:p>
        </w:tc>
        <w:tc>
          <w:tcPr>
            <w:tcW w:w="2548" w:type="dxa"/>
          </w:tcPr>
          <w:p w14:paraId="12AB40BD" w14:textId="77777777" w:rsidR="00656B87" w:rsidRPr="00CB7D2E" w:rsidRDefault="00656B87">
            <w:pPr>
              <w:pStyle w:val="Textkrper"/>
              <w:rPr>
                <w:rFonts w:asciiTheme="majorHAnsi" w:eastAsiaTheme="majorEastAsia" w:hAnsiTheme="majorHAnsi" w:cstheme="majorBidi"/>
                <w:b/>
                <w:bCs w:val="0"/>
                <w:i/>
                <w:iCs/>
              </w:rPr>
              <w:pPrChange w:id="2540" w:author="Dennis Hohmann" w:date="2012-04-15T00:39:00Z">
                <w:pPr>
                  <w:pStyle w:val="Textkrper"/>
                  <w:keepNext/>
                  <w:keepLines/>
                  <w:numPr>
                    <w:ilvl w:val="3"/>
                    <w:numId w:val="2"/>
                  </w:numPr>
                  <w:spacing w:before="200"/>
                  <w:outlineLvl w:val="3"/>
                </w:pPr>
              </w:pPrChange>
            </w:pPr>
            <w:r w:rsidRPr="00CB7D2E">
              <w:t>JTAG</w:t>
            </w:r>
          </w:p>
          <w:p w14:paraId="4EDF4E01" w14:textId="77777777" w:rsidR="00656B87" w:rsidRDefault="00656B87">
            <w:pPr>
              <w:pStyle w:val="Textkrper"/>
              <w:rPr>
                <w:rFonts w:asciiTheme="majorHAnsi" w:eastAsiaTheme="majorEastAsia" w:hAnsiTheme="majorHAnsi" w:cstheme="majorBidi"/>
                <w:b/>
                <w:bCs w:val="0"/>
                <w:i/>
                <w:iCs/>
              </w:rPr>
              <w:pPrChange w:id="2541" w:author="Dennis Hohmann" w:date="2012-04-15T00:39:00Z">
                <w:pPr>
                  <w:pStyle w:val="Textkrper"/>
                  <w:keepNext/>
                  <w:keepLines/>
                  <w:numPr>
                    <w:ilvl w:val="3"/>
                    <w:numId w:val="2"/>
                  </w:numPr>
                  <w:spacing w:before="200"/>
                  <w:outlineLvl w:val="3"/>
                </w:pPr>
              </w:pPrChange>
            </w:pPr>
            <w:r>
              <w:t>AVR JTAGICE3</w:t>
            </w:r>
          </w:p>
        </w:tc>
        <w:tc>
          <w:tcPr>
            <w:tcW w:w="1557" w:type="dxa"/>
          </w:tcPr>
          <w:p w14:paraId="67C050CE" w14:textId="77777777" w:rsidR="00656B87" w:rsidRDefault="00656B87">
            <w:pPr>
              <w:pStyle w:val="Textkrper"/>
              <w:rPr>
                <w:rFonts w:asciiTheme="majorHAnsi" w:eastAsiaTheme="majorEastAsia" w:hAnsiTheme="majorHAnsi" w:cstheme="majorBidi"/>
                <w:b/>
                <w:bCs w:val="0"/>
                <w:i/>
                <w:iCs/>
              </w:rPr>
              <w:pPrChange w:id="2542" w:author="Dennis Hohmann" w:date="2012-04-15T00:39:00Z">
                <w:pPr>
                  <w:pStyle w:val="Textkrper"/>
                  <w:keepNext/>
                  <w:keepLines/>
                  <w:numPr>
                    <w:ilvl w:val="3"/>
                    <w:numId w:val="2"/>
                  </w:numPr>
                  <w:spacing w:before="200"/>
                  <w:outlineLvl w:val="3"/>
                </w:pPr>
              </w:pPrChange>
            </w:pPr>
            <w:r>
              <w:t>1.24</w:t>
            </w:r>
          </w:p>
        </w:tc>
        <w:tc>
          <w:tcPr>
            <w:tcW w:w="2564" w:type="dxa"/>
            <w:shd w:val="clear" w:color="auto" w:fill="auto"/>
          </w:tcPr>
          <w:p w14:paraId="57E8E3DF" w14:textId="77777777" w:rsidR="00656B87" w:rsidRDefault="00656B87">
            <w:pPr>
              <w:pStyle w:val="Textkrper"/>
              <w:rPr>
                <w:rFonts w:asciiTheme="majorHAnsi" w:eastAsiaTheme="majorEastAsia" w:hAnsiTheme="majorHAnsi" w:cstheme="majorBidi"/>
                <w:b/>
                <w:bCs w:val="0"/>
                <w:i/>
                <w:iCs/>
              </w:rPr>
              <w:pPrChange w:id="2543" w:author="Dennis Hohmann" w:date="2012-04-15T00:39:00Z">
                <w:pPr>
                  <w:pStyle w:val="Textkrper"/>
                  <w:keepNext/>
                  <w:keepLines/>
                  <w:numPr>
                    <w:ilvl w:val="3"/>
                    <w:numId w:val="2"/>
                  </w:numPr>
                  <w:spacing w:before="200"/>
                  <w:outlineLvl w:val="3"/>
                </w:pPr>
              </w:pPrChange>
            </w:pPr>
            <w:proofErr w:type="spellStart"/>
            <w:r>
              <w:t>Hardwareprogrammer</w:t>
            </w:r>
            <w:proofErr w:type="spellEnd"/>
          </w:p>
        </w:tc>
      </w:tr>
      <w:tr w:rsidR="00656B87" w:rsidRPr="00B628D3" w14:paraId="08E8A936" w14:textId="77777777" w:rsidTr="001B7DAE">
        <w:tc>
          <w:tcPr>
            <w:tcW w:w="1939" w:type="dxa"/>
          </w:tcPr>
          <w:p w14:paraId="2FACFC05" w14:textId="77777777" w:rsidR="00656B87" w:rsidRDefault="00656B87">
            <w:pPr>
              <w:pStyle w:val="Textkrper"/>
              <w:rPr>
                <w:rFonts w:asciiTheme="majorHAnsi" w:eastAsiaTheme="majorEastAsia" w:hAnsiTheme="majorHAnsi" w:cstheme="majorBidi"/>
                <w:b/>
                <w:bCs w:val="0"/>
                <w:i/>
                <w:iCs/>
              </w:rPr>
              <w:pPrChange w:id="2544" w:author="Dennis Hohmann" w:date="2012-04-15T00:39:00Z">
                <w:pPr>
                  <w:pStyle w:val="Textkrper"/>
                  <w:keepNext/>
                  <w:keepLines/>
                  <w:numPr>
                    <w:ilvl w:val="3"/>
                    <w:numId w:val="2"/>
                  </w:numPr>
                  <w:spacing w:before="200"/>
                  <w:outlineLvl w:val="3"/>
                </w:pPr>
              </w:pPrChange>
            </w:pPr>
            <w:proofErr w:type="spellStart"/>
            <w:r>
              <w:t>CADSoft</w:t>
            </w:r>
            <w:proofErr w:type="spellEnd"/>
          </w:p>
        </w:tc>
        <w:tc>
          <w:tcPr>
            <w:tcW w:w="2548" w:type="dxa"/>
          </w:tcPr>
          <w:p w14:paraId="1A4D0896" w14:textId="77777777" w:rsidR="00656B87" w:rsidRDefault="00656B87">
            <w:pPr>
              <w:pStyle w:val="Textkrper"/>
              <w:rPr>
                <w:rFonts w:asciiTheme="majorHAnsi" w:eastAsiaTheme="majorEastAsia" w:hAnsiTheme="majorHAnsi" w:cstheme="majorBidi"/>
                <w:b/>
                <w:bCs w:val="0"/>
                <w:i/>
                <w:iCs/>
              </w:rPr>
              <w:pPrChange w:id="2545" w:author="Dennis Hohmann" w:date="2012-04-15T00:39:00Z">
                <w:pPr>
                  <w:pStyle w:val="Textkrper"/>
                  <w:keepNext/>
                  <w:keepLines/>
                  <w:numPr>
                    <w:ilvl w:val="3"/>
                    <w:numId w:val="2"/>
                  </w:numPr>
                  <w:spacing w:before="200"/>
                  <w:outlineLvl w:val="3"/>
                </w:pPr>
              </w:pPrChange>
            </w:pPr>
            <w:r>
              <w:t>EAGLE</w:t>
            </w:r>
          </w:p>
        </w:tc>
        <w:tc>
          <w:tcPr>
            <w:tcW w:w="1557" w:type="dxa"/>
          </w:tcPr>
          <w:p w14:paraId="184F21E2" w14:textId="4F2AAFAB" w:rsidR="00656B87" w:rsidRDefault="00656B87">
            <w:pPr>
              <w:pStyle w:val="Textkrper"/>
              <w:rPr>
                <w:rFonts w:asciiTheme="majorHAnsi" w:eastAsiaTheme="majorEastAsia" w:hAnsiTheme="majorHAnsi" w:cstheme="majorBidi"/>
                <w:b/>
                <w:bCs w:val="0"/>
                <w:i/>
                <w:iCs/>
              </w:rPr>
              <w:pPrChange w:id="2546" w:author="Dennis Hohmann" w:date="2012-04-15T00:39:00Z">
                <w:pPr>
                  <w:pStyle w:val="Textkrper"/>
                  <w:keepNext/>
                  <w:keepLines/>
                  <w:numPr>
                    <w:ilvl w:val="3"/>
                    <w:numId w:val="2"/>
                  </w:numPr>
                  <w:spacing w:before="200"/>
                  <w:outlineLvl w:val="3"/>
                </w:pPr>
              </w:pPrChange>
            </w:pPr>
            <w:r>
              <w:t>5.7.0</w:t>
            </w:r>
            <w:r>
              <w:br/>
              <w:t>Mac OS</w:t>
            </w:r>
            <w:ins w:id="2547" w:author="Dennis Hohmann" w:date="2012-04-14T18:55:00Z">
              <w:r w:rsidR="005C3529">
                <w:t xml:space="preserve"> </w:t>
              </w:r>
            </w:ins>
            <w:r>
              <w:t>X</w:t>
            </w:r>
          </w:p>
        </w:tc>
        <w:tc>
          <w:tcPr>
            <w:tcW w:w="2564" w:type="dxa"/>
            <w:shd w:val="clear" w:color="auto" w:fill="auto"/>
          </w:tcPr>
          <w:p w14:paraId="2ED3A834" w14:textId="6DCC0906" w:rsidR="00656B87" w:rsidRDefault="005C3529">
            <w:pPr>
              <w:pStyle w:val="Textkrper"/>
            </w:pPr>
            <w:ins w:id="2548" w:author="Dennis Hohmann" w:date="2012-04-14T18:55:00Z">
              <w:r>
                <w:t>k</w:t>
              </w:r>
            </w:ins>
            <w:del w:id="2549" w:author="Dennis Hohmann" w:date="2012-04-14T18:55:00Z">
              <w:r w:rsidR="00656B87" w:rsidDel="005C3529">
                <w:delText>K</w:delText>
              </w:r>
            </w:del>
            <w:r w:rsidR="00656B87">
              <w:t>ostenpflichtig</w:t>
            </w:r>
          </w:p>
        </w:tc>
      </w:tr>
      <w:tr w:rsidR="00656B87" w:rsidRPr="00B628D3" w14:paraId="12F0E987" w14:textId="77777777" w:rsidTr="001B7DAE">
        <w:tc>
          <w:tcPr>
            <w:tcW w:w="1939" w:type="dxa"/>
          </w:tcPr>
          <w:p w14:paraId="60B039AF" w14:textId="77777777" w:rsidR="00656B87" w:rsidRDefault="00656B87">
            <w:pPr>
              <w:pStyle w:val="Textkrper"/>
              <w:rPr>
                <w:rFonts w:asciiTheme="majorHAnsi" w:eastAsiaTheme="majorEastAsia" w:hAnsiTheme="majorHAnsi" w:cstheme="majorBidi"/>
                <w:b/>
                <w:bCs w:val="0"/>
                <w:i/>
                <w:iCs/>
              </w:rPr>
              <w:pPrChange w:id="2550" w:author="Dennis Hohmann" w:date="2012-04-15T00:39:00Z">
                <w:pPr>
                  <w:pStyle w:val="Textkrper"/>
                  <w:keepNext/>
                  <w:keepLines/>
                  <w:numPr>
                    <w:ilvl w:val="3"/>
                    <w:numId w:val="2"/>
                  </w:numPr>
                  <w:spacing w:before="200"/>
                  <w:outlineLvl w:val="3"/>
                </w:pPr>
              </w:pPrChange>
            </w:pPr>
            <w:r>
              <w:t>John Johnson Software</w:t>
            </w:r>
          </w:p>
        </w:tc>
        <w:tc>
          <w:tcPr>
            <w:tcW w:w="2548" w:type="dxa"/>
          </w:tcPr>
          <w:p w14:paraId="63A1C9D6" w14:textId="77777777" w:rsidR="00656B87" w:rsidRDefault="00656B87">
            <w:pPr>
              <w:pStyle w:val="Textkrper"/>
              <w:rPr>
                <w:rFonts w:asciiTheme="majorHAnsi" w:eastAsiaTheme="majorEastAsia" w:hAnsiTheme="majorHAnsi" w:cstheme="majorBidi"/>
                <w:b/>
                <w:bCs w:val="0"/>
                <w:i/>
                <w:iCs/>
              </w:rPr>
              <w:pPrChange w:id="2551" w:author="Dennis Hohmann" w:date="2012-04-15T00:39:00Z">
                <w:pPr>
                  <w:pStyle w:val="Textkrper"/>
                  <w:keepNext/>
                  <w:keepLines/>
                  <w:numPr>
                    <w:ilvl w:val="3"/>
                    <w:numId w:val="2"/>
                  </w:numPr>
                  <w:spacing w:before="200"/>
                  <w:outlineLvl w:val="3"/>
                </w:pPr>
              </w:pPrChange>
            </w:pPr>
            <w:r>
              <w:t>PCB-GCODE</w:t>
            </w:r>
          </w:p>
        </w:tc>
        <w:tc>
          <w:tcPr>
            <w:tcW w:w="1557" w:type="dxa"/>
          </w:tcPr>
          <w:p w14:paraId="50C8F9B9" w14:textId="77777777" w:rsidR="00656B87" w:rsidRDefault="00656B87">
            <w:pPr>
              <w:pStyle w:val="Textkrper"/>
              <w:rPr>
                <w:rFonts w:asciiTheme="majorHAnsi" w:eastAsiaTheme="majorEastAsia" w:hAnsiTheme="majorHAnsi" w:cstheme="majorBidi"/>
                <w:b/>
                <w:bCs w:val="0"/>
                <w:i/>
                <w:iCs/>
              </w:rPr>
              <w:pPrChange w:id="2552" w:author="Dennis Hohmann" w:date="2012-04-15T00:39:00Z">
                <w:pPr>
                  <w:pStyle w:val="Textkrper"/>
                  <w:keepNext/>
                  <w:keepLines/>
                  <w:numPr>
                    <w:ilvl w:val="3"/>
                    <w:numId w:val="2"/>
                  </w:numPr>
                  <w:spacing w:before="200"/>
                  <w:outlineLvl w:val="3"/>
                </w:pPr>
              </w:pPrChange>
            </w:pPr>
            <w:r>
              <w:t>3.5.2.11</w:t>
            </w:r>
          </w:p>
        </w:tc>
        <w:tc>
          <w:tcPr>
            <w:tcW w:w="2564" w:type="dxa"/>
            <w:shd w:val="clear" w:color="auto" w:fill="auto"/>
          </w:tcPr>
          <w:p w14:paraId="49210606" w14:textId="77777777" w:rsidR="00656B87" w:rsidRDefault="00656B87">
            <w:pPr>
              <w:pStyle w:val="Textkrper"/>
              <w:rPr>
                <w:rFonts w:asciiTheme="majorHAnsi" w:eastAsiaTheme="majorEastAsia" w:hAnsiTheme="majorHAnsi" w:cstheme="majorBidi"/>
                <w:b/>
                <w:bCs w:val="0"/>
                <w:i/>
                <w:iCs/>
              </w:rPr>
              <w:pPrChange w:id="2553" w:author="Dennis Hohmann" w:date="2012-04-15T00:39:00Z">
                <w:pPr>
                  <w:pStyle w:val="Textkrper"/>
                  <w:keepNext/>
                  <w:keepLines/>
                  <w:numPr>
                    <w:ilvl w:val="3"/>
                    <w:numId w:val="2"/>
                  </w:numPr>
                  <w:spacing w:before="200"/>
                  <w:outlineLvl w:val="3"/>
                </w:pPr>
              </w:pPrChange>
            </w:pPr>
            <w:r>
              <w:t>Freeware</w:t>
            </w:r>
            <w:r>
              <w:br/>
              <w:t>Dokumentations-CD</w:t>
            </w:r>
          </w:p>
        </w:tc>
      </w:tr>
      <w:tr w:rsidR="00656B87" w14:paraId="69A24D3F" w14:textId="77777777" w:rsidTr="001B7DAE">
        <w:tc>
          <w:tcPr>
            <w:tcW w:w="1939" w:type="dxa"/>
          </w:tcPr>
          <w:p w14:paraId="3F3B8F40" w14:textId="77777777" w:rsidR="00656B87" w:rsidRDefault="00656B87">
            <w:pPr>
              <w:pStyle w:val="Textkrper"/>
              <w:rPr>
                <w:rFonts w:asciiTheme="majorHAnsi" w:eastAsiaTheme="majorEastAsia" w:hAnsiTheme="majorHAnsi" w:cstheme="majorBidi"/>
                <w:b/>
                <w:bCs w:val="0"/>
                <w:i/>
                <w:iCs/>
              </w:rPr>
              <w:pPrChange w:id="2554" w:author="Dennis Hohmann" w:date="2012-04-15T00:39:00Z">
                <w:pPr>
                  <w:pStyle w:val="Textkrper"/>
                  <w:keepNext/>
                  <w:keepLines/>
                  <w:numPr>
                    <w:ilvl w:val="3"/>
                    <w:numId w:val="2"/>
                  </w:numPr>
                  <w:spacing w:before="200"/>
                  <w:outlineLvl w:val="3"/>
                </w:pPr>
              </w:pPrChange>
            </w:pPr>
            <w:r>
              <w:t>ELECTRONIC A</w:t>
            </w:r>
            <w:r>
              <w:t>S</w:t>
            </w:r>
            <w:r>
              <w:t>SEMBLY</w:t>
            </w:r>
          </w:p>
        </w:tc>
        <w:tc>
          <w:tcPr>
            <w:tcW w:w="2548" w:type="dxa"/>
          </w:tcPr>
          <w:p w14:paraId="6AF34E5C" w14:textId="77777777" w:rsidR="00656B87" w:rsidRDefault="00656B87">
            <w:pPr>
              <w:pStyle w:val="Textkrper"/>
              <w:rPr>
                <w:rFonts w:asciiTheme="majorHAnsi" w:eastAsiaTheme="majorEastAsia" w:hAnsiTheme="majorHAnsi" w:cstheme="majorBidi"/>
                <w:b/>
                <w:bCs w:val="0"/>
                <w:i/>
                <w:iCs/>
              </w:rPr>
              <w:pPrChange w:id="2555" w:author="Dennis Hohmann" w:date="2012-04-15T00:39:00Z">
                <w:pPr>
                  <w:pStyle w:val="Textkrper"/>
                  <w:keepNext/>
                  <w:keepLines/>
                  <w:numPr>
                    <w:ilvl w:val="3"/>
                    <w:numId w:val="2"/>
                  </w:numPr>
                  <w:spacing w:before="200"/>
                  <w:outlineLvl w:val="3"/>
                </w:pPr>
              </w:pPrChange>
            </w:pPr>
            <w:r>
              <w:t>LCD-Tools</w:t>
            </w:r>
          </w:p>
        </w:tc>
        <w:tc>
          <w:tcPr>
            <w:tcW w:w="1557" w:type="dxa"/>
          </w:tcPr>
          <w:p w14:paraId="1311FD89" w14:textId="77777777" w:rsidR="00656B87" w:rsidRDefault="00656B87">
            <w:pPr>
              <w:pStyle w:val="Textkrper"/>
              <w:rPr>
                <w:rFonts w:asciiTheme="majorHAnsi" w:eastAsiaTheme="majorEastAsia" w:hAnsiTheme="majorHAnsi" w:cstheme="majorBidi"/>
                <w:b/>
                <w:bCs w:val="0"/>
                <w:i/>
                <w:iCs/>
              </w:rPr>
              <w:pPrChange w:id="2556" w:author="Dennis Hohmann" w:date="2012-04-15T00:39:00Z">
                <w:pPr>
                  <w:pStyle w:val="Textkrper"/>
                  <w:keepNext/>
                  <w:keepLines/>
                  <w:numPr>
                    <w:ilvl w:val="3"/>
                    <w:numId w:val="2"/>
                  </w:numPr>
                  <w:spacing w:before="200"/>
                  <w:outlineLvl w:val="3"/>
                </w:pPr>
              </w:pPrChange>
            </w:pPr>
            <w:r>
              <w:t>4.3</w:t>
            </w:r>
            <w:r>
              <w:br/>
            </w:r>
            <w:proofErr w:type="spellStart"/>
            <w:r>
              <w:t>WinXP</w:t>
            </w:r>
            <w:proofErr w:type="spellEnd"/>
          </w:p>
        </w:tc>
        <w:tc>
          <w:tcPr>
            <w:tcW w:w="2564" w:type="dxa"/>
            <w:shd w:val="clear" w:color="auto" w:fill="auto"/>
          </w:tcPr>
          <w:p w14:paraId="343829A4" w14:textId="77777777" w:rsidR="00656B87" w:rsidRDefault="00656B87">
            <w:pPr>
              <w:pStyle w:val="Textkrper"/>
              <w:rPr>
                <w:rFonts w:asciiTheme="majorHAnsi" w:eastAsiaTheme="majorEastAsia" w:hAnsiTheme="majorHAnsi" w:cstheme="majorBidi"/>
                <w:b/>
                <w:bCs w:val="0"/>
                <w:i/>
                <w:iCs/>
              </w:rPr>
              <w:pPrChange w:id="2557" w:author="Dennis Hohmann" w:date="2012-04-15T00:39:00Z">
                <w:pPr>
                  <w:pStyle w:val="Textkrper"/>
                  <w:keepNext/>
                  <w:keepLines/>
                  <w:numPr>
                    <w:ilvl w:val="3"/>
                    <w:numId w:val="2"/>
                  </w:numPr>
                  <w:spacing w:before="200"/>
                  <w:outlineLvl w:val="3"/>
                </w:pPr>
              </w:pPrChange>
            </w:pPr>
            <w:r>
              <w:t>Freeware</w:t>
            </w:r>
            <w:r>
              <w:br/>
              <w:t>Dokumentations-CD</w:t>
            </w:r>
          </w:p>
        </w:tc>
      </w:tr>
      <w:tr w:rsidR="00656B87" w:rsidRPr="00B628D3" w14:paraId="0955AD65" w14:textId="77777777" w:rsidTr="001B7DAE">
        <w:tc>
          <w:tcPr>
            <w:tcW w:w="1939" w:type="dxa"/>
          </w:tcPr>
          <w:p w14:paraId="127A4D78" w14:textId="77777777" w:rsidR="00656B87" w:rsidRDefault="00656B87">
            <w:pPr>
              <w:pStyle w:val="Textkrper"/>
              <w:rPr>
                <w:rFonts w:asciiTheme="majorHAnsi" w:eastAsiaTheme="majorEastAsia" w:hAnsiTheme="majorHAnsi" w:cstheme="majorBidi"/>
                <w:b/>
                <w:bCs w:val="0"/>
                <w:i/>
                <w:iCs/>
              </w:rPr>
              <w:pPrChange w:id="2558" w:author="Dennis Hohmann" w:date="2012-04-15T00:39:00Z">
                <w:pPr>
                  <w:pStyle w:val="Textkrper"/>
                  <w:keepNext/>
                  <w:keepLines/>
                  <w:numPr>
                    <w:ilvl w:val="3"/>
                    <w:numId w:val="2"/>
                  </w:numPr>
                  <w:spacing w:before="200"/>
                  <w:outlineLvl w:val="3"/>
                </w:pPr>
              </w:pPrChange>
            </w:pPr>
            <w:r>
              <w:t>Vinculum</w:t>
            </w:r>
          </w:p>
        </w:tc>
        <w:tc>
          <w:tcPr>
            <w:tcW w:w="2548" w:type="dxa"/>
          </w:tcPr>
          <w:p w14:paraId="78FAB76D" w14:textId="77777777" w:rsidR="00656B87" w:rsidRDefault="00656B87">
            <w:pPr>
              <w:pStyle w:val="Textkrper"/>
              <w:rPr>
                <w:rFonts w:asciiTheme="majorHAnsi" w:eastAsiaTheme="majorEastAsia" w:hAnsiTheme="majorHAnsi" w:cstheme="majorBidi"/>
                <w:b/>
                <w:bCs w:val="0"/>
                <w:i/>
                <w:iCs/>
              </w:rPr>
              <w:pPrChange w:id="2559" w:author="Dennis Hohmann" w:date="2012-04-15T00:39:00Z">
                <w:pPr>
                  <w:pStyle w:val="Textkrper"/>
                  <w:keepNext/>
                  <w:keepLines/>
                  <w:numPr>
                    <w:ilvl w:val="3"/>
                    <w:numId w:val="2"/>
                  </w:numPr>
                  <w:spacing w:before="200"/>
                  <w:outlineLvl w:val="3"/>
                </w:pPr>
              </w:pPrChange>
            </w:pPr>
            <w:proofErr w:type="spellStart"/>
            <w:r>
              <w:t>VncFWMod</w:t>
            </w:r>
            <w:proofErr w:type="spellEnd"/>
          </w:p>
        </w:tc>
        <w:tc>
          <w:tcPr>
            <w:tcW w:w="1557" w:type="dxa"/>
          </w:tcPr>
          <w:p w14:paraId="455BD1B3" w14:textId="77777777" w:rsidR="00656B87" w:rsidRDefault="00656B87">
            <w:pPr>
              <w:pStyle w:val="Textkrper"/>
              <w:rPr>
                <w:rFonts w:asciiTheme="majorHAnsi" w:eastAsiaTheme="majorEastAsia" w:hAnsiTheme="majorHAnsi" w:cstheme="majorBidi"/>
                <w:b/>
                <w:bCs w:val="0"/>
                <w:i/>
                <w:iCs/>
              </w:rPr>
              <w:pPrChange w:id="2560" w:author="Dennis Hohmann" w:date="2012-04-15T00:39:00Z">
                <w:pPr>
                  <w:pStyle w:val="Textkrper"/>
                  <w:keepNext/>
                  <w:keepLines/>
                  <w:numPr>
                    <w:ilvl w:val="3"/>
                    <w:numId w:val="2"/>
                  </w:numPr>
                  <w:spacing w:before="200"/>
                  <w:outlineLvl w:val="3"/>
                </w:pPr>
              </w:pPrChange>
            </w:pPr>
            <w:r>
              <w:t>1.1b</w:t>
            </w:r>
            <w:r>
              <w:br/>
            </w:r>
            <w:proofErr w:type="spellStart"/>
            <w:r>
              <w:t>WinXP</w:t>
            </w:r>
            <w:proofErr w:type="spellEnd"/>
          </w:p>
        </w:tc>
        <w:tc>
          <w:tcPr>
            <w:tcW w:w="2564" w:type="dxa"/>
            <w:shd w:val="clear" w:color="auto" w:fill="auto"/>
          </w:tcPr>
          <w:p w14:paraId="6E8898AA" w14:textId="77777777" w:rsidR="00656B87" w:rsidRDefault="00656B87">
            <w:pPr>
              <w:pStyle w:val="Textkrper"/>
              <w:rPr>
                <w:rFonts w:asciiTheme="majorHAnsi" w:eastAsiaTheme="majorEastAsia" w:hAnsiTheme="majorHAnsi" w:cstheme="majorBidi"/>
                <w:b/>
                <w:bCs w:val="0"/>
                <w:i/>
                <w:iCs/>
              </w:rPr>
              <w:pPrChange w:id="2561" w:author="Dennis Hohmann" w:date="2012-04-15T00:39:00Z">
                <w:pPr>
                  <w:pStyle w:val="Textkrper"/>
                  <w:keepNext/>
                  <w:keepLines/>
                  <w:numPr>
                    <w:ilvl w:val="3"/>
                    <w:numId w:val="2"/>
                  </w:numPr>
                  <w:spacing w:before="200"/>
                  <w:outlineLvl w:val="3"/>
                </w:pPr>
              </w:pPrChange>
            </w:pPr>
            <w:r>
              <w:t>Freeware</w:t>
            </w:r>
            <w:r>
              <w:br/>
              <w:t>Dokumentations-CD</w:t>
            </w:r>
          </w:p>
        </w:tc>
      </w:tr>
      <w:tr w:rsidR="00656B87" w:rsidRPr="00CB7D2E" w14:paraId="287A1B32" w14:textId="77777777" w:rsidTr="001B7DAE">
        <w:tc>
          <w:tcPr>
            <w:tcW w:w="1939" w:type="dxa"/>
          </w:tcPr>
          <w:p w14:paraId="36E9A414" w14:textId="77777777" w:rsidR="00656B87" w:rsidRDefault="00656B87">
            <w:pPr>
              <w:pStyle w:val="Textkrper"/>
              <w:rPr>
                <w:rFonts w:asciiTheme="majorHAnsi" w:eastAsiaTheme="majorEastAsia" w:hAnsiTheme="majorHAnsi" w:cstheme="majorBidi"/>
                <w:b/>
                <w:bCs w:val="0"/>
                <w:i/>
                <w:iCs/>
              </w:rPr>
              <w:pPrChange w:id="2562" w:author="Dennis Hohmann" w:date="2012-04-15T00:39:00Z">
                <w:pPr>
                  <w:pStyle w:val="Textkrper"/>
                  <w:keepNext/>
                  <w:keepLines/>
                  <w:numPr>
                    <w:ilvl w:val="3"/>
                    <w:numId w:val="2"/>
                  </w:numPr>
                  <w:spacing w:before="200"/>
                  <w:outlineLvl w:val="3"/>
                </w:pPr>
              </w:pPrChange>
            </w:pPr>
            <w:r>
              <w:t>Vinculum</w:t>
            </w:r>
          </w:p>
        </w:tc>
        <w:tc>
          <w:tcPr>
            <w:tcW w:w="2548" w:type="dxa"/>
          </w:tcPr>
          <w:p w14:paraId="3C48696F" w14:textId="39377DDF" w:rsidR="00656B87" w:rsidRDefault="00B0341A">
            <w:pPr>
              <w:pStyle w:val="Textkrper"/>
              <w:rPr>
                <w:rFonts w:asciiTheme="majorHAnsi" w:eastAsiaTheme="majorEastAsia" w:hAnsiTheme="majorHAnsi" w:cstheme="majorBidi"/>
                <w:b/>
                <w:bCs w:val="0"/>
                <w:i/>
                <w:iCs/>
              </w:rPr>
              <w:pPrChange w:id="2563" w:author="Dennis Hohmann" w:date="2012-04-15T00:39:00Z">
                <w:pPr>
                  <w:pStyle w:val="Textkrper"/>
                  <w:keepNext/>
                  <w:keepLines/>
                  <w:numPr>
                    <w:ilvl w:val="3"/>
                    <w:numId w:val="2"/>
                  </w:numPr>
                  <w:spacing w:before="200"/>
                  <w:outlineLvl w:val="3"/>
                </w:pPr>
              </w:pPrChange>
            </w:pPr>
            <w:r>
              <w:t>VDrive2</w:t>
            </w:r>
            <w:r w:rsidR="00656B87">
              <w:t xml:space="preserve"> Firmw</w:t>
            </w:r>
            <w:r w:rsidR="00656B87">
              <w:t>a</w:t>
            </w:r>
            <w:r w:rsidR="00656B87">
              <w:t>re</w:t>
            </w:r>
          </w:p>
        </w:tc>
        <w:tc>
          <w:tcPr>
            <w:tcW w:w="1557" w:type="dxa"/>
          </w:tcPr>
          <w:p w14:paraId="41019CD1" w14:textId="77777777" w:rsidR="00656B87" w:rsidRDefault="00656B87">
            <w:pPr>
              <w:pStyle w:val="Textkrper"/>
              <w:rPr>
                <w:rFonts w:asciiTheme="majorHAnsi" w:eastAsiaTheme="majorEastAsia" w:hAnsiTheme="majorHAnsi" w:cstheme="majorBidi"/>
                <w:b/>
                <w:bCs w:val="0"/>
                <w:i/>
                <w:iCs/>
              </w:rPr>
              <w:pPrChange w:id="2564" w:author="Dennis Hohmann" w:date="2012-04-15T00:39:00Z">
                <w:pPr>
                  <w:pStyle w:val="Textkrper"/>
                  <w:keepNext/>
                  <w:keepLines/>
                  <w:numPr>
                    <w:ilvl w:val="3"/>
                    <w:numId w:val="2"/>
                  </w:numPr>
                  <w:spacing w:before="200"/>
                  <w:outlineLvl w:val="3"/>
                </w:pPr>
              </w:pPrChange>
            </w:pPr>
            <w:r>
              <w:t>3.68</w:t>
            </w:r>
          </w:p>
        </w:tc>
        <w:tc>
          <w:tcPr>
            <w:tcW w:w="2564" w:type="dxa"/>
            <w:shd w:val="clear" w:color="auto" w:fill="auto"/>
          </w:tcPr>
          <w:p w14:paraId="75E9E16D" w14:textId="77777777" w:rsidR="00656B87" w:rsidRPr="00CB7D2E" w:rsidRDefault="00656B87">
            <w:pPr>
              <w:pStyle w:val="Textkrper"/>
              <w:rPr>
                <w:rFonts w:asciiTheme="majorHAnsi" w:eastAsiaTheme="majorEastAsia" w:hAnsiTheme="majorHAnsi" w:cstheme="majorBidi"/>
                <w:b/>
                <w:bCs w:val="0"/>
                <w:i/>
                <w:iCs/>
              </w:rPr>
              <w:pPrChange w:id="2565" w:author="Dennis Hohmann" w:date="2012-04-15T00:39:00Z">
                <w:pPr>
                  <w:pStyle w:val="Textkrper"/>
                  <w:keepNext/>
                  <w:keepLines/>
                  <w:numPr>
                    <w:ilvl w:val="3"/>
                    <w:numId w:val="2"/>
                  </w:numPr>
                  <w:spacing w:before="200"/>
                  <w:outlineLvl w:val="3"/>
                </w:pPr>
              </w:pPrChange>
            </w:pPr>
            <w:r w:rsidRPr="00CB7D2E">
              <w:t>Freeware</w:t>
            </w:r>
            <w:r w:rsidRPr="00CB7D2E">
              <w:br/>
              <w:t>Dokumentations-CD</w:t>
            </w:r>
          </w:p>
        </w:tc>
      </w:tr>
    </w:tbl>
    <w:p w14:paraId="6F7205BB" w14:textId="387604F4" w:rsidR="00656B87" w:rsidRPr="00B628D3" w:rsidRDefault="00A614F8" w:rsidP="00A614F8">
      <w:pPr>
        <w:pStyle w:val="Beschriftung"/>
        <w:ind w:hanging="146"/>
      </w:pPr>
      <w:bookmarkStart w:id="2566" w:name="_Toc196133896"/>
      <w:r>
        <w:t xml:space="preserve">Abbildung </w:t>
      </w:r>
      <w:ins w:id="2567" w:author="Dennis Hohmann" w:date="2012-04-15T03:12:00Z">
        <w:r w:rsidR="003C14D1">
          <w:fldChar w:fldCharType="begin"/>
        </w:r>
        <w:r w:rsidR="003C14D1">
          <w:instrText xml:space="preserve"> STYLEREF 2 \s </w:instrText>
        </w:r>
      </w:ins>
      <w:r w:rsidR="003C14D1">
        <w:fldChar w:fldCharType="separate"/>
      </w:r>
      <w:r w:rsidR="003C14D1">
        <w:rPr>
          <w:noProof/>
        </w:rPr>
        <w:t>6.2</w:t>
      </w:r>
      <w:ins w:id="2568"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569" w:author="Dennis Hohmann" w:date="2012-04-15T03:12:00Z">
        <w:r w:rsidR="003C14D1">
          <w:rPr>
            <w:noProof/>
          </w:rPr>
          <w:t>1</w:t>
        </w:r>
        <w:r w:rsidR="003C14D1">
          <w:fldChar w:fldCharType="end"/>
        </w:r>
      </w:ins>
      <w:del w:id="257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6.2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Software </w:t>
      </w:r>
      <w:ins w:id="2571" w:author="Dennis Hohmann" w:date="2012-04-14T18:53:00Z">
        <w:r w:rsidR="002521F2">
          <w:t>und</w:t>
        </w:r>
      </w:ins>
      <w:del w:id="2572" w:author="Dennis Hohmann" w:date="2012-04-14T18:53:00Z">
        <w:r w:rsidDel="002521F2">
          <w:delText>&amp;</w:delText>
        </w:r>
      </w:del>
      <w:r>
        <w:t xml:space="preserve"> Versionen</w:t>
      </w:r>
      <w:bookmarkEnd w:id="2566"/>
    </w:p>
    <w:p w14:paraId="79E0425A" w14:textId="5DDD26DC" w:rsidR="00656B87" w:rsidRPr="00B628D3" w:rsidRDefault="00656B87" w:rsidP="00333CE3">
      <w:pPr>
        <w:pStyle w:val="berschrift1"/>
      </w:pPr>
      <w:r w:rsidRPr="00B628D3">
        <w:br w:type="page"/>
      </w:r>
      <w:bookmarkStart w:id="2573" w:name="_Toc320217338"/>
      <w:bookmarkStart w:id="2574" w:name="_Toc196133465"/>
      <w:r w:rsidRPr="00B628D3">
        <w:t>Anhang</w:t>
      </w:r>
      <w:bookmarkEnd w:id="2573"/>
      <w:bookmarkEnd w:id="2574"/>
    </w:p>
    <w:p w14:paraId="43B06380" w14:textId="134DCED0" w:rsidR="00656B87" w:rsidRPr="00CB7D2E" w:rsidRDefault="00656B87" w:rsidP="00EF731E">
      <w:pPr>
        <w:pStyle w:val="berschrift2"/>
      </w:pPr>
      <w:r w:rsidRPr="00CB7D2E">
        <w:br w:type="page"/>
      </w:r>
      <w:bookmarkStart w:id="2575" w:name="_Toc320217343"/>
      <w:bookmarkStart w:id="2576" w:name="_Toc196133466"/>
      <w:r w:rsidRPr="00CB7D2E">
        <w:t>Schaltpläne</w:t>
      </w:r>
      <w:bookmarkEnd w:id="2575"/>
      <w:bookmarkEnd w:id="2576"/>
    </w:p>
    <w:p w14:paraId="60E5FF7D" w14:textId="585C5C15" w:rsidR="00656B87" w:rsidRDefault="00EF731E" w:rsidP="00656B87">
      <w:pPr>
        <w:pStyle w:val="berschrift3"/>
      </w:pPr>
      <w:bookmarkStart w:id="2577" w:name="_Toc320217344"/>
      <w:bookmarkStart w:id="2578" w:name="_Toc196133467"/>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2577"/>
      <w:bookmarkEnd w:id="2578"/>
    </w:p>
    <w:p w14:paraId="742D182E" w14:textId="54D5C99C" w:rsidR="00EC5B24" w:rsidRDefault="00656B87" w:rsidP="0029234E">
      <w:pPr>
        <w:pStyle w:val="Beschriftung"/>
        <w:ind w:hanging="11"/>
      </w:pPr>
      <w:bookmarkStart w:id="2579" w:name="_Toc195118423"/>
      <w:bookmarkStart w:id="2580" w:name="_Toc195150492"/>
      <w:bookmarkStart w:id="2581" w:name="_Toc196133897"/>
      <w:r>
        <w:t xml:space="preserve">Abbildung </w:t>
      </w:r>
      <w:ins w:id="2582" w:author="Dennis Hohmann" w:date="2012-04-15T03:12:00Z">
        <w:r w:rsidR="003C14D1">
          <w:fldChar w:fldCharType="begin"/>
        </w:r>
        <w:r w:rsidR="003C14D1">
          <w:instrText xml:space="preserve"> STYLEREF 2 \s </w:instrText>
        </w:r>
      </w:ins>
      <w:r w:rsidR="003C14D1">
        <w:fldChar w:fldCharType="separate"/>
      </w:r>
      <w:r w:rsidR="003C14D1">
        <w:rPr>
          <w:noProof/>
        </w:rPr>
        <w:t>9.1</w:t>
      </w:r>
      <w:ins w:id="258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584" w:author="Dennis Hohmann" w:date="2012-04-15T03:12:00Z">
        <w:r w:rsidR="003C14D1">
          <w:rPr>
            <w:noProof/>
          </w:rPr>
          <w:t>1</w:t>
        </w:r>
        <w:r w:rsidR="003C14D1">
          <w:fldChar w:fldCharType="end"/>
        </w:r>
      </w:ins>
      <w:del w:id="258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Schaltplan der Steuerplatine</w:t>
      </w:r>
      <w:bookmarkEnd w:id="2579"/>
      <w:bookmarkEnd w:id="2580"/>
      <w:bookmarkEnd w:id="2581"/>
    </w:p>
    <w:p w14:paraId="7974D0C7" w14:textId="75A8F747" w:rsidR="00656B87" w:rsidRDefault="00656B87" w:rsidP="00EC5B24">
      <w:pPr>
        <w:pStyle w:val="berschrift3"/>
      </w:pPr>
      <w:r>
        <w:br w:type="page"/>
      </w:r>
      <w:bookmarkStart w:id="2586" w:name="_Toc320217345"/>
      <w:bookmarkStart w:id="2587" w:name="_Toc196133468"/>
      <w:r>
        <w:t>Dip240-7</w:t>
      </w:r>
      <w:bookmarkEnd w:id="2587"/>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5D5F022D" w:rsidR="00656B87" w:rsidRDefault="00656B87" w:rsidP="00656B87">
      <w:pPr>
        <w:pStyle w:val="Beschriftung"/>
      </w:pPr>
      <w:bookmarkStart w:id="2588" w:name="_Toc195118424"/>
      <w:bookmarkStart w:id="2589" w:name="_Toc195150493"/>
      <w:bookmarkStart w:id="2590" w:name="_Toc196133898"/>
      <w:r w:rsidRPr="00F70C80">
        <w:t xml:space="preserve">Abbildung </w:t>
      </w:r>
      <w:ins w:id="2591" w:author="Dennis Hohmann" w:date="2012-04-15T03:12:00Z">
        <w:r w:rsidR="003C14D1">
          <w:fldChar w:fldCharType="begin"/>
        </w:r>
        <w:r w:rsidR="003C14D1">
          <w:instrText xml:space="preserve"> STYLEREF 2 \s </w:instrText>
        </w:r>
      </w:ins>
      <w:r w:rsidR="003C14D1">
        <w:fldChar w:fldCharType="separate"/>
      </w:r>
      <w:r w:rsidR="003C14D1">
        <w:rPr>
          <w:noProof/>
        </w:rPr>
        <w:t>9.1</w:t>
      </w:r>
      <w:ins w:id="2592"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593" w:author="Dennis Hohmann" w:date="2012-04-15T03:12:00Z">
        <w:r w:rsidR="003C14D1">
          <w:rPr>
            <w:noProof/>
          </w:rPr>
          <w:t>2</w:t>
        </w:r>
        <w:r w:rsidR="003C14D1">
          <w:fldChar w:fldCharType="end"/>
        </w:r>
      </w:ins>
      <w:del w:id="259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rsidRPr="00F70C80">
        <w:t>: Schaltplan des eDIP240 mit USB Board</w:t>
      </w:r>
      <w:bookmarkEnd w:id="2588"/>
      <w:bookmarkEnd w:id="2589"/>
      <w:bookmarkEnd w:id="2590"/>
    </w:p>
    <w:p w14:paraId="3C19711F" w14:textId="29CA5F85" w:rsidR="00656B87" w:rsidRDefault="00656B87" w:rsidP="00EC5B24">
      <w:pPr>
        <w:pStyle w:val="berschrift3"/>
      </w:pPr>
      <w:r>
        <w:br w:type="page"/>
      </w:r>
      <w:bookmarkStart w:id="2595" w:name="_Toc196133469"/>
      <w:r w:rsidR="00B0341A">
        <w:t>VDrive2</w:t>
      </w:r>
      <w:bookmarkEnd w:id="2595"/>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4837BF8E" w:rsidR="00EC5B24" w:rsidRDefault="00656B87" w:rsidP="0029234E">
      <w:pPr>
        <w:pStyle w:val="Beschriftung"/>
        <w:ind w:hanging="294"/>
      </w:pPr>
      <w:bookmarkStart w:id="2596" w:name="_Toc195118425"/>
      <w:bookmarkStart w:id="2597" w:name="_Toc195150494"/>
      <w:bookmarkStart w:id="2598" w:name="_Toc196133899"/>
      <w:r>
        <w:t xml:space="preserve">Abbildung </w:t>
      </w:r>
      <w:ins w:id="2599" w:author="Dennis Hohmann" w:date="2012-04-15T03:12:00Z">
        <w:r w:rsidR="003C14D1">
          <w:fldChar w:fldCharType="begin"/>
        </w:r>
        <w:r w:rsidR="003C14D1">
          <w:instrText xml:space="preserve"> STYLEREF 2 \s </w:instrText>
        </w:r>
      </w:ins>
      <w:r w:rsidR="003C14D1">
        <w:fldChar w:fldCharType="separate"/>
      </w:r>
      <w:r w:rsidR="003C14D1">
        <w:rPr>
          <w:noProof/>
        </w:rPr>
        <w:t>9.1</w:t>
      </w:r>
      <w:ins w:id="260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601" w:author="Dennis Hohmann" w:date="2012-04-15T03:12:00Z">
        <w:r w:rsidR="003C14D1">
          <w:rPr>
            <w:noProof/>
          </w:rPr>
          <w:t>3</w:t>
        </w:r>
        <w:r w:rsidR="003C14D1">
          <w:fldChar w:fldCharType="end"/>
        </w:r>
      </w:ins>
      <w:del w:id="260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xml:space="preserve">: Schaltplan </w:t>
      </w:r>
      <w:r w:rsidR="00B0341A">
        <w:t>VDrive2</w:t>
      </w:r>
      <w:bookmarkEnd w:id="2596"/>
      <w:bookmarkEnd w:id="2597"/>
      <w:bookmarkEnd w:id="2598"/>
    </w:p>
    <w:p w14:paraId="30685C2D" w14:textId="14853BDA" w:rsidR="00101F0B" w:rsidRDefault="00656B87" w:rsidP="00101F0B">
      <w:pPr>
        <w:pStyle w:val="berschrift3"/>
      </w:pPr>
      <w:r>
        <w:br w:type="page"/>
      </w:r>
      <w:bookmarkStart w:id="2603" w:name="_Toc196133470"/>
      <w:r w:rsidR="00A55AC0">
        <w:rPr>
          <w:noProof/>
          <w:lang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2603"/>
    </w:p>
    <w:p w14:paraId="656F7443" w14:textId="54DDB64A" w:rsidR="009F5704" w:rsidRDefault="0029234E" w:rsidP="009F5704">
      <w:pPr>
        <w:pStyle w:val="Beschriftung"/>
        <w:ind w:hanging="152"/>
      </w:pPr>
      <w:r>
        <w:t xml:space="preserve">Abbildung 9.2.4: </w:t>
      </w:r>
      <w:proofErr w:type="spellStart"/>
      <w:r>
        <w:t>Layoutplan</w:t>
      </w:r>
      <w:proofErr w:type="spellEnd"/>
    </w:p>
    <w:p w14:paraId="6C5A5496" w14:textId="262E7CF5" w:rsidR="009F5704" w:rsidRDefault="009F5704" w:rsidP="009F5704">
      <w:pPr>
        <w:pStyle w:val="berschrift3"/>
      </w:pPr>
      <w:bookmarkStart w:id="2604" w:name="_Toc196133471"/>
      <w:r>
        <w:t>Gehäuse</w:t>
      </w:r>
      <w:bookmarkEnd w:id="2604"/>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2">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5AD846E4" w:rsidR="009F5704" w:rsidRDefault="009F5704" w:rsidP="009F5704">
      <w:pPr>
        <w:pStyle w:val="Beschriftung"/>
      </w:pPr>
      <w:bookmarkStart w:id="2605" w:name="_Toc196133900"/>
      <w:r>
        <w:t xml:space="preserve">Abbildung </w:t>
      </w:r>
      <w:ins w:id="2606" w:author="Dennis Hohmann" w:date="2012-04-15T03:12:00Z">
        <w:r w:rsidR="003C14D1">
          <w:fldChar w:fldCharType="begin"/>
        </w:r>
        <w:r w:rsidR="003C14D1">
          <w:instrText xml:space="preserve"> STYLEREF 2 \s </w:instrText>
        </w:r>
      </w:ins>
      <w:r w:rsidR="003C14D1">
        <w:fldChar w:fldCharType="separate"/>
      </w:r>
      <w:r w:rsidR="003C14D1">
        <w:rPr>
          <w:noProof/>
        </w:rPr>
        <w:t>9.1</w:t>
      </w:r>
      <w:ins w:id="2607"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608" w:author="Dennis Hohmann" w:date="2012-04-15T03:12:00Z">
        <w:r w:rsidR="003C14D1">
          <w:rPr>
            <w:noProof/>
          </w:rPr>
          <w:t>4</w:t>
        </w:r>
        <w:r w:rsidR="003C14D1">
          <w:fldChar w:fldCharType="end"/>
        </w:r>
      </w:ins>
      <w:del w:id="260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Gehäuse-Oberseite</w:t>
      </w:r>
      <w:bookmarkEnd w:id="2605"/>
    </w:p>
    <w:p w14:paraId="24DF5B92" w14:textId="612EC5B1" w:rsidR="00167780" w:rsidRDefault="00167780" w:rsidP="009F5704"/>
    <w:p w14:paraId="2626E74F" w14:textId="22081D8D" w:rsidR="007F70E7" w:rsidRDefault="007F70E7">
      <w:pPr>
        <w:pStyle w:val="Textkrper"/>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2610" w:name="_Toc196133472"/>
      <w:r>
        <w:t>Fertige Platine</w:t>
      </w:r>
      <w:bookmarkEnd w:id="2610"/>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3">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46305F6D" w:rsidR="00167780" w:rsidRDefault="00167780" w:rsidP="00167780">
      <w:pPr>
        <w:pStyle w:val="Beschriftung"/>
        <w:ind w:hanging="11"/>
      </w:pPr>
      <w:bookmarkStart w:id="2611" w:name="_Toc196133901"/>
      <w:r>
        <w:t xml:space="preserve">Abbildung </w:t>
      </w:r>
      <w:ins w:id="2612" w:author="Dennis Hohmann" w:date="2012-04-15T03:12:00Z">
        <w:r w:rsidR="003C14D1">
          <w:fldChar w:fldCharType="begin"/>
        </w:r>
        <w:r w:rsidR="003C14D1">
          <w:instrText xml:space="preserve"> STYLEREF 2 \s </w:instrText>
        </w:r>
      </w:ins>
      <w:r w:rsidR="003C14D1">
        <w:fldChar w:fldCharType="separate"/>
      </w:r>
      <w:r w:rsidR="003C14D1">
        <w:rPr>
          <w:noProof/>
        </w:rPr>
        <w:t>9.1</w:t>
      </w:r>
      <w:ins w:id="261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614" w:author="Dennis Hohmann" w:date="2012-04-15T03:12:00Z">
        <w:r w:rsidR="003C14D1">
          <w:rPr>
            <w:noProof/>
          </w:rPr>
          <w:t>5</w:t>
        </w:r>
        <w:r w:rsidR="003C14D1">
          <w:fldChar w:fldCharType="end"/>
        </w:r>
      </w:ins>
      <w:del w:id="261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Fertige Platine</w:t>
      </w:r>
      <w:bookmarkEnd w:id="2611"/>
    </w:p>
    <w:p w14:paraId="7148B142" w14:textId="77777777" w:rsidR="009B6399" w:rsidRDefault="009B6399" w:rsidP="009B6399"/>
    <w:p w14:paraId="02BD71BE" w14:textId="67465AFE" w:rsidR="009B6399" w:rsidRDefault="009B6399">
      <w:pPr>
        <w:pStyle w:val="Textkrper"/>
      </w:pPr>
      <w:r>
        <w:t>Weitere Bilder zum Platine befinden sich auf der Beigefügten Dokumentations-CD im Ve</w:t>
      </w:r>
      <w:r>
        <w:t>r</w:t>
      </w:r>
      <w:r>
        <w:t>zeichnis Bilder.</w:t>
      </w:r>
    </w:p>
    <w:p w14:paraId="0CC528DE" w14:textId="77777777" w:rsidR="009B6399" w:rsidRPr="009B6399" w:rsidRDefault="009B6399" w:rsidP="009B6399"/>
    <w:p w14:paraId="1582A2AE" w14:textId="1FE0735C" w:rsidR="00656B87" w:rsidRDefault="00101F0B" w:rsidP="00E46278">
      <w:pPr>
        <w:pStyle w:val="berschrift2"/>
      </w:pPr>
      <w:r>
        <w:br w:type="page"/>
      </w:r>
      <w:bookmarkStart w:id="2616" w:name="_Toc196133473"/>
      <w:r w:rsidR="00656B87" w:rsidRPr="00CB7D2E">
        <w:t>Datenblätter</w:t>
      </w:r>
      <w:bookmarkEnd w:id="2586"/>
      <w:bookmarkEnd w:id="2616"/>
    </w:p>
    <w:p w14:paraId="241F07D4" w14:textId="77777777" w:rsidR="00333CE3" w:rsidRPr="00CB7D2E" w:rsidRDefault="00333CE3" w:rsidP="00333CE3">
      <w:pPr>
        <w:pStyle w:val="berschrift3"/>
      </w:pPr>
      <w:bookmarkStart w:id="2617" w:name="_Toc320217342"/>
      <w:bookmarkStart w:id="2618" w:name="_Toc196133474"/>
      <w:r w:rsidRPr="00CB7D2E">
        <w:t>EA eDIP240B-7LWTP</w:t>
      </w:r>
      <w:bookmarkEnd w:id="2617"/>
      <w:bookmarkEnd w:id="2618"/>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2619" w:name="_Toc196133475"/>
      <w:r w:rsidR="00333CE3">
        <w:t xml:space="preserve">Vinculum </w:t>
      </w:r>
      <w:r>
        <w:t>VDrive2</w:t>
      </w:r>
      <w:bookmarkEnd w:id="2619"/>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2620" w:name="_Toc196133476"/>
      <w:r>
        <w:t>Gehäuse</w:t>
      </w:r>
      <w:bookmarkEnd w:id="2620"/>
    </w:p>
    <w:p w14:paraId="602ADAD3" w14:textId="3E64D772" w:rsidR="00A3022D" w:rsidRDefault="009729E5" w:rsidP="009729E5">
      <w:pPr>
        <w:pStyle w:val="berschrift3"/>
      </w:pPr>
      <w:r>
        <w:br w:type="page"/>
      </w:r>
      <w:bookmarkStart w:id="2621" w:name="_Toc196133477"/>
      <w:r>
        <w:t>Gleichrichter</w:t>
      </w:r>
      <w:bookmarkEnd w:id="2621"/>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A3022D">
      <w:pPr>
        <w:pStyle w:val="berschrift2"/>
      </w:pPr>
      <w:r>
        <w:br w:type="page"/>
      </w:r>
      <w:bookmarkStart w:id="2622" w:name="_Toc320217346"/>
      <w:bookmarkStart w:id="2623" w:name="_Toc196133478"/>
      <w:r w:rsidR="00656B87">
        <w:t>Dokumentations-CD</w:t>
      </w:r>
      <w:bookmarkEnd w:id="2622"/>
      <w:bookmarkEnd w:id="2623"/>
    </w:p>
    <w:sectPr w:rsidR="002C6B46" w:rsidSect="004124CD">
      <w:headerReference w:type="even" r:id="rId44"/>
      <w:headerReference w:type="default" r:id="rId45"/>
      <w:footerReference w:type="even" r:id="rId46"/>
      <w:footerReference w:type="default" r:id="rId47"/>
      <w:headerReference w:type="first" r:id="rId48"/>
      <w:footerReference w:type="first" r:id="rId49"/>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3" w:author="Dennis Hohmann" w:date="2012-04-14T18:29:00Z" w:initials="DH">
    <w:p w14:paraId="1A521FB4" w14:textId="4BE10243" w:rsidR="00B7515E" w:rsidRDefault="00B7515E">
      <w:pPr>
        <w:pStyle w:val="Kommentartext"/>
      </w:pPr>
      <w:r>
        <w:rPr>
          <w:rStyle w:val="Kommentarzeichen"/>
        </w:rPr>
        <w:annotationRef/>
      </w:r>
      <w:r>
        <w:t>Geschäftsform??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B7515E" w:rsidRDefault="00B7515E" w:rsidP="002A4398">
      <w:pPr>
        <w:spacing w:line="240" w:lineRule="auto"/>
      </w:pPr>
      <w:r>
        <w:separator/>
      </w:r>
    </w:p>
  </w:endnote>
  <w:endnote w:type="continuationSeparator" w:id="0">
    <w:p w14:paraId="1EA4CC22" w14:textId="77777777" w:rsidR="00B7515E" w:rsidRDefault="00B7515E"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B7515E" w:rsidRDefault="00B7515E"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B7515E" w:rsidRDefault="00B7515E"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B7515E" w:rsidRDefault="00B7515E"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C7773F">
      <w:rPr>
        <w:rStyle w:val="Seitenzahl"/>
        <w:noProof/>
      </w:rPr>
      <w:t>53</w:t>
    </w:r>
    <w:r>
      <w:rPr>
        <w:rStyle w:val="Seitenzahl"/>
      </w:rPr>
      <w:fldChar w:fldCharType="end"/>
    </w:r>
  </w:p>
  <w:p w14:paraId="1DD8B8B2" w14:textId="0885364B" w:rsidR="00B7515E" w:rsidRPr="00CC3104" w:rsidRDefault="00B7515E"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B7515E" w:rsidRPr="0054544A" w:rsidRDefault="00B7515E"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B7515E" w:rsidRDefault="00B7515E" w:rsidP="002A4398">
      <w:pPr>
        <w:spacing w:line="240" w:lineRule="auto"/>
      </w:pPr>
      <w:r>
        <w:separator/>
      </w:r>
    </w:p>
  </w:footnote>
  <w:footnote w:type="continuationSeparator" w:id="0">
    <w:p w14:paraId="65CD2FAC" w14:textId="77777777" w:rsidR="00B7515E" w:rsidRDefault="00B7515E" w:rsidP="002A4398">
      <w:pPr>
        <w:spacing w:line="240" w:lineRule="auto"/>
      </w:pPr>
      <w:r>
        <w:continuationSeparator/>
      </w:r>
    </w:p>
  </w:footnote>
  <w:footnote w:id="1">
    <w:p w14:paraId="30186982" w14:textId="166C4810" w:rsidR="00B7515E" w:rsidRPr="000030DF" w:rsidRDefault="00B7515E">
      <w:pPr>
        <w:pStyle w:val="Funotentext"/>
        <w:rPr>
          <w:rPrChange w:id="23" w:author="Dennis Hohmann" w:date="2012-04-15T03:14:00Z">
            <w:rPr>
              <w:highlight w:val="yellow"/>
            </w:rPr>
          </w:rPrChange>
        </w:rPr>
      </w:pPr>
      <w:r w:rsidRPr="000030DF">
        <w:rPr>
          <w:rStyle w:val="Funotenzeichen"/>
          <w:rPrChange w:id="24" w:author="Dennis Hohmann" w:date="2012-04-15T03:14:00Z">
            <w:rPr>
              <w:rStyle w:val="Funotenzeichen"/>
              <w:highlight w:val="yellow"/>
            </w:rPr>
          </w:rPrChange>
        </w:rPr>
        <w:footnoteRef/>
      </w:r>
      <w:r w:rsidRPr="000030DF">
        <w:rPr>
          <w:rPrChange w:id="25" w:author="Dennis Hohmann" w:date="2012-04-15T03:14:00Z">
            <w:rPr>
              <w:highlight w:val="yellow"/>
            </w:rPr>
          </w:rPrChange>
        </w:rPr>
        <w:t xml:space="preserve"> </w:t>
      </w:r>
      <w:ins w:id="26" w:author="Dennis Hohmann" w:date="2012-04-14T18:44:00Z">
        <w:r w:rsidRPr="000030DF">
          <w:rPr>
            <w:rFonts w:ascii="Times New Roman" w:hAnsi="Times New Roman"/>
            <w:noProof/>
            <w:rPrChange w:id="27" w:author="Dennis Hohmann" w:date="2012-04-15T03:14:00Z">
              <w:rPr/>
            </w:rPrChange>
          </w:rPr>
          <w:t>(ELECTRONIC ASSEMBLY GmbH, 1)</w:t>
        </w:r>
      </w:ins>
      <w:del w:id="28" w:author="Dennis Hohmann" w:date="2012-04-14T18:44:00Z">
        <w:r w:rsidRPr="000030DF" w:rsidDel="003B2EAC">
          <w:rPr>
            <w:rFonts w:ascii="Times New Roman" w:hAnsi="Times New Roman"/>
            <w:noProof/>
            <w:rPrChange w:id="29" w:author="Dennis Hohmann" w:date="2012-04-15T03:14:00Z">
              <w:rPr>
                <w:rFonts w:ascii="Times New Roman" w:hAnsi="Times New Roman"/>
                <w:noProof/>
                <w:highlight w:val="yellow"/>
              </w:rPr>
            </w:rPrChange>
          </w:rPr>
          <w:delText>(Electronic Assembly, 1)</w:delText>
        </w:r>
      </w:del>
    </w:p>
  </w:footnote>
  <w:footnote w:id="2">
    <w:p w14:paraId="790DA09B" w14:textId="45BB7452" w:rsidR="00B7515E" w:rsidRPr="000030DF" w:rsidRDefault="00B7515E">
      <w:pPr>
        <w:pStyle w:val="Funotentext"/>
        <w:rPr>
          <w:rPrChange w:id="30" w:author="Dennis Hohmann" w:date="2012-04-15T03:14:00Z">
            <w:rPr>
              <w:highlight w:val="yellow"/>
            </w:rPr>
          </w:rPrChange>
        </w:rPr>
      </w:pPr>
      <w:r w:rsidRPr="000030DF">
        <w:rPr>
          <w:rStyle w:val="Funotenzeichen"/>
          <w:rPrChange w:id="31" w:author="Dennis Hohmann" w:date="2012-04-15T03:14:00Z">
            <w:rPr>
              <w:rStyle w:val="Funotenzeichen"/>
              <w:highlight w:val="yellow"/>
            </w:rPr>
          </w:rPrChange>
        </w:rPr>
        <w:footnoteRef/>
      </w:r>
      <w:r w:rsidRPr="000030DF">
        <w:rPr>
          <w:rPrChange w:id="32" w:author="Dennis Hohmann" w:date="2012-04-15T03:14:00Z">
            <w:rPr>
              <w:highlight w:val="yellow"/>
            </w:rPr>
          </w:rPrChange>
        </w:rPr>
        <w:t xml:space="preserve"> </w:t>
      </w:r>
      <w:ins w:id="33" w:author="Dennis Hohmann" w:date="2012-04-14T18:47:00Z">
        <w:r w:rsidRPr="000030DF">
          <w:rPr>
            <w:rFonts w:ascii="Times New Roman" w:hAnsi="Times New Roman"/>
            <w:noProof/>
            <w:rPrChange w:id="34" w:author="Dennis Hohmann" w:date="2012-04-15T03:14:00Z">
              <w:rPr/>
            </w:rPrChange>
          </w:rPr>
          <w:t>(Atmel Corporation, 1)</w:t>
        </w:r>
      </w:ins>
      <w:del w:id="35" w:author="Dennis Hohmann" w:date="2012-04-14T18:47:00Z">
        <w:r w:rsidRPr="000030DF" w:rsidDel="004A6044">
          <w:rPr>
            <w:rFonts w:ascii="Times New Roman" w:hAnsi="Times New Roman"/>
            <w:noProof/>
            <w:rPrChange w:id="36" w:author="Dennis Hohmann" w:date="2012-04-15T03:14:00Z">
              <w:rPr>
                <w:rFonts w:ascii="Times New Roman" w:hAnsi="Times New Roman"/>
                <w:noProof/>
                <w:highlight w:val="yellow"/>
              </w:rPr>
            </w:rPrChange>
          </w:rPr>
          <w:delText>(Atmel, 1)</w:delText>
        </w:r>
      </w:del>
    </w:p>
  </w:footnote>
  <w:footnote w:id="3">
    <w:p w14:paraId="7EC97305" w14:textId="6BE3CCC2" w:rsidR="00B7515E" w:rsidRPr="000030DF" w:rsidRDefault="00B7515E" w:rsidP="00856CE5">
      <w:pPr>
        <w:pStyle w:val="Funotentext"/>
        <w:rPr>
          <w:rFonts w:ascii="Times New Roman" w:hAnsi="Times New Roman"/>
          <w:noProof/>
          <w:rPrChange w:id="37" w:author="Dennis Hohmann" w:date="2012-04-15T03:14:00Z">
            <w:rPr>
              <w:rFonts w:ascii="Times New Roman" w:hAnsi="Times New Roman"/>
              <w:noProof/>
              <w:highlight w:val="yellow"/>
            </w:rPr>
          </w:rPrChange>
        </w:rPr>
      </w:pPr>
      <w:r w:rsidRPr="000030DF">
        <w:rPr>
          <w:rStyle w:val="Funotenzeichen"/>
          <w:rPrChange w:id="38" w:author="Dennis Hohmann" w:date="2012-04-15T03:14:00Z">
            <w:rPr>
              <w:rStyle w:val="Funotenzeichen"/>
              <w:highlight w:val="yellow"/>
            </w:rPr>
          </w:rPrChange>
        </w:rPr>
        <w:footnoteRef/>
      </w:r>
      <w:r w:rsidRPr="000030DF">
        <w:rPr>
          <w:rFonts w:ascii="Times New Roman" w:hAnsi="Times New Roman"/>
          <w:noProof/>
          <w:rPrChange w:id="39" w:author="Dennis Hohmann" w:date="2012-04-15T03:14:00Z">
            <w:rPr>
              <w:rFonts w:ascii="Times New Roman" w:hAnsi="Times New Roman"/>
              <w:noProof/>
              <w:highlight w:val="yellow"/>
            </w:rPr>
          </w:rPrChange>
        </w:rPr>
        <w:t xml:space="preserve"> </w:t>
      </w:r>
      <w:ins w:id="40" w:author="Dennis Hohmann" w:date="2012-04-14T18:47:00Z">
        <w:r w:rsidRPr="000030DF">
          <w:rPr>
            <w:rFonts w:ascii="Times New Roman" w:hAnsi="Times New Roman"/>
            <w:noProof/>
            <w:rPrChange w:id="41" w:author="Dennis Hohmann" w:date="2012-04-15T03:14:00Z">
              <w:rPr/>
            </w:rPrChange>
          </w:rPr>
          <w:t>(Atmel Corporation, 2)</w:t>
        </w:r>
        <w:r w:rsidRPr="000030DF" w:rsidDel="004A6044">
          <w:rPr>
            <w:rFonts w:ascii="Times New Roman" w:hAnsi="Times New Roman"/>
            <w:noProof/>
            <w:rPrChange w:id="42" w:author="Dennis Hohmann" w:date="2012-04-15T03:14:00Z">
              <w:rPr>
                <w:rFonts w:ascii="Times New Roman" w:hAnsi="Times New Roman"/>
                <w:noProof/>
                <w:highlight w:val="yellow"/>
              </w:rPr>
            </w:rPrChange>
          </w:rPr>
          <w:t xml:space="preserve"> </w:t>
        </w:r>
      </w:ins>
      <w:del w:id="43" w:author="Dennis Hohmann" w:date="2012-04-14T18:47:00Z">
        <w:r w:rsidRPr="000030DF" w:rsidDel="004A6044">
          <w:rPr>
            <w:rFonts w:ascii="Times New Roman" w:hAnsi="Times New Roman"/>
            <w:noProof/>
            <w:rPrChange w:id="44" w:author="Dennis Hohmann" w:date="2012-04-15T03:14:00Z">
              <w:rPr>
                <w:rFonts w:ascii="Times New Roman" w:hAnsi="Times New Roman"/>
                <w:noProof/>
                <w:highlight w:val="yellow"/>
              </w:rPr>
            </w:rPrChange>
          </w:rPr>
          <w:delText>(Atmel, 2)</w:delText>
        </w:r>
      </w:del>
    </w:p>
  </w:footnote>
  <w:footnote w:id="4">
    <w:p w14:paraId="7FAC15FD" w14:textId="0CCABB9D" w:rsidR="00B7515E" w:rsidRPr="000030DF" w:rsidRDefault="00B7515E">
      <w:pPr>
        <w:pStyle w:val="Funotentext"/>
        <w:rPr>
          <w:rPrChange w:id="45" w:author="Dennis Hohmann" w:date="2012-04-15T03:14:00Z">
            <w:rPr>
              <w:highlight w:val="yellow"/>
            </w:rPr>
          </w:rPrChange>
        </w:rPr>
      </w:pPr>
      <w:r w:rsidRPr="000030DF">
        <w:rPr>
          <w:rStyle w:val="Funotenzeichen"/>
          <w:rPrChange w:id="46" w:author="Dennis Hohmann" w:date="2012-04-15T03:14:00Z">
            <w:rPr>
              <w:rStyle w:val="Funotenzeichen"/>
              <w:highlight w:val="yellow"/>
            </w:rPr>
          </w:rPrChange>
        </w:rPr>
        <w:footnoteRef/>
      </w:r>
      <w:r w:rsidRPr="000030DF">
        <w:rPr>
          <w:rPrChange w:id="47" w:author="Dennis Hohmann" w:date="2012-04-15T03:14:00Z">
            <w:rPr>
              <w:highlight w:val="yellow"/>
            </w:rPr>
          </w:rPrChange>
        </w:rPr>
        <w:t xml:space="preserve"> </w:t>
      </w:r>
      <w:ins w:id="48" w:author="Dennis Hohmann" w:date="2012-04-14T18:47:00Z">
        <w:r w:rsidRPr="000030DF">
          <w:rPr>
            <w:rFonts w:ascii="Times New Roman" w:hAnsi="Times New Roman"/>
            <w:noProof/>
            <w:rPrChange w:id="49" w:author="Dennis Hohmann" w:date="2012-04-15T03:14:00Z">
              <w:rPr/>
            </w:rPrChange>
          </w:rPr>
          <w:t>(CadSoft Computer GmbH, 1)</w:t>
        </w:r>
      </w:ins>
      <w:del w:id="50" w:author="Dennis Hohmann" w:date="2012-04-14T18:47:00Z">
        <w:r w:rsidRPr="000030DF" w:rsidDel="004A6044">
          <w:rPr>
            <w:rFonts w:ascii="Times New Roman" w:hAnsi="Times New Roman"/>
            <w:noProof/>
            <w:rPrChange w:id="51" w:author="Dennis Hohmann" w:date="2012-04-15T03:14:00Z">
              <w:rPr>
                <w:rFonts w:ascii="Times New Roman" w:hAnsi="Times New Roman"/>
                <w:noProof/>
                <w:highlight w:val="yellow"/>
              </w:rPr>
            </w:rPrChange>
          </w:rPr>
          <w:delText>(CadSoft, 1)</w:delText>
        </w:r>
      </w:del>
    </w:p>
  </w:footnote>
  <w:footnote w:id="5">
    <w:p w14:paraId="3A287172" w14:textId="4BAABB7A" w:rsidR="00B7515E" w:rsidRPr="006105FD" w:rsidRDefault="00B7515E">
      <w:pPr>
        <w:pStyle w:val="Funotentext"/>
      </w:pPr>
      <w:r w:rsidRPr="000030DF">
        <w:rPr>
          <w:rStyle w:val="Funotenzeichen"/>
          <w:rPrChange w:id="52" w:author="Dennis Hohmann" w:date="2012-04-15T03:14:00Z">
            <w:rPr>
              <w:rStyle w:val="Funotenzeichen"/>
              <w:highlight w:val="yellow"/>
            </w:rPr>
          </w:rPrChange>
        </w:rPr>
        <w:footnoteRef/>
      </w:r>
      <w:r w:rsidRPr="000030DF">
        <w:rPr>
          <w:rPrChange w:id="53" w:author="Dennis Hohmann" w:date="2012-04-15T03:14:00Z">
            <w:rPr>
              <w:highlight w:val="yellow"/>
            </w:rPr>
          </w:rPrChange>
        </w:rPr>
        <w:t xml:space="preserve"> </w:t>
      </w:r>
      <w:ins w:id="54" w:author="Dennis Hohmann" w:date="2012-04-14T18:48:00Z">
        <w:r w:rsidRPr="000030DF">
          <w:rPr>
            <w:rFonts w:ascii="Times New Roman" w:hAnsi="Times New Roman"/>
            <w:noProof/>
            <w:rPrChange w:id="55" w:author="Dennis Hohmann" w:date="2012-04-15T03:14:00Z">
              <w:rPr/>
            </w:rPrChange>
          </w:rPr>
          <w:t>(CadSoft Computer GmbH, 2)</w:t>
        </w:r>
      </w:ins>
      <w:del w:id="56" w:author="Dennis Hohmann" w:date="2012-04-14T18:48:00Z">
        <w:r w:rsidRPr="006F7153" w:rsidDel="004A6044">
          <w:rPr>
            <w:rFonts w:ascii="Times New Roman" w:hAnsi="Times New Roman"/>
            <w:noProof/>
            <w:highlight w:val="yellow"/>
          </w:rPr>
          <w:delText>(CadSoft, 2)</w:delText>
        </w:r>
      </w:del>
    </w:p>
  </w:footnote>
  <w:footnote w:id="6">
    <w:p w14:paraId="03026A25" w14:textId="476D31D7" w:rsidR="00B7515E" w:rsidRPr="007849D5" w:rsidRDefault="00B7515E" w:rsidP="007849D5">
      <w:pPr>
        <w:pStyle w:val="Funotentext"/>
        <w:rPr>
          <w:rFonts w:ascii="Times New Roman" w:hAnsi="Times New Roman"/>
          <w:noProof/>
        </w:rPr>
      </w:pPr>
      <w:r>
        <w:rPr>
          <w:rStyle w:val="Funotenzeichen"/>
        </w:rPr>
        <w:footnoteRef/>
      </w:r>
      <w:r>
        <w:rPr>
          <w:rFonts w:ascii="Times New Roman" w:hAnsi="Times New Roman"/>
          <w:noProof/>
        </w:rPr>
        <w:t xml:space="preserve"> </w:t>
      </w:r>
      <w:ins w:id="62" w:author="Dennis Hohmann" w:date="2012-04-15T01:21:00Z">
        <w:r w:rsidRPr="00213233">
          <w:rPr>
            <w:rFonts w:ascii="Times New Roman" w:hAnsi="Times New Roman"/>
            <w:noProof/>
            <w:rPrChange w:id="63" w:author="Dennis Hohmann" w:date="2012-04-15T01:21:00Z">
              <w:rPr/>
            </w:rPrChange>
          </w:rPr>
          <w:t>(CadSoft Computer GmbH, 2)</w:t>
        </w:r>
      </w:ins>
      <w:del w:id="64" w:author="Dennis Hohmann" w:date="2012-04-15T01:20:00Z">
        <w:r w:rsidRPr="007C7800" w:rsidDel="00213233">
          <w:rPr>
            <w:rFonts w:ascii="Times New Roman" w:hAnsi="Times New Roman"/>
            <w:noProof/>
          </w:rPr>
          <w:delText>(CADSoft, 2)</w:delText>
        </w:r>
      </w:del>
    </w:p>
  </w:footnote>
  <w:footnote w:id="7">
    <w:p w14:paraId="56422288" w14:textId="73CC20E0" w:rsidR="00B7515E" w:rsidRPr="00FA6F7D" w:rsidRDefault="00B7515E">
      <w:pPr>
        <w:pStyle w:val="Funotentext"/>
      </w:pPr>
      <w:r w:rsidRPr="00C741EB">
        <w:rPr>
          <w:rStyle w:val="Funotenzeichen"/>
        </w:rPr>
        <w:footnoteRef/>
      </w:r>
      <w:r w:rsidRPr="00C741EB">
        <w:t xml:space="preserve"> </w:t>
      </w:r>
      <w:ins w:id="143" w:author="Dennis Hohmann" w:date="2012-04-15T01:40:00Z">
        <w:r w:rsidRPr="00C741EB">
          <w:rPr>
            <w:rFonts w:ascii="Times New Roman" w:hAnsi="Times New Roman"/>
            <w:noProof/>
            <w:rPrChange w:id="144" w:author="Dennis Hohmann" w:date="2012-04-15T01:40:00Z">
              <w:rPr/>
            </w:rPrChange>
          </w:rPr>
          <w:t>(Pollin Electronic GmbH, 2007)</w:t>
        </w:r>
      </w:ins>
      <w:del w:id="145" w:author="Dennis Hohmann" w:date="2012-04-15T01:39:00Z">
        <w:r w:rsidRPr="00FA6F7D" w:rsidDel="00C741EB">
          <w:rPr>
            <w:rFonts w:ascii="Times New Roman" w:hAnsi="Times New Roman"/>
            <w:noProof/>
          </w:rPr>
          <w:delText>(</w:delText>
        </w:r>
        <w:r w:rsidRPr="000F5DF6" w:rsidDel="00C741EB">
          <w:rPr>
            <w:rFonts w:ascii="Times New Roman" w:hAnsi="Times New Roman"/>
            <w:noProof/>
            <w:highlight w:val="red"/>
          </w:rPr>
          <w:delText>Pollin, 2007)</w:delText>
        </w:r>
      </w:del>
    </w:p>
  </w:footnote>
  <w:footnote w:id="8">
    <w:p w14:paraId="58FBEFC0" w14:textId="53D7D39D" w:rsidR="00B7515E" w:rsidRDefault="00B7515E">
      <w:pPr>
        <w:pStyle w:val="Funotentext"/>
      </w:pPr>
      <w:r>
        <w:rPr>
          <w:rStyle w:val="Funotenzeichen"/>
        </w:rPr>
        <w:footnoteRef/>
      </w:r>
      <w:r>
        <w:t xml:space="preserve"> </w:t>
      </w:r>
      <w:ins w:id="152" w:author="Dennis Hohmann" w:date="2012-04-15T01:41:00Z">
        <w:r w:rsidRPr="00C741EB">
          <w:rPr>
            <w:rFonts w:ascii="Times New Roman" w:hAnsi="Times New Roman"/>
            <w:noProof/>
            <w:rPrChange w:id="153" w:author="Dennis Hohmann" w:date="2012-04-15T01:41:00Z">
              <w:rPr/>
            </w:rPrChange>
          </w:rPr>
          <w:t>(Pollin Electronic GmbH, 2007)</w:t>
        </w:r>
      </w:ins>
      <w:del w:id="154" w:author="Dennis Hohmann" w:date="2012-04-15T01:41:00Z">
        <w:r w:rsidRPr="007F3858" w:rsidDel="00C741EB">
          <w:rPr>
            <w:rFonts w:ascii="Times New Roman" w:hAnsi="Times New Roman"/>
            <w:noProof/>
          </w:rPr>
          <w:delText>(Pollin, 2007)</w:delText>
        </w:r>
      </w:del>
    </w:p>
  </w:footnote>
  <w:footnote w:id="9">
    <w:p w14:paraId="2AE4021A" w14:textId="7C4555F8" w:rsidR="00B7515E" w:rsidRPr="00EF1B20" w:rsidRDefault="00B7515E">
      <w:pPr>
        <w:pStyle w:val="Funotentext"/>
      </w:pPr>
      <w:r>
        <w:rPr>
          <w:rStyle w:val="Funotenzeichen"/>
        </w:rPr>
        <w:footnoteRef/>
      </w:r>
      <w:r>
        <w:t xml:space="preserve"> </w:t>
      </w:r>
      <w:r w:rsidRPr="00EF1B20">
        <w:rPr>
          <w:rFonts w:ascii="Times New Roman" w:hAnsi="Times New Roman"/>
          <w:noProof/>
        </w:rPr>
        <w:t>(The SD Association, 1)</w:t>
      </w:r>
    </w:p>
  </w:footnote>
  <w:footnote w:id="10">
    <w:p w14:paraId="36D072C2" w14:textId="6C65CA84" w:rsidR="00B7515E" w:rsidRPr="00385BF6" w:rsidRDefault="00B7515E">
      <w:pPr>
        <w:pStyle w:val="Funotentext"/>
      </w:pPr>
      <w:r>
        <w:rPr>
          <w:rStyle w:val="Funotenzeichen"/>
        </w:rPr>
        <w:footnoteRef/>
      </w:r>
      <w:r>
        <w:t xml:space="preserve"> </w:t>
      </w:r>
      <w:ins w:id="169" w:author="Dennis Hohmann" w:date="2012-04-15T01:43:00Z">
        <w:r w:rsidRPr="00C741EB">
          <w:rPr>
            <w:rFonts w:ascii="Times New Roman" w:hAnsi="Times New Roman"/>
            <w:noProof/>
            <w:rPrChange w:id="170" w:author="Dennis Hohmann" w:date="2012-04-15T01:43:00Z">
              <w:rPr/>
            </w:rPrChange>
          </w:rPr>
          <w:t>(Future Technology Devices I</w:t>
        </w:r>
        <w:r w:rsidRPr="00C741EB">
          <w:rPr>
            <w:rFonts w:ascii="Times New Roman" w:hAnsi="Times New Roman"/>
            <w:noProof/>
            <w:rPrChange w:id="171" w:author="Dennis Hohmann" w:date="2012-04-15T01:43:00Z">
              <w:rPr/>
            </w:rPrChange>
          </w:rPr>
          <w:t>n</w:t>
        </w:r>
        <w:r w:rsidRPr="00C741EB">
          <w:rPr>
            <w:rFonts w:ascii="Times New Roman" w:hAnsi="Times New Roman"/>
            <w:noProof/>
            <w:rPrChange w:id="172" w:author="Dennis Hohmann" w:date="2012-04-15T01:43:00Z">
              <w:rPr/>
            </w:rPrChange>
          </w:rPr>
          <w:t>ternational Limited, 1)</w:t>
        </w:r>
      </w:ins>
      <w:del w:id="173" w:author="Dennis Hohmann" w:date="2012-04-15T01:43:00Z">
        <w:r w:rsidRPr="00385BF6" w:rsidDel="00C741EB">
          <w:rPr>
            <w:rFonts w:ascii="Times New Roman" w:hAnsi="Times New Roman"/>
            <w:noProof/>
          </w:rPr>
          <w:delText>(FTDI Chip, 1)</w:delText>
        </w:r>
      </w:del>
    </w:p>
  </w:footnote>
  <w:footnote w:id="11">
    <w:p w14:paraId="179BC681" w14:textId="0F25D501" w:rsidR="00B7515E" w:rsidRPr="00410725" w:rsidRDefault="00B7515E">
      <w:pPr>
        <w:pStyle w:val="Funotentext"/>
      </w:pPr>
      <w:r>
        <w:rPr>
          <w:rStyle w:val="Funotenzeichen"/>
        </w:rPr>
        <w:footnoteRef/>
      </w:r>
      <w:r>
        <w:t xml:space="preserve"> </w:t>
      </w:r>
      <w:r w:rsidRPr="00410725">
        <w:rPr>
          <w:rFonts w:ascii="Times New Roman" w:hAnsi="Times New Roman"/>
          <w:noProof/>
        </w:rPr>
        <w:t>(goCNC, 1)</w:t>
      </w:r>
    </w:p>
  </w:footnote>
  <w:footnote w:id="12">
    <w:p w14:paraId="6DEEC25A" w14:textId="7717C828" w:rsidR="00B7515E" w:rsidRPr="00F8403F" w:rsidRDefault="00B7515E">
      <w:pPr>
        <w:pStyle w:val="Funotentext"/>
      </w:pPr>
      <w:r w:rsidRPr="00F8403F">
        <w:rPr>
          <w:rStyle w:val="Funotenzeichen"/>
        </w:rPr>
        <w:footnoteRef/>
      </w:r>
      <w:r w:rsidRPr="00F8403F">
        <w:t xml:space="preserve"> </w:t>
      </w:r>
      <w:r w:rsidRPr="00F8403F">
        <w:rPr>
          <w:rFonts w:ascii="Times New Roman" w:hAnsi="Times New Roman"/>
          <w:noProof/>
        </w:rPr>
        <w:t>(MAXIM, 2003)</w:t>
      </w:r>
    </w:p>
  </w:footnote>
  <w:footnote w:id="13">
    <w:p w14:paraId="70D0191D" w14:textId="38821827" w:rsidR="00B7515E" w:rsidRDefault="00B7515E">
      <w:pPr>
        <w:pStyle w:val="Funotentext"/>
      </w:pPr>
      <w:ins w:id="1036" w:author="Dennis Hohmann" w:date="2012-04-14T20:34:00Z">
        <w:r w:rsidRPr="00F8403F">
          <w:rPr>
            <w:rStyle w:val="Funotenzeichen"/>
          </w:rPr>
          <w:footnoteRef/>
        </w:r>
        <w:r w:rsidRPr="00F8403F">
          <w:t xml:space="preserve"> </w:t>
        </w:r>
      </w:ins>
      <w:ins w:id="1037" w:author="Dennis Hohmann" w:date="2012-04-15T02:41:00Z">
        <w:r w:rsidRPr="00F8403F">
          <w:rPr>
            <w:rFonts w:ascii="Times New Roman" w:hAnsi="Times New Roman"/>
            <w:noProof/>
            <w:rPrChange w:id="1038" w:author="Dennis Hohmann" w:date="2012-04-15T02:41:00Z">
              <w:rPr/>
            </w:rPrChange>
          </w:rPr>
          <w:t>(Atmel Corporation, 1)</w:t>
        </w:r>
      </w:ins>
    </w:p>
  </w:footnote>
  <w:footnote w:id="14">
    <w:p w14:paraId="1BAC9180" w14:textId="7F5D9566" w:rsidR="00B7515E" w:rsidRPr="00FB0910" w:rsidRDefault="00B7515E">
      <w:pPr>
        <w:pStyle w:val="Funotentext"/>
      </w:pPr>
      <w:r>
        <w:rPr>
          <w:rStyle w:val="Funotenzeichen"/>
        </w:rPr>
        <w:footnoteRef/>
      </w:r>
      <w:r>
        <w:t xml:space="preserve"> </w:t>
      </w:r>
      <w:r w:rsidR="005D618E" w:rsidRPr="005D618E">
        <w:rPr>
          <w:rFonts w:ascii="Times New Roman" w:hAnsi="Times New Roman"/>
          <w:noProof/>
        </w:rPr>
        <w:t>(Stanka, 2005)</w:t>
      </w:r>
    </w:p>
  </w:footnote>
  <w:footnote w:id="15">
    <w:p w14:paraId="1049CFEE" w14:textId="09B762CB" w:rsidR="00B7515E" w:rsidRPr="002971E4" w:rsidRDefault="00B7515E">
      <w:pPr>
        <w:pStyle w:val="Funotentext"/>
      </w:pPr>
      <w:r>
        <w:rPr>
          <w:rStyle w:val="Funotenzeichen"/>
        </w:rPr>
        <w:footnoteRef/>
      </w:r>
      <w:r>
        <w:t xml:space="preserve"> </w:t>
      </w:r>
      <w:r w:rsidRPr="002971E4">
        <w:rPr>
          <w:rFonts w:ascii="Times New Roman" w:hAnsi="Times New Roman"/>
          <w:noProof/>
        </w:rPr>
        <w:t>(Johnson, 2009)</w:t>
      </w:r>
    </w:p>
  </w:footnote>
  <w:footnote w:id="16">
    <w:p w14:paraId="66EAFEB0" w14:textId="15971141" w:rsidR="00B7515E" w:rsidRPr="002971E4" w:rsidRDefault="00B7515E">
      <w:pPr>
        <w:pStyle w:val="Funotentext"/>
      </w:pPr>
      <w:r w:rsidRPr="004662D1">
        <w:rPr>
          <w:rStyle w:val="Funotenzeichen"/>
        </w:rPr>
        <w:footnoteRef/>
      </w:r>
      <w:r w:rsidRPr="004662D1">
        <w:t xml:space="preserve"> </w:t>
      </w:r>
      <w:ins w:id="1220" w:author="Dennis Hohmann" w:date="2012-04-15T02:53:00Z">
        <w:r w:rsidRPr="004662D1">
          <w:rPr>
            <w:rFonts w:ascii="Times New Roman" w:hAnsi="Times New Roman"/>
            <w:noProof/>
            <w:rPrChange w:id="1221" w:author="Dennis Hohmann" w:date="2012-04-15T02:53:00Z">
              <w:rPr/>
            </w:rPrChange>
          </w:rPr>
          <w:t>(Pollin Electronic GmbH, 2007)</w:t>
        </w:r>
      </w:ins>
      <w:del w:id="1222" w:author="Dennis Hohmann" w:date="2012-04-15T02:53:00Z">
        <w:r w:rsidRPr="004662D1" w:rsidDel="004662D1">
          <w:rPr>
            <w:rFonts w:ascii="Times New Roman" w:hAnsi="Times New Roman"/>
            <w:noProof/>
          </w:rPr>
          <w:delText>(Pollin, 2007)</w:delText>
        </w:r>
      </w:del>
    </w:p>
  </w:footnote>
  <w:footnote w:id="17">
    <w:p w14:paraId="05ED5C00" w14:textId="682106BD" w:rsidR="00B7515E" w:rsidRDefault="00B7515E">
      <w:pPr>
        <w:pStyle w:val="Funotentext"/>
      </w:pPr>
      <w:ins w:id="1615" w:author="Dennis Hohmann" w:date="2012-04-14T23:31:00Z">
        <w:r>
          <w:rPr>
            <w:rStyle w:val="Funotenzeichen"/>
          </w:rPr>
          <w:footnoteRef/>
        </w:r>
        <w:r>
          <w:t xml:space="preserve"> </w:t>
        </w:r>
        <w:r w:rsidRPr="00A357F6">
          <w:rPr>
            <w:rFonts w:ascii="Times New Roman" w:hAnsi="Times New Roman"/>
            <w:noProof/>
          </w:rPr>
          <w:t>(Fleury, Peter Fleury UART Library, 2006)</w:t>
        </w:r>
      </w:ins>
    </w:p>
  </w:footnote>
  <w:footnote w:id="18">
    <w:p w14:paraId="0CD137BB" w14:textId="3009957A" w:rsidR="00B7515E" w:rsidDel="005D05D6" w:rsidRDefault="00B7515E">
      <w:pPr>
        <w:pStyle w:val="Funotentext"/>
        <w:rPr>
          <w:del w:id="1678" w:author="Dennis Hohmann" w:date="2012-04-14T23:30:00Z"/>
        </w:rPr>
      </w:pPr>
      <w:r>
        <w:rPr>
          <w:rStyle w:val="Funotenzeichen"/>
        </w:rPr>
        <w:footnoteRef/>
      </w:r>
      <w:r>
        <w:t xml:space="preserve"> </w:t>
      </w:r>
      <w:del w:id="1679" w:author="Dennis Hohmann" w:date="2012-04-14T23:30:00Z">
        <w:r w:rsidRPr="00A357F6" w:rsidDel="005D05D6">
          <w:rPr>
            <w:rFonts w:ascii="Times New Roman" w:hAnsi="Times New Roman"/>
            <w:noProof/>
          </w:rPr>
          <w:delText>(Fleury, Peter Fleury UART Library, 2006)</w:delText>
        </w:r>
      </w:del>
    </w:p>
    <w:p w14:paraId="49F4ECAB" w14:textId="5153C14C" w:rsidR="00B7515E" w:rsidRDefault="00B7515E">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B7515E" w:rsidRDefault="00B7515E">
      <w:pPr>
        <w:pStyle w:val="Funotentext"/>
      </w:pPr>
    </w:p>
  </w:footnote>
  <w:footnote w:id="19">
    <w:p w14:paraId="521C05DC" w14:textId="5D042D3F" w:rsidR="00B7515E" w:rsidRPr="00463336" w:rsidRDefault="00B7515E">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20">
    <w:p w14:paraId="4F4C42FB" w14:textId="25A86823" w:rsidR="00B7515E" w:rsidRPr="0077167F" w:rsidRDefault="00B7515E">
      <w:pPr>
        <w:pStyle w:val="Funotentext"/>
      </w:pPr>
      <w:r>
        <w:rPr>
          <w:rStyle w:val="Funotenzeichen"/>
        </w:rPr>
        <w:footnoteRef/>
      </w:r>
      <w:r>
        <w:t xml:space="preserve"> </w:t>
      </w:r>
      <w:r w:rsidRPr="00AE70E4">
        <w:rPr>
          <w:rFonts w:ascii="Times New Roman" w:hAnsi="Times New Roman"/>
          <w:noProof/>
        </w:rPr>
        <w:t>(Universität Karlsruhe, 1)</w:t>
      </w:r>
    </w:p>
  </w:footnote>
  <w:footnote w:id="21">
    <w:p w14:paraId="5FD78235" w14:textId="3ED77530" w:rsidR="00B7515E" w:rsidRPr="00F270EA" w:rsidRDefault="00B7515E">
      <w:pPr>
        <w:pStyle w:val="Funotentext"/>
      </w:pPr>
      <w:r>
        <w:rPr>
          <w:rStyle w:val="Funotenzeichen"/>
        </w:rPr>
        <w:footnoteRef/>
      </w:r>
      <w:r>
        <w:t xml:space="preserve"> </w:t>
      </w:r>
      <w:r w:rsidRPr="00F270EA">
        <w:rPr>
          <w:rFonts w:ascii="Times New Roman" w:hAnsi="Times New Roman"/>
          <w:noProof/>
        </w:rPr>
        <w:t>(www.goBlack.de, 1)</w:t>
      </w:r>
    </w:p>
  </w:footnote>
  <w:footnote w:id="22">
    <w:p w14:paraId="28C8E2F6" w14:textId="27E632B9" w:rsidR="00B7515E" w:rsidRPr="008B1248" w:rsidRDefault="00B7515E">
      <w:pPr>
        <w:pStyle w:val="Funotentext"/>
      </w:pPr>
      <w:r>
        <w:rPr>
          <w:rStyle w:val="Funotenzeichen"/>
        </w:rPr>
        <w:footnoteRef/>
      </w:r>
      <w:r>
        <w:t xml:space="preserve"> </w:t>
      </w:r>
      <w:r w:rsidRPr="008B1248">
        <w:rPr>
          <w:rFonts w:ascii="Times New Roman" w:hAnsi="Times New Roman"/>
          <w:noProof/>
        </w:rPr>
        <w:t>(www.goBlack.de, 1)</w:t>
      </w:r>
    </w:p>
  </w:footnote>
  <w:footnote w:id="23">
    <w:p w14:paraId="07D66718" w14:textId="28655C31" w:rsidR="00B7515E" w:rsidRPr="004A1BD2" w:rsidRDefault="00B7515E">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B7515E" w:rsidRDefault="00B7515E">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B7515E" w:rsidRPr="00066A27" w:rsidRDefault="00B7515E"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B7515E" w:rsidRPr="007D102A" w:rsidRDefault="00B7515E" w:rsidP="00574DDF">
    <w:pPr>
      <w:pStyle w:val="Kopfzeile"/>
      <w:tabs>
        <w:tab w:val="left" w:pos="3720"/>
      </w:tabs>
      <w:rPr>
        <w:rFonts w:cs="Arial"/>
      </w:rPr>
    </w:pPr>
    <w:r>
      <w:rPr>
        <w:rFonts w:cs="Arial"/>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B7515E" w:rsidRPr="004124CD" w:rsidRDefault="00B7515E"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proofState w:spelling="clean"/>
  <w:revisionView w:markup="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30DF"/>
    <w:rsid w:val="00003CD3"/>
    <w:rsid w:val="0000652C"/>
    <w:rsid w:val="00013F7F"/>
    <w:rsid w:val="00014E07"/>
    <w:rsid w:val="00020671"/>
    <w:rsid w:val="00021F9D"/>
    <w:rsid w:val="0002332D"/>
    <w:rsid w:val="00023DC7"/>
    <w:rsid w:val="000250F7"/>
    <w:rsid w:val="000335E2"/>
    <w:rsid w:val="00034325"/>
    <w:rsid w:val="00034AFC"/>
    <w:rsid w:val="00034CB5"/>
    <w:rsid w:val="0003747B"/>
    <w:rsid w:val="00041215"/>
    <w:rsid w:val="00041EE7"/>
    <w:rsid w:val="00042064"/>
    <w:rsid w:val="00042A42"/>
    <w:rsid w:val="000444AB"/>
    <w:rsid w:val="000444C5"/>
    <w:rsid w:val="00044C9C"/>
    <w:rsid w:val="0004597F"/>
    <w:rsid w:val="0005139B"/>
    <w:rsid w:val="00051757"/>
    <w:rsid w:val="00052DB1"/>
    <w:rsid w:val="00053D80"/>
    <w:rsid w:val="0005489F"/>
    <w:rsid w:val="00056B5E"/>
    <w:rsid w:val="0006108A"/>
    <w:rsid w:val="0006214E"/>
    <w:rsid w:val="00062B92"/>
    <w:rsid w:val="000650A3"/>
    <w:rsid w:val="00065A42"/>
    <w:rsid w:val="0006699B"/>
    <w:rsid w:val="00066A27"/>
    <w:rsid w:val="00066D30"/>
    <w:rsid w:val="00067199"/>
    <w:rsid w:val="00070057"/>
    <w:rsid w:val="0007481A"/>
    <w:rsid w:val="00074875"/>
    <w:rsid w:val="00076837"/>
    <w:rsid w:val="0007744D"/>
    <w:rsid w:val="000821AA"/>
    <w:rsid w:val="000861DD"/>
    <w:rsid w:val="00087295"/>
    <w:rsid w:val="0008746E"/>
    <w:rsid w:val="00090E8A"/>
    <w:rsid w:val="00092845"/>
    <w:rsid w:val="00093C32"/>
    <w:rsid w:val="00095750"/>
    <w:rsid w:val="000A11BB"/>
    <w:rsid w:val="000A35EC"/>
    <w:rsid w:val="000A6A9F"/>
    <w:rsid w:val="000A77CE"/>
    <w:rsid w:val="000B237D"/>
    <w:rsid w:val="000B3080"/>
    <w:rsid w:val="000C0555"/>
    <w:rsid w:val="000C1C73"/>
    <w:rsid w:val="000C2078"/>
    <w:rsid w:val="000C2306"/>
    <w:rsid w:val="000C3E5A"/>
    <w:rsid w:val="000C420A"/>
    <w:rsid w:val="000C6F01"/>
    <w:rsid w:val="000D0CA2"/>
    <w:rsid w:val="000D15F4"/>
    <w:rsid w:val="000D2CFE"/>
    <w:rsid w:val="000D4189"/>
    <w:rsid w:val="000D43F7"/>
    <w:rsid w:val="000D6B34"/>
    <w:rsid w:val="000D72C9"/>
    <w:rsid w:val="000E051B"/>
    <w:rsid w:val="000E44A8"/>
    <w:rsid w:val="000E52F2"/>
    <w:rsid w:val="000E5803"/>
    <w:rsid w:val="000F055F"/>
    <w:rsid w:val="000F13D5"/>
    <w:rsid w:val="000F3B52"/>
    <w:rsid w:val="000F5DF6"/>
    <w:rsid w:val="000F796A"/>
    <w:rsid w:val="00101E41"/>
    <w:rsid w:val="00101F0B"/>
    <w:rsid w:val="00102969"/>
    <w:rsid w:val="00102D1B"/>
    <w:rsid w:val="001052CA"/>
    <w:rsid w:val="00106829"/>
    <w:rsid w:val="00106D15"/>
    <w:rsid w:val="00107DA5"/>
    <w:rsid w:val="00110B03"/>
    <w:rsid w:val="001112C4"/>
    <w:rsid w:val="00111BFC"/>
    <w:rsid w:val="00114410"/>
    <w:rsid w:val="00115466"/>
    <w:rsid w:val="00116330"/>
    <w:rsid w:val="00120112"/>
    <w:rsid w:val="00122D20"/>
    <w:rsid w:val="0012352C"/>
    <w:rsid w:val="001238FB"/>
    <w:rsid w:val="001247E4"/>
    <w:rsid w:val="0012553B"/>
    <w:rsid w:val="001305A9"/>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092"/>
    <w:rsid w:val="00150204"/>
    <w:rsid w:val="00150F00"/>
    <w:rsid w:val="00154842"/>
    <w:rsid w:val="00154C82"/>
    <w:rsid w:val="00155C1B"/>
    <w:rsid w:val="001568CA"/>
    <w:rsid w:val="001600AF"/>
    <w:rsid w:val="00161B7F"/>
    <w:rsid w:val="00161DA1"/>
    <w:rsid w:val="0016499C"/>
    <w:rsid w:val="001653DB"/>
    <w:rsid w:val="00167780"/>
    <w:rsid w:val="001678CC"/>
    <w:rsid w:val="00167BE6"/>
    <w:rsid w:val="00170312"/>
    <w:rsid w:val="0017190F"/>
    <w:rsid w:val="00172589"/>
    <w:rsid w:val="001769A5"/>
    <w:rsid w:val="00176AB6"/>
    <w:rsid w:val="00177E31"/>
    <w:rsid w:val="00180C65"/>
    <w:rsid w:val="001815DE"/>
    <w:rsid w:val="001829D9"/>
    <w:rsid w:val="00182D48"/>
    <w:rsid w:val="0018310D"/>
    <w:rsid w:val="00185677"/>
    <w:rsid w:val="00186C9B"/>
    <w:rsid w:val="00186E1B"/>
    <w:rsid w:val="0018724B"/>
    <w:rsid w:val="00187B56"/>
    <w:rsid w:val="00187D6C"/>
    <w:rsid w:val="001922BF"/>
    <w:rsid w:val="00193016"/>
    <w:rsid w:val="0019446F"/>
    <w:rsid w:val="001944FC"/>
    <w:rsid w:val="00196139"/>
    <w:rsid w:val="001A4946"/>
    <w:rsid w:val="001B077E"/>
    <w:rsid w:val="001B0D83"/>
    <w:rsid w:val="001B2A11"/>
    <w:rsid w:val="001B3A7C"/>
    <w:rsid w:val="001B6DB5"/>
    <w:rsid w:val="001B7DAE"/>
    <w:rsid w:val="001C34DD"/>
    <w:rsid w:val="001C39CB"/>
    <w:rsid w:val="001C3BFB"/>
    <w:rsid w:val="001C5157"/>
    <w:rsid w:val="001C5318"/>
    <w:rsid w:val="001C5DD9"/>
    <w:rsid w:val="001C6B1A"/>
    <w:rsid w:val="001D0536"/>
    <w:rsid w:val="001D1240"/>
    <w:rsid w:val="001D4838"/>
    <w:rsid w:val="001D6AB0"/>
    <w:rsid w:val="001D6F03"/>
    <w:rsid w:val="001E0A31"/>
    <w:rsid w:val="001E2FFB"/>
    <w:rsid w:val="001E4B95"/>
    <w:rsid w:val="001E4F4D"/>
    <w:rsid w:val="001E513D"/>
    <w:rsid w:val="001E53DD"/>
    <w:rsid w:val="001E56AB"/>
    <w:rsid w:val="001E6330"/>
    <w:rsid w:val="001F0157"/>
    <w:rsid w:val="001F0E04"/>
    <w:rsid w:val="001F2D9C"/>
    <w:rsid w:val="001F2EED"/>
    <w:rsid w:val="001F2FC4"/>
    <w:rsid w:val="001F3349"/>
    <w:rsid w:val="001F53BA"/>
    <w:rsid w:val="001F5996"/>
    <w:rsid w:val="001F6E7F"/>
    <w:rsid w:val="001F7CE0"/>
    <w:rsid w:val="00206EFB"/>
    <w:rsid w:val="002078D9"/>
    <w:rsid w:val="00210452"/>
    <w:rsid w:val="00211596"/>
    <w:rsid w:val="00212538"/>
    <w:rsid w:val="00213233"/>
    <w:rsid w:val="0021405B"/>
    <w:rsid w:val="0021746A"/>
    <w:rsid w:val="00220105"/>
    <w:rsid w:val="002205FF"/>
    <w:rsid w:val="00226207"/>
    <w:rsid w:val="00230237"/>
    <w:rsid w:val="00233FB0"/>
    <w:rsid w:val="002362E4"/>
    <w:rsid w:val="002447F1"/>
    <w:rsid w:val="00247CB7"/>
    <w:rsid w:val="00247F38"/>
    <w:rsid w:val="00250369"/>
    <w:rsid w:val="00250C46"/>
    <w:rsid w:val="002521F2"/>
    <w:rsid w:val="002522C4"/>
    <w:rsid w:val="002526D3"/>
    <w:rsid w:val="002544C8"/>
    <w:rsid w:val="00255A43"/>
    <w:rsid w:val="002563C6"/>
    <w:rsid w:val="0025673E"/>
    <w:rsid w:val="002614B0"/>
    <w:rsid w:val="00261818"/>
    <w:rsid w:val="00263DB1"/>
    <w:rsid w:val="00264051"/>
    <w:rsid w:val="00266947"/>
    <w:rsid w:val="00270F1E"/>
    <w:rsid w:val="0028679A"/>
    <w:rsid w:val="0029078E"/>
    <w:rsid w:val="00290B6A"/>
    <w:rsid w:val="00291F4A"/>
    <w:rsid w:val="0029234E"/>
    <w:rsid w:val="00293FCF"/>
    <w:rsid w:val="002946CD"/>
    <w:rsid w:val="00294DA0"/>
    <w:rsid w:val="00295158"/>
    <w:rsid w:val="0029630A"/>
    <w:rsid w:val="002971E4"/>
    <w:rsid w:val="0029775E"/>
    <w:rsid w:val="002979C2"/>
    <w:rsid w:val="00297BA0"/>
    <w:rsid w:val="00297ED2"/>
    <w:rsid w:val="002A2FFF"/>
    <w:rsid w:val="002A4398"/>
    <w:rsid w:val="002A48AC"/>
    <w:rsid w:val="002A6CAD"/>
    <w:rsid w:val="002B0371"/>
    <w:rsid w:val="002B0CE3"/>
    <w:rsid w:val="002B79AF"/>
    <w:rsid w:val="002C531A"/>
    <w:rsid w:val="002C6526"/>
    <w:rsid w:val="002C6B46"/>
    <w:rsid w:val="002C757E"/>
    <w:rsid w:val="002D78E5"/>
    <w:rsid w:val="002D7BEC"/>
    <w:rsid w:val="002E039A"/>
    <w:rsid w:val="002E3BC3"/>
    <w:rsid w:val="002E5018"/>
    <w:rsid w:val="002E58D4"/>
    <w:rsid w:val="002E5C5D"/>
    <w:rsid w:val="002F124F"/>
    <w:rsid w:val="002F151B"/>
    <w:rsid w:val="002F2E07"/>
    <w:rsid w:val="002F4D60"/>
    <w:rsid w:val="002F655F"/>
    <w:rsid w:val="002F6ABA"/>
    <w:rsid w:val="002F7C3D"/>
    <w:rsid w:val="00300001"/>
    <w:rsid w:val="00300235"/>
    <w:rsid w:val="00301AFF"/>
    <w:rsid w:val="00301CC8"/>
    <w:rsid w:val="00302908"/>
    <w:rsid w:val="003033D2"/>
    <w:rsid w:val="00304D2C"/>
    <w:rsid w:val="00305BE8"/>
    <w:rsid w:val="00305F31"/>
    <w:rsid w:val="003062FB"/>
    <w:rsid w:val="00306F8E"/>
    <w:rsid w:val="00307797"/>
    <w:rsid w:val="0031092B"/>
    <w:rsid w:val="00311621"/>
    <w:rsid w:val="003136A1"/>
    <w:rsid w:val="003141A0"/>
    <w:rsid w:val="003149B4"/>
    <w:rsid w:val="00314FFE"/>
    <w:rsid w:val="00315859"/>
    <w:rsid w:val="003171EA"/>
    <w:rsid w:val="00322295"/>
    <w:rsid w:val="00325EBB"/>
    <w:rsid w:val="00325FBD"/>
    <w:rsid w:val="003309AD"/>
    <w:rsid w:val="003328F7"/>
    <w:rsid w:val="00332DAE"/>
    <w:rsid w:val="00333123"/>
    <w:rsid w:val="00333CE3"/>
    <w:rsid w:val="0033407D"/>
    <w:rsid w:val="00340B42"/>
    <w:rsid w:val="00342261"/>
    <w:rsid w:val="00342A94"/>
    <w:rsid w:val="00343AD9"/>
    <w:rsid w:val="0034675E"/>
    <w:rsid w:val="00346F1C"/>
    <w:rsid w:val="00351F36"/>
    <w:rsid w:val="00354597"/>
    <w:rsid w:val="00354A7F"/>
    <w:rsid w:val="00356418"/>
    <w:rsid w:val="0035734C"/>
    <w:rsid w:val="00360705"/>
    <w:rsid w:val="00362A71"/>
    <w:rsid w:val="003642CE"/>
    <w:rsid w:val="00364A11"/>
    <w:rsid w:val="0036508D"/>
    <w:rsid w:val="0036565B"/>
    <w:rsid w:val="0036687E"/>
    <w:rsid w:val="00372F45"/>
    <w:rsid w:val="003745CD"/>
    <w:rsid w:val="003753CD"/>
    <w:rsid w:val="003769A1"/>
    <w:rsid w:val="00377D74"/>
    <w:rsid w:val="00381EEB"/>
    <w:rsid w:val="00382C7D"/>
    <w:rsid w:val="0038494C"/>
    <w:rsid w:val="00385BF6"/>
    <w:rsid w:val="00386459"/>
    <w:rsid w:val="00386A7B"/>
    <w:rsid w:val="00387885"/>
    <w:rsid w:val="00391E63"/>
    <w:rsid w:val="00392C86"/>
    <w:rsid w:val="0039603E"/>
    <w:rsid w:val="003A2474"/>
    <w:rsid w:val="003A2BEE"/>
    <w:rsid w:val="003A7D38"/>
    <w:rsid w:val="003B1AFF"/>
    <w:rsid w:val="003B1EA2"/>
    <w:rsid w:val="003B2EAC"/>
    <w:rsid w:val="003B4567"/>
    <w:rsid w:val="003B599B"/>
    <w:rsid w:val="003B7EC8"/>
    <w:rsid w:val="003C086E"/>
    <w:rsid w:val="003C14D1"/>
    <w:rsid w:val="003C15BB"/>
    <w:rsid w:val="003C729F"/>
    <w:rsid w:val="003C79C3"/>
    <w:rsid w:val="003D339D"/>
    <w:rsid w:val="003D512B"/>
    <w:rsid w:val="003D51A7"/>
    <w:rsid w:val="003D61FB"/>
    <w:rsid w:val="003E3CAC"/>
    <w:rsid w:val="003E57C2"/>
    <w:rsid w:val="003F0587"/>
    <w:rsid w:val="003F3BA3"/>
    <w:rsid w:val="003F730E"/>
    <w:rsid w:val="00400FB8"/>
    <w:rsid w:val="0040293A"/>
    <w:rsid w:val="00403705"/>
    <w:rsid w:val="004047A4"/>
    <w:rsid w:val="00406360"/>
    <w:rsid w:val="004067CE"/>
    <w:rsid w:val="00406BC2"/>
    <w:rsid w:val="00410725"/>
    <w:rsid w:val="00411545"/>
    <w:rsid w:val="004116C8"/>
    <w:rsid w:val="004124CD"/>
    <w:rsid w:val="004136B6"/>
    <w:rsid w:val="00413B28"/>
    <w:rsid w:val="00414BA6"/>
    <w:rsid w:val="004156F6"/>
    <w:rsid w:val="0042395B"/>
    <w:rsid w:val="0042480E"/>
    <w:rsid w:val="00425388"/>
    <w:rsid w:val="004255AE"/>
    <w:rsid w:val="00430022"/>
    <w:rsid w:val="0043066E"/>
    <w:rsid w:val="00433CA4"/>
    <w:rsid w:val="00436544"/>
    <w:rsid w:val="00436F50"/>
    <w:rsid w:val="0044034B"/>
    <w:rsid w:val="0044114C"/>
    <w:rsid w:val="00443BEB"/>
    <w:rsid w:val="004449C3"/>
    <w:rsid w:val="00446678"/>
    <w:rsid w:val="0044751F"/>
    <w:rsid w:val="00447E1C"/>
    <w:rsid w:val="004502BB"/>
    <w:rsid w:val="00452E72"/>
    <w:rsid w:val="00454E94"/>
    <w:rsid w:val="00454FE7"/>
    <w:rsid w:val="00455A4D"/>
    <w:rsid w:val="004562F7"/>
    <w:rsid w:val="00456F49"/>
    <w:rsid w:val="00461F22"/>
    <w:rsid w:val="00462E08"/>
    <w:rsid w:val="00463336"/>
    <w:rsid w:val="004662D1"/>
    <w:rsid w:val="00467652"/>
    <w:rsid w:val="00470D3F"/>
    <w:rsid w:val="00473CA9"/>
    <w:rsid w:val="00474C3B"/>
    <w:rsid w:val="00480DFB"/>
    <w:rsid w:val="00482993"/>
    <w:rsid w:val="0048303B"/>
    <w:rsid w:val="004855F1"/>
    <w:rsid w:val="00486BE8"/>
    <w:rsid w:val="0048794C"/>
    <w:rsid w:val="00490625"/>
    <w:rsid w:val="00491E7B"/>
    <w:rsid w:val="00494FE4"/>
    <w:rsid w:val="00496571"/>
    <w:rsid w:val="00496B91"/>
    <w:rsid w:val="00497CC7"/>
    <w:rsid w:val="004A0744"/>
    <w:rsid w:val="004A0BA9"/>
    <w:rsid w:val="004A1BD2"/>
    <w:rsid w:val="004A6044"/>
    <w:rsid w:val="004B0284"/>
    <w:rsid w:val="004B1866"/>
    <w:rsid w:val="004B207B"/>
    <w:rsid w:val="004B3DD0"/>
    <w:rsid w:val="004B5754"/>
    <w:rsid w:val="004B6261"/>
    <w:rsid w:val="004B7A81"/>
    <w:rsid w:val="004C264A"/>
    <w:rsid w:val="004C499F"/>
    <w:rsid w:val="004C54E6"/>
    <w:rsid w:val="004C553E"/>
    <w:rsid w:val="004D2EDD"/>
    <w:rsid w:val="004D3FA2"/>
    <w:rsid w:val="004D5D47"/>
    <w:rsid w:val="004D680C"/>
    <w:rsid w:val="004D786D"/>
    <w:rsid w:val="004E0FD6"/>
    <w:rsid w:val="004E2C5C"/>
    <w:rsid w:val="004E61CD"/>
    <w:rsid w:val="004E7764"/>
    <w:rsid w:val="004E7BF7"/>
    <w:rsid w:val="004F02AC"/>
    <w:rsid w:val="004F25D7"/>
    <w:rsid w:val="004F28CF"/>
    <w:rsid w:val="004F76CB"/>
    <w:rsid w:val="005003A1"/>
    <w:rsid w:val="00501DAE"/>
    <w:rsid w:val="005029D7"/>
    <w:rsid w:val="0050430F"/>
    <w:rsid w:val="005049D4"/>
    <w:rsid w:val="00504E53"/>
    <w:rsid w:val="0050587C"/>
    <w:rsid w:val="00507EBE"/>
    <w:rsid w:val="005109C0"/>
    <w:rsid w:val="005125C2"/>
    <w:rsid w:val="00516350"/>
    <w:rsid w:val="00521051"/>
    <w:rsid w:val="005256FE"/>
    <w:rsid w:val="00526039"/>
    <w:rsid w:val="00527914"/>
    <w:rsid w:val="005329AE"/>
    <w:rsid w:val="00533A4F"/>
    <w:rsid w:val="0053771E"/>
    <w:rsid w:val="00537786"/>
    <w:rsid w:val="00537F24"/>
    <w:rsid w:val="00540939"/>
    <w:rsid w:val="00543ECA"/>
    <w:rsid w:val="0054544A"/>
    <w:rsid w:val="00546407"/>
    <w:rsid w:val="00547AC8"/>
    <w:rsid w:val="0055198A"/>
    <w:rsid w:val="005537A6"/>
    <w:rsid w:val="00556691"/>
    <w:rsid w:val="00566E91"/>
    <w:rsid w:val="00567676"/>
    <w:rsid w:val="00567D68"/>
    <w:rsid w:val="00573D98"/>
    <w:rsid w:val="005743A8"/>
    <w:rsid w:val="00574674"/>
    <w:rsid w:val="00574B9C"/>
    <w:rsid w:val="00574DDF"/>
    <w:rsid w:val="0057683A"/>
    <w:rsid w:val="005874CB"/>
    <w:rsid w:val="00587625"/>
    <w:rsid w:val="00587DDE"/>
    <w:rsid w:val="005902E4"/>
    <w:rsid w:val="00591098"/>
    <w:rsid w:val="00593631"/>
    <w:rsid w:val="00594ED1"/>
    <w:rsid w:val="00595975"/>
    <w:rsid w:val="005A1626"/>
    <w:rsid w:val="005A1EDE"/>
    <w:rsid w:val="005A3F5E"/>
    <w:rsid w:val="005A4AB2"/>
    <w:rsid w:val="005B030F"/>
    <w:rsid w:val="005B46A1"/>
    <w:rsid w:val="005B5635"/>
    <w:rsid w:val="005B5707"/>
    <w:rsid w:val="005B7C91"/>
    <w:rsid w:val="005C3529"/>
    <w:rsid w:val="005C3DE3"/>
    <w:rsid w:val="005C5170"/>
    <w:rsid w:val="005C7386"/>
    <w:rsid w:val="005D05D6"/>
    <w:rsid w:val="005D14EF"/>
    <w:rsid w:val="005D5BEA"/>
    <w:rsid w:val="005D618E"/>
    <w:rsid w:val="005D6783"/>
    <w:rsid w:val="005D6B08"/>
    <w:rsid w:val="005D73CB"/>
    <w:rsid w:val="005D765B"/>
    <w:rsid w:val="005E05E6"/>
    <w:rsid w:val="005E2362"/>
    <w:rsid w:val="005E318E"/>
    <w:rsid w:val="005E36AA"/>
    <w:rsid w:val="005E42C5"/>
    <w:rsid w:val="005E464E"/>
    <w:rsid w:val="005E46A0"/>
    <w:rsid w:val="005E4896"/>
    <w:rsid w:val="005F2685"/>
    <w:rsid w:val="005F29E6"/>
    <w:rsid w:val="005F3005"/>
    <w:rsid w:val="005F3B95"/>
    <w:rsid w:val="005F4E67"/>
    <w:rsid w:val="005F5925"/>
    <w:rsid w:val="005F5EF4"/>
    <w:rsid w:val="005F6B9C"/>
    <w:rsid w:val="006012D9"/>
    <w:rsid w:val="00602A92"/>
    <w:rsid w:val="00603D26"/>
    <w:rsid w:val="00605194"/>
    <w:rsid w:val="006058CA"/>
    <w:rsid w:val="00610358"/>
    <w:rsid w:val="006105FD"/>
    <w:rsid w:val="00611606"/>
    <w:rsid w:val="00611E02"/>
    <w:rsid w:val="00612136"/>
    <w:rsid w:val="00614121"/>
    <w:rsid w:val="006151D4"/>
    <w:rsid w:val="00620BF4"/>
    <w:rsid w:val="00621D26"/>
    <w:rsid w:val="006227A3"/>
    <w:rsid w:val="00622ED0"/>
    <w:rsid w:val="00623BCF"/>
    <w:rsid w:val="00623BEB"/>
    <w:rsid w:val="00624F14"/>
    <w:rsid w:val="00625029"/>
    <w:rsid w:val="00627488"/>
    <w:rsid w:val="00630535"/>
    <w:rsid w:val="00632C98"/>
    <w:rsid w:val="006341E1"/>
    <w:rsid w:val="00637F5E"/>
    <w:rsid w:val="006419EA"/>
    <w:rsid w:val="00641DB7"/>
    <w:rsid w:val="006431BE"/>
    <w:rsid w:val="00644F84"/>
    <w:rsid w:val="00645E91"/>
    <w:rsid w:val="00651FB9"/>
    <w:rsid w:val="00652640"/>
    <w:rsid w:val="006526D7"/>
    <w:rsid w:val="006540FF"/>
    <w:rsid w:val="00654401"/>
    <w:rsid w:val="006557EE"/>
    <w:rsid w:val="006562DC"/>
    <w:rsid w:val="00656B87"/>
    <w:rsid w:val="00657FB4"/>
    <w:rsid w:val="006604DC"/>
    <w:rsid w:val="00660612"/>
    <w:rsid w:val="00661211"/>
    <w:rsid w:val="0066365A"/>
    <w:rsid w:val="00663A0B"/>
    <w:rsid w:val="00664B21"/>
    <w:rsid w:val="006668D0"/>
    <w:rsid w:val="00666A1E"/>
    <w:rsid w:val="00671849"/>
    <w:rsid w:val="00672CFC"/>
    <w:rsid w:val="00674137"/>
    <w:rsid w:val="00675A1A"/>
    <w:rsid w:val="00681123"/>
    <w:rsid w:val="00682562"/>
    <w:rsid w:val="006839A2"/>
    <w:rsid w:val="006863DD"/>
    <w:rsid w:val="0068789A"/>
    <w:rsid w:val="00694E94"/>
    <w:rsid w:val="00695E8A"/>
    <w:rsid w:val="006967C0"/>
    <w:rsid w:val="006B17E3"/>
    <w:rsid w:val="006B18F7"/>
    <w:rsid w:val="006B3422"/>
    <w:rsid w:val="006B396F"/>
    <w:rsid w:val="006B3AAE"/>
    <w:rsid w:val="006B7393"/>
    <w:rsid w:val="006C1F0D"/>
    <w:rsid w:val="006C3601"/>
    <w:rsid w:val="006C57FF"/>
    <w:rsid w:val="006C69DB"/>
    <w:rsid w:val="006C69EB"/>
    <w:rsid w:val="006C72E6"/>
    <w:rsid w:val="006D50EA"/>
    <w:rsid w:val="006D5355"/>
    <w:rsid w:val="006D7295"/>
    <w:rsid w:val="006D756C"/>
    <w:rsid w:val="006D76B8"/>
    <w:rsid w:val="006E092B"/>
    <w:rsid w:val="006E1B6A"/>
    <w:rsid w:val="006E2628"/>
    <w:rsid w:val="006E26AE"/>
    <w:rsid w:val="006E35BF"/>
    <w:rsid w:val="006E62ED"/>
    <w:rsid w:val="006E76B7"/>
    <w:rsid w:val="006E7A6C"/>
    <w:rsid w:val="006F0B53"/>
    <w:rsid w:val="006F0F9B"/>
    <w:rsid w:val="006F2105"/>
    <w:rsid w:val="006F235F"/>
    <w:rsid w:val="006F3140"/>
    <w:rsid w:val="006F65A7"/>
    <w:rsid w:val="006F7153"/>
    <w:rsid w:val="006F78DA"/>
    <w:rsid w:val="00700143"/>
    <w:rsid w:val="00703947"/>
    <w:rsid w:val="00707140"/>
    <w:rsid w:val="00707CB4"/>
    <w:rsid w:val="007160C3"/>
    <w:rsid w:val="00716B66"/>
    <w:rsid w:val="00717F02"/>
    <w:rsid w:val="007207AA"/>
    <w:rsid w:val="00720944"/>
    <w:rsid w:val="00720967"/>
    <w:rsid w:val="00722450"/>
    <w:rsid w:val="00722856"/>
    <w:rsid w:val="00723F69"/>
    <w:rsid w:val="007256A5"/>
    <w:rsid w:val="00725C36"/>
    <w:rsid w:val="007260DF"/>
    <w:rsid w:val="007315AE"/>
    <w:rsid w:val="00737BA6"/>
    <w:rsid w:val="0074053F"/>
    <w:rsid w:val="007418E2"/>
    <w:rsid w:val="00741B74"/>
    <w:rsid w:val="00742579"/>
    <w:rsid w:val="0074273A"/>
    <w:rsid w:val="00743D0E"/>
    <w:rsid w:val="007449E2"/>
    <w:rsid w:val="007451B0"/>
    <w:rsid w:val="00745CA2"/>
    <w:rsid w:val="00747633"/>
    <w:rsid w:val="007503EC"/>
    <w:rsid w:val="00753EC7"/>
    <w:rsid w:val="00754682"/>
    <w:rsid w:val="007551E0"/>
    <w:rsid w:val="007624D2"/>
    <w:rsid w:val="00764EED"/>
    <w:rsid w:val="00765137"/>
    <w:rsid w:val="00765151"/>
    <w:rsid w:val="00765490"/>
    <w:rsid w:val="0076722C"/>
    <w:rsid w:val="00767DEC"/>
    <w:rsid w:val="0077167F"/>
    <w:rsid w:val="0077394B"/>
    <w:rsid w:val="00775EB6"/>
    <w:rsid w:val="00776078"/>
    <w:rsid w:val="007771A4"/>
    <w:rsid w:val="007773B9"/>
    <w:rsid w:val="007803F9"/>
    <w:rsid w:val="00781E9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4308"/>
    <w:rsid w:val="007D576A"/>
    <w:rsid w:val="007D6076"/>
    <w:rsid w:val="007D665E"/>
    <w:rsid w:val="007D68EB"/>
    <w:rsid w:val="007D6AC3"/>
    <w:rsid w:val="007E17F5"/>
    <w:rsid w:val="007E26A7"/>
    <w:rsid w:val="007E35AF"/>
    <w:rsid w:val="007E431C"/>
    <w:rsid w:val="007E49A3"/>
    <w:rsid w:val="007E4A58"/>
    <w:rsid w:val="007E6BF1"/>
    <w:rsid w:val="007F00C9"/>
    <w:rsid w:val="007F1CAA"/>
    <w:rsid w:val="007F3858"/>
    <w:rsid w:val="007F3D5A"/>
    <w:rsid w:val="007F487F"/>
    <w:rsid w:val="007F7087"/>
    <w:rsid w:val="007F70E7"/>
    <w:rsid w:val="00800761"/>
    <w:rsid w:val="00800DC5"/>
    <w:rsid w:val="00801587"/>
    <w:rsid w:val="00801B41"/>
    <w:rsid w:val="00802D96"/>
    <w:rsid w:val="008035C2"/>
    <w:rsid w:val="008042E3"/>
    <w:rsid w:val="008052E9"/>
    <w:rsid w:val="0080632D"/>
    <w:rsid w:val="00807E37"/>
    <w:rsid w:val="00810D22"/>
    <w:rsid w:val="00814363"/>
    <w:rsid w:val="008148F3"/>
    <w:rsid w:val="00817B5B"/>
    <w:rsid w:val="008227CD"/>
    <w:rsid w:val="0082447F"/>
    <w:rsid w:val="00825287"/>
    <w:rsid w:val="00826D94"/>
    <w:rsid w:val="0082719B"/>
    <w:rsid w:val="008278AB"/>
    <w:rsid w:val="008314AD"/>
    <w:rsid w:val="00831CE8"/>
    <w:rsid w:val="00832005"/>
    <w:rsid w:val="00833559"/>
    <w:rsid w:val="0083437E"/>
    <w:rsid w:val="008366F7"/>
    <w:rsid w:val="0084144D"/>
    <w:rsid w:val="00842CE3"/>
    <w:rsid w:val="008500CE"/>
    <w:rsid w:val="008501B6"/>
    <w:rsid w:val="00856758"/>
    <w:rsid w:val="00856CE5"/>
    <w:rsid w:val="008577F3"/>
    <w:rsid w:val="0086464D"/>
    <w:rsid w:val="008674E4"/>
    <w:rsid w:val="0086750C"/>
    <w:rsid w:val="008701F4"/>
    <w:rsid w:val="008732A1"/>
    <w:rsid w:val="008741AE"/>
    <w:rsid w:val="00874A5D"/>
    <w:rsid w:val="00875231"/>
    <w:rsid w:val="00876395"/>
    <w:rsid w:val="00876967"/>
    <w:rsid w:val="00877990"/>
    <w:rsid w:val="00877D84"/>
    <w:rsid w:val="008800F5"/>
    <w:rsid w:val="0088043D"/>
    <w:rsid w:val="0088185A"/>
    <w:rsid w:val="00882041"/>
    <w:rsid w:val="00884EED"/>
    <w:rsid w:val="00885309"/>
    <w:rsid w:val="008917E7"/>
    <w:rsid w:val="00892A95"/>
    <w:rsid w:val="00892B37"/>
    <w:rsid w:val="008938D3"/>
    <w:rsid w:val="008952BE"/>
    <w:rsid w:val="0089537F"/>
    <w:rsid w:val="00897192"/>
    <w:rsid w:val="0089719D"/>
    <w:rsid w:val="00897EC1"/>
    <w:rsid w:val="008A09D9"/>
    <w:rsid w:val="008A11E0"/>
    <w:rsid w:val="008A189D"/>
    <w:rsid w:val="008A32E8"/>
    <w:rsid w:val="008A3732"/>
    <w:rsid w:val="008A47EC"/>
    <w:rsid w:val="008A6DF7"/>
    <w:rsid w:val="008A72E5"/>
    <w:rsid w:val="008B1248"/>
    <w:rsid w:val="008B14C0"/>
    <w:rsid w:val="008B1BA8"/>
    <w:rsid w:val="008B60FE"/>
    <w:rsid w:val="008C544C"/>
    <w:rsid w:val="008C602B"/>
    <w:rsid w:val="008C7027"/>
    <w:rsid w:val="008D1390"/>
    <w:rsid w:val="008D1FA3"/>
    <w:rsid w:val="008D416B"/>
    <w:rsid w:val="008D664A"/>
    <w:rsid w:val="008D698C"/>
    <w:rsid w:val="008E0ADA"/>
    <w:rsid w:val="008E0D12"/>
    <w:rsid w:val="008E13B6"/>
    <w:rsid w:val="008E43E5"/>
    <w:rsid w:val="008E4C05"/>
    <w:rsid w:val="008E4FC5"/>
    <w:rsid w:val="008E5C32"/>
    <w:rsid w:val="008F17CB"/>
    <w:rsid w:val="008F3C04"/>
    <w:rsid w:val="00901456"/>
    <w:rsid w:val="009016A2"/>
    <w:rsid w:val="0090349D"/>
    <w:rsid w:val="00903CEF"/>
    <w:rsid w:val="009041D8"/>
    <w:rsid w:val="00904594"/>
    <w:rsid w:val="0090532E"/>
    <w:rsid w:val="009127BF"/>
    <w:rsid w:val="00912CCD"/>
    <w:rsid w:val="00914D90"/>
    <w:rsid w:val="009164B9"/>
    <w:rsid w:val="0091761D"/>
    <w:rsid w:val="00917A79"/>
    <w:rsid w:val="0092052D"/>
    <w:rsid w:val="00920846"/>
    <w:rsid w:val="00921C92"/>
    <w:rsid w:val="009244DF"/>
    <w:rsid w:val="0092568C"/>
    <w:rsid w:val="00926E16"/>
    <w:rsid w:val="00931371"/>
    <w:rsid w:val="00932D68"/>
    <w:rsid w:val="00936074"/>
    <w:rsid w:val="00936406"/>
    <w:rsid w:val="0093707B"/>
    <w:rsid w:val="00940155"/>
    <w:rsid w:val="00940F36"/>
    <w:rsid w:val="00945900"/>
    <w:rsid w:val="00945EDA"/>
    <w:rsid w:val="0094717F"/>
    <w:rsid w:val="00947754"/>
    <w:rsid w:val="00947A41"/>
    <w:rsid w:val="00950D27"/>
    <w:rsid w:val="00953598"/>
    <w:rsid w:val="00954322"/>
    <w:rsid w:val="00955ADA"/>
    <w:rsid w:val="00956CA9"/>
    <w:rsid w:val="00961586"/>
    <w:rsid w:val="00961B58"/>
    <w:rsid w:val="00962240"/>
    <w:rsid w:val="00963F21"/>
    <w:rsid w:val="009648A6"/>
    <w:rsid w:val="00965012"/>
    <w:rsid w:val="00965517"/>
    <w:rsid w:val="00965896"/>
    <w:rsid w:val="00970C5C"/>
    <w:rsid w:val="009728A4"/>
    <w:rsid w:val="009729E5"/>
    <w:rsid w:val="00973636"/>
    <w:rsid w:val="00976B09"/>
    <w:rsid w:val="00977B34"/>
    <w:rsid w:val="009816BB"/>
    <w:rsid w:val="00981C1E"/>
    <w:rsid w:val="00982584"/>
    <w:rsid w:val="009874F5"/>
    <w:rsid w:val="00987644"/>
    <w:rsid w:val="009916F7"/>
    <w:rsid w:val="00993BD1"/>
    <w:rsid w:val="009941AD"/>
    <w:rsid w:val="0099577F"/>
    <w:rsid w:val="00995C64"/>
    <w:rsid w:val="0099608D"/>
    <w:rsid w:val="009962FF"/>
    <w:rsid w:val="00997E79"/>
    <w:rsid w:val="009A071D"/>
    <w:rsid w:val="009A3E82"/>
    <w:rsid w:val="009A51AF"/>
    <w:rsid w:val="009A5250"/>
    <w:rsid w:val="009A5DF0"/>
    <w:rsid w:val="009A7150"/>
    <w:rsid w:val="009A7E94"/>
    <w:rsid w:val="009B3158"/>
    <w:rsid w:val="009B3D74"/>
    <w:rsid w:val="009B472A"/>
    <w:rsid w:val="009B5A8E"/>
    <w:rsid w:val="009B6127"/>
    <w:rsid w:val="009B6399"/>
    <w:rsid w:val="009B68AE"/>
    <w:rsid w:val="009B68CC"/>
    <w:rsid w:val="009C1059"/>
    <w:rsid w:val="009C17B2"/>
    <w:rsid w:val="009C36AA"/>
    <w:rsid w:val="009C3BB2"/>
    <w:rsid w:val="009C4488"/>
    <w:rsid w:val="009C5174"/>
    <w:rsid w:val="009C551C"/>
    <w:rsid w:val="009D35E7"/>
    <w:rsid w:val="009D406F"/>
    <w:rsid w:val="009D53FD"/>
    <w:rsid w:val="009D618A"/>
    <w:rsid w:val="009E080E"/>
    <w:rsid w:val="009E14B5"/>
    <w:rsid w:val="009E36E4"/>
    <w:rsid w:val="009E766A"/>
    <w:rsid w:val="009F0CA2"/>
    <w:rsid w:val="009F5704"/>
    <w:rsid w:val="009F7D89"/>
    <w:rsid w:val="00A01EA8"/>
    <w:rsid w:val="00A03EA3"/>
    <w:rsid w:val="00A04642"/>
    <w:rsid w:val="00A0493D"/>
    <w:rsid w:val="00A05A26"/>
    <w:rsid w:val="00A05FE3"/>
    <w:rsid w:val="00A06373"/>
    <w:rsid w:val="00A07189"/>
    <w:rsid w:val="00A129A9"/>
    <w:rsid w:val="00A13180"/>
    <w:rsid w:val="00A16D0E"/>
    <w:rsid w:val="00A17D31"/>
    <w:rsid w:val="00A23143"/>
    <w:rsid w:val="00A2354B"/>
    <w:rsid w:val="00A237AB"/>
    <w:rsid w:val="00A3022D"/>
    <w:rsid w:val="00A323C7"/>
    <w:rsid w:val="00A32599"/>
    <w:rsid w:val="00A33F80"/>
    <w:rsid w:val="00A357F6"/>
    <w:rsid w:val="00A35D20"/>
    <w:rsid w:val="00A36053"/>
    <w:rsid w:val="00A402A1"/>
    <w:rsid w:val="00A41433"/>
    <w:rsid w:val="00A43764"/>
    <w:rsid w:val="00A44650"/>
    <w:rsid w:val="00A4528D"/>
    <w:rsid w:val="00A454EB"/>
    <w:rsid w:val="00A4568C"/>
    <w:rsid w:val="00A46542"/>
    <w:rsid w:val="00A472F1"/>
    <w:rsid w:val="00A50672"/>
    <w:rsid w:val="00A50C85"/>
    <w:rsid w:val="00A543DD"/>
    <w:rsid w:val="00A5522B"/>
    <w:rsid w:val="00A55AC0"/>
    <w:rsid w:val="00A5692B"/>
    <w:rsid w:val="00A57B15"/>
    <w:rsid w:val="00A614D1"/>
    <w:rsid w:val="00A614F8"/>
    <w:rsid w:val="00A658D7"/>
    <w:rsid w:val="00A66618"/>
    <w:rsid w:val="00A66ECB"/>
    <w:rsid w:val="00A67464"/>
    <w:rsid w:val="00A67590"/>
    <w:rsid w:val="00A711E3"/>
    <w:rsid w:val="00A714FE"/>
    <w:rsid w:val="00A72559"/>
    <w:rsid w:val="00A72F5A"/>
    <w:rsid w:val="00A74077"/>
    <w:rsid w:val="00A7603D"/>
    <w:rsid w:val="00A76124"/>
    <w:rsid w:val="00A76AE1"/>
    <w:rsid w:val="00A77232"/>
    <w:rsid w:val="00A776FC"/>
    <w:rsid w:val="00A7790E"/>
    <w:rsid w:val="00A77A44"/>
    <w:rsid w:val="00A83570"/>
    <w:rsid w:val="00A8438A"/>
    <w:rsid w:val="00A86078"/>
    <w:rsid w:val="00A87034"/>
    <w:rsid w:val="00A8758F"/>
    <w:rsid w:val="00A9466E"/>
    <w:rsid w:val="00AA3E98"/>
    <w:rsid w:val="00AA4A97"/>
    <w:rsid w:val="00AA4EE2"/>
    <w:rsid w:val="00AA56E1"/>
    <w:rsid w:val="00AA60ED"/>
    <w:rsid w:val="00AA6259"/>
    <w:rsid w:val="00AA6639"/>
    <w:rsid w:val="00AA735C"/>
    <w:rsid w:val="00AA785E"/>
    <w:rsid w:val="00AB021B"/>
    <w:rsid w:val="00AB12FD"/>
    <w:rsid w:val="00AC01B9"/>
    <w:rsid w:val="00AC0638"/>
    <w:rsid w:val="00AC2D76"/>
    <w:rsid w:val="00AC3564"/>
    <w:rsid w:val="00AC515A"/>
    <w:rsid w:val="00AC6C27"/>
    <w:rsid w:val="00AD0DD6"/>
    <w:rsid w:val="00AD2F49"/>
    <w:rsid w:val="00AD7882"/>
    <w:rsid w:val="00AE021C"/>
    <w:rsid w:val="00AE1258"/>
    <w:rsid w:val="00AE1ADB"/>
    <w:rsid w:val="00AE2E77"/>
    <w:rsid w:val="00AE2EC3"/>
    <w:rsid w:val="00AE70E4"/>
    <w:rsid w:val="00AF0643"/>
    <w:rsid w:val="00AF14FC"/>
    <w:rsid w:val="00AF270C"/>
    <w:rsid w:val="00AF39C1"/>
    <w:rsid w:val="00AF4C67"/>
    <w:rsid w:val="00AF7399"/>
    <w:rsid w:val="00B0341A"/>
    <w:rsid w:val="00B039A9"/>
    <w:rsid w:val="00B12F55"/>
    <w:rsid w:val="00B142EC"/>
    <w:rsid w:val="00B15BDF"/>
    <w:rsid w:val="00B16E5D"/>
    <w:rsid w:val="00B21475"/>
    <w:rsid w:val="00B21CB6"/>
    <w:rsid w:val="00B221BF"/>
    <w:rsid w:val="00B232C3"/>
    <w:rsid w:val="00B232E0"/>
    <w:rsid w:val="00B26706"/>
    <w:rsid w:val="00B26E88"/>
    <w:rsid w:val="00B2702B"/>
    <w:rsid w:val="00B30EC3"/>
    <w:rsid w:val="00B31770"/>
    <w:rsid w:val="00B319B7"/>
    <w:rsid w:val="00B32C54"/>
    <w:rsid w:val="00B338A1"/>
    <w:rsid w:val="00B34E40"/>
    <w:rsid w:val="00B358C6"/>
    <w:rsid w:val="00B35DB6"/>
    <w:rsid w:val="00B37AB9"/>
    <w:rsid w:val="00B37CB4"/>
    <w:rsid w:val="00B40D3A"/>
    <w:rsid w:val="00B41BAE"/>
    <w:rsid w:val="00B41F1E"/>
    <w:rsid w:val="00B476AE"/>
    <w:rsid w:val="00B5232A"/>
    <w:rsid w:val="00B52CDB"/>
    <w:rsid w:val="00B5302A"/>
    <w:rsid w:val="00B53F17"/>
    <w:rsid w:val="00B54950"/>
    <w:rsid w:val="00B552D6"/>
    <w:rsid w:val="00B609D8"/>
    <w:rsid w:val="00B60A95"/>
    <w:rsid w:val="00B610C8"/>
    <w:rsid w:val="00B6203E"/>
    <w:rsid w:val="00B628D3"/>
    <w:rsid w:val="00B655A5"/>
    <w:rsid w:val="00B71D14"/>
    <w:rsid w:val="00B720D9"/>
    <w:rsid w:val="00B744A3"/>
    <w:rsid w:val="00B74F4A"/>
    <w:rsid w:val="00B7515E"/>
    <w:rsid w:val="00B76388"/>
    <w:rsid w:val="00B77118"/>
    <w:rsid w:val="00B77670"/>
    <w:rsid w:val="00B806A6"/>
    <w:rsid w:val="00B83C05"/>
    <w:rsid w:val="00B843E9"/>
    <w:rsid w:val="00B84A9F"/>
    <w:rsid w:val="00B85342"/>
    <w:rsid w:val="00B853A9"/>
    <w:rsid w:val="00B857CB"/>
    <w:rsid w:val="00B86084"/>
    <w:rsid w:val="00B87483"/>
    <w:rsid w:val="00B94DE8"/>
    <w:rsid w:val="00B974A0"/>
    <w:rsid w:val="00BA0D18"/>
    <w:rsid w:val="00BA2143"/>
    <w:rsid w:val="00BA493A"/>
    <w:rsid w:val="00BA6B55"/>
    <w:rsid w:val="00BB236E"/>
    <w:rsid w:val="00BB3B52"/>
    <w:rsid w:val="00BB506F"/>
    <w:rsid w:val="00BB62C6"/>
    <w:rsid w:val="00BB669C"/>
    <w:rsid w:val="00BB7854"/>
    <w:rsid w:val="00BB7C55"/>
    <w:rsid w:val="00BB7DB6"/>
    <w:rsid w:val="00BC3FD6"/>
    <w:rsid w:val="00BD4938"/>
    <w:rsid w:val="00BD4AB3"/>
    <w:rsid w:val="00BD5684"/>
    <w:rsid w:val="00BD6BAB"/>
    <w:rsid w:val="00BE0140"/>
    <w:rsid w:val="00BE0580"/>
    <w:rsid w:val="00BE10E4"/>
    <w:rsid w:val="00BE2CBC"/>
    <w:rsid w:val="00BE4774"/>
    <w:rsid w:val="00BE4B47"/>
    <w:rsid w:val="00BF294B"/>
    <w:rsid w:val="00BF34A5"/>
    <w:rsid w:val="00BF5942"/>
    <w:rsid w:val="00BF6391"/>
    <w:rsid w:val="00BF779B"/>
    <w:rsid w:val="00C00317"/>
    <w:rsid w:val="00C020AB"/>
    <w:rsid w:val="00C020D8"/>
    <w:rsid w:val="00C02A8F"/>
    <w:rsid w:val="00C04D74"/>
    <w:rsid w:val="00C04F51"/>
    <w:rsid w:val="00C12753"/>
    <w:rsid w:val="00C13E0A"/>
    <w:rsid w:val="00C1506C"/>
    <w:rsid w:val="00C21107"/>
    <w:rsid w:val="00C21669"/>
    <w:rsid w:val="00C23AB9"/>
    <w:rsid w:val="00C24B2D"/>
    <w:rsid w:val="00C252C3"/>
    <w:rsid w:val="00C2549F"/>
    <w:rsid w:val="00C30502"/>
    <w:rsid w:val="00C31DFB"/>
    <w:rsid w:val="00C4158F"/>
    <w:rsid w:val="00C42D2F"/>
    <w:rsid w:val="00C43950"/>
    <w:rsid w:val="00C45C90"/>
    <w:rsid w:val="00C4662C"/>
    <w:rsid w:val="00C50726"/>
    <w:rsid w:val="00C531D4"/>
    <w:rsid w:val="00C56B39"/>
    <w:rsid w:val="00C57085"/>
    <w:rsid w:val="00C70A5F"/>
    <w:rsid w:val="00C735BE"/>
    <w:rsid w:val="00C741EB"/>
    <w:rsid w:val="00C74FC8"/>
    <w:rsid w:val="00C7553F"/>
    <w:rsid w:val="00C7773F"/>
    <w:rsid w:val="00C77F17"/>
    <w:rsid w:val="00C80643"/>
    <w:rsid w:val="00C808A6"/>
    <w:rsid w:val="00C8248F"/>
    <w:rsid w:val="00C837E0"/>
    <w:rsid w:val="00C83C32"/>
    <w:rsid w:val="00C83F62"/>
    <w:rsid w:val="00C84CD5"/>
    <w:rsid w:val="00C85008"/>
    <w:rsid w:val="00C851F4"/>
    <w:rsid w:val="00C855DD"/>
    <w:rsid w:val="00C91453"/>
    <w:rsid w:val="00C923BB"/>
    <w:rsid w:val="00C93F56"/>
    <w:rsid w:val="00C946EC"/>
    <w:rsid w:val="00C94741"/>
    <w:rsid w:val="00C95F01"/>
    <w:rsid w:val="00C960B6"/>
    <w:rsid w:val="00C971D8"/>
    <w:rsid w:val="00C97B55"/>
    <w:rsid w:val="00CA189D"/>
    <w:rsid w:val="00CA3318"/>
    <w:rsid w:val="00CA6972"/>
    <w:rsid w:val="00CB0D99"/>
    <w:rsid w:val="00CB1140"/>
    <w:rsid w:val="00CB1631"/>
    <w:rsid w:val="00CB545F"/>
    <w:rsid w:val="00CB7D07"/>
    <w:rsid w:val="00CB7D2E"/>
    <w:rsid w:val="00CC02C7"/>
    <w:rsid w:val="00CC1D9C"/>
    <w:rsid w:val="00CC284E"/>
    <w:rsid w:val="00CC3104"/>
    <w:rsid w:val="00CC422B"/>
    <w:rsid w:val="00CC6F73"/>
    <w:rsid w:val="00CC78E8"/>
    <w:rsid w:val="00CD21F0"/>
    <w:rsid w:val="00CD3691"/>
    <w:rsid w:val="00CD4341"/>
    <w:rsid w:val="00CD4A19"/>
    <w:rsid w:val="00CD4C76"/>
    <w:rsid w:val="00CD58EF"/>
    <w:rsid w:val="00CD77EA"/>
    <w:rsid w:val="00CE4766"/>
    <w:rsid w:val="00CF30AE"/>
    <w:rsid w:val="00CF6A4D"/>
    <w:rsid w:val="00CF6BCA"/>
    <w:rsid w:val="00D03397"/>
    <w:rsid w:val="00D041E2"/>
    <w:rsid w:val="00D06296"/>
    <w:rsid w:val="00D07D8C"/>
    <w:rsid w:val="00D10886"/>
    <w:rsid w:val="00D139C0"/>
    <w:rsid w:val="00D13DF1"/>
    <w:rsid w:val="00D15B9D"/>
    <w:rsid w:val="00D16F6F"/>
    <w:rsid w:val="00D17A2D"/>
    <w:rsid w:val="00D23037"/>
    <w:rsid w:val="00D24904"/>
    <w:rsid w:val="00D25ECA"/>
    <w:rsid w:val="00D30894"/>
    <w:rsid w:val="00D32AD1"/>
    <w:rsid w:val="00D351D6"/>
    <w:rsid w:val="00D358AA"/>
    <w:rsid w:val="00D36428"/>
    <w:rsid w:val="00D36857"/>
    <w:rsid w:val="00D42EB8"/>
    <w:rsid w:val="00D439BD"/>
    <w:rsid w:val="00D4597C"/>
    <w:rsid w:val="00D468DD"/>
    <w:rsid w:val="00D55A63"/>
    <w:rsid w:val="00D56B2E"/>
    <w:rsid w:val="00D60999"/>
    <w:rsid w:val="00D61077"/>
    <w:rsid w:val="00D64FBC"/>
    <w:rsid w:val="00D67301"/>
    <w:rsid w:val="00D701B5"/>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A2BA4"/>
    <w:rsid w:val="00DA7E95"/>
    <w:rsid w:val="00DB4318"/>
    <w:rsid w:val="00DB5F33"/>
    <w:rsid w:val="00DB734F"/>
    <w:rsid w:val="00DB7A08"/>
    <w:rsid w:val="00DC0324"/>
    <w:rsid w:val="00DC07E0"/>
    <w:rsid w:val="00DC1FEC"/>
    <w:rsid w:val="00DC254C"/>
    <w:rsid w:val="00DC2BE5"/>
    <w:rsid w:val="00DC49DC"/>
    <w:rsid w:val="00DC543F"/>
    <w:rsid w:val="00DC5FEE"/>
    <w:rsid w:val="00DC6474"/>
    <w:rsid w:val="00DD0BBC"/>
    <w:rsid w:val="00DD2E4F"/>
    <w:rsid w:val="00DD37D4"/>
    <w:rsid w:val="00DD5F72"/>
    <w:rsid w:val="00DD6041"/>
    <w:rsid w:val="00DE1140"/>
    <w:rsid w:val="00DE3408"/>
    <w:rsid w:val="00DE3B2F"/>
    <w:rsid w:val="00DE3E72"/>
    <w:rsid w:val="00DE64F1"/>
    <w:rsid w:val="00DF1230"/>
    <w:rsid w:val="00DF1FF1"/>
    <w:rsid w:val="00DF38BE"/>
    <w:rsid w:val="00DF40A3"/>
    <w:rsid w:val="00DF46F0"/>
    <w:rsid w:val="00DF6F1C"/>
    <w:rsid w:val="00E0049F"/>
    <w:rsid w:val="00E02A84"/>
    <w:rsid w:val="00E035E4"/>
    <w:rsid w:val="00E03D2D"/>
    <w:rsid w:val="00E0672C"/>
    <w:rsid w:val="00E0768A"/>
    <w:rsid w:val="00E13D26"/>
    <w:rsid w:val="00E164D5"/>
    <w:rsid w:val="00E20CD4"/>
    <w:rsid w:val="00E23524"/>
    <w:rsid w:val="00E245E6"/>
    <w:rsid w:val="00E249BA"/>
    <w:rsid w:val="00E255D6"/>
    <w:rsid w:val="00E260B6"/>
    <w:rsid w:val="00E275BD"/>
    <w:rsid w:val="00E3045D"/>
    <w:rsid w:val="00E37829"/>
    <w:rsid w:val="00E422D3"/>
    <w:rsid w:val="00E45C0E"/>
    <w:rsid w:val="00E45F88"/>
    <w:rsid w:val="00E46278"/>
    <w:rsid w:val="00E50662"/>
    <w:rsid w:val="00E52285"/>
    <w:rsid w:val="00E55A8B"/>
    <w:rsid w:val="00E563ED"/>
    <w:rsid w:val="00E57D93"/>
    <w:rsid w:val="00E603EB"/>
    <w:rsid w:val="00E6339E"/>
    <w:rsid w:val="00E6480D"/>
    <w:rsid w:val="00E6576B"/>
    <w:rsid w:val="00E71314"/>
    <w:rsid w:val="00E72342"/>
    <w:rsid w:val="00E72FA7"/>
    <w:rsid w:val="00E746A9"/>
    <w:rsid w:val="00E837A0"/>
    <w:rsid w:val="00E847B7"/>
    <w:rsid w:val="00E87719"/>
    <w:rsid w:val="00E87801"/>
    <w:rsid w:val="00E913FC"/>
    <w:rsid w:val="00E9311C"/>
    <w:rsid w:val="00E93A46"/>
    <w:rsid w:val="00E94781"/>
    <w:rsid w:val="00E959EC"/>
    <w:rsid w:val="00E966EF"/>
    <w:rsid w:val="00E975E5"/>
    <w:rsid w:val="00E97D5D"/>
    <w:rsid w:val="00EA0BAB"/>
    <w:rsid w:val="00EA2272"/>
    <w:rsid w:val="00EA3842"/>
    <w:rsid w:val="00EA3A9C"/>
    <w:rsid w:val="00EA4485"/>
    <w:rsid w:val="00EA4518"/>
    <w:rsid w:val="00EA4C69"/>
    <w:rsid w:val="00EA5702"/>
    <w:rsid w:val="00EA729E"/>
    <w:rsid w:val="00EA7645"/>
    <w:rsid w:val="00EA7AA0"/>
    <w:rsid w:val="00EB1FB9"/>
    <w:rsid w:val="00EB5CEC"/>
    <w:rsid w:val="00EB773F"/>
    <w:rsid w:val="00EB779A"/>
    <w:rsid w:val="00EC054E"/>
    <w:rsid w:val="00EC0EA9"/>
    <w:rsid w:val="00EC245E"/>
    <w:rsid w:val="00EC2B45"/>
    <w:rsid w:val="00EC3E06"/>
    <w:rsid w:val="00EC469E"/>
    <w:rsid w:val="00EC543C"/>
    <w:rsid w:val="00EC5B24"/>
    <w:rsid w:val="00EC5C04"/>
    <w:rsid w:val="00EC68C5"/>
    <w:rsid w:val="00ED3A8E"/>
    <w:rsid w:val="00ED434A"/>
    <w:rsid w:val="00ED675E"/>
    <w:rsid w:val="00ED69FF"/>
    <w:rsid w:val="00ED6DBB"/>
    <w:rsid w:val="00ED7B85"/>
    <w:rsid w:val="00EE0479"/>
    <w:rsid w:val="00EE2DEE"/>
    <w:rsid w:val="00EE5492"/>
    <w:rsid w:val="00EE601B"/>
    <w:rsid w:val="00EE6A10"/>
    <w:rsid w:val="00EE76CF"/>
    <w:rsid w:val="00EF0165"/>
    <w:rsid w:val="00EF0DC6"/>
    <w:rsid w:val="00EF1163"/>
    <w:rsid w:val="00EF1B20"/>
    <w:rsid w:val="00EF2697"/>
    <w:rsid w:val="00EF2E36"/>
    <w:rsid w:val="00EF4BC1"/>
    <w:rsid w:val="00EF5B9D"/>
    <w:rsid w:val="00EF6CA3"/>
    <w:rsid w:val="00EF6CB0"/>
    <w:rsid w:val="00EF731E"/>
    <w:rsid w:val="00EF782F"/>
    <w:rsid w:val="00EF798F"/>
    <w:rsid w:val="00F00412"/>
    <w:rsid w:val="00F04C30"/>
    <w:rsid w:val="00F0678B"/>
    <w:rsid w:val="00F10943"/>
    <w:rsid w:val="00F11613"/>
    <w:rsid w:val="00F11E09"/>
    <w:rsid w:val="00F13E8F"/>
    <w:rsid w:val="00F1436B"/>
    <w:rsid w:val="00F15367"/>
    <w:rsid w:val="00F1723B"/>
    <w:rsid w:val="00F175F1"/>
    <w:rsid w:val="00F20E3F"/>
    <w:rsid w:val="00F222CB"/>
    <w:rsid w:val="00F26A03"/>
    <w:rsid w:val="00F270EA"/>
    <w:rsid w:val="00F311B2"/>
    <w:rsid w:val="00F3128E"/>
    <w:rsid w:val="00F35A96"/>
    <w:rsid w:val="00F41314"/>
    <w:rsid w:val="00F43647"/>
    <w:rsid w:val="00F46940"/>
    <w:rsid w:val="00F520AC"/>
    <w:rsid w:val="00F52439"/>
    <w:rsid w:val="00F529AF"/>
    <w:rsid w:val="00F52E9F"/>
    <w:rsid w:val="00F530C1"/>
    <w:rsid w:val="00F548C3"/>
    <w:rsid w:val="00F54E59"/>
    <w:rsid w:val="00F551CB"/>
    <w:rsid w:val="00F55912"/>
    <w:rsid w:val="00F565B9"/>
    <w:rsid w:val="00F62AB8"/>
    <w:rsid w:val="00F63468"/>
    <w:rsid w:val="00F65838"/>
    <w:rsid w:val="00F676F6"/>
    <w:rsid w:val="00F70C80"/>
    <w:rsid w:val="00F72F08"/>
    <w:rsid w:val="00F73A72"/>
    <w:rsid w:val="00F747F3"/>
    <w:rsid w:val="00F76326"/>
    <w:rsid w:val="00F8403F"/>
    <w:rsid w:val="00F85D90"/>
    <w:rsid w:val="00F876EC"/>
    <w:rsid w:val="00F90645"/>
    <w:rsid w:val="00F92122"/>
    <w:rsid w:val="00F95EF4"/>
    <w:rsid w:val="00FA3B7C"/>
    <w:rsid w:val="00FA54DF"/>
    <w:rsid w:val="00FA6F7D"/>
    <w:rsid w:val="00FA78E9"/>
    <w:rsid w:val="00FB0910"/>
    <w:rsid w:val="00FB133F"/>
    <w:rsid w:val="00FB3679"/>
    <w:rsid w:val="00FB3ACC"/>
    <w:rsid w:val="00FB61D3"/>
    <w:rsid w:val="00FB6F1F"/>
    <w:rsid w:val="00FB74A5"/>
    <w:rsid w:val="00FB74AB"/>
    <w:rsid w:val="00FB78A1"/>
    <w:rsid w:val="00FC0CA4"/>
    <w:rsid w:val="00FC1A5F"/>
    <w:rsid w:val="00FC5BB0"/>
    <w:rsid w:val="00FD0AFE"/>
    <w:rsid w:val="00FD0D8B"/>
    <w:rsid w:val="00FD1266"/>
    <w:rsid w:val="00FD1706"/>
    <w:rsid w:val="00FD6EBF"/>
    <w:rsid w:val="00FE0BA6"/>
    <w:rsid w:val="00FE1307"/>
    <w:rsid w:val="00FE3786"/>
    <w:rsid w:val="00FE6049"/>
    <w:rsid w:val="00FE636C"/>
    <w:rsid w:val="00FE782F"/>
    <w:rsid w:val="00FF1605"/>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header" Target="header3.xml"/><Relationship Id="rId49"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gif"/><Relationship Id="rId34" Type="http://schemas.openxmlformats.org/officeDocument/2006/relationships/image" Target="media/image24.gif"/><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comments" Target="comments.xml"/><Relationship Id="rId15" Type="http://schemas.openxmlformats.org/officeDocument/2006/relationships/image" Target="media/image6.jpg"/><Relationship Id="rId16" Type="http://schemas.openxmlformats.org/officeDocument/2006/relationships/hyperlink" Target="http://www.gocnc.de" TargetMode="External"/><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emf"/><Relationship Id="rId40" Type="http://schemas.openxmlformats.org/officeDocument/2006/relationships/image" Target="media/image30.emf"/><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header" Target="head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2</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3</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4</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5</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6</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7</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8</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9</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10</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11</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12</b:RefOrder>
  </b:Source>
  <b:Source>
    <b:Tag>www1</b:Tag>
    <b:SourceType>InternetSite</b:SourceType>
    <b:Guid>{D40A8831-1941-9348-813C-5D10D12F4268}</b:Guid>
    <b:Author>
      <b:Author>
        <b:Corporate>www.goBlack.de</b:Corporate>
      </b:Author>
    </b:Author>
    <b:Title> Grafik-TouchDisplay EA eDIP240 Datenblätter Protokollrahmen   </b:Title>
    <b:URL>http://www.goblack.de/desy/digitalt/aktoren/touchdisp-edip240/ea240protokoll.html</b:URL>
    <b:Year>1</b:Year>
    <b:YearAccessed>2012</b:YearAccessed>
    <b:MonthAccessed>04</b:MonthAccessed>
    <b:DayAccessed>12</b:DayAccessed>
    <b:RefOrder>13</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14</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15</b:RefOrder>
  </b:Source>
  <b:Source>
    <b:Tag>Wik1</b:Tag>
    <b:SourceType>InternetSite</b:SourceType>
    <b:Guid>{EFDBBE16-DF6D-324D-9E95-2DB2F979B2B5}</b:Guid>
    <b:Author>
      <b:Author>
        <b:Corporate>Wikipedia</b:Corporate>
      </b:Author>
    </b:Author>
    <b:Title>Bresenham-Algorithmus</b:Title>
    <b:Year>2012</b:Year>
    <b:URL>http://de.wikipedia.org/wiki/Bresenham-Algorithmus</b:URL>
    <b:YearAccessed>2011</b:YearAccessed>
    <b:MonthAccessed>11</b:MonthAccessed>
    <b:DayAccessed>10</b:DayAccessed>
    <b:RefOrder>1</b:RefOrder>
  </b:Source>
  <b:Source>
    <b:Tag>Ele1</b:Tag>
    <b:SourceType>InternetSite</b:SourceType>
    <b:Guid>{7334D3DB-AD0E-B44D-943B-004F9F12EB56}</b:Guid>
    <b:Author>
      <b:Author>
        <b:Corporate>ELECTRONIC ASSEMBLY GmbH</b:Corporate>
      </b:Author>
    </b:Author>
    <b:Title>LCD-Module</b:Title>
    <b:URL>http://www.lcd-module.de/</b:URL>
    <b:Year>1</b:Year>
    <b:YearAccessed>2011</b:YearAccessed>
    <b:MonthAccessed>11</b:MonthAccessed>
    <b:DayAccessed>17</b:DayAccessed>
    <b:RefOrder>16</b:RefOrder>
  </b:Source>
  <b:Source>
    <b:Tag>Atm12</b:Tag>
    <b:SourceType>InternetSite</b:SourceType>
    <b:Guid>{163BEC5D-4A9C-4645-925C-01CCFE1EA440}</b:Guid>
    <b:LCID>de-DE</b:LCID>
    <b:Author>
      <b:Author>
        <b:Corporate>Atmel Corporation</b:Corporate>
      </b:Author>
    </b:Author>
    <b:YearAccessed>2012</b:YearAccessed>
    <b:MonthAccessed>03</b:MonthAccessed>
    <b:DayAccessed>12</b:DayAccessed>
    <b:URL>http://www.atmel.com/tools/ATMELAVRSTUDIO.aspx</b:URL>
    <b:Year>3</b:Year>
    <b:Title>Atmel AVR Studio 5.1</b:Title>
    <b:RefOrder>17</b:RefOrder>
  </b:Source>
  <b:Source>
    <b:Tag>Atm</b:Tag>
    <b:SourceType>InternetSite</b:SourceType>
    <b:Guid>{DAD41DE1-BAF0-8245-8C3D-B3D558AEC05C}</b:Guid>
    <b:Author>
      <b:Author>
        <b:Corporate>Atmel Corporation</b:Corporate>
      </b:Author>
    </b:Author>
    <b:Title>Atmel</b:Title>
    <b:URL>http://www.atmel.com/</b:URL>
    <b:Year>1</b:Year>
    <b:YearAccessed>2011</b:YearAccessed>
    <b:MonthAccessed>11</b:MonthAccessed>
    <b:DayAccessed>01</b:DayAccessed>
    <b:RefOrder>18</b:RefOrder>
  </b:Source>
  <b:Source>
    <b:Tag>Atm121</b:Tag>
    <b:SourceType>InternetSite</b:SourceType>
    <b:Guid>{0DD6BCE3-1BE8-AF44-9E97-BF6BD591A7F4}</b:Guid>
    <b:Author>
      <b:Author>
        <b:Corporate>Atmel Corporation</b:Corporate>
      </b:Author>
    </b:Author>
    <b:Title>JTAGICE3 - Atmel</b:Title>
    <b:Year>2</b:Year>
    <b:URL>http://www.atmel.com/tools/JTAGICE3.aspx</b:URL>
    <b:YearAccessed>2012</b:YearAccessed>
    <b:MonthAccessed>04</b:MonthAccessed>
    <b:DayAccessed>02</b:DayAccessed>
    <b:RefOrder>19</b:RefOrder>
  </b:Source>
  <b:Source>
    <b:Tag>CAD2</b:Tag>
    <b:SourceType>InternetSite</b:SourceType>
    <b:Guid>{4B104A39-626B-194F-AFA6-9830CF6608FE}</b:Guid>
    <b:Author>
      <b:Author>
        <b:Corporate>CadSoft Computer GmbH</b:Corporate>
      </b:Author>
    </b:Author>
    <b:Title>CadSoft EAGLE</b:Title>
    <b:Year>2</b:Year>
    <b:URL>http://www.cadsoft.de/eagle-pcb-design-software/product-overview/?language=de</b:URL>
    <b:YearAccessed>2012</b:YearAccessed>
    <b:MonthAccessed>01</b:MonthAccessed>
    <b:DayAccessed>12</b:DayAccessed>
    <b:RefOrder>20</b:RefOrder>
  </b:Source>
  <b:Source>
    <b:Tag>CAD12</b:Tag>
    <b:SourceType>InternetSite</b:SourceType>
    <b:Guid>{A8CEE282-F474-D44A-9B4C-5B1E8FE817F1}</b:Guid>
    <b:Author>
      <b:Author>
        <b:Corporate>CadSoft Computer GmbH</b:Corporate>
      </b:Author>
    </b:Author>
    <b:Title>CadSoft</b:Title>
    <b:YearAccessed>2012</b:YearAccessed>
    <b:MonthAccessed>04</b:MonthAccessed>
    <b:DayAccessed>03</b:DayAccessed>
    <b:URL>http://www.cadsoft.de/eagle-pcb-design-software/?language=de</b:URL>
    <b:LCID>de-DE</b:LCID>
    <b:Year>1</b:Year>
    <b:RefOrder>21</b:RefOrder>
  </b:Source>
  <b:Source>
    <b:Tag>Pol07</b:Tag>
    <b:SourceType>ElectronicSource</b:SourceType>
    <b:Guid>{7252AC7A-7757-5C40-96A8-0A9F25C2481B}</b:Guid>
    <b:Title>Atmel Evaluation Board Version 2.0.1</b:Title>
    <b:Year>2007</b:Year>
    <b:Month>11</b:Month>
    <b:Day>30</b:Day>
    <b:Author>
      <b:Author>
        <b:Corporate>Pollin Electronic GmbH</b:Corporate>
      </b:Author>
    </b:Author>
    <b:Medium>Datei</b:Medium>
    <b:City>Pförring</b:City>
    <b:RefOrder>22</b:RefOrder>
  </b:Source>
  <b:Source>
    <b:Tag>FTD1</b:Tag>
    <b:SourceType>InternetSite</b:SourceType>
    <b:Guid>{0C187D72-DA53-EC42-A939-15BB9643CFAD}</b:Guid>
    <b:Author>
      <b:Author>
        <b:Corporate>Future Technology Devices International Limited</b:Corporate>
      </b:Author>
    </b:Author>
    <b:Title>FTDI Chip Home Page</b:Title>
    <b:URL>http://www.ftdichip.com/</b:URL>
    <b:Year>1</b:Year>
    <b:YearAccessed>2012</b:YearAccessed>
    <b:MonthAccessed>02</b:MonthAccessed>
    <b:DayAccessed>15</b:DayAccessed>
    <b:RefOrder>23</b:RefOrder>
  </b:Source>
  <b:Source>
    <b:Tag>Sta</b:Tag>
    <b:SourceType>Book</b:SourceType>
    <b:Guid>{6B3677D4-5DA9-7742-9F06-4781E146F21B}</b:Guid>
    <b:Author>
      <b:Author>
        <b:NameList>
          <b:Person>
            <b:Last>Stanka</b:Last>
            <b:First>Thomas</b:First>
          </b:Person>
        </b:NameList>
      </b:Author>
    </b:Author>
    <b:Title>Hard- ind Softwareentwicklung eines Testsystems zur ferngesteuerten Eingabe und automatischen Bearbeitung von Tastenfolgen auf Mobiltelefonen</b:Title>
    <b:Publisher>GRIN</b:Publisher>
    <b:Year>2005</b:Year>
    <b:RefOrder>24</b:RefOrder>
  </b:Source>
</b:Sources>
</file>

<file path=customXml/itemProps1.xml><?xml version="1.0" encoding="utf-8"?>
<ds:datastoreItem xmlns:ds="http://schemas.openxmlformats.org/officeDocument/2006/customXml" ds:itemID="{3725F609-89C8-4047-BB31-C95D21C31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9854</Words>
  <Characters>62086</Characters>
  <Application>Microsoft Macintosh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71797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864</cp:revision>
  <cp:lastPrinted>2012-04-14T23:14:00Z</cp:lastPrinted>
  <dcterms:created xsi:type="dcterms:W3CDTF">2012-03-22T22:30:00Z</dcterms:created>
  <dcterms:modified xsi:type="dcterms:W3CDTF">2012-04-15T16:29:00Z</dcterms:modified>
  <cp:category/>
</cp:coreProperties>
</file>