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media/image9.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rPr>
      </w:pPr>
      <w:r w:rsidRPr="00122D20">
        <w:rPr>
          <w:b/>
          <w:sz w:val="52"/>
          <w:szCs w:val="52"/>
        </w:rPr>
        <w:t>Technikerarbeit 2012</w:t>
      </w:r>
    </w:p>
    <w:p w14:paraId="7559601C" w14:textId="77777777" w:rsidR="00DF38BE" w:rsidRPr="00122D20" w:rsidRDefault="00DF38BE" w:rsidP="00FA78E9"/>
    <w:p w14:paraId="00C911C7" w14:textId="7AD4446D" w:rsidR="00DF38BE" w:rsidRPr="00122D20" w:rsidRDefault="00122D20" w:rsidP="00122D20">
      <w:pPr>
        <w:jc w:val="center"/>
        <w:rPr>
          <w:sz w:val="32"/>
          <w:szCs w:val="32"/>
        </w:rPr>
      </w:pPr>
      <w:r w:rsidRPr="00122D20">
        <w:rPr>
          <w:sz w:val="32"/>
          <w:szCs w:val="32"/>
        </w:rPr>
        <w:t>Werner-von-Siemens Schule</w:t>
      </w:r>
    </w:p>
    <w:p w14:paraId="2F6CC527" w14:textId="3C5212F1" w:rsidR="00122D20" w:rsidRPr="00122D20" w:rsidRDefault="00122D20" w:rsidP="00122D20">
      <w:pPr>
        <w:jc w:val="center"/>
        <w:rPr>
          <w:sz w:val="32"/>
          <w:szCs w:val="32"/>
        </w:rPr>
      </w:pPr>
      <w:r w:rsidRPr="00122D20">
        <w:rPr>
          <w:sz w:val="32"/>
          <w:szCs w:val="32"/>
        </w:rPr>
        <w:t>Mannheim</w:t>
      </w:r>
    </w:p>
    <w:p w14:paraId="09B46B00" w14:textId="77777777" w:rsidR="00E94781" w:rsidRDefault="00E94781" w:rsidP="00FA78E9"/>
    <w:p w14:paraId="24074CCE" w14:textId="77777777" w:rsidR="00343AD9" w:rsidRPr="00122D20" w:rsidRDefault="00343AD9" w:rsidP="00FA78E9"/>
    <w:p w14:paraId="05D7F8F9" w14:textId="55A986C8" w:rsidR="001247E4" w:rsidRDefault="005F5EF4" w:rsidP="001247E4">
      <w:pPr>
        <w:jc w:val="center"/>
        <w:rPr>
          <w:b/>
          <w:sz w:val="52"/>
          <w:szCs w:val="52"/>
        </w:rPr>
      </w:pPr>
      <w:r>
        <w:rPr>
          <w:b/>
          <w:sz w:val="52"/>
          <w:szCs w:val="52"/>
        </w:rPr>
        <w:t>CNC-Steuerung mit Touch-D</w:t>
      </w:r>
      <w:r w:rsidR="00122D20" w:rsidRPr="00116330">
        <w:rPr>
          <w:b/>
          <w:sz w:val="52"/>
          <w:szCs w:val="52"/>
        </w:rPr>
        <w:t>isplay und USB-</w:t>
      </w:r>
      <w:r w:rsidR="005E46A0" w:rsidRPr="00116330">
        <w:rPr>
          <w:b/>
          <w:sz w:val="52"/>
          <w:szCs w:val="52"/>
        </w:rPr>
        <w:t>Speichermedium</w:t>
      </w:r>
    </w:p>
    <w:p w14:paraId="52E39691" w14:textId="77777777" w:rsidR="00EA3A9C" w:rsidRPr="00116330" w:rsidRDefault="00EA3A9C" w:rsidP="008A189D">
      <w:pPr>
        <w:rPr>
          <w:b/>
          <w:sz w:val="52"/>
          <w:szCs w:val="52"/>
        </w:rPr>
      </w:pPr>
    </w:p>
    <w:p w14:paraId="64A6CE06" w14:textId="27D5B8C8" w:rsidR="00DE3408" w:rsidRDefault="00EA3A9C" w:rsidP="00343AD9">
      <w:pPr>
        <w:jc w:val="center"/>
      </w:pPr>
      <w:r>
        <w:rPr>
          <w:noProof/>
          <w:lang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 w14:paraId="27B580F9" w14:textId="77777777" w:rsidR="00EA3A9C" w:rsidRDefault="00EA3A9C" w:rsidP="008A189D"/>
    <w:p w14:paraId="0014203B" w14:textId="77777777" w:rsidR="00EA3A9C" w:rsidRPr="00122D20" w:rsidRDefault="00EA3A9C" w:rsidP="008A189D">
      <w:pPr>
        <w:ind w:left="0" w:firstLine="0"/>
      </w:pPr>
    </w:p>
    <w:p w14:paraId="0808AA34" w14:textId="77777777" w:rsidR="00122D20" w:rsidRPr="00343AD9" w:rsidRDefault="00122D20" w:rsidP="00B41F1E">
      <w:pPr>
        <w:ind w:left="4178"/>
      </w:pPr>
      <w:r w:rsidRPr="00343AD9">
        <w:t>Erstellt von:</w:t>
      </w:r>
    </w:p>
    <w:p w14:paraId="23402E38" w14:textId="39E50E2C" w:rsidR="002362E4" w:rsidRPr="00EC245E" w:rsidRDefault="005F5EF4" w:rsidP="00B41F1E">
      <w:pPr>
        <w:ind w:left="4178"/>
        <w:rPr>
          <w:b/>
        </w:rPr>
      </w:pPr>
      <w:r w:rsidRPr="00EC245E">
        <w:rPr>
          <w:b/>
        </w:rPr>
        <w:t xml:space="preserve">Dennis </w:t>
      </w:r>
      <w:r w:rsidR="00193016" w:rsidRPr="00EC245E">
        <w:rPr>
          <w:b/>
        </w:rPr>
        <w:t>Hohmann</w:t>
      </w:r>
      <w:r w:rsidR="0084144D" w:rsidRPr="00EC245E">
        <w:rPr>
          <w:b/>
        </w:rPr>
        <w:br/>
      </w:r>
    </w:p>
    <w:p w14:paraId="0A5BEA78" w14:textId="77777777" w:rsidR="000E44A8" w:rsidRPr="00343AD9" w:rsidRDefault="000E44A8" w:rsidP="00B41F1E">
      <w:pPr>
        <w:ind w:left="4178"/>
      </w:pPr>
      <w:r w:rsidRPr="00343AD9">
        <w:t>Betreut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6CAEFB7B" w14:textId="77777777" w:rsidR="000D4189" w:rsidRDefault="002E3BC3" w:rsidP="006D756C">
      <w:pPr>
        <w:ind w:left="0" w:firstLine="0"/>
        <w:rPr>
          <w:rStyle w:val="Herausstellen"/>
          <w:b/>
          <w:i w:val="0"/>
          <w:sz w:val="32"/>
          <w:szCs w:val="32"/>
        </w:rPr>
      </w:pPr>
      <w:bookmarkStart w:id="0" w:name="_Ref319279148"/>
      <w:r>
        <w:rPr>
          <w:rStyle w:val="Herausstellen"/>
          <w:b/>
          <w:i w:val="0"/>
          <w:sz w:val="32"/>
          <w:szCs w:val="32"/>
        </w:rPr>
        <w:br w:type="page"/>
      </w:r>
    </w:p>
    <w:p w14:paraId="45BA8F44" w14:textId="0FF29652" w:rsidR="00F10943" w:rsidRPr="0028679A" w:rsidRDefault="00720944" w:rsidP="006D756C">
      <w:pPr>
        <w:ind w:left="0" w:firstLine="0"/>
        <w:rPr>
          <w:rStyle w:val="Herausstellen"/>
          <w:rFonts w:eastAsiaTheme="majorEastAsia" w:cstheme="majorBidi"/>
          <w:b/>
          <w:bCs/>
          <w:i w:val="0"/>
          <w:iCs w:val="0"/>
          <w:color w:val="000000" w:themeColor="text1"/>
          <w:sz w:val="32"/>
          <w:szCs w:val="32"/>
        </w:rPr>
      </w:pPr>
      <w:r w:rsidRPr="0028679A">
        <w:rPr>
          <w:rStyle w:val="Herausstellen"/>
          <w:b/>
          <w:i w:val="0"/>
          <w:sz w:val="32"/>
          <w:szCs w:val="32"/>
        </w:rPr>
        <w:t>Erklärung</w:t>
      </w:r>
      <w:bookmarkEnd w:id="0"/>
    </w:p>
    <w:p w14:paraId="32C9403C" w14:textId="77777777" w:rsidR="001E53DD" w:rsidRPr="00343AD9" w:rsidRDefault="001E53DD" w:rsidP="001E53DD"/>
    <w:p w14:paraId="57CC0970" w14:textId="5000B4F4" w:rsidR="00F548C3" w:rsidRPr="00343AD9" w:rsidRDefault="00F548C3" w:rsidP="00F175F1">
      <w:pPr>
        <w:pStyle w:val="Textkrper"/>
        <w:rPr>
          <w:b/>
          <w:iCs/>
        </w:rPr>
      </w:pPr>
      <w:r w:rsidRPr="00343AD9">
        <w:t xml:space="preserve">Die vorliegende </w:t>
      </w:r>
      <w:r w:rsidR="0089719D" w:rsidRPr="001F3349">
        <w:t xml:space="preserve">Technikerarbeit, </w:t>
      </w:r>
      <w:r w:rsidR="001F3349" w:rsidRPr="001F3349">
        <w:rPr>
          <w:b/>
        </w:rPr>
        <w:t>CNC-Steuerung mit Touch-Display und USB-Speichermedium</w:t>
      </w:r>
      <w:r w:rsidR="0089719D" w:rsidRPr="001F3349">
        <w:t xml:space="preserve">, </w:t>
      </w:r>
      <w:r w:rsidRPr="001F3349">
        <w:t>habe</w:t>
      </w:r>
      <w:r w:rsidRPr="00343AD9">
        <w:t xml:space="preserv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F175F1">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F175F1">
      <w:pPr>
        <w:pStyle w:val="Textkrper"/>
      </w:pPr>
    </w:p>
    <w:p w14:paraId="1A8180BF" w14:textId="77777777" w:rsidR="00720944" w:rsidRPr="00343AD9" w:rsidRDefault="00720944" w:rsidP="00F175F1">
      <w:pPr>
        <w:pStyle w:val="Textkrper"/>
      </w:pPr>
    </w:p>
    <w:p w14:paraId="4004F0BD" w14:textId="77777777" w:rsidR="00343AD9" w:rsidRPr="00343AD9" w:rsidRDefault="00720944" w:rsidP="00F175F1">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r w:rsidRPr="006F2105">
            <w:t>Inhalt</w:t>
          </w:r>
          <w:r w:rsidR="008D416B">
            <w:t>sverzei</w:t>
          </w:r>
          <w:bookmarkStart w:id="1" w:name="_GoBack"/>
          <w:bookmarkEnd w:id="1"/>
          <w:r w:rsidR="008D416B">
            <w:t>chnis</w:t>
          </w:r>
        </w:p>
        <w:p w14:paraId="198AC3FE" w14:textId="77777777" w:rsidR="000030DF" w:rsidRDefault="00F10943">
          <w:pPr>
            <w:pStyle w:val="Verzeichnis1"/>
            <w:tabs>
              <w:tab w:val="left" w:pos="373"/>
            </w:tabs>
            <w:rPr>
              <w:ins w:id="2" w:author="Dennis Hohmann" w:date="2012-04-15T03:15:00Z"/>
              <w:rFonts w:asciiTheme="minorHAnsi" w:eastAsiaTheme="minorEastAsia" w:hAnsiTheme="minorHAnsi"/>
              <w:b w:val="0"/>
              <w:noProof/>
              <w:lang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ins w:id="3" w:author="Dennis Hohmann" w:date="2012-04-15T03:15:00Z">
            <w:r w:rsidR="000030DF">
              <w:rPr>
                <w:noProof/>
              </w:rPr>
              <w:t>1</w:t>
            </w:r>
            <w:r w:rsidR="000030DF">
              <w:rPr>
                <w:rFonts w:asciiTheme="minorHAnsi" w:eastAsiaTheme="minorEastAsia" w:hAnsiTheme="minorHAnsi"/>
                <w:b w:val="0"/>
                <w:noProof/>
                <w:lang w:eastAsia="ja-JP"/>
              </w:rPr>
              <w:tab/>
            </w:r>
            <w:r w:rsidR="000030DF">
              <w:rPr>
                <w:noProof/>
              </w:rPr>
              <w:t>Vorwort</w:t>
            </w:r>
            <w:r w:rsidR="000030DF">
              <w:rPr>
                <w:noProof/>
              </w:rPr>
              <w:tab/>
            </w:r>
            <w:r w:rsidR="000030DF">
              <w:rPr>
                <w:noProof/>
              </w:rPr>
              <w:fldChar w:fldCharType="begin"/>
            </w:r>
            <w:r w:rsidR="000030DF">
              <w:rPr>
                <w:noProof/>
              </w:rPr>
              <w:instrText xml:space="preserve"> PAGEREF _Toc196079047 \h </w:instrText>
            </w:r>
            <w:r w:rsidR="000030DF">
              <w:rPr>
                <w:noProof/>
              </w:rPr>
            </w:r>
          </w:ins>
          <w:r w:rsidR="000030DF">
            <w:rPr>
              <w:noProof/>
            </w:rPr>
            <w:fldChar w:fldCharType="separate"/>
          </w:r>
          <w:ins w:id="4" w:author="Dennis Hohmann" w:date="2012-04-15T03:15:00Z">
            <w:r w:rsidR="000030DF">
              <w:rPr>
                <w:noProof/>
              </w:rPr>
              <w:t>5</w:t>
            </w:r>
            <w:r w:rsidR="000030DF">
              <w:rPr>
                <w:noProof/>
              </w:rPr>
              <w:fldChar w:fldCharType="end"/>
            </w:r>
          </w:ins>
        </w:p>
        <w:p w14:paraId="7B8D9799" w14:textId="77777777" w:rsidR="000030DF" w:rsidRDefault="000030DF">
          <w:pPr>
            <w:pStyle w:val="Verzeichnis2"/>
            <w:tabs>
              <w:tab w:val="left" w:pos="1000"/>
            </w:tabs>
            <w:rPr>
              <w:ins w:id="5" w:author="Dennis Hohmann" w:date="2012-04-15T03:15:00Z"/>
              <w:rFonts w:asciiTheme="minorHAnsi" w:eastAsiaTheme="minorEastAsia" w:hAnsiTheme="minorHAnsi"/>
              <w:noProof/>
              <w:lang w:eastAsia="ja-JP"/>
            </w:rPr>
          </w:pPr>
          <w:ins w:id="6" w:author="Dennis Hohmann" w:date="2012-04-15T03:15:00Z">
            <w:r w:rsidRPr="00A90F38">
              <w:rPr>
                <w:noProof/>
                <w:highlight w:val="yellow"/>
              </w:rPr>
              <w:t>1.1</w:t>
            </w:r>
            <w:r>
              <w:rPr>
                <w:rFonts w:asciiTheme="minorHAnsi" w:eastAsiaTheme="minorEastAsia" w:hAnsiTheme="minorHAnsi"/>
                <w:noProof/>
                <w:lang w:eastAsia="ja-JP"/>
              </w:rPr>
              <w:tab/>
            </w:r>
            <w:r w:rsidRPr="00A90F38">
              <w:rPr>
                <w:noProof/>
                <w:highlight w:val="yellow"/>
              </w:rPr>
              <w:t>Einleitung</w:t>
            </w:r>
            <w:r>
              <w:rPr>
                <w:noProof/>
              </w:rPr>
              <w:tab/>
            </w:r>
            <w:r>
              <w:rPr>
                <w:noProof/>
              </w:rPr>
              <w:fldChar w:fldCharType="begin"/>
            </w:r>
            <w:r>
              <w:rPr>
                <w:noProof/>
              </w:rPr>
              <w:instrText xml:space="preserve"> PAGEREF _Toc196079048 \h </w:instrText>
            </w:r>
            <w:r>
              <w:rPr>
                <w:noProof/>
              </w:rPr>
            </w:r>
          </w:ins>
          <w:r>
            <w:rPr>
              <w:noProof/>
            </w:rPr>
            <w:fldChar w:fldCharType="separate"/>
          </w:r>
          <w:ins w:id="7" w:author="Dennis Hohmann" w:date="2012-04-15T03:15:00Z">
            <w:r>
              <w:rPr>
                <w:noProof/>
              </w:rPr>
              <w:t>5</w:t>
            </w:r>
            <w:r>
              <w:rPr>
                <w:noProof/>
              </w:rPr>
              <w:fldChar w:fldCharType="end"/>
            </w:r>
          </w:ins>
        </w:p>
        <w:p w14:paraId="01FDCEDC" w14:textId="77777777" w:rsidR="000030DF" w:rsidRDefault="000030DF">
          <w:pPr>
            <w:pStyle w:val="Verzeichnis2"/>
            <w:tabs>
              <w:tab w:val="left" w:pos="1000"/>
            </w:tabs>
            <w:rPr>
              <w:ins w:id="8" w:author="Dennis Hohmann" w:date="2012-04-15T03:15:00Z"/>
              <w:rFonts w:asciiTheme="minorHAnsi" w:eastAsiaTheme="minorEastAsia" w:hAnsiTheme="minorHAnsi"/>
              <w:noProof/>
              <w:lang w:eastAsia="ja-JP"/>
            </w:rPr>
          </w:pPr>
          <w:ins w:id="9" w:author="Dennis Hohmann" w:date="2012-04-15T03:15:00Z">
            <w:r>
              <w:rPr>
                <w:noProof/>
              </w:rPr>
              <w:t>1.2</w:t>
            </w:r>
            <w:r>
              <w:rPr>
                <w:rFonts w:asciiTheme="minorHAnsi" w:eastAsiaTheme="minorEastAsia" w:hAnsiTheme="minorHAnsi"/>
                <w:noProof/>
                <w:lang w:eastAsia="ja-JP"/>
              </w:rPr>
              <w:tab/>
            </w:r>
            <w:r>
              <w:rPr>
                <w:noProof/>
              </w:rPr>
              <w:t>Copyright</w:t>
            </w:r>
            <w:r>
              <w:rPr>
                <w:noProof/>
              </w:rPr>
              <w:tab/>
            </w:r>
            <w:r>
              <w:rPr>
                <w:noProof/>
              </w:rPr>
              <w:fldChar w:fldCharType="begin"/>
            </w:r>
            <w:r>
              <w:rPr>
                <w:noProof/>
              </w:rPr>
              <w:instrText xml:space="preserve"> PAGEREF _Toc196079049 \h </w:instrText>
            </w:r>
            <w:r>
              <w:rPr>
                <w:noProof/>
              </w:rPr>
            </w:r>
          </w:ins>
          <w:r>
            <w:rPr>
              <w:noProof/>
            </w:rPr>
            <w:fldChar w:fldCharType="separate"/>
          </w:r>
          <w:ins w:id="10" w:author="Dennis Hohmann" w:date="2012-04-15T03:15:00Z">
            <w:r>
              <w:rPr>
                <w:noProof/>
              </w:rPr>
              <w:t>5</w:t>
            </w:r>
            <w:r>
              <w:rPr>
                <w:noProof/>
              </w:rPr>
              <w:fldChar w:fldCharType="end"/>
            </w:r>
          </w:ins>
        </w:p>
        <w:p w14:paraId="00F56E38" w14:textId="77777777" w:rsidR="000030DF" w:rsidRDefault="000030DF">
          <w:pPr>
            <w:pStyle w:val="Verzeichnis2"/>
            <w:tabs>
              <w:tab w:val="left" w:pos="1000"/>
            </w:tabs>
            <w:rPr>
              <w:ins w:id="11" w:author="Dennis Hohmann" w:date="2012-04-15T03:15:00Z"/>
              <w:rFonts w:asciiTheme="minorHAnsi" w:eastAsiaTheme="minorEastAsia" w:hAnsiTheme="minorHAnsi"/>
              <w:noProof/>
              <w:lang w:eastAsia="ja-JP"/>
            </w:rPr>
          </w:pPr>
          <w:ins w:id="12" w:author="Dennis Hohmann" w:date="2012-04-15T03:15:00Z">
            <w:r>
              <w:rPr>
                <w:noProof/>
              </w:rPr>
              <w:t>1.3</w:t>
            </w:r>
            <w:r>
              <w:rPr>
                <w:rFonts w:asciiTheme="minorHAnsi" w:eastAsiaTheme="minorEastAsia" w:hAnsiTheme="minorHAnsi"/>
                <w:noProof/>
                <w:lang w:eastAsia="ja-JP"/>
              </w:rPr>
              <w:tab/>
            </w:r>
            <w:r>
              <w:rPr>
                <w:noProof/>
              </w:rPr>
              <w:t>Danksagung</w:t>
            </w:r>
            <w:r>
              <w:rPr>
                <w:noProof/>
              </w:rPr>
              <w:tab/>
            </w:r>
            <w:r>
              <w:rPr>
                <w:noProof/>
              </w:rPr>
              <w:fldChar w:fldCharType="begin"/>
            </w:r>
            <w:r>
              <w:rPr>
                <w:noProof/>
              </w:rPr>
              <w:instrText xml:space="preserve"> PAGEREF _Toc196079050 \h </w:instrText>
            </w:r>
            <w:r>
              <w:rPr>
                <w:noProof/>
              </w:rPr>
            </w:r>
          </w:ins>
          <w:r>
            <w:rPr>
              <w:noProof/>
            </w:rPr>
            <w:fldChar w:fldCharType="separate"/>
          </w:r>
          <w:ins w:id="13" w:author="Dennis Hohmann" w:date="2012-04-15T03:15:00Z">
            <w:r>
              <w:rPr>
                <w:noProof/>
              </w:rPr>
              <w:t>6</w:t>
            </w:r>
            <w:r>
              <w:rPr>
                <w:noProof/>
              </w:rPr>
              <w:fldChar w:fldCharType="end"/>
            </w:r>
          </w:ins>
        </w:p>
        <w:p w14:paraId="629218D6" w14:textId="77777777" w:rsidR="000030DF" w:rsidRDefault="000030DF">
          <w:pPr>
            <w:pStyle w:val="Verzeichnis2"/>
            <w:tabs>
              <w:tab w:val="left" w:pos="1000"/>
            </w:tabs>
            <w:rPr>
              <w:ins w:id="14" w:author="Dennis Hohmann" w:date="2012-04-15T03:15:00Z"/>
              <w:rFonts w:asciiTheme="minorHAnsi" w:eastAsiaTheme="minorEastAsia" w:hAnsiTheme="minorHAnsi"/>
              <w:noProof/>
              <w:lang w:eastAsia="ja-JP"/>
            </w:rPr>
          </w:pPr>
          <w:ins w:id="15" w:author="Dennis Hohmann" w:date="2012-04-15T03:15:00Z">
            <w:r>
              <w:rPr>
                <w:noProof/>
              </w:rPr>
              <w:t>1.4</w:t>
            </w:r>
            <w:r>
              <w:rPr>
                <w:rFonts w:asciiTheme="minorHAnsi" w:eastAsiaTheme="minorEastAsia" w:hAnsiTheme="minorHAnsi"/>
                <w:noProof/>
                <w:lang w:eastAsia="ja-JP"/>
              </w:rPr>
              <w:tab/>
            </w:r>
            <w:r>
              <w:rPr>
                <w:noProof/>
              </w:rPr>
              <w:t>Abbildungsverzeichnis</w:t>
            </w:r>
            <w:r>
              <w:rPr>
                <w:noProof/>
              </w:rPr>
              <w:tab/>
            </w:r>
            <w:r>
              <w:rPr>
                <w:noProof/>
              </w:rPr>
              <w:fldChar w:fldCharType="begin"/>
            </w:r>
            <w:r>
              <w:rPr>
                <w:noProof/>
              </w:rPr>
              <w:instrText xml:space="preserve"> PAGEREF _Toc196079051 \h </w:instrText>
            </w:r>
            <w:r>
              <w:rPr>
                <w:noProof/>
              </w:rPr>
            </w:r>
          </w:ins>
          <w:r>
            <w:rPr>
              <w:noProof/>
            </w:rPr>
            <w:fldChar w:fldCharType="separate"/>
          </w:r>
          <w:ins w:id="16" w:author="Dennis Hohmann" w:date="2012-04-15T03:15:00Z">
            <w:r>
              <w:rPr>
                <w:noProof/>
              </w:rPr>
              <w:t>7</w:t>
            </w:r>
            <w:r>
              <w:rPr>
                <w:noProof/>
              </w:rPr>
              <w:fldChar w:fldCharType="end"/>
            </w:r>
          </w:ins>
        </w:p>
        <w:p w14:paraId="19CFA6F3" w14:textId="77777777" w:rsidR="000030DF" w:rsidRDefault="000030DF">
          <w:pPr>
            <w:pStyle w:val="Verzeichnis2"/>
            <w:tabs>
              <w:tab w:val="left" w:pos="1000"/>
            </w:tabs>
            <w:rPr>
              <w:ins w:id="17" w:author="Dennis Hohmann" w:date="2012-04-15T03:15:00Z"/>
              <w:rFonts w:asciiTheme="minorHAnsi" w:eastAsiaTheme="minorEastAsia" w:hAnsiTheme="minorHAnsi"/>
              <w:noProof/>
              <w:lang w:eastAsia="ja-JP"/>
            </w:rPr>
          </w:pPr>
          <w:ins w:id="18" w:author="Dennis Hohmann" w:date="2012-04-15T03:15:00Z">
            <w:r>
              <w:rPr>
                <w:noProof/>
              </w:rPr>
              <w:t>1.5</w:t>
            </w:r>
            <w:r>
              <w:rPr>
                <w:rFonts w:asciiTheme="minorHAnsi" w:eastAsiaTheme="minorEastAsia" w:hAnsiTheme="minorHAnsi"/>
                <w:noProof/>
                <w:lang w:eastAsia="ja-JP"/>
              </w:rPr>
              <w:tab/>
            </w:r>
            <w:r>
              <w:rPr>
                <w:noProof/>
              </w:rPr>
              <w:t>Abkürzungsverzeichnis</w:t>
            </w:r>
            <w:r>
              <w:rPr>
                <w:noProof/>
              </w:rPr>
              <w:tab/>
            </w:r>
            <w:r>
              <w:rPr>
                <w:noProof/>
              </w:rPr>
              <w:fldChar w:fldCharType="begin"/>
            </w:r>
            <w:r>
              <w:rPr>
                <w:noProof/>
              </w:rPr>
              <w:instrText xml:space="preserve"> PAGEREF _Toc196079052 \h </w:instrText>
            </w:r>
            <w:r>
              <w:rPr>
                <w:noProof/>
              </w:rPr>
            </w:r>
          </w:ins>
          <w:r>
            <w:rPr>
              <w:noProof/>
            </w:rPr>
            <w:fldChar w:fldCharType="separate"/>
          </w:r>
          <w:ins w:id="19" w:author="Dennis Hohmann" w:date="2012-04-15T03:15:00Z">
            <w:r>
              <w:rPr>
                <w:noProof/>
              </w:rPr>
              <w:t>9</w:t>
            </w:r>
            <w:r>
              <w:rPr>
                <w:noProof/>
              </w:rPr>
              <w:fldChar w:fldCharType="end"/>
            </w:r>
          </w:ins>
        </w:p>
        <w:p w14:paraId="4E447D83" w14:textId="77777777" w:rsidR="000030DF" w:rsidRDefault="000030DF">
          <w:pPr>
            <w:pStyle w:val="Verzeichnis1"/>
            <w:tabs>
              <w:tab w:val="left" w:pos="373"/>
            </w:tabs>
            <w:rPr>
              <w:ins w:id="20" w:author="Dennis Hohmann" w:date="2012-04-15T03:15:00Z"/>
              <w:rFonts w:asciiTheme="minorHAnsi" w:eastAsiaTheme="minorEastAsia" w:hAnsiTheme="minorHAnsi"/>
              <w:b w:val="0"/>
              <w:noProof/>
              <w:lang w:eastAsia="ja-JP"/>
            </w:rPr>
          </w:pPr>
          <w:ins w:id="21" w:author="Dennis Hohmann" w:date="2012-04-15T03:15:00Z">
            <w:r>
              <w:rPr>
                <w:noProof/>
              </w:rPr>
              <w:t>2</w:t>
            </w:r>
            <w:r>
              <w:rPr>
                <w:rFonts w:asciiTheme="minorHAnsi" w:eastAsiaTheme="minorEastAsia" w:hAnsiTheme="minorHAnsi"/>
                <w:b w:val="0"/>
                <w:noProof/>
                <w:lang w:eastAsia="ja-JP"/>
              </w:rPr>
              <w:tab/>
            </w:r>
            <w:r>
              <w:rPr>
                <w:noProof/>
              </w:rPr>
              <w:t>Projektbeschreibung</w:t>
            </w:r>
            <w:r>
              <w:rPr>
                <w:noProof/>
              </w:rPr>
              <w:tab/>
            </w:r>
            <w:r>
              <w:rPr>
                <w:noProof/>
              </w:rPr>
              <w:fldChar w:fldCharType="begin"/>
            </w:r>
            <w:r>
              <w:rPr>
                <w:noProof/>
              </w:rPr>
              <w:instrText xml:space="preserve"> PAGEREF _Toc196079053 \h </w:instrText>
            </w:r>
            <w:r>
              <w:rPr>
                <w:noProof/>
              </w:rPr>
            </w:r>
          </w:ins>
          <w:r>
            <w:rPr>
              <w:noProof/>
            </w:rPr>
            <w:fldChar w:fldCharType="separate"/>
          </w:r>
          <w:ins w:id="22" w:author="Dennis Hohmann" w:date="2012-04-15T03:15:00Z">
            <w:r>
              <w:rPr>
                <w:noProof/>
              </w:rPr>
              <w:t>10</w:t>
            </w:r>
            <w:r>
              <w:rPr>
                <w:noProof/>
              </w:rPr>
              <w:fldChar w:fldCharType="end"/>
            </w:r>
          </w:ins>
        </w:p>
        <w:p w14:paraId="348FDE23" w14:textId="77777777" w:rsidR="000030DF" w:rsidRDefault="000030DF">
          <w:pPr>
            <w:pStyle w:val="Verzeichnis2"/>
            <w:tabs>
              <w:tab w:val="left" w:pos="1000"/>
            </w:tabs>
            <w:rPr>
              <w:ins w:id="23" w:author="Dennis Hohmann" w:date="2012-04-15T03:15:00Z"/>
              <w:rFonts w:asciiTheme="minorHAnsi" w:eastAsiaTheme="minorEastAsia" w:hAnsiTheme="minorHAnsi"/>
              <w:noProof/>
              <w:lang w:eastAsia="ja-JP"/>
            </w:rPr>
          </w:pPr>
          <w:ins w:id="24" w:author="Dennis Hohmann" w:date="2012-04-15T03:15:00Z">
            <w:r>
              <w:rPr>
                <w:noProof/>
              </w:rPr>
              <w:t>2.1</w:t>
            </w:r>
            <w:r>
              <w:rPr>
                <w:rFonts w:asciiTheme="minorHAnsi" w:eastAsiaTheme="minorEastAsia" w:hAnsiTheme="minorHAnsi"/>
                <w:noProof/>
                <w:lang w:eastAsia="ja-JP"/>
              </w:rPr>
              <w:tab/>
            </w:r>
            <w:r>
              <w:rPr>
                <w:noProof/>
              </w:rPr>
              <w:t>Motivation</w:t>
            </w:r>
            <w:r>
              <w:rPr>
                <w:noProof/>
              </w:rPr>
              <w:tab/>
            </w:r>
            <w:r>
              <w:rPr>
                <w:noProof/>
              </w:rPr>
              <w:fldChar w:fldCharType="begin"/>
            </w:r>
            <w:r>
              <w:rPr>
                <w:noProof/>
              </w:rPr>
              <w:instrText xml:space="preserve"> PAGEREF _Toc196079054 \h </w:instrText>
            </w:r>
            <w:r>
              <w:rPr>
                <w:noProof/>
              </w:rPr>
            </w:r>
          </w:ins>
          <w:r>
            <w:rPr>
              <w:noProof/>
            </w:rPr>
            <w:fldChar w:fldCharType="separate"/>
          </w:r>
          <w:ins w:id="25" w:author="Dennis Hohmann" w:date="2012-04-15T03:15:00Z">
            <w:r>
              <w:rPr>
                <w:noProof/>
              </w:rPr>
              <w:t>10</w:t>
            </w:r>
            <w:r>
              <w:rPr>
                <w:noProof/>
              </w:rPr>
              <w:fldChar w:fldCharType="end"/>
            </w:r>
          </w:ins>
        </w:p>
        <w:p w14:paraId="0E49AC80" w14:textId="77777777" w:rsidR="000030DF" w:rsidRDefault="000030DF">
          <w:pPr>
            <w:pStyle w:val="Verzeichnis2"/>
            <w:tabs>
              <w:tab w:val="left" w:pos="1000"/>
            </w:tabs>
            <w:rPr>
              <w:ins w:id="26" w:author="Dennis Hohmann" w:date="2012-04-15T03:15:00Z"/>
              <w:rFonts w:asciiTheme="minorHAnsi" w:eastAsiaTheme="minorEastAsia" w:hAnsiTheme="minorHAnsi"/>
              <w:noProof/>
              <w:lang w:eastAsia="ja-JP"/>
            </w:rPr>
          </w:pPr>
          <w:ins w:id="27" w:author="Dennis Hohmann" w:date="2012-04-15T03:15:00Z">
            <w:r>
              <w:rPr>
                <w:noProof/>
              </w:rPr>
              <w:t>2.2</w:t>
            </w:r>
            <w:r>
              <w:rPr>
                <w:rFonts w:asciiTheme="minorHAnsi" w:eastAsiaTheme="minorEastAsia" w:hAnsiTheme="minorHAnsi"/>
                <w:noProof/>
                <w:lang w:eastAsia="ja-JP"/>
              </w:rPr>
              <w:tab/>
            </w:r>
            <w:r>
              <w:rPr>
                <w:noProof/>
              </w:rPr>
              <w:t>Aufgabenstellung</w:t>
            </w:r>
            <w:r>
              <w:rPr>
                <w:noProof/>
              </w:rPr>
              <w:tab/>
            </w:r>
            <w:r>
              <w:rPr>
                <w:noProof/>
              </w:rPr>
              <w:fldChar w:fldCharType="begin"/>
            </w:r>
            <w:r>
              <w:rPr>
                <w:noProof/>
              </w:rPr>
              <w:instrText xml:space="preserve"> PAGEREF _Toc196079055 \h </w:instrText>
            </w:r>
            <w:r>
              <w:rPr>
                <w:noProof/>
              </w:rPr>
            </w:r>
          </w:ins>
          <w:r>
            <w:rPr>
              <w:noProof/>
            </w:rPr>
            <w:fldChar w:fldCharType="separate"/>
          </w:r>
          <w:ins w:id="28" w:author="Dennis Hohmann" w:date="2012-04-15T03:15:00Z">
            <w:r>
              <w:rPr>
                <w:noProof/>
              </w:rPr>
              <w:t>11</w:t>
            </w:r>
            <w:r>
              <w:rPr>
                <w:noProof/>
              </w:rPr>
              <w:fldChar w:fldCharType="end"/>
            </w:r>
          </w:ins>
        </w:p>
        <w:p w14:paraId="3B6B5E6D" w14:textId="77777777" w:rsidR="000030DF" w:rsidRDefault="000030DF">
          <w:pPr>
            <w:pStyle w:val="Verzeichnis2"/>
            <w:tabs>
              <w:tab w:val="left" w:pos="1000"/>
            </w:tabs>
            <w:rPr>
              <w:ins w:id="29" w:author="Dennis Hohmann" w:date="2012-04-15T03:15:00Z"/>
              <w:rFonts w:asciiTheme="minorHAnsi" w:eastAsiaTheme="minorEastAsia" w:hAnsiTheme="minorHAnsi"/>
              <w:noProof/>
              <w:lang w:eastAsia="ja-JP"/>
            </w:rPr>
          </w:pPr>
          <w:ins w:id="30" w:author="Dennis Hohmann" w:date="2012-04-15T03:15:00Z">
            <w:r>
              <w:rPr>
                <w:noProof/>
              </w:rPr>
              <w:t>2.3</w:t>
            </w:r>
            <w:r>
              <w:rPr>
                <w:rFonts w:asciiTheme="minorHAnsi" w:eastAsiaTheme="minorEastAsia" w:hAnsiTheme="minorHAnsi"/>
                <w:noProof/>
                <w:lang w:eastAsia="ja-JP"/>
              </w:rPr>
              <w:tab/>
            </w:r>
            <w:r>
              <w:rPr>
                <w:noProof/>
              </w:rPr>
              <w:t>Zeitplan</w:t>
            </w:r>
            <w:r>
              <w:rPr>
                <w:noProof/>
              </w:rPr>
              <w:tab/>
            </w:r>
            <w:r>
              <w:rPr>
                <w:noProof/>
              </w:rPr>
              <w:fldChar w:fldCharType="begin"/>
            </w:r>
            <w:r>
              <w:rPr>
                <w:noProof/>
              </w:rPr>
              <w:instrText xml:space="preserve"> PAGEREF _Toc196079056 \h </w:instrText>
            </w:r>
            <w:r>
              <w:rPr>
                <w:noProof/>
              </w:rPr>
            </w:r>
          </w:ins>
          <w:r>
            <w:rPr>
              <w:noProof/>
            </w:rPr>
            <w:fldChar w:fldCharType="separate"/>
          </w:r>
          <w:ins w:id="31" w:author="Dennis Hohmann" w:date="2012-04-15T03:15:00Z">
            <w:r>
              <w:rPr>
                <w:noProof/>
              </w:rPr>
              <w:t>12</w:t>
            </w:r>
            <w:r>
              <w:rPr>
                <w:noProof/>
              </w:rPr>
              <w:fldChar w:fldCharType="end"/>
            </w:r>
          </w:ins>
        </w:p>
        <w:p w14:paraId="211250B8" w14:textId="77777777" w:rsidR="000030DF" w:rsidRDefault="000030DF">
          <w:pPr>
            <w:pStyle w:val="Verzeichnis2"/>
            <w:tabs>
              <w:tab w:val="left" w:pos="1000"/>
            </w:tabs>
            <w:rPr>
              <w:ins w:id="32" w:author="Dennis Hohmann" w:date="2012-04-15T03:15:00Z"/>
              <w:rFonts w:asciiTheme="minorHAnsi" w:eastAsiaTheme="minorEastAsia" w:hAnsiTheme="minorHAnsi"/>
              <w:noProof/>
              <w:lang w:eastAsia="ja-JP"/>
            </w:rPr>
          </w:pPr>
          <w:ins w:id="33" w:author="Dennis Hohmann" w:date="2012-04-15T03:15:00Z">
            <w:r>
              <w:rPr>
                <w:noProof/>
              </w:rPr>
              <w:t>2.4</w:t>
            </w:r>
            <w:r>
              <w:rPr>
                <w:rFonts w:asciiTheme="minorHAnsi" w:eastAsiaTheme="minorEastAsia" w:hAnsiTheme="minorHAnsi"/>
                <w:noProof/>
                <w:lang w:eastAsia="ja-JP"/>
              </w:rPr>
              <w:tab/>
            </w:r>
            <w:r>
              <w:rPr>
                <w:noProof/>
              </w:rPr>
              <w:t>Planung</w:t>
            </w:r>
            <w:r>
              <w:rPr>
                <w:noProof/>
              </w:rPr>
              <w:tab/>
            </w:r>
            <w:r>
              <w:rPr>
                <w:noProof/>
              </w:rPr>
              <w:fldChar w:fldCharType="begin"/>
            </w:r>
            <w:r>
              <w:rPr>
                <w:noProof/>
              </w:rPr>
              <w:instrText xml:space="preserve"> PAGEREF _Toc196079057 \h </w:instrText>
            </w:r>
            <w:r>
              <w:rPr>
                <w:noProof/>
              </w:rPr>
            </w:r>
          </w:ins>
          <w:r>
            <w:rPr>
              <w:noProof/>
            </w:rPr>
            <w:fldChar w:fldCharType="separate"/>
          </w:r>
          <w:ins w:id="34" w:author="Dennis Hohmann" w:date="2012-04-15T03:15:00Z">
            <w:r>
              <w:rPr>
                <w:noProof/>
              </w:rPr>
              <w:t>13</w:t>
            </w:r>
            <w:r>
              <w:rPr>
                <w:noProof/>
              </w:rPr>
              <w:fldChar w:fldCharType="end"/>
            </w:r>
          </w:ins>
        </w:p>
        <w:p w14:paraId="56AF6381" w14:textId="77777777" w:rsidR="000030DF" w:rsidRDefault="000030DF">
          <w:pPr>
            <w:pStyle w:val="Verzeichnis1"/>
            <w:tabs>
              <w:tab w:val="left" w:pos="373"/>
            </w:tabs>
            <w:rPr>
              <w:ins w:id="35" w:author="Dennis Hohmann" w:date="2012-04-15T03:15:00Z"/>
              <w:rFonts w:asciiTheme="minorHAnsi" w:eastAsiaTheme="minorEastAsia" w:hAnsiTheme="minorHAnsi"/>
              <w:b w:val="0"/>
              <w:noProof/>
              <w:lang w:eastAsia="ja-JP"/>
            </w:rPr>
          </w:pPr>
          <w:ins w:id="36" w:author="Dennis Hohmann" w:date="2012-04-15T03:15:00Z">
            <w:r>
              <w:rPr>
                <w:noProof/>
              </w:rPr>
              <w:t>3</w:t>
            </w:r>
            <w:r>
              <w:rPr>
                <w:rFonts w:asciiTheme="minorHAnsi" w:eastAsiaTheme="minorEastAsia" w:hAnsiTheme="minorHAnsi"/>
                <w:b w:val="0"/>
                <w:noProof/>
                <w:lang w:eastAsia="ja-JP"/>
              </w:rPr>
              <w:tab/>
            </w:r>
            <w:r>
              <w:rPr>
                <w:noProof/>
              </w:rPr>
              <w:t>Hardware</w:t>
            </w:r>
            <w:r>
              <w:rPr>
                <w:noProof/>
              </w:rPr>
              <w:tab/>
            </w:r>
            <w:r>
              <w:rPr>
                <w:noProof/>
              </w:rPr>
              <w:fldChar w:fldCharType="begin"/>
            </w:r>
            <w:r>
              <w:rPr>
                <w:noProof/>
              </w:rPr>
              <w:instrText xml:space="preserve"> PAGEREF _Toc196079058 \h </w:instrText>
            </w:r>
            <w:r>
              <w:rPr>
                <w:noProof/>
              </w:rPr>
            </w:r>
          </w:ins>
          <w:r>
            <w:rPr>
              <w:noProof/>
            </w:rPr>
            <w:fldChar w:fldCharType="separate"/>
          </w:r>
          <w:ins w:id="37" w:author="Dennis Hohmann" w:date="2012-04-15T03:15:00Z">
            <w:r>
              <w:rPr>
                <w:noProof/>
              </w:rPr>
              <w:t>14</w:t>
            </w:r>
            <w:r>
              <w:rPr>
                <w:noProof/>
              </w:rPr>
              <w:fldChar w:fldCharType="end"/>
            </w:r>
          </w:ins>
        </w:p>
        <w:p w14:paraId="218942B4" w14:textId="77777777" w:rsidR="000030DF" w:rsidRDefault="000030DF">
          <w:pPr>
            <w:pStyle w:val="Verzeichnis2"/>
            <w:tabs>
              <w:tab w:val="left" w:pos="1000"/>
            </w:tabs>
            <w:rPr>
              <w:ins w:id="38" w:author="Dennis Hohmann" w:date="2012-04-15T03:15:00Z"/>
              <w:rFonts w:asciiTheme="minorHAnsi" w:eastAsiaTheme="minorEastAsia" w:hAnsiTheme="minorHAnsi"/>
              <w:noProof/>
              <w:lang w:eastAsia="ja-JP"/>
            </w:rPr>
          </w:pPr>
          <w:ins w:id="39" w:author="Dennis Hohmann" w:date="2012-04-15T03:15:00Z">
            <w:r>
              <w:rPr>
                <w:noProof/>
              </w:rPr>
              <w:t>3.1</w:t>
            </w:r>
            <w:r>
              <w:rPr>
                <w:rFonts w:asciiTheme="minorHAnsi" w:eastAsiaTheme="minorEastAsia" w:hAnsiTheme="minorHAnsi"/>
                <w:noProof/>
                <w:lang w:eastAsia="ja-JP"/>
              </w:rPr>
              <w:tab/>
            </w:r>
            <w:r>
              <w:rPr>
                <w:noProof/>
              </w:rPr>
              <w:t>Controller</w:t>
            </w:r>
            <w:r>
              <w:rPr>
                <w:noProof/>
              </w:rPr>
              <w:tab/>
            </w:r>
            <w:r>
              <w:rPr>
                <w:noProof/>
              </w:rPr>
              <w:fldChar w:fldCharType="begin"/>
            </w:r>
            <w:r>
              <w:rPr>
                <w:noProof/>
              </w:rPr>
              <w:instrText xml:space="preserve"> PAGEREF _Toc196079059 \h </w:instrText>
            </w:r>
            <w:r>
              <w:rPr>
                <w:noProof/>
              </w:rPr>
            </w:r>
          </w:ins>
          <w:r>
            <w:rPr>
              <w:noProof/>
            </w:rPr>
            <w:fldChar w:fldCharType="separate"/>
          </w:r>
          <w:ins w:id="40" w:author="Dennis Hohmann" w:date="2012-04-15T03:15:00Z">
            <w:r>
              <w:rPr>
                <w:noProof/>
              </w:rPr>
              <w:t>14</w:t>
            </w:r>
            <w:r>
              <w:rPr>
                <w:noProof/>
              </w:rPr>
              <w:fldChar w:fldCharType="end"/>
            </w:r>
          </w:ins>
        </w:p>
        <w:p w14:paraId="29D0AA04" w14:textId="77777777" w:rsidR="000030DF" w:rsidRDefault="000030DF">
          <w:pPr>
            <w:pStyle w:val="Verzeichnis2"/>
            <w:tabs>
              <w:tab w:val="left" w:pos="1000"/>
            </w:tabs>
            <w:rPr>
              <w:ins w:id="41" w:author="Dennis Hohmann" w:date="2012-04-15T03:15:00Z"/>
              <w:rFonts w:asciiTheme="minorHAnsi" w:eastAsiaTheme="minorEastAsia" w:hAnsiTheme="minorHAnsi"/>
              <w:noProof/>
              <w:lang w:eastAsia="ja-JP"/>
            </w:rPr>
          </w:pPr>
          <w:ins w:id="42" w:author="Dennis Hohmann" w:date="2012-04-15T03:15:00Z">
            <w:r>
              <w:rPr>
                <w:noProof/>
              </w:rPr>
              <w:t>3.2</w:t>
            </w:r>
            <w:r>
              <w:rPr>
                <w:rFonts w:asciiTheme="minorHAnsi" w:eastAsiaTheme="minorEastAsia" w:hAnsiTheme="minorHAnsi"/>
                <w:noProof/>
                <w:lang w:eastAsia="ja-JP"/>
              </w:rPr>
              <w:tab/>
            </w:r>
            <w:r>
              <w:rPr>
                <w:noProof/>
              </w:rPr>
              <w:t>Speichermedium</w:t>
            </w:r>
            <w:r>
              <w:rPr>
                <w:noProof/>
              </w:rPr>
              <w:tab/>
            </w:r>
            <w:r>
              <w:rPr>
                <w:noProof/>
              </w:rPr>
              <w:fldChar w:fldCharType="begin"/>
            </w:r>
            <w:r>
              <w:rPr>
                <w:noProof/>
              </w:rPr>
              <w:instrText xml:space="preserve"> PAGEREF _Toc196079060 \h </w:instrText>
            </w:r>
            <w:r>
              <w:rPr>
                <w:noProof/>
              </w:rPr>
            </w:r>
          </w:ins>
          <w:r>
            <w:rPr>
              <w:noProof/>
            </w:rPr>
            <w:fldChar w:fldCharType="separate"/>
          </w:r>
          <w:ins w:id="43" w:author="Dennis Hohmann" w:date="2012-04-15T03:15:00Z">
            <w:r>
              <w:rPr>
                <w:noProof/>
              </w:rPr>
              <w:t>15</w:t>
            </w:r>
            <w:r>
              <w:rPr>
                <w:noProof/>
              </w:rPr>
              <w:fldChar w:fldCharType="end"/>
            </w:r>
          </w:ins>
        </w:p>
        <w:p w14:paraId="45171EE3" w14:textId="77777777" w:rsidR="000030DF" w:rsidRDefault="000030DF">
          <w:pPr>
            <w:pStyle w:val="Verzeichnis2"/>
            <w:tabs>
              <w:tab w:val="left" w:pos="1000"/>
            </w:tabs>
            <w:rPr>
              <w:ins w:id="44" w:author="Dennis Hohmann" w:date="2012-04-15T03:15:00Z"/>
              <w:rFonts w:asciiTheme="minorHAnsi" w:eastAsiaTheme="minorEastAsia" w:hAnsiTheme="minorHAnsi"/>
              <w:noProof/>
              <w:lang w:eastAsia="ja-JP"/>
            </w:rPr>
          </w:pPr>
          <w:ins w:id="45" w:author="Dennis Hohmann" w:date="2012-04-15T03:15:00Z">
            <w:r>
              <w:rPr>
                <w:noProof/>
              </w:rPr>
              <w:t>3.3</w:t>
            </w:r>
            <w:r>
              <w:rPr>
                <w:rFonts w:asciiTheme="minorHAnsi" w:eastAsiaTheme="minorEastAsia" w:hAnsiTheme="minorHAnsi"/>
                <w:noProof/>
                <w:lang w:eastAsia="ja-JP"/>
              </w:rPr>
              <w:tab/>
            </w:r>
            <w:r>
              <w:rPr>
                <w:noProof/>
              </w:rPr>
              <w:t>Display</w:t>
            </w:r>
            <w:r>
              <w:rPr>
                <w:noProof/>
              </w:rPr>
              <w:tab/>
            </w:r>
            <w:r>
              <w:rPr>
                <w:noProof/>
              </w:rPr>
              <w:fldChar w:fldCharType="begin"/>
            </w:r>
            <w:r>
              <w:rPr>
                <w:noProof/>
              </w:rPr>
              <w:instrText xml:space="preserve"> PAGEREF _Toc196079061 \h </w:instrText>
            </w:r>
            <w:r>
              <w:rPr>
                <w:noProof/>
              </w:rPr>
            </w:r>
          </w:ins>
          <w:r>
            <w:rPr>
              <w:noProof/>
            </w:rPr>
            <w:fldChar w:fldCharType="separate"/>
          </w:r>
          <w:ins w:id="46" w:author="Dennis Hohmann" w:date="2012-04-15T03:15:00Z">
            <w:r>
              <w:rPr>
                <w:noProof/>
              </w:rPr>
              <w:t>16</w:t>
            </w:r>
            <w:r>
              <w:rPr>
                <w:noProof/>
              </w:rPr>
              <w:fldChar w:fldCharType="end"/>
            </w:r>
          </w:ins>
        </w:p>
        <w:p w14:paraId="2308D697" w14:textId="77777777" w:rsidR="000030DF" w:rsidRDefault="000030DF">
          <w:pPr>
            <w:pStyle w:val="Verzeichnis2"/>
            <w:tabs>
              <w:tab w:val="left" w:pos="1000"/>
            </w:tabs>
            <w:rPr>
              <w:ins w:id="47" w:author="Dennis Hohmann" w:date="2012-04-15T03:15:00Z"/>
              <w:rFonts w:asciiTheme="minorHAnsi" w:eastAsiaTheme="minorEastAsia" w:hAnsiTheme="minorHAnsi"/>
              <w:noProof/>
              <w:lang w:eastAsia="ja-JP"/>
            </w:rPr>
          </w:pPr>
          <w:ins w:id="48" w:author="Dennis Hohmann" w:date="2012-04-15T03:15:00Z">
            <w:r>
              <w:rPr>
                <w:noProof/>
              </w:rPr>
              <w:t>3.4</w:t>
            </w:r>
            <w:r>
              <w:rPr>
                <w:rFonts w:asciiTheme="minorHAnsi" w:eastAsiaTheme="minorEastAsia" w:hAnsiTheme="minorHAnsi"/>
                <w:noProof/>
                <w:lang w:eastAsia="ja-JP"/>
              </w:rPr>
              <w:tab/>
            </w:r>
            <w:r>
              <w:rPr>
                <w:noProof/>
              </w:rPr>
              <w:t>Portalfräse</w:t>
            </w:r>
            <w:r>
              <w:rPr>
                <w:noProof/>
              </w:rPr>
              <w:tab/>
            </w:r>
            <w:r>
              <w:rPr>
                <w:noProof/>
              </w:rPr>
              <w:fldChar w:fldCharType="begin"/>
            </w:r>
            <w:r>
              <w:rPr>
                <w:noProof/>
              </w:rPr>
              <w:instrText xml:space="preserve"> PAGEREF _Toc196079062 \h </w:instrText>
            </w:r>
            <w:r>
              <w:rPr>
                <w:noProof/>
              </w:rPr>
            </w:r>
          </w:ins>
          <w:r>
            <w:rPr>
              <w:noProof/>
            </w:rPr>
            <w:fldChar w:fldCharType="separate"/>
          </w:r>
          <w:ins w:id="49" w:author="Dennis Hohmann" w:date="2012-04-15T03:15:00Z">
            <w:r>
              <w:rPr>
                <w:noProof/>
              </w:rPr>
              <w:t>17</w:t>
            </w:r>
            <w:r>
              <w:rPr>
                <w:noProof/>
              </w:rPr>
              <w:fldChar w:fldCharType="end"/>
            </w:r>
          </w:ins>
        </w:p>
        <w:p w14:paraId="251D1674" w14:textId="77777777" w:rsidR="000030DF" w:rsidRDefault="000030DF">
          <w:pPr>
            <w:pStyle w:val="Verzeichnis2"/>
            <w:tabs>
              <w:tab w:val="left" w:pos="1000"/>
            </w:tabs>
            <w:rPr>
              <w:ins w:id="50" w:author="Dennis Hohmann" w:date="2012-04-15T03:15:00Z"/>
              <w:rFonts w:asciiTheme="minorHAnsi" w:eastAsiaTheme="minorEastAsia" w:hAnsiTheme="minorHAnsi"/>
              <w:noProof/>
              <w:lang w:eastAsia="ja-JP"/>
            </w:rPr>
          </w:pPr>
          <w:ins w:id="51" w:author="Dennis Hohmann" w:date="2012-04-15T03:15:00Z">
            <w:r>
              <w:rPr>
                <w:noProof/>
              </w:rPr>
              <w:t>3.5</w:t>
            </w:r>
            <w:r>
              <w:rPr>
                <w:rFonts w:asciiTheme="minorHAnsi" w:eastAsiaTheme="minorEastAsia" w:hAnsiTheme="minorHAnsi"/>
                <w:noProof/>
                <w:lang w:eastAsia="ja-JP"/>
              </w:rPr>
              <w:tab/>
            </w:r>
            <w:r>
              <w:rPr>
                <w:noProof/>
              </w:rPr>
              <w:t>UNI1500</w:t>
            </w:r>
            <w:r>
              <w:rPr>
                <w:noProof/>
              </w:rPr>
              <w:tab/>
            </w:r>
            <w:r>
              <w:rPr>
                <w:noProof/>
              </w:rPr>
              <w:fldChar w:fldCharType="begin"/>
            </w:r>
            <w:r>
              <w:rPr>
                <w:noProof/>
              </w:rPr>
              <w:instrText xml:space="preserve"> PAGEREF _Toc196079063 \h </w:instrText>
            </w:r>
            <w:r>
              <w:rPr>
                <w:noProof/>
              </w:rPr>
            </w:r>
          </w:ins>
          <w:r>
            <w:rPr>
              <w:noProof/>
            </w:rPr>
            <w:fldChar w:fldCharType="separate"/>
          </w:r>
          <w:ins w:id="52" w:author="Dennis Hohmann" w:date="2012-04-15T03:15:00Z">
            <w:r>
              <w:rPr>
                <w:noProof/>
              </w:rPr>
              <w:t>19</w:t>
            </w:r>
            <w:r>
              <w:rPr>
                <w:noProof/>
              </w:rPr>
              <w:fldChar w:fldCharType="end"/>
            </w:r>
          </w:ins>
        </w:p>
        <w:p w14:paraId="67F33170" w14:textId="77777777" w:rsidR="000030DF" w:rsidRDefault="000030DF">
          <w:pPr>
            <w:pStyle w:val="Verzeichnis2"/>
            <w:tabs>
              <w:tab w:val="left" w:pos="1000"/>
            </w:tabs>
            <w:rPr>
              <w:ins w:id="53" w:author="Dennis Hohmann" w:date="2012-04-15T03:15:00Z"/>
              <w:rFonts w:asciiTheme="minorHAnsi" w:eastAsiaTheme="minorEastAsia" w:hAnsiTheme="minorHAnsi"/>
              <w:noProof/>
              <w:lang w:eastAsia="ja-JP"/>
            </w:rPr>
          </w:pPr>
          <w:ins w:id="54" w:author="Dennis Hohmann" w:date="2012-04-15T03:15:00Z">
            <w:r>
              <w:rPr>
                <w:noProof/>
              </w:rPr>
              <w:t>3.6</w:t>
            </w:r>
            <w:r>
              <w:rPr>
                <w:rFonts w:asciiTheme="minorHAnsi" w:eastAsiaTheme="minorEastAsia" w:hAnsiTheme="minorHAnsi"/>
                <w:noProof/>
                <w:lang w:eastAsia="ja-JP"/>
              </w:rPr>
              <w:tab/>
            </w:r>
            <w:r>
              <w:rPr>
                <w:noProof/>
              </w:rPr>
              <w:t>Genauigkeit</w:t>
            </w:r>
            <w:r>
              <w:rPr>
                <w:noProof/>
              </w:rPr>
              <w:tab/>
            </w:r>
            <w:r>
              <w:rPr>
                <w:noProof/>
              </w:rPr>
              <w:fldChar w:fldCharType="begin"/>
            </w:r>
            <w:r>
              <w:rPr>
                <w:noProof/>
              </w:rPr>
              <w:instrText xml:space="preserve"> PAGEREF _Toc196079064 \h </w:instrText>
            </w:r>
            <w:r>
              <w:rPr>
                <w:noProof/>
              </w:rPr>
            </w:r>
          </w:ins>
          <w:r>
            <w:rPr>
              <w:noProof/>
            </w:rPr>
            <w:fldChar w:fldCharType="separate"/>
          </w:r>
          <w:ins w:id="55" w:author="Dennis Hohmann" w:date="2012-04-15T03:15:00Z">
            <w:r>
              <w:rPr>
                <w:noProof/>
              </w:rPr>
              <w:t>20</w:t>
            </w:r>
            <w:r>
              <w:rPr>
                <w:noProof/>
              </w:rPr>
              <w:fldChar w:fldCharType="end"/>
            </w:r>
          </w:ins>
        </w:p>
        <w:p w14:paraId="77BC7298" w14:textId="77777777" w:rsidR="000030DF" w:rsidRDefault="000030DF">
          <w:pPr>
            <w:pStyle w:val="Verzeichnis3"/>
            <w:tabs>
              <w:tab w:val="left" w:pos="1625"/>
            </w:tabs>
            <w:rPr>
              <w:ins w:id="56" w:author="Dennis Hohmann" w:date="2012-04-15T03:15:00Z"/>
              <w:rFonts w:asciiTheme="minorHAnsi" w:eastAsiaTheme="minorEastAsia" w:hAnsiTheme="minorHAnsi"/>
              <w:noProof/>
              <w:lang w:eastAsia="ja-JP"/>
            </w:rPr>
          </w:pPr>
          <w:ins w:id="57" w:author="Dennis Hohmann" w:date="2012-04-15T03:15:00Z">
            <w:r>
              <w:rPr>
                <w:noProof/>
              </w:rPr>
              <w:t>3.6.1</w:t>
            </w:r>
            <w:r>
              <w:rPr>
                <w:rFonts w:asciiTheme="minorHAnsi" w:eastAsiaTheme="minorEastAsia" w:hAnsiTheme="minorHAnsi"/>
                <w:noProof/>
                <w:lang w:eastAsia="ja-JP"/>
              </w:rPr>
              <w:tab/>
            </w:r>
            <w:r>
              <w:rPr>
                <w:noProof/>
              </w:rPr>
              <w:t>X- und Y-Achsen</w:t>
            </w:r>
            <w:r>
              <w:rPr>
                <w:noProof/>
              </w:rPr>
              <w:tab/>
            </w:r>
            <w:r>
              <w:rPr>
                <w:noProof/>
              </w:rPr>
              <w:fldChar w:fldCharType="begin"/>
            </w:r>
            <w:r>
              <w:rPr>
                <w:noProof/>
              </w:rPr>
              <w:instrText xml:space="preserve"> PAGEREF _Toc196079065 \h </w:instrText>
            </w:r>
            <w:r>
              <w:rPr>
                <w:noProof/>
              </w:rPr>
            </w:r>
          </w:ins>
          <w:r>
            <w:rPr>
              <w:noProof/>
            </w:rPr>
            <w:fldChar w:fldCharType="separate"/>
          </w:r>
          <w:ins w:id="58" w:author="Dennis Hohmann" w:date="2012-04-15T03:15:00Z">
            <w:r>
              <w:rPr>
                <w:noProof/>
              </w:rPr>
              <w:t>21</w:t>
            </w:r>
            <w:r>
              <w:rPr>
                <w:noProof/>
              </w:rPr>
              <w:fldChar w:fldCharType="end"/>
            </w:r>
          </w:ins>
        </w:p>
        <w:p w14:paraId="13853A6A" w14:textId="77777777" w:rsidR="000030DF" w:rsidRDefault="000030DF">
          <w:pPr>
            <w:pStyle w:val="Verzeichnis3"/>
            <w:tabs>
              <w:tab w:val="left" w:pos="1625"/>
            </w:tabs>
            <w:rPr>
              <w:ins w:id="59" w:author="Dennis Hohmann" w:date="2012-04-15T03:15:00Z"/>
              <w:rFonts w:asciiTheme="minorHAnsi" w:eastAsiaTheme="minorEastAsia" w:hAnsiTheme="minorHAnsi"/>
              <w:noProof/>
              <w:lang w:eastAsia="ja-JP"/>
            </w:rPr>
          </w:pPr>
          <w:ins w:id="60" w:author="Dennis Hohmann" w:date="2012-04-15T03:15:00Z">
            <w:r>
              <w:rPr>
                <w:noProof/>
              </w:rPr>
              <w:t>3.6.2</w:t>
            </w:r>
            <w:r>
              <w:rPr>
                <w:rFonts w:asciiTheme="minorHAnsi" w:eastAsiaTheme="minorEastAsia" w:hAnsiTheme="minorHAnsi"/>
                <w:noProof/>
                <w:lang w:eastAsia="ja-JP"/>
              </w:rPr>
              <w:tab/>
            </w:r>
            <w:r>
              <w:rPr>
                <w:noProof/>
              </w:rPr>
              <w:t>Z-Achse</w:t>
            </w:r>
            <w:r>
              <w:rPr>
                <w:noProof/>
              </w:rPr>
              <w:tab/>
            </w:r>
            <w:r>
              <w:rPr>
                <w:noProof/>
              </w:rPr>
              <w:fldChar w:fldCharType="begin"/>
            </w:r>
            <w:r>
              <w:rPr>
                <w:noProof/>
              </w:rPr>
              <w:instrText xml:space="preserve"> PAGEREF _Toc196079066 \h </w:instrText>
            </w:r>
            <w:r>
              <w:rPr>
                <w:noProof/>
              </w:rPr>
            </w:r>
          </w:ins>
          <w:r>
            <w:rPr>
              <w:noProof/>
            </w:rPr>
            <w:fldChar w:fldCharType="separate"/>
          </w:r>
          <w:ins w:id="61" w:author="Dennis Hohmann" w:date="2012-04-15T03:15:00Z">
            <w:r>
              <w:rPr>
                <w:noProof/>
              </w:rPr>
              <w:t>23</w:t>
            </w:r>
            <w:r>
              <w:rPr>
                <w:noProof/>
              </w:rPr>
              <w:fldChar w:fldCharType="end"/>
            </w:r>
          </w:ins>
        </w:p>
        <w:p w14:paraId="791EBE75" w14:textId="77777777" w:rsidR="000030DF" w:rsidRDefault="000030DF">
          <w:pPr>
            <w:pStyle w:val="Verzeichnis2"/>
            <w:tabs>
              <w:tab w:val="left" w:pos="1000"/>
            </w:tabs>
            <w:rPr>
              <w:ins w:id="62" w:author="Dennis Hohmann" w:date="2012-04-15T03:15:00Z"/>
              <w:rFonts w:asciiTheme="minorHAnsi" w:eastAsiaTheme="minorEastAsia" w:hAnsiTheme="minorHAnsi"/>
              <w:noProof/>
              <w:lang w:eastAsia="ja-JP"/>
            </w:rPr>
          </w:pPr>
          <w:ins w:id="63" w:author="Dennis Hohmann" w:date="2012-04-15T03:15:00Z">
            <w:r>
              <w:rPr>
                <w:noProof/>
              </w:rPr>
              <w:t>3.7</w:t>
            </w:r>
            <w:r>
              <w:rPr>
                <w:rFonts w:asciiTheme="minorHAnsi" w:eastAsiaTheme="minorEastAsia" w:hAnsiTheme="minorHAnsi"/>
                <w:noProof/>
                <w:lang w:eastAsia="ja-JP"/>
              </w:rPr>
              <w:tab/>
            </w:r>
            <w:r>
              <w:rPr>
                <w:noProof/>
              </w:rPr>
              <w:t>Geschwindigkeit</w:t>
            </w:r>
            <w:r>
              <w:rPr>
                <w:noProof/>
              </w:rPr>
              <w:tab/>
            </w:r>
            <w:r>
              <w:rPr>
                <w:noProof/>
              </w:rPr>
              <w:fldChar w:fldCharType="begin"/>
            </w:r>
            <w:r>
              <w:rPr>
                <w:noProof/>
              </w:rPr>
              <w:instrText xml:space="preserve"> PAGEREF _Toc196079067 \h </w:instrText>
            </w:r>
            <w:r>
              <w:rPr>
                <w:noProof/>
              </w:rPr>
            </w:r>
          </w:ins>
          <w:r>
            <w:rPr>
              <w:noProof/>
            </w:rPr>
            <w:fldChar w:fldCharType="separate"/>
          </w:r>
          <w:ins w:id="64" w:author="Dennis Hohmann" w:date="2012-04-15T03:15:00Z">
            <w:r>
              <w:rPr>
                <w:noProof/>
              </w:rPr>
              <w:t>23</w:t>
            </w:r>
            <w:r>
              <w:rPr>
                <w:noProof/>
              </w:rPr>
              <w:fldChar w:fldCharType="end"/>
            </w:r>
          </w:ins>
        </w:p>
        <w:p w14:paraId="2B7D996C" w14:textId="77777777" w:rsidR="000030DF" w:rsidRDefault="000030DF">
          <w:pPr>
            <w:pStyle w:val="Verzeichnis2"/>
            <w:tabs>
              <w:tab w:val="left" w:pos="1000"/>
            </w:tabs>
            <w:rPr>
              <w:ins w:id="65" w:author="Dennis Hohmann" w:date="2012-04-15T03:15:00Z"/>
              <w:rFonts w:asciiTheme="minorHAnsi" w:eastAsiaTheme="minorEastAsia" w:hAnsiTheme="minorHAnsi"/>
              <w:noProof/>
              <w:lang w:eastAsia="ja-JP"/>
            </w:rPr>
          </w:pPr>
          <w:ins w:id="66" w:author="Dennis Hohmann" w:date="2012-04-15T03:15:00Z">
            <w:r>
              <w:rPr>
                <w:noProof/>
              </w:rPr>
              <w:t>3.8</w:t>
            </w:r>
            <w:r>
              <w:rPr>
                <w:rFonts w:asciiTheme="minorHAnsi" w:eastAsiaTheme="minorEastAsia" w:hAnsiTheme="minorHAnsi"/>
                <w:noProof/>
                <w:lang w:eastAsia="ja-JP"/>
              </w:rPr>
              <w:tab/>
            </w:r>
            <w:r>
              <w:rPr>
                <w:noProof/>
              </w:rPr>
              <w:t>Werkzeugdrehzahl</w:t>
            </w:r>
            <w:r>
              <w:rPr>
                <w:noProof/>
              </w:rPr>
              <w:tab/>
            </w:r>
            <w:r>
              <w:rPr>
                <w:noProof/>
              </w:rPr>
              <w:fldChar w:fldCharType="begin"/>
            </w:r>
            <w:r>
              <w:rPr>
                <w:noProof/>
              </w:rPr>
              <w:instrText xml:space="preserve"> PAGEREF _Toc196079068 \h </w:instrText>
            </w:r>
            <w:r>
              <w:rPr>
                <w:noProof/>
              </w:rPr>
            </w:r>
          </w:ins>
          <w:r>
            <w:rPr>
              <w:noProof/>
            </w:rPr>
            <w:fldChar w:fldCharType="separate"/>
          </w:r>
          <w:ins w:id="67" w:author="Dennis Hohmann" w:date="2012-04-15T03:15:00Z">
            <w:r>
              <w:rPr>
                <w:noProof/>
              </w:rPr>
              <w:t>24</w:t>
            </w:r>
            <w:r>
              <w:rPr>
                <w:noProof/>
              </w:rPr>
              <w:fldChar w:fldCharType="end"/>
            </w:r>
          </w:ins>
        </w:p>
        <w:p w14:paraId="0C739516" w14:textId="77777777" w:rsidR="000030DF" w:rsidRDefault="000030DF">
          <w:pPr>
            <w:pStyle w:val="Verzeichnis2"/>
            <w:tabs>
              <w:tab w:val="left" w:pos="1000"/>
            </w:tabs>
            <w:rPr>
              <w:ins w:id="68" w:author="Dennis Hohmann" w:date="2012-04-15T03:15:00Z"/>
              <w:rFonts w:asciiTheme="minorHAnsi" w:eastAsiaTheme="minorEastAsia" w:hAnsiTheme="minorHAnsi"/>
              <w:noProof/>
              <w:lang w:eastAsia="ja-JP"/>
            </w:rPr>
          </w:pPr>
          <w:ins w:id="69" w:author="Dennis Hohmann" w:date="2012-04-15T03:15:00Z">
            <w:r>
              <w:rPr>
                <w:noProof/>
              </w:rPr>
              <w:t>3.9</w:t>
            </w:r>
            <w:r>
              <w:rPr>
                <w:rFonts w:asciiTheme="minorHAnsi" w:eastAsiaTheme="minorEastAsia" w:hAnsiTheme="minorHAnsi"/>
                <w:noProof/>
                <w:lang w:eastAsia="ja-JP"/>
              </w:rPr>
              <w:tab/>
            </w:r>
            <w:r>
              <w:rPr>
                <w:noProof/>
              </w:rPr>
              <w:t>Hardware- und Softwarekonfiguration</w:t>
            </w:r>
            <w:r>
              <w:rPr>
                <w:noProof/>
              </w:rPr>
              <w:tab/>
            </w:r>
            <w:r>
              <w:rPr>
                <w:noProof/>
              </w:rPr>
              <w:fldChar w:fldCharType="begin"/>
            </w:r>
            <w:r>
              <w:rPr>
                <w:noProof/>
              </w:rPr>
              <w:instrText xml:space="preserve"> PAGEREF _Toc196079069 \h </w:instrText>
            </w:r>
            <w:r>
              <w:rPr>
                <w:noProof/>
              </w:rPr>
            </w:r>
          </w:ins>
          <w:r>
            <w:rPr>
              <w:noProof/>
            </w:rPr>
            <w:fldChar w:fldCharType="separate"/>
          </w:r>
          <w:ins w:id="70" w:author="Dennis Hohmann" w:date="2012-04-15T03:15:00Z">
            <w:r>
              <w:rPr>
                <w:noProof/>
              </w:rPr>
              <w:t>25</w:t>
            </w:r>
            <w:r>
              <w:rPr>
                <w:noProof/>
              </w:rPr>
              <w:fldChar w:fldCharType="end"/>
            </w:r>
          </w:ins>
        </w:p>
        <w:p w14:paraId="492B2018" w14:textId="77777777" w:rsidR="000030DF" w:rsidRDefault="000030DF">
          <w:pPr>
            <w:pStyle w:val="Verzeichnis3"/>
            <w:tabs>
              <w:tab w:val="left" w:pos="1625"/>
            </w:tabs>
            <w:rPr>
              <w:ins w:id="71" w:author="Dennis Hohmann" w:date="2012-04-15T03:15:00Z"/>
              <w:rFonts w:asciiTheme="minorHAnsi" w:eastAsiaTheme="minorEastAsia" w:hAnsiTheme="minorHAnsi"/>
              <w:noProof/>
              <w:lang w:eastAsia="ja-JP"/>
            </w:rPr>
          </w:pPr>
          <w:ins w:id="72" w:author="Dennis Hohmann" w:date="2012-04-15T03:15:00Z">
            <w:r>
              <w:rPr>
                <w:noProof/>
              </w:rPr>
              <w:t>3.9.1</w:t>
            </w:r>
            <w:r>
              <w:rPr>
                <w:rFonts w:asciiTheme="minorHAnsi" w:eastAsiaTheme="minorEastAsia" w:hAnsiTheme="minorHAnsi"/>
                <w:noProof/>
                <w:lang w:eastAsia="ja-JP"/>
              </w:rPr>
              <w:tab/>
            </w:r>
            <w:r>
              <w:rPr>
                <w:noProof/>
              </w:rPr>
              <w:t>Atmel ATmega1284P-PU Fuses &amp; Lockbits</w:t>
            </w:r>
            <w:r>
              <w:rPr>
                <w:noProof/>
              </w:rPr>
              <w:tab/>
            </w:r>
            <w:r>
              <w:rPr>
                <w:noProof/>
              </w:rPr>
              <w:fldChar w:fldCharType="begin"/>
            </w:r>
            <w:r>
              <w:rPr>
                <w:noProof/>
              </w:rPr>
              <w:instrText xml:space="preserve"> PAGEREF _Toc196079070 \h </w:instrText>
            </w:r>
            <w:r>
              <w:rPr>
                <w:noProof/>
              </w:rPr>
            </w:r>
          </w:ins>
          <w:r>
            <w:rPr>
              <w:noProof/>
            </w:rPr>
            <w:fldChar w:fldCharType="separate"/>
          </w:r>
          <w:ins w:id="73" w:author="Dennis Hohmann" w:date="2012-04-15T03:15:00Z">
            <w:r>
              <w:rPr>
                <w:noProof/>
              </w:rPr>
              <w:t>25</w:t>
            </w:r>
            <w:r>
              <w:rPr>
                <w:noProof/>
              </w:rPr>
              <w:fldChar w:fldCharType="end"/>
            </w:r>
          </w:ins>
        </w:p>
        <w:p w14:paraId="167B0DEA" w14:textId="77777777" w:rsidR="000030DF" w:rsidRDefault="000030DF">
          <w:pPr>
            <w:pStyle w:val="Verzeichnis3"/>
            <w:tabs>
              <w:tab w:val="left" w:pos="1625"/>
            </w:tabs>
            <w:rPr>
              <w:ins w:id="74" w:author="Dennis Hohmann" w:date="2012-04-15T03:15:00Z"/>
              <w:rFonts w:asciiTheme="minorHAnsi" w:eastAsiaTheme="minorEastAsia" w:hAnsiTheme="minorHAnsi"/>
              <w:noProof/>
              <w:lang w:eastAsia="ja-JP"/>
            </w:rPr>
          </w:pPr>
          <w:ins w:id="75" w:author="Dennis Hohmann" w:date="2012-04-15T03:15:00Z">
            <w:r>
              <w:rPr>
                <w:noProof/>
              </w:rPr>
              <w:t>3.9.2</w:t>
            </w:r>
            <w:r>
              <w:rPr>
                <w:rFonts w:asciiTheme="minorHAnsi" w:eastAsiaTheme="minorEastAsia" w:hAnsiTheme="minorHAnsi"/>
                <w:noProof/>
                <w:lang w:eastAsia="ja-JP"/>
              </w:rPr>
              <w:tab/>
            </w:r>
            <w:r>
              <w:rPr>
                <w:noProof/>
              </w:rPr>
              <w:t>Vinculum VDrive2 Firmware 3.68</w:t>
            </w:r>
            <w:r>
              <w:rPr>
                <w:noProof/>
              </w:rPr>
              <w:tab/>
            </w:r>
            <w:r>
              <w:rPr>
                <w:noProof/>
              </w:rPr>
              <w:fldChar w:fldCharType="begin"/>
            </w:r>
            <w:r>
              <w:rPr>
                <w:noProof/>
              </w:rPr>
              <w:instrText xml:space="preserve"> PAGEREF _Toc196079071 \h </w:instrText>
            </w:r>
            <w:r>
              <w:rPr>
                <w:noProof/>
              </w:rPr>
            </w:r>
          </w:ins>
          <w:r>
            <w:rPr>
              <w:noProof/>
            </w:rPr>
            <w:fldChar w:fldCharType="separate"/>
          </w:r>
          <w:ins w:id="76" w:author="Dennis Hohmann" w:date="2012-04-15T03:15:00Z">
            <w:r>
              <w:rPr>
                <w:noProof/>
              </w:rPr>
              <w:t>27</w:t>
            </w:r>
            <w:r>
              <w:rPr>
                <w:noProof/>
              </w:rPr>
              <w:fldChar w:fldCharType="end"/>
            </w:r>
          </w:ins>
        </w:p>
        <w:p w14:paraId="09D191A5" w14:textId="77777777" w:rsidR="000030DF" w:rsidRDefault="000030DF">
          <w:pPr>
            <w:pStyle w:val="Verzeichnis3"/>
            <w:tabs>
              <w:tab w:val="left" w:pos="1625"/>
            </w:tabs>
            <w:rPr>
              <w:ins w:id="77" w:author="Dennis Hohmann" w:date="2012-04-15T03:15:00Z"/>
              <w:rFonts w:asciiTheme="minorHAnsi" w:eastAsiaTheme="minorEastAsia" w:hAnsiTheme="minorHAnsi"/>
              <w:noProof/>
              <w:lang w:eastAsia="ja-JP"/>
            </w:rPr>
          </w:pPr>
          <w:ins w:id="78" w:author="Dennis Hohmann" w:date="2012-04-15T03:15:00Z">
            <w:r>
              <w:rPr>
                <w:noProof/>
              </w:rPr>
              <w:t>3.9.3</w:t>
            </w:r>
            <w:r>
              <w:rPr>
                <w:rFonts w:asciiTheme="minorHAnsi" w:eastAsiaTheme="minorEastAsia" w:hAnsiTheme="minorHAnsi"/>
                <w:noProof/>
                <w:lang w:eastAsia="ja-JP"/>
              </w:rPr>
              <w:tab/>
            </w:r>
            <w:r>
              <w:rPr>
                <w:noProof/>
              </w:rPr>
              <w:t>EAGLE</w:t>
            </w:r>
            <w:r>
              <w:rPr>
                <w:noProof/>
              </w:rPr>
              <w:tab/>
            </w:r>
            <w:r>
              <w:rPr>
                <w:noProof/>
              </w:rPr>
              <w:fldChar w:fldCharType="begin"/>
            </w:r>
            <w:r>
              <w:rPr>
                <w:noProof/>
              </w:rPr>
              <w:instrText xml:space="preserve"> PAGEREF _Toc196079072 \h </w:instrText>
            </w:r>
            <w:r>
              <w:rPr>
                <w:noProof/>
              </w:rPr>
            </w:r>
          </w:ins>
          <w:r>
            <w:rPr>
              <w:noProof/>
            </w:rPr>
            <w:fldChar w:fldCharType="separate"/>
          </w:r>
          <w:ins w:id="79" w:author="Dennis Hohmann" w:date="2012-04-15T03:15:00Z">
            <w:r>
              <w:rPr>
                <w:noProof/>
              </w:rPr>
              <w:t>27</w:t>
            </w:r>
            <w:r>
              <w:rPr>
                <w:noProof/>
              </w:rPr>
              <w:fldChar w:fldCharType="end"/>
            </w:r>
          </w:ins>
        </w:p>
        <w:p w14:paraId="47CD0CEE" w14:textId="77777777" w:rsidR="000030DF" w:rsidRDefault="000030DF">
          <w:pPr>
            <w:pStyle w:val="Verzeichnis3"/>
            <w:tabs>
              <w:tab w:val="left" w:pos="1625"/>
            </w:tabs>
            <w:rPr>
              <w:ins w:id="80" w:author="Dennis Hohmann" w:date="2012-04-15T03:15:00Z"/>
              <w:rFonts w:asciiTheme="minorHAnsi" w:eastAsiaTheme="minorEastAsia" w:hAnsiTheme="minorHAnsi"/>
              <w:noProof/>
              <w:lang w:eastAsia="ja-JP"/>
            </w:rPr>
          </w:pPr>
          <w:ins w:id="81" w:author="Dennis Hohmann" w:date="2012-04-15T03:15:00Z">
            <w:r>
              <w:rPr>
                <w:noProof/>
              </w:rPr>
              <w:t>3.9.4</w:t>
            </w:r>
            <w:r>
              <w:rPr>
                <w:rFonts w:asciiTheme="minorHAnsi" w:eastAsiaTheme="minorEastAsia" w:hAnsiTheme="minorHAnsi"/>
                <w:noProof/>
                <w:lang w:eastAsia="ja-JP"/>
              </w:rPr>
              <w:tab/>
            </w:r>
            <w:r>
              <w:rPr>
                <w:noProof/>
              </w:rPr>
              <w:t>PCB-GCODE-ULP 3.5.2.11</w:t>
            </w:r>
            <w:r>
              <w:rPr>
                <w:noProof/>
              </w:rPr>
              <w:tab/>
            </w:r>
            <w:r>
              <w:rPr>
                <w:noProof/>
              </w:rPr>
              <w:fldChar w:fldCharType="begin"/>
            </w:r>
            <w:r>
              <w:rPr>
                <w:noProof/>
              </w:rPr>
              <w:instrText xml:space="preserve"> PAGEREF _Toc196079073 \h </w:instrText>
            </w:r>
            <w:r>
              <w:rPr>
                <w:noProof/>
              </w:rPr>
            </w:r>
          </w:ins>
          <w:r>
            <w:rPr>
              <w:noProof/>
            </w:rPr>
            <w:fldChar w:fldCharType="separate"/>
          </w:r>
          <w:ins w:id="82" w:author="Dennis Hohmann" w:date="2012-04-15T03:15:00Z">
            <w:r>
              <w:rPr>
                <w:noProof/>
              </w:rPr>
              <w:t>28</w:t>
            </w:r>
            <w:r>
              <w:rPr>
                <w:noProof/>
              </w:rPr>
              <w:fldChar w:fldCharType="end"/>
            </w:r>
          </w:ins>
        </w:p>
        <w:p w14:paraId="2075E3D3" w14:textId="77777777" w:rsidR="000030DF" w:rsidRDefault="000030DF">
          <w:pPr>
            <w:pStyle w:val="Verzeichnis1"/>
            <w:tabs>
              <w:tab w:val="left" w:pos="373"/>
            </w:tabs>
            <w:rPr>
              <w:ins w:id="83" w:author="Dennis Hohmann" w:date="2012-04-15T03:15:00Z"/>
              <w:rFonts w:asciiTheme="minorHAnsi" w:eastAsiaTheme="minorEastAsia" w:hAnsiTheme="minorHAnsi"/>
              <w:b w:val="0"/>
              <w:noProof/>
              <w:lang w:eastAsia="ja-JP"/>
            </w:rPr>
          </w:pPr>
          <w:ins w:id="84" w:author="Dennis Hohmann" w:date="2012-04-15T03:15:00Z">
            <w:r>
              <w:rPr>
                <w:noProof/>
              </w:rPr>
              <w:t>4</w:t>
            </w:r>
            <w:r>
              <w:rPr>
                <w:rFonts w:asciiTheme="minorHAnsi" w:eastAsiaTheme="minorEastAsia" w:hAnsiTheme="minorHAnsi"/>
                <w:b w:val="0"/>
                <w:noProof/>
                <w:lang w:eastAsia="ja-JP"/>
              </w:rPr>
              <w:tab/>
            </w:r>
            <w:r>
              <w:rPr>
                <w:noProof/>
              </w:rPr>
              <w:t>Software</w:t>
            </w:r>
            <w:r>
              <w:rPr>
                <w:noProof/>
              </w:rPr>
              <w:tab/>
            </w:r>
            <w:r>
              <w:rPr>
                <w:noProof/>
              </w:rPr>
              <w:fldChar w:fldCharType="begin"/>
            </w:r>
            <w:r>
              <w:rPr>
                <w:noProof/>
              </w:rPr>
              <w:instrText xml:space="preserve"> PAGEREF _Toc196079074 \h </w:instrText>
            </w:r>
            <w:r>
              <w:rPr>
                <w:noProof/>
              </w:rPr>
            </w:r>
          </w:ins>
          <w:r>
            <w:rPr>
              <w:noProof/>
            </w:rPr>
            <w:fldChar w:fldCharType="separate"/>
          </w:r>
          <w:ins w:id="85" w:author="Dennis Hohmann" w:date="2012-04-15T03:15:00Z">
            <w:r>
              <w:rPr>
                <w:noProof/>
              </w:rPr>
              <w:t>30</w:t>
            </w:r>
            <w:r>
              <w:rPr>
                <w:noProof/>
              </w:rPr>
              <w:fldChar w:fldCharType="end"/>
            </w:r>
          </w:ins>
        </w:p>
        <w:p w14:paraId="65B1D590" w14:textId="77777777" w:rsidR="000030DF" w:rsidRDefault="000030DF">
          <w:pPr>
            <w:pStyle w:val="Verzeichnis2"/>
            <w:tabs>
              <w:tab w:val="left" w:pos="1000"/>
            </w:tabs>
            <w:rPr>
              <w:ins w:id="86" w:author="Dennis Hohmann" w:date="2012-04-15T03:15:00Z"/>
              <w:rFonts w:asciiTheme="minorHAnsi" w:eastAsiaTheme="minorEastAsia" w:hAnsiTheme="minorHAnsi"/>
              <w:noProof/>
              <w:lang w:eastAsia="ja-JP"/>
            </w:rPr>
          </w:pPr>
          <w:ins w:id="87" w:author="Dennis Hohmann" w:date="2012-04-15T03:15:00Z">
            <w:r>
              <w:rPr>
                <w:noProof/>
              </w:rPr>
              <w:t>4.1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_Toc196079075 \h </w:instrText>
            </w:r>
            <w:r>
              <w:rPr>
                <w:noProof/>
              </w:rPr>
            </w:r>
          </w:ins>
          <w:r>
            <w:rPr>
              <w:noProof/>
            </w:rPr>
            <w:fldChar w:fldCharType="separate"/>
          </w:r>
          <w:ins w:id="88" w:author="Dennis Hohmann" w:date="2012-04-15T03:15:00Z">
            <w:r>
              <w:rPr>
                <w:noProof/>
              </w:rPr>
              <w:t>30</w:t>
            </w:r>
            <w:r>
              <w:rPr>
                <w:noProof/>
              </w:rPr>
              <w:fldChar w:fldCharType="end"/>
            </w:r>
          </w:ins>
        </w:p>
        <w:p w14:paraId="725AF330" w14:textId="77777777" w:rsidR="000030DF" w:rsidRDefault="000030DF">
          <w:pPr>
            <w:pStyle w:val="Verzeichnis2"/>
            <w:tabs>
              <w:tab w:val="left" w:pos="1000"/>
            </w:tabs>
            <w:rPr>
              <w:ins w:id="89" w:author="Dennis Hohmann" w:date="2012-04-15T03:15:00Z"/>
              <w:rFonts w:asciiTheme="minorHAnsi" w:eastAsiaTheme="minorEastAsia" w:hAnsiTheme="minorHAnsi"/>
              <w:noProof/>
              <w:lang w:eastAsia="ja-JP"/>
            </w:rPr>
          </w:pPr>
          <w:ins w:id="90" w:author="Dennis Hohmann" w:date="2012-04-15T03:15:00Z">
            <w:r>
              <w:rPr>
                <w:noProof/>
              </w:rPr>
              <w:t>4.2</w:t>
            </w:r>
            <w:r>
              <w:rPr>
                <w:rFonts w:asciiTheme="minorHAnsi" w:eastAsiaTheme="minorEastAsia" w:hAnsiTheme="minorHAnsi"/>
                <w:noProof/>
                <w:lang w:eastAsia="ja-JP"/>
              </w:rPr>
              <w:tab/>
            </w:r>
            <w:r>
              <w:rPr>
                <w:noProof/>
              </w:rPr>
              <w:t>Controller-Programm</w:t>
            </w:r>
            <w:r>
              <w:rPr>
                <w:noProof/>
              </w:rPr>
              <w:tab/>
            </w:r>
            <w:r>
              <w:rPr>
                <w:noProof/>
              </w:rPr>
              <w:fldChar w:fldCharType="begin"/>
            </w:r>
            <w:r>
              <w:rPr>
                <w:noProof/>
              </w:rPr>
              <w:instrText xml:space="preserve"> PAGEREF _Toc196079076 \h </w:instrText>
            </w:r>
            <w:r>
              <w:rPr>
                <w:noProof/>
              </w:rPr>
            </w:r>
          </w:ins>
          <w:r>
            <w:rPr>
              <w:noProof/>
            </w:rPr>
            <w:fldChar w:fldCharType="separate"/>
          </w:r>
          <w:ins w:id="91" w:author="Dennis Hohmann" w:date="2012-04-15T03:15:00Z">
            <w:r>
              <w:rPr>
                <w:noProof/>
              </w:rPr>
              <w:t>31</w:t>
            </w:r>
            <w:r>
              <w:rPr>
                <w:noProof/>
              </w:rPr>
              <w:fldChar w:fldCharType="end"/>
            </w:r>
          </w:ins>
        </w:p>
        <w:p w14:paraId="26307EA3" w14:textId="77777777" w:rsidR="000030DF" w:rsidRDefault="000030DF">
          <w:pPr>
            <w:pStyle w:val="Verzeichnis3"/>
            <w:tabs>
              <w:tab w:val="left" w:pos="1625"/>
            </w:tabs>
            <w:rPr>
              <w:ins w:id="92" w:author="Dennis Hohmann" w:date="2012-04-15T03:15:00Z"/>
              <w:rFonts w:asciiTheme="minorHAnsi" w:eastAsiaTheme="minorEastAsia" w:hAnsiTheme="minorHAnsi"/>
              <w:noProof/>
              <w:lang w:eastAsia="ja-JP"/>
            </w:rPr>
          </w:pPr>
          <w:ins w:id="93" w:author="Dennis Hohmann" w:date="2012-04-15T03:15:00Z">
            <w:r>
              <w:rPr>
                <w:noProof/>
              </w:rPr>
              <w:t>4.2.1</w:t>
            </w:r>
            <w:r>
              <w:rPr>
                <w:rFonts w:asciiTheme="minorHAnsi" w:eastAsiaTheme="minorEastAsia" w:hAnsiTheme="minorHAnsi"/>
                <w:noProof/>
                <w:lang w:eastAsia="ja-JP"/>
              </w:rPr>
              <w:tab/>
            </w:r>
            <w:r>
              <w:rPr>
                <w:noProof/>
              </w:rPr>
              <w:t>Globale Definitionsdatei globdef.h</w:t>
            </w:r>
            <w:r>
              <w:rPr>
                <w:noProof/>
              </w:rPr>
              <w:tab/>
            </w:r>
            <w:r>
              <w:rPr>
                <w:noProof/>
              </w:rPr>
              <w:fldChar w:fldCharType="begin"/>
            </w:r>
            <w:r>
              <w:rPr>
                <w:noProof/>
              </w:rPr>
              <w:instrText xml:space="preserve"> PAGEREF _Toc196079077 \h </w:instrText>
            </w:r>
            <w:r>
              <w:rPr>
                <w:noProof/>
              </w:rPr>
            </w:r>
          </w:ins>
          <w:r>
            <w:rPr>
              <w:noProof/>
            </w:rPr>
            <w:fldChar w:fldCharType="separate"/>
          </w:r>
          <w:ins w:id="94" w:author="Dennis Hohmann" w:date="2012-04-15T03:15:00Z">
            <w:r>
              <w:rPr>
                <w:noProof/>
              </w:rPr>
              <w:t>33</w:t>
            </w:r>
            <w:r>
              <w:rPr>
                <w:noProof/>
              </w:rPr>
              <w:fldChar w:fldCharType="end"/>
            </w:r>
          </w:ins>
        </w:p>
        <w:p w14:paraId="2D76F2FB" w14:textId="77777777" w:rsidR="000030DF" w:rsidRDefault="000030DF">
          <w:pPr>
            <w:pStyle w:val="Verzeichnis3"/>
            <w:tabs>
              <w:tab w:val="left" w:pos="1625"/>
            </w:tabs>
            <w:rPr>
              <w:ins w:id="95" w:author="Dennis Hohmann" w:date="2012-04-15T03:15:00Z"/>
              <w:rFonts w:asciiTheme="minorHAnsi" w:eastAsiaTheme="minorEastAsia" w:hAnsiTheme="minorHAnsi"/>
              <w:noProof/>
              <w:lang w:eastAsia="ja-JP"/>
            </w:rPr>
          </w:pPr>
          <w:ins w:id="96" w:author="Dennis Hohmann" w:date="2012-04-15T03:15:00Z">
            <w:r>
              <w:rPr>
                <w:noProof/>
              </w:rPr>
              <w:t>4.2.2</w:t>
            </w:r>
            <w:r>
              <w:rPr>
                <w:rFonts w:asciiTheme="minorHAnsi" w:eastAsiaTheme="minorEastAsia" w:hAnsiTheme="minorHAnsi"/>
                <w:noProof/>
                <w:lang w:eastAsia="ja-JP"/>
              </w:rPr>
              <w:tab/>
            </w:r>
            <w:r>
              <w:rPr>
                <w:noProof/>
              </w:rPr>
              <w:t>Schrittmotor-Handling gocnc.c</w:t>
            </w:r>
            <w:r>
              <w:rPr>
                <w:noProof/>
              </w:rPr>
              <w:tab/>
            </w:r>
            <w:r>
              <w:rPr>
                <w:noProof/>
              </w:rPr>
              <w:fldChar w:fldCharType="begin"/>
            </w:r>
            <w:r>
              <w:rPr>
                <w:noProof/>
              </w:rPr>
              <w:instrText xml:space="preserve"> PAGEREF _Toc196079078 \h </w:instrText>
            </w:r>
            <w:r>
              <w:rPr>
                <w:noProof/>
              </w:rPr>
            </w:r>
          </w:ins>
          <w:r>
            <w:rPr>
              <w:noProof/>
            </w:rPr>
            <w:fldChar w:fldCharType="separate"/>
          </w:r>
          <w:ins w:id="97" w:author="Dennis Hohmann" w:date="2012-04-15T03:15:00Z">
            <w:r>
              <w:rPr>
                <w:noProof/>
              </w:rPr>
              <w:t>34</w:t>
            </w:r>
            <w:r>
              <w:rPr>
                <w:noProof/>
              </w:rPr>
              <w:fldChar w:fldCharType="end"/>
            </w:r>
          </w:ins>
        </w:p>
        <w:p w14:paraId="475450C3" w14:textId="77777777" w:rsidR="000030DF" w:rsidRDefault="000030DF">
          <w:pPr>
            <w:pStyle w:val="Verzeichnis3"/>
            <w:tabs>
              <w:tab w:val="left" w:pos="1625"/>
            </w:tabs>
            <w:rPr>
              <w:ins w:id="98" w:author="Dennis Hohmann" w:date="2012-04-15T03:15:00Z"/>
              <w:rFonts w:asciiTheme="minorHAnsi" w:eastAsiaTheme="minorEastAsia" w:hAnsiTheme="minorHAnsi"/>
              <w:noProof/>
              <w:lang w:eastAsia="ja-JP"/>
            </w:rPr>
          </w:pPr>
          <w:ins w:id="99" w:author="Dennis Hohmann" w:date="2012-04-15T03:15:00Z">
            <w:r>
              <w:rPr>
                <w:noProof/>
              </w:rPr>
              <w:t>4.2.3</w:t>
            </w:r>
            <w:r>
              <w:rPr>
                <w:rFonts w:asciiTheme="minorHAnsi" w:eastAsiaTheme="minorEastAsia" w:hAnsiTheme="minorHAnsi"/>
                <w:noProof/>
                <w:lang w:eastAsia="ja-JP"/>
              </w:rPr>
              <w:tab/>
            </w:r>
            <w:r>
              <w:rPr>
                <w:noProof/>
              </w:rPr>
              <w:t>USB-Kommunikation vnc1l.c</w:t>
            </w:r>
            <w:r>
              <w:rPr>
                <w:noProof/>
              </w:rPr>
              <w:tab/>
            </w:r>
            <w:r>
              <w:rPr>
                <w:noProof/>
              </w:rPr>
              <w:fldChar w:fldCharType="begin"/>
            </w:r>
            <w:r>
              <w:rPr>
                <w:noProof/>
              </w:rPr>
              <w:instrText xml:space="preserve"> PAGEREF _Toc196079079 \h </w:instrText>
            </w:r>
            <w:r>
              <w:rPr>
                <w:noProof/>
              </w:rPr>
            </w:r>
          </w:ins>
          <w:r>
            <w:rPr>
              <w:noProof/>
            </w:rPr>
            <w:fldChar w:fldCharType="separate"/>
          </w:r>
          <w:ins w:id="100" w:author="Dennis Hohmann" w:date="2012-04-15T03:15:00Z">
            <w:r>
              <w:rPr>
                <w:noProof/>
              </w:rPr>
              <w:t>35</w:t>
            </w:r>
            <w:r>
              <w:rPr>
                <w:noProof/>
              </w:rPr>
              <w:fldChar w:fldCharType="end"/>
            </w:r>
          </w:ins>
        </w:p>
        <w:p w14:paraId="08AB30EB" w14:textId="77777777" w:rsidR="000030DF" w:rsidRDefault="000030DF">
          <w:pPr>
            <w:pStyle w:val="Verzeichnis3"/>
            <w:tabs>
              <w:tab w:val="left" w:pos="1625"/>
            </w:tabs>
            <w:rPr>
              <w:ins w:id="101" w:author="Dennis Hohmann" w:date="2012-04-15T03:15:00Z"/>
              <w:rFonts w:asciiTheme="minorHAnsi" w:eastAsiaTheme="minorEastAsia" w:hAnsiTheme="minorHAnsi"/>
              <w:noProof/>
              <w:lang w:eastAsia="ja-JP"/>
            </w:rPr>
          </w:pPr>
          <w:ins w:id="102" w:author="Dennis Hohmann" w:date="2012-04-15T03:15:00Z">
            <w:r>
              <w:rPr>
                <w:noProof/>
              </w:rPr>
              <w:t>4.2.4</w:t>
            </w:r>
            <w:r>
              <w:rPr>
                <w:rFonts w:asciiTheme="minorHAnsi" w:eastAsiaTheme="minorEastAsia" w:hAnsiTheme="minorHAnsi"/>
                <w:noProof/>
                <w:lang w:eastAsia="ja-JP"/>
              </w:rPr>
              <w:tab/>
            </w:r>
            <w:r>
              <w:rPr>
                <w:noProof/>
              </w:rPr>
              <w:t>Serielle Schnittstelle uart.c</w:t>
            </w:r>
            <w:r>
              <w:rPr>
                <w:noProof/>
              </w:rPr>
              <w:tab/>
            </w:r>
            <w:r>
              <w:rPr>
                <w:noProof/>
              </w:rPr>
              <w:fldChar w:fldCharType="begin"/>
            </w:r>
            <w:r>
              <w:rPr>
                <w:noProof/>
              </w:rPr>
              <w:instrText xml:space="preserve"> PAGEREF _Toc196079080 \h </w:instrText>
            </w:r>
            <w:r>
              <w:rPr>
                <w:noProof/>
              </w:rPr>
            </w:r>
          </w:ins>
          <w:r>
            <w:rPr>
              <w:noProof/>
            </w:rPr>
            <w:fldChar w:fldCharType="separate"/>
          </w:r>
          <w:ins w:id="103" w:author="Dennis Hohmann" w:date="2012-04-15T03:15:00Z">
            <w:r>
              <w:rPr>
                <w:noProof/>
              </w:rPr>
              <w:t>36</w:t>
            </w:r>
            <w:r>
              <w:rPr>
                <w:noProof/>
              </w:rPr>
              <w:fldChar w:fldCharType="end"/>
            </w:r>
          </w:ins>
        </w:p>
        <w:p w14:paraId="2A806650" w14:textId="77777777" w:rsidR="000030DF" w:rsidRDefault="000030DF">
          <w:pPr>
            <w:pStyle w:val="Verzeichnis3"/>
            <w:tabs>
              <w:tab w:val="left" w:pos="1625"/>
            </w:tabs>
            <w:rPr>
              <w:ins w:id="104" w:author="Dennis Hohmann" w:date="2012-04-15T03:15:00Z"/>
              <w:rFonts w:asciiTheme="minorHAnsi" w:eastAsiaTheme="minorEastAsia" w:hAnsiTheme="minorHAnsi"/>
              <w:noProof/>
              <w:lang w:eastAsia="ja-JP"/>
            </w:rPr>
          </w:pPr>
          <w:ins w:id="105" w:author="Dennis Hohmann" w:date="2012-04-15T03:15:00Z">
            <w:r>
              <w:rPr>
                <w:noProof/>
              </w:rPr>
              <w:t>4.2.5</w:t>
            </w:r>
            <w:r>
              <w:rPr>
                <w:rFonts w:asciiTheme="minorHAnsi" w:eastAsiaTheme="minorEastAsia" w:hAnsiTheme="minorHAnsi"/>
                <w:noProof/>
                <w:lang w:eastAsia="ja-JP"/>
              </w:rPr>
              <w:tab/>
            </w:r>
            <w:r>
              <w:rPr>
                <w:noProof/>
              </w:rPr>
              <w:t>Serieller Datenbus i2cmaster.c</w:t>
            </w:r>
            <w:r>
              <w:rPr>
                <w:noProof/>
              </w:rPr>
              <w:tab/>
            </w:r>
            <w:r>
              <w:rPr>
                <w:noProof/>
              </w:rPr>
              <w:fldChar w:fldCharType="begin"/>
            </w:r>
            <w:r>
              <w:rPr>
                <w:noProof/>
              </w:rPr>
              <w:instrText xml:space="preserve"> PAGEREF _Toc196079081 \h </w:instrText>
            </w:r>
            <w:r>
              <w:rPr>
                <w:noProof/>
              </w:rPr>
            </w:r>
          </w:ins>
          <w:r>
            <w:rPr>
              <w:noProof/>
            </w:rPr>
            <w:fldChar w:fldCharType="separate"/>
          </w:r>
          <w:ins w:id="106" w:author="Dennis Hohmann" w:date="2012-04-15T03:15:00Z">
            <w:r>
              <w:rPr>
                <w:noProof/>
              </w:rPr>
              <w:t>37</w:t>
            </w:r>
            <w:r>
              <w:rPr>
                <w:noProof/>
              </w:rPr>
              <w:fldChar w:fldCharType="end"/>
            </w:r>
          </w:ins>
        </w:p>
        <w:p w14:paraId="1AE1D4B8" w14:textId="77777777" w:rsidR="000030DF" w:rsidRDefault="000030DF">
          <w:pPr>
            <w:pStyle w:val="Verzeichnis3"/>
            <w:tabs>
              <w:tab w:val="left" w:pos="1625"/>
            </w:tabs>
            <w:rPr>
              <w:ins w:id="107" w:author="Dennis Hohmann" w:date="2012-04-15T03:15:00Z"/>
              <w:rFonts w:asciiTheme="minorHAnsi" w:eastAsiaTheme="minorEastAsia" w:hAnsiTheme="minorHAnsi"/>
              <w:noProof/>
              <w:lang w:eastAsia="ja-JP"/>
            </w:rPr>
          </w:pPr>
          <w:ins w:id="108" w:author="Dennis Hohmann" w:date="2012-04-15T03:15:00Z">
            <w:r>
              <w:rPr>
                <w:noProof/>
              </w:rPr>
              <w:t>4.2.6</w:t>
            </w:r>
            <w:r>
              <w:rPr>
                <w:rFonts w:asciiTheme="minorHAnsi" w:eastAsiaTheme="minorEastAsia" w:hAnsiTheme="minorHAnsi"/>
                <w:noProof/>
                <w:lang w:eastAsia="ja-JP"/>
              </w:rPr>
              <w:tab/>
            </w:r>
            <w:r>
              <w:rPr>
                <w:noProof/>
              </w:rPr>
              <w:t>Display-Handling edip240.c</w:t>
            </w:r>
            <w:r>
              <w:rPr>
                <w:noProof/>
              </w:rPr>
              <w:tab/>
            </w:r>
            <w:r>
              <w:rPr>
                <w:noProof/>
              </w:rPr>
              <w:fldChar w:fldCharType="begin"/>
            </w:r>
            <w:r>
              <w:rPr>
                <w:noProof/>
              </w:rPr>
              <w:instrText xml:space="preserve"> PAGEREF _Toc196079082 \h </w:instrText>
            </w:r>
            <w:r>
              <w:rPr>
                <w:noProof/>
              </w:rPr>
            </w:r>
          </w:ins>
          <w:r>
            <w:rPr>
              <w:noProof/>
            </w:rPr>
            <w:fldChar w:fldCharType="separate"/>
          </w:r>
          <w:ins w:id="109" w:author="Dennis Hohmann" w:date="2012-04-15T03:15:00Z">
            <w:r>
              <w:rPr>
                <w:noProof/>
              </w:rPr>
              <w:t>38</w:t>
            </w:r>
            <w:r>
              <w:rPr>
                <w:noProof/>
              </w:rPr>
              <w:fldChar w:fldCharType="end"/>
            </w:r>
          </w:ins>
        </w:p>
        <w:p w14:paraId="64AA5F86" w14:textId="77777777" w:rsidR="000030DF" w:rsidRDefault="000030DF">
          <w:pPr>
            <w:pStyle w:val="Verzeichnis3"/>
            <w:tabs>
              <w:tab w:val="left" w:pos="1625"/>
            </w:tabs>
            <w:rPr>
              <w:ins w:id="110" w:author="Dennis Hohmann" w:date="2012-04-15T03:15:00Z"/>
              <w:rFonts w:asciiTheme="minorHAnsi" w:eastAsiaTheme="minorEastAsia" w:hAnsiTheme="minorHAnsi"/>
              <w:noProof/>
              <w:lang w:eastAsia="ja-JP"/>
            </w:rPr>
          </w:pPr>
          <w:ins w:id="111" w:author="Dennis Hohmann" w:date="2012-04-15T03:15:00Z">
            <w:r>
              <w:rPr>
                <w:noProof/>
              </w:rPr>
              <w:t>4.2.7</w:t>
            </w:r>
            <w:r>
              <w:rPr>
                <w:rFonts w:asciiTheme="minorHAnsi" w:eastAsiaTheme="minorEastAsia" w:hAnsiTheme="minorHAnsi"/>
                <w:noProof/>
                <w:lang w:eastAsia="ja-JP"/>
              </w:rPr>
              <w:tab/>
            </w:r>
            <w:r>
              <w:rPr>
                <w:noProof/>
              </w:rPr>
              <w:t>gCode-Struktur gcode.c</w:t>
            </w:r>
            <w:r>
              <w:rPr>
                <w:noProof/>
              </w:rPr>
              <w:tab/>
            </w:r>
            <w:r>
              <w:rPr>
                <w:noProof/>
              </w:rPr>
              <w:fldChar w:fldCharType="begin"/>
            </w:r>
            <w:r>
              <w:rPr>
                <w:noProof/>
              </w:rPr>
              <w:instrText xml:space="preserve"> PAGEREF _Toc196079083 \h </w:instrText>
            </w:r>
            <w:r>
              <w:rPr>
                <w:noProof/>
              </w:rPr>
            </w:r>
          </w:ins>
          <w:r>
            <w:rPr>
              <w:noProof/>
            </w:rPr>
            <w:fldChar w:fldCharType="separate"/>
          </w:r>
          <w:ins w:id="112" w:author="Dennis Hohmann" w:date="2012-04-15T03:15:00Z">
            <w:r>
              <w:rPr>
                <w:noProof/>
              </w:rPr>
              <w:t>39</w:t>
            </w:r>
            <w:r>
              <w:rPr>
                <w:noProof/>
              </w:rPr>
              <w:fldChar w:fldCharType="end"/>
            </w:r>
          </w:ins>
        </w:p>
        <w:p w14:paraId="771F78DC" w14:textId="77777777" w:rsidR="000030DF" w:rsidRDefault="000030DF">
          <w:pPr>
            <w:pStyle w:val="Verzeichnis2"/>
            <w:tabs>
              <w:tab w:val="left" w:pos="1000"/>
            </w:tabs>
            <w:rPr>
              <w:ins w:id="113" w:author="Dennis Hohmann" w:date="2012-04-15T03:15:00Z"/>
              <w:rFonts w:asciiTheme="minorHAnsi" w:eastAsiaTheme="minorEastAsia" w:hAnsiTheme="minorHAnsi"/>
              <w:noProof/>
              <w:lang w:eastAsia="ja-JP"/>
            </w:rPr>
          </w:pPr>
          <w:ins w:id="114" w:author="Dennis Hohmann" w:date="2012-04-15T03:15:00Z">
            <w:r>
              <w:rPr>
                <w:noProof/>
              </w:rPr>
              <w:t>4.3</w:t>
            </w:r>
            <w:r>
              <w:rPr>
                <w:rFonts w:asciiTheme="minorHAnsi" w:eastAsiaTheme="minorEastAsia" w:hAnsiTheme="minorHAnsi"/>
                <w:noProof/>
                <w:lang w:eastAsia="ja-JP"/>
              </w:rPr>
              <w:tab/>
            </w:r>
            <w:r>
              <w:rPr>
                <w:noProof/>
              </w:rPr>
              <w:t>EA KitEditor-Programm</w:t>
            </w:r>
            <w:r>
              <w:rPr>
                <w:noProof/>
              </w:rPr>
              <w:tab/>
            </w:r>
            <w:r>
              <w:rPr>
                <w:noProof/>
              </w:rPr>
              <w:fldChar w:fldCharType="begin"/>
            </w:r>
            <w:r>
              <w:rPr>
                <w:noProof/>
              </w:rPr>
              <w:instrText xml:space="preserve"> PAGEREF _Toc196079084 \h </w:instrText>
            </w:r>
            <w:r>
              <w:rPr>
                <w:noProof/>
              </w:rPr>
            </w:r>
          </w:ins>
          <w:r>
            <w:rPr>
              <w:noProof/>
            </w:rPr>
            <w:fldChar w:fldCharType="separate"/>
          </w:r>
          <w:ins w:id="115" w:author="Dennis Hohmann" w:date="2012-04-15T03:15:00Z">
            <w:r>
              <w:rPr>
                <w:noProof/>
              </w:rPr>
              <w:t>41</w:t>
            </w:r>
            <w:r>
              <w:rPr>
                <w:noProof/>
              </w:rPr>
              <w:fldChar w:fldCharType="end"/>
            </w:r>
          </w:ins>
        </w:p>
        <w:p w14:paraId="0D6C8051" w14:textId="77777777" w:rsidR="000030DF" w:rsidRDefault="000030DF">
          <w:pPr>
            <w:pStyle w:val="Verzeichnis2"/>
            <w:tabs>
              <w:tab w:val="left" w:pos="1000"/>
            </w:tabs>
            <w:rPr>
              <w:ins w:id="116" w:author="Dennis Hohmann" w:date="2012-04-15T03:15:00Z"/>
              <w:rFonts w:asciiTheme="minorHAnsi" w:eastAsiaTheme="minorEastAsia" w:hAnsiTheme="minorHAnsi"/>
              <w:noProof/>
              <w:lang w:eastAsia="ja-JP"/>
            </w:rPr>
          </w:pPr>
          <w:ins w:id="117" w:author="Dennis Hohmann" w:date="2012-04-15T03:15:00Z">
            <w:r>
              <w:rPr>
                <w:noProof/>
              </w:rPr>
              <w:t>4.4</w:t>
            </w:r>
            <w:r>
              <w:rPr>
                <w:rFonts w:asciiTheme="minorHAnsi" w:eastAsiaTheme="minorEastAsia" w:hAnsiTheme="minorHAnsi"/>
                <w:noProof/>
                <w:lang w:eastAsia="ja-JP"/>
              </w:rPr>
              <w:tab/>
            </w:r>
            <w:r>
              <w:rPr>
                <w:noProof/>
              </w:rPr>
              <w:t>SmallProtocoll</w:t>
            </w:r>
            <w:r>
              <w:rPr>
                <w:noProof/>
              </w:rPr>
              <w:tab/>
            </w:r>
            <w:r>
              <w:rPr>
                <w:noProof/>
              </w:rPr>
              <w:fldChar w:fldCharType="begin"/>
            </w:r>
            <w:r>
              <w:rPr>
                <w:noProof/>
              </w:rPr>
              <w:instrText xml:space="preserve"> PAGEREF _Toc196079085 \h </w:instrText>
            </w:r>
            <w:r>
              <w:rPr>
                <w:noProof/>
              </w:rPr>
            </w:r>
          </w:ins>
          <w:r>
            <w:rPr>
              <w:noProof/>
            </w:rPr>
            <w:fldChar w:fldCharType="separate"/>
          </w:r>
          <w:ins w:id="118" w:author="Dennis Hohmann" w:date="2012-04-15T03:15:00Z">
            <w:r>
              <w:rPr>
                <w:noProof/>
              </w:rPr>
              <w:t>45</w:t>
            </w:r>
            <w:r>
              <w:rPr>
                <w:noProof/>
              </w:rPr>
              <w:fldChar w:fldCharType="end"/>
            </w:r>
          </w:ins>
        </w:p>
        <w:p w14:paraId="16836896" w14:textId="77777777" w:rsidR="000030DF" w:rsidRDefault="000030DF">
          <w:pPr>
            <w:pStyle w:val="Verzeichnis1"/>
            <w:tabs>
              <w:tab w:val="left" w:pos="373"/>
            </w:tabs>
            <w:rPr>
              <w:ins w:id="119" w:author="Dennis Hohmann" w:date="2012-04-15T03:15:00Z"/>
              <w:rFonts w:asciiTheme="minorHAnsi" w:eastAsiaTheme="minorEastAsia" w:hAnsiTheme="minorHAnsi"/>
              <w:b w:val="0"/>
              <w:noProof/>
              <w:lang w:eastAsia="ja-JP"/>
            </w:rPr>
          </w:pPr>
          <w:ins w:id="120" w:author="Dennis Hohmann" w:date="2012-04-15T03:15:00Z">
            <w:r>
              <w:rPr>
                <w:noProof/>
              </w:rPr>
              <w:t>5</w:t>
            </w:r>
            <w:r>
              <w:rPr>
                <w:rFonts w:asciiTheme="minorHAnsi" w:eastAsiaTheme="minorEastAsia" w:hAnsiTheme="minorHAnsi"/>
                <w:b w:val="0"/>
                <w:noProof/>
                <w:lang w:eastAsia="ja-JP"/>
              </w:rPr>
              <w:tab/>
            </w:r>
            <w:r>
              <w:rPr>
                <w:noProof/>
              </w:rPr>
              <w:t>Die Steuerplatine</w:t>
            </w:r>
            <w:r>
              <w:rPr>
                <w:noProof/>
              </w:rPr>
              <w:tab/>
            </w:r>
            <w:r>
              <w:rPr>
                <w:noProof/>
              </w:rPr>
              <w:fldChar w:fldCharType="begin"/>
            </w:r>
            <w:r>
              <w:rPr>
                <w:noProof/>
              </w:rPr>
              <w:instrText xml:space="preserve"> PAGEREF _Toc196079086 \h </w:instrText>
            </w:r>
            <w:r>
              <w:rPr>
                <w:noProof/>
              </w:rPr>
            </w:r>
          </w:ins>
          <w:r>
            <w:rPr>
              <w:noProof/>
            </w:rPr>
            <w:fldChar w:fldCharType="separate"/>
          </w:r>
          <w:ins w:id="121" w:author="Dennis Hohmann" w:date="2012-04-15T03:15:00Z">
            <w:r>
              <w:rPr>
                <w:noProof/>
              </w:rPr>
              <w:t>47</w:t>
            </w:r>
            <w:r>
              <w:rPr>
                <w:noProof/>
              </w:rPr>
              <w:fldChar w:fldCharType="end"/>
            </w:r>
          </w:ins>
        </w:p>
        <w:p w14:paraId="4A500F12" w14:textId="77777777" w:rsidR="000030DF" w:rsidRDefault="000030DF">
          <w:pPr>
            <w:pStyle w:val="Verzeichnis2"/>
            <w:tabs>
              <w:tab w:val="left" w:pos="1000"/>
            </w:tabs>
            <w:rPr>
              <w:ins w:id="122" w:author="Dennis Hohmann" w:date="2012-04-15T03:15:00Z"/>
              <w:rFonts w:asciiTheme="minorHAnsi" w:eastAsiaTheme="minorEastAsia" w:hAnsiTheme="minorHAnsi"/>
              <w:noProof/>
              <w:lang w:eastAsia="ja-JP"/>
            </w:rPr>
          </w:pPr>
          <w:ins w:id="123" w:author="Dennis Hohmann" w:date="2012-04-15T03:15:00Z">
            <w:r>
              <w:rPr>
                <w:noProof/>
              </w:rPr>
              <w:t>5.1</w:t>
            </w:r>
            <w:r>
              <w:rPr>
                <w:rFonts w:asciiTheme="minorHAnsi" w:eastAsiaTheme="minorEastAsia" w:hAnsiTheme="minorHAnsi"/>
                <w:noProof/>
                <w:lang w:eastAsia="ja-JP"/>
              </w:rPr>
              <w:tab/>
            </w:r>
            <w:r>
              <w:rPr>
                <w:noProof/>
              </w:rPr>
              <w:t>Aufbau</w:t>
            </w:r>
            <w:r>
              <w:rPr>
                <w:noProof/>
              </w:rPr>
              <w:tab/>
            </w:r>
            <w:r>
              <w:rPr>
                <w:noProof/>
              </w:rPr>
              <w:fldChar w:fldCharType="begin"/>
            </w:r>
            <w:r>
              <w:rPr>
                <w:noProof/>
              </w:rPr>
              <w:instrText xml:space="preserve"> PAGEREF _Toc196079087 \h </w:instrText>
            </w:r>
            <w:r>
              <w:rPr>
                <w:noProof/>
              </w:rPr>
            </w:r>
          </w:ins>
          <w:r>
            <w:rPr>
              <w:noProof/>
            </w:rPr>
            <w:fldChar w:fldCharType="separate"/>
          </w:r>
          <w:ins w:id="124" w:author="Dennis Hohmann" w:date="2012-04-15T03:15:00Z">
            <w:r>
              <w:rPr>
                <w:noProof/>
              </w:rPr>
              <w:t>47</w:t>
            </w:r>
            <w:r>
              <w:rPr>
                <w:noProof/>
              </w:rPr>
              <w:fldChar w:fldCharType="end"/>
            </w:r>
          </w:ins>
        </w:p>
        <w:p w14:paraId="7C5EF170" w14:textId="77777777" w:rsidR="000030DF" w:rsidRDefault="000030DF">
          <w:pPr>
            <w:pStyle w:val="Verzeichnis2"/>
            <w:tabs>
              <w:tab w:val="left" w:pos="1000"/>
            </w:tabs>
            <w:rPr>
              <w:ins w:id="125" w:author="Dennis Hohmann" w:date="2012-04-15T03:15:00Z"/>
              <w:rFonts w:asciiTheme="minorHAnsi" w:eastAsiaTheme="minorEastAsia" w:hAnsiTheme="minorHAnsi"/>
              <w:noProof/>
              <w:lang w:eastAsia="ja-JP"/>
            </w:rPr>
          </w:pPr>
          <w:ins w:id="126" w:author="Dennis Hohmann" w:date="2012-04-15T03:15:00Z">
            <w:r>
              <w:rPr>
                <w:noProof/>
              </w:rPr>
              <w:t>5.2</w:t>
            </w:r>
            <w:r>
              <w:rPr>
                <w:rFonts w:asciiTheme="minorHAnsi" w:eastAsiaTheme="minorEastAsia" w:hAnsiTheme="minorHAnsi"/>
                <w:noProof/>
                <w:lang w:eastAsia="ja-JP"/>
              </w:rPr>
              <w:tab/>
            </w:r>
            <w:r>
              <w:rPr>
                <w:noProof/>
              </w:rPr>
              <w:t>Das Design</w:t>
            </w:r>
            <w:r>
              <w:rPr>
                <w:noProof/>
              </w:rPr>
              <w:tab/>
            </w:r>
            <w:r>
              <w:rPr>
                <w:noProof/>
              </w:rPr>
              <w:fldChar w:fldCharType="begin"/>
            </w:r>
            <w:r>
              <w:rPr>
                <w:noProof/>
              </w:rPr>
              <w:instrText xml:space="preserve"> PAGEREF _Toc196079088 \h </w:instrText>
            </w:r>
            <w:r>
              <w:rPr>
                <w:noProof/>
              </w:rPr>
            </w:r>
          </w:ins>
          <w:r>
            <w:rPr>
              <w:noProof/>
            </w:rPr>
            <w:fldChar w:fldCharType="separate"/>
          </w:r>
          <w:ins w:id="127" w:author="Dennis Hohmann" w:date="2012-04-15T03:15:00Z">
            <w:r>
              <w:rPr>
                <w:noProof/>
              </w:rPr>
              <w:t>48</w:t>
            </w:r>
            <w:r>
              <w:rPr>
                <w:noProof/>
              </w:rPr>
              <w:fldChar w:fldCharType="end"/>
            </w:r>
          </w:ins>
        </w:p>
        <w:p w14:paraId="616155F7" w14:textId="77777777" w:rsidR="000030DF" w:rsidRDefault="000030DF">
          <w:pPr>
            <w:pStyle w:val="Verzeichnis1"/>
            <w:tabs>
              <w:tab w:val="left" w:pos="373"/>
            </w:tabs>
            <w:rPr>
              <w:ins w:id="128" w:author="Dennis Hohmann" w:date="2012-04-15T03:15:00Z"/>
              <w:rFonts w:asciiTheme="minorHAnsi" w:eastAsiaTheme="minorEastAsia" w:hAnsiTheme="minorHAnsi"/>
              <w:b w:val="0"/>
              <w:noProof/>
              <w:lang w:eastAsia="ja-JP"/>
            </w:rPr>
          </w:pPr>
          <w:ins w:id="129" w:author="Dennis Hohmann" w:date="2012-04-15T03:15:00Z">
            <w:r>
              <w:rPr>
                <w:noProof/>
              </w:rPr>
              <w:t>6</w:t>
            </w:r>
            <w:r>
              <w:rPr>
                <w:rFonts w:asciiTheme="minorHAnsi" w:eastAsiaTheme="minorEastAsia" w:hAnsiTheme="minorHAnsi"/>
                <w:b w:val="0"/>
                <w:noProof/>
                <w:lang w:eastAsia="ja-JP"/>
              </w:rPr>
              <w:tab/>
            </w:r>
            <w:r>
              <w:rPr>
                <w:noProof/>
              </w:rPr>
              <w:t>Zusammenfassung</w:t>
            </w:r>
            <w:r>
              <w:rPr>
                <w:noProof/>
              </w:rPr>
              <w:tab/>
            </w:r>
            <w:r>
              <w:rPr>
                <w:noProof/>
              </w:rPr>
              <w:fldChar w:fldCharType="begin"/>
            </w:r>
            <w:r>
              <w:rPr>
                <w:noProof/>
              </w:rPr>
              <w:instrText xml:space="preserve"> PAGEREF _Toc196079089 \h </w:instrText>
            </w:r>
            <w:r>
              <w:rPr>
                <w:noProof/>
              </w:rPr>
            </w:r>
          </w:ins>
          <w:r>
            <w:rPr>
              <w:noProof/>
            </w:rPr>
            <w:fldChar w:fldCharType="separate"/>
          </w:r>
          <w:ins w:id="130" w:author="Dennis Hohmann" w:date="2012-04-15T03:15:00Z">
            <w:r>
              <w:rPr>
                <w:noProof/>
              </w:rPr>
              <w:t>49</w:t>
            </w:r>
            <w:r>
              <w:rPr>
                <w:noProof/>
              </w:rPr>
              <w:fldChar w:fldCharType="end"/>
            </w:r>
          </w:ins>
        </w:p>
        <w:p w14:paraId="6E2BBD5E" w14:textId="77777777" w:rsidR="000030DF" w:rsidRDefault="000030DF">
          <w:pPr>
            <w:pStyle w:val="Verzeichnis2"/>
            <w:tabs>
              <w:tab w:val="left" w:pos="1000"/>
            </w:tabs>
            <w:rPr>
              <w:ins w:id="131" w:author="Dennis Hohmann" w:date="2012-04-15T03:15:00Z"/>
              <w:rFonts w:asciiTheme="minorHAnsi" w:eastAsiaTheme="minorEastAsia" w:hAnsiTheme="minorHAnsi"/>
              <w:noProof/>
              <w:lang w:eastAsia="ja-JP"/>
            </w:rPr>
          </w:pPr>
          <w:ins w:id="132" w:author="Dennis Hohmann" w:date="2012-04-15T03:15:00Z">
            <w:r>
              <w:rPr>
                <w:noProof/>
              </w:rPr>
              <w:t>6.1</w:t>
            </w:r>
            <w:r>
              <w:rPr>
                <w:rFonts w:asciiTheme="minorHAnsi" w:eastAsiaTheme="minorEastAsia" w:hAnsiTheme="minorHAnsi"/>
                <w:noProof/>
                <w:lang w:eastAsia="ja-JP"/>
              </w:rPr>
              <w:tab/>
            </w:r>
            <w:r>
              <w:rPr>
                <w:noProof/>
              </w:rPr>
              <w:t>Fazit</w:t>
            </w:r>
            <w:r>
              <w:rPr>
                <w:noProof/>
              </w:rPr>
              <w:tab/>
            </w:r>
            <w:r>
              <w:rPr>
                <w:noProof/>
              </w:rPr>
              <w:fldChar w:fldCharType="begin"/>
            </w:r>
            <w:r>
              <w:rPr>
                <w:noProof/>
              </w:rPr>
              <w:instrText xml:space="preserve"> PAGEREF _Toc196079090 \h </w:instrText>
            </w:r>
            <w:r>
              <w:rPr>
                <w:noProof/>
              </w:rPr>
            </w:r>
          </w:ins>
          <w:r>
            <w:rPr>
              <w:noProof/>
            </w:rPr>
            <w:fldChar w:fldCharType="separate"/>
          </w:r>
          <w:ins w:id="133" w:author="Dennis Hohmann" w:date="2012-04-15T03:15:00Z">
            <w:r>
              <w:rPr>
                <w:noProof/>
              </w:rPr>
              <w:t>49</w:t>
            </w:r>
            <w:r>
              <w:rPr>
                <w:noProof/>
              </w:rPr>
              <w:fldChar w:fldCharType="end"/>
            </w:r>
          </w:ins>
        </w:p>
        <w:p w14:paraId="1F0CBAC8" w14:textId="77777777" w:rsidR="000030DF" w:rsidRDefault="000030DF">
          <w:pPr>
            <w:pStyle w:val="Verzeichnis2"/>
            <w:tabs>
              <w:tab w:val="left" w:pos="1000"/>
            </w:tabs>
            <w:rPr>
              <w:ins w:id="134" w:author="Dennis Hohmann" w:date="2012-04-15T03:15:00Z"/>
              <w:rFonts w:asciiTheme="minorHAnsi" w:eastAsiaTheme="minorEastAsia" w:hAnsiTheme="minorHAnsi"/>
              <w:noProof/>
              <w:lang w:eastAsia="ja-JP"/>
            </w:rPr>
          </w:pPr>
          <w:ins w:id="135" w:author="Dennis Hohmann" w:date="2012-04-15T03:15:00Z">
            <w:r>
              <w:rPr>
                <w:noProof/>
              </w:rPr>
              <w:t>6.2</w:t>
            </w:r>
            <w:r>
              <w:rPr>
                <w:rFonts w:asciiTheme="minorHAnsi" w:eastAsiaTheme="minorEastAsia" w:hAnsiTheme="minorHAnsi"/>
                <w:noProof/>
                <w:lang w:eastAsia="ja-JP"/>
              </w:rPr>
              <w:tab/>
            </w:r>
            <w:r>
              <w:rPr>
                <w:noProof/>
              </w:rPr>
              <w:t>Ausblick</w:t>
            </w:r>
            <w:r>
              <w:rPr>
                <w:noProof/>
              </w:rPr>
              <w:tab/>
            </w:r>
            <w:r>
              <w:rPr>
                <w:noProof/>
              </w:rPr>
              <w:fldChar w:fldCharType="begin"/>
            </w:r>
            <w:r>
              <w:rPr>
                <w:noProof/>
              </w:rPr>
              <w:instrText xml:space="preserve"> PAGEREF _Toc196079091 \h </w:instrText>
            </w:r>
            <w:r>
              <w:rPr>
                <w:noProof/>
              </w:rPr>
            </w:r>
          </w:ins>
          <w:r>
            <w:rPr>
              <w:noProof/>
            </w:rPr>
            <w:fldChar w:fldCharType="separate"/>
          </w:r>
          <w:ins w:id="136" w:author="Dennis Hohmann" w:date="2012-04-15T03:15:00Z">
            <w:r>
              <w:rPr>
                <w:noProof/>
              </w:rPr>
              <w:t>49</w:t>
            </w:r>
            <w:r>
              <w:rPr>
                <w:noProof/>
              </w:rPr>
              <w:fldChar w:fldCharType="end"/>
            </w:r>
          </w:ins>
        </w:p>
        <w:p w14:paraId="46665968" w14:textId="77777777" w:rsidR="000030DF" w:rsidRDefault="000030DF">
          <w:pPr>
            <w:pStyle w:val="Verzeichnis1"/>
            <w:tabs>
              <w:tab w:val="left" w:pos="373"/>
            </w:tabs>
            <w:rPr>
              <w:ins w:id="137" w:author="Dennis Hohmann" w:date="2012-04-15T03:15:00Z"/>
              <w:rFonts w:asciiTheme="minorHAnsi" w:eastAsiaTheme="minorEastAsia" w:hAnsiTheme="minorHAnsi"/>
              <w:b w:val="0"/>
              <w:noProof/>
              <w:lang w:eastAsia="ja-JP"/>
            </w:rPr>
          </w:pPr>
          <w:ins w:id="138" w:author="Dennis Hohmann" w:date="2012-04-15T03:15:00Z">
            <w:r>
              <w:rPr>
                <w:noProof/>
              </w:rPr>
              <w:t>7</w:t>
            </w:r>
            <w:r>
              <w:rPr>
                <w:rFonts w:asciiTheme="minorHAnsi" w:eastAsiaTheme="minorEastAsia" w:hAnsiTheme="minorHAnsi"/>
                <w:b w:val="0"/>
                <w:noProof/>
                <w:lang w:eastAsia="ja-JP"/>
              </w:rPr>
              <w:tab/>
            </w:r>
            <w:r>
              <w:rPr>
                <w:noProof/>
              </w:rPr>
              <w:t>Quellenverzeichnis</w:t>
            </w:r>
            <w:r>
              <w:rPr>
                <w:noProof/>
              </w:rPr>
              <w:tab/>
            </w:r>
            <w:r>
              <w:rPr>
                <w:noProof/>
              </w:rPr>
              <w:fldChar w:fldCharType="begin"/>
            </w:r>
            <w:r>
              <w:rPr>
                <w:noProof/>
              </w:rPr>
              <w:instrText xml:space="preserve"> PAGEREF _Toc196079092 \h </w:instrText>
            </w:r>
            <w:r>
              <w:rPr>
                <w:noProof/>
              </w:rPr>
            </w:r>
          </w:ins>
          <w:r>
            <w:rPr>
              <w:noProof/>
            </w:rPr>
            <w:fldChar w:fldCharType="separate"/>
          </w:r>
          <w:ins w:id="139" w:author="Dennis Hohmann" w:date="2012-04-15T03:15:00Z">
            <w:r>
              <w:rPr>
                <w:noProof/>
              </w:rPr>
              <w:t>50</w:t>
            </w:r>
            <w:r>
              <w:rPr>
                <w:noProof/>
              </w:rPr>
              <w:fldChar w:fldCharType="end"/>
            </w:r>
          </w:ins>
        </w:p>
        <w:p w14:paraId="5F80C0F2" w14:textId="77777777" w:rsidR="000030DF" w:rsidRDefault="000030DF">
          <w:pPr>
            <w:pStyle w:val="Verzeichnis1"/>
            <w:tabs>
              <w:tab w:val="left" w:pos="373"/>
            </w:tabs>
            <w:rPr>
              <w:ins w:id="140" w:author="Dennis Hohmann" w:date="2012-04-15T03:15:00Z"/>
              <w:rFonts w:asciiTheme="minorHAnsi" w:eastAsiaTheme="minorEastAsia" w:hAnsiTheme="minorHAnsi"/>
              <w:b w:val="0"/>
              <w:noProof/>
              <w:lang w:eastAsia="ja-JP"/>
            </w:rPr>
          </w:pPr>
          <w:ins w:id="141" w:author="Dennis Hohmann" w:date="2012-04-15T03:15:00Z">
            <w:r>
              <w:rPr>
                <w:noProof/>
              </w:rPr>
              <w:t>8</w:t>
            </w:r>
            <w:r>
              <w:rPr>
                <w:rFonts w:asciiTheme="minorHAnsi" w:eastAsiaTheme="minorEastAsia" w:hAnsiTheme="minorHAnsi"/>
                <w:b w:val="0"/>
                <w:noProof/>
                <w:lang w:eastAsia="ja-JP"/>
              </w:rPr>
              <w:tab/>
            </w:r>
            <w:r>
              <w:rPr>
                <w:noProof/>
              </w:rPr>
              <w:t>Softwareverzeichnis</w:t>
            </w:r>
            <w:r>
              <w:rPr>
                <w:noProof/>
              </w:rPr>
              <w:tab/>
            </w:r>
            <w:r>
              <w:rPr>
                <w:noProof/>
              </w:rPr>
              <w:fldChar w:fldCharType="begin"/>
            </w:r>
            <w:r>
              <w:rPr>
                <w:noProof/>
              </w:rPr>
              <w:instrText xml:space="preserve"> PAGEREF _Toc196079093 \h </w:instrText>
            </w:r>
            <w:r>
              <w:rPr>
                <w:noProof/>
              </w:rPr>
            </w:r>
          </w:ins>
          <w:r>
            <w:rPr>
              <w:noProof/>
            </w:rPr>
            <w:fldChar w:fldCharType="separate"/>
          </w:r>
          <w:ins w:id="142" w:author="Dennis Hohmann" w:date="2012-04-15T03:15:00Z">
            <w:r>
              <w:rPr>
                <w:noProof/>
              </w:rPr>
              <w:t>52</w:t>
            </w:r>
            <w:r>
              <w:rPr>
                <w:noProof/>
              </w:rPr>
              <w:fldChar w:fldCharType="end"/>
            </w:r>
          </w:ins>
        </w:p>
        <w:p w14:paraId="6976FFC5" w14:textId="77777777" w:rsidR="000030DF" w:rsidRDefault="000030DF">
          <w:pPr>
            <w:pStyle w:val="Verzeichnis1"/>
            <w:tabs>
              <w:tab w:val="left" w:pos="373"/>
            </w:tabs>
            <w:rPr>
              <w:ins w:id="143" w:author="Dennis Hohmann" w:date="2012-04-15T03:15:00Z"/>
              <w:rFonts w:asciiTheme="minorHAnsi" w:eastAsiaTheme="minorEastAsia" w:hAnsiTheme="minorHAnsi"/>
              <w:b w:val="0"/>
              <w:noProof/>
              <w:lang w:eastAsia="ja-JP"/>
            </w:rPr>
          </w:pPr>
          <w:ins w:id="144" w:author="Dennis Hohmann" w:date="2012-04-15T03:15:00Z">
            <w:r>
              <w:rPr>
                <w:noProof/>
              </w:rPr>
              <w:t>9</w:t>
            </w:r>
            <w:r>
              <w:rPr>
                <w:rFonts w:asciiTheme="minorHAnsi" w:eastAsiaTheme="minorEastAsia" w:hAnsiTheme="minorHAnsi"/>
                <w:b w:val="0"/>
                <w:noProof/>
                <w:lang w:eastAsia="ja-JP"/>
              </w:rPr>
              <w:tab/>
            </w:r>
            <w:r>
              <w:rPr>
                <w:noProof/>
              </w:rPr>
              <w:t>Anhang</w:t>
            </w:r>
            <w:r>
              <w:rPr>
                <w:noProof/>
              </w:rPr>
              <w:tab/>
            </w:r>
            <w:r>
              <w:rPr>
                <w:noProof/>
              </w:rPr>
              <w:fldChar w:fldCharType="begin"/>
            </w:r>
            <w:r>
              <w:rPr>
                <w:noProof/>
              </w:rPr>
              <w:instrText xml:space="preserve"> PAGEREF _Toc196079094 \h </w:instrText>
            </w:r>
            <w:r>
              <w:rPr>
                <w:noProof/>
              </w:rPr>
            </w:r>
          </w:ins>
          <w:r>
            <w:rPr>
              <w:noProof/>
            </w:rPr>
            <w:fldChar w:fldCharType="separate"/>
          </w:r>
          <w:ins w:id="145" w:author="Dennis Hohmann" w:date="2012-04-15T03:15:00Z">
            <w:r>
              <w:rPr>
                <w:noProof/>
              </w:rPr>
              <w:t>53</w:t>
            </w:r>
            <w:r>
              <w:rPr>
                <w:noProof/>
              </w:rPr>
              <w:fldChar w:fldCharType="end"/>
            </w:r>
          </w:ins>
        </w:p>
        <w:p w14:paraId="153F0C13" w14:textId="77777777" w:rsidR="000030DF" w:rsidRDefault="000030DF">
          <w:pPr>
            <w:pStyle w:val="Verzeichnis2"/>
            <w:tabs>
              <w:tab w:val="left" w:pos="1000"/>
            </w:tabs>
            <w:rPr>
              <w:ins w:id="146" w:author="Dennis Hohmann" w:date="2012-04-15T03:15:00Z"/>
              <w:rFonts w:asciiTheme="minorHAnsi" w:eastAsiaTheme="minorEastAsia" w:hAnsiTheme="minorHAnsi"/>
              <w:noProof/>
              <w:lang w:eastAsia="ja-JP"/>
            </w:rPr>
          </w:pPr>
          <w:ins w:id="147" w:author="Dennis Hohmann" w:date="2012-04-15T03:15:00Z">
            <w:r>
              <w:rPr>
                <w:noProof/>
              </w:rPr>
              <w:t>9.1</w:t>
            </w:r>
            <w:r>
              <w:rPr>
                <w:rFonts w:asciiTheme="minorHAnsi" w:eastAsiaTheme="minorEastAsia" w:hAnsiTheme="minorHAnsi"/>
                <w:noProof/>
                <w:lang w:eastAsia="ja-JP"/>
              </w:rPr>
              <w:tab/>
            </w:r>
            <w:r>
              <w:rPr>
                <w:noProof/>
              </w:rPr>
              <w:t>Schaltpläne</w:t>
            </w:r>
            <w:r>
              <w:rPr>
                <w:noProof/>
              </w:rPr>
              <w:tab/>
            </w:r>
            <w:r>
              <w:rPr>
                <w:noProof/>
              </w:rPr>
              <w:fldChar w:fldCharType="begin"/>
            </w:r>
            <w:r>
              <w:rPr>
                <w:noProof/>
              </w:rPr>
              <w:instrText xml:space="preserve"> PAGEREF _Toc196079095 \h </w:instrText>
            </w:r>
            <w:r>
              <w:rPr>
                <w:noProof/>
              </w:rPr>
            </w:r>
          </w:ins>
          <w:r>
            <w:rPr>
              <w:noProof/>
            </w:rPr>
            <w:fldChar w:fldCharType="separate"/>
          </w:r>
          <w:ins w:id="148" w:author="Dennis Hohmann" w:date="2012-04-15T03:15:00Z">
            <w:r>
              <w:rPr>
                <w:noProof/>
              </w:rPr>
              <w:t>54</w:t>
            </w:r>
            <w:r>
              <w:rPr>
                <w:noProof/>
              </w:rPr>
              <w:fldChar w:fldCharType="end"/>
            </w:r>
          </w:ins>
        </w:p>
        <w:p w14:paraId="2EBEF0C5" w14:textId="77777777" w:rsidR="000030DF" w:rsidRDefault="000030DF">
          <w:pPr>
            <w:pStyle w:val="Verzeichnis3"/>
            <w:tabs>
              <w:tab w:val="left" w:pos="1625"/>
            </w:tabs>
            <w:rPr>
              <w:ins w:id="149" w:author="Dennis Hohmann" w:date="2012-04-15T03:15:00Z"/>
              <w:rFonts w:asciiTheme="minorHAnsi" w:eastAsiaTheme="minorEastAsia" w:hAnsiTheme="minorHAnsi"/>
              <w:noProof/>
              <w:lang w:eastAsia="ja-JP"/>
            </w:rPr>
          </w:pPr>
          <w:ins w:id="150" w:author="Dennis Hohmann" w:date="2012-04-15T03:15:00Z">
            <w:r>
              <w:rPr>
                <w:noProof/>
              </w:rPr>
              <w:t>9.1.1</w:t>
            </w:r>
            <w:r>
              <w:rPr>
                <w:rFonts w:asciiTheme="minorHAnsi" w:eastAsiaTheme="minorEastAsia" w:hAnsiTheme="minorHAnsi"/>
                <w:noProof/>
                <w:lang w:eastAsia="ja-JP"/>
              </w:rPr>
              <w:tab/>
            </w:r>
            <w:r>
              <w:rPr>
                <w:noProof/>
              </w:rPr>
              <w:t>Mainboard</w:t>
            </w:r>
            <w:r>
              <w:rPr>
                <w:noProof/>
              </w:rPr>
              <w:tab/>
            </w:r>
            <w:r>
              <w:rPr>
                <w:noProof/>
              </w:rPr>
              <w:fldChar w:fldCharType="begin"/>
            </w:r>
            <w:r>
              <w:rPr>
                <w:noProof/>
              </w:rPr>
              <w:instrText xml:space="preserve"> PAGEREF _Toc196079096 \h </w:instrText>
            </w:r>
            <w:r>
              <w:rPr>
                <w:noProof/>
              </w:rPr>
            </w:r>
          </w:ins>
          <w:r>
            <w:rPr>
              <w:noProof/>
            </w:rPr>
            <w:fldChar w:fldCharType="separate"/>
          </w:r>
          <w:ins w:id="151" w:author="Dennis Hohmann" w:date="2012-04-15T03:15:00Z">
            <w:r>
              <w:rPr>
                <w:noProof/>
              </w:rPr>
              <w:t>54</w:t>
            </w:r>
            <w:r>
              <w:rPr>
                <w:noProof/>
              </w:rPr>
              <w:fldChar w:fldCharType="end"/>
            </w:r>
          </w:ins>
        </w:p>
        <w:p w14:paraId="6E27946C" w14:textId="77777777" w:rsidR="000030DF" w:rsidRDefault="000030DF">
          <w:pPr>
            <w:pStyle w:val="Verzeichnis3"/>
            <w:tabs>
              <w:tab w:val="left" w:pos="1625"/>
            </w:tabs>
            <w:rPr>
              <w:ins w:id="152" w:author="Dennis Hohmann" w:date="2012-04-15T03:15:00Z"/>
              <w:rFonts w:asciiTheme="minorHAnsi" w:eastAsiaTheme="minorEastAsia" w:hAnsiTheme="minorHAnsi"/>
              <w:noProof/>
              <w:lang w:eastAsia="ja-JP"/>
            </w:rPr>
          </w:pPr>
          <w:ins w:id="153" w:author="Dennis Hohmann" w:date="2012-04-15T03:15:00Z">
            <w:r>
              <w:rPr>
                <w:noProof/>
              </w:rPr>
              <w:t>9.1.2</w:t>
            </w:r>
            <w:r>
              <w:rPr>
                <w:rFonts w:asciiTheme="minorHAnsi" w:eastAsiaTheme="minorEastAsia" w:hAnsiTheme="minorHAnsi"/>
                <w:noProof/>
                <w:lang w:eastAsia="ja-JP"/>
              </w:rPr>
              <w:tab/>
            </w:r>
            <w:r>
              <w:rPr>
                <w:noProof/>
              </w:rPr>
              <w:t>Dip240-7</w:t>
            </w:r>
            <w:r>
              <w:rPr>
                <w:noProof/>
              </w:rPr>
              <w:tab/>
            </w:r>
            <w:r>
              <w:rPr>
                <w:noProof/>
              </w:rPr>
              <w:fldChar w:fldCharType="begin"/>
            </w:r>
            <w:r>
              <w:rPr>
                <w:noProof/>
              </w:rPr>
              <w:instrText xml:space="preserve"> PAGEREF _Toc196079097 \h </w:instrText>
            </w:r>
            <w:r>
              <w:rPr>
                <w:noProof/>
              </w:rPr>
            </w:r>
          </w:ins>
          <w:r>
            <w:rPr>
              <w:noProof/>
            </w:rPr>
            <w:fldChar w:fldCharType="separate"/>
          </w:r>
          <w:ins w:id="154" w:author="Dennis Hohmann" w:date="2012-04-15T03:15:00Z">
            <w:r>
              <w:rPr>
                <w:noProof/>
              </w:rPr>
              <w:t>55</w:t>
            </w:r>
            <w:r>
              <w:rPr>
                <w:noProof/>
              </w:rPr>
              <w:fldChar w:fldCharType="end"/>
            </w:r>
          </w:ins>
        </w:p>
        <w:p w14:paraId="7F75F1C9" w14:textId="77777777" w:rsidR="000030DF" w:rsidRDefault="000030DF">
          <w:pPr>
            <w:pStyle w:val="Verzeichnis3"/>
            <w:tabs>
              <w:tab w:val="left" w:pos="1625"/>
            </w:tabs>
            <w:rPr>
              <w:ins w:id="155" w:author="Dennis Hohmann" w:date="2012-04-15T03:15:00Z"/>
              <w:rFonts w:asciiTheme="minorHAnsi" w:eastAsiaTheme="minorEastAsia" w:hAnsiTheme="minorHAnsi"/>
              <w:noProof/>
              <w:lang w:eastAsia="ja-JP"/>
            </w:rPr>
          </w:pPr>
          <w:ins w:id="156" w:author="Dennis Hohmann" w:date="2012-04-15T03:15:00Z">
            <w:r>
              <w:rPr>
                <w:noProof/>
              </w:rPr>
              <w:t>9.1.3</w:t>
            </w:r>
            <w:r>
              <w:rPr>
                <w:rFonts w:asciiTheme="minorHAnsi" w:eastAsiaTheme="minorEastAsia" w:hAnsiTheme="minorHAnsi"/>
                <w:noProof/>
                <w:lang w:eastAsia="ja-JP"/>
              </w:rPr>
              <w:tab/>
            </w:r>
            <w:r>
              <w:rPr>
                <w:noProof/>
              </w:rPr>
              <w:t>VDrive2</w:t>
            </w:r>
            <w:r>
              <w:rPr>
                <w:noProof/>
              </w:rPr>
              <w:tab/>
            </w:r>
            <w:r>
              <w:rPr>
                <w:noProof/>
              </w:rPr>
              <w:fldChar w:fldCharType="begin"/>
            </w:r>
            <w:r>
              <w:rPr>
                <w:noProof/>
              </w:rPr>
              <w:instrText xml:space="preserve"> PAGEREF _Toc196079098 \h </w:instrText>
            </w:r>
            <w:r>
              <w:rPr>
                <w:noProof/>
              </w:rPr>
            </w:r>
          </w:ins>
          <w:r>
            <w:rPr>
              <w:noProof/>
            </w:rPr>
            <w:fldChar w:fldCharType="separate"/>
          </w:r>
          <w:ins w:id="157" w:author="Dennis Hohmann" w:date="2012-04-15T03:15:00Z">
            <w:r>
              <w:rPr>
                <w:noProof/>
              </w:rPr>
              <w:t>56</w:t>
            </w:r>
            <w:r>
              <w:rPr>
                <w:noProof/>
              </w:rPr>
              <w:fldChar w:fldCharType="end"/>
            </w:r>
          </w:ins>
        </w:p>
        <w:p w14:paraId="6AC9A447" w14:textId="77777777" w:rsidR="000030DF" w:rsidRDefault="000030DF">
          <w:pPr>
            <w:pStyle w:val="Verzeichnis3"/>
            <w:tabs>
              <w:tab w:val="left" w:pos="1625"/>
            </w:tabs>
            <w:rPr>
              <w:ins w:id="158" w:author="Dennis Hohmann" w:date="2012-04-15T03:15:00Z"/>
              <w:rFonts w:asciiTheme="minorHAnsi" w:eastAsiaTheme="minorEastAsia" w:hAnsiTheme="minorHAnsi"/>
              <w:noProof/>
              <w:lang w:eastAsia="ja-JP"/>
            </w:rPr>
          </w:pPr>
          <w:ins w:id="159" w:author="Dennis Hohmann" w:date="2012-04-15T03:15:00Z">
            <w:r>
              <w:rPr>
                <w:noProof/>
              </w:rPr>
              <w:t>9.1.4</w:t>
            </w:r>
            <w:r>
              <w:rPr>
                <w:rFonts w:asciiTheme="minorHAnsi" w:eastAsiaTheme="minorEastAsia" w:hAnsiTheme="minorHAnsi"/>
                <w:noProof/>
                <w:lang w:eastAsia="ja-JP"/>
              </w:rPr>
              <w:tab/>
            </w:r>
            <w:r>
              <w:rPr>
                <w:noProof/>
              </w:rPr>
              <w:t>Board-Layout</w:t>
            </w:r>
            <w:r>
              <w:rPr>
                <w:noProof/>
              </w:rPr>
              <w:tab/>
            </w:r>
            <w:r>
              <w:rPr>
                <w:noProof/>
              </w:rPr>
              <w:fldChar w:fldCharType="begin"/>
            </w:r>
            <w:r>
              <w:rPr>
                <w:noProof/>
              </w:rPr>
              <w:instrText xml:space="preserve"> PAGEREF _Toc196079099 \h </w:instrText>
            </w:r>
            <w:r>
              <w:rPr>
                <w:noProof/>
              </w:rPr>
            </w:r>
          </w:ins>
          <w:r>
            <w:rPr>
              <w:noProof/>
            </w:rPr>
            <w:fldChar w:fldCharType="separate"/>
          </w:r>
          <w:ins w:id="160" w:author="Dennis Hohmann" w:date="2012-04-15T03:15:00Z">
            <w:r>
              <w:rPr>
                <w:noProof/>
              </w:rPr>
              <w:t>57</w:t>
            </w:r>
            <w:r>
              <w:rPr>
                <w:noProof/>
              </w:rPr>
              <w:fldChar w:fldCharType="end"/>
            </w:r>
          </w:ins>
        </w:p>
        <w:p w14:paraId="54B02629" w14:textId="77777777" w:rsidR="000030DF" w:rsidRDefault="000030DF">
          <w:pPr>
            <w:pStyle w:val="Verzeichnis3"/>
            <w:tabs>
              <w:tab w:val="left" w:pos="1625"/>
            </w:tabs>
            <w:rPr>
              <w:ins w:id="161" w:author="Dennis Hohmann" w:date="2012-04-15T03:15:00Z"/>
              <w:rFonts w:asciiTheme="minorHAnsi" w:eastAsiaTheme="minorEastAsia" w:hAnsiTheme="minorHAnsi"/>
              <w:noProof/>
              <w:lang w:eastAsia="ja-JP"/>
            </w:rPr>
          </w:pPr>
          <w:ins w:id="162" w:author="Dennis Hohmann" w:date="2012-04-15T03:15:00Z">
            <w:r>
              <w:rPr>
                <w:noProof/>
              </w:rPr>
              <w:t>9.1.5</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_Toc196079100 \h </w:instrText>
            </w:r>
            <w:r>
              <w:rPr>
                <w:noProof/>
              </w:rPr>
            </w:r>
          </w:ins>
          <w:r>
            <w:rPr>
              <w:noProof/>
            </w:rPr>
            <w:fldChar w:fldCharType="separate"/>
          </w:r>
          <w:ins w:id="163" w:author="Dennis Hohmann" w:date="2012-04-15T03:15:00Z">
            <w:r>
              <w:rPr>
                <w:noProof/>
              </w:rPr>
              <w:t>58</w:t>
            </w:r>
            <w:r>
              <w:rPr>
                <w:noProof/>
              </w:rPr>
              <w:fldChar w:fldCharType="end"/>
            </w:r>
          </w:ins>
        </w:p>
        <w:p w14:paraId="04B4E22B" w14:textId="77777777" w:rsidR="000030DF" w:rsidRDefault="000030DF">
          <w:pPr>
            <w:pStyle w:val="Verzeichnis3"/>
            <w:tabs>
              <w:tab w:val="left" w:pos="1625"/>
            </w:tabs>
            <w:rPr>
              <w:ins w:id="164" w:author="Dennis Hohmann" w:date="2012-04-15T03:15:00Z"/>
              <w:rFonts w:asciiTheme="minorHAnsi" w:eastAsiaTheme="minorEastAsia" w:hAnsiTheme="minorHAnsi"/>
              <w:noProof/>
              <w:lang w:eastAsia="ja-JP"/>
            </w:rPr>
          </w:pPr>
          <w:ins w:id="165" w:author="Dennis Hohmann" w:date="2012-04-15T03:15:00Z">
            <w:r>
              <w:rPr>
                <w:noProof/>
              </w:rPr>
              <w:t>9.1.6</w:t>
            </w:r>
            <w:r>
              <w:rPr>
                <w:rFonts w:asciiTheme="minorHAnsi" w:eastAsiaTheme="minorEastAsia" w:hAnsiTheme="minorHAnsi"/>
                <w:noProof/>
                <w:lang w:eastAsia="ja-JP"/>
              </w:rPr>
              <w:tab/>
            </w:r>
            <w:r>
              <w:rPr>
                <w:noProof/>
              </w:rPr>
              <w:t>Fertige Platine</w:t>
            </w:r>
            <w:r>
              <w:rPr>
                <w:noProof/>
              </w:rPr>
              <w:tab/>
            </w:r>
            <w:r>
              <w:rPr>
                <w:noProof/>
              </w:rPr>
              <w:fldChar w:fldCharType="begin"/>
            </w:r>
            <w:r>
              <w:rPr>
                <w:noProof/>
              </w:rPr>
              <w:instrText xml:space="preserve"> PAGEREF _Toc196079101 \h </w:instrText>
            </w:r>
            <w:r>
              <w:rPr>
                <w:noProof/>
              </w:rPr>
            </w:r>
          </w:ins>
          <w:r>
            <w:rPr>
              <w:noProof/>
            </w:rPr>
            <w:fldChar w:fldCharType="separate"/>
          </w:r>
          <w:ins w:id="166" w:author="Dennis Hohmann" w:date="2012-04-15T03:15:00Z">
            <w:r>
              <w:rPr>
                <w:noProof/>
              </w:rPr>
              <w:t>59</w:t>
            </w:r>
            <w:r>
              <w:rPr>
                <w:noProof/>
              </w:rPr>
              <w:fldChar w:fldCharType="end"/>
            </w:r>
          </w:ins>
        </w:p>
        <w:p w14:paraId="2A5534FC" w14:textId="77777777" w:rsidR="000030DF" w:rsidRDefault="000030DF">
          <w:pPr>
            <w:pStyle w:val="Verzeichnis2"/>
            <w:tabs>
              <w:tab w:val="left" w:pos="1000"/>
            </w:tabs>
            <w:rPr>
              <w:ins w:id="167" w:author="Dennis Hohmann" w:date="2012-04-15T03:15:00Z"/>
              <w:rFonts w:asciiTheme="minorHAnsi" w:eastAsiaTheme="minorEastAsia" w:hAnsiTheme="minorHAnsi"/>
              <w:noProof/>
              <w:lang w:eastAsia="ja-JP"/>
            </w:rPr>
          </w:pPr>
          <w:ins w:id="168" w:author="Dennis Hohmann" w:date="2012-04-15T03:15:00Z">
            <w:r>
              <w:rPr>
                <w:noProof/>
              </w:rPr>
              <w:t>9.2</w:t>
            </w:r>
            <w:r>
              <w:rPr>
                <w:rFonts w:asciiTheme="minorHAnsi" w:eastAsiaTheme="minorEastAsia" w:hAnsiTheme="minorHAnsi"/>
                <w:noProof/>
                <w:lang w:eastAsia="ja-JP"/>
              </w:rPr>
              <w:tab/>
            </w:r>
            <w:r>
              <w:rPr>
                <w:noProof/>
              </w:rPr>
              <w:t>Datenblätter</w:t>
            </w:r>
            <w:r>
              <w:rPr>
                <w:noProof/>
              </w:rPr>
              <w:tab/>
            </w:r>
            <w:r>
              <w:rPr>
                <w:noProof/>
              </w:rPr>
              <w:fldChar w:fldCharType="begin"/>
            </w:r>
            <w:r>
              <w:rPr>
                <w:noProof/>
              </w:rPr>
              <w:instrText xml:space="preserve"> PAGEREF _Toc196079102 \h </w:instrText>
            </w:r>
            <w:r>
              <w:rPr>
                <w:noProof/>
              </w:rPr>
            </w:r>
          </w:ins>
          <w:r>
            <w:rPr>
              <w:noProof/>
            </w:rPr>
            <w:fldChar w:fldCharType="separate"/>
          </w:r>
          <w:ins w:id="169" w:author="Dennis Hohmann" w:date="2012-04-15T03:15:00Z">
            <w:r>
              <w:rPr>
                <w:noProof/>
              </w:rPr>
              <w:t>60</w:t>
            </w:r>
            <w:r>
              <w:rPr>
                <w:noProof/>
              </w:rPr>
              <w:fldChar w:fldCharType="end"/>
            </w:r>
          </w:ins>
        </w:p>
        <w:p w14:paraId="21DE6537" w14:textId="77777777" w:rsidR="000030DF" w:rsidRDefault="000030DF">
          <w:pPr>
            <w:pStyle w:val="Verzeichnis3"/>
            <w:tabs>
              <w:tab w:val="left" w:pos="1625"/>
            </w:tabs>
            <w:rPr>
              <w:ins w:id="170" w:author="Dennis Hohmann" w:date="2012-04-15T03:15:00Z"/>
              <w:rFonts w:asciiTheme="minorHAnsi" w:eastAsiaTheme="minorEastAsia" w:hAnsiTheme="minorHAnsi"/>
              <w:noProof/>
              <w:lang w:eastAsia="ja-JP"/>
            </w:rPr>
          </w:pPr>
          <w:ins w:id="171" w:author="Dennis Hohmann" w:date="2012-04-15T03:15:00Z">
            <w:r>
              <w:rPr>
                <w:noProof/>
              </w:rPr>
              <w:t>9.2.1</w:t>
            </w:r>
            <w:r>
              <w:rPr>
                <w:rFonts w:asciiTheme="minorHAnsi" w:eastAsiaTheme="minorEastAsia" w:hAnsiTheme="minorHAnsi"/>
                <w:noProof/>
                <w:lang w:eastAsia="ja-JP"/>
              </w:rPr>
              <w:tab/>
            </w:r>
            <w:r>
              <w:rPr>
                <w:noProof/>
              </w:rPr>
              <w:t>EA eDIP240B-7LWTP</w:t>
            </w:r>
            <w:r>
              <w:rPr>
                <w:noProof/>
              </w:rPr>
              <w:tab/>
            </w:r>
            <w:r>
              <w:rPr>
                <w:noProof/>
              </w:rPr>
              <w:fldChar w:fldCharType="begin"/>
            </w:r>
            <w:r>
              <w:rPr>
                <w:noProof/>
              </w:rPr>
              <w:instrText xml:space="preserve"> PAGEREF _Toc196079103 \h </w:instrText>
            </w:r>
            <w:r>
              <w:rPr>
                <w:noProof/>
              </w:rPr>
            </w:r>
          </w:ins>
          <w:r>
            <w:rPr>
              <w:noProof/>
            </w:rPr>
            <w:fldChar w:fldCharType="separate"/>
          </w:r>
          <w:ins w:id="172" w:author="Dennis Hohmann" w:date="2012-04-15T03:15:00Z">
            <w:r>
              <w:rPr>
                <w:noProof/>
              </w:rPr>
              <w:t>60</w:t>
            </w:r>
            <w:r>
              <w:rPr>
                <w:noProof/>
              </w:rPr>
              <w:fldChar w:fldCharType="end"/>
            </w:r>
          </w:ins>
        </w:p>
        <w:p w14:paraId="6BDDB543" w14:textId="77777777" w:rsidR="000030DF" w:rsidRDefault="000030DF">
          <w:pPr>
            <w:pStyle w:val="Verzeichnis3"/>
            <w:tabs>
              <w:tab w:val="left" w:pos="1625"/>
            </w:tabs>
            <w:rPr>
              <w:ins w:id="173" w:author="Dennis Hohmann" w:date="2012-04-15T03:15:00Z"/>
              <w:rFonts w:asciiTheme="minorHAnsi" w:eastAsiaTheme="minorEastAsia" w:hAnsiTheme="minorHAnsi"/>
              <w:noProof/>
              <w:lang w:eastAsia="ja-JP"/>
            </w:rPr>
          </w:pPr>
          <w:ins w:id="174" w:author="Dennis Hohmann" w:date="2012-04-15T03:15:00Z">
            <w:r>
              <w:rPr>
                <w:noProof/>
              </w:rPr>
              <w:t>9.2.2</w:t>
            </w:r>
            <w:r>
              <w:rPr>
                <w:rFonts w:asciiTheme="minorHAnsi" w:eastAsiaTheme="minorEastAsia" w:hAnsiTheme="minorHAnsi"/>
                <w:noProof/>
                <w:lang w:eastAsia="ja-JP"/>
              </w:rPr>
              <w:tab/>
            </w:r>
            <w:r>
              <w:rPr>
                <w:noProof/>
              </w:rPr>
              <w:t>Vinculum VDrive2</w:t>
            </w:r>
            <w:r>
              <w:rPr>
                <w:noProof/>
              </w:rPr>
              <w:tab/>
            </w:r>
            <w:r>
              <w:rPr>
                <w:noProof/>
              </w:rPr>
              <w:fldChar w:fldCharType="begin"/>
            </w:r>
            <w:r>
              <w:rPr>
                <w:noProof/>
              </w:rPr>
              <w:instrText xml:space="preserve"> PAGEREF _Toc196079104 \h </w:instrText>
            </w:r>
            <w:r>
              <w:rPr>
                <w:noProof/>
              </w:rPr>
            </w:r>
          </w:ins>
          <w:r>
            <w:rPr>
              <w:noProof/>
            </w:rPr>
            <w:fldChar w:fldCharType="separate"/>
          </w:r>
          <w:ins w:id="175" w:author="Dennis Hohmann" w:date="2012-04-15T03:15:00Z">
            <w:r>
              <w:rPr>
                <w:noProof/>
              </w:rPr>
              <w:t>81</w:t>
            </w:r>
            <w:r>
              <w:rPr>
                <w:noProof/>
              </w:rPr>
              <w:fldChar w:fldCharType="end"/>
            </w:r>
          </w:ins>
        </w:p>
        <w:p w14:paraId="337FB3B7" w14:textId="77777777" w:rsidR="000030DF" w:rsidRDefault="000030DF">
          <w:pPr>
            <w:pStyle w:val="Verzeichnis3"/>
            <w:tabs>
              <w:tab w:val="left" w:pos="1625"/>
            </w:tabs>
            <w:rPr>
              <w:ins w:id="176" w:author="Dennis Hohmann" w:date="2012-04-15T03:15:00Z"/>
              <w:rFonts w:asciiTheme="minorHAnsi" w:eastAsiaTheme="minorEastAsia" w:hAnsiTheme="minorHAnsi"/>
              <w:noProof/>
              <w:lang w:eastAsia="ja-JP"/>
            </w:rPr>
          </w:pPr>
          <w:ins w:id="177" w:author="Dennis Hohmann" w:date="2012-04-15T03:15:00Z">
            <w:r>
              <w:rPr>
                <w:noProof/>
              </w:rPr>
              <w:t>9.2.3</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_Toc196079105 \h </w:instrText>
            </w:r>
            <w:r>
              <w:rPr>
                <w:noProof/>
              </w:rPr>
            </w:r>
          </w:ins>
          <w:r>
            <w:rPr>
              <w:noProof/>
            </w:rPr>
            <w:fldChar w:fldCharType="separate"/>
          </w:r>
          <w:ins w:id="178" w:author="Dennis Hohmann" w:date="2012-04-15T03:15:00Z">
            <w:r>
              <w:rPr>
                <w:noProof/>
              </w:rPr>
              <w:t>89</w:t>
            </w:r>
            <w:r>
              <w:rPr>
                <w:noProof/>
              </w:rPr>
              <w:fldChar w:fldCharType="end"/>
            </w:r>
          </w:ins>
        </w:p>
        <w:p w14:paraId="451E4E5E" w14:textId="77777777" w:rsidR="000030DF" w:rsidRDefault="000030DF">
          <w:pPr>
            <w:pStyle w:val="Verzeichnis3"/>
            <w:tabs>
              <w:tab w:val="left" w:pos="1625"/>
            </w:tabs>
            <w:rPr>
              <w:ins w:id="179" w:author="Dennis Hohmann" w:date="2012-04-15T03:15:00Z"/>
              <w:rFonts w:asciiTheme="minorHAnsi" w:eastAsiaTheme="minorEastAsia" w:hAnsiTheme="minorHAnsi"/>
              <w:noProof/>
              <w:lang w:eastAsia="ja-JP"/>
            </w:rPr>
          </w:pPr>
          <w:ins w:id="180" w:author="Dennis Hohmann" w:date="2012-04-15T03:15:00Z">
            <w:r>
              <w:rPr>
                <w:noProof/>
              </w:rPr>
              <w:t>9.2.4</w:t>
            </w:r>
            <w:r>
              <w:rPr>
                <w:rFonts w:asciiTheme="minorHAnsi" w:eastAsiaTheme="minorEastAsia" w:hAnsiTheme="minorHAnsi"/>
                <w:noProof/>
                <w:lang w:eastAsia="ja-JP"/>
              </w:rPr>
              <w:tab/>
            </w:r>
            <w:r>
              <w:rPr>
                <w:noProof/>
              </w:rPr>
              <w:t>Gleichrichter</w:t>
            </w:r>
            <w:r>
              <w:rPr>
                <w:noProof/>
              </w:rPr>
              <w:tab/>
            </w:r>
            <w:r>
              <w:rPr>
                <w:noProof/>
              </w:rPr>
              <w:fldChar w:fldCharType="begin"/>
            </w:r>
            <w:r>
              <w:rPr>
                <w:noProof/>
              </w:rPr>
              <w:instrText xml:space="preserve"> PAGEREF _Toc196079106 \h </w:instrText>
            </w:r>
            <w:r>
              <w:rPr>
                <w:noProof/>
              </w:rPr>
            </w:r>
          </w:ins>
          <w:r>
            <w:rPr>
              <w:noProof/>
            </w:rPr>
            <w:fldChar w:fldCharType="separate"/>
          </w:r>
          <w:ins w:id="181" w:author="Dennis Hohmann" w:date="2012-04-15T03:15:00Z">
            <w:r>
              <w:rPr>
                <w:noProof/>
              </w:rPr>
              <w:t>90</w:t>
            </w:r>
            <w:r>
              <w:rPr>
                <w:noProof/>
              </w:rPr>
              <w:fldChar w:fldCharType="end"/>
            </w:r>
          </w:ins>
        </w:p>
        <w:p w14:paraId="36B152A7" w14:textId="77777777" w:rsidR="000030DF" w:rsidRDefault="000030DF">
          <w:pPr>
            <w:pStyle w:val="Verzeichnis2"/>
            <w:tabs>
              <w:tab w:val="left" w:pos="1000"/>
            </w:tabs>
            <w:rPr>
              <w:ins w:id="182" w:author="Dennis Hohmann" w:date="2012-04-15T03:15:00Z"/>
              <w:rFonts w:asciiTheme="minorHAnsi" w:eastAsiaTheme="minorEastAsia" w:hAnsiTheme="minorHAnsi"/>
              <w:noProof/>
              <w:lang w:eastAsia="ja-JP"/>
            </w:rPr>
          </w:pPr>
          <w:ins w:id="183" w:author="Dennis Hohmann" w:date="2012-04-15T03:15:00Z">
            <w:r>
              <w:rPr>
                <w:noProof/>
              </w:rPr>
              <w:t>9.3</w:t>
            </w:r>
            <w:r>
              <w:rPr>
                <w:rFonts w:asciiTheme="minorHAnsi" w:eastAsiaTheme="minorEastAsia" w:hAnsiTheme="minorHAnsi"/>
                <w:noProof/>
                <w:lang w:eastAsia="ja-JP"/>
              </w:rPr>
              <w:tab/>
            </w:r>
            <w:r>
              <w:rPr>
                <w:noProof/>
              </w:rPr>
              <w:t>Dokumentations-CD</w:t>
            </w:r>
            <w:r>
              <w:rPr>
                <w:noProof/>
              </w:rPr>
              <w:tab/>
            </w:r>
            <w:r>
              <w:rPr>
                <w:noProof/>
              </w:rPr>
              <w:fldChar w:fldCharType="begin"/>
            </w:r>
            <w:r>
              <w:rPr>
                <w:noProof/>
              </w:rPr>
              <w:instrText xml:space="preserve"> PAGEREF _Toc196079107 \h </w:instrText>
            </w:r>
            <w:r>
              <w:rPr>
                <w:noProof/>
              </w:rPr>
            </w:r>
          </w:ins>
          <w:r>
            <w:rPr>
              <w:noProof/>
            </w:rPr>
            <w:fldChar w:fldCharType="separate"/>
          </w:r>
          <w:ins w:id="184" w:author="Dennis Hohmann" w:date="2012-04-15T03:15:00Z">
            <w:r>
              <w:rPr>
                <w:noProof/>
              </w:rPr>
              <w:t>93</w:t>
            </w:r>
            <w:r>
              <w:rPr>
                <w:noProof/>
              </w:rPr>
              <w:fldChar w:fldCharType="end"/>
            </w:r>
          </w:ins>
        </w:p>
        <w:p w14:paraId="6E7FA378" w14:textId="77777777" w:rsidR="006F7153" w:rsidDel="000030DF" w:rsidRDefault="006F7153">
          <w:pPr>
            <w:pStyle w:val="Verzeichnis1"/>
            <w:tabs>
              <w:tab w:val="left" w:pos="373"/>
            </w:tabs>
            <w:rPr>
              <w:del w:id="185" w:author="Dennis Hohmann" w:date="2012-04-15T03:15:00Z"/>
              <w:rFonts w:asciiTheme="minorHAnsi" w:eastAsiaTheme="minorEastAsia" w:hAnsiTheme="minorHAnsi"/>
              <w:b w:val="0"/>
              <w:noProof/>
              <w:lang w:eastAsia="ja-JP"/>
            </w:rPr>
          </w:pPr>
          <w:del w:id="186" w:author="Dennis Hohmann" w:date="2012-04-15T03:15:00Z">
            <w:r w:rsidDel="000030DF">
              <w:rPr>
                <w:noProof/>
              </w:rPr>
              <w:delText>1</w:delText>
            </w:r>
            <w:r w:rsidDel="000030DF">
              <w:rPr>
                <w:rFonts w:asciiTheme="minorHAnsi" w:eastAsiaTheme="minorEastAsia" w:hAnsiTheme="minorHAnsi"/>
                <w:b w:val="0"/>
                <w:noProof/>
                <w:lang w:eastAsia="ja-JP"/>
              </w:rPr>
              <w:tab/>
            </w:r>
            <w:r w:rsidDel="000030DF">
              <w:rPr>
                <w:noProof/>
              </w:rPr>
              <w:delText>Vorwort</w:delText>
            </w:r>
            <w:r w:rsidDel="000030DF">
              <w:rPr>
                <w:noProof/>
              </w:rPr>
              <w:tab/>
            </w:r>
            <w:r w:rsidR="00213233" w:rsidDel="000030DF">
              <w:rPr>
                <w:noProof/>
              </w:rPr>
              <w:delText>5</w:delText>
            </w:r>
          </w:del>
        </w:p>
        <w:p w14:paraId="31AF30D9" w14:textId="77777777" w:rsidR="006F7153" w:rsidDel="000030DF" w:rsidRDefault="006F7153">
          <w:pPr>
            <w:pStyle w:val="Verzeichnis2"/>
            <w:tabs>
              <w:tab w:val="left" w:pos="1000"/>
            </w:tabs>
            <w:rPr>
              <w:del w:id="187" w:author="Dennis Hohmann" w:date="2012-04-15T03:15:00Z"/>
              <w:rFonts w:asciiTheme="minorHAnsi" w:eastAsiaTheme="minorEastAsia" w:hAnsiTheme="minorHAnsi"/>
              <w:noProof/>
              <w:lang w:eastAsia="ja-JP"/>
            </w:rPr>
          </w:pPr>
          <w:del w:id="188" w:author="Dennis Hohmann" w:date="2012-04-15T03:15:00Z">
            <w:r w:rsidRPr="00D06DBF" w:rsidDel="000030DF">
              <w:rPr>
                <w:noProof/>
                <w:highlight w:val="yellow"/>
              </w:rPr>
              <w:delText>1.1</w:delText>
            </w:r>
            <w:r w:rsidDel="000030DF">
              <w:rPr>
                <w:rFonts w:asciiTheme="minorHAnsi" w:eastAsiaTheme="minorEastAsia" w:hAnsiTheme="minorHAnsi"/>
                <w:noProof/>
                <w:lang w:eastAsia="ja-JP"/>
              </w:rPr>
              <w:tab/>
            </w:r>
            <w:r w:rsidRPr="00D06DBF" w:rsidDel="000030DF">
              <w:rPr>
                <w:noProof/>
                <w:highlight w:val="yellow"/>
              </w:rPr>
              <w:delText>Einleitung</w:delText>
            </w:r>
            <w:r w:rsidDel="000030DF">
              <w:rPr>
                <w:noProof/>
              </w:rPr>
              <w:tab/>
            </w:r>
            <w:r w:rsidR="00213233" w:rsidDel="000030DF">
              <w:rPr>
                <w:noProof/>
              </w:rPr>
              <w:delText>5</w:delText>
            </w:r>
          </w:del>
        </w:p>
        <w:p w14:paraId="28F1D138" w14:textId="77777777" w:rsidR="006F7153" w:rsidDel="000030DF" w:rsidRDefault="006F7153">
          <w:pPr>
            <w:pStyle w:val="Verzeichnis2"/>
            <w:tabs>
              <w:tab w:val="left" w:pos="1000"/>
            </w:tabs>
            <w:rPr>
              <w:del w:id="189" w:author="Dennis Hohmann" w:date="2012-04-15T03:15:00Z"/>
              <w:rFonts w:asciiTheme="minorHAnsi" w:eastAsiaTheme="minorEastAsia" w:hAnsiTheme="minorHAnsi"/>
              <w:noProof/>
              <w:lang w:eastAsia="ja-JP"/>
            </w:rPr>
          </w:pPr>
          <w:del w:id="190" w:author="Dennis Hohmann" w:date="2012-04-15T03:15:00Z">
            <w:r w:rsidRPr="00D06DBF" w:rsidDel="000030DF">
              <w:rPr>
                <w:noProof/>
                <w:highlight w:val="yellow"/>
              </w:rPr>
              <w:delText>1.2</w:delText>
            </w:r>
            <w:r w:rsidDel="000030DF">
              <w:rPr>
                <w:rFonts w:asciiTheme="minorHAnsi" w:eastAsiaTheme="minorEastAsia" w:hAnsiTheme="minorHAnsi"/>
                <w:noProof/>
                <w:lang w:eastAsia="ja-JP"/>
              </w:rPr>
              <w:tab/>
            </w:r>
            <w:r w:rsidRPr="00D06DBF" w:rsidDel="000030DF">
              <w:rPr>
                <w:noProof/>
                <w:highlight w:val="yellow"/>
              </w:rPr>
              <w:delText>Copyright</w:delText>
            </w:r>
            <w:r w:rsidDel="000030DF">
              <w:rPr>
                <w:noProof/>
              </w:rPr>
              <w:tab/>
            </w:r>
            <w:r w:rsidR="00213233" w:rsidDel="000030DF">
              <w:rPr>
                <w:noProof/>
              </w:rPr>
              <w:delText>5</w:delText>
            </w:r>
          </w:del>
        </w:p>
        <w:p w14:paraId="5FF429C2" w14:textId="77777777" w:rsidR="006F7153" w:rsidDel="000030DF" w:rsidRDefault="006F7153">
          <w:pPr>
            <w:pStyle w:val="Verzeichnis2"/>
            <w:tabs>
              <w:tab w:val="left" w:pos="1000"/>
            </w:tabs>
            <w:rPr>
              <w:del w:id="191" w:author="Dennis Hohmann" w:date="2012-04-15T03:15:00Z"/>
              <w:rFonts w:asciiTheme="minorHAnsi" w:eastAsiaTheme="minorEastAsia" w:hAnsiTheme="minorHAnsi"/>
              <w:noProof/>
              <w:lang w:eastAsia="ja-JP"/>
            </w:rPr>
          </w:pPr>
          <w:del w:id="192" w:author="Dennis Hohmann" w:date="2012-04-15T03:15:00Z">
            <w:r w:rsidDel="000030DF">
              <w:rPr>
                <w:noProof/>
              </w:rPr>
              <w:delText>1.3</w:delText>
            </w:r>
            <w:r w:rsidDel="000030DF">
              <w:rPr>
                <w:rFonts w:asciiTheme="minorHAnsi" w:eastAsiaTheme="minorEastAsia" w:hAnsiTheme="minorHAnsi"/>
                <w:noProof/>
                <w:lang w:eastAsia="ja-JP"/>
              </w:rPr>
              <w:tab/>
            </w:r>
            <w:r w:rsidDel="000030DF">
              <w:rPr>
                <w:noProof/>
              </w:rPr>
              <w:delText>Danksagung</w:delText>
            </w:r>
            <w:r w:rsidDel="000030DF">
              <w:rPr>
                <w:noProof/>
              </w:rPr>
              <w:tab/>
            </w:r>
            <w:r w:rsidR="00213233" w:rsidDel="000030DF">
              <w:rPr>
                <w:noProof/>
              </w:rPr>
              <w:delText>6</w:delText>
            </w:r>
          </w:del>
        </w:p>
        <w:p w14:paraId="34F2DE34" w14:textId="77777777" w:rsidR="006F7153" w:rsidDel="000030DF" w:rsidRDefault="006F7153">
          <w:pPr>
            <w:pStyle w:val="Verzeichnis2"/>
            <w:tabs>
              <w:tab w:val="left" w:pos="1000"/>
            </w:tabs>
            <w:rPr>
              <w:del w:id="193" w:author="Dennis Hohmann" w:date="2012-04-15T03:15:00Z"/>
              <w:rFonts w:asciiTheme="minorHAnsi" w:eastAsiaTheme="minorEastAsia" w:hAnsiTheme="minorHAnsi"/>
              <w:noProof/>
              <w:lang w:eastAsia="ja-JP"/>
            </w:rPr>
          </w:pPr>
          <w:del w:id="194" w:author="Dennis Hohmann" w:date="2012-04-15T03:15:00Z">
            <w:r w:rsidDel="000030DF">
              <w:rPr>
                <w:noProof/>
              </w:rPr>
              <w:delText>1.4</w:delText>
            </w:r>
            <w:r w:rsidDel="000030DF">
              <w:rPr>
                <w:rFonts w:asciiTheme="minorHAnsi" w:eastAsiaTheme="minorEastAsia" w:hAnsiTheme="minorHAnsi"/>
                <w:noProof/>
                <w:lang w:eastAsia="ja-JP"/>
              </w:rPr>
              <w:tab/>
            </w:r>
            <w:r w:rsidDel="000030DF">
              <w:rPr>
                <w:noProof/>
              </w:rPr>
              <w:delText>Abbildungsverzeichnis</w:delText>
            </w:r>
            <w:r w:rsidDel="000030DF">
              <w:rPr>
                <w:noProof/>
              </w:rPr>
              <w:tab/>
            </w:r>
            <w:r w:rsidR="00213233" w:rsidDel="000030DF">
              <w:rPr>
                <w:noProof/>
              </w:rPr>
              <w:delText>7</w:delText>
            </w:r>
          </w:del>
        </w:p>
        <w:p w14:paraId="64434BDA" w14:textId="77777777" w:rsidR="006F7153" w:rsidDel="000030DF" w:rsidRDefault="006F7153">
          <w:pPr>
            <w:pStyle w:val="Verzeichnis2"/>
            <w:tabs>
              <w:tab w:val="left" w:pos="1000"/>
            </w:tabs>
            <w:rPr>
              <w:del w:id="195" w:author="Dennis Hohmann" w:date="2012-04-15T03:15:00Z"/>
              <w:rFonts w:asciiTheme="minorHAnsi" w:eastAsiaTheme="minorEastAsia" w:hAnsiTheme="minorHAnsi"/>
              <w:noProof/>
              <w:lang w:eastAsia="ja-JP"/>
            </w:rPr>
          </w:pPr>
          <w:del w:id="196" w:author="Dennis Hohmann" w:date="2012-04-15T03:15:00Z">
            <w:r w:rsidDel="000030DF">
              <w:rPr>
                <w:noProof/>
              </w:rPr>
              <w:delText>1.5</w:delText>
            </w:r>
            <w:r w:rsidDel="000030DF">
              <w:rPr>
                <w:rFonts w:asciiTheme="minorHAnsi" w:eastAsiaTheme="minorEastAsia" w:hAnsiTheme="minorHAnsi"/>
                <w:noProof/>
                <w:lang w:eastAsia="ja-JP"/>
              </w:rPr>
              <w:tab/>
            </w:r>
            <w:r w:rsidDel="000030DF">
              <w:rPr>
                <w:noProof/>
              </w:rPr>
              <w:delText>Abkürzungsverzeichnis</w:delText>
            </w:r>
            <w:r w:rsidDel="000030DF">
              <w:rPr>
                <w:noProof/>
              </w:rPr>
              <w:tab/>
            </w:r>
            <w:r w:rsidR="00213233" w:rsidDel="000030DF">
              <w:rPr>
                <w:noProof/>
              </w:rPr>
              <w:delText>9</w:delText>
            </w:r>
          </w:del>
        </w:p>
        <w:p w14:paraId="04C1D7AB" w14:textId="77777777" w:rsidR="006F7153" w:rsidDel="000030DF" w:rsidRDefault="006F7153">
          <w:pPr>
            <w:pStyle w:val="Verzeichnis1"/>
            <w:tabs>
              <w:tab w:val="left" w:pos="373"/>
            </w:tabs>
            <w:rPr>
              <w:del w:id="197" w:author="Dennis Hohmann" w:date="2012-04-15T03:15:00Z"/>
              <w:rFonts w:asciiTheme="minorHAnsi" w:eastAsiaTheme="minorEastAsia" w:hAnsiTheme="minorHAnsi"/>
              <w:b w:val="0"/>
              <w:noProof/>
              <w:lang w:eastAsia="ja-JP"/>
            </w:rPr>
          </w:pPr>
          <w:del w:id="198" w:author="Dennis Hohmann" w:date="2012-04-15T03:15:00Z">
            <w:r w:rsidDel="000030DF">
              <w:rPr>
                <w:noProof/>
              </w:rPr>
              <w:delText>2</w:delText>
            </w:r>
            <w:r w:rsidDel="000030DF">
              <w:rPr>
                <w:rFonts w:asciiTheme="minorHAnsi" w:eastAsiaTheme="minorEastAsia" w:hAnsiTheme="minorHAnsi"/>
                <w:b w:val="0"/>
                <w:noProof/>
                <w:lang w:eastAsia="ja-JP"/>
              </w:rPr>
              <w:tab/>
            </w:r>
            <w:r w:rsidDel="000030DF">
              <w:rPr>
                <w:noProof/>
              </w:rPr>
              <w:delText>Projektbeschreibung</w:delText>
            </w:r>
            <w:r w:rsidDel="000030DF">
              <w:rPr>
                <w:noProof/>
              </w:rPr>
              <w:tab/>
            </w:r>
          </w:del>
          <w:del w:id="199" w:author="Dennis Hohmann" w:date="2012-04-15T01:13:00Z">
            <w:r w:rsidDel="00213233">
              <w:rPr>
                <w:noProof/>
              </w:rPr>
              <w:delText>10</w:delText>
            </w:r>
          </w:del>
        </w:p>
        <w:p w14:paraId="1B7B7D10" w14:textId="77777777" w:rsidR="006F7153" w:rsidDel="000030DF" w:rsidRDefault="006F7153">
          <w:pPr>
            <w:pStyle w:val="Verzeichnis2"/>
            <w:tabs>
              <w:tab w:val="left" w:pos="1000"/>
            </w:tabs>
            <w:rPr>
              <w:del w:id="200" w:author="Dennis Hohmann" w:date="2012-04-15T03:15:00Z"/>
              <w:rFonts w:asciiTheme="minorHAnsi" w:eastAsiaTheme="minorEastAsia" w:hAnsiTheme="minorHAnsi"/>
              <w:noProof/>
              <w:lang w:eastAsia="ja-JP"/>
            </w:rPr>
          </w:pPr>
          <w:del w:id="201" w:author="Dennis Hohmann" w:date="2012-04-15T03:15:00Z">
            <w:r w:rsidDel="000030DF">
              <w:rPr>
                <w:noProof/>
              </w:rPr>
              <w:delText>2.1</w:delText>
            </w:r>
            <w:r w:rsidDel="000030DF">
              <w:rPr>
                <w:rFonts w:asciiTheme="minorHAnsi" w:eastAsiaTheme="minorEastAsia" w:hAnsiTheme="minorHAnsi"/>
                <w:noProof/>
                <w:lang w:eastAsia="ja-JP"/>
              </w:rPr>
              <w:tab/>
            </w:r>
            <w:r w:rsidDel="000030DF">
              <w:rPr>
                <w:noProof/>
              </w:rPr>
              <w:delText>Motivation</w:delText>
            </w:r>
            <w:r w:rsidDel="000030DF">
              <w:rPr>
                <w:noProof/>
              </w:rPr>
              <w:tab/>
            </w:r>
          </w:del>
          <w:del w:id="202" w:author="Dennis Hohmann" w:date="2012-04-15T01:13:00Z">
            <w:r w:rsidDel="00213233">
              <w:rPr>
                <w:noProof/>
              </w:rPr>
              <w:delText>10</w:delText>
            </w:r>
          </w:del>
        </w:p>
        <w:p w14:paraId="6B797C4B" w14:textId="77777777" w:rsidR="006F7153" w:rsidDel="000030DF" w:rsidRDefault="006F7153">
          <w:pPr>
            <w:pStyle w:val="Verzeichnis2"/>
            <w:tabs>
              <w:tab w:val="left" w:pos="1000"/>
            </w:tabs>
            <w:rPr>
              <w:del w:id="203" w:author="Dennis Hohmann" w:date="2012-04-15T03:15:00Z"/>
              <w:rFonts w:asciiTheme="minorHAnsi" w:eastAsiaTheme="minorEastAsia" w:hAnsiTheme="minorHAnsi"/>
              <w:noProof/>
              <w:lang w:eastAsia="ja-JP"/>
            </w:rPr>
          </w:pPr>
          <w:del w:id="204" w:author="Dennis Hohmann" w:date="2012-04-15T03:15:00Z">
            <w:r w:rsidDel="000030DF">
              <w:rPr>
                <w:noProof/>
              </w:rPr>
              <w:delText>2.2</w:delText>
            </w:r>
            <w:r w:rsidDel="000030DF">
              <w:rPr>
                <w:rFonts w:asciiTheme="minorHAnsi" w:eastAsiaTheme="minorEastAsia" w:hAnsiTheme="minorHAnsi"/>
                <w:noProof/>
                <w:lang w:eastAsia="ja-JP"/>
              </w:rPr>
              <w:tab/>
            </w:r>
            <w:r w:rsidDel="000030DF">
              <w:rPr>
                <w:noProof/>
              </w:rPr>
              <w:delText>Aufgabenstellung</w:delText>
            </w:r>
            <w:r w:rsidDel="000030DF">
              <w:rPr>
                <w:noProof/>
              </w:rPr>
              <w:tab/>
            </w:r>
          </w:del>
          <w:del w:id="205" w:author="Dennis Hohmann" w:date="2012-04-15T01:13:00Z">
            <w:r w:rsidDel="00213233">
              <w:rPr>
                <w:noProof/>
              </w:rPr>
              <w:delText>11</w:delText>
            </w:r>
          </w:del>
        </w:p>
        <w:p w14:paraId="2EA22CE7" w14:textId="77777777" w:rsidR="006F7153" w:rsidDel="000030DF" w:rsidRDefault="006F7153">
          <w:pPr>
            <w:pStyle w:val="Verzeichnis2"/>
            <w:tabs>
              <w:tab w:val="left" w:pos="1000"/>
            </w:tabs>
            <w:rPr>
              <w:del w:id="206" w:author="Dennis Hohmann" w:date="2012-04-15T03:15:00Z"/>
              <w:rFonts w:asciiTheme="minorHAnsi" w:eastAsiaTheme="minorEastAsia" w:hAnsiTheme="minorHAnsi"/>
              <w:noProof/>
              <w:lang w:eastAsia="ja-JP"/>
            </w:rPr>
          </w:pPr>
          <w:del w:id="207" w:author="Dennis Hohmann" w:date="2012-04-15T03:15:00Z">
            <w:r w:rsidDel="000030DF">
              <w:rPr>
                <w:noProof/>
              </w:rPr>
              <w:delText>2.3</w:delText>
            </w:r>
            <w:r w:rsidDel="000030DF">
              <w:rPr>
                <w:rFonts w:asciiTheme="minorHAnsi" w:eastAsiaTheme="minorEastAsia" w:hAnsiTheme="minorHAnsi"/>
                <w:noProof/>
                <w:lang w:eastAsia="ja-JP"/>
              </w:rPr>
              <w:tab/>
            </w:r>
            <w:r w:rsidDel="000030DF">
              <w:rPr>
                <w:noProof/>
              </w:rPr>
              <w:delText>Zeitplan</w:delText>
            </w:r>
            <w:r w:rsidDel="000030DF">
              <w:rPr>
                <w:noProof/>
              </w:rPr>
              <w:tab/>
            </w:r>
          </w:del>
          <w:del w:id="208" w:author="Dennis Hohmann" w:date="2012-04-15T01:13:00Z">
            <w:r w:rsidDel="00213233">
              <w:rPr>
                <w:noProof/>
              </w:rPr>
              <w:delText>12</w:delText>
            </w:r>
          </w:del>
        </w:p>
        <w:p w14:paraId="1EA163E0" w14:textId="77777777" w:rsidR="006F7153" w:rsidDel="000030DF" w:rsidRDefault="006F7153">
          <w:pPr>
            <w:pStyle w:val="Verzeichnis2"/>
            <w:tabs>
              <w:tab w:val="left" w:pos="1000"/>
            </w:tabs>
            <w:rPr>
              <w:del w:id="209" w:author="Dennis Hohmann" w:date="2012-04-15T03:15:00Z"/>
              <w:rFonts w:asciiTheme="minorHAnsi" w:eastAsiaTheme="minorEastAsia" w:hAnsiTheme="minorHAnsi"/>
              <w:noProof/>
              <w:lang w:eastAsia="ja-JP"/>
            </w:rPr>
          </w:pPr>
          <w:del w:id="210" w:author="Dennis Hohmann" w:date="2012-04-15T03:15:00Z">
            <w:r w:rsidDel="000030DF">
              <w:rPr>
                <w:noProof/>
              </w:rPr>
              <w:delText>2.4</w:delText>
            </w:r>
            <w:r w:rsidDel="000030DF">
              <w:rPr>
                <w:rFonts w:asciiTheme="minorHAnsi" w:eastAsiaTheme="minorEastAsia" w:hAnsiTheme="minorHAnsi"/>
                <w:noProof/>
                <w:lang w:eastAsia="ja-JP"/>
              </w:rPr>
              <w:tab/>
            </w:r>
            <w:r w:rsidDel="000030DF">
              <w:rPr>
                <w:noProof/>
              </w:rPr>
              <w:delText>Planung</w:delText>
            </w:r>
            <w:r w:rsidDel="000030DF">
              <w:rPr>
                <w:noProof/>
              </w:rPr>
              <w:tab/>
            </w:r>
          </w:del>
          <w:del w:id="211" w:author="Dennis Hohmann" w:date="2012-04-15T01:13:00Z">
            <w:r w:rsidDel="00213233">
              <w:rPr>
                <w:noProof/>
              </w:rPr>
              <w:delText>13</w:delText>
            </w:r>
          </w:del>
        </w:p>
        <w:p w14:paraId="30814691" w14:textId="77777777" w:rsidR="006F7153" w:rsidDel="000030DF" w:rsidRDefault="006F7153">
          <w:pPr>
            <w:pStyle w:val="Verzeichnis1"/>
            <w:tabs>
              <w:tab w:val="left" w:pos="373"/>
            </w:tabs>
            <w:rPr>
              <w:del w:id="212" w:author="Dennis Hohmann" w:date="2012-04-15T03:15:00Z"/>
              <w:rFonts w:asciiTheme="minorHAnsi" w:eastAsiaTheme="minorEastAsia" w:hAnsiTheme="minorHAnsi"/>
              <w:b w:val="0"/>
              <w:noProof/>
              <w:lang w:eastAsia="ja-JP"/>
            </w:rPr>
          </w:pPr>
          <w:del w:id="213" w:author="Dennis Hohmann" w:date="2012-04-15T03:15:00Z">
            <w:r w:rsidDel="000030DF">
              <w:rPr>
                <w:noProof/>
              </w:rPr>
              <w:delText>3</w:delText>
            </w:r>
            <w:r w:rsidDel="000030DF">
              <w:rPr>
                <w:rFonts w:asciiTheme="minorHAnsi" w:eastAsiaTheme="minorEastAsia" w:hAnsiTheme="minorHAnsi"/>
                <w:b w:val="0"/>
                <w:noProof/>
                <w:lang w:eastAsia="ja-JP"/>
              </w:rPr>
              <w:tab/>
            </w:r>
            <w:r w:rsidDel="000030DF">
              <w:rPr>
                <w:noProof/>
              </w:rPr>
              <w:delText>Hardware</w:delText>
            </w:r>
            <w:r w:rsidDel="000030DF">
              <w:rPr>
                <w:noProof/>
              </w:rPr>
              <w:tab/>
            </w:r>
          </w:del>
          <w:del w:id="214" w:author="Dennis Hohmann" w:date="2012-04-15T01:13:00Z">
            <w:r w:rsidDel="00213233">
              <w:rPr>
                <w:noProof/>
              </w:rPr>
              <w:delText>14</w:delText>
            </w:r>
          </w:del>
        </w:p>
        <w:p w14:paraId="6A7CF95F" w14:textId="77777777" w:rsidR="006F7153" w:rsidDel="000030DF" w:rsidRDefault="006F7153">
          <w:pPr>
            <w:pStyle w:val="Verzeichnis2"/>
            <w:tabs>
              <w:tab w:val="left" w:pos="1000"/>
            </w:tabs>
            <w:rPr>
              <w:del w:id="215" w:author="Dennis Hohmann" w:date="2012-04-15T03:15:00Z"/>
              <w:rFonts w:asciiTheme="minorHAnsi" w:eastAsiaTheme="minorEastAsia" w:hAnsiTheme="minorHAnsi"/>
              <w:noProof/>
              <w:lang w:eastAsia="ja-JP"/>
            </w:rPr>
          </w:pPr>
          <w:del w:id="216" w:author="Dennis Hohmann" w:date="2012-04-15T03:15:00Z">
            <w:r w:rsidDel="000030DF">
              <w:rPr>
                <w:noProof/>
              </w:rPr>
              <w:delText>3.1</w:delText>
            </w:r>
            <w:r w:rsidDel="000030DF">
              <w:rPr>
                <w:rFonts w:asciiTheme="minorHAnsi" w:eastAsiaTheme="minorEastAsia" w:hAnsiTheme="minorHAnsi"/>
                <w:noProof/>
                <w:lang w:eastAsia="ja-JP"/>
              </w:rPr>
              <w:tab/>
            </w:r>
            <w:r w:rsidDel="000030DF">
              <w:rPr>
                <w:noProof/>
              </w:rPr>
              <w:delText>Controller</w:delText>
            </w:r>
            <w:r w:rsidDel="000030DF">
              <w:rPr>
                <w:noProof/>
              </w:rPr>
              <w:tab/>
            </w:r>
          </w:del>
          <w:del w:id="217" w:author="Dennis Hohmann" w:date="2012-04-15T01:13:00Z">
            <w:r w:rsidDel="00213233">
              <w:rPr>
                <w:noProof/>
              </w:rPr>
              <w:delText>14</w:delText>
            </w:r>
          </w:del>
        </w:p>
        <w:p w14:paraId="5777A367" w14:textId="77777777" w:rsidR="006F7153" w:rsidDel="000030DF" w:rsidRDefault="006F7153">
          <w:pPr>
            <w:pStyle w:val="Verzeichnis2"/>
            <w:tabs>
              <w:tab w:val="left" w:pos="1000"/>
            </w:tabs>
            <w:rPr>
              <w:del w:id="218" w:author="Dennis Hohmann" w:date="2012-04-15T03:15:00Z"/>
              <w:rFonts w:asciiTheme="minorHAnsi" w:eastAsiaTheme="minorEastAsia" w:hAnsiTheme="minorHAnsi"/>
              <w:noProof/>
              <w:lang w:eastAsia="ja-JP"/>
            </w:rPr>
          </w:pPr>
          <w:del w:id="219" w:author="Dennis Hohmann" w:date="2012-04-15T03:15:00Z">
            <w:r w:rsidDel="000030DF">
              <w:rPr>
                <w:noProof/>
              </w:rPr>
              <w:delText>3.2</w:delText>
            </w:r>
            <w:r w:rsidDel="000030DF">
              <w:rPr>
                <w:rFonts w:asciiTheme="minorHAnsi" w:eastAsiaTheme="minorEastAsia" w:hAnsiTheme="minorHAnsi"/>
                <w:noProof/>
                <w:lang w:eastAsia="ja-JP"/>
              </w:rPr>
              <w:tab/>
            </w:r>
            <w:r w:rsidDel="000030DF">
              <w:rPr>
                <w:noProof/>
              </w:rPr>
              <w:delText>Speichermedium</w:delText>
            </w:r>
            <w:r w:rsidDel="000030DF">
              <w:rPr>
                <w:noProof/>
              </w:rPr>
              <w:tab/>
            </w:r>
          </w:del>
          <w:del w:id="220" w:author="Dennis Hohmann" w:date="2012-04-15T01:13:00Z">
            <w:r w:rsidDel="00213233">
              <w:rPr>
                <w:noProof/>
              </w:rPr>
              <w:delText>15</w:delText>
            </w:r>
          </w:del>
        </w:p>
        <w:p w14:paraId="23C483DB" w14:textId="77777777" w:rsidR="006F7153" w:rsidDel="000030DF" w:rsidRDefault="006F7153">
          <w:pPr>
            <w:pStyle w:val="Verzeichnis2"/>
            <w:tabs>
              <w:tab w:val="left" w:pos="1000"/>
            </w:tabs>
            <w:rPr>
              <w:del w:id="221" w:author="Dennis Hohmann" w:date="2012-04-15T03:15:00Z"/>
              <w:rFonts w:asciiTheme="minorHAnsi" w:eastAsiaTheme="minorEastAsia" w:hAnsiTheme="minorHAnsi"/>
              <w:noProof/>
              <w:lang w:eastAsia="ja-JP"/>
            </w:rPr>
          </w:pPr>
          <w:del w:id="222" w:author="Dennis Hohmann" w:date="2012-04-15T03:15:00Z">
            <w:r w:rsidDel="000030DF">
              <w:rPr>
                <w:noProof/>
              </w:rPr>
              <w:delText>3.3</w:delText>
            </w:r>
            <w:r w:rsidDel="000030DF">
              <w:rPr>
                <w:rFonts w:asciiTheme="minorHAnsi" w:eastAsiaTheme="minorEastAsia" w:hAnsiTheme="minorHAnsi"/>
                <w:noProof/>
                <w:lang w:eastAsia="ja-JP"/>
              </w:rPr>
              <w:tab/>
            </w:r>
            <w:r w:rsidDel="000030DF">
              <w:rPr>
                <w:noProof/>
              </w:rPr>
              <w:delText>Display</w:delText>
            </w:r>
            <w:r w:rsidDel="000030DF">
              <w:rPr>
                <w:noProof/>
              </w:rPr>
              <w:tab/>
            </w:r>
          </w:del>
          <w:del w:id="223" w:author="Dennis Hohmann" w:date="2012-04-15T01:13:00Z">
            <w:r w:rsidDel="00213233">
              <w:rPr>
                <w:noProof/>
              </w:rPr>
              <w:delText>16</w:delText>
            </w:r>
          </w:del>
        </w:p>
        <w:p w14:paraId="45032F71" w14:textId="77777777" w:rsidR="006F7153" w:rsidDel="000030DF" w:rsidRDefault="006F7153">
          <w:pPr>
            <w:pStyle w:val="Verzeichnis2"/>
            <w:tabs>
              <w:tab w:val="left" w:pos="1000"/>
            </w:tabs>
            <w:rPr>
              <w:del w:id="224" w:author="Dennis Hohmann" w:date="2012-04-15T03:15:00Z"/>
              <w:rFonts w:asciiTheme="minorHAnsi" w:eastAsiaTheme="minorEastAsia" w:hAnsiTheme="minorHAnsi"/>
              <w:noProof/>
              <w:lang w:eastAsia="ja-JP"/>
            </w:rPr>
          </w:pPr>
          <w:del w:id="225" w:author="Dennis Hohmann" w:date="2012-04-15T03:15:00Z">
            <w:r w:rsidDel="000030DF">
              <w:rPr>
                <w:noProof/>
              </w:rPr>
              <w:delText>3.4</w:delText>
            </w:r>
            <w:r w:rsidDel="000030DF">
              <w:rPr>
                <w:rFonts w:asciiTheme="minorHAnsi" w:eastAsiaTheme="minorEastAsia" w:hAnsiTheme="minorHAnsi"/>
                <w:noProof/>
                <w:lang w:eastAsia="ja-JP"/>
              </w:rPr>
              <w:tab/>
            </w:r>
            <w:r w:rsidDel="000030DF">
              <w:rPr>
                <w:noProof/>
              </w:rPr>
              <w:delText>Portalfräse</w:delText>
            </w:r>
            <w:r w:rsidDel="000030DF">
              <w:rPr>
                <w:noProof/>
              </w:rPr>
              <w:tab/>
            </w:r>
          </w:del>
          <w:del w:id="226" w:author="Dennis Hohmann" w:date="2012-04-15T01:13:00Z">
            <w:r w:rsidDel="00213233">
              <w:rPr>
                <w:noProof/>
              </w:rPr>
              <w:delText>17</w:delText>
            </w:r>
          </w:del>
        </w:p>
        <w:p w14:paraId="263FD573" w14:textId="77777777" w:rsidR="006F7153" w:rsidDel="000030DF" w:rsidRDefault="006F7153">
          <w:pPr>
            <w:pStyle w:val="Verzeichnis2"/>
            <w:tabs>
              <w:tab w:val="left" w:pos="1000"/>
            </w:tabs>
            <w:rPr>
              <w:del w:id="227" w:author="Dennis Hohmann" w:date="2012-04-15T03:15:00Z"/>
              <w:rFonts w:asciiTheme="minorHAnsi" w:eastAsiaTheme="minorEastAsia" w:hAnsiTheme="minorHAnsi"/>
              <w:noProof/>
              <w:lang w:eastAsia="ja-JP"/>
            </w:rPr>
          </w:pPr>
          <w:del w:id="228" w:author="Dennis Hohmann" w:date="2012-04-15T03:15:00Z">
            <w:r w:rsidDel="000030DF">
              <w:rPr>
                <w:noProof/>
              </w:rPr>
              <w:delText>3.5</w:delText>
            </w:r>
            <w:r w:rsidDel="000030DF">
              <w:rPr>
                <w:rFonts w:asciiTheme="minorHAnsi" w:eastAsiaTheme="minorEastAsia" w:hAnsiTheme="minorHAnsi"/>
                <w:noProof/>
                <w:lang w:eastAsia="ja-JP"/>
              </w:rPr>
              <w:tab/>
            </w:r>
            <w:r w:rsidDel="000030DF">
              <w:rPr>
                <w:noProof/>
              </w:rPr>
              <w:delText>UNI1500</w:delText>
            </w:r>
            <w:r w:rsidDel="000030DF">
              <w:rPr>
                <w:noProof/>
              </w:rPr>
              <w:tab/>
            </w:r>
          </w:del>
          <w:del w:id="229" w:author="Dennis Hohmann" w:date="2012-04-15T01:13:00Z">
            <w:r w:rsidDel="00213233">
              <w:rPr>
                <w:noProof/>
              </w:rPr>
              <w:delText>18</w:delText>
            </w:r>
          </w:del>
        </w:p>
        <w:p w14:paraId="79EC569E" w14:textId="77777777" w:rsidR="006F7153" w:rsidDel="000030DF" w:rsidRDefault="006F7153">
          <w:pPr>
            <w:pStyle w:val="Verzeichnis2"/>
            <w:tabs>
              <w:tab w:val="left" w:pos="1000"/>
            </w:tabs>
            <w:rPr>
              <w:del w:id="230" w:author="Dennis Hohmann" w:date="2012-04-15T03:15:00Z"/>
              <w:rFonts w:asciiTheme="minorHAnsi" w:eastAsiaTheme="minorEastAsia" w:hAnsiTheme="minorHAnsi"/>
              <w:noProof/>
              <w:lang w:eastAsia="ja-JP"/>
            </w:rPr>
          </w:pPr>
          <w:del w:id="231" w:author="Dennis Hohmann" w:date="2012-04-15T03:15:00Z">
            <w:r w:rsidDel="000030DF">
              <w:rPr>
                <w:noProof/>
              </w:rPr>
              <w:delText>3.6</w:delText>
            </w:r>
            <w:r w:rsidDel="000030DF">
              <w:rPr>
                <w:rFonts w:asciiTheme="minorHAnsi" w:eastAsiaTheme="minorEastAsia" w:hAnsiTheme="minorHAnsi"/>
                <w:noProof/>
                <w:lang w:eastAsia="ja-JP"/>
              </w:rPr>
              <w:tab/>
            </w:r>
            <w:r w:rsidDel="000030DF">
              <w:rPr>
                <w:noProof/>
              </w:rPr>
              <w:delText>Genauigkeit</w:delText>
            </w:r>
            <w:r w:rsidDel="000030DF">
              <w:rPr>
                <w:noProof/>
              </w:rPr>
              <w:tab/>
            </w:r>
          </w:del>
          <w:del w:id="232" w:author="Dennis Hohmann" w:date="2012-04-15T01:13:00Z">
            <w:r w:rsidDel="00213233">
              <w:rPr>
                <w:noProof/>
              </w:rPr>
              <w:delText>19</w:delText>
            </w:r>
          </w:del>
        </w:p>
        <w:p w14:paraId="7AC3F44A" w14:textId="77777777" w:rsidR="006F7153" w:rsidDel="000030DF" w:rsidRDefault="006F7153">
          <w:pPr>
            <w:pStyle w:val="Verzeichnis3"/>
            <w:tabs>
              <w:tab w:val="left" w:pos="1625"/>
            </w:tabs>
            <w:rPr>
              <w:del w:id="233" w:author="Dennis Hohmann" w:date="2012-04-15T03:15:00Z"/>
              <w:rFonts w:asciiTheme="minorHAnsi" w:eastAsiaTheme="minorEastAsia" w:hAnsiTheme="minorHAnsi"/>
              <w:noProof/>
              <w:lang w:eastAsia="ja-JP"/>
            </w:rPr>
          </w:pPr>
          <w:del w:id="234" w:author="Dennis Hohmann" w:date="2012-04-15T03:15:00Z">
            <w:r w:rsidDel="000030DF">
              <w:rPr>
                <w:noProof/>
              </w:rPr>
              <w:delText>3.6.1</w:delText>
            </w:r>
            <w:r w:rsidDel="000030DF">
              <w:rPr>
                <w:rFonts w:asciiTheme="minorHAnsi" w:eastAsiaTheme="minorEastAsia" w:hAnsiTheme="minorHAnsi"/>
                <w:noProof/>
                <w:lang w:eastAsia="ja-JP"/>
              </w:rPr>
              <w:tab/>
            </w:r>
            <w:r w:rsidDel="000030DF">
              <w:rPr>
                <w:noProof/>
              </w:rPr>
              <w:delText>X- &amp; Y- Achsen</w:delText>
            </w:r>
            <w:r w:rsidDel="000030DF">
              <w:rPr>
                <w:noProof/>
              </w:rPr>
              <w:tab/>
            </w:r>
          </w:del>
          <w:del w:id="235" w:author="Dennis Hohmann" w:date="2012-04-15T01:13:00Z">
            <w:r w:rsidDel="00213233">
              <w:rPr>
                <w:noProof/>
              </w:rPr>
              <w:delText>20</w:delText>
            </w:r>
          </w:del>
        </w:p>
        <w:p w14:paraId="4A7FB5B1" w14:textId="77777777" w:rsidR="006F7153" w:rsidDel="000030DF" w:rsidRDefault="006F7153">
          <w:pPr>
            <w:pStyle w:val="Verzeichnis3"/>
            <w:tabs>
              <w:tab w:val="left" w:pos="1625"/>
            </w:tabs>
            <w:rPr>
              <w:del w:id="236" w:author="Dennis Hohmann" w:date="2012-04-15T03:15:00Z"/>
              <w:rFonts w:asciiTheme="minorHAnsi" w:eastAsiaTheme="minorEastAsia" w:hAnsiTheme="minorHAnsi"/>
              <w:noProof/>
              <w:lang w:eastAsia="ja-JP"/>
            </w:rPr>
          </w:pPr>
          <w:del w:id="237" w:author="Dennis Hohmann" w:date="2012-04-15T03:15:00Z">
            <w:r w:rsidDel="000030DF">
              <w:rPr>
                <w:noProof/>
              </w:rPr>
              <w:delText>3.6.2</w:delText>
            </w:r>
            <w:r w:rsidDel="000030DF">
              <w:rPr>
                <w:rFonts w:asciiTheme="minorHAnsi" w:eastAsiaTheme="minorEastAsia" w:hAnsiTheme="minorHAnsi"/>
                <w:noProof/>
                <w:lang w:eastAsia="ja-JP"/>
              </w:rPr>
              <w:tab/>
            </w:r>
            <w:r w:rsidDel="000030DF">
              <w:rPr>
                <w:noProof/>
              </w:rPr>
              <w:delText>Z-Achse</w:delText>
            </w:r>
            <w:r w:rsidDel="000030DF">
              <w:rPr>
                <w:noProof/>
              </w:rPr>
              <w:tab/>
            </w:r>
          </w:del>
          <w:del w:id="238" w:author="Dennis Hohmann" w:date="2012-04-15T01:13:00Z">
            <w:r w:rsidDel="00213233">
              <w:rPr>
                <w:noProof/>
              </w:rPr>
              <w:delText>22</w:delText>
            </w:r>
          </w:del>
        </w:p>
        <w:p w14:paraId="206A160D" w14:textId="77777777" w:rsidR="006F7153" w:rsidDel="000030DF" w:rsidRDefault="006F7153">
          <w:pPr>
            <w:pStyle w:val="Verzeichnis2"/>
            <w:tabs>
              <w:tab w:val="left" w:pos="1000"/>
            </w:tabs>
            <w:rPr>
              <w:del w:id="239" w:author="Dennis Hohmann" w:date="2012-04-15T03:15:00Z"/>
              <w:rFonts w:asciiTheme="minorHAnsi" w:eastAsiaTheme="minorEastAsia" w:hAnsiTheme="minorHAnsi"/>
              <w:noProof/>
              <w:lang w:eastAsia="ja-JP"/>
            </w:rPr>
          </w:pPr>
          <w:del w:id="240" w:author="Dennis Hohmann" w:date="2012-04-15T03:15:00Z">
            <w:r w:rsidDel="000030DF">
              <w:rPr>
                <w:noProof/>
              </w:rPr>
              <w:delText>3.7</w:delText>
            </w:r>
            <w:r w:rsidDel="000030DF">
              <w:rPr>
                <w:rFonts w:asciiTheme="minorHAnsi" w:eastAsiaTheme="minorEastAsia" w:hAnsiTheme="minorHAnsi"/>
                <w:noProof/>
                <w:lang w:eastAsia="ja-JP"/>
              </w:rPr>
              <w:tab/>
            </w:r>
            <w:r w:rsidDel="000030DF">
              <w:rPr>
                <w:noProof/>
              </w:rPr>
              <w:delText>Geschwindigkeit</w:delText>
            </w:r>
            <w:r w:rsidDel="000030DF">
              <w:rPr>
                <w:noProof/>
              </w:rPr>
              <w:tab/>
            </w:r>
          </w:del>
          <w:del w:id="241" w:author="Dennis Hohmann" w:date="2012-04-15T01:13:00Z">
            <w:r w:rsidDel="00213233">
              <w:rPr>
                <w:noProof/>
              </w:rPr>
              <w:delText>22</w:delText>
            </w:r>
          </w:del>
        </w:p>
        <w:p w14:paraId="20DCC6E4" w14:textId="77777777" w:rsidR="006F7153" w:rsidDel="000030DF" w:rsidRDefault="006F7153">
          <w:pPr>
            <w:pStyle w:val="Verzeichnis2"/>
            <w:tabs>
              <w:tab w:val="left" w:pos="1000"/>
            </w:tabs>
            <w:rPr>
              <w:del w:id="242" w:author="Dennis Hohmann" w:date="2012-04-15T03:15:00Z"/>
              <w:rFonts w:asciiTheme="minorHAnsi" w:eastAsiaTheme="minorEastAsia" w:hAnsiTheme="minorHAnsi"/>
              <w:noProof/>
              <w:lang w:eastAsia="ja-JP"/>
            </w:rPr>
          </w:pPr>
          <w:del w:id="243" w:author="Dennis Hohmann" w:date="2012-04-15T03:15:00Z">
            <w:r w:rsidDel="000030DF">
              <w:rPr>
                <w:noProof/>
              </w:rPr>
              <w:delText>3.8</w:delText>
            </w:r>
            <w:r w:rsidDel="000030DF">
              <w:rPr>
                <w:rFonts w:asciiTheme="minorHAnsi" w:eastAsiaTheme="minorEastAsia" w:hAnsiTheme="minorHAnsi"/>
                <w:noProof/>
                <w:lang w:eastAsia="ja-JP"/>
              </w:rPr>
              <w:tab/>
            </w:r>
            <w:r w:rsidDel="000030DF">
              <w:rPr>
                <w:noProof/>
              </w:rPr>
              <w:delText>Werkzeugdrehzahl</w:delText>
            </w:r>
            <w:r w:rsidDel="000030DF">
              <w:rPr>
                <w:noProof/>
              </w:rPr>
              <w:tab/>
            </w:r>
          </w:del>
          <w:del w:id="244" w:author="Dennis Hohmann" w:date="2012-04-15T01:13:00Z">
            <w:r w:rsidDel="00213233">
              <w:rPr>
                <w:noProof/>
              </w:rPr>
              <w:delText>23</w:delText>
            </w:r>
          </w:del>
        </w:p>
        <w:p w14:paraId="50C6EE52" w14:textId="77777777" w:rsidR="006F7153" w:rsidDel="000030DF" w:rsidRDefault="006F7153">
          <w:pPr>
            <w:pStyle w:val="Verzeichnis2"/>
            <w:tabs>
              <w:tab w:val="left" w:pos="1000"/>
            </w:tabs>
            <w:rPr>
              <w:del w:id="245" w:author="Dennis Hohmann" w:date="2012-04-15T03:15:00Z"/>
              <w:rFonts w:asciiTheme="minorHAnsi" w:eastAsiaTheme="minorEastAsia" w:hAnsiTheme="minorHAnsi"/>
              <w:noProof/>
              <w:lang w:eastAsia="ja-JP"/>
            </w:rPr>
          </w:pPr>
          <w:del w:id="246" w:author="Dennis Hohmann" w:date="2012-04-15T03:15:00Z">
            <w:r w:rsidDel="000030DF">
              <w:rPr>
                <w:noProof/>
              </w:rPr>
              <w:delText>3.9</w:delText>
            </w:r>
            <w:r w:rsidDel="000030DF">
              <w:rPr>
                <w:rFonts w:asciiTheme="minorHAnsi" w:eastAsiaTheme="minorEastAsia" w:hAnsiTheme="minorHAnsi"/>
                <w:noProof/>
                <w:lang w:eastAsia="ja-JP"/>
              </w:rPr>
              <w:tab/>
            </w:r>
            <w:r w:rsidDel="000030DF">
              <w:rPr>
                <w:noProof/>
              </w:rPr>
              <w:delText>Hardware- &amp; Softwarekonfiguration</w:delText>
            </w:r>
            <w:r w:rsidDel="000030DF">
              <w:rPr>
                <w:noProof/>
              </w:rPr>
              <w:tab/>
            </w:r>
          </w:del>
          <w:del w:id="247" w:author="Dennis Hohmann" w:date="2012-04-15T01:13:00Z">
            <w:r w:rsidDel="00213233">
              <w:rPr>
                <w:noProof/>
              </w:rPr>
              <w:delText>24</w:delText>
            </w:r>
          </w:del>
        </w:p>
        <w:p w14:paraId="7AB1A34A" w14:textId="77777777" w:rsidR="006F7153" w:rsidDel="000030DF" w:rsidRDefault="006F7153">
          <w:pPr>
            <w:pStyle w:val="Verzeichnis3"/>
            <w:tabs>
              <w:tab w:val="left" w:pos="1625"/>
            </w:tabs>
            <w:rPr>
              <w:del w:id="248" w:author="Dennis Hohmann" w:date="2012-04-15T03:15:00Z"/>
              <w:rFonts w:asciiTheme="minorHAnsi" w:eastAsiaTheme="minorEastAsia" w:hAnsiTheme="minorHAnsi"/>
              <w:noProof/>
              <w:lang w:eastAsia="ja-JP"/>
            </w:rPr>
          </w:pPr>
          <w:del w:id="249" w:author="Dennis Hohmann" w:date="2012-04-15T03:15:00Z">
            <w:r w:rsidDel="000030DF">
              <w:rPr>
                <w:noProof/>
              </w:rPr>
              <w:delText>3.9.1</w:delText>
            </w:r>
            <w:r w:rsidDel="000030DF">
              <w:rPr>
                <w:rFonts w:asciiTheme="minorHAnsi" w:eastAsiaTheme="minorEastAsia" w:hAnsiTheme="minorHAnsi"/>
                <w:noProof/>
                <w:lang w:eastAsia="ja-JP"/>
              </w:rPr>
              <w:tab/>
            </w:r>
            <w:r w:rsidDel="000030DF">
              <w:rPr>
                <w:noProof/>
              </w:rPr>
              <w:delText>Atmel ATmega1284P-PU Fuses &amp; Lockbits</w:delText>
            </w:r>
            <w:r w:rsidDel="000030DF">
              <w:rPr>
                <w:noProof/>
              </w:rPr>
              <w:tab/>
            </w:r>
          </w:del>
          <w:del w:id="250" w:author="Dennis Hohmann" w:date="2012-04-15T01:13:00Z">
            <w:r w:rsidDel="00213233">
              <w:rPr>
                <w:noProof/>
              </w:rPr>
              <w:delText>24</w:delText>
            </w:r>
          </w:del>
        </w:p>
        <w:p w14:paraId="0BD2567B" w14:textId="77777777" w:rsidR="006F7153" w:rsidDel="000030DF" w:rsidRDefault="006F7153">
          <w:pPr>
            <w:pStyle w:val="Verzeichnis3"/>
            <w:tabs>
              <w:tab w:val="left" w:pos="1625"/>
            </w:tabs>
            <w:rPr>
              <w:del w:id="251" w:author="Dennis Hohmann" w:date="2012-04-15T03:15:00Z"/>
              <w:rFonts w:asciiTheme="minorHAnsi" w:eastAsiaTheme="minorEastAsia" w:hAnsiTheme="minorHAnsi"/>
              <w:noProof/>
              <w:lang w:eastAsia="ja-JP"/>
            </w:rPr>
          </w:pPr>
          <w:del w:id="252" w:author="Dennis Hohmann" w:date="2012-04-15T03:15:00Z">
            <w:r w:rsidDel="000030DF">
              <w:rPr>
                <w:noProof/>
              </w:rPr>
              <w:delText>3.9.2</w:delText>
            </w:r>
            <w:r w:rsidDel="000030DF">
              <w:rPr>
                <w:rFonts w:asciiTheme="minorHAnsi" w:eastAsiaTheme="minorEastAsia" w:hAnsiTheme="minorHAnsi"/>
                <w:noProof/>
                <w:lang w:eastAsia="ja-JP"/>
              </w:rPr>
              <w:tab/>
            </w:r>
            <w:r w:rsidDel="000030DF">
              <w:rPr>
                <w:noProof/>
              </w:rPr>
              <w:delText>Vinculum VDrive2 Firmware 3.68</w:delText>
            </w:r>
            <w:r w:rsidDel="000030DF">
              <w:rPr>
                <w:noProof/>
              </w:rPr>
              <w:tab/>
            </w:r>
          </w:del>
          <w:del w:id="253" w:author="Dennis Hohmann" w:date="2012-04-15T01:13:00Z">
            <w:r w:rsidDel="00213233">
              <w:rPr>
                <w:noProof/>
              </w:rPr>
              <w:delText>26</w:delText>
            </w:r>
          </w:del>
        </w:p>
        <w:p w14:paraId="1F4C6542" w14:textId="77777777" w:rsidR="006F7153" w:rsidDel="000030DF" w:rsidRDefault="006F7153">
          <w:pPr>
            <w:pStyle w:val="Verzeichnis3"/>
            <w:tabs>
              <w:tab w:val="left" w:pos="1625"/>
            </w:tabs>
            <w:rPr>
              <w:del w:id="254" w:author="Dennis Hohmann" w:date="2012-04-15T03:15:00Z"/>
              <w:rFonts w:asciiTheme="minorHAnsi" w:eastAsiaTheme="minorEastAsia" w:hAnsiTheme="minorHAnsi"/>
              <w:noProof/>
              <w:lang w:eastAsia="ja-JP"/>
            </w:rPr>
          </w:pPr>
          <w:del w:id="255" w:author="Dennis Hohmann" w:date="2012-04-15T03:15:00Z">
            <w:r w:rsidDel="000030DF">
              <w:rPr>
                <w:noProof/>
              </w:rPr>
              <w:delText>3.9.3</w:delText>
            </w:r>
            <w:r w:rsidDel="000030DF">
              <w:rPr>
                <w:rFonts w:asciiTheme="minorHAnsi" w:eastAsiaTheme="minorEastAsia" w:hAnsiTheme="minorHAnsi"/>
                <w:noProof/>
                <w:lang w:eastAsia="ja-JP"/>
              </w:rPr>
              <w:tab/>
            </w:r>
            <w:r w:rsidDel="000030DF">
              <w:rPr>
                <w:noProof/>
              </w:rPr>
              <w:delText>EAGLE</w:delText>
            </w:r>
            <w:r w:rsidDel="000030DF">
              <w:rPr>
                <w:noProof/>
              </w:rPr>
              <w:tab/>
            </w:r>
          </w:del>
          <w:del w:id="256" w:author="Dennis Hohmann" w:date="2012-04-15T01:13:00Z">
            <w:r w:rsidDel="00213233">
              <w:rPr>
                <w:noProof/>
              </w:rPr>
              <w:delText>26</w:delText>
            </w:r>
          </w:del>
        </w:p>
        <w:p w14:paraId="50D54DC6" w14:textId="77777777" w:rsidR="006F7153" w:rsidDel="000030DF" w:rsidRDefault="006F7153">
          <w:pPr>
            <w:pStyle w:val="Verzeichnis3"/>
            <w:tabs>
              <w:tab w:val="left" w:pos="1625"/>
            </w:tabs>
            <w:rPr>
              <w:del w:id="257" w:author="Dennis Hohmann" w:date="2012-04-15T03:15:00Z"/>
              <w:rFonts w:asciiTheme="minorHAnsi" w:eastAsiaTheme="minorEastAsia" w:hAnsiTheme="minorHAnsi"/>
              <w:noProof/>
              <w:lang w:eastAsia="ja-JP"/>
            </w:rPr>
          </w:pPr>
          <w:del w:id="258" w:author="Dennis Hohmann" w:date="2012-04-15T03:15:00Z">
            <w:r w:rsidDel="000030DF">
              <w:rPr>
                <w:noProof/>
              </w:rPr>
              <w:delText>3.9.4</w:delText>
            </w:r>
            <w:r w:rsidDel="000030DF">
              <w:rPr>
                <w:rFonts w:asciiTheme="minorHAnsi" w:eastAsiaTheme="minorEastAsia" w:hAnsiTheme="minorHAnsi"/>
                <w:noProof/>
                <w:lang w:eastAsia="ja-JP"/>
              </w:rPr>
              <w:tab/>
            </w:r>
            <w:r w:rsidDel="000030DF">
              <w:rPr>
                <w:noProof/>
              </w:rPr>
              <w:delText>PCB-GCODE-ULP 3.5.2.11</w:delText>
            </w:r>
            <w:r w:rsidDel="000030DF">
              <w:rPr>
                <w:noProof/>
              </w:rPr>
              <w:tab/>
            </w:r>
          </w:del>
          <w:del w:id="259" w:author="Dennis Hohmann" w:date="2012-04-15T01:13:00Z">
            <w:r w:rsidDel="00213233">
              <w:rPr>
                <w:noProof/>
              </w:rPr>
              <w:delText>27</w:delText>
            </w:r>
          </w:del>
        </w:p>
        <w:p w14:paraId="221572A2" w14:textId="77777777" w:rsidR="006F7153" w:rsidDel="000030DF" w:rsidRDefault="006F7153">
          <w:pPr>
            <w:pStyle w:val="Verzeichnis1"/>
            <w:tabs>
              <w:tab w:val="left" w:pos="373"/>
            </w:tabs>
            <w:rPr>
              <w:del w:id="260" w:author="Dennis Hohmann" w:date="2012-04-15T03:15:00Z"/>
              <w:rFonts w:asciiTheme="minorHAnsi" w:eastAsiaTheme="minorEastAsia" w:hAnsiTheme="minorHAnsi"/>
              <w:b w:val="0"/>
              <w:noProof/>
              <w:lang w:eastAsia="ja-JP"/>
            </w:rPr>
          </w:pPr>
          <w:del w:id="261" w:author="Dennis Hohmann" w:date="2012-04-15T03:15:00Z">
            <w:r w:rsidDel="000030DF">
              <w:rPr>
                <w:noProof/>
              </w:rPr>
              <w:delText>4</w:delText>
            </w:r>
            <w:r w:rsidDel="000030DF">
              <w:rPr>
                <w:rFonts w:asciiTheme="minorHAnsi" w:eastAsiaTheme="minorEastAsia" w:hAnsiTheme="minorHAnsi"/>
                <w:b w:val="0"/>
                <w:noProof/>
                <w:lang w:eastAsia="ja-JP"/>
              </w:rPr>
              <w:tab/>
            </w:r>
            <w:r w:rsidDel="000030DF">
              <w:rPr>
                <w:noProof/>
              </w:rPr>
              <w:delText>Software</w:delText>
            </w:r>
            <w:r w:rsidDel="000030DF">
              <w:rPr>
                <w:noProof/>
              </w:rPr>
              <w:tab/>
            </w:r>
          </w:del>
          <w:del w:id="262" w:author="Dennis Hohmann" w:date="2012-04-15T01:13:00Z">
            <w:r w:rsidDel="00213233">
              <w:rPr>
                <w:noProof/>
              </w:rPr>
              <w:delText>29</w:delText>
            </w:r>
          </w:del>
        </w:p>
        <w:p w14:paraId="2BDB7231" w14:textId="77777777" w:rsidR="006F7153" w:rsidDel="000030DF" w:rsidRDefault="006F7153">
          <w:pPr>
            <w:pStyle w:val="Verzeichnis2"/>
            <w:tabs>
              <w:tab w:val="left" w:pos="1000"/>
            </w:tabs>
            <w:rPr>
              <w:del w:id="263" w:author="Dennis Hohmann" w:date="2012-04-15T03:15:00Z"/>
              <w:rFonts w:asciiTheme="minorHAnsi" w:eastAsiaTheme="minorEastAsia" w:hAnsiTheme="minorHAnsi"/>
              <w:noProof/>
              <w:lang w:eastAsia="ja-JP"/>
            </w:rPr>
          </w:pPr>
          <w:del w:id="264" w:author="Dennis Hohmann" w:date="2012-04-15T03:15:00Z">
            <w:r w:rsidDel="000030DF">
              <w:rPr>
                <w:noProof/>
              </w:rPr>
              <w:delText>4.1</w:delText>
            </w:r>
            <w:r w:rsidDel="000030DF">
              <w:rPr>
                <w:rFonts w:asciiTheme="minorHAnsi" w:eastAsiaTheme="minorEastAsia" w:hAnsiTheme="minorHAnsi"/>
                <w:noProof/>
                <w:lang w:eastAsia="ja-JP"/>
              </w:rPr>
              <w:tab/>
            </w:r>
            <w:r w:rsidDel="000030DF">
              <w:rPr>
                <w:noProof/>
              </w:rPr>
              <w:delText>Einleitung</w:delText>
            </w:r>
            <w:r w:rsidDel="000030DF">
              <w:rPr>
                <w:noProof/>
              </w:rPr>
              <w:tab/>
            </w:r>
          </w:del>
          <w:del w:id="265" w:author="Dennis Hohmann" w:date="2012-04-15T01:13:00Z">
            <w:r w:rsidDel="00213233">
              <w:rPr>
                <w:noProof/>
              </w:rPr>
              <w:delText>29</w:delText>
            </w:r>
          </w:del>
        </w:p>
        <w:p w14:paraId="1CB88444" w14:textId="77777777" w:rsidR="006F7153" w:rsidDel="000030DF" w:rsidRDefault="006F7153">
          <w:pPr>
            <w:pStyle w:val="Verzeichnis2"/>
            <w:tabs>
              <w:tab w:val="left" w:pos="1000"/>
            </w:tabs>
            <w:rPr>
              <w:del w:id="266" w:author="Dennis Hohmann" w:date="2012-04-15T03:15:00Z"/>
              <w:rFonts w:asciiTheme="minorHAnsi" w:eastAsiaTheme="minorEastAsia" w:hAnsiTheme="minorHAnsi"/>
              <w:noProof/>
              <w:lang w:eastAsia="ja-JP"/>
            </w:rPr>
          </w:pPr>
          <w:del w:id="267" w:author="Dennis Hohmann" w:date="2012-04-15T03:15:00Z">
            <w:r w:rsidDel="000030DF">
              <w:rPr>
                <w:noProof/>
              </w:rPr>
              <w:delText>4.2</w:delText>
            </w:r>
            <w:r w:rsidDel="000030DF">
              <w:rPr>
                <w:rFonts w:asciiTheme="minorHAnsi" w:eastAsiaTheme="minorEastAsia" w:hAnsiTheme="minorHAnsi"/>
                <w:noProof/>
                <w:lang w:eastAsia="ja-JP"/>
              </w:rPr>
              <w:tab/>
            </w:r>
            <w:r w:rsidDel="000030DF">
              <w:rPr>
                <w:noProof/>
              </w:rPr>
              <w:delText>Controller-Programm</w:delText>
            </w:r>
            <w:r w:rsidDel="000030DF">
              <w:rPr>
                <w:noProof/>
              </w:rPr>
              <w:tab/>
            </w:r>
          </w:del>
          <w:del w:id="268" w:author="Dennis Hohmann" w:date="2012-04-15T01:13:00Z">
            <w:r w:rsidDel="00213233">
              <w:rPr>
                <w:noProof/>
              </w:rPr>
              <w:delText>30</w:delText>
            </w:r>
          </w:del>
        </w:p>
        <w:p w14:paraId="6DB6DC99" w14:textId="77777777" w:rsidR="006F7153" w:rsidDel="000030DF" w:rsidRDefault="006F7153">
          <w:pPr>
            <w:pStyle w:val="Verzeichnis3"/>
            <w:tabs>
              <w:tab w:val="left" w:pos="1625"/>
            </w:tabs>
            <w:rPr>
              <w:del w:id="269" w:author="Dennis Hohmann" w:date="2012-04-15T03:15:00Z"/>
              <w:rFonts w:asciiTheme="minorHAnsi" w:eastAsiaTheme="minorEastAsia" w:hAnsiTheme="minorHAnsi"/>
              <w:noProof/>
              <w:lang w:eastAsia="ja-JP"/>
            </w:rPr>
          </w:pPr>
          <w:del w:id="270" w:author="Dennis Hohmann" w:date="2012-04-15T03:15:00Z">
            <w:r w:rsidDel="000030DF">
              <w:rPr>
                <w:noProof/>
              </w:rPr>
              <w:delText>4.2.1</w:delText>
            </w:r>
            <w:r w:rsidDel="000030DF">
              <w:rPr>
                <w:rFonts w:asciiTheme="minorHAnsi" w:eastAsiaTheme="minorEastAsia" w:hAnsiTheme="minorHAnsi"/>
                <w:noProof/>
                <w:lang w:eastAsia="ja-JP"/>
              </w:rPr>
              <w:tab/>
            </w:r>
            <w:r w:rsidDel="000030DF">
              <w:rPr>
                <w:noProof/>
              </w:rPr>
              <w:delText>Globale Definitionsdatei globdef.h</w:delText>
            </w:r>
            <w:r w:rsidDel="000030DF">
              <w:rPr>
                <w:noProof/>
              </w:rPr>
              <w:tab/>
            </w:r>
          </w:del>
          <w:del w:id="271" w:author="Dennis Hohmann" w:date="2012-04-15T01:13:00Z">
            <w:r w:rsidDel="00213233">
              <w:rPr>
                <w:noProof/>
              </w:rPr>
              <w:delText>32</w:delText>
            </w:r>
          </w:del>
        </w:p>
        <w:p w14:paraId="1B39C6C1" w14:textId="77777777" w:rsidR="006F7153" w:rsidDel="000030DF" w:rsidRDefault="006F7153">
          <w:pPr>
            <w:pStyle w:val="Verzeichnis3"/>
            <w:tabs>
              <w:tab w:val="left" w:pos="1625"/>
            </w:tabs>
            <w:rPr>
              <w:del w:id="272" w:author="Dennis Hohmann" w:date="2012-04-15T03:15:00Z"/>
              <w:rFonts w:asciiTheme="minorHAnsi" w:eastAsiaTheme="minorEastAsia" w:hAnsiTheme="minorHAnsi"/>
              <w:noProof/>
              <w:lang w:eastAsia="ja-JP"/>
            </w:rPr>
          </w:pPr>
          <w:del w:id="273" w:author="Dennis Hohmann" w:date="2012-04-15T03:15:00Z">
            <w:r w:rsidDel="000030DF">
              <w:rPr>
                <w:noProof/>
              </w:rPr>
              <w:delText>4.2.2</w:delText>
            </w:r>
            <w:r w:rsidDel="000030DF">
              <w:rPr>
                <w:rFonts w:asciiTheme="minorHAnsi" w:eastAsiaTheme="minorEastAsia" w:hAnsiTheme="minorHAnsi"/>
                <w:noProof/>
                <w:lang w:eastAsia="ja-JP"/>
              </w:rPr>
              <w:tab/>
            </w:r>
            <w:r w:rsidDel="000030DF">
              <w:rPr>
                <w:noProof/>
              </w:rPr>
              <w:delText>Schrittmotor-Handling gocnc.c</w:delText>
            </w:r>
            <w:r w:rsidDel="000030DF">
              <w:rPr>
                <w:noProof/>
              </w:rPr>
              <w:tab/>
            </w:r>
          </w:del>
          <w:del w:id="274" w:author="Dennis Hohmann" w:date="2012-04-15T01:13:00Z">
            <w:r w:rsidDel="00213233">
              <w:rPr>
                <w:noProof/>
              </w:rPr>
              <w:delText>33</w:delText>
            </w:r>
          </w:del>
        </w:p>
        <w:p w14:paraId="128AA69E" w14:textId="77777777" w:rsidR="006F7153" w:rsidDel="000030DF" w:rsidRDefault="006F7153">
          <w:pPr>
            <w:pStyle w:val="Verzeichnis3"/>
            <w:tabs>
              <w:tab w:val="left" w:pos="1625"/>
            </w:tabs>
            <w:rPr>
              <w:del w:id="275" w:author="Dennis Hohmann" w:date="2012-04-15T03:15:00Z"/>
              <w:rFonts w:asciiTheme="minorHAnsi" w:eastAsiaTheme="minorEastAsia" w:hAnsiTheme="minorHAnsi"/>
              <w:noProof/>
              <w:lang w:eastAsia="ja-JP"/>
            </w:rPr>
          </w:pPr>
          <w:del w:id="276" w:author="Dennis Hohmann" w:date="2012-04-15T03:15:00Z">
            <w:r w:rsidDel="000030DF">
              <w:rPr>
                <w:noProof/>
              </w:rPr>
              <w:delText>4.2.3</w:delText>
            </w:r>
            <w:r w:rsidDel="000030DF">
              <w:rPr>
                <w:rFonts w:asciiTheme="minorHAnsi" w:eastAsiaTheme="minorEastAsia" w:hAnsiTheme="minorHAnsi"/>
                <w:noProof/>
                <w:lang w:eastAsia="ja-JP"/>
              </w:rPr>
              <w:tab/>
            </w:r>
            <w:r w:rsidDel="000030DF">
              <w:rPr>
                <w:noProof/>
              </w:rPr>
              <w:delText>USB-Kommunikation vnc1l.c</w:delText>
            </w:r>
            <w:r w:rsidDel="000030DF">
              <w:rPr>
                <w:noProof/>
              </w:rPr>
              <w:tab/>
            </w:r>
          </w:del>
          <w:del w:id="277" w:author="Dennis Hohmann" w:date="2012-04-15T01:13:00Z">
            <w:r w:rsidDel="00213233">
              <w:rPr>
                <w:noProof/>
              </w:rPr>
              <w:delText>34</w:delText>
            </w:r>
          </w:del>
        </w:p>
        <w:p w14:paraId="6C26C055" w14:textId="77777777" w:rsidR="006F7153" w:rsidDel="000030DF" w:rsidRDefault="006F7153">
          <w:pPr>
            <w:pStyle w:val="Verzeichnis3"/>
            <w:tabs>
              <w:tab w:val="left" w:pos="1625"/>
            </w:tabs>
            <w:rPr>
              <w:del w:id="278" w:author="Dennis Hohmann" w:date="2012-04-15T03:15:00Z"/>
              <w:rFonts w:asciiTheme="minorHAnsi" w:eastAsiaTheme="minorEastAsia" w:hAnsiTheme="minorHAnsi"/>
              <w:noProof/>
              <w:lang w:eastAsia="ja-JP"/>
            </w:rPr>
          </w:pPr>
          <w:del w:id="279" w:author="Dennis Hohmann" w:date="2012-04-15T03:15:00Z">
            <w:r w:rsidDel="000030DF">
              <w:rPr>
                <w:noProof/>
              </w:rPr>
              <w:delText>4.2.4</w:delText>
            </w:r>
            <w:r w:rsidDel="000030DF">
              <w:rPr>
                <w:rFonts w:asciiTheme="minorHAnsi" w:eastAsiaTheme="minorEastAsia" w:hAnsiTheme="minorHAnsi"/>
                <w:noProof/>
                <w:lang w:eastAsia="ja-JP"/>
              </w:rPr>
              <w:tab/>
            </w:r>
            <w:r w:rsidDel="000030DF">
              <w:rPr>
                <w:noProof/>
              </w:rPr>
              <w:delText>Serielle Schnittstelle uart.c</w:delText>
            </w:r>
            <w:r w:rsidDel="000030DF">
              <w:rPr>
                <w:noProof/>
              </w:rPr>
              <w:tab/>
            </w:r>
          </w:del>
          <w:del w:id="280" w:author="Dennis Hohmann" w:date="2012-04-15T01:13:00Z">
            <w:r w:rsidDel="00213233">
              <w:rPr>
                <w:noProof/>
              </w:rPr>
              <w:delText>35</w:delText>
            </w:r>
          </w:del>
        </w:p>
        <w:p w14:paraId="25AD5AEA" w14:textId="77777777" w:rsidR="006F7153" w:rsidDel="000030DF" w:rsidRDefault="006F7153">
          <w:pPr>
            <w:pStyle w:val="Verzeichnis3"/>
            <w:tabs>
              <w:tab w:val="left" w:pos="1625"/>
            </w:tabs>
            <w:rPr>
              <w:del w:id="281" w:author="Dennis Hohmann" w:date="2012-04-15T03:15:00Z"/>
              <w:rFonts w:asciiTheme="minorHAnsi" w:eastAsiaTheme="minorEastAsia" w:hAnsiTheme="minorHAnsi"/>
              <w:noProof/>
              <w:lang w:eastAsia="ja-JP"/>
            </w:rPr>
          </w:pPr>
          <w:del w:id="282" w:author="Dennis Hohmann" w:date="2012-04-15T03:15:00Z">
            <w:r w:rsidDel="000030DF">
              <w:rPr>
                <w:noProof/>
              </w:rPr>
              <w:delText>4.2.5</w:delText>
            </w:r>
            <w:r w:rsidDel="000030DF">
              <w:rPr>
                <w:rFonts w:asciiTheme="minorHAnsi" w:eastAsiaTheme="minorEastAsia" w:hAnsiTheme="minorHAnsi"/>
                <w:noProof/>
                <w:lang w:eastAsia="ja-JP"/>
              </w:rPr>
              <w:tab/>
            </w:r>
            <w:r w:rsidDel="000030DF">
              <w:rPr>
                <w:noProof/>
              </w:rPr>
              <w:delText>Serieller Datenbus i2cmaster.c</w:delText>
            </w:r>
            <w:r w:rsidDel="000030DF">
              <w:rPr>
                <w:noProof/>
              </w:rPr>
              <w:tab/>
            </w:r>
          </w:del>
          <w:del w:id="283" w:author="Dennis Hohmann" w:date="2012-04-15T01:13:00Z">
            <w:r w:rsidDel="00213233">
              <w:rPr>
                <w:noProof/>
              </w:rPr>
              <w:delText>36</w:delText>
            </w:r>
          </w:del>
        </w:p>
        <w:p w14:paraId="06859B5A" w14:textId="77777777" w:rsidR="006F7153" w:rsidDel="000030DF" w:rsidRDefault="006F7153">
          <w:pPr>
            <w:pStyle w:val="Verzeichnis3"/>
            <w:tabs>
              <w:tab w:val="left" w:pos="1625"/>
            </w:tabs>
            <w:rPr>
              <w:del w:id="284" w:author="Dennis Hohmann" w:date="2012-04-15T03:15:00Z"/>
              <w:rFonts w:asciiTheme="minorHAnsi" w:eastAsiaTheme="minorEastAsia" w:hAnsiTheme="minorHAnsi"/>
              <w:noProof/>
              <w:lang w:eastAsia="ja-JP"/>
            </w:rPr>
          </w:pPr>
          <w:del w:id="285" w:author="Dennis Hohmann" w:date="2012-04-15T03:15:00Z">
            <w:r w:rsidDel="000030DF">
              <w:rPr>
                <w:noProof/>
              </w:rPr>
              <w:delText>4.2.6</w:delText>
            </w:r>
            <w:r w:rsidDel="000030DF">
              <w:rPr>
                <w:rFonts w:asciiTheme="minorHAnsi" w:eastAsiaTheme="minorEastAsia" w:hAnsiTheme="minorHAnsi"/>
                <w:noProof/>
                <w:lang w:eastAsia="ja-JP"/>
              </w:rPr>
              <w:tab/>
            </w:r>
            <w:r w:rsidDel="000030DF">
              <w:rPr>
                <w:noProof/>
              </w:rPr>
              <w:delText>Display-Handling edip240.c</w:delText>
            </w:r>
            <w:r w:rsidDel="000030DF">
              <w:rPr>
                <w:noProof/>
              </w:rPr>
              <w:tab/>
            </w:r>
          </w:del>
          <w:del w:id="286" w:author="Dennis Hohmann" w:date="2012-04-15T01:13:00Z">
            <w:r w:rsidDel="00213233">
              <w:rPr>
                <w:noProof/>
              </w:rPr>
              <w:delText>37</w:delText>
            </w:r>
          </w:del>
        </w:p>
        <w:p w14:paraId="4EA58517" w14:textId="77777777" w:rsidR="006F7153" w:rsidDel="000030DF" w:rsidRDefault="006F7153">
          <w:pPr>
            <w:pStyle w:val="Verzeichnis3"/>
            <w:tabs>
              <w:tab w:val="left" w:pos="1625"/>
            </w:tabs>
            <w:rPr>
              <w:del w:id="287" w:author="Dennis Hohmann" w:date="2012-04-15T03:15:00Z"/>
              <w:rFonts w:asciiTheme="minorHAnsi" w:eastAsiaTheme="minorEastAsia" w:hAnsiTheme="minorHAnsi"/>
              <w:noProof/>
              <w:lang w:eastAsia="ja-JP"/>
            </w:rPr>
          </w:pPr>
          <w:del w:id="288" w:author="Dennis Hohmann" w:date="2012-04-15T03:15:00Z">
            <w:r w:rsidDel="000030DF">
              <w:rPr>
                <w:noProof/>
              </w:rPr>
              <w:delText>4.2.7</w:delText>
            </w:r>
            <w:r w:rsidDel="000030DF">
              <w:rPr>
                <w:rFonts w:asciiTheme="minorHAnsi" w:eastAsiaTheme="minorEastAsia" w:hAnsiTheme="minorHAnsi"/>
                <w:noProof/>
                <w:lang w:eastAsia="ja-JP"/>
              </w:rPr>
              <w:tab/>
            </w:r>
            <w:r w:rsidDel="000030DF">
              <w:rPr>
                <w:noProof/>
              </w:rPr>
              <w:delText>gCode-Struktur gcode.c</w:delText>
            </w:r>
            <w:r w:rsidDel="000030DF">
              <w:rPr>
                <w:noProof/>
              </w:rPr>
              <w:tab/>
            </w:r>
          </w:del>
          <w:del w:id="289" w:author="Dennis Hohmann" w:date="2012-04-15T01:13:00Z">
            <w:r w:rsidDel="00213233">
              <w:rPr>
                <w:noProof/>
              </w:rPr>
              <w:delText>38</w:delText>
            </w:r>
          </w:del>
        </w:p>
        <w:p w14:paraId="3EEFA271" w14:textId="77777777" w:rsidR="006F7153" w:rsidDel="000030DF" w:rsidRDefault="006F7153">
          <w:pPr>
            <w:pStyle w:val="Verzeichnis2"/>
            <w:tabs>
              <w:tab w:val="left" w:pos="1000"/>
            </w:tabs>
            <w:rPr>
              <w:del w:id="290" w:author="Dennis Hohmann" w:date="2012-04-15T03:15:00Z"/>
              <w:rFonts w:asciiTheme="minorHAnsi" w:eastAsiaTheme="minorEastAsia" w:hAnsiTheme="minorHAnsi"/>
              <w:noProof/>
              <w:lang w:eastAsia="ja-JP"/>
            </w:rPr>
          </w:pPr>
          <w:del w:id="291" w:author="Dennis Hohmann" w:date="2012-04-15T03:15:00Z">
            <w:r w:rsidDel="000030DF">
              <w:rPr>
                <w:noProof/>
              </w:rPr>
              <w:delText>4.3</w:delText>
            </w:r>
            <w:r w:rsidDel="000030DF">
              <w:rPr>
                <w:rFonts w:asciiTheme="minorHAnsi" w:eastAsiaTheme="minorEastAsia" w:hAnsiTheme="minorHAnsi"/>
                <w:noProof/>
                <w:lang w:eastAsia="ja-JP"/>
              </w:rPr>
              <w:tab/>
            </w:r>
            <w:r w:rsidDel="000030DF">
              <w:rPr>
                <w:noProof/>
              </w:rPr>
              <w:delText>EA KitEditor-Programm</w:delText>
            </w:r>
            <w:r w:rsidDel="000030DF">
              <w:rPr>
                <w:noProof/>
              </w:rPr>
              <w:tab/>
            </w:r>
          </w:del>
          <w:del w:id="292" w:author="Dennis Hohmann" w:date="2012-04-15T01:13:00Z">
            <w:r w:rsidDel="00213233">
              <w:rPr>
                <w:noProof/>
              </w:rPr>
              <w:delText>40</w:delText>
            </w:r>
          </w:del>
        </w:p>
        <w:p w14:paraId="0A378FC9" w14:textId="77777777" w:rsidR="006F7153" w:rsidDel="000030DF" w:rsidRDefault="006F7153">
          <w:pPr>
            <w:pStyle w:val="Verzeichnis2"/>
            <w:tabs>
              <w:tab w:val="left" w:pos="1000"/>
            </w:tabs>
            <w:rPr>
              <w:del w:id="293" w:author="Dennis Hohmann" w:date="2012-04-15T03:15:00Z"/>
              <w:rFonts w:asciiTheme="minorHAnsi" w:eastAsiaTheme="minorEastAsia" w:hAnsiTheme="minorHAnsi"/>
              <w:noProof/>
              <w:lang w:eastAsia="ja-JP"/>
            </w:rPr>
          </w:pPr>
          <w:del w:id="294" w:author="Dennis Hohmann" w:date="2012-04-15T03:15:00Z">
            <w:r w:rsidDel="000030DF">
              <w:rPr>
                <w:noProof/>
              </w:rPr>
              <w:delText>4.4</w:delText>
            </w:r>
            <w:r w:rsidDel="000030DF">
              <w:rPr>
                <w:rFonts w:asciiTheme="minorHAnsi" w:eastAsiaTheme="minorEastAsia" w:hAnsiTheme="minorHAnsi"/>
                <w:noProof/>
                <w:lang w:eastAsia="ja-JP"/>
              </w:rPr>
              <w:tab/>
            </w:r>
            <w:r w:rsidDel="000030DF">
              <w:rPr>
                <w:noProof/>
              </w:rPr>
              <w:delText>SmallProtocoll</w:delText>
            </w:r>
            <w:r w:rsidDel="000030DF">
              <w:rPr>
                <w:noProof/>
              </w:rPr>
              <w:tab/>
            </w:r>
          </w:del>
          <w:del w:id="295" w:author="Dennis Hohmann" w:date="2012-04-15T01:13:00Z">
            <w:r w:rsidDel="00213233">
              <w:rPr>
                <w:noProof/>
              </w:rPr>
              <w:delText>44</w:delText>
            </w:r>
          </w:del>
        </w:p>
        <w:p w14:paraId="1093D77B" w14:textId="77777777" w:rsidR="006F7153" w:rsidDel="000030DF" w:rsidRDefault="006F7153">
          <w:pPr>
            <w:pStyle w:val="Verzeichnis1"/>
            <w:tabs>
              <w:tab w:val="left" w:pos="373"/>
            </w:tabs>
            <w:rPr>
              <w:del w:id="296" w:author="Dennis Hohmann" w:date="2012-04-15T03:15:00Z"/>
              <w:rFonts w:asciiTheme="minorHAnsi" w:eastAsiaTheme="minorEastAsia" w:hAnsiTheme="minorHAnsi"/>
              <w:b w:val="0"/>
              <w:noProof/>
              <w:lang w:eastAsia="ja-JP"/>
            </w:rPr>
          </w:pPr>
          <w:del w:id="297" w:author="Dennis Hohmann" w:date="2012-04-15T03:15:00Z">
            <w:r w:rsidDel="000030DF">
              <w:rPr>
                <w:noProof/>
              </w:rPr>
              <w:delText>5</w:delText>
            </w:r>
            <w:r w:rsidDel="000030DF">
              <w:rPr>
                <w:rFonts w:asciiTheme="minorHAnsi" w:eastAsiaTheme="minorEastAsia" w:hAnsiTheme="minorHAnsi"/>
                <w:b w:val="0"/>
                <w:noProof/>
                <w:lang w:eastAsia="ja-JP"/>
              </w:rPr>
              <w:tab/>
            </w:r>
            <w:r w:rsidDel="000030DF">
              <w:rPr>
                <w:noProof/>
              </w:rPr>
              <w:delText>Die Steuerplatine</w:delText>
            </w:r>
            <w:r w:rsidDel="000030DF">
              <w:rPr>
                <w:noProof/>
              </w:rPr>
              <w:tab/>
            </w:r>
          </w:del>
          <w:del w:id="298" w:author="Dennis Hohmann" w:date="2012-04-15T01:13:00Z">
            <w:r w:rsidDel="00213233">
              <w:rPr>
                <w:noProof/>
              </w:rPr>
              <w:delText>46</w:delText>
            </w:r>
          </w:del>
        </w:p>
        <w:p w14:paraId="12BE4BC6" w14:textId="77777777" w:rsidR="006F7153" w:rsidDel="000030DF" w:rsidRDefault="006F7153">
          <w:pPr>
            <w:pStyle w:val="Verzeichnis2"/>
            <w:tabs>
              <w:tab w:val="left" w:pos="1000"/>
            </w:tabs>
            <w:rPr>
              <w:del w:id="299" w:author="Dennis Hohmann" w:date="2012-04-15T03:15:00Z"/>
              <w:rFonts w:asciiTheme="minorHAnsi" w:eastAsiaTheme="minorEastAsia" w:hAnsiTheme="minorHAnsi"/>
              <w:noProof/>
              <w:lang w:eastAsia="ja-JP"/>
            </w:rPr>
          </w:pPr>
          <w:del w:id="300" w:author="Dennis Hohmann" w:date="2012-04-15T03:15:00Z">
            <w:r w:rsidDel="000030DF">
              <w:rPr>
                <w:noProof/>
              </w:rPr>
              <w:delText>5.1</w:delText>
            </w:r>
            <w:r w:rsidDel="000030DF">
              <w:rPr>
                <w:rFonts w:asciiTheme="minorHAnsi" w:eastAsiaTheme="minorEastAsia" w:hAnsiTheme="minorHAnsi"/>
                <w:noProof/>
                <w:lang w:eastAsia="ja-JP"/>
              </w:rPr>
              <w:tab/>
            </w:r>
            <w:r w:rsidDel="000030DF">
              <w:rPr>
                <w:noProof/>
              </w:rPr>
              <w:delText>Aufbau</w:delText>
            </w:r>
            <w:r w:rsidDel="000030DF">
              <w:rPr>
                <w:noProof/>
              </w:rPr>
              <w:tab/>
            </w:r>
          </w:del>
          <w:del w:id="301" w:author="Dennis Hohmann" w:date="2012-04-15T01:13:00Z">
            <w:r w:rsidDel="00213233">
              <w:rPr>
                <w:noProof/>
              </w:rPr>
              <w:delText>46</w:delText>
            </w:r>
          </w:del>
        </w:p>
        <w:p w14:paraId="296DA659" w14:textId="77777777" w:rsidR="006F7153" w:rsidDel="000030DF" w:rsidRDefault="006F7153">
          <w:pPr>
            <w:pStyle w:val="Verzeichnis2"/>
            <w:tabs>
              <w:tab w:val="left" w:pos="1000"/>
            </w:tabs>
            <w:rPr>
              <w:del w:id="302" w:author="Dennis Hohmann" w:date="2012-04-15T03:15:00Z"/>
              <w:rFonts w:asciiTheme="minorHAnsi" w:eastAsiaTheme="minorEastAsia" w:hAnsiTheme="minorHAnsi"/>
              <w:noProof/>
              <w:lang w:eastAsia="ja-JP"/>
            </w:rPr>
          </w:pPr>
          <w:del w:id="303" w:author="Dennis Hohmann" w:date="2012-04-15T03:15:00Z">
            <w:r w:rsidDel="000030DF">
              <w:rPr>
                <w:noProof/>
              </w:rPr>
              <w:delText>5.2</w:delText>
            </w:r>
            <w:r w:rsidDel="000030DF">
              <w:rPr>
                <w:rFonts w:asciiTheme="minorHAnsi" w:eastAsiaTheme="minorEastAsia" w:hAnsiTheme="minorHAnsi"/>
                <w:noProof/>
                <w:lang w:eastAsia="ja-JP"/>
              </w:rPr>
              <w:tab/>
            </w:r>
            <w:r w:rsidDel="000030DF">
              <w:rPr>
                <w:noProof/>
              </w:rPr>
              <w:delText>Das Design</w:delText>
            </w:r>
            <w:r w:rsidDel="000030DF">
              <w:rPr>
                <w:noProof/>
              </w:rPr>
              <w:tab/>
            </w:r>
          </w:del>
          <w:del w:id="304" w:author="Dennis Hohmann" w:date="2012-04-15T01:13:00Z">
            <w:r w:rsidDel="00213233">
              <w:rPr>
                <w:noProof/>
              </w:rPr>
              <w:delText>47</w:delText>
            </w:r>
          </w:del>
        </w:p>
        <w:p w14:paraId="6E937FBE" w14:textId="77777777" w:rsidR="006F7153" w:rsidDel="000030DF" w:rsidRDefault="006F7153">
          <w:pPr>
            <w:pStyle w:val="Verzeichnis1"/>
            <w:tabs>
              <w:tab w:val="left" w:pos="373"/>
            </w:tabs>
            <w:rPr>
              <w:del w:id="305" w:author="Dennis Hohmann" w:date="2012-04-15T03:15:00Z"/>
              <w:rFonts w:asciiTheme="minorHAnsi" w:eastAsiaTheme="minorEastAsia" w:hAnsiTheme="minorHAnsi"/>
              <w:b w:val="0"/>
              <w:noProof/>
              <w:lang w:eastAsia="ja-JP"/>
            </w:rPr>
          </w:pPr>
          <w:del w:id="306" w:author="Dennis Hohmann" w:date="2012-04-15T03:15:00Z">
            <w:r w:rsidDel="000030DF">
              <w:rPr>
                <w:noProof/>
              </w:rPr>
              <w:delText>6</w:delText>
            </w:r>
            <w:r w:rsidDel="000030DF">
              <w:rPr>
                <w:rFonts w:asciiTheme="minorHAnsi" w:eastAsiaTheme="minorEastAsia" w:hAnsiTheme="minorHAnsi"/>
                <w:b w:val="0"/>
                <w:noProof/>
                <w:lang w:eastAsia="ja-JP"/>
              </w:rPr>
              <w:tab/>
            </w:r>
            <w:r w:rsidDel="000030DF">
              <w:rPr>
                <w:noProof/>
              </w:rPr>
              <w:delText>Zusammenfassung</w:delText>
            </w:r>
            <w:r w:rsidDel="000030DF">
              <w:rPr>
                <w:noProof/>
              </w:rPr>
              <w:tab/>
            </w:r>
          </w:del>
          <w:del w:id="307" w:author="Dennis Hohmann" w:date="2012-04-15T01:13:00Z">
            <w:r w:rsidDel="00213233">
              <w:rPr>
                <w:noProof/>
              </w:rPr>
              <w:delText>48</w:delText>
            </w:r>
          </w:del>
        </w:p>
        <w:p w14:paraId="2B988CF1" w14:textId="77777777" w:rsidR="006F7153" w:rsidDel="000030DF" w:rsidRDefault="006F7153">
          <w:pPr>
            <w:pStyle w:val="Verzeichnis2"/>
            <w:tabs>
              <w:tab w:val="left" w:pos="1000"/>
            </w:tabs>
            <w:rPr>
              <w:del w:id="308" w:author="Dennis Hohmann" w:date="2012-04-15T03:15:00Z"/>
              <w:rFonts w:asciiTheme="minorHAnsi" w:eastAsiaTheme="minorEastAsia" w:hAnsiTheme="minorHAnsi"/>
              <w:noProof/>
              <w:lang w:eastAsia="ja-JP"/>
            </w:rPr>
          </w:pPr>
          <w:del w:id="309" w:author="Dennis Hohmann" w:date="2012-04-15T03:15:00Z">
            <w:r w:rsidDel="000030DF">
              <w:rPr>
                <w:noProof/>
              </w:rPr>
              <w:delText>6.1</w:delText>
            </w:r>
            <w:r w:rsidDel="000030DF">
              <w:rPr>
                <w:rFonts w:asciiTheme="minorHAnsi" w:eastAsiaTheme="minorEastAsia" w:hAnsiTheme="minorHAnsi"/>
                <w:noProof/>
                <w:lang w:eastAsia="ja-JP"/>
              </w:rPr>
              <w:tab/>
            </w:r>
            <w:r w:rsidDel="000030DF">
              <w:rPr>
                <w:noProof/>
              </w:rPr>
              <w:delText>Fazit</w:delText>
            </w:r>
            <w:r w:rsidDel="000030DF">
              <w:rPr>
                <w:noProof/>
              </w:rPr>
              <w:tab/>
            </w:r>
          </w:del>
          <w:del w:id="310" w:author="Dennis Hohmann" w:date="2012-04-15T01:13:00Z">
            <w:r w:rsidDel="00213233">
              <w:rPr>
                <w:noProof/>
              </w:rPr>
              <w:delText>48</w:delText>
            </w:r>
          </w:del>
        </w:p>
        <w:p w14:paraId="1663C934" w14:textId="77777777" w:rsidR="006F7153" w:rsidDel="000030DF" w:rsidRDefault="006F7153">
          <w:pPr>
            <w:pStyle w:val="Verzeichnis2"/>
            <w:tabs>
              <w:tab w:val="left" w:pos="1000"/>
            </w:tabs>
            <w:rPr>
              <w:del w:id="311" w:author="Dennis Hohmann" w:date="2012-04-15T03:15:00Z"/>
              <w:rFonts w:asciiTheme="minorHAnsi" w:eastAsiaTheme="minorEastAsia" w:hAnsiTheme="minorHAnsi"/>
              <w:noProof/>
              <w:lang w:eastAsia="ja-JP"/>
            </w:rPr>
          </w:pPr>
          <w:del w:id="312" w:author="Dennis Hohmann" w:date="2012-04-15T03:15:00Z">
            <w:r w:rsidDel="000030DF">
              <w:rPr>
                <w:noProof/>
              </w:rPr>
              <w:delText>6.2</w:delText>
            </w:r>
            <w:r w:rsidDel="000030DF">
              <w:rPr>
                <w:rFonts w:asciiTheme="minorHAnsi" w:eastAsiaTheme="minorEastAsia" w:hAnsiTheme="minorHAnsi"/>
                <w:noProof/>
                <w:lang w:eastAsia="ja-JP"/>
              </w:rPr>
              <w:tab/>
            </w:r>
            <w:r w:rsidDel="000030DF">
              <w:rPr>
                <w:noProof/>
              </w:rPr>
              <w:delText>Ausblick</w:delText>
            </w:r>
            <w:r w:rsidDel="000030DF">
              <w:rPr>
                <w:noProof/>
              </w:rPr>
              <w:tab/>
            </w:r>
          </w:del>
          <w:del w:id="313" w:author="Dennis Hohmann" w:date="2012-04-15T01:13:00Z">
            <w:r w:rsidDel="00213233">
              <w:rPr>
                <w:noProof/>
              </w:rPr>
              <w:delText>48</w:delText>
            </w:r>
          </w:del>
        </w:p>
        <w:p w14:paraId="0D2A8697" w14:textId="77777777" w:rsidR="006F7153" w:rsidDel="000030DF" w:rsidRDefault="006F7153">
          <w:pPr>
            <w:pStyle w:val="Verzeichnis1"/>
            <w:tabs>
              <w:tab w:val="left" w:pos="373"/>
            </w:tabs>
            <w:rPr>
              <w:del w:id="314" w:author="Dennis Hohmann" w:date="2012-04-15T03:15:00Z"/>
              <w:rFonts w:asciiTheme="minorHAnsi" w:eastAsiaTheme="minorEastAsia" w:hAnsiTheme="minorHAnsi"/>
              <w:b w:val="0"/>
              <w:noProof/>
              <w:lang w:eastAsia="ja-JP"/>
            </w:rPr>
          </w:pPr>
          <w:del w:id="315" w:author="Dennis Hohmann" w:date="2012-04-15T03:15:00Z">
            <w:r w:rsidDel="000030DF">
              <w:rPr>
                <w:noProof/>
              </w:rPr>
              <w:delText>7</w:delText>
            </w:r>
            <w:r w:rsidDel="000030DF">
              <w:rPr>
                <w:rFonts w:asciiTheme="minorHAnsi" w:eastAsiaTheme="minorEastAsia" w:hAnsiTheme="minorHAnsi"/>
                <w:b w:val="0"/>
                <w:noProof/>
                <w:lang w:eastAsia="ja-JP"/>
              </w:rPr>
              <w:tab/>
            </w:r>
            <w:r w:rsidDel="000030DF">
              <w:rPr>
                <w:noProof/>
              </w:rPr>
              <w:delText>Quellenverzeichnis</w:delText>
            </w:r>
            <w:r w:rsidDel="000030DF">
              <w:rPr>
                <w:noProof/>
              </w:rPr>
              <w:tab/>
            </w:r>
          </w:del>
          <w:del w:id="316" w:author="Dennis Hohmann" w:date="2012-04-15T01:13:00Z">
            <w:r w:rsidDel="00213233">
              <w:rPr>
                <w:noProof/>
              </w:rPr>
              <w:delText>49</w:delText>
            </w:r>
          </w:del>
        </w:p>
        <w:p w14:paraId="337A1943" w14:textId="77777777" w:rsidR="006F7153" w:rsidDel="000030DF" w:rsidRDefault="006F7153">
          <w:pPr>
            <w:pStyle w:val="Verzeichnis1"/>
            <w:tabs>
              <w:tab w:val="left" w:pos="373"/>
            </w:tabs>
            <w:rPr>
              <w:del w:id="317" w:author="Dennis Hohmann" w:date="2012-04-15T03:15:00Z"/>
              <w:rFonts w:asciiTheme="minorHAnsi" w:eastAsiaTheme="minorEastAsia" w:hAnsiTheme="minorHAnsi"/>
              <w:b w:val="0"/>
              <w:noProof/>
              <w:lang w:eastAsia="ja-JP"/>
            </w:rPr>
          </w:pPr>
          <w:del w:id="318" w:author="Dennis Hohmann" w:date="2012-04-15T03:15:00Z">
            <w:r w:rsidDel="000030DF">
              <w:rPr>
                <w:noProof/>
              </w:rPr>
              <w:delText>8</w:delText>
            </w:r>
            <w:r w:rsidDel="000030DF">
              <w:rPr>
                <w:rFonts w:asciiTheme="minorHAnsi" w:eastAsiaTheme="minorEastAsia" w:hAnsiTheme="minorHAnsi"/>
                <w:b w:val="0"/>
                <w:noProof/>
                <w:lang w:eastAsia="ja-JP"/>
              </w:rPr>
              <w:tab/>
            </w:r>
            <w:r w:rsidDel="000030DF">
              <w:rPr>
                <w:noProof/>
              </w:rPr>
              <w:delText>Softwareverzeichnis</w:delText>
            </w:r>
            <w:r w:rsidDel="000030DF">
              <w:rPr>
                <w:noProof/>
              </w:rPr>
              <w:tab/>
            </w:r>
          </w:del>
          <w:del w:id="319" w:author="Dennis Hohmann" w:date="2012-04-15T01:13:00Z">
            <w:r w:rsidDel="00213233">
              <w:rPr>
                <w:noProof/>
              </w:rPr>
              <w:delText>51</w:delText>
            </w:r>
          </w:del>
        </w:p>
        <w:p w14:paraId="6E27E0F9" w14:textId="77777777" w:rsidR="006F7153" w:rsidDel="000030DF" w:rsidRDefault="006F7153">
          <w:pPr>
            <w:pStyle w:val="Verzeichnis1"/>
            <w:tabs>
              <w:tab w:val="left" w:pos="373"/>
            </w:tabs>
            <w:rPr>
              <w:del w:id="320" w:author="Dennis Hohmann" w:date="2012-04-15T03:15:00Z"/>
              <w:rFonts w:asciiTheme="minorHAnsi" w:eastAsiaTheme="minorEastAsia" w:hAnsiTheme="minorHAnsi"/>
              <w:b w:val="0"/>
              <w:noProof/>
              <w:lang w:eastAsia="ja-JP"/>
            </w:rPr>
          </w:pPr>
          <w:del w:id="321" w:author="Dennis Hohmann" w:date="2012-04-15T03:15:00Z">
            <w:r w:rsidDel="000030DF">
              <w:rPr>
                <w:noProof/>
              </w:rPr>
              <w:delText>9</w:delText>
            </w:r>
            <w:r w:rsidDel="000030DF">
              <w:rPr>
                <w:rFonts w:asciiTheme="minorHAnsi" w:eastAsiaTheme="minorEastAsia" w:hAnsiTheme="minorHAnsi"/>
                <w:b w:val="0"/>
                <w:noProof/>
                <w:lang w:eastAsia="ja-JP"/>
              </w:rPr>
              <w:tab/>
            </w:r>
            <w:r w:rsidDel="000030DF">
              <w:rPr>
                <w:noProof/>
              </w:rPr>
              <w:delText>Anhang</w:delText>
            </w:r>
            <w:r w:rsidDel="000030DF">
              <w:rPr>
                <w:noProof/>
              </w:rPr>
              <w:tab/>
            </w:r>
          </w:del>
          <w:del w:id="322" w:author="Dennis Hohmann" w:date="2012-04-15T01:13:00Z">
            <w:r w:rsidDel="00213233">
              <w:rPr>
                <w:noProof/>
              </w:rPr>
              <w:delText>52</w:delText>
            </w:r>
          </w:del>
        </w:p>
        <w:p w14:paraId="0AEEB529" w14:textId="77777777" w:rsidR="006F7153" w:rsidDel="000030DF" w:rsidRDefault="006F7153">
          <w:pPr>
            <w:pStyle w:val="Verzeichnis2"/>
            <w:tabs>
              <w:tab w:val="left" w:pos="1000"/>
            </w:tabs>
            <w:rPr>
              <w:del w:id="323" w:author="Dennis Hohmann" w:date="2012-04-15T03:15:00Z"/>
              <w:rFonts w:asciiTheme="minorHAnsi" w:eastAsiaTheme="minorEastAsia" w:hAnsiTheme="minorHAnsi"/>
              <w:noProof/>
              <w:lang w:eastAsia="ja-JP"/>
            </w:rPr>
          </w:pPr>
          <w:del w:id="324" w:author="Dennis Hohmann" w:date="2012-04-15T03:15:00Z">
            <w:r w:rsidDel="000030DF">
              <w:rPr>
                <w:noProof/>
              </w:rPr>
              <w:delText>9.1</w:delText>
            </w:r>
            <w:r w:rsidDel="000030DF">
              <w:rPr>
                <w:rFonts w:asciiTheme="minorHAnsi" w:eastAsiaTheme="minorEastAsia" w:hAnsiTheme="minorHAnsi"/>
                <w:noProof/>
                <w:lang w:eastAsia="ja-JP"/>
              </w:rPr>
              <w:tab/>
            </w:r>
            <w:r w:rsidDel="000030DF">
              <w:rPr>
                <w:noProof/>
              </w:rPr>
              <w:delText>Schaltpläne</w:delText>
            </w:r>
            <w:r w:rsidDel="000030DF">
              <w:rPr>
                <w:noProof/>
              </w:rPr>
              <w:tab/>
            </w:r>
          </w:del>
          <w:del w:id="325" w:author="Dennis Hohmann" w:date="2012-04-15T01:13:00Z">
            <w:r w:rsidDel="00213233">
              <w:rPr>
                <w:noProof/>
              </w:rPr>
              <w:delText>53</w:delText>
            </w:r>
          </w:del>
        </w:p>
        <w:p w14:paraId="02A88D63" w14:textId="77777777" w:rsidR="006F7153" w:rsidDel="000030DF" w:rsidRDefault="006F7153">
          <w:pPr>
            <w:pStyle w:val="Verzeichnis3"/>
            <w:tabs>
              <w:tab w:val="left" w:pos="1625"/>
            </w:tabs>
            <w:rPr>
              <w:del w:id="326" w:author="Dennis Hohmann" w:date="2012-04-15T03:15:00Z"/>
              <w:rFonts w:asciiTheme="minorHAnsi" w:eastAsiaTheme="minorEastAsia" w:hAnsiTheme="minorHAnsi"/>
              <w:noProof/>
              <w:lang w:eastAsia="ja-JP"/>
            </w:rPr>
          </w:pPr>
          <w:del w:id="327" w:author="Dennis Hohmann" w:date="2012-04-15T03:15:00Z">
            <w:r w:rsidDel="000030DF">
              <w:rPr>
                <w:noProof/>
              </w:rPr>
              <w:delText>9.1.1</w:delText>
            </w:r>
            <w:r w:rsidDel="000030DF">
              <w:rPr>
                <w:rFonts w:asciiTheme="minorHAnsi" w:eastAsiaTheme="minorEastAsia" w:hAnsiTheme="minorHAnsi"/>
                <w:noProof/>
                <w:lang w:eastAsia="ja-JP"/>
              </w:rPr>
              <w:tab/>
            </w:r>
            <w:r w:rsidDel="000030DF">
              <w:rPr>
                <w:noProof/>
              </w:rPr>
              <w:delText>Mainboard</w:delText>
            </w:r>
            <w:r w:rsidDel="000030DF">
              <w:rPr>
                <w:noProof/>
              </w:rPr>
              <w:tab/>
            </w:r>
          </w:del>
          <w:del w:id="328" w:author="Dennis Hohmann" w:date="2012-04-15T01:13:00Z">
            <w:r w:rsidDel="00213233">
              <w:rPr>
                <w:noProof/>
              </w:rPr>
              <w:delText>53</w:delText>
            </w:r>
          </w:del>
        </w:p>
        <w:p w14:paraId="1744B7E1" w14:textId="77777777" w:rsidR="006F7153" w:rsidDel="000030DF" w:rsidRDefault="006F7153">
          <w:pPr>
            <w:pStyle w:val="Verzeichnis3"/>
            <w:tabs>
              <w:tab w:val="left" w:pos="1625"/>
            </w:tabs>
            <w:rPr>
              <w:del w:id="329" w:author="Dennis Hohmann" w:date="2012-04-15T03:15:00Z"/>
              <w:rFonts w:asciiTheme="minorHAnsi" w:eastAsiaTheme="minorEastAsia" w:hAnsiTheme="minorHAnsi"/>
              <w:noProof/>
              <w:lang w:eastAsia="ja-JP"/>
            </w:rPr>
          </w:pPr>
          <w:del w:id="330" w:author="Dennis Hohmann" w:date="2012-04-15T03:15:00Z">
            <w:r w:rsidDel="000030DF">
              <w:rPr>
                <w:noProof/>
              </w:rPr>
              <w:delText>9.1.2</w:delText>
            </w:r>
            <w:r w:rsidDel="000030DF">
              <w:rPr>
                <w:rFonts w:asciiTheme="minorHAnsi" w:eastAsiaTheme="minorEastAsia" w:hAnsiTheme="minorHAnsi"/>
                <w:noProof/>
                <w:lang w:eastAsia="ja-JP"/>
              </w:rPr>
              <w:tab/>
            </w:r>
            <w:r w:rsidDel="000030DF">
              <w:rPr>
                <w:noProof/>
              </w:rPr>
              <w:delText>Dip240-7</w:delText>
            </w:r>
            <w:r w:rsidDel="000030DF">
              <w:rPr>
                <w:noProof/>
              </w:rPr>
              <w:tab/>
            </w:r>
          </w:del>
          <w:del w:id="331" w:author="Dennis Hohmann" w:date="2012-04-15T01:13:00Z">
            <w:r w:rsidDel="00213233">
              <w:rPr>
                <w:noProof/>
              </w:rPr>
              <w:delText>54</w:delText>
            </w:r>
          </w:del>
        </w:p>
        <w:p w14:paraId="424EECF6" w14:textId="77777777" w:rsidR="006F7153" w:rsidDel="000030DF" w:rsidRDefault="006F7153">
          <w:pPr>
            <w:pStyle w:val="Verzeichnis3"/>
            <w:tabs>
              <w:tab w:val="left" w:pos="1625"/>
            </w:tabs>
            <w:rPr>
              <w:del w:id="332" w:author="Dennis Hohmann" w:date="2012-04-15T03:15:00Z"/>
              <w:rFonts w:asciiTheme="minorHAnsi" w:eastAsiaTheme="minorEastAsia" w:hAnsiTheme="minorHAnsi"/>
              <w:noProof/>
              <w:lang w:eastAsia="ja-JP"/>
            </w:rPr>
          </w:pPr>
          <w:del w:id="333" w:author="Dennis Hohmann" w:date="2012-04-15T03:15:00Z">
            <w:r w:rsidDel="000030DF">
              <w:rPr>
                <w:noProof/>
              </w:rPr>
              <w:delText>9.1.3</w:delText>
            </w:r>
            <w:r w:rsidDel="000030DF">
              <w:rPr>
                <w:rFonts w:asciiTheme="minorHAnsi" w:eastAsiaTheme="minorEastAsia" w:hAnsiTheme="minorHAnsi"/>
                <w:noProof/>
                <w:lang w:eastAsia="ja-JP"/>
              </w:rPr>
              <w:tab/>
            </w:r>
            <w:r w:rsidDel="000030DF">
              <w:rPr>
                <w:noProof/>
              </w:rPr>
              <w:delText>VDrive2</w:delText>
            </w:r>
            <w:r w:rsidDel="000030DF">
              <w:rPr>
                <w:noProof/>
              </w:rPr>
              <w:tab/>
            </w:r>
          </w:del>
          <w:del w:id="334" w:author="Dennis Hohmann" w:date="2012-04-15T01:13:00Z">
            <w:r w:rsidDel="00213233">
              <w:rPr>
                <w:noProof/>
              </w:rPr>
              <w:delText>55</w:delText>
            </w:r>
          </w:del>
        </w:p>
        <w:p w14:paraId="68E56904" w14:textId="77777777" w:rsidR="006F7153" w:rsidDel="000030DF" w:rsidRDefault="006F7153">
          <w:pPr>
            <w:pStyle w:val="Verzeichnis3"/>
            <w:tabs>
              <w:tab w:val="left" w:pos="1625"/>
            </w:tabs>
            <w:rPr>
              <w:del w:id="335" w:author="Dennis Hohmann" w:date="2012-04-15T03:15:00Z"/>
              <w:rFonts w:asciiTheme="minorHAnsi" w:eastAsiaTheme="minorEastAsia" w:hAnsiTheme="minorHAnsi"/>
              <w:noProof/>
              <w:lang w:eastAsia="ja-JP"/>
            </w:rPr>
          </w:pPr>
          <w:del w:id="336" w:author="Dennis Hohmann" w:date="2012-04-15T03:15:00Z">
            <w:r w:rsidDel="000030DF">
              <w:rPr>
                <w:noProof/>
              </w:rPr>
              <w:delText>9.1.4</w:delText>
            </w:r>
            <w:r w:rsidDel="000030DF">
              <w:rPr>
                <w:rFonts w:asciiTheme="minorHAnsi" w:eastAsiaTheme="minorEastAsia" w:hAnsiTheme="minorHAnsi"/>
                <w:noProof/>
                <w:lang w:eastAsia="ja-JP"/>
              </w:rPr>
              <w:tab/>
            </w:r>
            <w:r w:rsidDel="000030DF">
              <w:rPr>
                <w:noProof/>
              </w:rPr>
              <w:delText>Board-Layout</w:delText>
            </w:r>
            <w:r w:rsidDel="000030DF">
              <w:rPr>
                <w:noProof/>
              </w:rPr>
              <w:tab/>
            </w:r>
          </w:del>
          <w:del w:id="337" w:author="Dennis Hohmann" w:date="2012-04-15T01:13:00Z">
            <w:r w:rsidDel="00213233">
              <w:rPr>
                <w:noProof/>
              </w:rPr>
              <w:delText>56</w:delText>
            </w:r>
          </w:del>
        </w:p>
        <w:p w14:paraId="43FA9B84" w14:textId="77777777" w:rsidR="006F7153" w:rsidDel="000030DF" w:rsidRDefault="006F7153">
          <w:pPr>
            <w:pStyle w:val="Verzeichnis3"/>
            <w:tabs>
              <w:tab w:val="left" w:pos="1625"/>
            </w:tabs>
            <w:rPr>
              <w:del w:id="338" w:author="Dennis Hohmann" w:date="2012-04-15T03:15:00Z"/>
              <w:rFonts w:asciiTheme="minorHAnsi" w:eastAsiaTheme="minorEastAsia" w:hAnsiTheme="minorHAnsi"/>
              <w:noProof/>
              <w:lang w:eastAsia="ja-JP"/>
            </w:rPr>
          </w:pPr>
          <w:del w:id="339" w:author="Dennis Hohmann" w:date="2012-04-15T03:15:00Z">
            <w:r w:rsidDel="000030DF">
              <w:rPr>
                <w:noProof/>
              </w:rPr>
              <w:delText>9.1.5</w:delText>
            </w:r>
            <w:r w:rsidDel="000030DF">
              <w:rPr>
                <w:rFonts w:asciiTheme="minorHAnsi" w:eastAsiaTheme="minorEastAsia" w:hAnsiTheme="minorHAnsi"/>
                <w:noProof/>
                <w:lang w:eastAsia="ja-JP"/>
              </w:rPr>
              <w:tab/>
            </w:r>
            <w:r w:rsidDel="000030DF">
              <w:rPr>
                <w:noProof/>
              </w:rPr>
              <w:delText>Gehäuse</w:delText>
            </w:r>
            <w:r w:rsidDel="000030DF">
              <w:rPr>
                <w:noProof/>
              </w:rPr>
              <w:tab/>
            </w:r>
          </w:del>
          <w:del w:id="340" w:author="Dennis Hohmann" w:date="2012-04-15T01:13:00Z">
            <w:r w:rsidDel="00213233">
              <w:rPr>
                <w:noProof/>
              </w:rPr>
              <w:delText>57</w:delText>
            </w:r>
          </w:del>
        </w:p>
        <w:p w14:paraId="002CE15C" w14:textId="77777777" w:rsidR="006F7153" w:rsidDel="000030DF" w:rsidRDefault="006F7153">
          <w:pPr>
            <w:pStyle w:val="Verzeichnis3"/>
            <w:tabs>
              <w:tab w:val="left" w:pos="1625"/>
            </w:tabs>
            <w:rPr>
              <w:del w:id="341" w:author="Dennis Hohmann" w:date="2012-04-15T03:15:00Z"/>
              <w:rFonts w:asciiTheme="minorHAnsi" w:eastAsiaTheme="minorEastAsia" w:hAnsiTheme="minorHAnsi"/>
              <w:noProof/>
              <w:lang w:eastAsia="ja-JP"/>
            </w:rPr>
          </w:pPr>
          <w:del w:id="342" w:author="Dennis Hohmann" w:date="2012-04-15T03:15:00Z">
            <w:r w:rsidDel="000030DF">
              <w:rPr>
                <w:noProof/>
              </w:rPr>
              <w:delText>9.1.6</w:delText>
            </w:r>
            <w:r w:rsidDel="000030DF">
              <w:rPr>
                <w:rFonts w:asciiTheme="minorHAnsi" w:eastAsiaTheme="minorEastAsia" w:hAnsiTheme="minorHAnsi"/>
                <w:noProof/>
                <w:lang w:eastAsia="ja-JP"/>
              </w:rPr>
              <w:tab/>
            </w:r>
            <w:r w:rsidDel="000030DF">
              <w:rPr>
                <w:noProof/>
              </w:rPr>
              <w:delText>Fertige Platine</w:delText>
            </w:r>
            <w:r w:rsidDel="000030DF">
              <w:rPr>
                <w:noProof/>
              </w:rPr>
              <w:tab/>
            </w:r>
          </w:del>
          <w:del w:id="343" w:author="Dennis Hohmann" w:date="2012-04-15T01:13:00Z">
            <w:r w:rsidDel="00213233">
              <w:rPr>
                <w:noProof/>
              </w:rPr>
              <w:delText>58</w:delText>
            </w:r>
          </w:del>
        </w:p>
        <w:p w14:paraId="54CE480F" w14:textId="77777777" w:rsidR="006F7153" w:rsidDel="000030DF" w:rsidRDefault="006F7153">
          <w:pPr>
            <w:pStyle w:val="Verzeichnis2"/>
            <w:tabs>
              <w:tab w:val="left" w:pos="1000"/>
            </w:tabs>
            <w:rPr>
              <w:del w:id="344" w:author="Dennis Hohmann" w:date="2012-04-15T03:15:00Z"/>
              <w:rFonts w:asciiTheme="minorHAnsi" w:eastAsiaTheme="minorEastAsia" w:hAnsiTheme="minorHAnsi"/>
              <w:noProof/>
              <w:lang w:eastAsia="ja-JP"/>
            </w:rPr>
          </w:pPr>
          <w:del w:id="345" w:author="Dennis Hohmann" w:date="2012-04-15T03:15:00Z">
            <w:r w:rsidDel="000030DF">
              <w:rPr>
                <w:noProof/>
              </w:rPr>
              <w:delText>9.2</w:delText>
            </w:r>
            <w:r w:rsidDel="000030DF">
              <w:rPr>
                <w:rFonts w:asciiTheme="minorHAnsi" w:eastAsiaTheme="minorEastAsia" w:hAnsiTheme="minorHAnsi"/>
                <w:noProof/>
                <w:lang w:eastAsia="ja-JP"/>
              </w:rPr>
              <w:tab/>
            </w:r>
            <w:r w:rsidDel="000030DF">
              <w:rPr>
                <w:noProof/>
              </w:rPr>
              <w:delText>Datenblätter</w:delText>
            </w:r>
            <w:r w:rsidDel="000030DF">
              <w:rPr>
                <w:noProof/>
              </w:rPr>
              <w:tab/>
            </w:r>
          </w:del>
          <w:del w:id="346" w:author="Dennis Hohmann" w:date="2012-04-15T01:13:00Z">
            <w:r w:rsidDel="00213233">
              <w:rPr>
                <w:noProof/>
              </w:rPr>
              <w:delText>59</w:delText>
            </w:r>
          </w:del>
        </w:p>
        <w:p w14:paraId="08AF45CA" w14:textId="77777777" w:rsidR="006F7153" w:rsidDel="000030DF" w:rsidRDefault="006F7153">
          <w:pPr>
            <w:pStyle w:val="Verzeichnis3"/>
            <w:tabs>
              <w:tab w:val="left" w:pos="1625"/>
            </w:tabs>
            <w:rPr>
              <w:del w:id="347" w:author="Dennis Hohmann" w:date="2012-04-15T03:15:00Z"/>
              <w:rFonts w:asciiTheme="minorHAnsi" w:eastAsiaTheme="minorEastAsia" w:hAnsiTheme="minorHAnsi"/>
              <w:noProof/>
              <w:lang w:eastAsia="ja-JP"/>
            </w:rPr>
          </w:pPr>
          <w:del w:id="348" w:author="Dennis Hohmann" w:date="2012-04-15T03:15:00Z">
            <w:r w:rsidDel="000030DF">
              <w:rPr>
                <w:noProof/>
              </w:rPr>
              <w:delText>9.2.1</w:delText>
            </w:r>
            <w:r w:rsidDel="000030DF">
              <w:rPr>
                <w:rFonts w:asciiTheme="minorHAnsi" w:eastAsiaTheme="minorEastAsia" w:hAnsiTheme="minorHAnsi"/>
                <w:noProof/>
                <w:lang w:eastAsia="ja-JP"/>
              </w:rPr>
              <w:tab/>
            </w:r>
            <w:r w:rsidDel="000030DF">
              <w:rPr>
                <w:noProof/>
              </w:rPr>
              <w:delText>EA eDIP240B-7LWTP</w:delText>
            </w:r>
            <w:r w:rsidDel="000030DF">
              <w:rPr>
                <w:noProof/>
              </w:rPr>
              <w:tab/>
            </w:r>
          </w:del>
          <w:del w:id="349" w:author="Dennis Hohmann" w:date="2012-04-15T01:13:00Z">
            <w:r w:rsidDel="00213233">
              <w:rPr>
                <w:noProof/>
              </w:rPr>
              <w:delText>59</w:delText>
            </w:r>
          </w:del>
        </w:p>
        <w:p w14:paraId="47150C2E" w14:textId="77777777" w:rsidR="006F7153" w:rsidDel="000030DF" w:rsidRDefault="006F7153">
          <w:pPr>
            <w:pStyle w:val="Verzeichnis3"/>
            <w:tabs>
              <w:tab w:val="left" w:pos="1625"/>
            </w:tabs>
            <w:rPr>
              <w:del w:id="350" w:author="Dennis Hohmann" w:date="2012-04-15T03:15:00Z"/>
              <w:rFonts w:asciiTheme="minorHAnsi" w:eastAsiaTheme="minorEastAsia" w:hAnsiTheme="minorHAnsi"/>
              <w:noProof/>
              <w:lang w:eastAsia="ja-JP"/>
            </w:rPr>
          </w:pPr>
          <w:del w:id="351" w:author="Dennis Hohmann" w:date="2012-04-15T03:15:00Z">
            <w:r w:rsidDel="000030DF">
              <w:rPr>
                <w:noProof/>
              </w:rPr>
              <w:delText>9.2.2</w:delText>
            </w:r>
            <w:r w:rsidDel="000030DF">
              <w:rPr>
                <w:rFonts w:asciiTheme="minorHAnsi" w:eastAsiaTheme="minorEastAsia" w:hAnsiTheme="minorHAnsi"/>
                <w:noProof/>
                <w:lang w:eastAsia="ja-JP"/>
              </w:rPr>
              <w:tab/>
            </w:r>
            <w:r w:rsidDel="000030DF">
              <w:rPr>
                <w:noProof/>
              </w:rPr>
              <w:delText>Vinculum VDrive2</w:delText>
            </w:r>
            <w:r w:rsidDel="000030DF">
              <w:rPr>
                <w:noProof/>
              </w:rPr>
              <w:tab/>
            </w:r>
          </w:del>
          <w:del w:id="352" w:author="Dennis Hohmann" w:date="2012-04-15T01:13:00Z">
            <w:r w:rsidDel="00213233">
              <w:rPr>
                <w:noProof/>
              </w:rPr>
              <w:delText>80</w:delText>
            </w:r>
          </w:del>
        </w:p>
        <w:p w14:paraId="0D812A97" w14:textId="77777777" w:rsidR="006F7153" w:rsidDel="000030DF" w:rsidRDefault="006F7153">
          <w:pPr>
            <w:pStyle w:val="Verzeichnis3"/>
            <w:tabs>
              <w:tab w:val="left" w:pos="1625"/>
            </w:tabs>
            <w:rPr>
              <w:del w:id="353" w:author="Dennis Hohmann" w:date="2012-04-15T03:15:00Z"/>
              <w:rFonts w:asciiTheme="minorHAnsi" w:eastAsiaTheme="minorEastAsia" w:hAnsiTheme="minorHAnsi"/>
              <w:noProof/>
              <w:lang w:eastAsia="ja-JP"/>
            </w:rPr>
          </w:pPr>
          <w:del w:id="354" w:author="Dennis Hohmann" w:date="2012-04-15T03:15:00Z">
            <w:r w:rsidDel="000030DF">
              <w:rPr>
                <w:noProof/>
              </w:rPr>
              <w:delText>9.2.3</w:delText>
            </w:r>
            <w:r w:rsidDel="000030DF">
              <w:rPr>
                <w:rFonts w:asciiTheme="minorHAnsi" w:eastAsiaTheme="minorEastAsia" w:hAnsiTheme="minorHAnsi"/>
                <w:noProof/>
                <w:lang w:eastAsia="ja-JP"/>
              </w:rPr>
              <w:tab/>
            </w:r>
            <w:r w:rsidDel="000030DF">
              <w:rPr>
                <w:noProof/>
              </w:rPr>
              <w:delText>Gehäuse</w:delText>
            </w:r>
            <w:r w:rsidDel="000030DF">
              <w:rPr>
                <w:noProof/>
              </w:rPr>
              <w:tab/>
            </w:r>
          </w:del>
          <w:del w:id="355" w:author="Dennis Hohmann" w:date="2012-04-15T01:13:00Z">
            <w:r w:rsidDel="00213233">
              <w:rPr>
                <w:noProof/>
              </w:rPr>
              <w:delText>88</w:delText>
            </w:r>
          </w:del>
        </w:p>
        <w:p w14:paraId="2F4B8938" w14:textId="77777777" w:rsidR="006F7153" w:rsidDel="000030DF" w:rsidRDefault="006F7153">
          <w:pPr>
            <w:pStyle w:val="Verzeichnis3"/>
            <w:tabs>
              <w:tab w:val="left" w:pos="1625"/>
            </w:tabs>
            <w:rPr>
              <w:del w:id="356" w:author="Dennis Hohmann" w:date="2012-04-15T03:15:00Z"/>
              <w:rFonts w:asciiTheme="minorHAnsi" w:eastAsiaTheme="minorEastAsia" w:hAnsiTheme="minorHAnsi"/>
              <w:noProof/>
              <w:lang w:eastAsia="ja-JP"/>
            </w:rPr>
          </w:pPr>
          <w:del w:id="357" w:author="Dennis Hohmann" w:date="2012-04-15T03:15:00Z">
            <w:r w:rsidDel="000030DF">
              <w:rPr>
                <w:noProof/>
              </w:rPr>
              <w:delText>9.2.4</w:delText>
            </w:r>
            <w:r w:rsidDel="000030DF">
              <w:rPr>
                <w:rFonts w:asciiTheme="minorHAnsi" w:eastAsiaTheme="minorEastAsia" w:hAnsiTheme="minorHAnsi"/>
                <w:noProof/>
                <w:lang w:eastAsia="ja-JP"/>
              </w:rPr>
              <w:tab/>
            </w:r>
            <w:r w:rsidDel="000030DF">
              <w:rPr>
                <w:noProof/>
              </w:rPr>
              <w:delText>Gleichrichter</w:delText>
            </w:r>
            <w:r w:rsidDel="000030DF">
              <w:rPr>
                <w:noProof/>
              </w:rPr>
              <w:tab/>
            </w:r>
          </w:del>
          <w:del w:id="358" w:author="Dennis Hohmann" w:date="2012-04-15T01:13:00Z">
            <w:r w:rsidDel="00213233">
              <w:rPr>
                <w:noProof/>
              </w:rPr>
              <w:delText>89</w:delText>
            </w:r>
          </w:del>
        </w:p>
        <w:p w14:paraId="7FDC032E" w14:textId="77777777" w:rsidR="006F7153" w:rsidDel="000030DF" w:rsidRDefault="006F7153">
          <w:pPr>
            <w:pStyle w:val="Verzeichnis2"/>
            <w:tabs>
              <w:tab w:val="left" w:pos="1000"/>
            </w:tabs>
            <w:rPr>
              <w:del w:id="359" w:author="Dennis Hohmann" w:date="2012-04-15T03:15:00Z"/>
              <w:rFonts w:asciiTheme="minorHAnsi" w:eastAsiaTheme="minorEastAsia" w:hAnsiTheme="minorHAnsi"/>
              <w:noProof/>
              <w:lang w:eastAsia="ja-JP"/>
            </w:rPr>
          </w:pPr>
          <w:del w:id="360" w:author="Dennis Hohmann" w:date="2012-04-15T03:15:00Z">
            <w:r w:rsidDel="000030DF">
              <w:rPr>
                <w:noProof/>
              </w:rPr>
              <w:delText>9.3</w:delText>
            </w:r>
            <w:r w:rsidDel="000030DF">
              <w:rPr>
                <w:rFonts w:asciiTheme="minorHAnsi" w:eastAsiaTheme="minorEastAsia" w:hAnsiTheme="minorHAnsi"/>
                <w:noProof/>
                <w:lang w:eastAsia="ja-JP"/>
              </w:rPr>
              <w:tab/>
            </w:r>
            <w:r w:rsidDel="000030DF">
              <w:rPr>
                <w:noProof/>
              </w:rPr>
              <w:delText>Dokumentations-CD</w:delText>
            </w:r>
            <w:r w:rsidDel="000030DF">
              <w:rPr>
                <w:noProof/>
              </w:rPr>
              <w:tab/>
            </w:r>
          </w:del>
          <w:del w:id="361" w:author="Dennis Hohmann" w:date="2012-04-15T01:13:00Z">
            <w:r w:rsidDel="00213233">
              <w:rPr>
                <w:noProof/>
              </w:rPr>
              <w:delText>92</w:delText>
            </w:r>
          </w:del>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362" w:name="_Toc196079047"/>
      <w:r w:rsidR="000E44A8">
        <w:t>Vorwort</w:t>
      </w:r>
      <w:bookmarkEnd w:id="362"/>
    </w:p>
    <w:p w14:paraId="0195C519" w14:textId="77777777" w:rsidR="00F10943" w:rsidRPr="005109C0" w:rsidRDefault="00EF6CB0" w:rsidP="001B7DAE">
      <w:pPr>
        <w:pStyle w:val="berschrift2"/>
        <w:rPr>
          <w:highlight w:val="yellow"/>
        </w:rPr>
      </w:pPr>
      <w:bookmarkStart w:id="363" w:name="_Toc196079048"/>
      <w:r w:rsidRPr="005109C0">
        <w:rPr>
          <w:highlight w:val="yellow"/>
        </w:rPr>
        <w:t>Einleitung</w:t>
      </w:r>
      <w:bookmarkEnd w:id="363"/>
    </w:p>
    <w:p w14:paraId="2AC5F102" w14:textId="77777777" w:rsidR="00F10943" w:rsidRPr="00F10943" w:rsidRDefault="00F10943" w:rsidP="00F10943"/>
    <w:p w14:paraId="654CE83D" w14:textId="504500BB" w:rsidR="00F10943" w:rsidRPr="005109C0" w:rsidRDefault="004D5D47" w:rsidP="00F175F1">
      <w:pPr>
        <w:pStyle w:val="Textkrper"/>
        <w:rPr>
          <w:highlight w:val="yellow"/>
        </w:rPr>
      </w:pPr>
      <w:r w:rsidRPr="005109C0">
        <w:rPr>
          <w:highlight w:val="yellow"/>
        </w:rPr>
        <w:t>Die Weiterbildung zum s</w:t>
      </w:r>
      <w:r w:rsidR="007551E0" w:rsidRPr="005109C0">
        <w:rPr>
          <w:highlight w:val="yellow"/>
        </w:rPr>
        <w:t>taatlich gepr</w:t>
      </w:r>
      <w:r w:rsidR="006F0B53" w:rsidRPr="005109C0">
        <w:rPr>
          <w:highlight w:val="yellow"/>
        </w:rPr>
        <w:t xml:space="preserve">üften Techniker Elektrotechnik beinhaltet </w:t>
      </w:r>
      <w:r w:rsidR="007551E0" w:rsidRPr="005109C0">
        <w:rPr>
          <w:highlight w:val="yellow"/>
        </w:rPr>
        <w:t>be</w:t>
      </w:r>
      <w:r w:rsidR="005109C0" w:rsidRPr="005109C0">
        <w:rPr>
          <w:highlight w:val="yellow"/>
        </w:rPr>
        <w:t>gleitend zu den</w:t>
      </w:r>
      <w:r w:rsidR="009B3158" w:rsidRPr="005109C0">
        <w:rPr>
          <w:highlight w:val="yellow"/>
        </w:rPr>
        <w:t xml:space="preserve"> Theorieinhalt</w:t>
      </w:r>
      <w:r w:rsidR="005109C0" w:rsidRPr="005109C0">
        <w:rPr>
          <w:highlight w:val="yellow"/>
        </w:rPr>
        <w:t>en</w:t>
      </w:r>
      <w:r w:rsidR="00A776FC" w:rsidRPr="005109C0">
        <w:rPr>
          <w:highlight w:val="yellow"/>
        </w:rPr>
        <w:t xml:space="preserve"> </w:t>
      </w:r>
      <w:r w:rsidR="006F0B53" w:rsidRPr="005109C0">
        <w:rPr>
          <w:highlight w:val="yellow"/>
        </w:rPr>
        <w:t>der Fachstufe</w:t>
      </w:r>
      <w:r w:rsidR="007F1CAA" w:rsidRPr="005109C0">
        <w:rPr>
          <w:highlight w:val="yellow"/>
        </w:rPr>
        <w:t>n</w:t>
      </w:r>
      <w:r w:rsidR="00A66618" w:rsidRPr="005109C0">
        <w:rPr>
          <w:highlight w:val="yellow"/>
        </w:rPr>
        <w:t xml:space="preserve"> </w:t>
      </w:r>
      <w:r w:rsidR="007551E0" w:rsidRPr="005109C0">
        <w:rPr>
          <w:highlight w:val="yellow"/>
        </w:rPr>
        <w:t xml:space="preserve">die </w:t>
      </w:r>
      <w:r w:rsidR="007F1CAA" w:rsidRPr="005109C0">
        <w:rPr>
          <w:highlight w:val="yellow"/>
        </w:rPr>
        <w:t>Umsetzung</w:t>
      </w:r>
      <w:r w:rsidR="007551E0" w:rsidRPr="005109C0">
        <w:rPr>
          <w:highlight w:val="yellow"/>
        </w:rPr>
        <w:t xml:space="preserve"> einer praktischen Abschlussarbeit. </w:t>
      </w:r>
      <w:r w:rsidR="007F1CAA" w:rsidRPr="005109C0">
        <w:rPr>
          <w:highlight w:val="yellow"/>
        </w:rPr>
        <w:t>Die</w:t>
      </w:r>
      <w:r w:rsidR="007551E0" w:rsidRPr="005109C0">
        <w:rPr>
          <w:highlight w:val="yellow"/>
        </w:rPr>
        <w:t xml:space="preserve"> Technikerarbeit soll </w:t>
      </w:r>
      <w:r w:rsidR="00BE2CBC" w:rsidRPr="005109C0">
        <w:rPr>
          <w:highlight w:val="yellow"/>
        </w:rPr>
        <w:t xml:space="preserve">zeigen, dass </w:t>
      </w:r>
      <w:r w:rsidR="007551E0" w:rsidRPr="005109C0">
        <w:rPr>
          <w:highlight w:val="yellow"/>
        </w:rPr>
        <w:t xml:space="preserve">erlerntes Wissen über die vermittelten Theorieinhalte hinaus angewandt und komplexe </w:t>
      </w:r>
      <w:r w:rsidR="00BE2CBC" w:rsidRPr="005109C0">
        <w:rPr>
          <w:highlight w:val="yellow"/>
        </w:rPr>
        <w:t>Aufgaben</w:t>
      </w:r>
      <w:r w:rsidR="007551E0" w:rsidRPr="005109C0">
        <w:rPr>
          <w:highlight w:val="yellow"/>
        </w:rPr>
        <w:t>stellungen erarbeitet und gelöst werden</w:t>
      </w:r>
      <w:r w:rsidR="0084144D" w:rsidRPr="005109C0">
        <w:rPr>
          <w:highlight w:val="yellow"/>
        </w:rPr>
        <w:t xml:space="preserve"> kö</w:t>
      </w:r>
      <w:r w:rsidR="0084144D" w:rsidRPr="005109C0">
        <w:rPr>
          <w:highlight w:val="yellow"/>
        </w:rPr>
        <w:t>n</w:t>
      </w:r>
      <w:r w:rsidR="0084144D" w:rsidRPr="005109C0">
        <w:rPr>
          <w:highlight w:val="yellow"/>
        </w:rPr>
        <w:t>nen</w:t>
      </w:r>
      <w:r w:rsidR="00BE2CBC" w:rsidRPr="005109C0">
        <w:rPr>
          <w:highlight w:val="yellow"/>
        </w:rPr>
        <w:t xml:space="preserve">. Der Aufbau einer </w:t>
      </w:r>
      <w:r w:rsidR="007551E0" w:rsidRPr="005109C0">
        <w:rPr>
          <w:highlight w:val="yellow"/>
        </w:rPr>
        <w:t>Technikerarbeit ist unter</w:t>
      </w:r>
      <w:r w:rsidR="00C00317" w:rsidRPr="005109C0">
        <w:rPr>
          <w:highlight w:val="yellow"/>
        </w:rPr>
        <w:t>teilt in die Ausarbeitung eines</w:t>
      </w:r>
      <w:r w:rsidR="007551E0" w:rsidRPr="005109C0">
        <w:rPr>
          <w:highlight w:val="yellow"/>
        </w:rPr>
        <w:t xml:space="preserve"> Themas, d</w:t>
      </w:r>
      <w:r w:rsidR="00C00317" w:rsidRPr="005109C0">
        <w:rPr>
          <w:highlight w:val="yellow"/>
        </w:rPr>
        <w:t xml:space="preserve">ie Planung des Projektes, die </w:t>
      </w:r>
      <w:r w:rsidR="007551E0" w:rsidRPr="005109C0">
        <w:rPr>
          <w:highlight w:val="yellow"/>
        </w:rPr>
        <w:t>praktische Umsetzung</w:t>
      </w:r>
      <w:r w:rsidR="00C00317" w:rsidRPr="005109C0">
        <w:rPr>
          <w:highlight w:val="yellow"/>
        </w:rPr>
        <w:t xml:space="preserve"> und </w:t>
      </w:r>
      <w:r w:rsidR="007551E0" w:rsidRPr="005109C0">
        <w:rPr>
          <w:highlight w:val="yellow"/>
        </w:rPr>
        <w:t>die Erstellung einer schriftlichen Dokument</w:t>
      </w:r>
      <w:r w:rsidR="00BE2CBC" w:rsidRPr="005109C0">
        <w:rPr>
          <w:highlight w:val="yellow"/>
        </w:rPr>
        <w:t xml:space="preserve">ation. Ebenso ist die abschließende </w:t>
      </w:r>
      <w:r w:rsidR="007551E0" w:rsidRPr="005109C0">
        <w:rPr>
          <w:highlight w:val="yellow"/>
        </w:rPr>
        <w:t>Präsentation</w:t>
      </w:r>
      <w:r w:rsidR="007F1CAA" w:rsidRPr="005109C0">
        <w:rPr>
          <w:highlight w:val="yellow"/>
        </w:rPr>
        <w:t xml:space="preserve"> </w:t>
      </w:r>
      <w:r w:rsidR="001D0536" w:rsidRPr="005109C0">
        <w:rPr>
          <w:highlight w:val="yellow"/>
        </w:rPr>
        <w:t>Bestandteil</w:t>
      </w:r>
      <w:r w:rsidR="007551E0" w:rsidRPr="005109C0">
        <w:rPr>
          <w:highlight w:val="yellow"/>
        </w:rPr>
        <w:t>.</w:t>
      </w:r>
    </w:p>
    <w:p w14:paraId="08C8C6F7" w14:textId="1AF0D0B1" w:rsidR="00ED3A8E" w:rsidRPr="00062B92" w:rsidRDefault="00ED3A8E" w:rsidP="001B7DAE">
      <w:pPr>
        <w:pStyle w:val="berschrift2"/>
        <w:rPr>
          <w:rPrChange w:id="364" w:author="Dennis Hohmann" w:date="2012-04-14T18:51:00Z">
            <w:rPr>
              <w:highlight w:val="yellow"/>
            </w:rPr>
          </w:rPrChange>
        </w:rPr>
      </w:pPr>
      <w:bookmarkStart w:id="365" w:name="_Toc196079049"/>
      <w:r w:rsidRPr="00062B92">
        <w:rPr>
          <w:rPrChange w:id="366" w:author="Dennis Hohmann" w:date="2012-04-14T18:51:00Z">
            <w:rPr>
              <w:highlight w:val="yellow"/>
            </w:rPr>
          </w:rPrChange>
        </w:rPr>
        <w:t>Copyright</w:t>
      </w:r>
      <w:bookmarkEnd w:id="365"/>
    </w:p>
    <w:p w14:paraId="6E32AA0E" w14:textId="77777777" w:rsidR="00ED3A8E" w:rsidRDefault="00ED3A8E" w:rsidP="008B14C0">
      <w:pPr>
        <w:pStyle w:val="Textkrper"/>
        <w:rPr>
          <w:ins w:id="367" w:author="Dennis Hohmann" w:date="2012-04-14T18:50:00Z"/>
          <w:highlight w:val="yellow"/>
        </w:rPr>
        <w:pPrChange w:id="368" w:author="Dennis Hohmann" w:date="2012-04-15T00:39:00Z">
          <w:pPr>
            <w:pStyle w:val="Beschriftung"/>
            <w:ind w:firstLine="2399"/>
          </w:pPr>
        </w:pPrChange>
      </w:pPr>
    </w:p>
    <w:p w14:paraId="02CCA3A5" w14:textId="6D00B11A" w:rsidR="00185677" w:rsidRPr="005109C0" w:rsidRDefault="00185677" w:rsidP="008B14C0">
      <w:pPr>
        <w:pStyle w:val="Textkrper"/>
        <w:rPr>
          <w:highlight w:val="yellow"/>
        </w:rPr>
        <w:pPrChange w:id="369" w:author="Dennis Hohmann" w:date="2012-04-15T00:39:00Z">
          <w:pPr>
            <w:pStyle w:val="Beschriftung"/>
            <w:ind w:firstLine="2399"/>
          </w:pPr>
        </w:pPrChange>
      </w:pPr>
      <w:ins w:id="370" w:author="Dennis Hohmann" w:date="2012-04-14T18:50:00Z">
        <w:r>
          <w:t>Die Veröffentlichung dieser Dokumentation, sowie die Verwendung der enthaltenen Pläne und Layouts, ist ohne meine Zustimmung gestattet, sofern die Angabe der Quelle entha</w:t>
        </w:r>
        <w:r>
          <w:t>l</w:t>
        </w:r>
        <w:r>
          <w:t>ten bleibt.</w:t>
        </w:r>
      </w:ins>
    </w:p>
    <w:p w14:paraId="34E88C1F" w14:textId="572A09F3" w:rsidR="001F2EED" w:rsidRPr="00343AD9" w:rsidDel="00185677" w:rsidRDefault="00ED3A8E" w:rsidP="000A6A9F">
      <w:pPr>
        <w:pStyle w:val="Textkrper"/>
        <w:rPr>
          <w:del w:id="371" w:author="Dennis Hohmann" w:date="2012-04-14T18:50:00Z"/>
        </w:rPr>
      </w:pPr>
      <w:del w:id="372" w:author="Dennis Hohmann" w:date="2012-04-14T18:50:00Z">
        <w:r w:rsidRPr="005109C0" w:rsidDel="00185677">
          <w:rPr>
            <w:highlight w:val="yellow"/>
          </w:rPr>
          <w:delText>Es wird gestattet</w:delText>
        </w:r>
        <w:r w:rsidR="001F2EED" w:rsidRPr="005109C0" w:rsidDel="00185677">
          <w:rPr>
            <w:highlight w:val="yellow"/>
          </w:rPr>
          <w:delText xml:space="preserve">, </w:delText>
        </w:r>
        <w:r w:rsidRPr="005109C0" w:rsidDel="00185677">
          <w:rPr>
            <w:highlight w:val="yellow"/>
          </w:rPr>
          <w:delText>ohne meine Z</w:delText>
        </w:r>
        <w:r w:rsidRPr="005109C0" w:rsidDel="00185677">
          <w:rPr>
            <w:highlight w:val="yellow"/>
          </w:rPr>
          <w:delText>u</w:delText>
        </w:r>
        <w:r w:rsidRPr="005109C0" w:rsidDel="00185677">
          <w:rPr>
            <w:highlight w:val="yellow"/>
          </w:rPr>
          <w:delText>s</w:delText>
        </w:r>
        <w:r w:rsidR="0084144D" w:rsidRPr="005109C0" w:rsidDel="00185677">
          <w:rPr>
            <w:highlight w:val="yellow"/>
          </w:rPr>
          <w:delText xml:space="preserve">timmung, die Dokumentation </w:delText>
        </w:r>
        <w:r w:rsidR="006F235F" w:rsidRPr="005109C0" w:rsidDel="00185677">
          <w:rPr>
            <w:highlight w:val="yellow"/>
          </w:rPr>
          <w:delText>CNC-Steuerung mit Touch-Display und USB-Speichermedium</w:delText>
        </w:r>
        <w:r w:rsidRPr="005109C0" w:rsidDel="00185677">
          <w:rPr>
            <w:highlight w:val="yellow"/>
          </w:rPr>
          <w:delText xml:space="preserve"> </w:delText>
        </w:r>
        <w:r w:rsidR="0025673E" w:rsidRPr="005109C0" w:rsidDel="00185677">
          <w:rPr>
            <w:highlight w:val="yellow"/>
          </w:rPr>
          <w:delText>zu veröffentlichen</w:delText>
        </w:r>
        <w:r w:rsidRPr="005109C0" w:rsidDel="00185677">
          <w:rPr>
            <w:highlight w:val="yellow"/>
          </w:rPr>
          <w:delText xml:space="preserve"> und die in dieser Dokument</w:delText>
        </w:r>
        <w:r w:rsidRPr="005109C0" w:rsidDel="00185677">
          <w:rPr>
            <w:highlight w:val="yellow"/>
          </w:rPr>
          <w:delText>a</w:delText>
        </w:r>
        <w:r w:rsidRPr="005109C0" w:rsidDel="00185677">
          <w:rPr>
            <w:highlight w:val="yellow"/>
          </w:rPr>
          <w:delText>tion enthaltenen Pläne und Layouts für einen Nachbau zu verwenden, oder diese</w:delText>
        </w:r>
        <w:r w:rsidR="001F2EED" w:rsidRPr="005109C0" w:rsidDel="00185677">
          <w:rPr>
            <w:highlight w:val="yellow"/>
          </w:rPr>
          <w:delText xml:space="preserve"> unter A</w:delText>
        </w:r>
        <w:r w:rsidR="001F2EED" w:rsidRPr="005109C0" w:rsidDel="00185677">
          <w:rPr>
            <w:highlight w:val="yellow"/>
          </w:rPr>
          <w:delText>n</w:delText>
        </w:r>
        <w:r w:rsidR="001F2EED" w:rsidRPr="005109C0" w:rsidDel="00185677">
          <w:rPr>
            <w:highlight w:val="yellow"/>
          </w:rPr>
          <w:delText>gabe der Quelle</w:delText>
        </w:r>
        <w:r w:rsidRPr="005109C0" w:rsidDel="00185677">
          <w:rPr>
            <w:highlight w:val="yellow"/>
          </w:rPr>
          <w:delText xml:space="preserve"> weiter zu entwickeln.</w:delText>
        </w:r>
      </w:del>
    </w:p>
    <w:p w14:paraId="40922E68" w14:textId="77777777" w:rsidR="002F6ABA" w:rsidRDefault="001F2EED" w:rsidP="002F6ABA">
      <w:pPr>
        <w:keepNext/>
        <w:jc w:val="center"/>
      </w:pPr>
      <w:r>
        <w:rPr>
          <w:noProof/>
          <w:lang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6DEC7BBE" w14:textId="240FB4E5" w:rsidR="005029D7" w:rsidDel="00185677" w:rsidRDefault="002F6ABA" w:rsidP="002F6ABA">
      <w:pPr>
        <w:pStyle w:val="Beschriftung"/>
        <w:jc w:val="center"/>
        <w:rPr>
          <w:del w:id="373" w:author="Dennis Hohmann" w:date="2012-04-14T18:48:00Z"/>
        </w:rPr>
      </w:pPr>
      <w:del w:id="374" w:author="Dennis Hohmann" w:date="2012-04-14T18:48:00Z">
        <w:r w:rsidRPr="002F6ABA" w:rsidDel="00185677">
          <w:rPr>
            <w:highlight w:val="yellow"/>
          </w:rPr>
          <w:delText xml:space="preserve">Abbildung </w:delText>
        </w:r>
        <w:r w:rsidRPr="002F6ABA" w:rsidDel="00185677">
          <w:rPr>
            <w:highlight w:val="yellow"/>
          </w:rPr>
          <w:fldChar w:fldCharType="begin"/>
        </w:r>
        <w:r w:rsidRPr="002F6ABA" w:rsidDel="00185677">
          <w:rPr>
            <w:highlight w:val="yellow"/>
          </w:rPr>
          <w:delInstrText xml:space="preserve"> STYLEREF 2 \s </w:delInstrText>
        </w:r>
        <w:r w:rsidRPr="002F6ABA" w:rsidDel="00185677">
          <w:rPr>
            <w:highlight w:val="yellow"/>
          </w:rPr>
          <w:fldChar w:fldCharType="separate"/>
        </w:r>
        <w:r w:rsidRPr="002F6ABA" w:rsidDel="00185677">
          <w:rPr>
            <w:noProof/>
            <w:highlight w:val="yellow"/>
          </w:rPr>
          <w:delText>1.2</w:delText>
        </w:r>
        <w:r w:rsidRPr="002F6ABA" w:rsidDel="00185677">
          <w:rPr>
            <w:highlight w:val="yellow"/>
          </w:rPr>
          <w:fldChar w:fldCharType="end"/>
        </w:r>
        <w:r w:rsidRPr="002F6ABA" w:rsidDel="00185677">
          <w:rPr>
            <w:highlight w:val="yellow"/>
          </w:rPr>
          <w:delText>.</w:delText>
        </w:r>
        <w:r w:rsidRPr="002F6ABA" w:rsidDel="00185677">
          <w:rPr>
            <w:highlight w:val="yellow"/>
          </w:rPr>
          <w:fldChar w:fldCharType="begin"/>
        </w:r>
        <w:r w:rsidRPr="002F6ABA" w:rsidDel="00185677">
          <w:rPr>
            <w:highlight w:val="yellow"/>
          </w:rPr>
          <w:delInstrText xml:space="preserve"> SEQ Abbildung \* ARABIC \s 2 </w:delInstrText>
        </w:r>
        <w:r w:rsidRPr="002F6ABA" w:rsidDel="00185677">
          <w:rPr>
            <w:highlight w:val="yellow"/>
          </w:rPr>
          <w:fldChar w:fldCharType="separate"/>
        </w:r>
        <w:r w:rsidRPr="002F6ABA" w:rsidDel="00185677">
          <w:rPr>
            <w:noProof/>
            <w:highlight w:val="yellow"/>
          </w:rPr>
          <w:delText>1</w:delText>
        </w:r>
        <w:r w:rsidRPr="002F6ABA" w:rsidDel="00185677">
          <w:rPr>
            <w:highlight w:val="yellow"/>
          </w:rPr>
          <w:fldChar w:fldCharType="end"/>
        </w:r>
        <w:r w:rsidRPr="002F6ABA" w:rsidDel="00185677">
          <w:rPr>
            <w:highlight w:val="yellow"/>
          </w:rPr>
          <w:delText>: OpenSource</w:delText>
        </w:r>
      </w:del>
    </w:p>
    <w:p w14:paraId="53F879EC" w14:textId="3277511A" w:rsidR="00C57085" w:rsidRPr="001F2EED" w:rsidRDefault="00E37829" w:rsidP="000821AA">
      <w:pPr>
        <w:pStyle w:val="berschrift2"/>
        <w:jc w:val="both"/>
      </w:pPr>
      <w:r>
        <w:br w:type="page"/>
      </w:r>
      <w:bookmarkStart w:id="375" w:name="_Toc196079050"/>
      <w:r w:rsidR="00ED3A8E" w:rsidRPr="001F2EED">
        <w:t>Danksagung</w:t>
      </w:r>
      <w:bookmarkEnd w:id="375"/>
    </w:p>
    <w:p w14:paraId="26AF9592" w14:textId="77777777" w:rsidR="007451B0" w:rsidRDefault="007451B0" w:rsidP="008B14C0">
      <w:pPr>
        <w:pStyle w:val="Textkrper"/>
        <w:pPrChange w:id="376" w:author="Dennis Hohmann" w:date="2012-04-15T00:39:00Z">
          <w:pPr>
            <w:pStyle w:val="Beschriftung"/>
            <w:ind w:firstLine="2399"/>
          </w:pPr>
        </w:pPrChange>
      </w:pPr>
    </w:p>
    <w:p w14:paraId="7DDB0C74" w14:textId="461C782E" w:rsidR="007451B0" w:rsidRPr="00343AD9" w:rsidRDefault="00425388" w:rsidP="008B14C0">
      <w:pPr>
        <w:pStyle w:val="Textkrper"/>
        <w:pPrChange w:id="377" w:author="Dennis Hohmann" w:date="2012-04-15T00:39:00Z">
          <w:pPr>
            <w:pStyle w:val="Beschriftung"/>
            <w:ind w:firstLine="2399"/>
          </w:pPr>
        </w:pPrChange>
      </w:pPr>
      <w:r>
        <w:t xml:space="preserve">An dieser Stelle möchte ich mich bei </w:t>
      </w:r>
      <w:r w:rsidR="000E051B">
        <w:t>allen</w:t>
      </w:r>
      <w:r>
        <w:t xml:space="preserve"> bedanken, die mich bei der Realisi</w:t>
      </w:r>
      <w:r>
        <w:t>e</w:t>
      </w:r>
      <w:r>
        <w:t>rung dieses Projek</w:t>
      </w:r>
      <w:r w:rsidR="000E051B">
        <w:t xml:space="preserve">ts </w:t>
      </w:r>
      <w:r>
        <w:t>unterstützt haben.</w:t>
      </w:r>
      <w:r w:rsidR="000821AA">
        <w:t xml:space="preserve"> </w:t>
      </w:r>
      <w:r w:rsidR="006C57FF">
        <w:t>Besonder</w:t>
      </w:r>
      <w:r w:rsidR="000E051B">
        <w:t>er</w:t>
      </w:r>
      <w:r w:rsidR="007451B0" w:rsidRPr="00343AD9">
        <w:t xml:space="preserve"> </w:t>
      </w:r>
      <w:r>
        <w:t xml:space="preserve">Dank </w:t>
      </w:r>
      <w:r w:rsidR="000E051B">
        <w:t>gilt</w:t>
      </w:r>
      <w:r w:rsidR="005A3F5E">
        <w:t xml:space="preserve"> </w:t>
      </w:r>
      <w:r>
        <w:t>folgende</w:t>
      </w:r>
      <w:r w:rsidR="000E051B">
        <w:t>n</w:t>
      </w:r>
      <w:r>
        <w:t xml:space="preserve"> Personen und Fi</w:t>
      </w:r>
      <w:r>
        <w:t>r</w:t>
      </w:r>
      <w:r>
        <w:t>me</w:t>
      </w:r>
      <w:r w:rsidR="000E051B">
        <w:t>n</w:t>
      </w:r>
      <w:r w:rsidR="007451B0" w:rsidRPr="00343AD9">
        <w:t>:</w:t>
      </w:r>
    </w:p>
    <w:p w14:paraId="66F123F3" w14:textId="77777777" w:rsidR="00425388" w:rsidRPr="00343AD9" w:rsidRDefault="00425388" w:rsidP="008B14C0">
      <w:pPr>
        <w:pStyle w:val="Textkrper"/>
        <w:pPrChange w:id="378" w:author="Dennis Hohmann" w:date="2012-04-15T00:39:00Z">
          <w:pPr>
            <w:pStyle w:val="Beschriftung"/>
            <w:ind w:firstLine="2399"/>
          </w:pPr>
        </w:pPrChange>
      </w:pPr>
    </w:p>
    <w:p w14:paraId="5245B6C0" w14:textId="1812CF80" w:rsidR="007451B0" w:rsidRPr="00343AD9" w:rsidRDefault="00C83C32" w:rsidP="008B14C0">
      <w:pPr>
        <w:pStyle w:val="Textkrper"/>
        <w:pPrChange w:id="379" w:author="Dennis Hohmann" w:date="2012-04-15T00:39:00Z">
          <w:pPr>
            <w:pStyle w:val="Beschriftung"/>
            <w:ind w:firstLine="2399"/>
          </w:pPr>
        </w:pPrChange>
      </w:pPr>
      <w:r>
        <w:t xml:space="preserve">Dr. </w:t>
      </w:r>
      <w:r w:rsidR="007451B0" w:rsidRPr="00343AD9">
        <w:t>Bernhard Spitzer</w:t>
      </w:r>
    </w:p>
    <w:p w14:paraId="5780B7E5" w14:textId="72895B59" w:rsidR="007451B0" w:rsidRPr="00343AD9" w:rsidRDefault="007451B0" w:rsidP="008B14C0">
      <w:pPr>
        <w:pStyle w:val="Textkrper"/>
        <w:pPrChange w:id="380" w:author="Dennis Hohmann" w:date="2012-04-15T00:39:00Z">
          <w:pPr>
            <w:pStyle w:val="Beschriftung"/>
            <w:ind w:firstLine="2399"/>
          </w:pPr>
        </w:pPrChange>
      </w:pPr>
      <w:r w:rsidRPr="00343AD9">
        <w:tab/>
        <w:t xml:space="preserve">Für die </w:t>
      </w:r>
      <w:r w:rsidR="00425388">
        <w:t xml:space="preserve">fachliche </w:t>
      </w:r>
      <w:r w:rsidR="00775EB6">
        <w:t>Betreuung</w:t>
      </w:r>
      <w:r w:rsidR="00EA5702">
        <w:t>.</w:t>
      </w:r>
    </w:p>
    <w:p w14:paraId="0B56F652" w14:textId="77777777" w:rsidR="007451B0" w:rsidRPr="00343AD9" w:rsidRDefault="007451B0" w:rsidP="008B14C0">
      <w:pPr>
        <w:pStyle w:val="Textkrper"/>
        <w:pPrChange w:id="381" w:author="Dennis Hohmann" w:date="2012-04-15T00:39:00Z">
          <w:pPr>
            <w:pStyle w:val="Beschriftung"/>
            <w:ind w:firstLine="2399"/>
          </w:pPr>
        </w:pPrChange>
      </w:pPr>
    </w:p>
    <w:p w14:paraId="5486F19D" w14:textId="19F3C816" w:rsidR="00FB74AB" w:rsidRPr="00343AD9" w:rsidRDefault="00FB74AB" w:rsidP="008B14C0">
      <w:pPr>
        <w:pStyle w:val="Textkrper"/>
        <w:pPrChange w:id="382" w:author="Dennis Hohmann" w:date="2012-04-15T00:39:00Z">
          <w:pPr>
            <w:pStyle w:val="Beschriftung"/>
            <w:ind w:firstLine="2399"/>
          </w:pPr>
        </w:pPrChange>
      </w:pPr>
      <w:r w:rsidRPr="000030DF">
        <w:rPr>
          <w:rPrChange w:id="383" w:author="Dennis Hohmann" w:date="2012-04-15T03:14:00Z">
            <w:rPr>
              <w:highlight w:val="yellow"/>
            </w:rPr>
          </w:rPrChange>
        </w:rPr>
        <w:t>ELECTRONIC ASSEMBLY</w:t>
      </w:r>
      <w:r w:rsidR="006105FD" w:rsidRPr="000030DF">
        <w:rPr>
          <w:rStyle w:val="Funotenzeichen"/>
          <w:rPrChange w:id="384" w:author="Dennis Hohmann" w:date="2012-04-15T03:14:00Z">
            <w:rPr>
              <w:rStyle w:val="Funotenzeichen"/>
            </w:rPr>
          </w:rPrChange>
        </w:rPr>
        <w:footnoteReference w:id="1"/>
      </w:r>
    </w:p>
    <w:p w14:paraId="4F8C7B21" w14:textId="582C6B30" w:rsidR="007451B0" w:rsidRPr="00343AD9" w:rsidRDefault="007451B0" w:rsidP="008B14C0">
      <w:pPr>
        <w:pStyle w:val="Textkrper"/>
        <w:pPrChange w:id="392" w:author="Dennis Hohmann" w:date="2012-04-15T00:39:00Z">
          <w:pPr>
            <w:pStyle w:val="Textkrper"/>
          </w:pPr>
        </w:pPrChange>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LWTP Touchdisplay</w:t>
      </w:r>
      <w:r w:rsidR="00EA5702">
        <w:t>s.</w:t>
      </w:r>
    </w:p>
    <w:p w14:paraId="4E77F625" w14:textId="77777777" w:rsidR="007451B0" w:rsidRPr="00343AD9" w:rsidRDefault="007451B0" w:rsidP="008B14C0">
      <w:pPr>
        <w:pStyle w:val="Textkrper"/>
        <w:pPrChange w:id="393" w:author="Dennis Hohmann" w:date="2012-04-15T00:39:00Z">
          <w:pPr>
            <w:pStyle w:val="Textkrper"/>
          </w:pPr>
        </w:pPrChange>
      </w:pPr>
    </w:p>
    <w:p w14:paraId="17B0CFEF" w14:textId="768F7879" w:rsidR="007451B0" w:rsidRPr="00343AD9" w:rsidRDefault="007451B0" w:rsidP="008B14C0">
      <w:pPr>
        <w:pStyle w:val="Textkrper"/>
        <w:pPrChange w:id="394" w:author="Dennis Hohmann" w:date="2012-04-15T00:39:00Z">
          <w:pPr>
            <w:pStyle w:val="Textkrper"/>
          </w:pPr>
        </w:pPrChange>
      </w:pPr>
      <w:r w:rsidRPr="00343AD9">
        <w:t>Atmel</w:t>
      </w:r>
      <w:r w:rsidR="006105FD">
        <w:rPr>
          <w:rStyle w:val="Funotenzeichen"/>
        </w:rPr>
        <w:footnoteReference w:id="2"/>
      </w:r>
    </w:p>
    <w:p w14:paraId="65786815" w14:textId="77777777" w:rsidR="0066365A" w:rsidRDefault="00290B6A" w:rsidP="008B14C0">
      <w:pPr>
        <w:pStyle w:val="Textkrper"/>
        <w:pPrChange w:id="402" w:author="Dennis Hohmann" w:date="2012-04-15T00:39:00Z">
          <w:pPr>
            <w:pStyle w:val="Textkrper"/>
          </w:pPr>
        </w:pPrChange>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p>
    <w:p w14:paraId="2D58E4DE" w14:textId="3B18E2DC" w:rsidR="00EF0165" w:rsidRPr="00343AD9" w:rsidRDefault="00EF0165" w:rsidP="008B14C0">
      <w:pPr>
        <w:pStyle w:val="Textkrper"/>
        <w:pPrChange w:id="403" w:author="Dennis Hohmann" w:date="2012-04-15T00:39:00Z">
          <w:pPr>
            <w:pStyle w:val="Textkrper"/>
          </w:pPr>
        </w:pPrChange>
      </w:pPr>
      <w:r>
        <w:tab/>
        <w:t xml:space="preserve">sowie ein sehr günstiges Angebot </w:t>
      </w:r>
      <w:r w:rsidR="0084144D">
        <w:t>für</w:t>
      </w:r>
      <w:r>
        <w:t xml:space="preserve"> einen AVR JTAGICE3</w:t>
      </w:r>
      <w:r w:rsidR="00315859">
        <w:rPr>
          <w:rStyle w:val="Funotenzeichen"/>
        </w:rPr>
        <w:footnoteReference w:id="3"/>
      </w:r>
      <w:r w:rsidR="0084144D">
        <w:t xml:space="preserve"> Debugger</w:t>
      </w:r>
      <w:r w:rsidR="00EA5702">
        <w:t>.</w:t>
      </w:r>
    </w:p>
    <w:p w14:paraId="54114F7A" w14:textId="77777777" w:rsidR="007451B0" w:rsidRPr="00343AD9" w:rsidRDefault="007451B0" w:rsidP="008B14C0">
      <w:pPr>
        <w:pStyle w:val="Textkrper"/>
        <w:pPrChange w:id="412" w:author="Dennis Hohmann" w:date="2012-04-15T00:39:00Z">
          <w:pPr>
            <w:pStyle w:val="Textkrper"/>
          </w:pPr>
        </w:pPrChange>
      </w:pPr>
    </w:p>
    <w:p w14:paraId="4AAA999E" w14:textId="12EBFA22" w:rsidR="0040293A" w:rsidRPr="00343AD9" w:rsidRDefault="0040293A" w:rsidP="008B14C0">
      <w:pPr>
        <w:pStyle w:val="Textkrper"/>
        <w:pPrChange w:id="413" w:author="Dennis Hohmann" w:date="2012-04-15T00:39:00Z">
          <w:pPr>
            <w:pStyle w:val="Textkrper"/>
          </w:pPr>
        </w:pPrChange>
      </w:pPr>
      <w:r w:rsidRPr="00343AD9">
        <w:t>CadS</w:t>
      </w:r>
      <w:r w:rsidR="00255A43">
        <w:t>oft</w:t>
      </w:r>
      <w:r w:rsidR="006105FD">
        <w:rPr>
          <w:rStyle w:val="Funotenzeichen"/>
        </w:rPr>
        <w:footnoteReference w:id="4"/>
      </w:r>
    </w:p>
    <w:p w14:paraId="2A4EBDB1" w14:textId="44C3E445" w:rsidR="00C57085" w:rsidRPr="00343AD9" w:rsidRDefault="0040293A" w:rsidP="008B14C0">
      <w:pPr>
        <w:pStyle w:val="Textkrper"/>
        <w:pPrChange w:id="421" w:author="Dennis Hohmann" w:date="2012-04-15T00:39:00Z">
          <w:pPr>
            <w:pStyle w:val="Textkrper"/>
          </w:pPr>
        </w:pPrChange>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r w:rsidR="00EA5702">
        <w:t>.</w:t>
      </w:r>
    </w:p>
    <w:p w14:paraId="6B3893EF" w14:textId="5E76958C" w:rsidR="00914D90" w:rsidRDefault="003E3CAC" w:rsidP="001B7DAE">
      <w:pPr>
        <w:pStyle w:val="berschrift2"/>
      </w:pPr>
      <w:r w:rsidRPr="00122D20">
        <w:br w:type="page"/>
      </w:r>
      <w:bookmarkStart w:id="427" w:name="_Toc196079051"/>
      <w:r w:rsidR="00663A0B">
        <w:t>Abbildungs</w:t>
      </w:r>
      <w:r w:rsidR="00053D80">
        <w:t>v</w:t>
      </w:r>
      <w:r w:rsidR="00663A0B">
        <w:t>erzeichnis</w:t>
      </w:r>
      <w:bookmarkEnd w:id="427"/>
    </w:p>
    <w:p w14:paraId="2FDBB423" w14:textId="77777777" w:rsidR="00E164D5" w:rsidRDefault="00B974A0">
      <w:pPr>
        <w:pStyle w:val="Abbildungsverzeichnis"/>
        <w:tabs>
          <w:tab w:val="right" w:leader="dot" w:pos="9629"/>
        </w:tabs>
        <w:rPr>
          <w:ins w:id="428" w:author="Dennis Hohmann" w:date="2012-04-15T03:13:00Z"/>
          <w:rFonts w:asciiTheme="minorHAnsi" w:eastAsiaTheme="minorEastAsia" w:hAnsiTheme="minorHAnsi"/>
          <w:bCs w:val="0"/>
          <w:noProof/>
          <w:color w:val="auto"/>
          <w:lang w:eastAsia="ja-JP"/>
        </w:rPr>
      </w:pPr>
      <w:r>
        <w:fldChar w:fldCharType="begin"/>
      </w:r>
      <w:r>
        <w:instrText xml:space="preserve"> TOC \f F \c "Abbildung" </w:instrText>
      </w:r>
      <w:r>
        <w:fldChar w:fldCharType="separate"/>
      </w:r>
      <w:ins w:id="429" w:author="Dennis Hohmann" w:date="2012-04-15T03:13:00Z">
        <w:r w:rsidR="00E164D5">
          <w:rPr>
            <w:noProof/>
          </w:rPr>
          <w:t>Abbildung 2.3.1: Projektzeitplan</w:t>
        </w:r>
        <w:r w:rsidR="00E164D5">
          <w:rPr>
            <w:noProof/>
          </w:rPr>
          <w:tab/>
        </w:r>
        <w:r w:rsidR="00E164D5">
          <w:rPr>
            <w:noProof/>
          </w:rPr>
          <w:fldChar w:fldCharType="begin"/>
        </w:r>
        <w:r w:rsidR="00E164D5">
          <w:rPr>
            <w:noProof/>
          </w:rPr>
          <w:instrText xml:space="preserve"> PAGEREF _Toc196078920 \h </w:instrText>
        </w:r>
        <w:r w:rsidR="00E164D5">
          <w:rPr>
            <w:noProof/>
          </w:rPr>
        </w:r>
      </w:ins>
      <w:r w:rsidR="00E164D5">
        <w:rPr>
          <w:noProof/>
        </w:rPr>
        <w:fldChar w:fldCharType="separate"/>
      </w:r>
      <w:ins w:id="430" w:author="Dennis Hohmann" w:date="2012-04-15T03:13:00Z">
        <w:r w:rsidR="00E164D5">
          <w:rPr>
            <w:noProof/>
          </w:rPr>
          <w:t>12</w:t>
        </w:r>
        <w:r w:rsidR="00E164D5">
          <w:rPr>
            <w:noProof/>
          </w:rPr>
          <w:fldChar w:fldCharType="end"/>
        </w:r>
      </w:ins>
    </w:p>
    <w:p w14:paraId="1A9A7823" w14:textId="77777777" w:rsidR="00E164D5" w:rsidRDefault="00E164D5">
      <w:pPr>
        <w:pStyle w:val="Abbildungsverzeichnis"/>
        <w:tabs>
          <w:tab w:val="right" w:leader="dot" w:pos="9629"/>
        </w:tabs>
        <w:rPr>
          <w:ins w:id="431" w:author="Dennis Hohmann" w:date="2012-04-15T03:13:00Z"/>
          <w:rFonts w:asciiTheme="minorHAnsi" w:eastAsiaTheme="minorEastAsia" w:hAnsiTheme="minorHAnsi"/>
          <w:bCs w:val="0"/>
          <w:noProof/>
          <w:color w:val="auto"/>
          <w:lang w:eastAsia="ja-JP"/>
        </w:rPr>
      </w:pPr>
      <w:ins w:id="432" w:author="Dennis Hohmann" w:date="2012-04-15T03:13:00Z">
        <w:r>
          <w:rPr>
            <w:noProof/>
          </w:rPr>
          <w:t>Abbildung 2.4.1:  Atmel ATmega1284P-PU</w:t>
        </w:r>
        <w:r>
          <w:rPr>
            <w:noProof/>
          </w:rPr>
          <w:tab/>
        </w:r>
        <w:r>
          <w:rPr>
            <w:noProof/>
          </w:rPr>
          <w:fldChar w:fldCharType="begin"/>
        </w:r>
        <w:r>
          <w:rPr>
            <w:noProof/>
          </w:rPr>
          <w:instrText xml:space="preserve"> PAGEREF _Toc196078921 \h </w:instrText>
        </w:r>
        <w:r>
          <w:rPr>
            <w:noProof/>
          </w:rPr>
        </w:r>
      </w:ins>
      <w:r>
        <w:rPr>
          <w:noProof/>
        </w:rPr>
        <w:fldChar w:fldCharType="separate"/>
      </w:r>
      <w:ins w:id="433" w:author="Dennis Hohmann" w:date="2012-04-15T03:13:00Z">
        <w:r>
          <w:rPr>
            <w:noProof/>
          </w:rPr>
          <w:t>14</w:t>
        </w:r>
        <w:r>
          <w:rPr>
            <w:noProof/>
          </w:rPr>
          <w:fldChar w:fldCharType="end"/>
        </w:r>
      </w:ins>
    </w:p>
    <w:p w14:paraId="32FF8CE4" w14:textId="77777777" w:rsidR="00E164D5" w:rsidRDefault="00E164D5">
      <w:pPr>
        <w:pStyle w:val="Abbildungsverzeichnis"/>
        <w:tabs>
          <w:tab w:val="right" w:leader="dot" w:pos="9629"/>
        </w:tabs>
        <w:rPr>
          <w:ins w:id="434" w:author="Dennis Hohmann" w:date="2012-04-15T03:13:00Z"/>
          <w:rFonts w:asciiTheme="minorHAnsi" w:eastAsiaTheme="minorEastAsia" w:hAnsiTheme="minorHAnsi"/>
          <w:bCs w:val="0"/>
          <w:noProof/>
          <w:color w:val="auto"/>
          <w:lang w:eastAsia="ja-JP"/>
        </w:rPr>
      </w:pPr>
      <w:ins w:id="435" w:author="Dennis Hohmann" w:date="2012-04-15T03:13:00Z">
        <w:r>
          <w:rPr>
            <w:noProof/>
          </w:rPr>
          <w:t>Abbildung 3.2.1: FTDI VDrive2 USB</w:t>
        </w:r>
        <w:r>
          <w:rPr>
            <w:noProof/>
          </w:rPr>
          <w:tab/>
        </w:r>
        <w:r>
          <w:rPr>
            <w:noProof/>
          </w:rPr>
          <w:fldChar w:fldCharType="begin"/>
        </w:r>
        <w:r>
          <w:rPr>
            <w:noProof/>
          </w:rPr>
          <w:instrText xml:space="preserve"> PAGEREF _Toc196078922 \h </w:instrText>
        </w:r>
        <w:r>
          <w:rPr>
            <w:noProof/>
          </w:rPr>
        </w:r>
      </w:ins>
      <w:r>
        <w:rPr>
          <w:noProof/>
        </w:rPr>
        <w:fldChar w:fldCharType="separate"/>
      </w:r>
      <w:ins w:id="436" w:author="Dennis Hohmann" w:date="2012-04-15T03:13:00Z">
        <w:r>
          <w:rPr>
            <w:noProof/>
          </w:rPr>
          <w:t>15</w:t>
        </w:r>
        <w:r>
          <w:rPr>
            <w:noProof/>
          </w:rPr>
          <w:fldChar w:fldCharType="end"/>
        </w:r>
      </w:ins>
    </w:p>
    <w:p w14:paraId="10CCC6D2" w14:textId="77777777" w:rsidR="00E164D5" w:rsidRDefault="00E164D5">
      <w:pPr>
        <w:pStyle w:val="Abbildungsverzeichnis"/>
        <w:tabs>
          <w:tab w:val="right" w:leader="dot" w:pos="9629"/>
        </w:tabs>
        <w:rPr>
          <w:ins w:id="437" w:author="Dennis Hohmann" w:date="2012-04-15T03:13:00Z"/>
          <w:rFonts w:asciiTheme="minorHAnsi" w:eastAsiaTheme="minorEastAsia" w:hAnsiTheme="minorHAnsi"/>
          <w:bCs w:val="0"/>
          <w:noProof/>
          <w:color w:val="auto"/>
          <w:lang w:eastAsia="ja-JP"/>
        </w:rPr>
      </w:pPr>
      <w:ins w:id="438" w:author="Dennis Hohmann" w:date="2012-04-15T03:13:00Z">
        <w:r>
          <w:rPr>
            <w:noProof/>
          </w:rPr>
          <w:t>Abbildung 3.3.1: ELECTRONIC ASSEMBLY eDIP240-7</w:t>
        </w:r>
        <w:r>
          <w:rPr>
            <w:noProof/>
          </w:rPr>
          <w:tab/>
        </w:r>
        <w:r>
          <w:rPr>
            <w:noProof/>
          </w:rPr>
          <w:fldChar w:fldCharType="begin"/>
        </w:r>
        <w:r>
          <w:rPr>
            <w:noProof/>
          </w:rPr>
          <w:instrText xml:space="preserve"> PAGEREF _Toc196078923 \h </w:instrText>
        </w:r>
        <w:r>
          <w:rPr>
            <w:noProof/>
          </w:rPr>
        </w:r>
      </w:ins>
      <w:r>
        <w:rPr>
          <w:noProof/>
        </w:rPr>
        <w:fldChar w:fldCharType="separate"/>
      </w:r>
      <w:ins w:id="439" w:author="Dennis Hohmann" w:date="2012-04-15T03:13:00Z">
        <w:r>
          <w:rPr>
            <w:noProof/>
          </w:rPr>
          <w:t>16</w:t>
        </w:r>
        <w:r>
          <w:rPr>
            <w:noProof/>
          </w:rPr>
          <w:fldChar w:fldCharType="end"/>
        </w:r>
      </w:ins>
    </w:p>
    <w:p w14:paraId="1AF41E6A" w14:textId="77777777" w:rsidR="00E164D5" w:rsidRDefault="00E164D5">
      <w:pPr>
        <w:pStyle w:val="Abbildungsverzeichnis"/>
        <w:tabs>
          <w:tab w:val="right" w:leader="dot" w:pos="9629"/>
        </w:tabs>
        <w:rPr>
          <w:ins w:id="440" w:author="Dennis Hohmann" w:date="2012-04-15T03:13:00Z"/>
          <w:rFonts w:asciiTheme="minorHAnsi" w:eastAsiaTheme="minorEastAsia" w:hAnsiTheme="minorHAnsi"/>
          <w:bCs w:val="0"/>
          <w:noProof/>
          <w:color w:val="auto"/>
          <w:lang w:eastAsia="ja-JP"/>
        </w:rPr>
      </w:pPr>
      <w:ins w:id="441" w:author="Dennis Hohmann" w:date="2012-04-15T03:13:00Z">
        <w:r>
          <w:rPr>
            <w:noProof/>
          </w:rPr>
          <w:t>Abbildung 3.5.1: USOVO UNI1500 Steuerplatine</w:t>
        </w:r>
        <w:r>
          <w:rPr>
            <w:noProof/>
          </w:rPr>
          <w:tab/>
        </w:r>
        <w:r>
          <w:rPr>
            <w:noProof/>
          </w:rPr>
          <w:fldChar w:fldCharType="begin"/>
        </w:r>
        <w:r>
          <w:rPr>
            <w:noProof/>
          </w:rPr>
          <w:instrText xml:space="preserve"> PAGEREF _Toc196078924 \h </w:instrText>
        </w:r>
        <w:r>
          <w:rPr>
            <w:noProof/>
          </w:rPr>
        </w:r>
      </w:ins>
      <w:r>
        <w:rPr>
          <w:noProof/>
        </w:rPr>
        <w:fldChar w:fldCharType="separate"/>
      </w:r>
      <w:ins w:id="442" w:author="Dennis Hohmann" w:date="2012-04-15T03:13:00Z">
        <w:r>
          <w:rPr>
            <w:noProof/>
          </w:rPr>
          <w:t>19</w:t>
        </w:r>
        <w:r>
          <w:rPr>
            <w:noProof/>
          </w:rPr>
          <w:fldChar w:fldCharType="end"/>
        </w:r>
      </w:ins>
    </w:p>
    <w:p w14:paraId="223F7DDC" w14:textId="77777777" w:rsidR="00E164D5" w:rsidRDefault="00E164D5">
      <w:pPr>
        <w:pStyle w:val="Abbildungsverzeichnis"/>
        <w:tabs>
          <w:tab w:val="right" w:leader="dot" w:pos="9629"/>
        </w:tabs>
        <w:rPr>
          <w:ins w:id="443" w:author="Dennis Hohmann" w:date="2012-04-15T03:13:00Z"/>
          <w:rFonts w:asciiTheme="minorHAnsi" w:eastAsiaTheme="minorEastAsia" w:hAnsiTheme="minorHAnsi"/>
          <w:bCs w:val="0"/>
          <w:noProof/>
          <w:color w:val="auto"/>
          <w:lang w:eastAsia="ja-JP"/>
        </w:rPr>
      </w:pPr>
      <w:ins w:id="444" w:author="Dennis Hohmann" w:date="2012-04-15T03:13:00Z">
        <w:r>
          <w:rPr>
            <w:noProof/>
          </w:rPr>
          <w:t>Abbildung 3.5.2: USOVO UNI1500 Pinbelegung</w:t>
        </w:r>
        <w:r>
          <w:rPr>
            <w:noProof/>
          </w:rPr>
          <w:tab/>
        </w:r>
        <w:r>
          <w:rPr>
            <w:noProof/>
          </w:rPr>
          <w:fldChar w:fldCharType="begin"/>
        </w:r>
        <w:r>
          <w:rPr>
            <w:noProof/>
          </w:rPr>
          <w:instrText xml:space="preserve"> PAGEREF _Toc196078925 \h </w:instrText>
        </w:r>
        <w:r>
          <w:rPr>
            <w:noProof/>
          </w:rPr>
        </w:r>
      </w:ins>
      <w:r>
        <w:rPr>
          <w:noProof/>
        </w:rPr>
        <w:fldChar w:fldCharType="separate"/>
      </w:r>
      <w:ins w:id="445" w:author="Dennis Hohmann" w:date="2012-04-15T03:13:00Z">
        <w:r>
          <w:rPr>
            <w:noProof/>
          </w:rPr>
          <w:t>19</w:t>
        </w:r>
        <w:r>
          <w:rPr>
            <w:noProof/>
          </w:rPr>
          <w:fldChar w:fldCharType="end"/>
        </w:r>
      </w:ins>
    </w:p>
    <w:p w14:paraId="78CC20FC" w14:textId="77777777" w:rsidR="00E164D5" w:rsidRDefault="00E164D5">
      <w:pPr>
        <w:pStyle w:val="Abbildungsverzeichnis"/>
        <w:tabs>
          <w:tab w:val="right" w:leader="dot" w:pos="9629"/>
        </w:tabs>
        <w:rPr>
          <w:ins w:id="446" w:author="Dennis Hohmann" w:date="2012-04-15T03:13:00Z"/>
          <w:rFonts w:asciiTheme="minorHAnsi" w:eastAsiaTheme="minorEastAsia" w:hAnsiTheme="minorHAnsi"/>
          <w:bCs w:val="0"/>
          <w:noProof/>
          <w:color w:val="auto"/>
          <w:lang w:eastAsia="ja-JP"/>
        </w:rPr>
      </w:pPr>
      <w:ins w:id="447" w:author="Dennis Hohmann" w:date="2012-04-15T03:13:00Z">
        <w:r>
          <w:rPr>
            <w:noProof/>
          </w:rPr>
          <w:t>Abbildung 3.6.1: Parallelität der Achsen</w:t>
        </w:r>
        <w:r>
          <w:rPr>
            <w:noProof/>
          </w:rPr>
          <w:tab/>
        </w:r>
        <w:r>
          <w:rPr>
            <w:noProof/>
          </w:rPr>
          <w:fldChar w:fldCharType="begin"/>
        </w:r>
        <w:r>
          <w:rPr>
            <w:noProof/>
          </w:rPr>
          <w:instrText xml:space="preserve"> PAGEREF _Toc196078926 \h </w:instrText>
        </w:r>
        <w:r>
          <w:rPr>
            <w:noProof/>
          </w:rPr>
        </w:r>
      </w:ins>
      <w:r>
        <w:rPr>
          <w:noProof/>
        </w:rPr>
        <w:fldChar w:fldCharType="separate"/>
      </w:r>
      <w:ins w:id="448" w:author="Dennis Hohmann" w:date="2012-04-15T03:13:00Z">
        <w:r>
          <w:rPr>
            <w:noProof/>
          </w:rPr>
          <w:t>21</w:t>
        </w:r>
        <w:r>
          <w:rPr>
            <w:noProof/>
          </w:rPr>
          <w:fldChar w:fldCharType="end"/>
        </w:r>
      </w:ins>
    </w:p>
    <w:p w14:paraId="4A1A4900" w14:textId="77777777" w:rsidR="00E164D5" w:rsidRDefault="00E164D5">
      <w:pPr>
        <w:pStyle w:val="Abbildungsverzeichnis"/>
        <w:tabs>
          <w:tab w:val="right" w:leader="dot" w:pos="9629"/>
        </w:tabs>
        <w:rPr>
          <w:ins w:id="449" w:author="Dennis Hohmann" w:date="2012-04-15T03:13:00Z"/>
          <w:rFonts w:asciiTheme="minorHAnsi" w:eastAsiaTheme="minorEastAsia" w:hAnsiTheme="minorHAnsi"/>
          <w:bCs w:val="0"/>
          <w:noProof/>
          <w:color w:val="auto"/>
          <w:lang w:eastAsia="ja-JP"/>
        </w:rPr>
      </w:pPr>
      <w:ins w:id="450" w:author="Dennis Hohmann" w:date="2012-04-15T03:13:00Z">
        <w:r>
          <w:rPr>
            <w:noProof/>
          </w:rPr>
          <w:t>Abbildung 3.6.2: Leerschritte</w:t>
        </w:r>
        <w:r>
          <w:rPr>
            <w:noProof/>
          </w:rPr>
          <w:tab/>
        </w:r>
        <w:r>
          <w:rPr>
            <w:noProof/>
          </w:rPr>
          <w:fldChar w:fldCharType="begin"/>
        </w:r>
        <w:r>
          <w:rPr>
            <w:noProof/>
          </w:rPr>
          <w:instrText xml:space="preserve"> PAGEREF _Toc196078927 \h </w:instrText>
        </w:r>
        <w:r>
          <w:rPr>
            <w:noProof/>
          </w:rPr>
        </w:r>
      </w:ins>
      <w:r>
        <w:rPr>
          <w:noProof/>
        </w:rPr>
        <w:fldChar w:fldCharType="separate"/>
      </w:r>
      <w:ins w:id="451" w:author="Dennis Hohmann" w:date="2012-04-15T03:13:00Z">
        <w:r>
          <w:rPr>
            <w:noProof/>
          </w:rPr>
          <w:t>21</w:t>
        </w:r>
        <w:r>
          <w:rPr>
            <w:noProof/>
          </w:rPr>
          <w:fldChar w:fldCharType="end"/>
        </w:r>
      </w:ins>
    </w:p>
    <w:p w14:paraId="6D6F5CBD" w14:textId="77777777" w:rsidR="00E164D5" w:rsidRDefault="00E164D5">
      <w:pPr>
        <w:pStyle w:val="Abbildungsverzeichnis"/>
        <w:tabs>
          <w:tab w:val="right" w:leader="dot" w:pos="9629"/>
        </w:tabs>
        <w:rPr>
          <w:ins w:id="452" w:author="Dennis Hohmann" w:date="2012-04-15T03:13:00Z"/>
          <w:rFonts w:asciiTheme="minorHAnsi" w:eastAsiaTheme="minorEastAsia" w:hAnsiTheme="minorHAnsi"/>
          <w:bCs w:val="0"/>
          <w:noProof/>
          <w:color w:val="auto"/>
          <w:lang w:eastAsia="ja-JP"/>
        </w:rPr>
      </w:pPr>
      <w:ins w:id="453" w:author="Dennis Hohmann" w:date="2012-04-15T03:13:00Z">
        <w:r>
          <w:rPr>
            <w:noProof/>
          </w:rPr>
          <w:t>Abbildung 3.6.3: Umkehrspiel der Y-Achse</w:t>
        </w:r>
        <w:r>
          <w:rPr>
            <w:noProof/>
          </w:rPr>
          <w:tab/>
        </w:r>
        <w:r>
          <w:rPr>
            <w:noProof/>
          </w:rPr>
          <w:fldChar w:fldCharType="begin"/>
        </w:r>
        <w:r>
          <w:rPr>
            <w:noProof/>
          </w:rPr>
          <w:instrText xml:space="preserve"> PAGEREF _Toc196078928 \h </w:instrText>
        </w:r>
        <w:r>
          <w:rPr>
            <w:noProof/>
          </w:rPr>
        </w:r>
      </w:ins>
      <w:r>
        <w:rPr>
          <w:noProof/>
        </w:rPr>
        <w:fldChar w:fldCharType="separate"/>
      </w:r>
      <w:ins w:id="454" w:author="Dennis Hohmann" w:date="2012-04-15T03:13:00Z">
        <w:r>
          <w:rPr>
            <w:noProof/>
          </w:rPr>
          <w:t>22</w:t>
        </w:r>
        <w:r>
          <w:rPr>
            <w:noProof/>
          </w:rPr>
          <w:fldChar w:fldCharType="end"/>
        </w:r>
      </w:ins>
    </w:p>
    <w:p w14:paraId="6445B366" w14:textId="77777777" w:rsidR="00E164D5" w:rsidRDefault="00E164D5">
      <w:pPr>
        <w:pStyle w:val="Abbildungsverzeichnis"/>
        <w:tabs>
          <w:tab w:val="right" w:leader="dot" w:pos="9629"/>
        </w:tabs>
        <w:rPr>
          <w:ins w:id="455" w:author="Dennis Hohmann" w:date="2012-04-15T03:13:00Z"/>
          <w:rFonts w:asciiTheme="minorHAnsi" w:eastAsiaTheme="minorEastAsia" w:hAnsiTheme="minorHAnsi"/>
          <w:bCs w:val="0"/>
          <w:noProof/>
          <w:color w:val="auto"/>
          <w:lang w:eastAsia="ja-JP"/>
        </w:rPr>
      </w:pPr>
      <w:ins w:id="456" w:author="Dennis Hohmann" w:date="2012-04-15T03:13:00Z">
        <w:r>
          <w:rPr>
            <w:noProof/>
          </w:rPr>
          <w:t>Abbildung 3.7.1: PWM Schrittmotor</w:t>
        </w:r>
        <w:r>
          <w:rPr>
            <w:noProof/>
          </w:rPr>
          <w:tab/>
        </w:r>
        <w:r>
          <w:rPr>
            <w:noProof/>
          </w:rPr>
          <w:fldChar w:fldCharType="begin"/>
        </w:r>
        <w:r>
          <w:rPr>
            <w:noProof/>
          </w:rPr>
          <w:instrText xml:space="preserve"> PAGEREF _Toc196078929 \h </w:instrText>
        </w:r>
        <w:r>
          <w:rPr>
            <w:noProof/>
          </w:rPr>
        </w:r>
      </w:ins>
      <w:r>
        <w:rPr>
          <w:noProof/>
        </w:rPr>
        <w:fldChar w:fldCharType="separate"/>
      </w:r>
      <w:ins w:id="457" w:author="Dennis Hohmann" w:date="2012-04-15T03:13:00Z">
        <w:r>
          <w:rPr>
            <w:noProof/>
          </w:rPr>
          <w:t>23</w:t>
        </w:r>
        <w:r>
          <w:rPr>
            <w:noProof/>
          </w:rPr>
          <w:fldChar w:fldCharType="end"/>
        </w:r>
      </w:ins>
    </w:p>
    <w:p w14:paraId="610029E4" w14:textId="77777777" w:rsidR="00E164D5" w:rsidRDefault="00E164D5">
      <w:pPr>
        <w:pStyle w:val="Abbildungsverzeichnis"/>
        <w:tabs>
          <w:tab w:val="right" w:leader="dot" w:pos="9629"/>
        </w:tabs>
        <w:rPr>
          <w:ins w:id="458" w:author="Dennis Hohmann" w:date="2012-04-15T03:13:00Z"/>
          <w:rFonts w:asciiTheme="minorHAnsi" w:eastAsiaTheme="minorEastAsia" w:hAnsiTheme="minorHAnsi"/>
          <w:bCs w:val="0"/>
          <w:noProof/>
          <w:color w:val="auto"/>
          <w:lang w:eastAsia="ja-JP"/>
        </w:rPr>
      </w:pPr>
      <w:ins w:id="459" w:author="Dennis Hohmann" w:date="2012-04-15T03:13:00Z">
        <w:r>
          <w:rPr>
            <w:noProof/>
          </w:rPr>
          <w:t>Abbildung 3.9.1: PCB-GCODE Menu</w:t>
        </w:r>
        <w:r>
          <w:rPr>
            <w:noProof/>
          </w:rPr>
          <w:tab/>
        </w:r>
        <w:r>
          <w:rPr>
            <w:noProof/>
          </w:rPr>
          <w:fldChar w:fldCharType="begin"/>
        </w:r>
        <w:r>
          <w:rPr>
            <w:noProof/>
          </w:rPr>
          <w:instrText xml:space="preserve"> PAGEREF _Toc196078930 \h </w:instrText>
        </w:r>
        <w:r>
          <w:rPr>
            <w:noProof/>
          </w:rPr>
        </w:r>
      </w:ins>
      <w:r>
        <w:rPr>
          <w:noProof/>
        </w:rPr>
        <w:fldChar w:fldCharType="separate"/>
      </w:r>
      <w:ins w:id="460" w:author="Dennis Hohmann" w:date="2012-04-15T03:13:00Z">
        <w:r>
          <w:rPr>
            <w:noProof/>
          </w:rPr>
          <w:t>28</w:t>
        </w:r>
        <w:r>
          <w:rPr>
            <w:noProof/>
          </w:rPr>
          <w:fldChar w:fldCharType="end"/>
        </w:r>
      </w:ins>
    </w:p>
    <w:p w14:paraId="5E5407DD" w14:textId="77777777" w:rsidR="00E164D5" w:rsidRDefault="00E164D5">
      <w:pPr>
        <w:pStyle w:val="Abbildungsverzeichnis"/>
        <w:tabs>
          <w:tab w:val="right" w:leader="dot" w:pos="9629"/>
        </w:tabs>
        <w:rPr>
          <w:ins w:id="461" w:author="Dennis Hohmann" w:date="2012-04-15T03:13:00Z"/>
          <w:rFonts w:asciiTheme="minorHAnsi" w:eastAsiaTheme="minorEastAsia" w:hAnsiTheme="minorHAnsi"/>
          <w:bCs w:val="0"/>
          <w:noProof/>
          <w:color w:val="auto"/>
          <w:lang w:eastAsia="ja-JP"/>
        </w:rPr>
      </w:pPr>
      <w:ins w:id="462" w:author="Dennis Hohmann" w:date="2012-04-15T03:13:00Z">
        <w:r>
          <w:rPr>
            <w:noProof/>
          </w:rPr>
          <w:t>Abbildung 4.2.1: Controller Programmdateien</w:t>
        </w:r>
        <w:r>
          <w:rPr>
            <w:noProof/>
          </w:rPr>
          <w:tab/>
        </w:r>
        <w:r>
          <w:rPr>
            <w:noProof/>
          </w:rPr>
          <w:fldChar w:fldCharType="begin"/>
        </w:r>
        <w:r>
          <w:rPr>
            <w:noProof/>
          </w:rPr>
          <w:instrText xml:space="preserve"> PAGEREF _Toc196078931 \h </w:instrText>
        </w:r>
        <w:r>
          <w:rPr>
            <w:noProof/>
          </w:rPr>
        </w:r>
      </w:ins>
      <w:r>
        <w:rPr>
          <w:noProof/>
        </w:rPr>
        <w:fldChar w:fldCharType="separate"/>
      </w:r>
      <w:ins w:id="463" w:author="Dennis Hohmann" w:date="2012-04-15T03:13:00Z">
        <w:r>
          <w:rPr>
            <w:noProof/>
          </w:rPr>
          <w:t>31</w:t>
        </w:r>
        <w:r>
          <w:rPr>
            <w:noProof/>
          </w:rPr>
          <w:fldChar w:fldCharType="end"/>
        </w:r>
      </w:ins>
    </w:p>
    <w:p w14:paraId="58BE82AC" w14:textId="77777777" w:rsidR="00E164D5" w:rsidRDefault="00E164D5">
      <w:pPr>
        <w:pStyle w:val="Abbildungsverzeichnis"/>
        <w:tabs>
          <w:tab w:val="right" w:leader="dot" w:pos="9629"/>
        </w:tabs>
        <w:rPr>
          <w:ins w:id="464" w:author="Dennis Hohmann" w:date="2012-04-15T03:13:00Z"/>
          <w:rFonts w:asciiTheme="minorHAnsi" w:eastAsiaTheme="minorEastAsia" w:hAnsiTheme="minorHAnsi"/>
          <w:bCs w:val="0"/>
          <w:noProof/>
          <w:color w:val="auto"/>
          <w:lang w:eastAsia="ja-JP"/>
        </w:rPr>
      </w:pPr>
      <w:ins w:id="465" w:author="Dennis Hohmann" w:date="2012-04-15T03:13:00Z">
        <w:r>
          <w:rPr>
            <w:noProof/>
          </w:rPr>
          <w:t>Abbildung 4.2.2: Initialisierung</w:t>
        </w:r>
        <w:r>
          <w:rPr>
            <w:noProof/>
          </w:rPr>
          <w:tab/>
        </w:r>
        <w:r>
          <w:rPr>
            <w:noProof/>
          </w:rPr>
          <w:fldChar w:fldCharType="begin"/>
        </w:r>
        <w:r>
          <w:rPr>
            <w:noProof/>
          </w:rPr>
          <w:instrText xml:space="preserve"> PAGEREF _Toc196078932 \h </w:instrText>
        </w:r>
        <w:r>
          <w:rPr>
            <w:noProof/>
          </w:rPr>
        </w:r>
      </w:ins>
      <w:r>
        <w:rPr>
          <w:noProof/>
        </w:rPr>
        <w:fldChar w:fldCharType="separate"/>
      </w:r>
      <w:ins w:id="466" w:author="Dennis Hohmann" w:date="2012-04-15T03:13:00Z">
        <w:r>
          <w:rPr>
            <w:noProof/>
          </w:rPr>
          <w:t>31</w:t>
        </w:r>
        <w:r>
          <w:rPr>
            <w:noProof/>
          </w:rPr>
          <w:fldChar w:fldCharType="end"/>
        </w:r>
      </w:ins>
    </w:p>
    <w:p w14:paraId="1FA7F513" w14:textId="77777777" w:rsidR="00E164D5" w:rsidRDefault="00E164D5">
      <w:pPr>
        <w:pStyle w:val="Abbildungsverzeichnis"/>
        <w:tabs>
          <w:tab w:val="right" w:leader="dot" w:pos="9629"/>
        </w:tabs>
        <w:rPr>
          <w:ins w:id="467" w:author="Dennis Hohmann" w:date="2012-04-15T03:13:00Z"/>
          <w:rFonts w:asciiTheme="minorHAnsi" w:eastAsiaTheme="minorEastAsia" w:hAnsiTheme="minorHAnsi"/>
          <w:bCs w:val="0"/>
          <w:noProof/>
          <w:color w:val="auto"/>
          <w:lang w:eastAsia="ja-JP"/>
        </w:rPr>
      </w:pPr>
      <w:ins w:id="468" w:author="Dennis Hohmann" w:date="2012-04-15T03:13:00Z">
        <w:r>
          <w:rPr>
            <w:noProof/>
          </w:rPr>
          <w:t xml:space="preserve">Abbildung 4.2.3: Bitfeld mit zwei </w:t>
        </w:r>
        <w:r w:rsidRPr="00C01C4E">
          <w:rPr>
            <w:i/>
            <w:noProof/>
          </w:rPr>
          <w:t>unsigned</w:t>
        </w:r>
        <w:r>
          <w:rPr>
            <w:noProof/>
          </w:rPr>
          <w:t xml:space="preserve"> CHAR Variablen</w:t>
        </w:r>
        <w:r>
          <w:rPr>
            <w:noProof/>
          </w:rPr>
          <w:tab/>
        </w:r>
        <w:r>
          <w:rPr>
            <w:noProof/>
          </w:rPr>
          <w:fldChar w:fldCharType="begin"/>
        </w:r>
        <w:r>
          <w:rPr>
            <w:noProof/>
          </w:rPr>
          <w:instrText xml:space="preserve"> PAGEREF _Toc196078933 \h </w:instrText>
        </w:r>
        <w:r>
          <w:rPr>
            <w:noProof/>
          </w:rPr>
        </w:r>
      </w:ins>
      <w:r>
        <w:rPr>
          <w:noProof/>
        </w:rPr>
        <w:fldChar w:fldCharType="separate"/>
      </w:r>
      <w:ins w:id="469" w:author="Dennis Hohmann" w:date="2012-04-15T03:13:00Z">
        <w:r>
          <w:rPr>
            <w:noProof/>
          </w:rPr>
          <w:t>33</w:t>
        </w:r>
        <w:r>
          <w:rPr>
            <w:noProof/>
          </w:rPr>
          <w:fldChar w:fldCharType="end"/>
        </w:r>
      </w:ins>
    </w:p>
    <w:p w14:paraId="0971A5A9" w14:textId="77777777" w:rsidR="00E164D5" w:rsidRDefault="00E164D5">
      <w:pPr>
        <w:pStyle w:val="Abbildungsverzeichnis"/>
        <w:tabs>
          <w:tab w:val="right" w:leader="dot" w:pos="9629"/>
        </w:tabs>
        <w:rPr>
          <w:ins w:id="470" w:author="Dennis Hohmann" w:date="2012-04-15T03:13:00Z"/>
          <w:rFonts w:asciiTheme="minorHAnsi" w:eastAsiaTheme="minorEastAsia" w:hAnsiTheme="minorHAnsi"/>
          <w:bCs w:val="0"/>
          <w:noProof/>
          <w:color w:val="auto"/>
          <w:lang w:eastAsia="ja-JP"/>
        </w:rPr>
      </w:pPr>
      <w:ins w:id="471" w:author="Dennis Hohmann" w:date="2012-04-15T03:13:00Z">
        <w:r>
          <w:rPr>
            <w:noProof/>
          </w:rPr>
          <w:t xml:space="preserve">Abbildung 4.2.4: Fehler einer gerasterten Linie </w:t>
        </w:r>
        <w:r w:rsidRPr="00C01C4E">
          <w:rPr>
            <w:rFonts w:ascii="Times New Roman" w:hAnsi="Times New Roman"/>
            <w:noProof/>
          </w:rPr>
          <w:t>(Wikipedia, 2012)</w:t>
        </w:r>
        <w:r>
          <w:rPr>
            <w:noProof/>
          </w:rPr>
          <w:tab/>
        </w:r>
        <w:r>
          <w:rPr>
            <w:noProof/>
          </w:rPr>
          <w:fldChar w:fldCharType="begin"/>
        </w:r>
        <w:r>
          <w:rPr>
            <w:noProof/>
          </w:rPr>
          <w:instrText xml:space="preserve"> PAGEREF _Toc196078934 \h </w:instrText>
        </w:r>
        <w:r>
          <w:rPr>
            <w:noProof/>
          </w:rPr>
        </w:r>
      </w:ins>
      <w:r>
        <w:rPr>
          <w:noProof/>
        </w:rPr>
        <w:fldChar w:fldCharType="separate"/>
      </w:r>
      <w:ins w:id="472" w:author="Dennis Hohmann" w:date="2012-04-15T03:13:00Z">
        <w:r>
          <w:rPr>
            <w:noProof/>
          </w:rPr>
          <w:t>34</w:t>
        </w:r>
        <w:r>
          <w:rPr>
            <w:noProof/>
          </w:rPr>
          <w:fldChar w:fldCharType="end"/>
        </w:r>
      </w:ins>
    </w:p>
    <w:p w14:paraId="67ECEA02" w14:textId="77777777" w:rsidR="00E164D5" w:rsidRDefault="00E164D5">
      <w:pPr>
        <w:pStyle w:val="Abbildungsverzeichnis"/>
        <w:tabs>
          <w:tab w:val="right" w:leader="dot" w:pos="9629"/>
        </w:tabs>
        <w:rPr>
          <w:ins w:id="473" w:author="Dennis Hohmann" w:date="2012-04-15T03:13:00Z"/>
          <w:rFonts w:asciiTheme="minorHAnsi" w:eastAsiaTheme="minorEastAsia" w:hAnsiTheme="minorHAnsi"/>
          <w:bCs w:val="0"/>
          <w:noProof/>
          <w:color w:val="auto"/>
          <w:lang w:eastAsia="ja-JP"/>
        </w:rPr>
      </w:pPr>
      <w:ins w:id="474" w:author="Dennis Hohmann" w:date="2012-04-15T03:13:00Z">
        <w:r>
          <w:rPr>
            <w:noProof/>
          </w:rPr>
          <w:t>Abbildung 4.2.5: USB-Sequenz</w:t>
        </w:r>
        <w:r>
          <w:rPr>
            <w:noProof/>
          </w:rPr>
          <w:tab/>
        </w:r>
        <w:r>
          <w:rPr>
            <w:noProof/>
          </w:rPr>
          <w:fldChar w:fldCharType="begin"/>
        </w:r>
        <w:r>
          <w:rPr>
            <w:noProof/>
          </w:rPr>
          <w:instrText xml:space="preserve"> PAGEREF _Toc196078935 \h </w:instrText>
        </w:r>
        <w:r>
          <w:rPr>
            <w:noProof/>
          </w:rPr>
        </w:r>
      </w:ins>
      <w:r>
        <w:rPr>
          <w:noProof/>
        </w:rPr>
        <w:fldChar w:fldCharType="separate"/>
      </w:r>
      <w:ins w:id="475" w:author="Dennis Hohmann" w:date="2012-04-15T03:13:00Z">
        <w:r>
          <w:rPr>
            <w:noProof/>
          </w:rPr>
          <w:t>35</w:t>
        </w:r>
        <w:r>
          <w:rPr>
            <w:noProof/>
          </w:rPr>
          <w:fldChar w:fldCharType="end"/>
        </w:r>
      </w:ins>
    </w:p>
    <w:p w14:paraId="06DA2F9D" w14:textId="77777777" w:rsidR="00E164D5" w:rsidRDefault="00E164D5">
      <w:pPr>
        <w:pStyle w:val="Abbildungsverzeichnis"/>
        <w:tabs>
          <w:tab w:val="right" w:leader="dot" w:pos="9629"/>
        </w:tabs>
        <w:rPr>
          <w:ins w:id="476" w:author="Dennis Hohmann" w:date="2012-04-15T03:13:00Z"/>
          <w:rFonts w:asciiTheme="minorHAnsi" w:eastAsiaTheme="minorEastAsia" w:hAnsiTheme="minorHAnsi"/>
          <w:bCs w:val="0"/>
          <w:noProof/>
          <w:color w:val="auto"/>
          <w:lang w:eastAsia="ja-JP"/>
        </w:rPr>
      </w:pPr>
      <w:ins w:id="477" w:author="Dennis Hohmann" w:date="2012-04-15T03:13:00Z">
        <w:r>
          <w:rPr>
            <w:noProof/>
          </w:rPr>
          <w:t>Abbildung 4.2.6: uart_gets()</w:t>
        </w:r>
        <w:r>
          <w:rPr>
            <w:noProof/>
          </w:rPr>
          <w:tab/>
        </w:r>
        <w:r>
          <w:rPr>
            <w:noProof/>
          </w:rPr>
          <w:fldChar w:fldCharType="begin"/>
        </w:r>
        <w:r>
          <w:rPr>
            <w:noProof/>
          </w:rPr>
          <w:instrText xml:space="preserve"> PAGEREF _Toc196078936 \h </w:instrText>
        </w:r>
        <w:r>
          <w:rPr>
            <w:noProof/>
          </w:rPr>
        </w:r>
      </w:ins>
      <w:r>
        <w:rPr>
          <w:noProof/>
        </w:rPr>
        <w:fldChar w:fldCharType="separate"/>
      </w:r>
      <w:ins w:id="478" w:author="Dennis Hohmann" w:date="2012-04-15T03:13:00Z">
        <w:r>
          <w:rPr>
            <w:noProof/>
          </w:rPr>
          <w:t>36</w:t>
        </w:r>
        <w:r>
          <w:rPr>
            <w:noProof/>
          </w:rPr>
          <w:fldChar w:fldCharType="end"/>
        </w:r>
      </w:ins>
    </w:p>
    <w:p w14:paraId="7B614830" w14:textId="77777777" w:rsidR="00E164D5" w:rsidRDefault="00E164D5">
      <w:pPr>
        <w:pStyle w:val="Abbildungsverzeichnis"/>
        <w:tabs>
          <w:tab w:val="right" w:leader="dot" w:pos="9629"/>
        </w:tabs>
        <w:rPr>
          <w:ins w:id="479" w:author="Dennis Hohmann" w:date="2012-04-15T03:13:00Z"/>
          <w:rFonts w:asciiTheme="minorHAnsi" w:eastAsiaTheme="minorEastAsia" w:hAnsiTheme="minorHAnsi"/>
          <w:bCs w:val="0"/>
          <w:noProof/>
          <w:color w:val="auto"/>
          <w:lang w:eastAsia="ja-JP"/>
        </w:rPr>
      </w:pPr>
      <w:ins w:id="480" w:author="Dennis Hohmann" w:date="2012-04-15T03:13:00Z">
        <w:r>
          <w:rPr>
            <w:noProof/>
          </w:rPr>
          <w:t>Abbildung 4.2.7: I2C-Kommunikation</w:t>
        </w:r>
        <w:r>
          <w:rPr>
            <w:noProof/>
          </w:rPr>
          <w:tab/>
        </w:r>
        <w:r>
          <w:rPr>
            <w:noProof/>
          </w:rPr>
          <w:fldChar w:fldCharType="begin"/>
        </w:r>
        <w:r>
          <w:rPr>
            <w:noProof/>
          </w:rPr>
          <w:instrText xml:space="preserve"> PAGEREF _Toc196078937 \h </w:instrText>
        </w:r>
        <w:r>
          <w:rPr>
            <w:noProof/>
          </w:rPr>
        </w:r>
      </w:ins>
      <w:r>
        <w:rPr>
          <w:noProof/>
        </w:rPr>
        <w:fldChar w:fldCharType="separate"/>
      </w:r>
      <w:ins w:id="481" w:author="Dennis Hohmann" w:date="2012-04-15T03:13:00Z">
        <w:r>
          <w:rPr>
            <w:noProof/>
          </w:rPr>
          <w:t>37</w:t>
        </w:r>
        <w:r>
          <w:rPr>
            <w:noProof/>
          </w:rPr>
          <w:fldChar w:fldCharType="end"/>
        </w:r>
      </w:ins>
    </w:p>
    <w:p w14:paraId="5E1B5571" w14:textId="77777777" w:rsidR="00E164D5" w:rsidRDefault="00E164D5">
      <w:pPr>
        <w:pStyle w:val="Abbildungsverzeichnis"/>
        <w:tabs>
          <w:tab w:val="right" w:leader="dot" w:pos="9629"/>
        </w:tabs>
        <w:rPr>
          <w:ins w:id="482" w:author="Dennis Hohmann" w:date="2012-04-15T03:13:00Z"/>
          <w:rFonts w:asciiTheme="minorHAnsi" w:eastAsiaTheme="minorEastAsia" w:hAnsiTheme="minorHAnsi"/>
          <w:bCs w:val="0"/>
          <w:noProof/>
          <w:color w:val="auto"/>
          <w:lang w:eastAsia="ja-JP"/>
        </w:rPr>
      </w:pPr>
      <w:ins w:id="483" w:author="Dennis Hohmann" w:date="2012-04-15T03:13:00Z">
        <w:r>
          <w:rPr>
            <w:noProof/>
          </w:rPr>
          <w:t>Abbildung 4.2.8: Kartesisches Koordinatensystem</w:t>
        </w:r>
        <w:r>
          <w:rPr>
            <w:noProof/>
          </w:rPr>
          <w:tab/>
        </w:r>
        <w:r>
          <w:rPr>
            <w:noProof/>
          </w:rPr>
          <w:fldChar w:fldCharType="begin"/>
        </w:r>
        <w:r>
          <w:rPr>
            <w:noProof/>
          </w:rPr>
          <w:instrText xml:space="preserve"> PAGEREF _Toc196078938 \h </w:instrText>
        </w:r>
        <w:r>
          <w:rPr>
            <w:noProof/>
          </w:rPr>
        </w:r>
      </w:ins>
      <w:r>
        <w:rPr>
          <w:noProof/>
        </w:rPr>
        <w:fldChar w:fldCharType="separate"/>
      </w:r>
      <w:ins w:id="484" w:author="Dennis Hohmann" w:date="2012-04-15T03:13:00Z">
        <w:r>
          <w:rPr>
            <w:noProof/>
          </w:rPr>
          <w:t>40</w:t>
        </w:r>
        <w:r>
          <w:rPr>
            <w:noProof/>
          </w:rPr>
          <w:fldChar w:fldCharType="end"/>
        </w:r>
      </w:ins>
    </w:p>
    <w:p w14:paraId="59A9C191" w14:textId="77777777" w:rsidR="00E164D5" w:rsidRDefault="00E164D5">
      <w:pPr>
        <w:pStyle w:val="Abbildungsverzeichnis"/>
        <w:tabs>
          <w:tab w:val="right" w:leader="dot" w:pos="9629"/>
        </w:tabs>
        <w:rPr>
          <w:ins w:id="485" w:author="Dennis Hohmann" w:date="2012-04-15T03:13:00Z"/>
          <w:rFonts w:asciiTheme="minorHAnsi" w:eastAsiaTheme="minorEastAsia" w:hAnsiTheme="minorHAnsi"/>
          <w:bCs w:val="0"/>
          <w:noProof/>
          <w:color w:val="auto"/>
          <w:lang w:eastAsia="ja-JP"/>
        </w:rPr>
      </w:pPr>
      <w:ins w:id="486" w:author="Dennis Hohmann" w:date="2012-04-15T03:13:00Z">
        <w:r>
          <w:rPr>
            <w:noProof/>
          </w:rPr>
          <w:t>Abbildung 4.3.1: EA KitEditor Programmdateien</w:t>
        </w:r>
        <w:r>
          <w:rPr>
            <w:noProof/>
          </w:rPr>
          <w:tab/>
        </w:r>
        <w:r>
          <w:rPr>
            <w:noProof/>
          </w:rPr>
          <w:fldChar w:fldCharType="begin"/>
        </w:r>
        <w:r>
          <w:rPr>
            <w:noProof/>
          </w:rPr>
          <w:instrText xml:space="preserve"> PAGEREF _Toc196078939 \h </w:instrText>
        </w:r>
        <w:r>
          <w:rPr>
            <w:noProof/>
          </w:rPr>
        </w:r>
      </w:ins>
      <w:r>
        <w:rPr>
          <w:noProof/>
        </w:rPr>
        <w:fldChar w:fldCharType="separate"/>
      </w:r>
      <w:ins w:id="487" w:author="Dennis Hohmann" w:date="2012-04-15T03:13:00Z">
        <w:r>
          <w:rPr>
            <w:noProof/>
          </w:rPr>
          <w:t>41</w:t>
        </w:r>
        <w:r>
          <w:rPr>
            <w:noProof/>
          </w:rPr>
          <w:fldChar w:fldCharType="end"/>
        </w:r>
      </w:ins>
    </w:p>
    <w:p w14:paraId="6073B8A2" w14:textId="77777777" w:rsidR="00E164D5" w:rsidRDefault="00E164D5">
      <w:pPr>
        <w:pStyle w:val="Abbildungsverzeichnis"/>
        <w:tabs>
          <w:tab w:val="right" w:leader="dot" w:pos="9629"/>
        </w:tabs>
        <w:rPr>
          <w:ins w:id="488" w:author="Dennis Hohmann" w:date="2012-04-15T03:13:00Z"/>
          <w:rFonts w:asciiTheme="minorHAnsi" w:eastAsiaTheme="minorEastAsia" w:hAnsiTheme="minorHAnsi"/>
          <w:bCs w:val="0"/>
          <w:noProof/>
          <w:color w:val="auto"/>
          <w:lang w:eastAsia="ja-JP"/>
        </w:rPr>
      </w:pPr>
      <w:ins w:id="489" w:author="Dennis Hohmann" w:date="2012-04-15T03:13:00Z">
        <w:r>
          <w:rPr>
            <w:noProof/>
          </w:rPr>
          <w:t>Abbildung 4.3.2: Stuktogramm PowerOn-Makro</w:t>
        </w:r>
        <w:r>
          <w:rPr>
            <w:noProof/>
          </w:rPr>
          <w:tab/>
        </w:r>
        <w:r>
          <w:rPr>
            <w:noProof/>
          </w:rPr>
          <w:fldChar w:fldCharType="begin"/>
        </w:r>
        <w:r>
          <w:rPr>
            <w:noProof/>
          </w:rPr>
          <w:instrText xml:space="preserve"> PAGEREF _Toc196078940 \h </w:instrText>
        </w:r>
        <w:r>
          <w:rPr>
            <w:noProof/>
          </w:rPr>
        </w:r>
      </w:ins>
      <w:r>
        <w:rPr>
          <w:noProof/>
        </w:rPr>
        <w:fldChar w:fldCharType="separate"/>
      </w:r>
      <w:ins w:id="490" w:author="Dennis Hohmann" w:date="2012-04-15T03:13:00Z">
        <w:r>
          <w:rPr>
            <w:noProof/>
          </w:rPr>
          <w:t>42</w:t>
        </w:r>
        <w:r>
          <w:rPr>
            <w:noProof/>
          </w:rPr>
          <w:fldChar w:fldCharType="end"/>
        </w:r>
      </w:ins>
    </w:p>
    <w:p w14:paraId="527EFA57" w14:textId="77777777" w:rsidR="00E164D5" w:rsidRDefault="00E164D5">
      <w:pPr>
        <w:pStyle w:val="Abbildungsverzeichnis"/>
        <w:tabs>
          <w:tab w:val="right" w:leader="dot" w:pos="9629"/>
        </w:tabs>
        <w:rPr>
          <w:ins w:id="491" w:author="Dennis Hohmann" w:date="2012-04-15T03:13:00Z"/>
          <w:rFonts w:asciiTheme="minorHAnsi" w:eastAsiaTheme="minorEastAsia" w:hAnsiTheme="minorHAnsi"/>
          <w:bCs w:val="0"/>
          <w:noProof/>
          <w:color w:val="auto"/>
          <w:lang w:eastAsia="ja-JP"/>
        </w:rPr>
      </w:pPr>
      <w:ins w:id="492" w:author="Dennis Hohmann" w:date="2012-04-15T03:13:00Z">
        <w:r>
          <w:rPr>
            <w:noProof/>
          </w:rPr>
          <w:t>Abbildung 4.3.3: Start des Controllers</w:t>
        </w:r>
        <w:r>
          <w:rPr>
            <w:noProof/>
          </w:rPr>
          <w:tab/>
        </w:r>
        <w:r>
          <w:rPr>
            <w:noProof/>
          </w:rPr>
          <w:fldChar w:fldCharType="begin"/>
        </w:r>
        <w:r>
          <w:rPr>
            <w:noProof/>
          </w:rPr>
          <w:instrText xml:space="preserve"> PAGEREF _Toc196078941 \h </w:instrText>
        </w:r>
        <w:r>
          <w:rPr>
            <w:noProof/>
          </w:rPr>
        </w:r>
      </w:ins>
      <w:r>
        <w:rPr>
          <w:noProof/>
        </w:rPr>
        <w:fldChar w:fldCharType="separate"/>
      </w:r>
      <w:ins w:id="493" w:author="Dennis Hohmann" w:date="2012-04-15T03:13:00Z">
        <w:r>
          <w:rPr>
            <w:noProof/>
          </w:rPr>
          <w:t>43</w:t>
        </w:r>
        <w:r>
          <w:rPr>
            <w:noProof/>
          </w:rPr>
          <w:fldChar w:fldCharType="end"/>
        </w:r>
      </w:ins>
    </w:p>
    <w:p w14:paraId="6C56AD20" w14:textId="77777777" w:rsidR="00E164D5" w:rsidRDefault="00E164D5">
      <w:pPr>
        <w:pStyle w:val="Abbildungsverzeichnis"/>
        <w:tabs>
          <w:tab w:val="right" w:leader="dot" w:pos="9629"/>
        </w:tabs>
        <w:rPr>
          <w:ins w:id="494" w:author="Dennis Hohmann" w:date="2012-04-15T03:13:00Z"/>
          <w:rFonts w:asciiTheme="minorHAnsi" w:eastAsiaTheme="minorEastAsia" w:hAnsiTheme="minorHAnsi"/>
          <w:bCs w:val="0"/>
          <w:noProof/>
          <w:color w:val="auto"/>
          <w:lang w:eastAsia="ja-JP"/>
        </w:rPr>
      </w:pPr>
      <w:ins w:id="495" w:author="Dennis Hohmann" w:date="2012-04-15T03:13:00Z">
        <w:r>
          <w:rPr>
            <w:noProof/>
          </w:rPr>
          <w:t>Abbildung 4.3.4: Warnung</w:t>
        </w:r>
        <w:r>
          <w:rPr>
            <w:noProof/>
          </w:rPr>
          <w:tab/>
        </w:r>
        <w:r>
          <w:rPr>
            <w:noProof/>
          </w:rPr>
          <w:fldChar w:fldCharType="begin"/>
        </w:r>
        <w:r>
          <w:rPr>
            <w:noProof/>
          </w:rPr>
          <w:instrText xml:space="preserve"> PAGEREF _Toc196078942 \h </w:instrText>
        </w:r>
        <w:r>
          <w:rPr>
            <w:noProof/>
          </w:rPr>
        </w:r>
      </w:ins>
      <w:r>
        <w:rPr>
          <w:noProof/>
        </w:rPr>
        <w:fldChar w:fldCharType="separate"/>
      </w:r>
      <w:ins w:id="496" w:author="Dennis Hohmann" w:date="2012-04-15T03:13:00Z">
        <w:r>
          <w:rPr>
            <w:noProof/>
          </w:rPr>
          <w:t>43</w:t>
        </w:r>
        <w:r>
          <w:rPr>
            <w:noProof/>
          </w:rPr>
          <w:fldChar w:fldCharType="end"/>
        </w:r>
      </w:ins>
    </w:p>
    <w:p w14:paraId="543C9671" w14:textId="77777777" w:rsidR="00E164D5" w:rsidRDefault="00E164D5">
      <w:pPr>
        <w:pStyle w:val="Abbildungsverzeichnis"/>
        <w:tabs>
          <w:tab w:val="right" w:leader="dot" w:pos="9629"/>
        </w:tabs>
        <w:rPr>
          <w:ins w:id="497" w:author="Dennis Hohmann" w:date="2012-04-15T03:13:00Z"/>
          <w:rFonts w:asciiTheme="minorHAnsi" w:eastAsiaTheme="minorEastAsia" w:hAnsiTheme="minorHAnsi"/>
          <w:bCs w:val="0"/>
          <w:noProof/>
          <w:color w:val="auto"/>
          <w:lang w:eastAsia="ja-JP"/>
        </w:rPr>
      </w:pPr>
      <w:ins w:id="498" w:author="Dennis Hohmann" w:date="2012-04-15T03:13:00Z">
        <w:r>
          <w:rPr>
            <w:noProof/>
          </w:rPr>
          <w:t>Abbildung 4.3.5: Menü-Struktur</w:t>
        </w:r>
        <w:r>
          <w:rPr>
            <w:noProof/>
          </w:rPr>
          <w:tab/>
        </w:r>
        <w:r>
          <w:rPr>
            <w:noProof/>
          </w:rPr>
          <w:fldChar w:fldCharType="begin"/>
        </w:r>
        <w:r>
          <w:rPr>
            <w:noProof/>
          </w:rPr>
          <w:instrText xml:space="preserve"> PAGEREF _Toc196078943 \h </w:instrText>
        </w:r>
        <w:r>
          <w:rPr>
            <w:noProof/>
          </w:rPr>
        </w:r>
      </w:ins>
      <w:r>
        <w:rPr>
          <w:noProof/>
        </w:rPr>
        <w:fldChar w:fldCharType="separate"/>
      </w:r>
      <w:ins w:id="499" w:author="Dennis Hohmann" w:date="2012-04-15T03:13:00Z">
        <w:r>
          <w:rPr>
            <w:noProof/>
          </w:rPr>
          <w:t>44</w:t>
        </w:r>
        <w:r>
          <w:rPr>
            <w:noProof/>
          </w:rPr>
          <w:fldChar w:fldCharType="end"/>
        </w:r>
      </w:ins>
    </w:p>
    <w:p w14:paraId="33644398" w14:textId="77777777" w:rsidR="00E164D5" w:rsidRDefault="00E164D5">
      <w:pPr>
        <w:pStyle w:val="Abbildungsverzeichnis"/>
        <w:tabs>
          <w:tab w:val="right" w:leader="dot" w:pos="9629"/>
        </w:tabs>
        <w:rPr>
          <w:ins w:id="500" w:author="Dennis Hohmann" w:date="2012-04-15T03:13:00Z"/>
          <w:rFonts w:asciiTheme="minorHAnsi" w:eastAsiaTheme="minorEastAsia" w:hAnsiTheme="minorHAnsi"/>
          <w:bCs w:val="0"/>
          <w:noProof/>
          <w:color w:val="auto"/>
          <w:lang w:eastAsia="ja-JP"/>
        </w:rPr>
      </w:pPr>
      <w:ins w:id="501" w:author="Dennis Hohmann" w:date="2012-04-15T03:13:00Z">
        <w:r>
          <w:rPr>
            <w:noProof/>
          </w:rPr>
          <w:t>Abbildung 4.4.1: Protokollrahmen</w:t>
        </w:r>
        <w:r>
          <w:rPr>
            <w:noProof/>
          </w:rPr>
          <w:tab/>
        </w:r>
        <w:r>
          <w:rPr>
            <w:noProof/>
          </w:rPr>
          <w:fldChar w:fldCharType="begin"/>
        </w:r>
        <w:r>
          <w:rPr>
            <w:noProof/>
          </w:rPr>
          <w:instrText xml:space="preserve"> PAGEREF _Toc196078944 \h </w:instrText>
        </w:r>
        <w:r>
          <w:rPr>
            <w:noProof/>
          </w:rPr>
        </w:r>
      </w:ins>
      <w:r>
        <w:rPr>
          <w:noProof/>
        </w:rPr>
        <w:fldChar w:fldCharType="separate"/>
      </w:r>
      <w:ins w:id="502" w:author="Dennis Hohmann" w:date="2012-04-15T03:13:00Z">
        <w:r>
          <w:rPr>
            <w:noProof/>
          </w:rPr>
          <w:t>45</w:t>
        </w:r>
        <w:r>
          <w:rPr>
            <w:noProof/>
          </w:rPr>
          <w:fldChar w:fldCharType="end"/>
        </w:r>
      </w:ins>
    </w:p>
    <w:p w14:paraId="2881F031" w14:textId="77777777" w:rsidR="00E164D5" w:rsidRDefault="00E164D5">
      <w:pPr>
        <w:pStyle w:val="Abbildungsverzeichnis"/>
        <w:tabs>
          <w:tab w:val="right" w:leader="dot" w:pos="9629"/>
        </w:tabs>
        <w:rPr>
          <w:ins w:id="503" w:author="Dennis Hohmann" w:date="2012-04-15T03:13:00Z"/>
          <w:rFonts w:asciiTheme="minorHAnsi" w:eastAsiaTheme="minorEastAsia" w:hAnsiTheme="minorHAnsi"/>
          <w:bCs w:val="0"/>
          <w:noProof/>
          <w:color w:val="auto"/>
          <w:lang w:eastAsia="ja-JP"/>
        </w:rPr>
      </w:pPr>
      <w:ins w:id="504" w:author="Dennis Hohmann" w:date="2012-04-15T03:13:00Z">
        <w:r>
          <w:rPr>
            <w:noProof/>
          </w:rPr>
          <w:t>Abbildung 4.4.2: Protokollrahmen DC2</w:t>
        </w:r>
        <w:r>
          <w:rPr>
            <w:noProof/>
          </w:rPr>
          <w:tab/>
        </w:r>
        <w:r>
          <w:rPr>
            <w:noProof/>
          </w:rPr>
          <w:fldChar w:fldCharType="begin"/>
        </w:r>
        <w:r>
          <w:rPr>
            <w:noProof/>
          </w:rPr>
          <w:instrText xml:space="preserve"> PAGEREF _Toc196078945 \h </w:instrText>
        </w:r>
        <w:r>
          <w:rPr>
            <w:noProof/>
          </w:rPr>
        </w:r>
      </w:ins>
      <w:r>
        <w:rPr>
          <w:noProof/>
        </w:rPr>
        <w:fldChar w:fldCharType="separate"/>
      </w:r>
      <w:ins w:id="505" w:author="Dennis Hohmann" w:date="2012-04-15T03:13:00Z">
        <w:r>
          <w:rPr>
            <w:noProof/>
          </w:rPr>
          <w:t>45</w:t>
        </w:r>
        <w:r>
          <w:rPr>
            <w:noProof/>
          </w:rPr>
          <w:fldChar w:fldCharType="end"/>
        </w:r>
      </w:ins>
    </w:p>
    <w:p w14:paraId="1BE856B4" w14:textId="77777777" w:rsidR="00E164D5" w:rsidRDefault="00E164D5">
      <w:pPr>
        <w:pStyle w:val="Abbildungsverzeichnis"/>
        <w:tabs>
          <w:tab w:val="right" w:leader="dot" w:pos="9629"/>
        </w:tabs>
        <w:rPr>
          <w:ins w:id="506" w:author="Dennis Hohmann" w:date="2012-04-15T03:13:00Z"/>
          <w:rFonts w:asciiTheme="minorHAnsi" w:eastAsiaTheme="minorEastAsia" w:hAnsiTheme="minorHAnsi"/>
          <w:bCs w:val="0"/>
          <w:noProof/>
          <w:color w:val="auto"/>
          <w:lang w:eastAsia="ja-JP"/>
        </w:rPr>
      </w:pPr>
      <w:ins w:id="507" w:author="Dennis Hohmann" w:date="2012-04-15T03:13:00Z">
        <w:r>
          <w:rPr>
            <w:noProof/>
          </w:rPr>
          <w:t>Abbildung 5.1.1: Blockschaltbild Steuerplatine</w:t>
        </w:r>
        <w:r>
          <w:rPr>
            <w:noProof/>
          </w:rPr>
          <w:tab/>
        </w:r>
        <w:r>
          <w:rPr>
            <w:noProof/>
          </w:rPr>
          <w:fldChar w:fldCharType="begin"/>
        </w:r>
        <w:r>
          <w:rPr>
            <w:noProof/>
          </w:rPr>
          <w:instrText xml:space="preserve"> PAGEREF _Toc196078946 \h </w:instrText>
        </w:r>
        <w:r>
          <w:rPr>
            <w:noProof/>
          </w:rPr>
        </w:r>
      </w:ins>
      <w:r>
        <w:rPr>
          <w:noProof/>
        </w:rPr>
        <w:fldChar w:fldCharType="separate"/>
      </w:r>
      <w:ins w:id="508" w:author="Dennis Hohmann" w:date="2012-04-15T03:13:00Z">
        <w:r>
          <w:rPr>
            <w:noProof/>
          </w:rPr>
          <w:t>47</w:t>
        </w:r>
        <w:r>
          <w:rPr>
            <w:noProof/>
          </w:rPr>
          <w:fldChar w:fldCharType="end"/>
        </w:r>
      </w:ins>
    </w:p>
    <w:p w14:paraId="3B52F522" w14:textId="77777777" w:rsidR="00E164D5" w:rsidRDefault="00E164D5">
      <w:pPr>
        <w:pStyle w:val="Abbildungsverzeichnis"/>
        <w:tabs>
          <w:tab w:val="right" w:leader="dot" w:pos="9629"/>
        </w:tabs>
        <w:rPr>
          <w:ins w:id="509" w:author="Dennis Hohmann" w:date="2012-04-15T03:13:00Z"/>
          <w:rFonts w:asciiTheme="minorHAnsi" w:eastAsiaTheme="minorEastAsia" w:hAnsiTheme="minorHAnsi"/>
          <w:bCs w:val="0"/>
          <w:noProof/>
          <w:color w:val="auto"/>
          <w:lang w:eastAsia="ja-JP"/>
        </w:rPr>
      </w:pPr>
      <w:ins w:id="510" w:author="Dennis Hohmann" w:date="2012-04-15T03:13:00Z">
        <w:r>
          <w:rPr>
            <w:noProof/>
          </w:rPr>
          <w:t>Abbildung 5.1.2: Stromverbrauch</w:t>
        </w:r>
        <w:r>
          <w:rPr>
            <w:noProof/>
          </w:rPr>
          <w:tab/>
        </w:r>
        <w:r>
          <w:rPr>
            <w:noProof/>
          </w:rPr>
          <w:fldChar w:fldCharType="begin"/>
        </w:r>
        <w:r>
          <w:rPr>
            <w:noProof/>
          </w:rPr>
          <w:instrText xml:space="preserve"> PAGEREF _Toc196078947 \h </w:instrText>
        </w:r>
        <w:r>
          <w:rPr>
            <w:noProof/>
          </w:rPr>
        </w:r>
      </w:ins>
      <w:r>
        <w:rPr>
          <w:noProof/>
        </w:rPr>
        <w:fldChar w:fldCharType="separate"/>
      </w:r>
      <w:ins w:id="511" w:author="Dennis Hohmann" w:date="2012-04-15T03:13:00Z">
        <w:r>
          <w:rPr>
            <w:noProof/>
          </w:rPr>
          <w:t>47</w:t>
        </w:r>
        <w:r>
          <w:rPr>
            <w:noProof/>
          </w:rPr>
          <w:fldChar w:fldCharType="end"/>
        </w:r>
      </w:ins>
    </w:p>
    <w:p w14:paraId="7892E699" w14:textId="77777777" w:rsidR="00E164D5" w:rsidRDefault="00E164D5">
      <w:pPr>
        <w:pStyle w:val="Abbildungsverzeichnis"/>
        <w:tabs>
          <w:tab w:val="right" w:leader="dot" w:pos="9629"/>
        </w:tabs>
        <w:rPr>
          <w:ins w:id="512" w:author="Dennis Hohmann" w:date="2012-04-15T03:13:00Z"/>
          <w:rFonts w:asciiTheme="minorHAnsi" w:eastAsiaTheme="minorEastAsia" w:hAnsiTheme="minorHAnsi"/>
          <w:bCs w:val="0"/>
          <w:noProof/>
          <w:color w:val="auto"/>
          <w:lang w:eastAsia="ja-JP"/>
        </w:rPr>
      </w:pPr>
      <w:ins w:id="513" w:author="Dennis Hohmann" w:date="2012-04-15T03:13:00Z">
        <w:r>
          <w:rPr>
            <w:noProof/>
          </w:rPr>
          <w:t>Abbildung 5.2.1: Steuerplatine Designentwurf</w:t>
        </w:r>
        <w:r>
          <w:rPr>
            <w:noProof/>
          </w:rPr>
          <w:tab/>
        </w:r>
        <w:r>
          <w:rPr>
            <w:noProof/>
          </w:rPr>
          <w:fldChar w:fldCharType="begin"/>
        </w:r>
        <w:r>
          <w:rPr>
            <w:noProof/>
          </w:rPr>
          <w:instrText xml:space="preserve"> PAGEREF _Toc196078948 \h </w:instrText>
        </w:r>
        <w:r>
          <w:rPr>
            <w:noProof/>
          </w:rPr>
        </w:r>
      </w:ins>
      <w:r>
        <w:rPr>
          <w:noProof/>
        </w:rPr>
        <w:fldChar w:fldCharType="separate"/>
      </w:r>
      <w:ins w:id="514" w:author="Dennis Hohmann" w:date="2012-04-15T03:13:00Z">
        <w:r>
          <w:rPr>
            <w:noProof/>
          </w:rPr>
          <w:t>48</w:t>
        </w:r>
        <w:r>
          <w:rPr>
            <w:noProof/>
          </w:rPr>
          <w:fldChar w:fldCharType="end"/>
        </w:r>
      </w:ins>
    </w:p>
    <w:p w14:paraId="36A58633" w14:textId="77777777" w:rsidR="00E164D5" w:rsidRDefault="00E164D5">
      <w:pPr>
        <w:pStyle w:val="Abbildungsverzeichnis"/>
        <w:tabs>
          <w:tab w:val="right" w:leader="dot" w:pos="9629"/>
        </w:tabs>
        <w:rPr>
          <w:ins w:id="515" w:author="Dennis Hohmann" w:date="2012-04-15T03:13:00Z"/>
          <w:rFonts w:asciiTheme="minorHAnsi" w:eastAsiaTheme="minorEastAsia" w:hAnsiTheme="minorHAnsi"/>
          <w:bCs w:val="0"/>
          <w:noProof/>
          <w:color w:val="auto"/>
          <w:lang w:eastAsia="ja-JP"/>
        </w:rPr>
      </w:pPr>
      <w:ins w:id="516" w:author="Dennis Hohmann" w:date="2012-04-15T03:13:00Z">
        <w:r>
          <w:rPr>
            <w:noProof/>
          </w:rPr>
          <w:t>Abbildung 6.2.1: Software und Versionen</w:t>
        </w:r>
        <w:r>
          <w:rPr>
            <w:noProof/>
          </w:rPr>
          <w:tab/>
        </w:r>
        <w:r>
          <w:rPr>
            <w:noProof/>
          </w:rPr>
          <w:fldChar w:fldCharType="begin"/>
        </w:r>
        <w:r>
          <w:rPr>
            <w:noProof/>
          </w:rPr>
          <w:instrText xml:space="preserve"> PAGEREF _Toc196078949 \h </w:instrText>
        </w:r>
        <w:r>
          <w:rPr>
            <w:noProof/>
          </w:rPr>
        </w:r>
      </w:ins>
      <w:r>
        <w:rPr>
          <w:noProof/>
        </w:rPr>
        <w:fldChar w:fldCharType="separate"/>
      </w:r>
      <w:ins w:id="517" w:author="Dennis Hohmann" w:date="2012-04-15T03:13:00Z">
        <w:r>
          <w:rPr>
            <w:noProof/>
          </w:rPr>
          <w:t>52</w:t>
        </w:r>
        <w:r>
          <w:rPr>
            <w:noProof/>
          </w:rPr>
          <w:fldChar w:fldCharType="end"/>
        </w:r>
      </w:ins>
    </w:p>
    <w:p w14:paraId="071A2DDE" w14:textId="77777777" w:rsidR="00E164D5" w:rsidRDefault="00E164D5">
      <w:pPr>
        <w:pStyle w:val="Abbildungsverzeichnis"/>
        <w:tabs>
          <w:tab w:val="right" w:leader="dot" w:pos="9629"/>
        </w:tabs>
        <w:rPr>
          <w:ins w:id="518" w:author="Dennis Hohmann" w:date="2012-04-15T03:13:00Z"/>
          <w:rFonts w:asciiTheme="minorHAnsi" w:eastAsiaTheme="minorEastAsia" w:hAnsiTheme="minorHAnsi"/>
          <w:bCs w:val="0"/>
          <w:noProof/>
          <w:color w:val="auto"/>
          <w:lang w:eastAsia="ja-JP"/>
        </w:rPr>
      </w:pPr>
      <w:ins w:id="519" w:author="Dennis Hohmann" w:date="2012-04-15T03:13:00Z">
        <w:r>
          <w:rPr>
            <w:noProof/>
          </w:rPr>
          <w:t>Abbildung 9.1.1: Schaltplan der Steuerplatine</w:t>
        </w:r>
        <w:r>
          <w:rPr>
            <w:noProof/>
          </w:rPr>
          <w:tab/>
        </w:r>
        <w:r>
          <w:rPr>
            <w:noProof/>
          </w:rPr>
          <w:fldChar w:fldCharType="begin"/>
        </w:r>
        <w:r>
          <w:rPr>
            <w:noProof/>
          </w:rPr>
          <w:instrText xml:space="preserve"> PAGEREF _Toc196078950 \h </w:instrText>
        </w:r>
        <w:r>
          <w:rPr>
            <w:noProof/>
          </w:rPr>
        </w:r>
      </w:ins>
      <w:r>
        <w:rPr>
          <w:noProof/>
        </w:rPr>
        <w:fldChar w:fldCharType="separate"/>
      </w:r>
      <w:ins w:id="520" w:author="Dennis Hohmann" w:date="2012-04-15T03:13:00Z">
        <w:r>
          <w:rPr>
            <w:noProof/>
          </w:rPr>
          <w:t>54</w:t>
        </w:r>
        <w:r>
          <w:rPr>
            <w:noProof/>
          </w:rPr>
          <w:fldChar w:fldCharType="end"/>
        </w:r>
      </w:ins>
    </w:p>
    <w:p w14:paraId="125E613D" w14:textId="77777777" w:rsidR="00E164D5" w:rsidRDefault="00E164D5">
      <w:pPr>
        <w:pStyle w:val="Abbildungsverzeichnis"/>
        <w:tabs>
          <w:tab w:val="right" w:leader="dot" w:pos="9629"/>
        </w:tabs>
        <w:rPr>
          <w:ins w:id="521" w:author="Dennis Hohmann" w:date="2012-04-15T03:13:00Z"/>
          <w:rFonts w:asciiTheme="minorHAnsi" w:eastAsiaTheme="minorEastAsia" w:hAnsiTheme="minorHAnsi"/>
          <w:bCs w:val="0"/>
          <w:noProof/>
          <w:color w:val="auto"/>
          <w:lang w:eastAsia="ja-JP"/>
        </w:rPr>
      </w:pPr>
      <w:ins w:id="522" w:author="Dennis Hohmann" w:date="2012-04-15T03:13:00Z">
        <w:r>
          <w:rPr>
            <w:noProof/>
          </w:rPr>
          <w:t>Abbildung 9.1.2: Schaltplan des eDIP240 mit USB Board</w:t>
        </w:r>
        <w:r>
          <w:rPr>
            <w:noProof/>
          </w:rPr>
          <w:tab/>
        </w:r>
        <w:r>
          <w:rPr>
            <w:noProof/>
          </w:rPr>
          <w:fldChar w:fldCharType="begin"/>
        </w:r>
        <w:r>
          <w:rPr>
            <w:noProof/>
          </w:rPr>
          <w:instrText xml:space="preserve"> PAGEREF _Toc196078951 \h </w:instrText>
        </w:r>
        <w:r>
          <w:rPr>
            <w:noProof/>
          </w:rPr>
        </w:r>
      </w:ins>
      <w:r>
        <w:rPr>
          <w:noProof/>
        </w:rPr>
        <w:fldChar w:fldCharType="separate"/>
      </w:r>
      <w:ins w:id="523" w:author="Dennis Hohmann" w:date="2012-04-15T03:13:00Z">
        <w:r>
          <w:rPr>
            <w:noProof/>
          </w:rPr>
          <w:t>55</w:t>
        </w:r>
        <w:r>
          <w:rPr>
            <w:noProof/>
          </w:rPr>
          <w:fldChar w:fldCharType="end"/>
        </w:r>
      </w:ins>
    </w:p>
    <w:p w14:paraId="49C50E7E" w14:textId="77777777" w:rsidR="00E164D5" w:rsidRDefault="00E164D5">
      <w:pPr>
        <w:pStyle w:val="Abbildungsverzeichnis"/>
        <w:tabs>
          <w:tab w:val="right" w:leader="dot" w:pos="9629"/>
        </w:tabs>
        <w:rPr>
          <w:ins w:id="524" w:author="Dennis Hohmann" w:date="2012-04-15T03:13:00Z"/>
          <w:rFonts w:asciiTheme="minorHAnsi" w:eastAsiaTheme="minorEastAsia" w:hAnsiTheme="minorHAnsi"/>
          <w:bCs w:val="0"/>
          <w:noProof/>
          <w:color w:val="auto"/>
          <w:lang w:eastAsia="ja-JP"/>
        </w:rPr>
      </w:pPr>
      <w:ins w:id="525" w:author="Dennis Hohmann" w:date="2012-04-15T03:13:00Z">
        <w:r>
          <w:rPr>
            <w:noProof/>
          </w:rPr>
          <w:t>Abbildung 9.1.3: Schaltplan VDrive2</w:t>
        </w:r>
        <w:r>
          <w:rPr>
            <w:noProof/>
          </w:rPr>
          <w:tab/>
        </w:r>
        <w:r>
          <w:rPr>
            <w:noProof/>
          </w:rPr>
          <w:fldChar w:fldCharType="begin"/>
        </w:r>
        <w:r>
          <w:rPr>
            <w:noProof/>
          </w:rPr>
          <w:instrText xml:space="preserve"> PAGEREF _Toc196078952 \h </w:instrText>
        </w:r>
        <w:r>
          <w:rPr>
            <w:noProof/>
          </w:rPr>
        </w:r>
      </w:ins>
      <w:r>
        <w:rPr>
          <w:noProof/>
        </w:rPr>
        <w:fldChar w:fldCharType="separate"/>
      </w:r>
      <w:ins w:id="526" w:author="Dennis Hohmann" w:date="2012-04-15T03:13:00Z">
        <w:r>
          <w:rPr>
            <w:noProof/>
          </w:rPr>
          <w:t>56</w:t>
        </w:r>
        <w:r>
          <w:rPr>
            <w:noProof/>
          </w:rPr>
          <w:fldChar w:fldCharType="end"/>
        </w:r>
      </w:ins>
    </w:p>
    <w:p w14:paraId="27C9CD7E" w14:textId="77777777" w:rsidR="00E164D5" w:rsidRDefault="00E164D5">
      <w:pPr>
        <w:pStyle w:val="Abbildungsverzeichnis"/>
        <w:tabs>
          <w:tab w:val="right" w:leader="dot" w:pos="9629"/>
        </w:tabs>
        <w:rPr>
          <w:ins w:id="527" w:author="Dennis Hohmann" w:date="2012-04-15T03:13:00Z"/>
          <w:rFonts w:asciiTheme="minorHAnsi" w:eastAsiaTheme="minorEastAsia" w:hAnsiTheme="minorHAnsi"/>
          <w:bCs w:val="0"/>
          <w:noProof/>
          <w:color w:val="auto"/>
          <w:lang w:eastAsia="ja-JP"/>
        </w:rPr>
      </w:pPr>
      <w:ins w:id="528" w:author="Dennis Hohmann" w:date="2012-04-15T03:13:00Z">
        <w:r>
          <w:rPr>
            <w:noProof/>
          </w:rPr>
          <w:t>Abbildung 9.1.4: Gehäuse-Oberseite</w:t>
        </w:r>
        <w:r>
          <w:rPr>
            <w:noProof/>
          </w:rPr>
          <w:tab/>
        </w:r>
        <w:r>
          <w:rPr>
            <w:noProof/>
          </w:rPr>
          <w:fldChar w:fldCharType="begin"/>
        </w:r>
        <w:r>
          <w:rPr>
            <w:noProof/>
          </w:rPr>
          <w:instrText xml:space="preserve"> PAGEREF _Toc196078953 \h </w:instrText>
        </w:r>
        <w:r>
          <w:rPr>
            <w:noProof/>
          </w:rPr>
        </w:r>
      </w:ins>
      <w:r>
        <w:rPr>
          <w:noProof/>
        </w:rPr>
        <w:fldChar w:fldCharType="separate"/>
      </w:r>
      <w:ins w:id="529" w:author="Dennis Hohmann" w:date="2012-04-15T03:13:00Z">
        <w:r>
          <w:rPr>
            <w:noProof/>
          </w:rPr>
          <w:t>58</w:t>
        </w:r>
        <w:r>
          <w:rPr>
            <w:noProof/>
          </w:rPr>
          <w:fldChar w:fldCharType="end"/>
        </w:r>
      </w:ins>
    </w:p>
    <w:p w14:paraId="03DD2CD3" w14:textId="77777777" w:rsidR="00E164D5" w:rsidRDefault="00E164D5">
      <w:pPr>
        <w:pStyle w:val="Abbildungsverzeichnis"/>
        <w:tabs>
          <w:tab w:val="right" w:leader="dot" w:pos="9629"/>
        </w:tabs>
        <w:rPr>
          <w:ins w:id="530" w:author="Dennis Hohmann" w:date="2012-04-15T03:13:00Z"/>
          <w:rFonts w:asciiTheme="minorHAnsi" w:eastAsiaTheme="minorEastAsia" w:hAnsiTheme="minorHAnsi"/>
          <w:bCs w:val="0"/>
          <w:noProof/>
          <w:color w:val="auto"/>
          <w:lang w:eastAsia="ja-JP"/>
        </w:rPr>
      </w:pPr>
      <w:ins w:id="531" w:author="Dennis Hohmann" w:date="2012-04-15T03:13:00Z">
        <w:r>
          <w:rPr>
            <w:noProof/>
          </w:rPr>
          <w:t>Abbildung 9.1.5: Fertige Platine</w:t>
        </w:r>
        <w:r>
          <w:rPr>
            <w:noProof/>
          </w:rPr>
          <w:tab/>
        </w:r>
        <w:r>
          <w:rPr>
            <w:noProof/>
          </w:rPr>
          <w:fldChar w:fldCharType="begin"/>
        </w:r>
        <w:r>
          <w:rPr>
            <w:noProof/>
          </w:rPr>
          <w:instrText xml:space="preserve"> PAGEREF _Toc196078954 \h </w:instrText>
        </w:r>
        <w:r>
          <w:rPr>
            <w:noProof/>
          </w:rPr>
        </w:r>
      </w:ins>
      <w:r>
        <w:rPr>
          <w:noProof/>
        </w:rPr>
        <w:fldChar w:fldCharType="separate"/>
      </w:r>
      <w:ins w:id="532" w:author="Dennis Hohmann" w:date="2012-04-15T03:13:00Z">
        <w:r>
          <w:rPr>
            <w:noProof/>
          </w:rPr>
          <w:t>59</w:t>
        </w:r>
        <w:r>
          <w:rPr>
            <w:noProof/>
          </w:rPr>
          <w:fldChar w:fldCharType="end"/>
        </w:r>
      </w:ins>
    </w:p>
    <w:p w14:paraId="17DD8796" w14:textId="77777777" w:rsidR="00BB3B52" w:rsidDel="00F311B2" w:rsidRDefault="00BB3B52" w:rsidP="00213233">
      <w:pPr>
        <w:pStyle w:val="Abbildungsverzeichnis"/>
        <w:rPr>
          <w:del w:id="533" w:author="Dennis Hohmann" w:date="2012-04-15T03:02:00Z"/>
          <w:rFonts w:asciiTheme="minorHAnsi" w:eastAsiaTheme="minorEastAsia" w:hAnsiTheme="minorHAnsi"/>
          <w:noProof/>
          <w:color w:val="auto"/>
          <w:lang w:eastAsia="ja-JP"/>
        </w:rPr>
      </w:pPr>
      <w:del w:id="534" w:author="Dennis Hohmann" w:date="2012-04-15T03:02:00Z">
        <w:r w:rsidRPr="001221A0" w:rsidDel="00F311B2">
          <w:rPr>
            <w:noProof/>
            <w:highlight w:val="yellow"/>
          </w:rPr>
          <w:delText>Abbildung 1.2.1: OpenSource</w:delText>
        </w:r>
        <w:r w:rsidDel="00F311B2">
          <w:rPr>
            <w:noProof/>
          </w:rPr>
          <w:tab/>
        </w:r>
        <w:r w:rsidR="00213233" w:rsidDel="00F311B2">
          <w:rPr>
            <w:noProof/>
          </w:rPr>
          <w:delText>5</w:delText>
        </w:r>
      </w:del>
    </w:p>
    <w:p w14:paraId="28A73AB1" w14:textId="77777777" w:rsidR="00BB3B52" w:rsidDel="00F311B2" w:rsidRDefault="00BB3B52" w:rsidP="00213233">
      <w:pPr>
        <w:pStyle w:val="Abbildungsverzeichnis"/>
        <w:rPr>
          <w:del w:id="535" w:author="Dennis Hohmann" w:date="2012-04-15T03:02:00Z"/>
          <w:rFonts w:asciiTheme="minorHAnsi" w:eastAsiaTheme="minorEastAsia" w:hAnsiTheme="minorHAnsi"/>
          <w:noProof/>
          <w:color w:val="auto"/>
          <w:lang w:eastAsia="ja-JP"/>
        </w:rPr>
      </w:pPr>
      <w:del w:id="536" w:author="Dennis Hohmann" w:date="2012-04-15T03:02:00Z">
        <w:r w:rsidDel="00F311B2">
          <w:rPr>
            <w:noProof/>
          </w:rPr>
          <w:delText>Abbildung 2.3.1: Projektzeitplan</w:delText>
        </w:r>
        <w:r w:rsidDel="00F311B2">
          <w:rPr>
            <w:noProof/>
          </w:rPr>
          <w:tab/>
        </w:r>
        <w:r w:rsidR="00213233" w:rsidDel="00F311B2">
          <w:rPr>
            <w:noProof/>
          </w:rPr>
          <w:delText>13</w:delText>
        </w:r>
      </w:del>
    </w:p>
    <w:p w14:paraId="328370CB" w14:textId="77777777" w:rsidR="00BB3B52" w:rsidDel="00F311B2" w:rsidRDefault="00BB3B52" w:rsidP="00213233">
      <w:pPr>
        <w:pStyle w:val="Abbildungsverzeichnis"/>
        <w:rPr>
          <w:del w:id="537" w:author="Dennis Hohmann" w:date="2012-04-15T03:02:00Z"/>
          <w:rFonts w:asciiTheme="minorHAnsi" w:eastAsiaTheme="minorEastAsia" w:hAnsiTheme="minorHAnsi"/>
          <w:noProof/>
          <w:color w:val="auto"/>
          <w:lang w:eastAsia="ja-JP"/>
        </w:rPr>
      </w:pPr>
      <w:del w:id="538" w:author="Dennis Hohmann" w:date="2012-04-15T03:02:00Z">
        <w:r w:rsidDel="00F311B2">
          <w:rPr>
            <w:noProof/>
          </w:rPr>
          <w:delText>Abbildung 3.1.1: Atmel ATmega1284P-PU</w:delText>
        </w:r>
        <w:r w:rsidDel="00F311B2">
          <w:rPr>
            <w:noProof/>
          </w:rPr>
          <w:tab/>
        </w:r>
        <w:r w:rsidR="00213233" w:rsidDel="00F311B2">
          <w:rPr>
            <w:noProof/>
          </w:rPr>
          <w:delText>15</w:delText>
        </w:r>
      </w:del>
    </w:p>
    <w:p w14:paraId="778AE313" w14:textId="77777777" w:rsidR="00BB3B52" w:rsidDel="00F311B2" w:rsidRDefault="00BB3B52" w:rsidP="00213233">
      <w:pPr>
        <w:pStyle w:val="Abbildungsverzeichnis"/>
        <w:rPr>
          <w:del w:id="539" w:author="Dennis Hohmann" w:date="2012-04-15T03:02:00Z"/>
          <w:rFonts w:asciiTheme="minorHAnsi" w:eastAsiaTheme="minorEastAsia" w:hAnsiTheme="minorHAnsi"/>
          <w:noProof/>
          <w:color w:val="auto"/>
          <w:lang w:eastAsia="ja-JP"/>
        </w:rPr>
      </w:pPr>
      <w:del w:id="540" w:author="Dennis Hohmann" w:date="2012-04-15T03:02:00Z">
        <w:r w:rsidDel="00F311B2">
          <w:rPr>
            <w:noProof/>
          </w:rPr>
          <w:delText>Abbildung 3.2.1: FTDI VDrive2 USB</w:delText>
        </w:r>
        <w:r w:rsidDel="00F311B2">
          <w:rPr>
            <w:noProof/>
          </w:rPr>
          <w:tab/>
        </w:r>
        <w:r w:rsidR="00213233" w:rsidDel="00F311B2">
          <w:rPr>
            <w:noProof/>
          </w:rPr>
          <w:delText>16</w:delText>
        </w:r>
      </w:del>
    </w:p>
    <w:p w14:paraId="26364D1C" w14:textId="77777777" w:rsidR="00BB3B52" w:rsidDel="00F311B2" w:rsidRDefault="00BB3B52" w:rsidP="00213233">
      <w:pPr>
        <w:pStyle w:val="Abbildungsverzeichnis"/>
        <w:rPr>
          <w:del w:id="541" w:author="Dennis Hohmann" w:date="2012-04-15T03:02:00Z"/>
          <w:rFonts w:asciiTheme="minorHAnsi" w:eastAsiaTheme="minorEastAsia" w:hAnsiTheme="minorHAnsi"/>
          <w:noProof/>
          <w:color w:val="auto"/>
          <w:lang w:eastAsia="ja-JP"/>
        </w:rPr>
      </w:pPr>
      <w:del w:id="542" w:author="Dennis Hohmann" w:date="2012-04-15T03:02:00Z">
        <w:r w:rsidDel="00F311B2">
          <w:rPr>
            <w:noProof/>
          </w:rPr>
          <w:delText>Abbildung 3.3.1: Electronic Assembly eDIP240-7</w:delText>
        </w:r>
        <w:r w:rsidDel="00F311B2">
          <w:rPr>
            <w:noProof/>
          </w:rPr>
          <w:tab/>
        </w:r>
        <w:r w:rsidR="00213233" w:rsidDel="00F311B2">
          <w:rPr>
            <w:noProof/>
          </w:rPr>
          <w:delText>17</w:delText>
        </w:r>
      </w:del>
    </w:p>
    <w:p w14:paraId="0C38F2BB" w14:textId="77777777" w:rsidR="00BB3B52" w:rsidDel="00F311B2" w:rsidRDefault="00BB3B52" w:rsidP="00213233">
      <w:pPr>
        <w:pStyle w:val="Abbildungsverzeichnis"/>
        <w:rPr>
          <w:del w:id="543" w:author="Dennis Hohmann" w:date="2012-04-15T03:02:00Z"/>
          <w:rFonts w:asciiTheme="minorHAnsi" w:eastAsiaTheme="minorEastAsia" w:hAnsiTheme="minorHAnsi"/>
          <w:noProof/>
          <w:color w:val="auto"/>
          <w:lang w:eastAsia="ja-JP"/>
        </w:rPr>
      </w:pPr>
      <w:del w:id="544" w:author="Dennis Hohmann" w:date="2012-04-15T03:02:00Z">
        <w:r w:rsidDel="00F311B2">
          <w:rPr>
            <w:noProof/>
          </w:rPr>
          <w:delText>Abbildung 3.4.1: CNC-Bausatz www.gocnc.de „HOBBY A4"</w:delText>
        </w:r>
        <w:r w:rsidDel="00F311B2">
          <w:rPr>
            <w:noProof/>
          </w:rPr>
          <w:tab/>
        </w:r>
        <w:r w:rsidR="00213233" w:rsidDel="00F311B2">
          <w:rPr>
            <w:noProof/>
          </w:rPr>
          <w:delText>18</w:delText>
        </w:r>
      </w:del>
    </w:p>
    <w:p w14:paraId="7FC4B550" w14:textId="77777777" w:rsidR="00BB3B52" w:rsidDel="00F311B2" w:rsidRDefault="00BB3B52" w:rsidP="008B14C0">
      <w:pPr>
        <w:pStyle w:val="Abbildungsverzeichnis"/>
        <w:rPr>
          <w:del w:id="545" w:author="Dennis Hohmann" w:date="2012-04-15T03:02:00Z"/>
          <w:rFonts w:asciiTheme="minorHAnsi" w:eastAsiaTheme="minorEastAsia" w:hAnsiTheme="minorHAnsi"/>
          <w:noProof/>
          <w:color w:val="auto"/>
          <w:lang w:eastAsia="ja-JP"/>
        </w:rPr>
        <w:pPrChange w:id="546" w:author="Dennis Hohmann" w:date="2012-04-15T00:39:00Z">
          <w:pPr>
            <w:pStyle w:val="Textkrper"/>
          </w:pPr>
        </w:pPrChange>
      </w:pPr>
      <w:del w:id="547" w:author="Dennis Hohmann" w:date="2012-04-15T03:02:00Z">
        <w:r w:rsidDel="00F311B2">
          <w:rPr>
            <w:noProof/>
          </w:rPr>
          <w:delText>Abbildung 3.5.1: USOVO UNI1500 Steuerplatine</w:delText>
        </w:r>
        <w:r w:rsidDel="00F311B2">
          <w:rPr>
            <w:noProof/>
          </w:rPr>
          <w:tab/>
        </w:r>
      </w:del>
      <w:del w:id="548" w:author="Dennis Hohmann" w:date="2012-04-15T01:13:00Z">
        <w:r w:rsidDel="00213233">
          <w:rPr>
            <w:noProof/>
          </w:rPr>
          <w:delText>19</w:delText>
        </w:r>
      </w:del>
    </w:p>
    <w:p w14:paraId="386CC5E9" w14:textId="77777777" w:rsidR="00BB3B52" w:rsidDel="00F311B2" w:rsidRDefault="00BB3B52" w:rsidP="008B14C0">
      <w:pPr>
        <w:pStyle w:val="Abbildungsverzeichnis"/>
        <w:rPr>
          <w:del w:id="549" w:author="Dennis Hohmann" w:date="2012-04-15T03:02:00Z"/>
          <w:rFonts w:asciiTheme="minorHAnsi" w:eastAsiaTheme="minorEastAsia" w:hAnsiTheme="minorHAnsi"/>
          <w:noProof/>
          <w:color w:val="auto"/>
          <w:lang w:eastAsia="ja-JP"/>
        </w:rPr>
        <w:pPrChange w:id="550" w:author="Dennis Hohmann" w:date="2012-04-15T00:39:00Z">
          <w:pPr>
            <w:pStyle w:val="Abbildungsverzeichnis"/>
          </w:pPr>
        </w:pPrChange>
      </w:pPr>
      <w:del w:id="551" w:author="Dennis Hohmann" w:date="2012-04-15T03:02:00Z">
        <w:r w:rsidDel="00F311B2">
          <w:rPr>
            <w:noProof/>
          </w:rPr>
          <w:delText>Abbildung 3.5.2: USOVO UNI1500 Pinbelegung</w:delText>
        </w:r>
        <w:r w:rsidDel="00F311B2">
          <w:rPr>
            <w:noProof/>
          </w:rPr>
          <w:tab/>
        </w:r>
      </w:del>
      <w:del w:id="552" w:author="Dennis Hohmann" w:date="2012-04-15T01:13:00Z">
        <w:r w:rsidDel="00213233">
          <w:rPr>
            <w:noProof/>
          </w:rPr>
          <w:delText>19</w:delText>
        </w:r>
      </w:del>
    </w:p>
    <w:p w14:paraId="3FF13B42" w14:textId="77777777" w:rsidR="00BB3B52" w:rsidDel="00F311B2" w:rsidRDefault="00BB3B52" w:rsidP="008B14C0">
      <w:pPr>
        <w:pStyle w:val="Abbildungsverzeichnis"/>
        <w:rPr>
          <w:del w:id="553" w:author="Dennis Hohmann" w:date="2012-04-15T03:02:00Z"/>
          <w:rFonts w:asciiTheme="minorHAnsi" w:eastAsiaTheme="minorEastAsia" w:hAnsiTheme="minorHAnsi"/>
          <w:noProof/>
          <w:color w:val="auto"/>
          <w:lang w:eastAsia="ja-JP"/>
        </w:rPr>
        <w:pPrChange w:id="554" w:author="Dennis Hohmann" w:date="2012-04-15T00:39:00Z">
          <w:pPr>
            <w:pStyle w:val="Abbildungsverzeichnis"/>
          </w:pPr>
        </w:pPrChange>
      </w:pPr>
      <w:del w:id="555" w:author="Dennis Hohmann" w:date="2012-04-15T03:02:00Z">
        <w:r w:rsidDel="00F311B2">
          <w:rPr>
            <w:noProof/>
          </w:rPr>
          <w:delText>Abbildung 3.6.1: Parallelität der Achsen</w:delText>
        </w:r>
        <w:r w:rsidDel="00F311B2">
          <w:rPr>
            <w:noProof/>
          </w:rPr>
          <w:tab/>
        </w:r>
      </w:del>
      <w:del w:id="556" w:author="Dennis Hohmann" w:date="2012-04-15T01:13:00Z">
        <w:r w:rsidDel="00213233">
          <w:rPr>
            <w:noProof/>
          </w:rPr>
          <w:delText>21</w:delText>
        </w:r>
      </w:del>
    </w:p>
    <w:p w14:paraId="247B34FC" w14:textId="77777777" w:rsidR="00BB3B52" w:rsidDel="00F311B2" w:rsidRDefault="00BB3B52" w:rsidP="008B14C0">
      <w:pPr>
        <w:pStyle w:val="Abbildungsverzeichnis"/>
        <w:rPr>
          <w:del w:id="557" w:author="Dennis Hohmann" w:date="2012-04-15T03:02:00Z"/>
          <w:rFonts w:asciiTheme="minorHAnsi" w:eastAsiaTheme="minorEastAsia" w:hAnsiTheme="minorHAnsi"/>
          <w:noProof/>
          <w:color w:val="auto"/>
          <w:lang w:eastAsia="ja-JP"/>
        </w:rPr>
        <w:pPrChange w:id="558" w:author="Dennis Hohmann" w:date="2012-04-15T00:39:00Z">
          <w:pPr>
            <w:pStyle w:val="Abbildungsverzeichnis"/>
          </w:pPr>
        </w:pPrChange>
      </w:pPr>
      <w:del w:id="559" w:author="Dennis Hohmann" w:date="2012-04-15T03:02:00Z">
        <w:r w:rsidDel="00F311B2">
          <w:rPr>
            <w:noProof/>
          </w:rPr>
          <w:delText>Abbildung 3.6.2: Leerschritte</w:delText>
        </w:r>
        <w:r w:rsidDel="00F311B2">
          <w:rPr>
            <w:noProof/>
          </w:rPr>
          <w:tab/>
        </w:r>
      </w:del>
      <w:del w:id="560" w:author="Dennis Hohmann" w:date="2012-04-15T01:13:00Z">
        <w:r w:rsidDel="00213233">
          <w:rPr>
            <w:noProof/>
          </w:rPr>
          <w:delText>21</w:delText>
        </w:r>
      </w:del>
    </w:p>
    <w:p w14:paraId="25AC7181" w14:textId="77777777" w:rsidR="00BB3B52" w:rsidDel="00F311B2" w:rsidRDefault="00BB3B52" w:rsidP="008B14C0">
      <w:pPr>
        <w:pStyle w:val="Abbildungsverzeichnis"/>
        <w:rPr>
          <w:del w:id="561" w:author="Dennis Hohmann" w:date="2012-04-15T03:02:00Z"/>
          <w:rFonts w:asciiTheme="minorHAnsi" w:eastAsiaTheme="minorEastAsia" w:hAnsiTheme="minorHAnsi"/>
          <w:noProof/>
          <w:color w:val="auto"/>
          <w:lang w:eastAsia="ja-JP"/>
        </w:rPr>
        <w:pPrChange w:id="562" w:author="Dennis Hohmann" w:date="2012-04-15T00:39:00Z">
          <w:pPr>
            <w:pStyle w:val="Abbildungsverzeichnis"/>
          </w:pPr>
        </w:pPrChange>
      </w:pPr>
      <w:del w:id="563" w:author="Dennis Hohmann" w:date="2012-04-15T03:02:00Z">
        <w:r w:rsidDel="00F311B2">
          <w:rPr>
            <w:noProof/>
          </w:rPr>
          <w:delText>Abbildung 3.6.3: Umkehrspiel der Y-Achse</w:delText>
        </w:r>
        <w:r w:rsidDel="00F311B2">
          <w:rPr>
            <w:noProof/>
          </w:rPr>
          <w:tab/>
        </w:r>
      </w:del>
      <w:del w:id="564" w:author="Dennis Hohmann" w:date="2012-04-15T01:13:00Z">
        <w:r w:rsidDel="00213233">
          <w:rPr>
            <w:noProof/>
          </w:rPr>
          <w:delText>22</w:delText>
        </w:r>
      </w:del>
    </w:p>
    <w:p w14:paraId="638B200D" w14:textId="77777777" w:rsidR="00BB3B52" w:rsidDel="00F311B2" w:rsidRDefault="00BB3B52" w:rsidP="008B14C0">
      <w:pPr>
        <w:pStyle w:val="Abbildungsverzeichnis"/>
        <w:rPr>
          <w:del w:id="565" w:author="Dennis Hohmann" w:date="2012-04-15T03:02:00Z"/>
          <w:rFonts w:asciiTheme="minorHAnsi" w:eastAsiaTheme="minorEastAsia" w:hAnsiTheme="minorHAnsi"/>
          <w:noProof/>
          <w:color w:val="auto"/>
          <w:lang w:eastAsia="ja-JP"/>
        </w:rPr>
        <w:pPrChange w:id="566" w:author="Dennis Hohmann" w:date="2012-04-15T00:39:00Z">
          <w:pPr>
            <w:pStyle w:val="Abbildungsverzeichnis"/>
          </w:pPr>
        </w:pPrChange>
      </w:pPr>
      <w:del w:id="567" w:author="Dennis Hohmann" w:date="2012-04-15T03:02:00Z">
        <w:r w:rsidDel="00F311B2">
          <w:rPr>
            <w:noProof/>
          </w:rPr>
          <w:delText>Abbildung 3.7.1: PWM Schrittmotor</w:delText>
        </w:r>
        <w:r w:rsidDel="00F311B2">
          <w:rPr>
            <w:noProof/>
          </w:rPr>
          <w:tab/>
        </w:r>
      </w:del>
      <w:del w:id="568" w:author="Dennis Hohmann" w:date="2012-04-15T01:13:00Z">
        <w:r w:rsidDel="00213233">
          <w:rPr>
            <w:noProof/>
          </w:rPr>
          <w:delText>23</w:delText>
        </w:r>
      </w:del>
    </w:p>
    <w:p w14:paraId="6B5989C8" w14:textId="77777777" w:rsidR="00BB3B52" w:rsidDel="00F311B2" w:rsidRDefault="00BB3B52" w:rsidP="008B14C0">
      <w:pPr>
        <w:pStyle w:val="Abbildungsverzeichnis"/>
        <w:rPr>
          <w:del w:id="569" w:author="Dennis Hohmann" w:date="2012-04-15T03:02:00Z"/>
          <w:rFonts w:asciiTheme="minorHAnsi" w:eastAsiaTheme="minorEastAsia" w:hAnsiTheme="minorHAnsi"/>
          <w:noProof/>
          <w:color w:val="auto"/>
          <w:lang w:eastAsia="ja-JP"/>
        </w:rPr>
        <w:pPrChange w:id="570" w:author="Dennis Hohmann" w:date="2012-04-15T00:39:00Z">
          <w:pPr>
            <w:pStyle w:val="Abbildungsverzeichnis"/>
          </w:pPr>
        </w:pPrChange>
      </w:pPr>
      <w:del w:id="571" w:author="Dennis Hohmann" w:date="2012-04-15T03:02:00Z">
        <w:r w:rsidDel="00F311B2">
          <w:rPr>
            <w:noProof/>
          </w:rPr>
          <w:delText>Abbildung 3.9.1: Logo EAGLE</w:delText>
        </w:r>
        <w:r w:rsidDel="00F311B2">
          <w:rPr>
            <w:noProof/>
          </w:rPr>
          <w:tab/>
        </w:r>
      </w:del>
      <w:del w:id="572" w:author="Dennis Hohmann" w:date="2012-04-15T01:13:00Z">
        <w:r w:rsidDel="00213233">
          <w:rPr>
            <w:noProof/>
          </w:rPr>
          <w:delText>27</w:delText>
        </w:r>
      </w:del>
    </w:p>
    <w:p w14:paraId="6507AF8C" w14:textId="77777777" w:rsidR="00BB3B52" w:rsidDel="00F311B2" w:rsidRDefault="00BB3B52" w:rsidP="008B14C0">
      <w:pPr>
        <w:pStyle w:val="Abbildungsverzeichnis"/>
        <w:rPr>
          <w:del w:id="573" w:author="Dennis Hohmann" w:date="2012-04-15T03:02:00Z"/>
          <w:rFonts w:asciiTheme="minorHAnsi" w:eastAsiaTheme="minorEastAsia" w:hAnsiTheme="minorHAnsi"/>
          <w:noProof/>
          <w:color w:val="auto"/>
          <w:lang w:eastAsia="ja-JP"/>
        </w:rPr>
        <w:pPrChange w:id="574" w:author="Dennis Hohmann" w:date="2012-04-15T00:39:00Z">
          <w:pPr>
            <w:pStyle w:val="Abbildungsverzeichnis"/>
          </w:pPr>
        </w:pPrChange>
      </w:pPr>
      <w:del w:id="575" w:author="Dennis Hohmann" w:date="2012-04-15T03:02:00Z">
        <w:r w:rsidDel="00F311B2">
          <w:rPr>
            <w:noProof/>
          </w:rPr>
          <w:delText>Abbildung 3.9.2: PCB-GCODE Menu</w:delText>
        </w:r>
        <w:r w:rsidDel="00F311B2">
          <w:rPr>
            <w:noProof/>
          </w:rPr>
          <w:tab/>
        </w:r>
      </w:del>
      <w:del w:id="576" w:author="Dennis Hohmann" w:date="2012-04-15T01:13:00Z">
        <w:r w:rsidDel="00213233">
          <w:rPr>
            <w:noProof/>
          </w:rPr>
          <w:delText>28</w:delText>
        </w:r>
      </w:del>
    </w:p>
    <w:p w14:paraId="72E66B4B" w14:textId="77777777" w:rsidR="00BB3B52" w:rsidDel="00F311B2" w:rsidRDefault="00BB3B52" w:rsidP="008B14C0">
      <w:pPr>
        <w:pStyle w:val="Abbildungsverzeichnis"/>
        <w:rPr>
          <w:del w:id="577" w:author="Dennis Hohmann" w:date="2012-04-15T03:02:00Z"/>
          <w:rFonts w:asciiTheme="minorHAnsi" w:eastAsiaTheme="minorEastAsia" w:hAnsiTheme="minorHAnsi"/>
          <w:noProof/>
          <w:color w:val="auto"/>
          <w:lang w:eastAsia="ja-JP"/>
        </w:rPr>
        <w:pPrChange w:id="578" w:author="Dennis Hohmann" w:date="2012-04-15T00:39:00Z">
          <w:pPr>
            <w:pStyle w:val="Abbildungsverzeichnis"/>
          </w:pPr>
        </w:pPrChange>
      </w:pPr>
      <w:del w:id="579" w:author="Dennis Hohmann" w:date="2012-04-15T03:02:00Z">
        <w:r w:rsidDel="00F311B2">
          <w:rPr>
            <w:noProof/>
          </w:rPr>
          <w:delText>Abbildung 4.2.1: Controller Programmdateien</w:delText>
        </w:r>
        <w:r w:rsidDel="00F311B2">
          <w:rPr>
            <w:noProof/>
          </w:rPr>
          <w:tab/>
        </w:r>
      </w:del>
      <w:del w:id="580" w:author="Dennis Hohmann" w:date="2012-04-15T01:13:00Z">
        <w:r w:rsidDel="00213233">
          <w:rPr>
            <w:noProof/>
          </w:rPr>
          <w:delText>31</w:delText>
        </w:r>
      </w:del>
    </w:p>
    <w:p w14:paraId="0CAF097F" w14:textId="77777777" w:rsidR="00BB3B52" w:rsidDel="00F311B2" w:rsidRDefault="00BB3B52" w:rsidP="008B14C0">
      <w:pPr>
        <w:pStyle w:val="Abbildungsverzeichnis"/>
        <w:rPr>
          <w:del w:id="581" w:author="Dennis Hohmann" w:date="2012-04-15T03:02:00Z"/>
          <w:rFonts w:asciiTheme="minorHAnsi" w:eastAsiaTheme="minorEastAsia" w:hAnsiTheme="minorHAnsi"/>
          <w:noProof/>
          <w:color w:val="auto"/>
          <w:lang w:eastAsia="ja-JP"/>
        </w:rPr>
        <w:pPrChange w:id="582" w:author="Dennis Hohmann" w:date="2012-04-15T00:39:00Z">
          <w:pPr>
            <w:pStyle w:val="Abbildungsverzeichnis"/>
          </w:pPr>
        </w:pPrChange>
      </w:pPr>
      <w:del w:id="583" w:author="Dennis Hohmann" w:date="2012-04-15T03:02:00Z">
        <w:r w:rsidDel="00F311B2">
          <w:rPr>
            <w:noProof/>
          </w:rPr>
          <w:delText>Abbildung 4.2.2: Initialisierung</w:delText>
        </w:r>
        <w:r w:rsidDel="00F311B2">
          <w:rPr>
            <w:noProof/>
          </w:rPr>
          <w:tab/>
        </w:r>
      </w:del>
      <w:del w:id="584" w:author="Dennis Hohmann" w:date="2012-04-15T01:13:00Z">
        <w:r w:rsidDel="00213233">
          <w:rPr>
            <w:noProof/>
          </w:rPr>
          <w:delText>31</w:delText>
        </w:r>
      </w:del>
    </w:p>
    <w:p w14:paraId="320BFA52" w14:textId="77777777" w:rsidR="00BB3B52" w:rsidDel="00F311B2" w:rsidRDefault="00BB3B52" w:rsidP="008B14C0">
      <w:pPr>
        <w:pStyle w:val="Abbildungsverzeichnis"/>
        <w:rPr>
          <w:del w:id="585" w:author="Dennis Hohmann" w:date="2012-04-15T03:02:00Z"/>
          <w:rFonts w:asciiTheme="minorHAnsi" w:eastAsiaTheme="minorEastAsia" w:hAnsiTheme="minorHAnsi"/>
          <w:noProof/>
          <w:color w:val="auto"/>
          <w:lang w:eastAsia="ja-JP"/>
        </w:rPr>
        <w:pPrChange w:id="586" w:author="Dennis Hohmann" w:date="2012-04-15T00:39:00Z">
          <w:pPr>
            <w:pStyle w:val="Abbildungsverzeichnis"/>
          </w:pPr>
        </w:pPrChange>
      </w:pPr>
      <w:del w:id="587" w:author="Dennis Hohmann" w:date="2012-04-15T03:02:00Z">
        <w:r w:rsidDel="00F311B2">
          <w:rPr>
            <w:noProof/>
          </w:rPr>
          <w:delText>Abbildung 4.2.3: Bitfeld mit zwei unsigned CHAR Variablen</w:delText>
        </w:r>
        <w:r w:rsidDel="00F311B2">
          <w:rPr>
            <w:noProof/>
          </w:rPr>
          <w:tab/>
        </w:r>
      </w:del>
      <w:del w:id="588" w:author="Dennis Hohmann" w:date="2012-04-15T01:13:00Z">
        <w:r w:rsidDel="00213233">
          <w:rPr>
            <w:noProof/>
          </w:rPr>
          <w:delText>33</w:delText>
        </w:r>
      </w:del>
    </w:p>
    <w:p w14:paraId="108EE393" w14:textId="77777777" w:rsidR="00BB3B52" w:rsidDel="00F311B2" w:rsidRDefault="00BB3B52" w:rsidP="008B14C0">
      <w:pPr>
        <w:pStyle w:val="Abbildungsverzeichnis"/>
        <w:rPr>
          <w:del w:id="589" w:author="Dennis Hohmann" w:date="2012-04-15T03:02:00Z"/>
          <w:rFonts w:asciiTheme="minorHAnsi" w:eastAsiaTheme="minorEastAsia" w:hAnsiTheme="minorHAnsi"/>
          <w:noProof/>
          <w:color w:val="auto"/>
          <w:lang w:eastAsia="ja-JP"/>
        </w:rPr>
        <w:pPrChange w:id="590" w:author="Dennis Hohmann" w:date="2012-04-15T00:39:00Z">
          <w:pPr>
            <w:pStyle w:val="Abbildungsverzeichnis"/>
          </w:pPr>
        </w:pPrChange>
      </w:pPr>
      <w:del w:id="591" w:author="Dennis Hohmann" w:date="2012-04-15T03:02:00Z">
        <w:r w:rsidDel="00F311B2">
          <w:rPr>
            <w:noProof/>
          </w:rPr>
          <w:delText xml:space="preserve">Abbildung 4.2.4: Fehler einer gerasterten Linie </w:delText>
        </w:r>
        <w:r w:rsidRPr="001221A0" w:rsidDel="00F311B2">
          <w:rPr>
            <w:rFonts w:ascii="Times New Roman" w:hAnsi="Times New Roman"/>
            <w:noProof/>
          </w:rPr>
          <w:delText>(Wikipedia, 2012)</w:delText>
        </w:r>
        <w:r w:rsidDel="00F311B2">
          <w:rPr>
            <w:noProof/>
          </w:rPr>
          <w:tab/>
        </w:r>
      </w:del>
      <w:del w:id="592" w:author="Dennis Hohmann" w:date="2012-04-15T01:13:00Z">
        <w:r w:rsidDel="00213233">
          <w:rPr>
            <w:noProof/>
          </w:rPr>
          <w:delText>34</w:delText>
        </w:r>
      </w:del>
    </w:p>
    <w:p w14:paraId="54BD3254" w14:textId="77777777" w:rsidR="00BB3B52" w:rsidDel="00F311B2" w:rsidRDefault="00BB3B52" w:rsidP="008B14C0">
      <w:pPr>
        <w:pStyle w:val="Abbildungsverzeichnis"/>
        <w:rPr>
          <w:del w:id="593" w:author="Dennis Hohmann" w:date="2012-04-15T03:02:00Z"/>
          <w:rFonts w:asciiTheme="minorHAnsi" w:eastAsiaTheme="minorEastAsia" w:hAnsiTheme="minorHAnsi"/>
          <w:noProof/>
          <w:color w:val="auto"/>
          <w:lang w:eastAsia="ja-JP"/>
        </w:rPr>
        <w:pPrChange w:id="594" w:author="Dennis Hohmann" w:date="2012-04-15T00:39:00Z">
          <w:pPr>
            <w:pStyle w:val="Abbildungsverzeichnis"/>
          </w:pPr>
        </w:pPrChange>
      </w:pPr>
      <w:del w:id="595" w:author="Dennis Hohmann" w:date="2012-04-15T03:02:00Z">
        <w:r w:rsidDel="00F311B2">
          <w:rPr>
            <w:noProof/>
          </w:rPr>
          <w:delText>Abbildung 4.2.5: USB-Sequenz</w:delText>
        </w:r>
        <w:r w:rsidDel="00F311B2">
          <w:rPr>
            <w:noProof/>
          </w:rPr>
          <w:tab/>
        </w:r>
      </w:del>
      <w:del w:id="596" w:author="Dennis Hohmann" w:date="2012-04-15T01:13:00Z">
        <w:r w:rsidDel="00213233">
          <w:rPr>
            <w:noProof/>
          </w:rPr>
          <w:delText>35</w:delText>
        </w:r>
      </w:del>
    </w:p>
    <w:p w14:paraId="794095A2" w14:textId="77777777" w:rsidR="00BB3B52" w:rsidDel="00F311B2" w:rsidRDefault="00BB3B52" w:rsidP="008B14C0">
      <w:pPr>
        <w:pStyle w:val="Abbildungsverzeichnis"/>
        <w:rPr>
          <w:del w:id="597" w:author="Dennis Hohmann" w:date="2012-04-15T03:02:00Z"/>
          <w:rFonts w:asciiTheme="minorHAnsi" w:eastAsiaTheme="minorEastAsia" w:hAnsiTheme="minorHAnsi"/>
          <w:noProof/>
          <w:color w:val="auto"/>
          <w:lang w:eastAsia="ja-JP"/>
        </w:rPr>
        <w:pPrChange w:id="598" w:author="Dennis Hohmann" w:date="2012-04-15T00:39:00Z">
          <w:pPr>
            <w:pStyle w:val="Abbildungsverzeichnis"/>
          </w:pPr>
        </w:pPrChange>
      </w:pPr>
      <w:del w:id="599" w:author="Dennis Hohmann" w:date="2012-04-15T03:02:00Z">
        <w:r w:rsidDel="00F311B2">
          <w:rPr>
            <w:noProof/>
          </w:rPr>
          <w:delText>Abbildung 4.2.6: uart_gets()</w:delText>
        </w:r>
        <w:r w:rsidDel="00F311B2">
          <w:rPr>
            <w:noProof/>
          </w:rPr>
          <w:tab/>
        </w:r>
      </w:del>
      <w:del w:id="600" w:author="Dennis Hohmann" w:date="2012-04-15T01:13:00Z">
        <w:r w:rsidDel="00213233">
          <w:rPr>
            <w:noProof/>
          </w:rPr>
          <w:delText>36</w:delText>
        </w:r>
      </w:del>
    </w:p>
    <w:p w14:paraId="3DB94EE1" w14:textId="77777777" w:rsidR="00BB3B52" w:rsidDel="00F311B2" w:rsidRDefault="00BB3B52" w:rsidP="008B14C0">
      <w:pPr>
        <w:pStyle w:val="Abbildungsverzeichnis"/>
        <w:rPr>
          <w:del w:id="601" w:author="Dennis Hohmann" w:date="2012-04-15T03:02:00Z"/>
          <w:rFonts w:asciiTheme="minorHAnsi" w:eastAsiaTheme="minorEastAsia" w:hAnsiTheme="minorHAnsi"/>
          <w:noProof/>
          <w:color w:val="auto"/>
          <w:lang w:eastAsia="ja-JP"/>
        </w:rPr>
        <w:pPrChange w:id="602" w:author="Dennis Hohmann" w:date="2012-04-15T00:39:00Z">
          <w:pPr>
            <w:pStyle w:val="Abbildungsverzeichnis"/>
          </w:pPr>
        </w:pPrChange>
      </w:pPr>
      <w:del w:id="603" w:author="Dennis Hohmann" w:date="2012-04-15T03:02:00Z">
        <w:r w:rsidDel="00F311B2">
          <w:rPr>
            <w:noProof/>
          </w:rPr>
          <w:delText>Abbildung 4.2.7: I2C-Kommunikation</w:delText>
        </w:r>
        <w:r w:rsidDel="00F311B2">
          <w:rPr>
            <w:noProof/>
          </w:rPr>
          <w:tab/>
        </w:r>
      </w:del>
      <w:del w:id="604" w:author="Dennis Hohmann" w:date="2012-04-15T01:13:00Z">
        <w:r w:rsidDel="00213233">
          <w:rPr>
            <w:noProof/>
          </w:rPr>
          <w:delText>37</w:delText>
        </w:r>
      </w:del>
    </w:p>
    <w:p w14:paraId="0913DE4A" w14:textId="77777777" w:rsidR="00BB3B52" w:rsidDel="00F311B2" w:rsidRDefault="00BB3B52" w:rsidP="008B14C0">
      <w:pPr>
        <w:pStyle w:val="Abbildungsverzeichnis"/>
        <w:rPr>
          <w:del w:id="605" w:author="Dennis Hohmann" w:date="2012-04-15T03:02:00Z"/>
          <w:rFonts w:asciiTheme="minorHAnsi" w:eastAsiaTheme="minorEastAsia" w:hAnsiTheme="minorHAnsi"/>
          <w:noProof/>
          <w:color w:val="auto"/>
          <w:lang w:eastAsia="ja-JP"/>
        </w:rPr>
        <w:pPrChange w:id="606" w:author="Dennis Hohmann" w:date="2012-04-15T00:39:00Z">
          <w:pPr>
            <w:pStyle w:val="Abbildungsverzeichnis"/>
          </w:pPr>
        </w:pPrChange>
      </w:pPr>
      <w:del w:id="607" w:author="Dennis Hohmann" w:date="2012-04-15T03:02:00Z">
        <w:r w:rsidDel="00F311B2">
          <w:rPr>
            <w:noProof/>
          </w:rPr>
          <w:delText>Abbildung 4.2.8: Kartesisches Koordinatensystem</w:delText>
        </w:r>
        <w:r w:rsidDel="00F311B2">
          <w:rPr>
            <w:noProof/>
          </w:rPr>
          <w:tab/>
        </w:r>
      </w:del>
      <w:del w:id="608" w:author="Dennis Hohmann" w:date="2012-04-15T01:13:00Z">
        <w:r w:rsidDel="00213233">
          <w:rPr>
            <w:noProof/>
          </w:rPr>
          <w:delText>40</w:delText>
        </w:r>
      </w:del>
    </w:p>
    <w:p w14:paraId="5A437A79" w14:textId="77777777" w:rsidR="00BB3B52" w:rsidDel="00F311B2" w:rsidRDefault="00BB3B52" w:rsidP="008B14C0">
      <w:pPr>
        <w:pStyle w:val="Abbildungsverzeichnis"/>
        <w:rPr>
          <w:del w:id="609" w:author="Dennis Hohmann" w:date="2012-04-15T03:02:00Z"/>
          <w:rFonts w:asciiTheme="minorHAnsi" w:eastAsiaTheme="minorEastAsia" w:hAnsiTheme="minorHAnsi"/>
          <w:noProof/>
          <w:color w:val="auto"/>
          <w:lang w:eastAsia="ja-JP"/>
        </w:rPr>
        <w:pPrChange w:id="610" w:author="Dennis Hohmann" w:date="2012-04-15T00:39:00Z">
          <w:pPr>
            <w:pStyle w:val="Abbildungsverzeichnis"/>
          </w:pPr>
        </w:pPrChange>
      </w:pPr>
      <w:del w:id="611" w:author="Dennis Hohmann" w:date="2012-04-15T03:02:00Z">
        <w:r w:rsidDel="00F311B2">
          <w:rPr>
            <w:noProof/>
          </w:rPr>
          <w:delText>Abbildung 4.3.1: EA KitEditor Programmdateien</w:delText>
        </w:r>
        <w:r w:rsidDel="00F311B2">
          <w:rPr>
            <w:noProof/>
          </w:rPr>
          <w:tab/>
        </w:r>
      </w:del>
      <w:del w:id="612" w:author="Dennis Hohmann" w:date="2012-04-15T01:13:00Z">
        <w:r w:rsidDel="00213233">
          <w:rPr>
            <w:noProof/>
          </w:rPr>
          <w:delText>41</w:delText>
        </w:r>
      </w:del>
    </w:p>
    <w:p w14:paraId="69BE59A2" w14:textId="77777777" w:rsidR="00BB3B52" w:rsidDel="00F311B2" w:rsidRDefault="00BB3B52" w:rsidP="008B14C0">
      <w:pPr>
        <w:pStyle w:val="Abbildungsverzeichnis"/>
        <w:rPr>
          <w:del w:id="613" w:author="Dennis Hohmann" w:date="2012-04-15T03:02:00Z"/>
          <w:rFonts w:asciiTheme="minorHAnsi" w:eastAsiaTheme="minorEastAsia" w:hAnsiTheme="minorHAnsi"/>
          <w:noProof/>
          <w:color w:val="auto"/>
          <w:lang w:eastAsia="ja-JP"/>
        </w:rPr>
        <w:pPrChange w:id="614" w:author="Dennis Hohmann" w:date="2012-04-15T00:39:00Z">
          <w:pPr>
            <w:pStyle w:val="Abbildungsverzeichnis"/>
          </w:pPr>
        </w:pPrChange>
      </w:pPr>
      <w:del w:id="615" w:author="Dennis Hohmann" w:date="2012-04-15T03:02:00Z">
        <w:r w:rsidDel="00F311B2">
          <w:rPr>
            <w:noProof/>
          </w:rPr>
          <w:delText>Abbildung 4.3.2: Stuktogramm PowerOn-Makro</w:delText>
        </w:r>
        <w:r w:rsidDel="00F311B2">
          <w:rPr>
            <w:noProof/>
          </w:rPr>
          <w:tab/>
        </w:r>
      </w:del>
      <w:del w:id="616" w:author="Dennis Hohmann" w:date="2012-04-15T01:13:00Z">
        <w:r w:rsidDel="00213233">
          <w:rPr>
            <w:noProof/>
          </w:rPr>
          <w:delText>42</w:delText>
        </w:r>
      </w:del>
    </w:p>
    <w:p w14:paraId="46818859" w14:textId="77777777" w:rsidR="00BB3B52" w:rsidDel="00F311B2" w:rsidRDefault="00BB3B52" w:rsidP="008B14C0">
      <w:pPr>
        <w:pStyle w:val="Abbildungsverzeichnis"/>
        <w:rPr>
          <w:del w:id="617" w:author="Dennis Hohmann" w:date="2012-04-15T03:02:00Z"/>
          <w:rFonts w:asciiTheme="minorHAnsi" w:eastAsiaTheme="minorEastAsia" w:hAnsiTheme="minorHAnsi"/>
          <w:noProof/>
          <w:color w:val="auto"/>
          <w:lang w:eastAsia="ja-JP"/>
        </w:rPr>
        <w:pPrChange w:id="618" w:author="Dennis Hohmann" w:date="2012-04-15T00:39:00Z">
          <w:pPr>
            <w:pStyle w:val="Abbildungsverzeichnis"/>
          </w:pPr>
        </w:pPrChange>
      </w:pPr>
      <w:del w:id="619" w:author="Dennis Hohmann" w:date="2012-04-15T03:02:00Z">
        <w:r w:rsidDel="00F311B2">
          <w:rPr>
            <w:noProof/>
          </w:rPr>
          <w:delText>Abbildung 4.3.3: Start des Controllers</w:delText>
        </w:r>
        <w:r w:rsidDel="00F311B2">
          <w:rPr>
            <w:noProof/>
          </w:rPr>
          <w:tab/>
        </w:r>
      </w:del>
      <w:del w:id="620" w:author="Dennis Hohmann" w:date="2012-04-15T01:13:00Z">
        <w:r w:rsidDel="00213233">
          <w:rPr>
            <w:noProof/>
          </w:rPr>
          <w:delText>43</w:delText>
        </w:r>
      </w:del>
    </w:p>
    <w:p w14:paraId="725898C5" w14:textId="77777777" w:rsidR="00BB3B52" w:rsidDel="00F311B2" w:rsidRDefault="00BB3B52" w:rsidP="008B14C0">
      <w:pPr>
        <w:pStyle w:val="Abbildungsverzeichnis"/>
        <w:rPr>
          <w:del w:id="621" w:author="Dennis Hohmann" w:date="2012-04-15T03:02:00Z"/>
          <w:rFonts w:asciiTheme="minorHAnsi" w:eastAsiaTheme="minorEastAsia" w:hAnsiTheme="minorHAnsi"/>
          <w:noProof/>
          <w:color w:val="auto"/>
          <w:lang w:eastAsia="ja-JP"/>
        </w:rPr>
        <w:pPrChange w:id="622" w:author="Dennis Hohmann" w:date="2012-04-15T00:39:00Z">
          <w:pPr>
            <w:pStyle w:val="Abbildungsverzeichnis"/>
          </w:pPr>
        </w:pPrChange>
      </w:pPr>
      <w:del w:id="623" w:author="Dennis Hohmann" w:date="2012-04-15T03:02:00Z">
        <w:r w:rsidDel="00F311B2">
          <w:rPr>
            <w:noProof/>
          </w:rPr>
          <w:delText>Abbildung 4.3.4: Warnung</w:delText>
        </w:r>
        <w:r w:rsidDel="00F311B2">
          <w:rPr>
            <w:noProof/>
          </w:rPr>
          <w:tab/>
        </w:r>
      </w:del>
      <w:del w:id="624" w:author="Dennis Hohmann" w:date="2012-04-15T01:13:00Z">
        <w:r w:rsidDel="00213233">
          <w:rPr>
            <w:noProof/>
          </w:rPr>
          <w:delText>43</w:delText>
        </w:r>
      </w:del>
    </w:p>
    <w:p w14:paraId="4BE9A09F" w14:textId="77777777" w:rsidR="00BB3B52" w:rsidDel="00F311B2" w:rsidRDefault="00BB3B52" w:rsidP="008B14C0">
      <w:pPr>
        <w:pStyle w:val="Abbildungsverzeichnis"/>
        <w:rPr>
          <w:del w:id="625" w:author="Dennis Hohmann" w:date="2012-04-15T03:02:00Z"/>
          <w:rFonts w:asciiTheme="minorHAnsi" w:eastAsiaTheme="minorEastAsia" w:hAnsiTheme="minorHAnsi"/>
          <w:noProof/>
          <w:color w:val="auto"/>
          <w:lang w:eastAsia="ja-JP"/>
        </w:rPr>
        <w:pPrChange w:id="626" w:author="Dennis Hohmann" w:date="2012-04-15T00:39:00Z">
          <w:pPr>
            <w:pStyle w:val="Abbildungsverzeichnis"/>
          </w:pPr>
        </w:pPrChange>
      </w:pPr>
      <w:del w:id="627" w:author="Dennis Hohmann" w:date="2012-04-15T03:02:00Z">
        <w:r w:rsidDel="00F311B2">
          <w:rPr>
            <w:noProof/>
          </w:rPr>
          <w:delText>Abbildung 4.3.5: Menü-Struktur</w:delText>
        </w:r>
        <w:r w:rsidDel="00F311B2">
          <w:rPr>
            <w:noProof/>
          </w:rPr>
          <w:tab/>
        </w:r>
      </w:del>
      <w:del w:id="628" w:author="Dennis Hohmann" w:date="2012-04-15T01:13:00Z">
        <w:r w:rsidDel="00213233">
          <w:rPr>
            <w:noProof/>
          </w:rPr>
          <w:delText>44</w:delText>
        </w:r>
      </w:del>
    </w:p>
    <w:p w14:paraId="5CC3D2B2" w14:textId="77777777" w:rsidR="00BB3B52" w:rsidDel="00F311B2" w:rsidRDefault="00BB3B52" w:rsidP="008B14C0">
      <w:pPr>
        <w:pStyle w:val="Abbildungsverzeichnis"/>
        <w:rPr>
          <w:del w:id="629" w:author="Dennis Hohmann" w:date="2012-04-15T03:02:00Z"/>
          <w:rFonts w:asciiTheme="minorHAnsi" w:eastAsiaTheme="minorEastAsia" w:hAnsiTheme="minorHAnsi"/>
          <w:noProof/>
          <w:color w:val="auto"/>
          <w:lang w:eastAsia="ja-JP"/>
        </w:rPr>
        <w:pPrChange w:id="630" w:author="Dennis Hohmann" w:date="2012-04-15T00:39:00Z">
          <w:pPr>
            <w:pStyle w:val="Abbildungsverzeichnis"/>
          </w:pPr>
        </w:pPrChange>
      </w:pPr>
      <w:del w:id="631" w:author="Dennis Hohmann" w:date="2012-04-15T03:02:00Z">
        <w:r w:rsidDel="00F311B2">
          <w:rPr>
            <w:noProof/>
          </w:rPr>
          <w:delText>Abbildung 4.4.1: Protokollrahmen</w:delText>
        </w:r>
        <w:r w:rsidDel="00F311B2">
          <w:rPr>
            <w:noProof/>
          </w:rPr>
          <w:tab/>
        </w:r>
      </w:del>
      <w:del w:id="632" w:author="Dennis Hohmann" w:date="2012-04-15T01:13:00Z">
        <w:r w:rsidDel="00213233">
          <w:rPr>
            <w:noProof/>
          </w:rPr>
          <w:delText>45</w:delText>
        </w:r>
      </w:del>
    </w:p>
    <w:p w14:paraId="5F76D5D2" w14:textId="77777777" w:rsidR="00BB3B52" w:rsidDel="00F311B2" w:rsidRDefault="00BB3B52" w:rsidP="008B14C0">
      <w:pPr>
        <w:pStyle w:val="Abbildungsverzeichnis"/>
        <w:rPr>
          <w:del w:id="633" w:author="Dennis Hohmann" w:date="2012-04-15T03:02:00Z"/>
          <w:rFonts w:asciiTheme="minorHAnsi" w:eastAsiaTheme="minorEastAsia" w:hAnsiTheme="minorHAnsi"/>
          <w:noProof/>
          <w:color w:val="auto"/>
          <w:lang w:eastAsia="ja-JP"/>
        </w:rPr>
        <w:pPrChange w:id="634" w:author="Dennis Hohmann" w:date="2012-04-15T00:39:00Z">
          <w:pPr>
            <w:pStyle w:val="Abbildungsverzeichnis"/>
          </w:pPr>
        </w:pPrChange>
      </w:pPr>
      <w:del w:id="635" w:author="Dennis Hohmann" w:date="2012-04-15T03:02:00Z">
        <w:r w:rsidDel="00F311B2">
          <w:rPr>
            <w:noProof/>
          </w:rPr>
          <w:delText>Abbildung 4.4.2: Protokollrahmen DC2</w:delText>
        </w:r>
        <w:r w:rsidDel="00F311B2">
          <w:rPr>
            <w:noProof/>
          </w:rPr>
          <w:tab/>
        </w:r>
      </w:del>
      <w:del w:id="636" w:author="Dennis Hohmann" w:date="2012-04-15T01:13:00Z">
        <w:r w:rsidDel="00213233">
          <w:rPr>
            <w:noProof/>
          </w:rPr>
          <w:delText>45</w:delText>
        </w:r>
      </w:del>
    </w:p>
    <w:p w14:paraId="6CF5CD5A" w14:textId="77777777" w:rsidR="00BB3B52" w:rsidDel="00F311B2" w:rsidRDefault="00BB3B52" w:rsidP="008B14C0">
      <w:pPr>
        <w:pStyle w:val="Abbildungsverzeichnis"/>
        <w:rPr>
          <w:del w:id="637" w:author="Dennis Hohmann" w:date="2012-04-15T03:02:00Z"/>
          <w:rFonts w:asciiTheme="minorHAnsi" w:eastAsiaTheme="minorEastAsia" w:hAnsiTheme="minorHAnsi"/>
          <w:noProof/>
          <w:color w:val="auto"/>
          <w:lang w:eastAsia="ja-JP"/>
        </w:rPr>
        <w:pPrChange w:id="638" w:author="Dennis Hohmann" w:date="2012-04-15T00:39:00Z">
          <w:pPr>
            <w:pStyle w:val="Abbildungsverzeichnis"/>
          </w:pPr>
        </w:pPrChange>
      </w:pPr>
      <w:del w:id="639" w:author="Dennis Hohmann" w:date="2012-04-15T03:02:00Z">
        <w:r w:rsidDel="00F311B2">
          <w:rPr>
            <w:noProof/>
          </w:rPr>
          <w:delText>Abbildung 5.1.1: Blockschaltbild Steuerplatine</w:delText>
        </w:r>
        <w:r w:rsidDel="00F311B2">
          <w:rPr>
            <w:noProof/>
          </w:rPr>
          <w:tab/>
        </w:r>
      </w:del>
      <w:del w:id="640" w:author="Dennis Hohmann" w:date="2012-04-15T01:13:00Z">
        <w:r w:rsidDel="00213233">
          <w:rPr>
            <w:noProof/>
          </w:rPr>
          <w:delText>47</w:delText>
        </w:r>
      </w:del>
    </w:p>
    <w:p w14:paraId="2CD3DD66" w14:textId="77777777" w:rsidR="00BB3B52" w:rsidDel="00F311B2" w:rsidRDefault="00BB3B52" w:rsidP="008B14C0">
      <w:pPr>
        <w:pStyle w:val="Abbildungsverzeichnis"/>
        <w:rPr>
          <w:del w:id="641" w:author="Dennis Hohmann" w:date="2012-04-15T03:02:00Z"/>
          <w:rFonts w:asciiTheme="minorHAnsi" w:eastAsiaTheme="minorEastAsia" w:hAnsiTheme="minorHAnsi"/>
          <w:noProof/>
          <w:color w:val="auto"/>
          <w:lang w:eastAsia="ja-JP"/>
        </w:rPr>
        <w:pPrChange w:id="642" w:author="Dennis Hohmann" w:date="2012-04-15T00:39:00Z">
          <w:pPr>
            <w:pStyle w:val="Abbildungsverzeichnis"/>
          </w:pPr>
        </w:pPrChange>
      </w:pPr>
      <w:del w:id="643" w:author="Dennis Hohmann" w:date="2012-04-15T03:02:00Z">
        <w:r w:rsidDel="00F311B2">
          <w:rPr>
            <w:noProof/>
          </w:rPr>
          <w:delText>Abbildung 5.1.2: Stromverbrauch</w:delText>
        </w:r>
        <w:r w:rsidDel="00F311B2">
          <w:rPr>
            <w:noProof/>
          </w:rPr>
          <w:tab/>
        </w:r>
      </w:del>
      <w:del w:id="644" w:author="Dennis Hohmann" w:date="2012-04-15T01:13:00Z">
        <w:r w:rsidDel="00213233">
          <w:rPr>
            <w:noProof/>
          </w:rPr>
          <w:delText>47</w:delText>
        </w:r>
      </w:del>
    </w:p>
    <w:p w14:paraId="56E15484" w14:textId="77777777" w:rsidR="00BB3B52" w:rsidDel="00F311B2" w:rsidRDefault="00BB3B52" w:rsidP="008B14C0">
      <w:pPr>
        <w:pStyle w:val="Abbildungsverzeichnis"/>
        <w:rPr>
          <w:del w:id="645" w:author="Dennis Hohmann" w:date="2012-04-15T03:02:00Z"/>
          <w:rFonts w:asciiTheme="minorHAnsi" w:eastAsiaTheme="minorEastAsia" w:hAnsiTheme="minorHAnsi"/>
          <w:noProof/>
          <w:color w:val="auto"/>
          <w:lang w:eastAsia="ja-JP"/>
        </w:rPr>
        <w:pPrChange w:id="646" w:author="Dennis Hohmann" w:date="2012-04-15T00:39:00Z">
          <w:pPr>
            <w:pStyle w:val="Abbildungsverzeichnis"/>
          </w:pPr>
        </w:pPrChange>
      </w:pPr>
      <w:del w:id="647" w:author="Dennis Hohmann" w:date="2012-04-15T03:02:00Z">
        <w:r w:rsidDel="00F311B2">
          <w:rPr>
            <w:noProof/>
          </w:rPr>
          <w:delText>Abbildung 5.2.1: Steuerplatine Designentwurf</w:delText>
        </w:r>
        <w:r w:rsidDel="00F311B2">
          <w:rPr>
            <w:noProof/>
          </w:rPr>
          <w:tab/>
        </w:r>
      </w:del>
      <w:del w:id="648" w:author="Dennis Hohmann" w:date="2012-04-15T01:13:00Z">
        <w:r w:rsidDel="00213233">
          <w:rPr>
            <w:noProof/>
          </w:rPr>
          <w:delText>48</w:delText>
        </w:r>
      </w:del>
    </w:p>
    <w:p w14:paraId="1D742A37" w14:textId="77777777" w:rsidR="00BB3B52" w:rsidDel="00F311B2" w:rsidRDefault="00BB3B52" w:rsidP="008B14C0">
      <w:pPr>
        <w:pStyle w:val="Abbildungsverzeichnis"/>
        <w:rPr>
          <w:del w:id="649" w:author="Dennis Hohmann" w:date="2012-04-15T03:02:00Z"/>
          <w:rFonts w:asciiTheme="minorHAnsi" w:eastAsiaTheme="minorEastAsia" w:hAnsiTheme="minorHAnsi"/>
          <w:noProof/>
          <w:color w:val="auto"/>
          <w:lang w:eastAsia="ja-JP"/>
        </w:rPr>
        <w:pPrChange w:id="650" w:author="Dennis Hohmann" w:date="2012-04-15T00:39:00Z">
          <w:pPr>
            <w:pStyle w:val="Abbildungsverzeichnis"/>
          </w:pPr>
        </w:pPrChange>
      </w:pPr>
      <w:del w:id="651" w:author="Dennis Hohmann" w:date="2012-04-15T03:02:00Z">
        <w:r w:rsidDel="00F311B2">
          <w:rPr>
            <w:noProof/>
          </w:rPr>
          <w:delText>Abbildung 6.2.1: Software &amp; Versionen</w:delText>
        </w:r>
        <w:r w:rsidDel="00F311B2">
          <w:rPr>
            <w:noProof/>
          </w:rPr>
          <w:tab/>
        </w:r>
      </w:del>
      <w:del w:id="652" w:author="Dennis Hohmann" w:date="2012-04-15T01:13:00Z">
        <w:r w:rsidDel="00213233">
          <w:rPr>
            <w:noProof/>
          </w:rPr>
          <w:delText>52</w:delText>
        </w:r>
      </w:del>
    </w:p>
    <w:p w14:paraId="0C8446CB" w14:textId="77777777" w:rsidR="00BB3B52" w:rsidDel="00F311B2" w:rsidRDefault="00BB3B52" w:rsidP="008B14C0">
      <w:pPr>
        <w:pStyle w:val="Abbildungsverzeichnis"/>
        <w:rPr>
          <w:del w:id="653" w:author="Dennis Hohmann" w:date="2012-04-15T03:02:00Z"/>
          <w:rFonts w:asciiTheme="minorHAnsi" w:eastAsiaTheme="minorEastAsia" w:hAnsiTheme="minorHAnsi"/>
          <w:noProof/>
          <w:color w:val="auto"/>
          <w:lang w:eastAsia="ja-JP"/>
        </w:rPr>
        <w:pPrChange w:id="654" w:author="Dennis Hohmann" w:date="2012-04-15T00:39:00Z">
          <w:pPr>
            <w:pStyle w:val="Abbildungsverzeichnis"/>
          </w:pPr>
        </w:pPrChange>
      </w:pPr>
      <w:del w:id="655" w:author="Dennis Hohmann" w:date="2012-04-15T03:02:00Z">
        <w:r w:rsidDel="00F311B2">
          <w:rPr>
            <w:noProof/>
          </w:rPr>
          <w:delText>Abbildung 9.1.1: Schaltplan der Steuerplatine</w:delText>
        </w:r>
        <w:r w:rsidDel="00F311B2">
          <w:rPr>
            <w:noProof/>
          </w:rPr>
          <w:tab/>
        </w:r>
      </w:del>
      <w:del w:id="656" w:author="Dennis Hohmann" w:date="2012-04-15T01:13:00Z">
        <w:r w:rsidDel="00213233">
          <w:rPr>
            <w:noProof/>
          </w:rPr>
          <w:delText>54</w:delText>
        </w:r>
      </w:del>
    </w:p>
    <w:p w14:paraId="499C7FCF" w14:textId="77777777" w:rsidR="00BB3B52" w:rsidDel="00F311B2" w:rsidRDefault="00BB3B52" w:rsidP="008B14C0">
      <w:pPr>
        <w:pStyle w:val="Abbildungsverzeichnis"/>
        <w:rPr>
          <w:del w:id="657" w:author="Dennis Hohmann" w:date="2012-04-15T03:02:00Z"/>
          <w:rFonts w:asciiTheme="minorHAnsi" w:eastAsiaTheme="minorEastAsia" w:hAnsiTheme="minorHAnsi"/>
          <w:noProof/>
          <w:color w:val="auto"/>
          <w:lang w:eastAsia="ja-JP"/>
        </w:rPr>
        <w:pPrChange w:id="658" w:author="Dennis Hohmann" w:date="2012-04-15T00:39:00Z">
          <w:pPr>
            <w:pStyle w:val="Abbildungsverzeichnis"/>
          </w:pPr>
        </w:pPrChange>
      </w:pPr>
      <w:del w:id="659" w:author="Dennis Hohmann" w:date="2012-04-15T03:02:00Z">
        <w:r w:rsidDel="00F311B2">
          <w:rPr>
            <w:noProof/>
          </w:rPr>
          <w:delText>Abbildung 9.1.2: Schaltplan des eDIP240 mit USB Board</w:delText>
        </w:r>
        <w:r w:rsidDel="00F311B2">
          <w:rPr>
            <w:noProof/>
          </w:rPr>
          <w:tab/>
        </w:r>
      </w:del>
      <w:del w:id="660" w:author="Dennis Hohmann" w:date="2012-04-15T01:13:00Z">
        <w:r w:rsidDel="00213233">
          <w:rPr>
            <w:noProof/>
          </w:rPr>
          <w:delText>55</w:delText>
        </w:r>
      </w:del>
    </w:p>
    <w:p w14:paraId="13E00C88" w14:textId="77777777" w:rsidR="00BB3B52" w:rsidDel="00F311B2" w:rsidRDefault="00BB3B52" w:rsidP="008B14C0">
      <w:pPr>
        <w:pStyle w:val="Abbildungsverzeichnis"/>
        <w:rPr>
          <w:del w:id="661" w:author="Dennis Hohmann" w:date="2012-04-15T03:02:00Z"/>
          <w:rFonts w:asciiTheme="minorHAnsi" w:eastAsiaTheme="minorEastAsia" w:hAnsiTheme="minorHAnsi"/>
          <w:noProof/>
          <w:color w:val="auto"/>
          <w:lang w:eastAsia="ja-JP"/>
        </w:rPr>
        <w:pPrChange w:id="662" w:author="Dennis Hohmann" w:date="2012-04-15T00:39:00Z">
          <w:pPr>
            <w:pStyle w:val="Abbildungsverzeichnis"/>
          </w:pPr>
        </w:pPrChange>
      </w:pPr>
      <w:del w:id="663" w:author="Dennis Hohmann" w:date="2012-04-15T03:02:00Z">
        <w:r w:rsidDel="00F311B2">
          <w:rPr>
            <w:noProof/>
          </w:rPr>
          <w:delText>Abbildung 9.1.3: Schaltplan VDrive2</w:delText>
        </w:r>
        <w:r w:rsidDel="00F311B2">
          <w:rPr>
            <w:noProof/>
          </w:rPr>
          <w:tab/>
        </w:r>
      </w:del>
      <w:del w:id="664" w:author="Dennis Hohmann" w:date="2012-04-15T01:13:00Z">
        <w:r w:rsidDel="00213233">
          <w:rPr>
            <w:noProof/>
          </w:rPr>
          <w:delText>56</w:delText>
        </w:r>
      </w:del>
    </w:p>
    <w:p w14:paraId="154D7934" w14:textId="77777777" w:rsidR="00BB3B52" w:rsidDel="00F311B2" w:rsidRDefault="00BB3B52" w:rsidP="008B14C0">
      <w:pPr>
        <w:pStyle w:val="Abbildungsverzeichnis"/>
        <w:rPr>
          <w:del w:id="665" w:author="Dennis Hohmann" w:date="2012-04-15T03:02:00Z"/>
          <w:rFonts w:asciiTheme="minorHAnsi" w:eastAsiaTheme="minorEastAsia" w:hAnsiTheme="minorHAnsi"/>
          <w:noProof/>
          <w:color w:val="auto"/>
          <w:lang w:eastAsia="ja-JP"/>
        </w:rPr>
        <w:pPrChange w:id="666" w:author="Dennis Hohmann" w:date="2012-04-15T00:39:00Z">
          <w:pPr>
            <w:pStyle w:val="Abbildungsverzeichnis"/>
          </w:pPr>
        </w:pPrChange>
      </w:pPr>
      <w:del w:id="667" w:author="Dennis Hohmann" w:date="2012-04-15T03:02:00Z">
        <w:r w:rsidDel="00F311B2">
          <w:rPr>
            <w:noProof/>
          </w:rPr>
          <w:delText>Abbildung 9.1.4: Gehäuse-Oberseite</w:delText>
        </w:r>
        <w:r w:rsidDel="00F311B2">
          <w:rPr>
            <w:noProof/>
          </w:rPr>
          <w:tab/>
        </w:r>
      </w:del>
      <w:del w:id="668" w:author="Dennis Hohmann" w:date="2012-04-15T01:13:00Z">
        <w:r w:rsidDel="00213233">
          <w:rPr>
            <w:noProof/>
          </w:rPr>
          <w:delText>58</w:delText>
        </w:r>
      </w:del>
    </w:p>
    <w:p w14:paraId="582F716B" w14:textId="77777777" w:rsidR="00BB3B52" w:rsidDel="00F311B2" w:rsidRDefault="00BB3B52" w:rsidP="008B14C0">
      <w:pPr>
        <w:pStyle w:val="Abbildungsverzeichnis"/>
        <w:rPr>
          <w:del w:id="669" w:author="Dennis Hohmann" w:date="2012-04-15T03:02:00Z"/>
          <w:rFonts w:asciiTheme="minorHAnsi" w:eastAsiaTheme="minorEastAsia" w:hAnsiTheme="minorHAnsi"/>
          <w:noProof/>
          <w:color w:val="auto"/>
          <w:lang w:eastAsia="ja-JP"/>
        </w:rPr>
        <w:pPrChange w:id="670" w:author="Dennis Hohmann" w:date="2012-04-15T00:39:00Z">
          <w:pPr>
            <w:pStyle w:val="Abbildungsverzeichnis"/>
          </w:pPr>
        </w:pPrChange>
      </w:pPr>
      <w:del w:id="671" w:author="Dennis Hohmann" w:date="2012-04-15T03:02:00Z">
        <w:r w:rsidDel="00F311B2">
          <w:rPr>
            <w:noProof/>
          </w:rPr>
          <w:delText>Abbildung 9.1.5: Fertige Platine</w:delText>
        </w:r>
        <w:r w:rsidDel="00F311B2">
          <w:rPr>
            <w:noProof/>
          </w:rPr>
          <w:tab/>
        </w:r>
      </w:del>
      <w:del w:id="672" w:author="Dennis Hohmann" w:date="2012-04-15T01:13:00Z">
        <w:r w:rsidDel="00213233">
          <w:rPr>
            <w:noProof/>
          </w:rPr>
          <w:delText>59</w:delText>
        </w:r>
      </w:del>
    </w:p>
    <w:p w14:paraId="1E27439A" w14:textId="09C94381" w:rsidR="00B974A0" w:rsidRPr="00B974A0" w:rsidRDefault="00B974A0" w:rsidP="008B14C0">
      <w:pPr>
        <w:pStyle w:val="Textkrper"/>
        <w:pPrChange w:id="673" w:author="Dennis Hohmann" w:date="2012-04-15T00:39:00Z">
          <w:pPr>
            <w:pStyle w:val="Abbildungsverzeichnis"/>
          </w:pPr>
        </w:pPrChange>
      </w:pPr>
      <w:r>
        <w:fldChar w:fldCharType="end"/>
      </w:r>
    </w:p>
    <w:p w14:paraId="57BEB014" w14:textId="286F814B" w:rsidR="007551E0" w:rsidRDefault="003E3CAC" w:rsidP="001B7DAE">
      <w:pPr>
        <w:pStyle w:val="berschrift2"/>
      </w:pPr>
      <w:r>
        <w:br w:type="page"/>
      </w:r>
      <w:bookmarkStart w:id="674" w:name="_Toc196079052"/>
      <w:r w:rsidR="007551E0" w:rsidRPr="0082447F">
        <w:t>Abkürzungsverzeichnis</w:t>
      </w:r>
      <w:bookmarkEnd w:id="674"/>
    </w:p>
    <w:tbl>
      <w:tblPr>
        <w:tblW w:w="9654" w:type="dxa"/>
        <w:tblInd w:w="55" w:type="dxa"/>
        <w:tblLayout w:type="fixed"/>
        <w:tblCellMar>
          <w:left w:w="70" w:type="dxa"/>
          <w:right w:w="70" w:type="dxa"/>
        </w:tblCellMar>
        <w:tblLook w:val="04A0" w:firstRow="1" w:lastRow="0" w:firstColumn="1" w:lastColumn="0" w:noHBand="0" w:noVBand="1"/>
        <w:tblPrChange w:id="675" w:author="Dennis Hohmann" w:date="2012-04-15T01:56:00Z">
          <w:tblPr>
            <w:tblW w:w="979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PrChange>
      </w:tblPr>
      <w:tblGrid>
        <w:gridCol w:w="1433"/>
        <w:gridCol w:w="2961"/>
        <w:gridCol w:w="1433"/>
        <w:gridCol w:w="2394"/>
        <w:gridCol w:w="1433"/>
        <w:tblGridChange w:id="676">
          <w:tblGrid>
            <w:gridCol w:w="1433"/>
            <w:gridCol w:w="2961"/>
            <w:gridCol w:w="1433"/>
            <w:gridCol w:w="2394"/>
            <w:gridCol w:w="1575"/>
          </w:tblGrid>
        </w:tblGridChange>
      </w:tblGrid>
      <w:tr w:rsidR="00F175F1" w:rsidRPr="00FB133F" w14:paraId="759550CD" w14:textId="77777777" w:rsidTr="004C553E">
        <w:trPr>
          <w:trHeight w:val="300"/>
          <w:trPrChange w:id="677" w:author="Dennis Hohmann" w:date="2012-04-15T01:56:00Z">
            <w:trPr>
              <w:trHeight w:val="300"/>
            </w:trPr>
          </w:trPrChange>
        </w:trPr>
        <w:tc>
          <w:tcPr>
            <w:tcW w:w="1433" w:type="dxa"/>
            <w:shd w:val="clear" w:color="auto" w:fill="auto"/>
            <w:noWrap/>
            <w:tcPrChange w:id="678" w:author="Dennis Hohmann" w:date="2012-04-15T01:56:00Z">
              <w:tcPr>
                <w:tcW w:w="1433" w:type="dxa"/>
                <w:shd w:val="clear" w:color="auto" w:fill="auto"/>
                <w:noWrap/>
              </w:tcPr>
            </w:tcPrChange>
          </w:tcPr>
          <w:p w14:paraId="3A438297" w14:textId="043B79A7" w:rsidR="00F175F1" w:rsidRPr="00FB133F" w:rsidRDefault="004C553E" w:rsidP="00A658D7">
            <w:pPr>
              <w:pStyle w:val="Textkrper"/>
              <w:jc w:val="left"/>
              <w:rPr>
                <w:lang w:eastAsia="de-DE"/>
              </w:rPr>
              <w:pPrChange w:id="679" w:author="Dennis Hohmann" w:date="2012-04-15T01:03:00Z">
                <w:pPr>
                  <w:pStyle w:val="Textkrper"/>
                </w:pPr>
              </w:pPrChange>
            </w:pPr>
            <w:ins w:id="680" w:author="Dennis Hohmann" w:date="2012-04-15T01:56:00Z">
              <w:r>
                <w:rPr>
                  <w:lang w:eastAsia="de-DE"/>
                </w:rPr>
                <w:t>A</w:t>
              </w:r>
            </w:ins>
          </w:p>
        </w:tc>
        <w:tc>
          <w:tcPr>
            <w:tcW w:w="4394" w:type="dxa"/>
            <w:gridSpan w:val="2"/>
            <w:shd w:val="clear" w:color="auto" w:fill="auto"/>
            <w:noWrap/>
            <w:tcPrChange w:id="681" w:author="Dennis Hohmann" w:date="2012-04-15T01:56:00Z">
              <w:tcPr>
                <w:tcW w:w="4394" w:type="dxa"/>
                <w:gridSpan w:val="2"/>
                <w:shd w:val="clear" w:color="auto" w:fill="auto"/>
                <w:noWrap/>
              </w:tcPr>
            </w:tcPrChange>
          </w:tcPr>
          <w:p w14:paraId="4AF5B751" w14:textId="78B69E0F" w:rsidR="00F175F1" w:rsidRPr="00FB133F" w:rsidRDefault="004C553E" w:rsidP="00A658D7">
            <w:pPr>
              <w:pStyle w:val="Textkrper"/>
              <w:jc w:val="left"/>
              <w:rPr>
                <w:lang w:eastAsia="de-DE"/>
              </w:rPr>
              <w:pPrChange w:id="682" w:author="Dennis Hohmann" w:date="2012-04-15T01:03:00Z">
                <w:pPr/>
              </w:pPrChange>
            </w:pPr>
            <w:ins w:id="683" w:author="Dennis Hohmann" w:date="2012-04-15T01:56:00Z">
              <w:r>
                <w:rPr>
                  <w:lang w:eastAsia="de-DE"/>
                </w:rPr>
                <w:t>Ampere</w:t>
              </w:r>
            </w:ins>
          </w:p>
        </w:tc>
        <w:tc>
          <w:tcPr>
            <w:tcW w:w="3827" w:type="dxa"/>
            <w:gridSpan w:val="2"/>
            <w:shd w:val="clear" w:color="auto" w:fill="auto"/>
            <w:noWrap/>
            <w:tcPrChange w:id="684" w:author="Dennis Hohmann" w:date="2012-04-15T01:56:00Z">
              <w:tcPr>
                <w:tcW w:w="3969" w:type="dxa"/>
                <w:gridSpan w:val="2"/>
                <w:shd w:val="clear" w:color="auto" w:fill="auto"/>
                <w:noWrap/>
              </w:tcPr>
            </w:tcPrChange>
          </w:tcPr>
          <w:p w14:paraId="4F867DCF" w14:textId="10DA8D9A" w:rsidR="00F175F1" w:rsidRPr="00FB133F" w:rsidRDefault="004C553E" w:rsidP="00A658D7">
            <w:pPr>
              <w:pStyle w:val="Textkrper"/>
              <w:jc w:val="left"/>
              <w:rPr>
                <w:lang w:eastAsia="de-DE"/>
              </w:rPr>
              <w:pPrChange w:id="685" w:author="Dennis Hohmann" w:date="2012-04-15T01:03:00Z">
                <w:pPr>
                  <w:pStyle w:val="Textkrper"/>
                  <w:jc w:val="left"/>
                </w:pPr>
              </w:pPrChange>
            </w:pPr>
            <w:ins w:id="686" w:author="Dennis Hohmann" w:date="2012-04-15T01:56:00Z">
              <w:r>
                <w:rPr>
                  <w:lang w:eastAsia="de-DE"/>
                </w:rPr>
                <w:t>Strom</w:t>
              </w:r>
            </w:ins>
          </w:p>
        </w:tc>
      </w:tr>
      <w:tr w:rsidR="004C553E" w:rsidRPr="00FB133F" w14:paraId="1B3BDCCC" w14:textId="77777777" w:rsidTr="004C553E">
        <w:trPr>
          <w:trHeight w:val="300"/>
          <w:trPrChange w:id="687" w:author="Dennis Hohmann" w:date="2012-04-15T01:56:00Z">
            <w:trPr>
              <w:trHeight w:val="300"/>
            </w:trPr>
          </w:trPrChange>
        </w:trPr>
        <w:tc>
          <w:tcPr>
            <w:tcW w:w="1433" w:type="dxa"/>
            <w:shd w:val="clear" w:color="auto" w:fill="auto"/>
            <w:noWrap/>
            <w:tcPrChange w:id="688" w:author="Dennis Hohmann" w:date="2012-04-15T01:56:00Z">
              <w:tcPr>
                <w:tcW w:w="1433" w:type="dxa"/>
                <w:shd w:val="clear" w:color="auto" w:fill="auto"/>
                <w:noWrap/>
              </w:tcPr>
            </w:tcPrChange>
          </w:tcPr>
          <w:p w14:paraId="7C49CA2C" w14:textId="3D369362" w:rsidR="004C553E" w:rsidRPr="00FB133F" w:rsidRDefault="004C553E" w:rsidP="00A658D7">
            <w:pPr>
              <w:pStyle w:val="Textkrper"/>
              <w:jc w:val="left"/>
              <w:rPr>
                <w:lang w:eastAsia="de-DE"/>
              </w:rPr>
              <w:pPrChange w:id="689" w:author="Dennis Hohmann" w:date="2012-04-15T01:03:00Z">
                <w:pPr/>
              </w:pPrChange>
            </w:pPr>
            <w:ins w:id="690" w:author="Dennis Hohmann" w:date="2012-04-15T01:56:00Z">
              <w:r w:rsidRPr="00FB133F">
                <w:rPr>
                  <w:lang w:eastAsia="de-DE"/>
                </w:rPr>
                <w:t>AC</w:t>
              </w:r>
            </w:ins>
          </w:p>
        </w:tc>
        <w:tc>
          <w:tcPr>
            <w:tcW w:w="4394" w:type="dxa"/>
            <w:gridSpan w:val="2"/>
            <w:shd w:val="clear" w:color="auto" w:fill="auto"/>
            <w:noWrap/>
            <w:tcPrChange w:id="691" w:author="Dennis Hohmann" w:date="2012-04-15T01:56:00Z">
              <w:tcPr>
                <w:tcW w:w="4394" w:type="dxa"/>
                <w:gridSpan w:val="2"/>
                <w:shd w:val="clear" w:color="auto" w:fill="auto"/>
                <w:noWrap/>
              </w:tcPr>
            </w:tcPrChange>
          </w:tcPr>
          <w:p w14:paraId="35DDE402" w14:textId="71C0D936" w:rsidR="004C553E" w:rsidRPr="00FB133F" w:rsidRDefault="004C553E" w:rsidP="00A658D7">
            <w:pPr>
              <w:pStyle w:val="Textkrper"/>
              <w:jc w:val="left"/>
              <w:rPr>
                <w:lang w:eastAsia="de-DE"/>
              </w:rPr>
              <w:pPrChange w:id="692" w:author="Dennis Hohmann" w:date="2012-04-15T01:03:00Z">
                <w:pPr/>
              </w:pPrChange>
            </w:pPr>
            <w:ins w:id="693" w:author="Dennis Hohmann" w:date="2012-04-15T01:56:00Z">
              <w:r w:rsidRPr="00FB133F">
                <w:rPr>
                  <w:lang w:eastAsia="de-DE"/>
                </w:rPr>
                <w:t>Alternating Current</w:t>
              </w:r>
            </w:ins>
          </w:p>
        </w:tc>
        <w:tc>
          <w:tcPr>
            <w:tcW w:w="3827" w:type="dxa"/>
            <w:gridSpan w:val="2"/>
            <w:shd w:val="clear" w:color="auto" w:fill="auto"/>
            <w:noWrap/>
            <w:tcPrChange w:id="694" w:author="Dennis Hohmann" w:date="2012-04-15T01:56:00Z">
              <w:tcPr>
                <w:tcW w:w="3969" w:type="dxa"/>
                <w:gridSpan w:val="2"/>
                <w:shd w:val="clear" w:color="auto" w:fill="auto"/>
                <w:noWrap/>
              </w:tcPr>
            </w:tcPrChange>
          </w:tcPr>
          <w:p w14:paraId="1C80FB78" w14:textId="0E59D8D1" w:rsidR="004C553E" w:rsidRPr="00FB133F" w:rsidRDefault="004C553E" w:rsidP="00A658D7">
            <w:pPr>
              <w:pStyle w:val="Textkrper"/>
              <w:jc w:val="left"/>
              <w:rPr>
                <w:lang w:eastAsia="de-DE"/>
              </w:rPr>
              <w:pPrChange w:id="695" w:author="Dennis Hohmann" w:date="2012-04-15T01:03:00Z">
                <w:pPr/>
              </w:pPrChange>
            </w:pPr>
            <w:ins w:id="696" w:author="Dennis Hohmann" w:date="2012-04-15T01:56:00Z">
              <w:r w:rsidRPr="00FB133F">
                <w:rPr>
                  <w:lang w:eastAsia="de-DE"/>
                </w:rPr>
                <w:t>Wechselstrom</w:t>
              </w:r>
            </w:ins>
          </w:p>
        </w:tc>
      </w:tr>
      <w:tr w:rsidR="004C553E" w:rsidRPr="00FB133F" w14:paraId="7D1F8C1E" w14:textId="77777777" w:rsidTr="004C553E">
        <w:trPr>
          <w:trHeight w:val="300"/>
          <w:trPrChange w:id="697" w:author="Dennis Hohmann" w:date="2012-04-15T01:56:00Z">
            <w:trPr>
              <w:trHeight w:val="300"/>
            </w:trPr>
          </w:trPrChange>
        </w:trPr>
        <w:tc>
          <w:tcPr>
            <w:tcW w:w="1433" w:type="dxa"/>
            <w:shd w:val="clear" w:color="auto" w:fill="auto"/>
            <w:noWrap/>
            <w:tcPrChange w:id="698" w:author="Dennis Hohmann" w:date="2012-04-15T01:56:00Z">
              <w:tcPr>
                <w:tcW w:w="1433" w:type="dxa"/>
                <w:shd w:val="clear" w:color="auto" w:fill="auto"/>
                <w:noWrap/>
              </w:tcPr>
            </w:tcPrChange>
          </w:tcPr>
          <w:p w14:paraId="62924C68" w14:textId="27DF887E" w:rsidR="004C553E" w:rsidRPr="00FB133F" w:rsidRDefault="004C553E" w:rsidP="00A658D7">
            <w:pPr>
              <w:pStyle w:val="Textkrper"/>
              <w:jc w:val="left"/>
              <w:rPr>
                <w:lang w:eastAsia="de-DE"/>
              </w:rPr>
              <w:pPrChange w:id="699" w:author="Dennis Hohmann" w:date="2012-04-15T01:03:00Z">
                <w:pPr/>
              </w:pPrChange>
            </w:pPr>
            <w:ins w:id="700" w:author="Dennis Hohmann" w:date="2012-04-15T01:56:00Z">
              <w:r w:rsidRPr="00FB133F">
                <w:rPr>
                  <w:lang w:eastAsia="de-DE"/>
                </w:rPr>
                <w:t>BAUD</w:t>
              </w:r>
            </w:ins>
          </w:p>
        </w:tc>
        <w:tc>
          <w:tcPr>
            <w:tcW w:w="4394" w:type="dxa"/>
            <w:gridSpan w:val="2"/>
            <w:shd w:val="clear" w:color="auto" w:fill="auto"/>
            <w:noWrap/>
            <w:tcPrChange w:id="701" w:author="Dennis Hohmann" w:date="2012-04-15T01:56:00Z">
              <w:tcPr>
                <w:tcW w:w="4394" w:type="dxa"/>
                <w:gridSpan w:val="2"/>
                <w:shd w:val="clear" w:color="auto" w:fill="auto"/>
                <w:noWrap/>
              </w:tcPr>
            </w:tcPrChange>
          </w:tcPr>
          <w:p w14:paraId="218A2ADE" w14:textId="77777777" w:rsidR="004C553E" w:rsidRPr="00FB133F" w:rsidRDefault="004C553E" w:rsidP="00A658D7">
            <w:pPr>
              <w:pStyle w:val="Textkrper"/>
              <w:jc w:val="left"/>
              <w:rPr>
                <w:lang w:eastAsia="de-DE"/>
              </w:rPr>
              <w:pPrChange w:id="702" w:author="Dennis Hohmann" w:date="2012-04-15T01:03:00Z">
                <w:pPr/>
              </w:pPrChange>
            </w:pPr>
          </w:p>
        </w:tc>
        <w:tc>
          <w:tcPr>
            <w:tcW w:w="3827" w:type="dxa"/>
            <w:gridSpan w:val="2"/>
            <w:shd w:val="clear" w:color="auto" w:fill="auto"/>
            <w:noWrap/>
            <w:tcPrChange w:id="703" w:author="Dennis Hohmann" w:date="2012-04-15T01:56:00Z">
              <w:tcPr>
                <w:tcW w:w="3969" w:type="dxa"/>
                <w:gridSpan w:val="2"/>
                <w:shd w:val="clear" w:color="auto" w:fill="auto"/>
                <w:noWrap/>
              </w:tcPr>
            </w:tcPrChange>
          </w:tcPr>
          <w:p w14:paraId="4C9B4E81" w14:textId="458416F3" w:rsidR="004C553E" w:rsidRPr="00FB133F" w:rsidRDefault="004C553E" w:rsidP="00A658D7">
            <w:pPr>
              <w:pStyle w:val="Textkrper"/>
              <w:jc w:val="left"/>
              <w:rPr>
                <w:lang w:eastAsia="de-DE"/>
              </w:rPr>
              <w:pPrChange w:id="704" w:author="Dennis Hohmann" w:date="2012-04-15T01:03:00Z">
                <w:pPr/>
              </w:pPrChange>
            </w:pPr>
            <w:ins w:id="705" w:author="Dennis Hohmann" w:date="2012-04-15T01:56:00Z">
              <w:r>
                <w:rPr>
                  <w:lang w:eastAsia="de-DE"/>
                </w:rPr>
                <w:t>Einheit der Symbolrate</w:t>
              </w:r>
            </w:ins>
          </w:p>
        </w:tc>
      </w:tr>
      <w:tr w:rsidR="004C553E" w:rsidRPr="00FB133F" w14:paraId="446DC512" w14:textId="77777777" w:rsidTr="002078D9">
        <w:trPr>
          <w:trHeight w:val="300"/>
          <w:trPrChange w:id="706" w:author="Dennis Hohmann" w:date="2012-04-15T01:52:00Z">
            <w:trPr>
              <w:trHeight w:val="300"/>
            </w:trPr>
          </w:trPrChange>
        </w:trPr>
        <w:tc>
          <w:tcPr>
            <w:tcW w:w="1433" w:type="dxa"/>
            <w:shd w:val="clear" w:color="auto" w:fill="auto"/>
            <w:noWrap/>
            <w:tcPrChange w:id="707" w:author="Dennis Hohmann" w:date="2012-04-15T01:52:00Z">
              <w:tcPr>
                <w:tcW w:w="1433" w:type="dxa"/>
                <w:shd w:val="clear" w:color="auto" w:fill="auto"/>
                <w:noWrap/>
              </w:tcPr>
            </w:tcPrChange>
          </w:tcPr>
          <w:p w14:paraId="3E4F5242" w14:textId="7771458F" w:rsidR="004C553E" w:rsidRPr="00FB133F" w:rsidRDefault="004C553E" w:rsidP="00A658D7">
            <w:pPr>
              <w:pStyle w:val="Textkrper"/>
              <w:jc w:val="left"/>
              <w:rPr>
                <w:lang w:eastAsia="de-DE"/>
              </w:rPr>
              <w:pPrChange w:id="708" w:author="Dennis Hohmann" w:date="2012-04-15T01:03:00Z">
                <w:pPr/>
              </w:pPrChange>
            </w:pPr>
            <w:ins w:id="709" w:author="Dennis Hohmann" w:date="2012-04-15T01:56:00Z">
              <w:r w:rsidRPr="00FB133F">
                <w:rPr>
                  <w:lang w:eastAsia="de-DE"/>
                </w:rPr>
                <w:t>Brown-Out</w:t>
              </w:r>
            </w:ins>
            <w:del w:id="710" w:author="Dennis Hohmann" w:date="2012-04-15T01:12:00Z">
              <w:r w:rsidRPr="00FB133F" w:rsidDel="00F175F1">
                <w:rPr>
                  <w:lang w:eastAsia="de-DE"/>
                </w:rPr>
                <w:delText>AC</w:delText>
              </w:r>
            </w:del>
          </w:p>
        </w:tc>
        <w:tc>
          <w:tcPr>
            <w:tcW w:w="4394" w:type="dxa"/>
            <w:gridSpan w:val="2"/>
            <w:shd w:val="clear" w:color="auto" w:fill="auto"/>
            <w:noWrap/>
            <w:tcPrChange w:id="711" w:author="Dennis Hohmann" w:date="2012-04-15T01:52:00Z">
              <w:tcPr>
                <w:tcW w:w="4394" w:type="dxa"/>
                <w:gridSpan w:val="2"/>
                <w:shd w:val="clear" w:color="auto" w:fill="auto"/>
                <w:noWrap/>
              </w:tcPr>
            </w:tcPrChange>
          </w:tcPr>
          <w:p w14:paraId="04139575" w14:textId="247152CD" w:rsidR="004C553E" w:rsidRPr="00FB133F" w:rsidRDefault="004C553E" w:rsidP="00A658D7">
            <w:pPr>
              <w:pStyle w:val="Textkrper"/>
              <w:jc w:val="left"/>
              <w:rPr>
                <w:lang w:eastAsia="de-DE"/>
              </w:rPr>
              <w:pPrChange w:id="712" w:author="Dennis Hohmann" w:date="2012-04-15T01:03:00Z">
                <w:pPr/>
              </w:pPrChange>
            </w:pPr>
            <w:del w:id="713" w:author="Dennis Hohmann" w:date="2012-04-15T01:12:00Z">
              <w:r w:rsidRPr="00FB133F" w:rsidDel="00F175F1">
                <w:rPr>
                  <w:lang w:eastAsia="de-DE"/>
                </w:rPr>
                <w:delText>Alternating Current</w:delText>
              </w:r>
            </w:del>
          </w:p>
        </w:tc>
        <w:tc>
          <w:tcPr>
            <w:tcW w:w="3827" w:type="dxa"/>
            <w:gridSpan w:val="2"/>
            <w:shd w:val="clear" w:color="auto" w:fill="auto"/>
            <w:noWrap/>
            <w:tcPrChange w:id="714" w:author="Dennis Hohmann" w:date="2012-04-15T01:52:00Z">
              <w:tcPr>
                <w:tcW w:w="3969" w:type="dxa"/>
                <w:gridSpan w:val="2"/>
                <w:shd w:val="clear" w:color="auto" w:fill="auto"/>
                <w:noWrap/>
              </w:tcPr>
            </w:tcPrChange>
          </w:tcPr>
          <w:p w14:paraId="7E59570F" w14:textId="4F86849F" w:rsidR="004C553E" w:rsidRPr="00FB133F" w:rsidRDefault="004C553E" w:rsidP="00A658D7">
            <w:pPr>
              <w:pStyle w:val="Textkrper"/>
              <w:jc w:val="left"/>
              <w:rPr>
                <w:lang w:eastAsia="de-DE"/>
              </w:rPr>
              <w:pPrChange w:id="715" w:author="Dennis Hohmann" w:date="2012-04-15T01:03:00Z">
                <w:pPr/>
              </w:pPrChange>
            </w:pPr>
            <w:ins w:id="716" w:author="Dennis Hohmann" w:date="2012-04-15T01:56:00Z">
              <w:r>
                <w:rPr>
                  <w:lang w:eastAsia="de-DE"/>
                </w:rPr>
                <w:t>Spannungsabfall</w:t>
              </w:r>
            </w:ins>
            <w:del w:id="717" w:author="Dennis Hohmann" w:date="2012-04-15T01:12:00Z">
              <w:r w:rsidRPr="00FB133F" w:rsidDel="00F175F1">
                <w:rPr>
                  <w:lang w:eastAsia="de-DE"/>
                </w:rPr>
                <w:delText>Wechselstrom</w:delText>
              </w:r>
            </w:del>
          </w:p>
        </w:tc>
      </w:tr>
      <w:tr w:rsidR="004C553E" w:rsidRPr="00FB133F" w14:paraId="0FB707F9" w14:textId="77777777" w:rsidTr="002078D9">
        <w:trPr>
          <w:trHeight w:val="300"/>
          <w:trPrChange w:id="718" w:author="Dennis Hohmann" w:date="2012-04-15T01:52:00Z">
            <w:trPr>
              <w:trHeight w:val="300"/>
            </w:trPr>
          </w:trPrChange>
        </w:trPr>
        <w:tc>
          <w:tcPr>
            <w:tcW w:w="1433" w:type="dxa"/>
            <w:shd w:val="clear" w:color="auto" w:fill="auto"/>
            <w:noWrap/>
            <w:tcPrChange w:id="719" w:author="Dennis Hohmann" w:date="2012-04-15T01:52:00Z">
              <w:tcPr>
                <w:tcW w:w="1433" w:type="dxa"/>
                <w:shd w:val="clear" w:color="auto" w:fill="auto"/>
                <w:noWrap/>
              </w:tcPr>
            </w:tcPrChange>
          </w:tcPr>
          <w:p w14:paraId="422E2FA9" w14:textId="769AA365" w:rsidR="004C553E" w:rsidRPr="00FB133F" w:rsidRDefault="004C553E" w:rsidP="00A658D7">
            <w:pPr>
              <w:pStyle w:val="Textkrper"/>
              <w:jc w:val="left"/>
              <w:rPr>
                <w:lang w:eastAsia="de-DE"/>
              </w:rPr>
              <w:pPrChange w:id="720" w:author="Dennis Hohmann" w:date="2012-04-15T01:03:00Z">
                <w:pPr/>
              </w:pPrChange>
            </w:pPr>
            <w:ins w:id="721" w:author="Dennis Hohmann" w:date="2012-04-15T01:56:00Z">
              <w:r w:rsidRPr="00FB133F">
                <w:rPr>
                  <w:lang w:eastAsia="de-DE"/>
                </w:rPr>
                <w:t>CAD</w:t>
              </w:r>
            </w:ins>
            <w:del w:id="722" w:author="Dennis Hohmann" w:date="2012-04-15T01:12:00Z">
              <w:r w:rsidRPr="00FB133F" w:rsidDel="00F175F1">
                <w:rPr>
                  <w:lang w:eastAsia="de-DE"/>
                </w:rPr>
                <w:delText>BAUD</w:delText>
              </w:r>
            </w:del>
          </w:p>
        </w:tc>
        <w:tc>
          <w:tcPr>
            <w:tcW w:w="4394" w:type="dxa"/>
            <w:gridSpan w:val="2"/>
            <w:shd w:val="clear" w:color="auto" w:fill="auto"/>
            <w:noWrap/>
            <w:tcPrChange w:id="723" w:author="Dennis Hohmann" w:date="2012-04-15T01:52:00Z">
              <w:tcPr>
                <w:tcW w:w="4394" w:type="dxa"/>
                <w:gridSpan w:val="2"/>
                <w:shd w:val="clear" w:color="auto" w:fill="auto"/>
                <w:noWrap/>
              </w:tcPr>
            </w:tcPrChange>
          </w:tcPr>
          <w:p w14:paraId="00E7445C" w14:textId="257B5F84" w:rsidR="004C553E" w:rsidRPr="00FB133F" w:rsidRDefault="004C553E" w:rsidP="00A658D7">
            <w:pPr>
              <w:pStyle w:val="Textkrper"/>
              <w:jc w:val="left"/>
              <w:rPr>
                <w:lang w:eastAsia="de-DE"/>
              </w:rPr>
              <w:pPrChange w:id="724" w:author="Dennis Hohmann" w:date="2012-04-15T01:03:00Z">
                <w:pPr/>
              </w:pPrChange>
            </w:pPr>
            <w:ins w:id="725" w:author="Dennis Hohmann" w:date="2012-04-15T01:56:00Z">
              <w:r w:rsidRPr="00FB133F">
                <w:rPr>
                  <w:lang w:eastAsia="de-DE"/>
                </w:rPr>
                <w:t xml:space="preserve">Computer Aided Design </w:t>
              </w:r>
            </w:ins>
          </w:p>
        </w:tc>
        <w:tc>
          <w:tcPr>
            <w:tcW w:w="3827" w:type="dxa"/>
            <w:gridSpan w:val="2"/>
            <w:shd w:val="clear" w:color="auto" w:fill="auto"/>
            <w:noWrap/>
            <w:tcPrChange w:id="726" w:author="Dennis Hohmann" w:date="2012-04-15T01:52:00Z">
              <w:tcPr>
                <w:tcW w:w="3969" w:type="dxa"/>
                <w:gridSpan w:val="2"/>
                <w:shd w:val="clear" w:color="auto" w:fill="auto"/>
                <w:noWrap/>
              </w:tcPr>
            </w:tcPrChange>
          </w:tcPr>
          <w:p w14:paraId="4336285B" w14:textId="090C0E51" w:rsidR="004C553E" w:rsidRPr="00FB133F" w:rsidRDefault="004C553E" w:rsidP="00A658D7">
            <w:pPr>
              <w:pStyle w:val="Textkrper"/>
              <w:jc w:val="left"/>
              <w:rPr>
                <w:lang w:eastAsia="de-DE"/>
              </w:rPr>
              <w:pPrChange w:id="727" w:author="Dennis Hohmann" w:date="2012-04-15T01:03:00Z">
                <w:pPr/>
              </w:pPrChange>
            </w:pPr>
            <w:ins w:id="728" w:author="Dennis Hohmann" w:date="2012-04-15T01:56:00Z">
              <w:r w:rsidRPr="00FB133F">
                <w:rPr>
                  <w:lang w:eastAsia="de-DE"/>
                </w:rPr>
                <w:t>Computergestützte Konstruktion</w:t>
              </w:r>
            </w:ins>
            <w:del w:id="729" w:author="Dennis Hohmann" w:date="2012-04-15T01:06:00Z">
              <w:r w:rsidDel="0088043D">
                <w:rPr>
                  <w:lang w:eastAsia="de-DE"/>
                </w:rPr>
                <w:delText>Übertragungsgeschwindigkeit</w:delText>
              </w:r>
            </w:del>
          </w:p>
        </w:tc>
      </w:tr>
      <w:tr w:rsidR="004C553E" w:rsidRPr="00FB133F" w14:paraId="3FD9257F" w14:textId="77777777" w:rsidTr="002078D9">
        <w:trPr>
          <w:trHeight w:val="300"/>
          <w:trPrChange w:id="730" w:author="Dennis Hohmann" w:date="2012-04-15T01:52:00Z">
            <w:trPr>
              <w:trHeight w:val="300"/>
            </w:trPr>
          </w:trPrChange>
        </w:trPr>
        <w:tc>
          <w:tcPr>
            <w:tcW w:w="1433" w:type="dxa"/>
            <w:shd w:val="clear" w:color="auto" w:fill="auto"/>
            <w:noWrap/>
            <w:tcPrChange w:id="731" w:author="Dennis Hohmann" w:date="2012-04-15T01:52:00Z">
              <w:tcPr>
                <w:tcW w:w="1433" w:type="dxa"/>
                <w:shd w:val="clear" w:color="auto" w:fill="auto"/>
                <w:noWrap/>
              </w:tcPr>
            </w:tcPrChange>
          </w:tcPr>
          <w:p w14:paraId="7BB9A363" w14:textId="2E8DF838" w:rsidR="004C553E" w:rsidRPr="00FB133F" w:rsidRDefault="004C553E" w:rsidP="00A658D7">
            <w:pPr>
              <w:pStyle w:val="Textkrper"/>
              <w:jc w:val="left"/>
              <w:rPr>
                <w:lang w:eastAsia="de-DE"/>
              </w:rPr>
              <w:pPrChange w:id="732" w:author="Dennis Hohmann" w:date="2012-04-15T01:03:00Z">
                <w:pPr/>
              </w:pPrChange>
            </w:pPr>
            <w:ins w:id="733" w:author="Dennis Hohmann" w:date="2012-04-15T01:56:00Z">
              <w:r w:rsidRPr="00FB133F">
                <w:rPr>
                  <w:lang w:eastAsia="de-DE"/>
                </w:rPr>
                <w:t>CNC</w:t>
              </w:r>
            </w:ins>
            <w:del w:id="734" w:author="Dennis Hohmann" w:date="2012-04-15T01:12:00Z">
              <w:r w:rsidRPr="00FB133F" w:rsidDel="00F175F1">
                <w:rPr>
                  <w:lang w:eastAsia="de-DE"/>
                </w:rPr>
                <w:delText>Brown-Out</w:delText>
              </w:r>
            </w:del>
          </w:p>
        </w:tc>
        <w:tc>
          <w:tcPr>
            <w:tcW w:w="4394" w:type="dxa"/>
            <w:gridSpan w:val="2"/>
            <w:shd w:val="clear" w:color="auto" w:fill="auto"/>
            <w:noWrap/>
            <w:tcPrChange w:id="735" w:author="Dennis Hohmann" w:date="2012-04-15T01:52:00Z">
              <w:tcPr>
                <w:tcW w:w="4394" w:type="dxa"/>
                <w:gridSpan w:val="2"/>
                <w:shd w:val="clear" w:color="auto" w:fill="auto"/>
                <w:noWrap/>
              </w:tcPr>
            </w:tcPrChange>
          </w:tcPr>
          <w:p w14:paraId="1BBDF531" w14:textId="17783810" w:rsidR="004C553E" w:rsidRPr="00FB133F" w:rsidRDefault="004C553E" w:rsidP="00A658D7">
            <w:pPr>
              <w:pStyle w:val="Textkrper"/>
              <w:jc w:val="left"/>
              <w:rPr>
                <w:lang w:eastAsia="de-DE"/>
              </w:rPr>
              <w:pPrChange w:id="736" w:author="Dennis Hohmann" w:date="2012-04-15T01:03:00Z">
                <w:pPr/>
              </w:pPrChange>
            </w:pPr>
            <w:ins w:id="737" w:author="Dennis Hohmann" w:date="2012-04-15T01:56:00Z">
              <w:r w:rsidRPr="00FB133F">
                <w:rPr>
                  <w:lang w:eastAsia="de-DE"/>
                </w:rPr>
                <w:t>Computer</w:t>
              </w:r>
              <w:r>
                <w:rPr>
                  <w:lang w:eastAsia="de-DE"/>
                </w:rPr>
                <w:t>ized</w:t>
              </w:r>
              <w:r w:rsidRPr="00FB133F">
                <w:rPr>
                  <w:lang w:eastAsia="de-DE"/>
                </w:rPr>
                <w:t xml:space="preserve"> Numerical Control</w:t>
              </w:r>
            </w:ins>
          </w:p>
        </w:tc>
        <w:tc>
          <w:tcPr>
            <w:tcW w:w="3827" w:type="dxa"/>
            <w:gridSpan w:val="2"/>
            <w:shd w:val="clear" w:color="auto" w:fill="auto"/>
            <w:noWrap/>
            <w:tcPrChange w:id="738" w:author="Dennis Hohmann" w:date="2012-04-15T01:52:00Z">
              <w:tcPr>
                <w:tcW w:w="3969" w:type="dxa"/>
                <w:gridSpan w:val="2"/>
                <w:shd w:val="clear" w:color="auto" w:fill="auto"/>
                <w:noWrap/>
              </w:tcPr>
            </w:tcPrChange>
          </w:tcPr>
          <w:p w14:paraId="617425C0" w14:textId="7A0B8EBB" w:rsidR="004C553E" w:rsidRPr="00FB133F" w:rsidRDefault="004C553E" w:rsidP="00A658D7">
            <w:pPr>
              <w:pStyle w:val="Textkrper"/>
              <w:jc w:val="left"/>
              <w:rPr>
                <w:lang w:eastAsia="de-DE"/>
              </w:rPr>
              <w:pPrChange w:id="739" w:author="Dennis Hohmann" w:date="2012-04-15T01:03:00Z">
                <w:pPr/>
              </w:pPrChange>
            </w:pPr>
            <w:ins w:id="740" w:author="Dennis Hohmann" w:date="2012-04-15T01:56:00Z">
              <w:r w:rsidRPr="00FB133F">
                <w:rPr>
                  <w:lang w:eastAsia="de-DE"/>
                </w:rPr>
                <w:t>Computergestützte Steuerung</w:t>
              </w:r>
            </w:ins>
          </w:p>
        </w:tc>
      </w:tr>
      <w:tr w:rsidR="004C553E" w:rsidRPr="00FB133F" w14:paraId="55E252ED" w14:textId="77777777" w:rsidTr="002078D9">
        <w:trPr>
          <w:trHeight w:val="300"/>
          <w:trPrChange w:id="741" w:author="Dennis Hohmann" w:date="2012-04-15T01:52:00Z">
            <w:trPr>
              <w:trHeight w:val="300"/>
            </w:trPr>
          </w:trPrChange>
        </w:trPr>
        <w:tc>
          <w:tcPr>
            <w:tcW w:w="1433" w:type="dxa"/>
            <w:shd w:val="clear" w:color="auto" w:fill="auto"/>
            <w:noWrap/>
            <w:tcPrChange w:id="742" w:author="Dennis Hohmann" w:date="2012-04-15T01:52:00Z">
              <w:tcPr>
                <w:tcW w:w="1433" w:type="dxa"/>
                <w:shd w:val="clear" w:color="auto" w:fill="auto"/>
                <w:noWrap/>
              </w:tcPr>
            </w:tcPrChange>
          </w:tcPr>
          <w:p w14:paraId="08803E73" w14:textId="286FA2BB" w:rsidR="004C553E" w:rsidRPr="00FB133F" w:rsidRDefault="004C553E" w:rsidP="00A658D7">
            <w:pPr>
              <w:pStyle w:val="Textkrper"/>
              <w:jc w:val="left"/>
              <w:rPr>
                <w:lang w:eastAsia="de-DE"/>
              </w:rPr>
              <w:pPrChange w:id="743" w:author="Dennis Hohmann" w:date="2012-04-15T01:03:00Z">
                <w:pPr/>
              </w:pPrChange>
            </w:pPr>
            <w:ins w:id="744" w:author="Dennis Hohmann" w:date="2012-04-15T01:56:00Z">
              <w:r w:rsidRPr="00FB133F">
                <w:rPr>
                  <w:lang w:eastAsia="de-DE"/>
                </w:rPr>
                <w:t>DC</w:t>
              </w:r>
            </w:ins>
            <w:del w:id="745" w:author="Dennis Hohmann" w:date="2012-04-15T01:12:00Z">
              <w:r w:rsidRPr="00FB133F" w:rsidDel="00F175F1">
                <w:rPr>
                  <w:lang w:eastAsia="de-DE"/>
                </w:rPr>
                <w:delText>CAD</w:delText>
              </w:r>
            </w:del>
          </w:p>
        </w:tc>
        <w:tc>
          <w:tcPr>
            <w:tcW w:w="4394" w:type="dxa"/>
            <w:gridSpan w:val="2"/>
            <w:shd w:val="clear" w:color="auto" w:fill="auto"/>
            <w:noWrap/>
            <w:tcPrChange w:id="746" w:author="Dennis Hohmann" w:date="2012-04-15T01:52:00Z">
              <w:tcPr>
                <w:tcW w:w="4394" w:type="dxa"/>
                <w:gridSpan w:val="2"/>
                <w:shd w:val="clear" w:color="auto" w:fill="auto"/>
                <w:noWrap/>
              </w:tcPr>
            </w:tcPrChange>
          </w:tcPr>
          <w:p w14:paraId="3AE875EE" w14:textId="5DC2B114" w:rsidR="004C553E" w:rsidRPr="00FB133F" w:rsidRDefault="004C553E" w:rsidP="00A658D7">
            <w:pPr>
              <w:pStyle w:val="Textkrper"/>
              <w:jc w:val="left"/>
              <w:rPr>
                <w:lang w:eastAsia="de-DE"/>
              </w:rPr>
              <w:pPrChange w:id="747" w:author="Dennis Hohmann" w:date="2012-04-15T01:03:00Z">
                <w:pPr/>
              </w:pPrChange>
            </w:pPr>
            <w:ins w:id="748" w:author="Dennis Hohmann" w:date="2012-04-15T01:56:00Z">
              <w:r w:rsidRPr="00FB133F">
                <w:rPr>
                  <w:lang w:eastAsia="de-DE"/>
                </w:rPr>
                <w:t>Direct Current</w:t>
              </w:r>
            </w:ins>
            <w:del w:id="749" w:author="Dennis Hohmann" w:date="2012-04-15T01:12:00Z">
              <w:r w:rsidRPr="00FB133F" w:rsidDel="00F175F1">
                <w:rPr>
                  <w:lang w:eastAsia="de-DE"/>
                </w:rPr>
                <w:delText xml:space="preserve">Computer Aided Design </w:delText>
              </w:r>
            </w:del>
          </w:p>
        </w:tc>
        <w:tc>
          <w:tcPr>
            <w:tcW w:w="3827" w:type="dxa"/>
            <w:gridSpan w:val="2"/>
            <w:shd w:val="clear" w:color="auto" w:fill="auto"/>
            <w:noWrap/>
            <w:tcPrChange w:id="750" w:author="Dennis Hohmann" w:date="2012-04-15T01:52:00Z">
              <w:tcPr>
                <w:tcW w:w="3969" w:type="dxa"/>
                <w:gridSpan w:val="2"/>
                <w:shd w:val="clear" w:color="auto" w:fill="auto"/>
                <w:noWrap/>
              </w:tcPr>
            </w:tcPrChange>
          </w:tcPr>
          <w:p w14:paraId="0300EF20" w14:textId="1110419B" w:rsidR="004C553E" w:rsidRPr="00FB133F" w:rsidRDefault="004C553E" w:rsidP="00A658D7">
            <w:pPr>
              <w:pStyle w:val="Textkrper"/>
              <w:jc w:val="left"/>
              <w:rPr>
                <w:lang w:eastAsia="de-DE"/>
              </w:rPr>
              <w:pPrChange w:id="751" w:author="Dennis Hohmann" w:date="2012-04-15T01:03:00Z">
                <w:pPr/>
              </w:pPrChange>
            </w:pPr>
            <w:ins w:id="752" w:author="Dennis Hohmann" w:date="2012-04-15T01:56:00Z">
              <w:r w:rsidRPr="00FB133F">
                <w:rPr>
                  <w:lang w:eastAsia="de-DE"/>
                </w:rPr>
                <w:t>Gleichstrom</w:t>
              </w:r>
            </w:ins>
            <w:del w:id="753" w:author="Dennis Hohmann" w:date="2012-04-15T01:12:00Z">
              <w:r w:rsidRPr="00FB133F" w:rsidDel="00F175F1">
                <w:rPr>
                  <w:lang w:eastAsia="de-DE"/>
                </w:rPr>
                <w:delText>Computergestützte Konstruktion</w:delText>
              </w:r>
            </w:del>
          </w:p>
        </w:tc>
      </w:tr>
      <w:tr w:rsidR="004C553E" w:rsidRPr="00FB133F" w14:paraId="14BC096B" w14:textId="77777777" w:rsidTr="002078D9">
        <w:trPr>
          <w:trHeight w:val="300"/>
          <w:trPrChange w:id="754" w:author="Dennis Hohmann" w:date="2012-04-15T01:52:00Z">
            <w:trPr>
              <w:trHeight w:val="300"/>
            </w:trPr>
          </w:trPrChange>
        </w:trPr>
        <w:tc>
          <w:tcPr>
            <w:tcW w:w="1433" w:type="dxa"/>
            <w:shd w:val="clear" w:color="auto" w:fill="auto"/>
            <w:noWrap/>
            <w:tcPrChange w:id="755" w:author="Dennis Hohmann" w:date="2012-04-15T01:52:00Z">
              <w:tcPr>
                <w:tcW w:w="1433" w:type="dxa"/>
                <w:shd w:val="clear" w:color="auto" w:fill="auto"/>
                <w:noWrap/>
              </w:tcPr>
            </w:tcPrChange>
          </w:tcPr>
          <w:p w14:paraId="66941FB2" w14:textId="37B19C05" w:rsidR="004C553E" w:rsidRPr="00FB133F" w:rsidRDefault="004C553E" w:rsidP="00A658D7">
            <w:pPr>
              <w:pStyle w:val="Textkrper"/>
              <w:jc w:val="left"/>
              <w:rPr>
                <w:lang w:eastAsia="de-DE"/>
              </w:rPr>
              <w:pPrChange w:id="756" w:author="Dennis Hohmann" w:date="2012-04-15T01:03:00Z">
                <w:pPr/>
              </w:pPrChange>
            </w:pPr>
            <w:ins w:id="757" w:author="Dennis Hohmann" w:date="2012-04-15T01:56:00Z">
              <w:r w:rsidRPr="00FB133F">
                <w:rPr>
                  <w:lang w:eastAsia="de-DE"/>
                </w:rPr>
                <w:t>DIL</w:t>
              </w:r>
            </w:ins>
            <w:del w:id="758" w:author="Dennis Hohmann" w:date="2012-04-15T01:12:00Z">
              <w:r w:rsidRPr="00FB133F" w:rsidDel="00F175F1">
                <w:rPr>
                  <w:lang w:eastAsia="de-DE"/>
                </w:rPr>
                <w:delText>CNC</w:delText>
              </w:r>
            </w:del>
          </w:p>
        </w:tc>
        <w:tc>
          <w:tcPr>
            <w:tcW w:w="4394" w:type="dxa"/>
            <w:gridSpan w:val="2"/>
            <w:shd w:val="clear" w:color="auto" w:fill="auto"/>
            <w:noWrap/>
            <w:tcPrChange w:id="759" w:author="Dennis Hohmann" w:date="2012-04-15T01:52:00Z">
              <w:tcPr>
                <w:tcW w:w="4394" w:type="dxa"/>
                <w:gridSpan w:val="2"/>
                <w:shd w:val="clear" w:color="auto" w:fill="auto"/>
                <w:noWrap/>
              </w:tcPr>
            </w:tcPrChange>
          </w:tcPr>
          <w:p w14:paraId="5B90D916" w14:textId="33BB34F3" w:rsidR="004C553E" w:rsidRPr="00FB133F" w:rsidRDefault="004C553E" w:rsidP="00A658D7">
            <w:pPr>
              <w:pStyle w:val="Textkrper"/>
              <w:jc w:val="left"/>
              <w:rPr>
                <w:lang w:eastAsia="de-DE"/>
              </w:rPr>
              <w:pPrChange w:id="760" w:author="Dennis Hohmann" w:date="2012-04-15T01:03:00Z">
                <w:pPr/>
              </w:pPrChange>
            </w:pPr>
            <w:ins w:id="761" w:author="Dennis Hohmann" w:date="2012-04-15T01:56:00Z">
              <w:r w:rsidRPr="00FB133F">
                <w:rPr>
                  <w:lang w:eastAsia="de-DE"/>
                </w:rPr>
                <w:t>Double In Line</w:t>
              </w:r>
            </w:ins>
            <w:del w:id="762" w:author="Dennis Hohmann" w:date="2012-04-15T01:12:00Z">
              <w:r w:rsidRPr="00FB133F" w:rsidDel="00F175F1">
                <w:rPr>
                  <w:lang w:eastAsia="de-DE"/>
                </w:rPr>
                <w:delText>Computer</w:delText>
              </w:r>
              <w:r w:rsidDel="00F175F1">
                <w:rPr>
                  <w:lang w:eastAsia="de-DE"/>
                </w:rPr>
                <w:delText>ized</w:delText>
              </w:r>
              <w:r w:rsidRPr="00FB133F" w:rsidDel="00F175F1">
                <w:rPr>
                  <w:lang w:eastAsia="de-DE"/>
                </w:rPr>
                <w:delText xml:space="preserve"> Numerical Control</w:delText>
              </w:r>
            </w:del>
          </w:p>
        </w:tc>
        <w:tc>
          <w:tcPr>
            <w:tcW w:w="3827" w:type="dxa"/>
            <w:gridSpan w:val="2"/>
            <w:shd w:val="clear" w:color="auto" w:fill="auto"/>
            <w:noWrap/>
            <w:tcPrChange w:id="763" w:author="Dennis Hohmann" w:date="2012-04-15T01:52:00Z">
              <w:tcPr>
                <w:tcW w:w="3969" w:type="dxa"/>
                <w:gridSpan w:val="2"/>
                <w:shd w:val="clear" w:color="auto" w:fill="auto"/>
                <w:noWrap/>
              </w:tcPr>
            </w:tcPrChange>
          </w:tcPr>
          <w:p w14:paraId="5EE510A2" w14:textId="2FEB0C8B" w:rsidR="004C553E" w:rsidRPr="00FB133F" w:rsidRDefault="004C553E" w:rsidP="00A658D7">
            <w:pPr>
              <w:pStyle w:val="Textkrper"/>
              <w:jc w:val="left"/>
              <w:rPr>
                <w:lang w:eastAsia="de-DE"/>
              </w:rPr>
              <w:pPrChange w:id="764" w:author="Dennis Hohmann" w:date="2012-04-15T01:03:00Z">
                <w:pPr/>
              </w:pPrChange>
            </w:pPr>
            <w:ins w:id="765" w:author="Dennis Hohmann" w:date="2012-04-15T01:56:00Z">
              <w:r w:rsidRPr="00FB133F">
                <w:rPr>
                  <w:lang w:eastAsia="de-DE"/>
                </w:rPr>
                <w:t>Bauform des Controllers</w:t>
              </w:r>
            </w:ins>
            <w:del w:id="766" w:author="Dennis Hohmann" w:date="2012-04-15T01:12:00Z">
              <w:r w:rsidRPr="00FB133F" w:rsidDel="00F175F1">
                <w:rPr>
                  <w:lang w:eastAsia="de-DE"/>
                </w:rPr>
                <w:delText>Computergestützte Steuerung</w:delText>
              </w:r>
            </w:del>
          </w:p>
        </w:tc>
      </w:tr>
      <w:tr w:rsidR="004C553E" w:rsidRPr="00FB133F" w14:paraId="3D90A5F9" w14:textId="77777777" w:rsidTr="002078D9">
        <w:trPr>
          <w:trHeight w:val="300"/>
          <w:trPrChange w:id="767" w:author="Dennis Hohmann" w:date="2012-04-15T01:52:00Z">
            <w:trPr>
              <w:trHeight w:val="300"/>
            </w:trPr>
          </w:trPrChange>
        </w:trPr>
        <w:tc>
          <w:tcPr>
            <w:tcW w:w="1433" w:type="dxa"/>
            <w:shd w:val="clear" w:color="auto" w:fill="auto"/>
            <w:noWrap/>
            <w:tcPrChange w:id="768" w:author="Dennis Hohmann" w:date="2012-04-15T01:52:00Z">
              <w:tcPr>
                <w:tcW w:w="1433" w:type="dxa"/>
                <w:shd w:val="clear" w:color="auto" w:fill="auto"/>
                <w:noWrap/>
              </w:tcPr>
            </w:tcPrChange>
          </w:tcPr>
          <w:p w14:paraId="0CC21D4C" w14:textId="674D0829" w:rsidR="004C553E" w:rsidRPr="00FB133F" w:rsidRDefault="004C553E" w:rsidP="00A658D7">
            <w:pPr>
              <w:pStyle w:val="Textkrper"/>
              <w:jc w:val="left"/>
              <w:rPr>
                <w:lang w:eastAsia="de-DE"/>
              </w:rPr>
              <w:pPrChange w:id="769" w:author="Dennis Hohmann" w:date="2012-04-15T01:03:00Z">
                <w:pPr/>
              </w:pPrChange>
            </w:pPr>
            <w:ins w:id="770" w:author="Dennis Hohmann" w:date="2012-04-15T01:56:00Z">
              <w:r>
                <w:rPr>
                  <w:lang w:eastAsia="de-DE"/>
                </w:rPr>
                <w:t>DRAM</w:t>
              </w:r>
            </w:ins>
            <w:del w:id="771" w:author="Dennis Hohmann" w:date="2012-04-15T01:12:00Z">
              <w:r w:rsidRPr="00FB133F" w:rsidDel="00F175F1">
                <w:rPr>
                  <w:lang w:eastAsia="de-DE"/>
                </w:rPr>
                <w:delText>DC</w:delText>
              </w:r>
            </w:del>
          </w:p>
        </w:tc>
        <w:tc>
          <w:tcPr>
            <w:tcW w:w="4394" w:type="dxa"/>
            <w:gridSpan w:val="2"/>
            <w:shd w:val="clear" w:color="auto" w:fill="auto"/>
            <w:noWrap/>
            <w:tcPrChange w:id="772" w:author="Dennis Hohmann" w:date="2012-04-15T01:52:00Z">
              <w:tcPr>
                <w:tcW w:w="4394" w:type="dxa"/>
                <w:gridSpan w:val="2"/>
                <w:shd w:val="clear" w:color="auto" w:fill="auto"/>
                <w:noWrap/>
              </w:tcPr>
            </w:tcPrChange>
          </w:tcPr>
          <w:p w14:paraId="0DEAB4C5" w14:textId="113EFAAB" w:rsidR="004C553E" w:rsidRPr="00FB133F" w:rsidRDefault="004C553E" w:rsidP="00A658D7">
            <w:pPr>
              <w:pStyle w:val="Textkrper"/>
              <w:jc w:val="left"/>
              <w:rPr>
                <w:lang w:eastAsia="de-DE"/>
              </w:rPr>
              <w:pPrChange w:id="773" w:author="Dennis Hohmann" w:date="2012-04-15T01:03:00Z">
                <w:pPr/>
              </w:pPrChange>
            </w:pPr>
            <w:ins w:id="774" w:author="Dennis Hohmann" w:date="2012-04-15T01:56:00Z">
              <w:r>
                <w:rPr>
                  <w:lang w:eastAsia="de-DE"/>
                </w:rPr>
                <w:t xml:space="preserve">Dynamic </w:t>
              </w:r>
              <w:r w:rsidRPr="00FB133F">
                <w:rPr>
                  <w:lang w:eastAsia="de-DE"/>
                </w:rPr>
                <w:t>Radom-Access Memory</w:t>
              </w:r>
            </w:ins>
            <w:del w:id="775" w:author="Dennis Hohmann" w:date="2012-04-15T01:12:00Z">
              <w:r w:rsidRPr="00FB133F" w:rsidDel="00F175F1">
                <w:rPr>
                  <w:lang w:eastAsia="de-DE"/>
                </w:rPr>
                <w:delText>Direct Current</w:delText>
              </w:r>
            </w:del>
          </w:p>
        </w:tc>
        <w:tc>
          <w:tcPr>
            <w:tcW w:w="3827" w:type="dxa"/>
            <w:gridSpan w:val="2"/>
            <w:shd w:val="clear" w:color="auto" w:fill="auto"/>
            <w:noWrap/>
            <w:tcPrChange w:id="776" w:author="Dennis Hohmann" w:date="2012-04-15T01:52:00Z">
              <w:tcPr>
                <w:tcW w:w="3969" w:type="dxa"/>
                <w:gridSpan w:val="2"/>
                <w:shd w:val="clear" w:color="auto" w:fill="auto"/>
                <w:noWrap/>
              </w:tcPr>
            </w:tcPrChange>
          </w:tcPr>
          <w:p w14:paraId="002599F9" w14:textId="38232992" w:rsidR="004C553E" w:rsidRPr="00FB133F" w:rsidRDefault="004C553E" w:rsidP="00A658D7">
            <w:pPr>
              <w:pStyle w:val="Textkrper"/>
              <w:jc w:val="left"/>
              <w:rPr>
                <w:lang w:eastAsia="de-DE"/>
              </w:rPr>
              <w:pPrChange w:id="777" w:author="Dennis Hohmann" w:date="2012-04-15T01:03:00Z">
                <w:pPr/>
              </w:pPrChange>
            </w:pPr>
            <w:ins w:id="778" w:author="Dennis Hohmann" w:date="2012-04-15T01:56:00Z">
              <w:r>
                <w:rPr>
                  <w:lang w:eastAsia="de-DE"/>
                </w:rPr>
                <w:t>flüchtiger, wiederbeschreibbarer Speicher</w:t>
              </w:r>
            </w:ins>
            <w:del w:id="779" w:author="Dennis Hohmann" w:date="2012-04-15T01:12:00Z">
              <w:r w:rsidRPr="00FB133F" w:rsidDel="00F175F1">
                <w:rPr>
                  <w:lang w:eastAsia="de-DE"/>
                </w:rPr>
                <w:delText>Gleichstrom</w:delText>
              </w:r>
            </w:del>
          </w:p>
        </w:tc>
      </w:tr>
      <w:tr w:rsidR="004C553E" w:rsidRPr="00FB133F" w14:paraId="446DFFE7" w14:textId="77777777" w:rsidTr="002078D9">
        <w:trPr>
          <w:trHeight w:val="300"/>
          <w:trPrChange w:id="780" w:author="Dennis Hohmann" w:date="2012-04-15T01:52:00Z">
            <w:trPr>
              <w:trHeight w:val="300"/>
            </w:trPr>
          </w:trPrChange>
        </w:trPr>
        <w:tc>
          <w:tcPr>
            <w:tcW w:w="1433" w:type="dxa"/>
            <w:shd w:val="clear" w:color="auto" w:fill="auto"/>
            <w:noWrap/>
            <w:tcPrChange w:id="781" w:author="Dennis Hohmann" w:date="2012-04-15T01:52:00Z">
              <w:tcPr>
                <w:tcW w:w="1433" w:type="dxa"/>
                <w:shd w:val="clear" w:color="auto" w:fill="auto"/>
                <w:noWrap/>
              </w:tcPr>
            </w:tcPrChange>
          </w:tcPr>
          <w:p w14:paraId="713C03FE" w14:textId="37FE8967" w:rsidR="004C553E" w:rsidRPr="00FB133F" w:rsidRDefault="004C553E" w:rsidP="00A658D7">
            <w:pPr>
              <w:pStyle w:val="Textkrper"/>
              <w:jc w:val="left"/>
              <w:rPr>
                <w:lang w:eastAsia="de-DE"/>
              </w:rPr>
              <w:pPrChange w:id="782" w:author="Dennis Hohmann" w:date="2012-04-15T01:03:00Z">
                <w:pPr/>
              </w:pPrChange>
            </w:pPr>
            <w:ins w:id="783" w:author="Dennis Hohmann" w:date="2012-04-15T01:56:00Z">
              <w:r w:rsidRPr="00FB133F">
                <w:rPr>
                  <w:lang w:eastAsia="de-DE"/>
                </w:rPr>
                <w:t>EEPROM</w:t>
              </w:r>
            </w:ins>
            <w:del w:id="784" w:author="Dennis Hohmann" w:date="2012-04-15T01:12:00Z">
              <w:r w:rsidRPr="00FB133F" w:rsidDel="00F175F1">
                <w:rPr>
                  <w:lang w:eastAsia="de-DE"/>
                </w:rPr>
                <w:delText>DIL</w:delText>
              </w:r>
            </w:del>
          </w:p>
        </w:tc>
        <w:tc>
          <w:tcPr>
            <w:tcW w:w="4394" w:type="dxa"/>
            <w:gridSpan w:val="2"/>
            <w:shd w:val="clear" w:color="auto" w:fill="auto"/>
            <w:noWrap/>
            <w:tcPrChange w:id="785" w:author="Dennis Hohmann" w:date="2012-04-15T01:52:00Z">
              <w:tcPr>
                <w:tcW w:w="4394" w:type="dxa"/>
                <w:gridSpan w:val="2"/>
                <w:shd w:val="clear" w:color="auto" w:fill="auto"/>
                <w:noWrap/>
              </w:tcPr>
            </w:tcPrChange>
          </w:tcPr>
          <w:p w14:paraId="26721AE4" w14:textId="3AE9F335" w:rsidR="004C553E" w:rsidRPr="00FB133F" w:rsidRDefault="004C553E" w:rsidP="00A658D7">
            <w:pPr>
              <w:pStyle w:val="Textkrper"/>
              <w:jc w:val="left"/>
              <w:rPr>
                <w:lang w:eastAsia="de-DE"/>
              </w:rPr>
              <w:pPrChange w:id="786" w:author="Dennis Hohmann" w:date="2012-04-15T01:03:00Z">
                <w:pPr/>
              </w:pPrChange>
            </w:pPr>
            <w:ins w:id="787" w:author="Dennis Hohmann" w:date="2012-04-15T01:56:00Z">
              <w:r w:rsidRPr="00FB133F">
                <w:rPr>
                  <w:lang w:eastAsia="de-DE"/>
                </w:rPr>
                <w:t>Electr. Erasable Programmable ROM</w:t>
              </w:r>
            </w:ins>
            <w:del w:id="788" w:author="Dennis Hohmann" w:date="2012-04-15T01:12:00Z">
              <w:r w:rsidRPr="00FB133F" w:rsidDel="00F175F1">
                <w:rPr>
                  <w:lang w:eastAsia="de-DE"/>
                </w:rPr>
                <w:delText>Double In Line</w:delText>
              </w:r>
            </w:del>
          </w:p>
        </w:tc>
        <w:tc>
          <w:tcPr>
            <w:tcW w:w="3827" w:type="dxa"/>
            <w:gridSpan w:val="2"/>
            <w:shd w:val="clear" w:color="auto" w:fill="auto"/>
            <w:noWrap/>
            <w:tcPrChange w:id="789" w:author="Dennis Hohmann" w:date="2012-04-15T01:52:00Z">
              <w:tcPr>
                <w:tcW w:w="3969" w:type="dxa"/>
                <w:gridSpan w:val="2"/>
                <w:shd w:val="clear" w:color="auto" w:fill="auto"/>
                <w:noWrap/>
              </w:tcPr>
            </w:tcPrChange>
          </w:tcPr>
          <w:p w14:paraId="027E5ACC" w14:textId="3C241A56" w:rsidR="004C553E" w:rsidRPr="00FB133F" w:rsidRDefault="004C553E" w:rsidP="00A658D7">
            <w:pPr>
              <w:pStyle w:val="Textkrper"/>
              <w:jc w:val="left"/>
              <w:rPr>
                <w:lang w:eastAsia="de-DE"/>
              </w:rPr>
              <w:pPrChange w:id="790" w:author="Dennis Hohmann" w:date="2012-04-15T01:03:00Z">
                <w:pPr/>
              </w:pPrChange>
            </w:pPr>
            <w:ins w:id="791" w:author="Dennis Hohmann" w:date="2012-04-15T01:56:00Z">
              <w:r>
                <w:rPr>
                  <w:lang w:eastAsia="de-DE"/>
                </w:rPr>
                <w:t>elektr. löschbarer Nur-Lese-Speicher</w:t>
              </w:r>
            </w:ins>
            <w:del w:id="792" w:author="Dennis Hohmann" w:date="2012-04-15T01:12:00Z">
              <w:r w:rsidRPr="00FB133F" w:rsidDel="00F175F1">
                <w:rPr>
                  <w:lang w:eastAsia="de-DE"/>
                </w:rPr>
                <w:delText>Bauform des Controllers</w:delText>
              </w:r>
            </w:del>
          </w:p>
        </w:tc>
      </w:tr>
      <w:tr w:rsidR="004C553E" w:rsidRPr="00FB133F" w14:paraId="28A7288D" w14:textId="77777777" w:rsidTr="002078D9">
        <w:trPr>
          <w:trHeight w:val="300"/>
          <w:trPrChange w:id="793" w:author="Dennis Hohmann" w:date="2012-04-15T01:52:00Z">
            <w:trPr>
              <w:trHeight w:val="300"/>
            </w:trPr>
          </w:trPrChange>
        </w:trPr>
        <w:tc>
          <w:tcPr>
            <w:tcW w:w="1433" w:type="dxa"/>
            <w:shd w:val="clear" w:color="auto" w:fill="auto"/>
            <w:noWrap/>
            <w:tcPrChange w:id="794" w:author="Dennis Hohmann" w:date="2012-04-15T01:52:00Z">
              <w:tcPr>
                <w:tcW w:w="1433" w:type="dxa"/>
                <w:shd w:val="clear" w:color="auto" w:fill="auto"/>
                <w:noWrap/>
              </w:tcPr>
            </w:tcPrChange>
          </w:tcPr>
          <w:p w14:paraId="4AFF18D0" w14:textId="5013262A" w:rsidR="004C553E" w:rsidRPr="00FB133F" w:rsidRDefault="004C553E" w:rsidP="00A658D7">
            <w:pPr>
              <w:pStyle w:val="Textkrper"/>
              <w:jc w:val="left"/>
              <w:rPr>
                <w:lang w:eastAsia="de-DE"/>
              </w:rPr>
              <w:pPrChange w:id="795" w:author="Dennis Hohmann" w:date="2012-04-15T01:03:00Z">
                <w:pPr/>
              </w:pPrChange>
            </w:pPr>
            <w:ins w:id="796" w:author="Dennis Hohmann" w:date="2012-04-15T01:56:00Z">
              <w:r w:rsidRPr="00FB133F">
                <w:rPr>
                  <w:lang w:eastAsia="de-DE"/>
                </w:rPr>
                <w:t>FLASH</w:t>
              </w:r>
            </w:ins>
            <w:del w:id="797" w:author="Dennis Hohmann" w:date="2012-04-15T01:12:00Z">
              <w:r w:rsidDel="00F175F1">
                <w:rPr>
                  <w:lang w:eastAsia="de-DE"/>
                </w:rPr>
                <w:delText>DRAM</w:delText>
              </w:r>
            </w:del>
          </w:p>
        </w:tc>
        <w:tc>
          <w:tcPr>
            <w:tcW w:w="4394" w:type="dxa"/>
            <w:gridSpan w:val="2"/>
            <w:shd w:val="clear" w:color="auto" w:fill="auto"/>
            <w:noWrap/>
            <w:tcPrChange w:id="798" w:author="Dennis Hohmann" w:date="2012-04-15T01:52:00Z">
              <w:tcPr>
                <w:tcW w:w="4394" w:type="dxa"/>
                <w:gridSpan w:val="2"/>
                <w:shd w:val="clear" w:color="auto" w:fill="auto"/>
                <w:noWrap/>
              </w:tcPr>
            </w:tcPrChange>
          </w:tcPr>
          <w:p w14:paraId="3767B084" w14:textId="09ABF9B2" w:rsidR="004C553E" w:rsidRPr="00FB133F" w:rsidRDefault="004C553E" w:rsidP="00A658D7">
            <w:pPr>
              <w:pStyle w:val="Textkrper"/>
              <w:jc w:val="left"/>
              <w:rPr>
                <w:lang w:eastAsia="de-DE"/>
              </w:rPr>
              <w:pPrChange w:id="799" w:author="Dennis Hohmann" w:date="2012-04-15T01:03:00Z">
                <w:pPr/>
              </w:pPrChange>
            </w:pPr>
            <w:ins w:id="800" w:author="Dennis Hohmann" w:date="2012-04-15T01:56:00Z">
              <w:r w:rsidRPr="00FB133F">
                <w:rPr>
                  <w:lang w:eastAsia="de-DE"/>
                </w:rPr>
                <w:t>Nicht-flüchtiger Speicher</w:t>
              </w:r>
            </w:ins>
            <w:del w:id="801" w:author="Dennis Hohmann" w:date="2012-04-15T01:12:00Z">
              <w:r w:rsidDel="00F175F1">
                <w:rPr>
                  <w:lang w:eastAsia="de-DE"/>
                </w:rPr>
                <w:delText xml:space="preserve">Dynamic </w:delText>
              </w:r>
              <w:r w:rsidRPr="00FB133F" w:rsidDel="00F175F1">
                <w:rPr>
                  <w:lang w:eastAsia="de-DE"/>
                </w:rPr>
                <w:delText>Radom-Access Memory</w:delText>
              </w:r>
            </w:del>
          </w:p>
        </w:tc>
        <w:tc>
          <w:tcPr>
            <w:tcW w:w="3827" w:type="dxa"/>
            <w:gridSpan w:val="2"/>
            <w:shd w:val="clear" w:color="auto" w:fill="auto"/>
            <w:noWrap/>
            <w:tcPrChange w:id="802" w:author="Dennis Hohmann" w:date="2012-04-15T01:52:00Z">
              <w:tcPr>
                <w:tcW w:w="3969" w:type="dxa"/>
                <w:gridSpan w:val="2"/>
                <w:shd w:val="clear" w:color="auto" w:fill="auto"/>
                <w:noWrap/>
              </w:tcPr>
            </w:tcPrChange>
          </w:tcPr>
          <w:p w14:paraId="1FEB8056" w14:textId="2596CC60" w:rsidR="004C553E" w:rsidRPr="00FB133F" w:rsidRDefault="004C553E" w:rsidP="00A658D7">
            <w:pPr>
              <w:pStyle w:val="Textkrper"/>
              <w:jc w:val="left"/>
              <w:rPr>
                <w:lang w:eastAsia="de-DE"/>
              </w:rPr>
              <w:pPrChange w:id="803" w:author="Dennis Hohmann" w:date="2012-04-15T01:03:00Z">
                <w:pPr/>
              </w:pPrChange>
            </w:pPr>
            <w:ins w:id="804" w:author="Dennis Hohmann" w:date="2012-04-15T01:56:00Z">
              <w:r w:rsidRPr="00FB133F">
                <w:rPr>
                  <w:lang w:eastAsia="de-DE"/>
                </w:rPr>
                <w:t>Programmspeicher</w:t>
              </w:r>
            </w:ins>
          </w:p>
        </w:tc>
      </w:tr>
      <w:tr w:rsidR="004C553E" w:rsidRPr="00FB133F" w14:paraId="276A1CBD" w14:textId="77777777" w:rsidTr="002078D9">
        <w:trPr>
          <w:trHeight w:val="300"/>
          <w:trPrChange w:id="805" w:author="Dennis Hohmann" w:date="2012-04-15T01:52:00Z">
            <w:trPr>
              <w:trHeight w:val="300"/>
            </w:trPr>
          </w:trPrChange>
        </w:trPr>
        <w:tc>
          <w:tcPr>
            <w:tcW w:w="1433" w:type="dxa"/>
            <w:shd w:val="clear" w:color="auto" w:fill="auto"/>
            <w:noWrap/>
            <w:tcPrChange w:id="806" w:author="Dennis Hohmann" w:date="2012-04-15T01:52:00Z">
              <w:tcPr>
                <w:tcW w:w="1433" w:type="dxa"/>
                <w:shd w:val="clear" w:color="auto" w:fill="auto"/>
                <w:noWrap/>
              </w:tcPr>
            </w:tcPrChange>
          </w:tcPr>
          <w:p w14:paraId="2FCB83BD" w14:textId="252B46E2" w:rsidR="004C553E" w:rsidRPr="00FB133F" w:rsidRDefault="004C553E" w:rsidP="00A658D7">
            <w:pPr>
              <w:pStyle w:val="Textkrper"/>
              <w:jc w:val="left"/>
              <w:rPr>
                <w:lang w:eastAsia="de-DE"/>
              </w:rPr>
              <w:pPrChange w:id="807" w:author="Dennis Hohmann" w:date="2012-04-15T01:03:00Z">
                <w:pPr/>
              </w:pPrChange>
            </w:pPr>
            <w:ins w:id="808" w:author="Dennis Hohmann" w:date="2012-04-15T01:56:00Z">
              <w:r>
                <w:rPr>
                  <w:lang w:eastAsia="de-DE"/>
                </w:rPr>
                <w:t>g</w:t>
              </w:r>
              <w:r w:rsidRPr="00FB133F">
                <w:rPr>
                  <w:lang w:eastAsia="de-DE"/>
                </w:rPr>
                <w:t>Code</w:t>
              </w:r>
            </w:ins>
            <w:del w:id="809" w:author="Dennis Hohmann" w:date="2012-04-15T01:12:00Z">
              <w:r w:rsidRPr="00FB133F" w:rsidDel="00F175F1">
                <w:rPr>
                  <w:lang w:eastAsia="de-DE"/>
                </w:rPr>
                <w:delText>EEPROM</w:delText>
              </w:r>
            </w:del>
          </w:p>
        </w:tc>
        <w:tc>
          <w:tcPr>
            <w:tcW w:w="4394" w:type="dxa"/>
            <w:gridSpan w:val="2"/>
            <w:shd w:val="clear" w:color="auto" w:fill="auto"/>
            <w:noWrap/>
            <w:tcPrChange w:id="810" w:author="Dennis Hohmann" w:date="2012-04-15T01:52:00Z">
              <w:tcPr>
                <w:tcW w:w="4394" w:type="dxa"/>
                <w:gridSpan w:val="2"/>
                <w:shd w:val="clear" w:color="auto" w:fill="auto"/>
                <w:noWrap/>
              </w:tcPr>
            </w:tcPrChange>
          </w:tcPr>
          <w:p w14:paraId="2D89AD52" w14:textId="1A0B783E" w:rsidR="004C553E" w:rsidRPr="00FB133F" w:rsidRDefault="004C553E" w:rsidP="00A658D7">
            <w:pPr>
              <w:pStyle w:val="Textkrper"/>
              <w:jc w:val="left"/>
              <w:rPr>
                <w:lang w:eastAsia="de-DE"/>
              </w:rPr>
              <w:pPrChange w:id="811" w:author="Dennis Hohmann" w:date="2012-04-15T01:03:00Z">
                <w:pPr/>
              </w:pPrChange>
            </w:pPr>
            <w:del w:id="812" w:author="Dennis Hohmann" w:date="2012-04-15T01:12:00Z">
              <w:r w:rsidRPr="00FB133F" w:rsidDel="00F175F1">
                <w:rPr>
                  <w:lang w:eastAsia="de-DE"/>
                </w:rPr>
                <w:delText>Electr. Erasable Programmable ROM</w:delText>
              </w:r>
            </w:del>
          </w:p>
        </w:tc>
        <w:tc>
          <w:tcPr>
            <w:tcW w:w="3827" w:type="dxa"/>
            <w:gridSpan w:val="2"/>
            <w:shd w:val="clear" w:color="auto" w:fill="auto"/>
            <w:noWrap/>
            <w:tcPrChange w:id="813" w:author="Dennis Hohmann" w:date="2012-04-15T01:52:00Z">
              <w:tcPr>
                <w:tcW w:w="3969" w:type="dxa"/>
                <w:gridSpan w:val="2"/>
                <w:shd w:val="clear" w:color="auto" w:fill="auto"/>
                <w:noWrap/>
              </w:tcPr>
            </w:tcPrChange>
          </w:tcPr>
          <w:p w14:paraId="15CAFD75" w14:textId="084B14F0" w:rsidR="004C553E" w:rsidRPr="00FB133F" w:rsidRDefault="004C553E" w:rsidP="00A658D7">
            <w:pPr>
              <w:pStyle w:val="Textkrper"/>
              <w:jc w:val="left"/>
              <w:rPr>
                <w:lang w:eastAsia="de-DE"/>
              </w:rPr>
              <w:pPrChange w:id="814" w:author="Dennis Hohmann" w:date="2012-04-15T01:03:00Z">
                <w:pPr/>
              </w:pPrChange>
            </w:pPr>
            <w:ins w:id="815" w:author="Dennis Hohmann" w:date="2012-04-15T01:56:00Z">
              <w:r>
                <w:rPr>
                  <w:lang w:eastAsia="de-DE"/>
                </w:rPr>
                <w:t>Programmiersprache</w:t>
              </w:r>
            </w:ins>
          </w:p>
        </w:tc>
      </w:tr>
      <w:tr w:rsidR="004C553E" w:rsidRPr="00FB133F" w14:paraId="4EA0F207" w14:textId="77777777" w:rsidTr="002078D9">
        <w:trPr>
          <w:trHeight w:val="300"/>
          <w:trPrChange w:id="816" w:author="Dennis Hohmann" w:date="2012-04-15T01:52:00Z">
            <w:trPr>
              <w:trHeight w:val="300"/>
            </w:trPr>
          </w:trPrChange>
        </w:trPr>
        <w:tc>
          <w:tcPr>
            <w:tcW w:w="1433" w:type="dxa"/>
            <w:shd w:val="clear" w:color="auto" w:fill="auto"/>
            <w:noWrap/>
            <w:tcPrChange w:id="817" w:author="Dennis Hohmann" w:date="2012-04-15T01:52:00Z">
              <w:tcPr>
                <w:tcW w:w="1433" w:type="dxa"/>
                <w:shd w:val="clear" w:color="auto" w:fill="auto"/>
                <w:noWrap/>
              </w:tcPr>
            </w:tcPrChange>
          </w:tcPr>
          <w:p w14:paraId="2CDD5115" w14:textId="436EDD94" w:rsidR="004C553E" w:rsidRPr="00FB133F" w:rsidRDefault="004C553E" w:rsidP="00A658D7">
            <w:pPr>
              <w:pStyle w:val="Textkrper"/>
              <w:jc w:val="left"/>
              <w:rPr>
                <w:lang w:eastAsia="de-DE"/>
              </w:rPr>
              <w:pPrChange w:id="818" w:author="Dennis Hohmann" w:date="2012-04-15T01:03:00Z">
                <w:pPr/>
              </w:pPrChange>
            </w:pPr>
            <w:ins w:id="819" w:author="Dennis Hohmann" w:date="2012-04-15T01:56:00Z">
              <w:r w:rsidRPr="00FB133F">
                <w:rPr>
                  <w:lang w:eastAsia="de-DE"/>
                </w:rPr>
                <w:t>Gerber</w:t>
              </w:r>
            </w:ins>
            <w:del w:id="820" w:author="Dennis Hohmann" w:date="2012-04-15T01:12:00Z">
              <w:r w:rsidRPr="00FB133F" w:rsidDel="00F175F1">
                <w:rPr>
                  <w:lang w:eastAsia="de-DE"/>
                </w:rPr>
                <w:delText>FLASH</w:delText>
              </w:r>
            </w:del>
          </w:p>
        </w:tc>
        <w:tc>
          <w:tcPr>
            <w:tcW w:w="4394" w:type="dxa"/>
            <w:gridSpan w:val="2"/>
            <w:shd w:val="clear" w:color="auto" w:fill="auto"/>
            <w:noWrap/>
            <w:tcPrChange w:id="821" w:author="Dennis Hohmann" w:date="2012-04-15T01:52:00Z">
              <w:tcPr>
                <w:tcW w:w="4394" w:type="dxa"/>
                <w:gridSpan w:val="2"/>
                <w:shd w:val="clear" w:color="auto" w:fill="auto"/>
                <w:noWrap/>
              </w:tcPr>
            </w:tcPrChange>
          </w:tcPr>
          <w:p w14:paraId="417C64FA" w14:textId="05C5F02C" w:rsidR="004C553E" w:rsidRPr="00FB133F" w:rsidRDefault="004C553E" w:rsidP="00A658D7">
            <w:pPr>
              <w:pStyle w:val="Textkrper"/>
              <w:jc w:val="left"/>
              <w:rPr>
                <w:lang w:eastAsia="de-DE"/>
              </w:rPr>
              <w:pPrChange w:id="822" w:author="Dennis Hohmann" w:date="2012-04-15T01:03:00Z">
                <w:pPr/>
              </w:pPrChange>
            </w:pPr>
            <w:del w:id="823" w:author="Dennis Hohmann" w:date="2012-04-15T01:12:00Z">
              <w:r w:rsidRPr="00FB133F" w:rsidDel="00F175F1">
                <w:rPr>
                  <w:lang w:eastAsia="de-DE"/>
                </w:rPr>
                <w:delText>Nicht-flüchtiger Speicher</w:delText>
              </w:r>
            </w:del>
          </w:p>
        </w:tc>
        <w:tc>
          <w:tcPr>
            <w:tcW w:w="3827" w:type="dxa"/>
            <w:gridSpan w:val="2"/>
            <w:shd w:val="clear" w:color="auto" w:fill="auto"/>
            <w:noWrap/>
            <w:tcPrChange w:id="824" w:author="Dennis Hohmann" w:date="2012-04-15T01:52:00Z">
              <w:tcPr>
                <w:tcW w:w="3969" w:type="dxa"/>
                <w:gridSpan w:val="2"/>
                <w:shd w:val="clear" w:color="auto" w:fill="auto"/>
                <w:noWrap/>
              </w:tcPr>
            </w:tcPrChange>
          </w:tcPr>
          <w:p w14:paraId="5C3A9632" w14:textId="0F375EEB" w:rsidR="004C553E" w:rsidRPr="00FB133F" w:rsidRDefault="004C553E" w:rsidP="00A658D7">
            <w:pPr>
              <w:pStyle w:val="Textkrper"/>
              <w:jc w:val="left"/>
              <w:rPr>
                <w:lang w:eastAsia="de-DE"/>
              </w:rPr>
              <w:pPrChange w:id="825" w:author="Dennis Hohmann" w:date="2012-04-15T01:03:00Z">
                <w:pPr/>
              </w:pPrChange>
            </w:pPr>
            <w:ins w:id="826" w:author="Dennis Hohmann" w:date="2012-04-15T01:56:00Z">
              <w:r>
                <w:rPr>
                  <w:lang w:eastAsia="de-DE"/>
                </w:rPr>
                <w:t>Dateiformat</w:t>
              </w:r>
            </w:ins>
            <w:del w:id="827" w:author="Dennis Hohmann" w:date="2012-04-15T01:12:00Z">
              <w:r w:rsidRPr="00FB133F" w:rsidDel="00F175F1">
                <w:rPr>
                  <w:lang w:eastAsia="de-DE"/>
                </w:rPr>
                <w:delText>Programmspeicher</w:delText>
              </w:r>
            </w:del>
          </w:p>
        </w:tc>
      </w:tr>
      <w:tr w:rsidR="004C553E" w:rsidRPr="00FB133F" w14:paraId="0F581086" w14:textId="77777777" w:rsidTr="002078D9">
        <w:trPr>
          <w:trHeight w:val="300"/>
          <w:trPrChange w:id="828" w:author="Dennis Hohmann" w:date="2012-04-15T01:52:00Z">
            <w:trPr>
              <w:trHeight w:val="300"/>
            </w:trPr>
          </w:trPrChange>
        </w:trPr>
        <w:tc>
          <w:tcPr>
            <w:tcW w:w="1433" w:type="dxa"/>
            <w:shd w:val="clear" w:color="auto" w:fill="auto"/>
            <w:noWrap/>
            <w:tcPrChange w:id="829" w:author="Dennis Hohmann" w:date="2012-04-15T01:52:00Z">
              <w:tcPr>
                <w:tcW w:w="1433" w:type="dxa"/>
                <w:shd w:val="clear" w:color="auto" w:fill="auto"/>
                <w:noWrap/>
              </w:tcPr>
            </w:tcPrChange>
          </w:tcPr>
          <w:p w14:paraId="0F71C5AC" w14:textId="5A412347" w:rsidR="004C553E" w:rsidRPr="00FB133F" w:rsidRDefault="004C553E" w:rsidP="00A658D7">
            <w:pPr>
              <w:pStyle w:val="Textkrper"/>
              <w:jc w:val="left"/>
              <w:rPr>
                <w:lang w:eastAsia="de-DE"/>
              </w:rPr>
              <w:pPrChange w:id="830" w:author="Dennis Hohmann" w:date="2012-04-15T01:03:00Z">
                <w:pPr/>
              </w:pPrChange>
            </w:pPr>
            <w:ins w:id="831" w:author="Dennis Hohmann" w:date="2012-04-15T01:56:00Z">
              <w:r w:rsidRPr="00FB133F">
                <w:rPr>
                  <w:lang w:eastAsia="de-DE"/>
                </w:rPr>
                <w:t>HMI</w:t>
              </w:r>
            </w:ins>
            <w:del w:id="832" w:author="Dennis Hohmann" w:date="2012-04-15T01:01:00Z">
              <w:r w:rsidRPr="00FB133F" w:rsidDel="00A658D7">
                <w:rPr>
                  <w:lang w:eastAsia="de-DE"/>
                </w:rPr>
                <w:delText>G-</w:delText>
              </w:r>
            </w:del>
            <w:del w:id="833" w:author="Dennis Hohmann" w:date="2012-04-15T01:12:00Z">
              <w:r w:rsidRPr="00FB133F" w:rsidDel="00F175F1">
                <w:rPr>
                  <w:lang w:eastAsia="de-DE"/>
                </w:rPr>
                <w:delText>Code</w:delText>
              </w:r>
            </w:del>
          </w:p>
        </w:tc>
        <w:tc>
          <w:tcPr>
            <w:tcW w:w="4394" w:type="dxa"/>
            <w:gridSpan w:val="2"/>
            <w:shd w:val="clear" w:color="auto" w:fill="auto"/>
            <w:noWrap/>
            <w:tcPrChange w:id="834" w:author="Dennis Hohmann" w:date="2012-04-15T01:52:00Z">
              <w:tcPr>
                <w:tcW w:w="4394" w:type="dxa"/>
                <w:gridSpan w:val="2"/>
                <w:shd w:val="clear" w:color="auto" w:fill="auto"/>
                <w:noWrap/>
              </w:tcPr>
            </w:tcPrChange>
          </w:tcPr>
          <w:p w14:paraId="1AB903C5" w14:textId="0FF346B1" w:rsidR="004C553E" w:rsidRPr="00FB133F" w:rsidRDefault="004C553E" w:rsidP="00A658D7">
            <w:pPr>
              <w:pStyle w:val="Textkrper"/>
              <w:jc w:val="left"/>
              <w:rPr>
                <w:lang w:eastAsia="de-DE"/>
              </w:rPr>
              <w:pPrChange w:id="835" w:author="Dennis Hohmann" w:date="2012-04-15T01:03:00Z">
                <w:pPr/>
              </w:pPrChange>
            </w:pPr>
            <w:ins w:id="836" w:author="Dennis Hohmann" w:date="2012-04-15T01:56:00Z">
              <w:r w:rsidRPr="00FB133F">
                <w:rPr>
                  <w:lang w:eastAsia="de-DE"/>
                </w:rPr>
                <w:t>Human Machine Interface</w:t>
              </w:r>
            </w:ins>
          </w:p>
        </w:tc>
        <w:tc>
          <w:tcPr>
            <w:tcW w:w="3827" w:type="dxa"/>
            <w:gridSpan w:val="2"/>
            <w:shd w:val="clear" w:color="auto" w:fill="auto"/>
            <w:noWrap/>
            <w:tcPrChange w:id="837" w:author="Dennis Hohmann" w:date="2012-04-15T01:52:00Z">
              <w:tcPr>
                <w:tcW w:w="3969" w:type="dxa"/>
                <w:gridSpan w:val="2"/>
                <w:shd w:val="clear" w:color="auto" w:fill="auto"/>
                <w:noWrap/>
              </w:tcPr>
            </w:tcPrChange>
          </w:tcPr>
          <w:p w14:paraId="46D25D74" w14:textId="02EBBD5C" w:rsidR="004C553E" w:rsidRPr="00FB133F" w:rsidRDefault="004C553E" w:rsidP="00A658D7">
            <w:pPr>
              <w:pStyle w:val="Textkrper"/>
              <w:jc w:val="left"/>
              <w:rPr>
                <w:lang w:eastAsia="de-DE"/>
              </w:rPr>
              <w:pPrChange w:id="838" w:author="Dennis Hohmann" w:date="2012-04-15T01:03:00Z">
                <w:pPr/>
              </w:pPrChange>
            </w:pPr>
            <w:ins w:id="839" w:author="Dennis Hohmann" w:date="2012-04-15T01:56:00Z">
              <w:r w:rsidRPr="00FB133F">
                <w:rPr>
                  <w:lang w:eastAsia="de-DE"/>
                </w:rPr>
                <w:t>Mensch-Maschinen-Schnittstelle</w:t>
              </w:r>
            </w:ins>
          </w:p>
        </w:tc>
      </w:tr>
      <w:tr w:rsidR="004C553E" w:rsidRPr="00FB133F" w14:paraId="32D2EB71" w14:textId="77777777" w:rsidTr="002078D9">
        <w:trPr>
          <w:trHeight w:val="300"/>
          <w:trPrChange w:id="840" w:author="Dennis Hohmann" w:date="2012-04-15T01:52:00Z">
            <w:trPr>
              <w:trHeight w:val="300"/>
            </w:trPr>
          </w:trPrChange>
        </w:trPr>
        <w:tc>
          <w:tcPr>
            <w:tcW w:w="1433" w:type="dxa"/>
            <w:shd w:val="clear" w:color="auto" w:fill="auto"/>
            <w:noWrap/>
            <w:tcPrChange w:id="841" w:author="Dennis Hohmann" w:date="2012-04-15T01:52:00Z">
              <w:tcPr>
                <w:tcW w:w="1433" w:type="dxa"/>
                <w:shd w:val="clear" w:color="auto" w:fill="auto"/>
                <w:noWrap/>
              </w:tcPr>
            </w:tcPrChange>
          </w:tcPr>
          <w:p w14:paraId="407E8EF1" w14:textId="28CC29B8" w:rsidR="004C553E" w:rsidRPr="00FB133F" w:rsidRDefault="004C553E" w:rsidP="00A658D7">
            <w:pPr>
              <w:pStyle w:val="Textkrper"/>
              <w:jc w:val="left"/>
              <w:rPr>
                <w:lang w:eastAsia="de-DE"/>
              </w:rPr>
              <w:pPrChange w:id="842" w:author="Dennis Hohmann" w:date="2012-04-15T01:03:00Z">
                <w:pPr/>
              </w:pPrChange>
            </w:pPr>
            <w:ins w:id="843" w:author="Dennis Hohmann" w:date="2012-04-15T01:56:00Z">
              <w:r w:rsidRPr="00FB133F">
                <w:rPr>
                  <w:lang w:eastAsia="de-DE"/>
                </w:rPr>
                <w:t>HPGL</w:t>
              </w:r>
            </w:ins>
            <w:del w:id="844" w:author="Dennis Hohmann" w:date="2012-04-15T01:12:00Z">
              <w:r w:rsidRPr="00FB133F" w:rsidDel="00F175F1">
                <w:rPr>
                  <w:lang w:eastAsia="de-DE"/>
                </w:rPr>
                <w:delText>Gerber</w:delText>
              </w:r>
            </w:del>
          </w:p>
        </w:tc>
        <w:tc>
          <w:tcPr>
            <w:tcW w:w="4394" w:type="dxa"/>
            <w:gridSpan w:val="2"/>
            <w:shd w:val="clear" w:color="auto" w:fill="auto"/>
            <w:noWrap/>
            <w:tcPrChange w:id="845" w:author="Dennis Hohmann" w:date="2012-04-15T01:52:00Z">
              <w:tcPr>
                <w:tcW w:w="4394" w:type="dxa"/>
                <w:gridSpan w:val="2"/>
                <w:shd w:val="clear" w:color="auto" w:fill="auto"/>
                <w:noWrap/>
              </w:tcPr>
            </w:tcPrChange>
          </w:tcPr>
          <w:p w14:paraId="523E781C" w14:textId="3B6953A2" w:rsidR="004C553E" w:rsidRPr="00FB133F" w:rsidRDefault="004C553E" w:rsidP="00A658D7">
            <w:pPr>
              <w:pStyle w:val="Textkrper"/>
              <w:jc w:val="left"/>
              <w:rPr>
                <w:lang w:eastAsia="de-DE"/>
              </w:rPr>
              <w:pPrChange w:id="846" w:author="Dennis Hohmann" w:date="2012-04-15T01:03:00Z">
                <w:pPr/>
              </w:pPrChange>
            </w:pPr>
            <w:ins w:id="847" w:author="Dennis Hohmann" w:date="2012-04-15T01:56:00Z">
              <w:r w:rsidRPr="00FB133F">
                <w:rPr>
                  <w:lang w:eastAsia="de-DE"/>
                </w:rPr>
                <w:t>Hewlett Packard Graphic Language</w:t>
              </w:r>
            </w:ins>
          </w:p>
        </w:tc>
        <w:tc>
          <w:tcPr>
            <w:tcW w:w="3827" w:type="dxa"/>
            <w:gridSpan w:val="2"/>
            <w:shd w:val="clear" w:color="auto" w:fill="auto"/>
            <w:noWrap/>
            <w:tcPrChange w:id="848" w:author="Dennis Hohmann" w:date="2012-04-15T01:52:00Z">
              <w:tcPr>
                <w:tcW w:w="3969" w:type="dxa"/>
                <w:gridSpan w:val="2"/>
                <w:shd w:val="clear" w:color="auto" w:fill="auto"/>
                <w:noWrap/>
              </w:tcPr>
            </w:tcPrChange>
          </w:tcPr>
          <w:p w14:paraId="4192ABBB" w14:textId="52BA4BE3" w:rsidR="004C553E" w:rsidRPr="00FB133F" w:rsidRDefault="004C553E" w:rsidP="00A658D7">
            <w:pPr>
              <w:pStyle w:val="Textkrper"/>
              <w:jc w:val="left"/>
              <w:rPr>
                <w:lang w:eastAsia="de-DE"/>
              </w:rPr>
              <w:pPrChange w:id="849" w:author="Dennis Hohmann" w:date="2012-04-15T01:03:00Z">
                <w:pPr/>
              </w:pPrChange>
            </w:pPr>
            <w:ins w:id="850" w:author="Dennis Hohmann" w:date="2012-04-15T01:56:00Z">
              <w:r w:rsidRPr="00FB133F">
                <w:rPr>
                  <w:lang w:eastAsia="de-DE"/>
                </w:rPr>
                <w:t>Seitenbeschreibungssprache</w:t>
              </w:r>
            </w:ins>
          </w:p>
        </w:tc>
      </w:tr>
      <w:tr w:rsidR="004C553E" w:rsidRPr="00FB133F" w14:paraId="20BEEB26" w14:textId="77777777" w:rsidTr="002078D9">
        <w:trPr>
          <w:trHeight w:val="300"/>
          <w:trPrChange w:id="851" w:author="Dennis Hohmann" w:date="2012-04-15T01:52:00Z">
            <w:trPr>
              <w:trHeight w:val="300"/>
            </w:trPr>
          </w:trPrChange>
        </w:trPr>
        <w:tc>
          <w:tcPr>
            <w:tcW w:w="1433" w:type="dxa"/>
            <w:shd w:val="clear" w:color="auto" w:fill="auto"/>
            <w:noWrap/>
            <w:tcPrChange w:id="852" w:author="Dennis Hohmann" w:date="2012-04-15T01:52:00Z">
              <w:tcPr>
                <w:tcW w:w="1433" w:type="dxa"/>
                <w:shd w:val="clear" w:color="auto" w:fill="auto"/>
                <w:noWrap/>
              </w:tcPr>
            </w:tcPrChange>
          </w:tcPr>
          <w:p w14:paraId="609F24F7" w14:textId="4FFE1BBB" w:rsidR="004C553E" w:rsidRPr="00FB133F" w:rsidRDefault="004C553E" w:rsidP="00A658D7">
            <w:pPr>
              <w:pStyle w:val="Textkrper"/>
              <w:jc w:val="left"/>
              <w:rPr>
                <w:lang w:eastAsia="de-DE"/>
              </w:rPr>
              <w:pPrChange w:id="853" w:author="Dennis Hohmann" w:date="2012-04-15T01:03:00Z">
                <w:pPr/>
              </w:pPrChange>
            </w:pPr>
            <w:ins w:id="854" w:author="Dennis Hohmann" w:date="2012-04-15T01:56:00Z">
              <w:r w:rsidRPr="00FB133F">
                <w:rPr>
                  <w:lang w:eastAsia="de-DE"/>
                </w:rPr>
                <w:t>I2C</w:t>
              </w:r>
            </w:ins>
            <w:del w:id="855" w:author="Dennis Hohmann" w:date="2012-04-15T01:12:00Z">
              <w:r w:rsidRPr="00FB133F" w:rsidDel="00F175F1">
                <w:rPr>
                  <w:lang w:eastAsia="de-DE"/>
                </w:rPr>
                <w:delText>HMI</w:delText>
              </w:r>
            </w:del>
          </w:p>
        </w:tc>
        <w:tc>
          <w:tcPr>
            <w:tcW w:w="4394" w:type="dxa"/>
            <w:gridSpan w:val="2"/>
            <w:shd w:val="clear" w:color="auto" w:fill="auto"/>
            <w:noWrap/>
            <w:tcPrChange w:id="856" w:author="Dennis Hohmann" w:date="2012-04-15T01:52:00Z">
              <w:tcPr>
                <w:tcW w:w="4394" w:type="dxa"/>
                <w:gridSpan w:val="2"/>
                <w:shd w:val="clear" w:color="auto" w:fill="auto"/>
                <w:noWrap/>
              </w:tcPr>
            </w:tcPrChange>
          </w:tcPr>
          <w:p w14:paraId="545A0C8B" w14:textId="627AADB9" w:rsidR="004C553E" w:rsidRPr="00FB133F" w:rsidRDefault="004C553E" w:rsidP="00A658D7">
            <w:pPr>
              <w:pStyle w:val="Textkrper"/>
              <w:jc w:val="left"/>
              <w:rPr>
                <w:lang w:eastAsia="de-DE"/>
              </w:rPr>
              <w:pPrChange w:id="857" w:author="Dennis Hohmann" w:date="2012-04-15T01:03:00Z">
                <w:pPr/>
              </w:pPrChange>
            </w:pPr>
            <w:ins w:id="858" w:author="Dennis Hohmann" w:date="2012-04-15T01:56:00Z">
              <w:r w:rsidRPr="00FB133F">
                <w:rPr>
                  <w:lang w:eastAsia="de-DE"/>
                </w:rPr>
                <w:t>Inter-Integrated Crcuit</w:t>
              </w:r>
            </w:ins>
            <w:del w:id="859" w:author="Dennis Hohmann" w:date="2012-04-15T01:12:00Z">
              <w:r w:rsidRPr="00FB133F" w:rsidDel="00F175F1">
                <w:rPr>
                  <w:lang w:eastAsia="de-DE"/>
                </w:rPr>
                <w:delText>Human Machine Interface</w:delText>
              </w:r>
            </w:del>
          </w:p>
        </w:tc>
        <w:tc>
          <w:tcPr>
            <w:tcW w:w="3827" w:type="dxa"/>
            <w:gridSpan w:val="2"/>
            <w:shd w:val="clear" w:color="auto" w:fill="auto"/>
            <w:noWrap/>
            <w:tcPrChange w:id="860" w:author="Dennis Hohmann" w:date="2012-04-15T01:52:00Z">
              <w:tcPr>
                <w:tcW w:w="3969" w:type="dxa"/>
                <w:gridSpan w:val="2"/>
                <w:shd w:val="clear" w:color="auto" w:fill="auto"/>
                <w:noWrap/>
              </w:tcPr>
            </w:tcPrChange>
          </w:tcPr>
          <w:p w14:paraId="1DA01128" w14:textId="1767756A" w:rsidR="004C553E" w:rsidRPr="00FB133F" w:rsidRDefault="004C553E" w:rsidP="00A658D7">
            <w:pPr>
              <w:pStyle w:val="Textkrper"/>
              <w:jc w:val="left"/>
              <w:rPr>
                <w:lang w:eastAsia="de-DE"/>
              </w:rPr>
              <w:pPrChange w:id="861" w:author="Dennis Hohmann" w:date="2012-04-15T01:03:00Z">
                <w:pPr/>
              </w:pPrChange>
            </w:pPr>
            <w:ins w:id="862" w:author="Dennis Hohmann" w:date="2012-04-15T01:56:00Z">
              <w:r w:rsidRPr="00FB133F">
                <w:rPr>
                  <w:lang w:eastAsia="de-DE"/>
                </w:rPr>
                <w:t>auch TWI, 2-Draht-Bus-System</w:t>
              </w:r>
            </w:ins>
            <w:del w:id="863" w:author="Dennis Hohmann" w:date="2012-04-15T01:12:00Z">
              <w:r w:rsidRPr="00FB133F" w:rsidDel="00F175F1">
                <w:rPr>
                  <w:lang w:eastAsia="de-DE"/>
                </w:rPr>
                <w:delText>Mensch-Maschinen-Schnittstelle</w:delText>
              </w:r>
            </w:del>
          </w:p>
        </w:tc>
      </w:tr>
      <w:tr w:rsidR="004C553E" w:rsidRPr="00FB133F" w14:paraId="6AEA771B" w14:textId="77777777" w:rsidTr="002078D9">
        <w:trPr>
          <w:trHeight w:val="300"/>
          <w:trPrChange w:id="864" w:author="Dennis Hohmann" w:date="2012-04-15T01:52:00Z">
            <w:trPr>
              <w:trHeight w:val="300"/>
            </w:trPr>
          </w:trPrChange>
        </w:trPr>
        <w:tc>
          <w:tcPr>
            <w:tcW w:w="1433" w:type="dxa"/>
            <w:shd w:val="clear" w:color="auto" w:fill="auto"/>
            <w:noWrap/>
            <w:tcPrChange w:id="865" w:author="Dennis Hohmann" w:date="2012-04-15T01:52:00Z">
              <w:tcPr>
                <w:tcW w:w="1433" w:type="dxa"/>
                <w:shd w:val="clear" w:color="auto" w:fill="auto"/>
                <w:noWrap/>
              </w:tcPr>
            </w:tcPrChange>
          </w:tcPr>
          <w:p w14:paraId="574FCC72" w14:textId="771029DD" w:rsidR="004C553E" w:rsidRPr="00FB133F" w:rsidRDefault="004C553E" w:rsidP="00A658D7">
            <w:pPr>
              <w:pStyle w:val="Textkrper"/>
              <w:jc w:val="left"/>
              <w:rPr>
                <w:lang w:eastAsia="de-DE"/>
              </w:rPr>
              <w:pPrChange w:id="866" w:author="Dennis Hohmann" w:date="2012-04-15T01:03:00Z">
                <w:pPr/>
              </w:pPrChange>
            </w:pPr>
            <w:ins w:id="867" w:author="Dennis Hohmann" w:date="2012-04-15T01:56:00Z">
              <w:r w:rsidRPr="00FB133F">
                <w:rPr>
                  <w:lang w:eastAsia="de-DE"/>
                </w:rPr>
                <w:t>JTAG</w:t>
              </w:r>
            </w:ins>
            <w:del w:id="868" w:author="Dennis Hohmann" w:date="2012-04-15T01:12:00Z">
              <w:r w:rsidRPr="00FB133F" w:rsidDel="00F175F1">
                <w:rPr>
                  <w:lang w:eastAsia="de-DE"/>
                </w:rPr>
                <w:delText>HPGL</w:delText>
              </w:r>
            </w:del>
          </w:p>
        </w:tc>
        <w:tc>
          <w:tcPr>
            <w:tcW w:w="4394" w:type="dxa"/>
            <w:gridSpan w:val="2"/>
            <w:shd w:val="clear" w:color="auto" w:fill="auto"/>
            <w:noWrap/>
            <w:tcPrChange w:id="869" w:author="Dennis Hohmann" w:date="2012-04-15T01:52:00Z">
              <w:tcPr>
                <w:tcW w:w="4394" w:type="dxa"/>
                <w:gridSpan w:val="2"/>
                <w:shd w:val="clear" w:color="auto" w:fill="auto"/>
                <w:noWrap/>
              </w:tcPr>
            </w:tcPrChange>
          </w:tcPr>
          <w:p w14:paraId="2B6321BC" w14:textId="4222F2A1" w:rsidR="004C553E" w:rsidRPr="00FB133F" w:rsidRDefault="004C553E" w:rsidP="00A658D7">
            <w:pPr>
              <w:pStyle w:val="Textkrper"/>
              <w:jc w:val="left"/>
              <w:rPr>
                <w:lang w:eastAsia="de-DE"/>
              </w:rPr>
              <w:pPrChange w:id="870" w:author="Dennis Hohmann" w:date="2012-04-15T01:03:00Z">
                <w:pPr/>
              </w:pPrChange>
            </w:pPr>
            <w:ins w:id="871" w:author="Dennis Hohmann" w:date="2012-04-15T01:56:00Z">
              <w:r w:rsidRPr="00FB133F">
                <w:rPr>
                  <w:lang w:eastAsia="de-DE"/>
                </w:rPr>
                <w:t>Joint Test Action Group</w:t>
              </w:r>
            </w:ins>
            <w:del w:id="872" w:author="Dennis Hohmann" w:date="2012-04-15T01:12:00Z">
              <w:r w:rsidRPr="00FB133F" w:rsidDel="00F175F1">
                <w:rPr>
                  <w:lang w:eastAsia="de-DE"/>
                </w:rPr>
                <w:delText>Hewlett Packard Graphic Language</w:delText>
              </w:r>
            </w:del>
          </w:p>
        </w:tc>
        <w:tc>
          <w:tcPr>
            <w:tcW w:w="3827" w:type="dxa"/>
            <w:gridSpan w:val="2"/>
            <w:shd w:val="clear" w:color="auto" w:fill="auto"/>
            <w:noWrap/>
            <w:tcPrChange w:id="873" w:author="Dennis Hohmann" w:date="2012-04-15T01:52:00Z">
              <w:tcPr>
                <w:tcW w:w="3969" w:type="dxa"/>
                <w:gridSpan w:val="2"/>
                <w:shd w:val="clear" w:color="auto" w:fill="auto"/>
                <w:noWrap/>
              </w:tcPr>
            </w:tcPrChange>
          </w:tcPr>
          <w:p w14:paraId="1511E77E" w14:textId="51C2E154" w:rsidR="004C553E" w:rsidRPr="00FB133F" w:rsidRDefault="004C553E" w:rsidP="00A658D7">
            <w:pPr>
              <w:pStyle w:val="Textkrper"/>
              <w:jc w:val="left"/>
              <w:rPr>
                <w:lang w:eastAsia="de-DE"/>
              </w:rPr>
              <w:pPrChange w:id="874" w:author="Dennis Hohmann" w:date="2012-04-15T01:03:00Z">
                <w:pPr/>
              </w:pPrChange>
            </w:pPr>
            <w:ins w:id="875" w:author="Dennis Hohmann" w:date="2012-04-15T01:56:00Z">
              <w:r w:rsidRPr="00FB133F">
                <w:rPr>
                  <w:lang w:eastAsia="de-DE"/>
                </w:rPr>
                <w:t>Debug</w:t>
              </w:r>
              <w:r>
                <w:rPr>
                  <w:lang w:eastAsia="de-DE"/>
                </w:rPr>
                <w:t>ging</w:t>
              </w:r>
              <w:r w:rsidRPr="00FB133F">
                <w:rPr>
                  <w:lang w:eastAsia="de-DE"/>
                </w:rPr>
                <w:t>-Schnittstelle</w:t>
              </w:r>
            </w:ins>
            <w:del w:id="876" w:author="Dennis Hohmann" w:date="2012-04-15T01:12:00Z">
              <w:r w:rsidRPr="00FB133F" w:rsidDel="00F175F1">
                <w:rPr>
                  <w:lang w:eastAsia="de-DE"/>
                </w:rPr>
                <w:delText>Seitenbeschreibungssprache</w:delText>
              </w:r>
            </w:del>
          </w:p>
        </w:tc>
      </w:tr>
      <w:tr w:rsidR="004C553E" w:rsidRPr="00FB133F" w14:paraId="7967CDAA" w14:textId="77777777" w:rsidTr="002078D9">
        <w:trPr>
          <w:trHeight w:val="300"/>
          <w:trPrChange w:id="877" w:author="Dennis Hohmann" w:date="2012-04-15T01:52:00Z">
            <w:trPr>
              <w:trHeight w:val="300"/>
            </w:trPr>
          </w:trPrChange>
        </w:trPr>
        <w:tc>
          <w:tcPr>
            <w:tcW w:w="1433" w:type="dxa"/>
            <w:shd w:val="clear" w:color="auto" w:fill="auto"/>
            <w:noWrap/>
            <w:tcPrChange w:id="878" w:author="Dennis Hohmann" w:date="2012-04-15T01:52:00Z">
              <w:tcPr>
                <w:tcW w:w="1433" w:type="dxa"/>
                <w:shd w:val="clear" w:color="auto" w:fill="auto"/>
                <w:noWrap/>
              </w:tcPr>
            </w:tcPrChange>
          </w:tcPr>
          <w:p w14:paraId="3FE838B3" w14:textId="3C4B415C" w:rsidR="004C553E" w:rsidRPr="00FB133F" w:rsidRDefault="004C553E" w:rsidP="00FD0D8B">
            <w:pPr>
              <w:pStyle w:val="Textkrper"/>
              <w:jc w:val="left"/>
              <w:rPr>
                <w:lang w:eastAsia="de-DE"/>
              </w:rPr>
              <w:pPrChange w:id="879" w:author="Dennis Hohmann" w:date="2012-04-15T01:51:00Z">
                <w:pPr/>
              </w:pPrChange>
            </w:pPr>
            <w:ins w:id="880" w:author="Dennis Hohmann" w:date="2012-04-15T01:56:00Z">
              <w:r w:rsidRPr="00FB133F">
                <w:rPr>
                  <w:lang w:eastAsia="de-DE"/>
                </w:rPr>
                <w:t>LC-Display</w:t>
              </w:r>
            </w:ins>
            <w:del w:id="881" w:author="Dennis Hohmann" w:date="2012-04-15T01:12:00Z">
              <w:r w:rsidRPr="00FB133F" w:rsidDel="00F175F1">
                <w:rPr>
                  <w:lang w:eastAsia="de-DE"/>
                </w:rPr>
                <w:delText>I2C</w:delText>
              </w:r>
            </w:del>
          </w:p>
        </w:tc>
        <w:tc>
          <w:tcPr>
            <w:tcW w:w="4394" w:type="dxa"/>
            <w:gridSpan w:val="2"/>
            <w:shd w:val="clear" w:color="auto" w:fill="auto"/>
            <w:noWrap/>
            <w:tcPrChange w:id="882" w:author="Dennis Hohmann" w:date="2012-04-15T01:52:00Z">
              <w:tcPr>
                <w:tcW w:w="4394" w:type="dxa"/>
                <w:gridSpan w:val="2"/>
                <w:shd w:val="clear" w:color="auto" w:fill="auto"/>
                <w:noWrap/>
              </w:tcPr>
            </w:tcPrChange>
          </w:tcPr>
          <w:p w14:paraId="4AD40876" w14:textId="2E174B34" w:rsidR="004C553E" w:rsidRPr="00FB133F" w:rsidRDefault="004C553E" w:rsidP="00A658D7">
            <w:pPr>
              <w:pStyle w:val="Textkrper"/>
              <w:jc w:val="left"/>
              <w:rPr>
                <w:lang w:eastAsia="de-DE"/>
              </w:rPr>
              <w:pPrChange w:id="883" w:author="Dennis Hohmann" w:date="2012-04-15T01:03:00Z">
                <w:pPr/>
              </w:pPrChange>
            </w:pPr>
            <w:ins w:id="884" w:author="Dennis Hohmann" w:date="2012-04-15T01:56:00Z">
              <w:r w:rsidRPr="00FB133F">
                <w:rPr>
                  <w:lang w:eastAsia="de-DE"/>
                </w:rPr>
                <w:t>Liquid Cristal Display</w:t>
              </w:r>
            </w:ins>
            <w:del w:id="885" w:author="Dennis Hohmann" w:date="2012-04-15T01:12:00Z">
              <w:r w:rsidRPr="00FB133F" w:rsidDel="00F175F1">
                <w:rPr>
                  <w:lang w:eastAsia="de-DE"/>
                </w:rPr>
                <w:delText>Inter-Integrated Crcuit</w:delText>
              </w:r>
            </w:del>
          </w:p>
        </w:tc>
        <w:tc>
          <w:tcPr>
            <w:tcW w:w="3827" w:type="dxa"/>
            <w:gridSpan w:val="2"/>
            <w:shd w:val="clear" w:color="auto" w:fill="auto"/>
            <w:noWrap/>
            <w:tcPrChange w:id="886" w:author="Dennis Hohmann" w:date="2012-04-15T01:52:00Z">
              <w:tcPr>
                <w:tcW w:w="3969" w:type="dxa"/>
                <w:gridSpan w:val="2"/>
                <w:shd w:val="clear" w:color="auto" w:fill="auto"/>
                <w:noWrap/>
              </w:tcPr>
            </w:tcPrChange>
          </w:tcPr>
          <w:p w14:paraId="4355841D" w14:textId="4EACC921" w:rsidR="004C553E" w:rsidDel="00A658D7" w:rsidRDefault="004C553E" w:rsidP="00FD0D8B">
            <w:pPr>
              <w:pStyle w:val="Textkrper"/>
              <w:spacing w:before="31680" w:after="31680"/>
              <w:ind w:left="-62" w:firstLine="1"/>
              <w:jc w:val="left"/>
              <w:rPr>
                <w:del w:id="887" w:author="Dennis Hohmann" w:date="2012-04-15T01:01:00Z"/>
                <w:lang w:eastAsia="de-DE"/>
              </w:rPr>
              <w:pPrChange w:id="888" w:author="Dennis Hohmann" w:date="2012-04-15T01:03:00Z">
                <w:pPr/>
              </w:pPrChange>
            </w:pPr>
            <w:ins w:id="889" w:author="Dennis Hohmann" w:date="2012-04-15T01:56:00Z">
              <w:r w:rsidRPr="00FB133F">
                <w:rPr>
                  <w:lang w:eastAsia="de-DE"/>
                </w:rPr>
                <w:t>Flüssigkristallanzeige</w:t>
              </w:r>
            </w:ins>
            <w:del w:id="890" w:author="Dennis Hohmann" w:date="2012-04-15T01:12:00Z">
              <w:r w:rsidRPr="00FB133F" w:rsidDel="00F175F1">
                <w:rPr>
                  <w:lang w:eastAsia="de-DE"/>
                </w:rPr>
                <w:delText>auch TWI, 2-Draht-Bus</w:delText>
              </w:r>
            </w:del>
          </w:p>
          <w:p w14:paraId="42BA1FEE" w14:textId="741E127F" w:rsidR="004C553E" w:rsidRPr="00FB133F" w:rsidRDefault="004C553E" w:rsidP="00A658D7">
            <w:pPr>
              <w:pStyle w:val="Textkrper"/>
              <w:jc w:val="left"/>
              <w:rPr>
                <w:lang w:eastAsia="de-DE"/>
              </w:rPr>
              <w:pPrChange w:id="891" w:author="Dennis Hohmann" w:date="2012-04-15T01:03:00Z">
                <w:pPr/>
              </w:pPrChange>
            </w:pPr>
            <w:del w:id="892" w:author="Dennis Hohmann" w:date="2012-04-15T01:12:00Z">
              <w:r w:rsidRPr="00FB133F" w:rsidDel="00F175F1">
                <w:rPr>
                  <w:lang w:eastAsia="de-DE"/>
                </w:rPr>
                <w:delText>-System</w:delText>
              </w:r>
            </w:del>
          </w:p>
        </w:tc>
      </w:tr>
      <w:tr w:rsidR="004C553E" w:rsidRPr="00FB133F" w14:paraId="690BEBD0" w14:textId="77777777" w:rsidTr="002078D9">
        <w:trPr>
          <w:trHeight w:val="300"/>
          <w:trPrChange w:id="893" w:author="Dennis Hohmann" w:date="2012-04-15T01:52:00Z">
            <w:trPr>
              <w:trHeight w:val="300"/>
            </w:trPr>
          </w:trPrChange>
        </w:trPr>
        <w:tc>
          <w:tcPr>
            <w:tcW w:w="1433" w:type="dxa"/>
            <w:shd w:val="clear" w:color="auto" w:fill="auto"/>
            <w:noWrap/>
            <w:tcPrChange w:id="894" w:author="Dennis Hohmann" w:date="2012-04-15T01:52:00Z">
              <w:tcPr>
                <w:tcW w:w="1433" w:type="dxa"/>
                <w:shd w:val="clear" w:color="auto" w:fill="auto"/>
                <w:noWrap/>
              </w:tcPr>
            </w:tcPrChange>
          </w:tcPr>
          <w:p w14:paraId="1E49FBA7" w14:textId="55ACDC84" w:rsidR="004C553E" w:rsidRPr="00FB133F" w:rsidRDefault="004C553E" w:rsidP="00A658D7">
            <w:pPr>
              <w:pStyle w:val="Textkrper"/>
              <w:jc w:val="left"/>
              <w:rPr>
                <w:lang w:eastAsia="de-DE"/>
              </w:rPr>
              <w:pPrChange w:id="895" w:author="Dennis Hohmann" w:date="2012-04-15T01:03:00Z">
                <w:pPr/>
              </w:pPrChange>
            </w:pPr>
            <w:ins w:id="896" w:author="Dennis Hohmann" w:date="2012-04-15T01:56:00Z">
              <w:r w:rsidRPr="00FB133F">
                <w:rPr>
                  <w:lang w:eastAsia="de-DE"/>
                </w:rPr>
                <w:t>NC</w:t>
              </w:r>
            </w:ins>
            <w:del w:id="897" w:author="Dennis Hohmann" w:date="2012-04-15T01:12:00Z">
              <w:r w:rsidRPr="00FB133F" w:rsidDel="00F175F1">
                <w:rPr>
                  <w:lang w:eastAsia="de-DE"/>
                </w:rPr>
                <w:delText>JTAG</w:delText>
              </w:r>
            </w:del>
          </w:p>
        </w:tc>
        <w:tc>
          <w:tcPr>
            <w:tcW w:w="4394" w:type="dxa"/>
            <w:gridSpan w:val="2"/>
            <w:shd w:val="clear" w:color="auto" w:fill="auto"/>
            <w:noWrap/>
            <w:tcPrChange w:id="898" w:author="Dennis Hohmann" w:date="2012-04-15T01:52:00Z">
              <w:tcPr>
                <w:tcW w:w="4394" w:type="dxa"/>
                <w:gridSpan w:val="2"/>
                <w:shd w:val="clear" w:color="auto" w:fill="auto"/>
                <w:noWrap/>
              </w:tcPr>
            </w:tcPrChange>
          </w:tcPr>
          <w:p w14:paraId="17480A1D" w14:textId="63949283" w:rsidR="004C553E" w:rsidRPr="00FB133F" w:rsidRDefault="004C553E" w:rsidP="00A658D7">
            <w:pPr>
              <w:pStyle w:val="Textkrper"/>
              <w:jc w:val="left"/>
              <w:rPr>
                <w:lang w:eastAsia="de-DE"/>
              </w:rPr>
              <w:pPrChange w:id="899" w:author="Dennis Hohmann" w:date="2012-04-15T01:03:00Z">
                <w:pPr/>
              </w:pPrChange>
            </w:pPr>
            <w:ins w:id="900" w:author="Dennis Hohmann" w:date="2012-04-15T01:56:00Z">
              <w:r w:rsidRPr="00FB133F">
                <w:rPr>
                  <w:lang w:eastAsia="de-DE"/>
                </w:rPr>
                <w:t>Numerical Control</w:t>
              </w:r>
            </w:ins>
            <w:del w:id="901" w:author="Dennis Hohmann" w:date="2012-04-15T01:12:00Z">
              <w:r w:rsidRPr="00FB133F" w:rsidDel="00F175F1">
                <w:rPr>
                  <w:lang w:eastAsia="de-DE"/>
                </w:rPr>
                <w:delText>Joint Test Action Group</w:delText>
              </w:r>
            </w:del>
          </w:p>
        </w:tc>
        <w:tc>
          <w:tcPr>
            <w:tcW w:w="3827" w:type="dxa"/>
            <w:gridSpan w:val="2"/>
            <w:shd w:val="clear" w:color="auto" w:fill="auto"/>
            <w:noWrap/>
            <w:tcPrChange w:id="902" w:author="Dennis Hohmann" w:date="2012-04-15T01:52:00Z">
              <w:tcPr>
                <w:tcW w:w="3969" w:type="dxa"/>
                <w:gridSpan w:val="2"/>
                <w:shd w:val="clear" w:color="auto" w:fill="auto"/>
                <w:noWrap/>
              </w:tcPr>
            </w:tcPrChange>
          </w:tcPr>
          <w:p w14:paraId="41B8C936" w14:textId="55C58E45" w:rsidR="004C553E" w:rsidRPr="00FB133F" w:rsidRDefault="004C553E" w:rsidP="00A658D7">
            <w:pPr>
              <w:pStyle w:val="Textkrper"/>
              <w:jc w:val="left"/>
              <w:rPr>
                <w:lang w:eastAsia="de-DE"/>
              </w:rPr>
              <w:pPrChange w:id="903" w:author="Dennis Hohmann" w:date="2012-04-15T01:03:00Z">
                <w:pPr/>
              </w:pPrChange>
            </w:pPr>
            <w:ins w:id="904" w:author="Dennis Hohmann" w:date="2012-04-15T01:56:00Z">
              <w:r w:rsidRPr="00FB133F">
                <w:rPr>
                  <w:lang w:eastAsia="de-DE"/>
                </w:rPr>
                <w:t>Numerische Steuerung</w:t>
              </w:r>
            </w:ins>
            <w:del w:id="905" w:author="Dennis Hohmann" w:date="2012-04-15T01:12:00Z">
              <w:r w:rsidRPr="00FB133F" w:rsidDel="00F175F1">
                <w:rPr>
                  <w:lang w:eastAsia="de-DE"/>
                </w:rPr>
                <w:delText>Debug-Schnittstelle</w:delText>
              </w:r>
            </w:del>
          </w:p>
        </w:tc>
      </w:tr>
      <w:tr w:rsidR="004C553E" w:rsidRPr="00FB133F" w14:paraId="072A20D3" w14:textId="77777777" w:rsidTr="002078D9">
        <w:trPr>
          <w:trHeight w:val="300"/>
          <w:trPrChange w:id="906" w:author="Dennis Hohmann" w:date="2012-04-15T01:52:00Z">
            <w:trPr>
              <w:trHeight w:val="300"/>
            </w:trPr>
          </w:trPrChange>
        </w:trPr>
        <w:tc>
          <w:tcPr>
            <w:tcW w:w="1433" w:type="dxa"/>
            <w:shd w:val="clear" w:color="auto" w:fill="auto"/>
            <w:noWrap/>
            <w:tcPrChange w:id="907" w:author="Dennis Hohmann" w:date="2012-04-15T01:52:00Z">
              <w:tcPr>
                <w:tcW w:w="1433" w:type="dxa"/>
                <w:shd w:val="clear" w:color="auto" w:fill="auto"/>
                <w:noWrap/>
              </w:tcPr>
            </w:tcPrChange>
          </w:tcPr>
          <w:p w14:paraId="09628A8B" w14:textId="16EFCF60" w:rsidR="004C553E" w:rsidRPr="00FB133F" w:rsidRDefault="004C553E" w:rsidP="00A658D7">
            <w:pPr>
              <w:pStyle w:val="Textkrper"/>
              <w:jc w:val="left"/>
              <w:rPr>
                <w:lang w:eastAsia="de-DE"/>
              </w:rPr>
              <w:pPrChange w:id="908" w:author="Dennis Hohmann" w:date="2012-04-15T01:03:00Z">
                <w:pPr/>
              </w:pPrChange>
            </w:pPr>
            <w:ins w:id="909" w:author="Dennis Hohmann" w:date="2012-04-15T01:56:00Z">
              <w:r w:rsidRPr="00FB133F">
                <w:rPr>
                  <w:lang w:eastAsia="de-DE"/>
                </w:rPr>
                <w:t>ROM</w:t>
              </w:r>
            </w:ins>
            <w:del w:id="910" w:author="Dennis Hohmann" w:date="2012-04-15T01:12:00Z">
              <w:r w:rsidRPr="00FB133F" w:rsidDel="00F175F1">
                <w:rPr>
                  <w:lang w:eastAsia="de-DE"/>
                </w:rPr>
                <w:delText>LC-Display</w:delText>
              </w:r>
            </w:del>
          </w:p>
        </w:tc>
        <w:tc>
          <w:tcPr>
            <w:tcW w:w="4394" w:type="dxa"/>
            <w:gridSpan w:val="2"/>
            <w:shd w:val="clear" w:color="auto" w:fill="auto"/>
            <w:noWrap/>
            <w:tcPrChange w:id="911" w:author="Dennis Hohmann" w:date="2012-04-15T01:52:00Z">
              <w:tcPr>
                <w:tcW w:w="4394" w:type="dxa"/>
                <w:gridSpan w:val="2"/>
                <w:shd w:val="clear" w:color="auto" w:fill="auto"/>
                <w:noWrap/>
              </w:tcPr>
            </w:tcPrChange>
          </w:tcPr>
          <w:p w14:paraId="2469B344" w14:textId="08F35558" w:rsidR="004C553E" w:rsidRPr="00FB133F" w:rsidRDefault="004C553E" w:rsidP="00A658D7">
            <w:pPr>
              <w:pStyle w:val="Textkrper"/>
              <w:jc w:val="left"/>
              <w:rPr>
                <w:lang w:eastAsia="de-DE"/>
              </w:rPr>
              <w:pPrChange w:id="912" w:author="Dennis Hohmann" w:date="2012-04-15T01:03:00Z">
                <w:pPr/>
              </w:pPrChange>
            </w:pPr>
            <w:ins w:id="913" w:author="Dennis Hohmann" w:date="2012-04-15T01:56:00Z">
              <w:r w:rsidRPr="00FB133F">
                <w:rPr>
                  <w:lang w:eastAsia="de-DE"/>
                </w:rPr>
                <w:t>Read-Only-Memory</w:t>
              </w:r>
            </w:ins>
            <w:del w:id="914" w:author="Dennis Hohmann" w:date="2012-04-15T01:12:00Z">
              <w:r w:rsidRPr="00FB133F" w:rsidDel="00F175F1">
                <w:rPr>
                  <w:lang w:eastAsia="de-DE"/>
                </w:rPr>
                <w:delText>Liquid Cristal Display</w:delText>
              </w:r>
            </w:del>
          </w:p>
        </w:tc>
        <w:tc>
          <w:tcPr>
            <w:tcW w:w="3827" w:type="dxa"/>
            <w:gridSpan w:val="2"/>
            <w:shd w:val="clear" w:color="auto" w:fill="auto"/>
            <w:noWrap/>
            <w:tcPrChange w:id="915" w:author="Dennis Hohmann" w:date="2012-04-15T01:52:00Z">
              <w:tcPr>
                <w:tcW w:w="3969" w:type="dxa"/>
                <w:gridSpan w:val="2"/>
                <w:shd w:val="clear" w:color="auto" w:fill="auto"/>
                <w:noWrap/>
              </w:tcPr>
            </w:tcPrChange>
          </w:tcPr>
          <w:p w14:paraId="060EF719" w14:textId="7A1DBEAC" w:rsidR="004C553E" w:rsidRPr="00FB133F" w:rsidRDefault="004C553E" w:rsidP="00A658D7">
            <w:pPr>
              <w:pStyle w:val="Textkrper"/>
              <w:jc w:val="left"/>
              <w:rPr>
                <w:lang w:eastAsia="de-DE"/>
              </w:rPr>
              <w:pPrChange w:id="916" w:author="Dennis Hohmann" w:date="2012-04-15T01:03:00Z">
                <w:pPr/>
              </w:pPrChange>
            </w:pPr>
            <w:ins w:id="917" w:author="Dennis Hohmann" w:date="2012-04-15T01:56:00Z">
              <w:r>
                <w:rPr>
                  <w:lang w:eastAsia="de-DE"/>
                </w:rPr>
                <w:t>Nur-Lese-Speicher</w:t>
              </w:r>
            </w:ins>
            <w:del w:id="918" w:author="Dennis Hohmann" w:date="2012-04-15T01:12:00Z">
              <w:r w:rsidRPr="00FB133F" w:rsidDel="00F175F1">
                <w:rPr>
                  <w:lang w:eastAsia="de-DE"/>
                </w:rPr>
                <w:delText>Flüssigkristallanzeige</w:delText>
              </w:r>
            </w:del>
          </w:p>
        </w:tc>
      </w:tr>
      <w:tr w:rsidR="004C553E" w:rsidRPr="00FB133F" w14:paraId="6CABE495" w14:textId="77777777" w:rsidTr="002078D9">
        <w:trPr>
          <w:trHeight w:val="300"/>
          <w:trPrChange w:id="919" w:author="Dennis Hohmann" w:date="2012-04-15T01:52:00Z">
            <w:trPr>
              <w:trHeight w:val="300"/>
            </w:trPr>
          </w:trPrChange>
        </w:trPr>
        <w:tc>
          <w:tcPr>
            <w:tcW w:w="1433" w:type="dxa"/>
            <w:shd w:val="clear" w:color="auto" w:fill="auto"/>
            <w:noWrap/>
            <w:tcPrChange w:id="920" w:author="Dennis Hohmann" w:date="2012-04-15T01:52:00Z">
              <w:tcPr>
                <w:tcW w:w="1433" w:type="dxa"/>
                <w:shd w:val="clear" w:color="auto" w:fill="auto"/>
                <w:noWrap/>
              </w:tcPr>
            </w:tcPrChange>
          </w:tcPr>
          <w:p w14:paraId="7639EE9A" w14:textId="6228C50B" w:rsidR="004C553E" w:rsidRPr="001F2D9C" w:rsidRDefault="004C553E" w:rsidP="00A658D7">
            <w:pPr>
              <w:pStyle w:val="Textkrper"/>
              <w:jc w:val="left"/>
              <w:rPr>
                <w:highlight w:val="yellow"/>
                <w:lang w:eastAsia="de-DE"/>
                <w:rPrChange w:id="921" w:author="Dennis Hohmann" w:date="2012-04-15T01:47:00Z">
                  <w:rPr>
                    <w:lang w:eastAsia="de-DE"/>
                  </w:rPr>
                </w:rPrChange>
              </w:rPr>
              <w:pPrChange w:id="922" w:author="Dennis Hohmann" w:date="2012-04-15T01:03:00Z">
                <w:pPr/>
              </w:pPrChange>
            </w:pPr>
            <w:ins w:id="923" w:author="Dennis Hohmann" w:date="2012-04-15T01:56:00Z">
              <w:r w:rsidRPr="003B4059">
                <w:rPr>
                  <w:highlight w:val="yellow"/>
                  <w:lang w:eastAsia="de-DE"/>
                </w:rPr>
                <w:t>RS-232</w:t>
              </w:r>
            </w:ins>
            <w:del w:id="924" w:author="Dennis Hohmann" w:date="2012-04-15T01:12:00Z">
              <w:r w:rsidRPr="001F2D9C" w:rsidDel="00F175F1">
                <w:rPr>
                  <w:highlight w:val="yellow"/>
                  <w:lang w:eastAsia="de-DE"/>
                  <w:rPrChange w:id="925" w:author="Dennis Hohmann" w:date="2012-04-15T01:47:00Z">
                    <w:rPr>
                      <w:lang w:eastAsia="de-DE"/>
                    </w:rPr>
                  </w:rPrChange>
                </w:rPr>
                <w:delText>LCD</w:delText>
              </w:r>
            </w:del>
          </w:p>
        </w:tc>
        <w:tc>
          <w:tcPr>
            <w:tcW w:w="4394" w:type="dxa"/>
            <w:gridSpan w:val="2"/>
            <w:shd w:val="clear" w:color="auto" w:fill="auto"/>
            <w:noWrap/>
            <w:tcPrChange w:id="926" w:author="Dennis Hohmann" w:date="2012-04-15T01:52:00Z">
              <w:tcPr>
                <w:tcW w:w="4394" w:type="dxa"/>
                <w:gridSpan w:val="2"/>
                <w:shd w:val="clear" w:color="auto" w:fill="auto"/>
                <w:noWrap/>
              </w:tcPr>
            </w:tcPrChange>
          </w:tcPr>
          <w:p w14:paraId="278393BE" w14:textId="511C1AE0" w:rsidR="004C553E" w:rsidRPr="001F2D9C" w:rsidRDefault="004C553E" w:rsidP="00A658D7">
            <w:pPr>
              <w:pStyle w:val="Textkrper"/>
              <w:jc w:val="left"/>
              <w:rPr>
                <w:highlight w:val="yellow"/>
                <w:lang w:eastAsia="de-DE"/>
                <w:rPrChange w:id="927" w:author="Dennis Hohmann" w:date="2012-04-15T01:47:00Z">
                  <w:rPr>
                    <w:lang w:eastAsia="de-DE"/>
                  </w:rPr>
                </w:rPrChange>
              </w:rPr>
              <w:pPrChange w:id="928" w:author="Dennis Hohmann" w:date="2012-04-15T01:03:00Z">
                <w:pPr/>
              </w:pPrChange>
            </w:pPr>
            <w:ins w:id="929" w:author="Dennis Hohmann" w:date="2012-04-15T01:56:00Z">
              <w:r w:rsidRPr="003B4059">
                <w:rPr>
                  <w:highlight w:val="yellow"/>
                  <w:lang w:eastAsia="de-DE"/>
                </w:rPr>
                <w:t>siehe UART</w:t>
              </w:r>
            </w:ins>
            <w:del w:id="930" w:author="Dennis Hohmann" w:date="2012-04-15T01:12:00Z">
              <w:r w:rsidRPr="001F2D9C" w:rsidDel="00F175F1">
                <w:rPr>
                  <w:highlight w:val="yellow"/>
                  <w:lang w:eastAsia="de-DE"/>
                  <w:rPrChange w:id="931" w:author="Dennis Hohmann" w:date="2012-04-15T01:47:00Z">
                    <w:rPr>
                      <w:lang w:eastAsia="de-DE"/>
                    </w:rPr>
                  </w:rPrChange>
                </w:rPr>
                <w:delText>Liquid Cristal Display</w:delText>
              </w:r>
            </w:del>
          </w:p>
        </w:tc>
        <w:tc>
          <w:tcPr>
            <w:tcW w:w="3827" w:type="dxa"/>
            <w:gridSpan w:val="2"/>
            <w:shd w:val="clear" w:color="auto" w:fill="auto"/>
            <w:noWrap/>
            <w:tcPrChange w:id="932" w:author="Dennis Hohmann" w:date="2012-04-15T01:52:00Z">
              <w:tcPr>
                <w:tcW w:w="3969" w:type="dxa"/>
                <w:gridSpan w:val="2"/>
                <w:shd w:val="clear" w:color="auto" w:fill="auto"/>
                <w:noWrap/>
              </w:tcPr>
            </w:tcPrChange>
          </w:tcPr>
          <w:p w14:paraId="7DC794FF" w14:textId="3E3FE216" w:rsidR="004C553E" w:rsidRPr="001F2D9C" w:rsidRDefault="004C553E" w:rsidP="00A658D7">
            <w:pPr>
              <w:pStyle w:val="Textkrper"/>
              <w:jc w:val="left"/>
              <w:rPr>
                <w:highlight w:val="yellow"/>
                <w:lang w:eastAsia="de-DE"/>
                <w:rPrChange w:id="933" w:author="Dennis Hohmann" w:date="2012-04-15T01:47:00Z">
                  <w:rPr>
                    <w:lang w:eastAsia="de-DE"/>
                  </w:rPr>
                </w:rPrChange>
              </w:rPr>
              <w:pPrChange w:id="934" w:author="Dennis Hohmann" w:date="2012-04-15T01:03:00Z">
                <w:pPr>
                  <w:pStyle w:val="Textkrper"/>
                  <w:jc w:val="left"/>
                </w:pPr>
              </w:pPrChange>
            </w:pPr>
            <w:ins w:id="935" w:author="Dennis Hohmann" w:date="2012-04-15T01:56:00Z">
              <w:r w:rsidRPr="003B4059">
                <w:rPr>
                  <w:highlight w:val="yellow"/>
                  <w:lang w:eastAsia="de-DE"/>
                </w:rPr>
                <w:t>Serielle Schnittstelle</w:t>
              </w:r>
            </w:ins>
          </w:p>
        </w:tc>
      </w:tr>
      <w:tr w:rsidR="004C553E" w:rsidRPr="00FB133F" w14:paraId="3D4DC6EE" w14:textId="77777777" w:rsidTr="002078D9">
        <w:trPr>
          <w:trHeight w:val="300"/>
          <w:trPrChange w:id="936" w:author="Dennis Hohmann" w:date="2012-04-15T01:52:00Z">
            <w:trPr>
              <w:trHeight w:val="300"/>
            </w:trPr>
          </w:trPrChange>
        </w:trPr>
        <w:tc>
          <w:tcPr>
            <w:tcW w:w="1433" w:type="dxa"/>
            <w:shd w:val="clear" w:color="auto" w:fill="auto"/>
            <w:noWrap/>
            <w:tcPrChange w:id="937" w:author="Dennis Hohmann" w:date="2012-04-15T01:52:00Z">
              <w:tcPr>
                <w:tcW w:w="1433" w:type="dxa"/>
                <w:shd w:val="clear" w:color="auto" w:fill="auto"/>
                <w:noWrap/>
              </w:tcPr>
            </w:tcPrChange>
          </w:tcPr>
          <w:p w14:paraId="196D2257" w14:textId="33D1303F" w:rsidR="004C553E" w:rsidRPr="001F2D9C" w:rsidRDefault="004C553E" w:rsidP="00A658D7">
            <w:pPr>
              <w:pStyle w:val="Textkrper"/>
              <w:jc w:val="left"/>
              <w:rPr>
                <w:highlight w:val="yellow"/>
                <w:lang w:eastAsia="de-DE"/>
                <w:rPrChange w:id="938" w:author="Dennis Hohmann" w:date="2012-04-15T01:47:00Z">
                  <w:rPr>
                    <w:lang w:eastAsia="de-DE"/>
                  </w:rPr>
                </w:rPrChange>
              </w:rPr>
              <w:pPrChange w:id="939" w:author="Dennis Hohmann" w:date="2012-04-15T01:03:00Z">
                <w:pPr/>
              </w:pPrChange>
            </w:pPr>
            <w:ins w:id="940" w:author="Dennis Hohmann" w:date="2012-04-15T01:56:00Z">
              <w:r w:rsidRPr="003B4059">
                <w:rPr>
                  <w:highlight w:val="yellow"/>
                  <w:lang w:eastAsia="de-DE"/>
                </w:rPr>
                <w:t>RS-485</w:t>
              </w:r>
            </w:ins>
            <w:del w:id="941" w:author="Dennis Hohmann" w:date="2012-04-15T01:12:00Z">
              <w:r w:rsidRPr="001F2D9C" w:rsidDel="00F175F1">
                <w:rPr>
                  <w:highlight w:val="yellow"/>
                  <w:lang w:eastAsia="de-DE"/>
                  <w:rPrChange w:id="942" w:author="Dennis Hohmann" w:date="2012-04-15T01:47:00Z">
                    <w:rPr>
                      <w:lang w:eastAsia="de-DE"/>
                    </w:rPr>
                  </w:rPrChange>
                </w:rPr>
                <w:delText>NC</w:delText>
              </w:r>
            </w:del>
          </w:p>
        </w:tc>
        <w:tc>
          <w:tcPr>
            <w:tcW w:w="4394" w:type="dxa"/>
            <w:gridSpan w:val="2"/>
            <w:shd w:val="clear" w:color="auto" w:fill="auto"/>
            <w:noWrap/>
            <w:tcPrChange w:id="943" w:author="Dennis Hohmann" w:date="2012-04-15T01:52:00Z">
              <w:tcPr>
                <w:tcW w:w="4394" w:type="dxa"/>
                <w:gridSpan w:val="2"/>
                <w:shd w:val="clear" w:color="auto" w:fill="auto"/>
                <w:noWrap/>
              </w:tcPr>
            </w:tcPrChange>
          </w:tcPr>
          <w:p w14:paraId="0ACB20FA" w14:textId="7B34BAF2" w:rsidR="004C553E" w:rsidRPr="001F2D9C" w:rsidRDefault="004C553E" w:rsidP="00A658D7">
            <w:pPr>
              <w:pStyle w:val="Textkrper"/>
              <w:jc w:val="left"/>
              <w:rPr>
                <w:highlight w:val="yellow"/>
                <w:lang w:eastAsia="de-DE"/>
                <w:rPrChange w:id="944" w:author="Dennis Hohmann" w:date="2012-04-15T01:47:00Z">
                  <w:rPr>
                    <w:lang w:eastAsia="de-DE"/>
                  </w:rPr>
                </w:rPrChange>
              </w:rPr>
              <w:pPrChange w:id="945" w:author="Dennis Hohmann" w:date="2012-04-15T01:03:00Z">
                <w:pPr/>
              </w:pPrChange>
            </w:pPr>
            <w:ins w:id="946" w:author="Dennis Hohmann" w:date="2012-04-15T01:56:00Z">
              <w:r w:rsidRPr="003B4059">
                <w:rPr>
                  <w:highlight w:val="yellow"/>
                  <w:lang w:eastAsia="de-DE"/>
                </w:rPr>
                <w:t>siehe UART</w:t>
              </w:r>
            </w:ins>
            <w:del w:id="947" w:author="Dennis Hohmann" w:date="2012-04-15T01:12:00Z">
              <w:r w:rsidRPr="001F2D9C" w:rsidDel="00F175F1">
                <w:rPr>
                  <w:highlight w:val="yellow"/>
                  <w:lang w:eastAsia="de-DE"/>
                  <w:rPrChange w:id="948" w:author="Dennis Hohmann" w:date="2012-04-15T01:47:00Z">
                    <w:rPr>
                      <w:lang w:eastAsia="de-DE"/>
                    </w:rPr>
                  </w:rPrChange>
                </w:rPr>
                <w:delText>Numerical Control</w:delText>
              </w:r>
            </w:del>
          </w:p>
        </w:tc>
        <w:tc>
          <w:tcPr>
            <w:tcW w:w="3827" w:type="dxa"/>
            <w:gridSpan w:val="2"/>
            <w:shd w:val="clear" w:color="auto" w:fill="auto"/>
            <w:noWrap/>
            <w:tcPrChange w:id="949" w:author="Dennis Hohmann" w:date="2012-04-15T01:52:00Z">
              <w:tcPr>
                <w:tcW w:w="3969" w:type="dxa"/>
                <w:gridSpan w:val="2"/>
                <w:shd w:val="clear" w:color="auto" w:fill="auto"/>
                <w:noWrap/>
              </w:tcPr>
            </w:tcPrChange>
          </w:tcPr>
          <w:p w14:paraId="2DBCC13B" w14:textId="30F4E2DB" w:rsidR="004C553E" w:rsidRPr="001F2D9C" w:rsidRDefault="004C553E" w:rsidP="00A658D7">
            <w:pPr>
              <w:pStyle w:val="Textkrper"/>
              <w:jc w:val="left"/>
              <w:rPr>
                <w:highlight w:val="yellow"/>
                <w:lang w:eastAsia="de-DE"/>
                <w:rPrChange w:id="950" w:author="Dennis Hohmann" w:date="2012-04-15T01:47:00Z">
                  <w:rPr>
                    <w:lang w:eastAsia="de-DE"/>
                  </w:rPr>
                </w:rPrChange>
              </w:rPr>
              <w:pPrChange w:id="951" w:author="Dennis Hohmann" w:date="2012-04-15T01:03:00Z">
                <w:pPr>
                  <w:pStyle w:val="Textkrper"/>
                  <w:jc w:val="left"/>
                </w:pPr>
              </w:pPrChange>
            </w:pPr>
            <w:ins w:id="952" w:author="Dennis Hohmann" w:date="2012-04-15T01:56:00Z">
              <w:r w:rsidRPr="003B4059">
                <w:rPr>
                  <w:highlight w:val="yellow"/>
                  <w:lang w:eastAsia="de-DE"/>
                </w:rPr>
                <w:t>Serielle Schnittstelle</w:t>
              </w:r>
              <w:r>
                <w:rPr>
                  <w:highlight w:val="yellow"/>
                  <w:lang w:eastAsia="de-DE"/>
                </w:rPr>
                <w:t xml:space="preserve"> mit diff. Übertragung</w:t>
              </w:r>
            </w:ins>
            <w:del w:id="953" w:author="Dennis Hohmann" w:date="2012-04-15T01:12:00Z">
              <w:r w:rsidRPr="001F2D9C" w:rsidDel="00F175F1">
                <w:rPr>
                  <w:highlight w:val="yellow"/>
                  <w:lang w:eastAsia="de-DE"/>
                  <w:rPrChange w:id="954" w:author="Dennis Hohmann" w:date="2012-04-15T01:47:00Z">
                    <w:rPr>
                      <w:lang w:eastAsia="de-DE"/>
                    </w:rPr>
                  </w:rPrChange>
                </w:rPr>
                <w:delText>Numerische Steuerung</w:delText>
              </w:r>
            </w:del>
          </w:p>
        </w:tc>
      </w:tr>
      <w:tr w:rsidR="004C553E" w:rsidRPr="00FB133F" w14:paraId="6D084DA1" w14:textId="77777777" w:rsidTr="002078D9">
        <w:trPr>
          <w:trHeight w:val="300"/>
          <w:trPrChange w:id="955" w:author="Dennis Hohmann" w:date="2012-04-15T01:52:00Z">
            <w:trPr>
              <w:trHeight w:val="300"/>
            </w:trPr>
          </w:trPrChange>
        </w:trPr>
        <w:tc>
          <w:tcPr>
            <w:tcW w:w="1433" w:type="dxa"/>
            <w:shd w:val="clear" w:color="auto" w:fill="auto"/>
            <w:noWrap/>
            <w:tcPrChange w:id="956" w:author="Dennis Hohmann" w:date="2012-04-15T01:52:00Z">
              <w:tcPr>
                <w:tcW w:w="1433" w:type="dxa"/>
                <w:shd w:val="clear" w:color="auto" w:fill="auto"/>
                <w:noWrap/>
              </w:tcPr>
            </w:tcPrChange>
          </w:tcPr>
          <w:p w14:paraId="6BD571C6" w14:textId="3DAFB8A9" w:rsidR="004C553E" w:rsidRPr="00FB133F" w:rsidRDefault="004C553E" w:rsidP="00A658D7">
            <w:pPr>
              <w:pStyle w:val="Textkrper"/>
              <w:jc w:val="left"/>
              <w:rPr>
                <w:lang w:eastAsia="de-DE"/>
              </w:rPr>
              <w:pPrChange w:id="957" w:author="Dennis Hohmann" w:date="2012-04-15T01:03:00Z">
                <w:pPr/>
              </w:pPrChange>
            </w:pPr>
            <w:ins w:id="958" w:author="Dennis Hohmann" w:date="2012-04-15T01:56:00Z">
              <w:r w:rsidRPr="00FB133F">
                <w:rPr>
                  <w:lang w:eastAsia="de-DE"/>
                </w:rPr>
                <w:t>SPI</w:t>
              </w:r>
            </w:ins>
            <w:del w:id="959" w:author="Dennis Hohmann" w:date="2012-04-15T01:12:00Z">
              <w:r w:rsidRPr="00FB133F" w:rsidDel="00F175F1">
                <w:rPr>
                  <w:lang w:eastAsia="de-DE"/>
                </w:rPr>
                <w:delText>ROM</w:delText>
              </w:r>
            </w:del>
          </w:p>
        </w:tc>
        <w:tc>
          <w:tcPr>
            <w:tcW w:w="4394" w:type="dxa"/>
            <w:gridSpan w:val="2"/>
            <w:shd w:val="clear" w:color="auto" w:fill="auto"/>
            <w:noWrap/>
            <w:tcPrChange w:id="960" w:author="Dennis Hohmann" w:date="2012-04-15T01:52:00Z">
              <w:tcPr>
                <w:tcW w:w="4394" w:type="dxa"/>
                <w:gridSpan w:val="2"/>
                <w:shd w:val="clear" w:color="auto" w:fill="auto"/>
                <w:noWrap/>
              </w:tcPr>
            </w:tcPrChange>
          </w:tcPr>
          <w:p w14:paraId="767AA68C" w14:textId="194C01B7" w:rsidR="004C553E" w:rsidRPr="00FB133F" w:rsidRDefault="004C553E" w:rsidP="00A658D7">
            <w:pPr>
              <w:pStyle w:val="Textkrper"/>
              <w:jc w:val="left"/>
              <w:rPr>
                <w:lang w:eastAsia="de-DE"/>
              </w:rPr>
              <w:pPrChange w:id="961" w:author="Dennis Hohmann" w:date="2012-04-15T01:03:00Z">
                <w:pPr/>
              </w:pPrChange>
            </w:pPr>
            <w:ins w:id="962" w:author="Dennis Hohmann" w:date="2012-04-15T01:56:00Z">
              <w:r w:rsidRPr="00FB133F">
                <w:rPr>
                  <w:lang w:eastAsia="de-DE"/>
                </w:rPr>
                <w:t>Serial Peripheral Interface</w:t>
              </w:r>
            </w:ins>
            <w:del w:id="963" w:author="Dennis Hohmann" w:date="2012-04-15T01:12:00Z">
              <w:r w:rsidRPr="00FB133F" w:rsidDel="00F175F1">
                <w:rPr>
                  <w:lang w:eastAsia="de-DE"/>
                </w:rPr>
                <w:delText>Read-Only-Memory</w:delText>
              </w:r>
            </w:del>
          </w:p>
        </w:tc>
        <w:tc>
          <w:tcPr>
            <w:tcW w:w="3827" w:type="dxa"/>
            <w:gridSpan w:val="2"/>
            <w:shd w:val="clear" w:color="auto" w:fill="auto"/>
            <w:noWrap/>
            <w:tcPrChange w:id="964" w:author="Dennis Hohmann" w:date="2012-04-15T01:52:00Z">
              <w:tcPr>
                <w:tcW w:w="3969" w:type="dxa"/>
                <w:gridSpan w:val="2"/>
                <w:shd w:val="clear" w:color="auto" w:fill="auto"/>
                <w:noWrap/>
              </w:tcPr>
            </w:tcPrChange>
          </w:tcPr>
          <w:p w14:paraId="5A543F2B" w14:textId="13EA868D" w:rsidR="004C553E" w:rsidRPr="00FB133F" w:rsidRDefault="004C553E" w:rsidP="00A658D7">
            <w:pPr>
              <w:pStyle w:val="Textkrper"/>
              <w:jc w:val="left"/>
              <w:rPr>
                <w:lang w:eastAsia="de-DE"/>
              </w:rPr>
              <w:pPrChange w:id="965" w:author="Dennis Hohmann" w:date="2012-04-15T01:03:00Z">
                <w:pPr/>
              </w:pPrChange>
            </w:pPr>
            <w:ins w:id="966" w:author="Dennis Hohmann" w:date="2012-04-15T01:56:00Z">
              <w:r w:rsidRPr="00FB133F">
                <w:rPr>
                  <w:lang w:eastAsia="de-DE"/>
                </w:rPr>
                <w:t>Serielle Schnittstelle</w:t>
              </w:r>
            </w:ins>
          </w:p>
        </w:tc>
      </w:tr>
      <w:tr w:rsidR="004C553E" w:rsidRPr="00FB133F" w14:paraId="2A616431" w14:textId="77777777" w:rsidTr="002078D9">
        <w:trPr>
          <w:trHeight w:val="300"/>
          <w:trPrChange w:id="967" w:author="Dennis Hohmann" w:date="2012-04-15T01:52:00Z">
            <w:trPr>
              <w:trHeight w:val="300"/>
            </w:trPr>
          </w:trPrChange>
        </w:trPr>
        <w:tc>
          <w:tcPr>
            <w:tcW w:w="1433" w:type="dxa"/>
            <w:shd w:val="clear" w:color="auto" w:fill="auto"/>
            <w:noWrap/>
            <w:tcPrChange w:id="968" w:author="Dennis Hohmann" w:date="2012-04-15T01:52:00Z">
              <w:tcPr>
                <w:tcW w:w="1433" w:type="dxa"/>
                <w:shd w:val="clear" w:color="auto" w:fill="auto"/>
                <w:noWrap/>
              </w:tcPr>
            </w:tcPrChange>
          </w:tcPr>
          <w:p w14:paraId="729700BD" w14:textId="27388420" w:rsidR="004C553E" w:rsidRPr="00FB133F" w:rsidRDefault="004C553E" w:rsidP="00A658D7">
            <w:pPr>
              <w:pStyle w:val="Textkrper"/>
              <w:jc w:val="left"/>
              <w:rPr>
                <w:lang w:eastAsia="de-DE"/>
              </w:rPr>
              <w:pPrChange w:id="969" w:author="Dennis Hohmann" w:date="2012-04-15T01:03:00Z">
                <w:pPr/>
              </w:pPrChange>
            </w:pPr>
            <w:ins w:id="970" w:author="Dennis Hohmann" w:date="2012-04-15T01:56:00Z">
              <w:r w:rsidRPr="00FB133F">
                <w:rPr>
                  <w:lang w:eastAsia="de-DE"/>
                </w:rPr>
                <w:t>SRAM</w:t>
              </w:r>
            </w:ins>
            <w:del w:id="971" w:author="Dennis Hohmann" w:date="2012-04-15T01:12:00Z">
              <w:r w:rsidRPr="00FB133F" w:rsidDel="00F175F1">
                <w:rPr>
                  <w:lang w:eastAsia="de-DE"/>
                </w:rPr>
                <w:delText>RS-232</w:delText>
              </w:r>
            </w:del>
          </w:p>
        </w:tc>
        <w:tc>
          <w:tcPr>
            <w:tcW w:w="4394" w:type="dxa"/>
            <w:gridSpan w:val="2"/>
            <w:shd w:val="clear" w:color="auto" w:fill="auto"/>
            <w:noWrap/>
            <w:tcPrChange w:id="972" w:author="Dennis Hohmann" w:date="2012-04-15T01:52:00Z">
              <w:tcPr>
                <w:tcW w:w="4394" w:type="dxa"/>
                <w:gridSpan w:val="2"/>
                <w:shd w:val="clear" w:color="auto" w:fill="auto"/>
                <w:noWrap/>
              </w:tcPr>
            </w:tcPrChange>
          </w:tcPr>
          <w:p w14:paraId="26043831" w14:textId="3E317C3E" w:rsidR="004C553E" w:rsidRPr="00FB133F" w:rsidRDefault="004C553E" w:rsidP="00A658D7">
            <w:pPr>
              <w:pStyle w:val="Textkrper"/>
              <w:jc w:val="left"/>
              <w:rPr>
                <w:lang w:eastAsia="de-DE"/>
              </w:rPr>
              <w:pPrChange w:id="973" w:author="Dennis Hohmann" w:date="2012-04-15T01:03:00Z">
                <w:pPr/>
              </w:pPrChange>
            </w:pPr>
            <w:ins w:id="974" w:author="Dennis Hohmann" w:date="2012-04-15T01:56:00Z">
              <w:r w:rsidRPr="00FB133F">
                <w:rPr>
                  <w:lang w:eastAsia="de-DE"/>
                </w:rPr>
                <w:t>Static Radom-Access Memory</w:t>
              </w:r>
            </w:ins>
            <w:del w:id="975" w:author="Dennis Hohmann" w:date="2012-04-15T01:12:00Z">
              <w:r w:rsidRPr="00FB133F" w:rsidDel="00F175F1">
                <w:rPr>
                  <w:lang w:eastAsia="de-DE"/>
                </w:rPr>
                <w:delText>siehe UART</w:delText>
              </w:r>
            </w:del>
          </w:p>
        </w:tc>
        <w:tc>
          <w:tcPr>
            <w:tcW w:w="3827" w:type="dxa"/>
            <w:gridSpan w:val="2"/>
            <w:shd w:val="clear" w:color="auto" w:fill="auto"/>
            <w:noWrap/>
            <w:tcPrChange w:id="976" w:author="Dennis Hohmann" w:date="2012-04-15T01:52:00Z">
              <w:tcPr>
                <w:tcW w:w="3969" w:type="dxa"/>
                <w:gridSpan w:val="2"/>
                <w:shd w:val="clear" w:color="auto" w:fill="auto"/>
                <w:noWrap/>
              </w:tcPr>
            </w:tcPrChange>
          </w:tcPr>
          <w:p w14:paraId="0B782E58" w14:textId="77777777" w:rsidR="004C553E" w:rsidRDefault="004C553E" w:rsidP="00953598">
            <w:pPr>
              <w:pStyle w:val="Textkrper"/>
              <w:jc w:val="left"/>
              <w:rPr>
                <w:ins w:id="977" w:author="Dennis Hohmann" w:date="2012-04-15T01:56:00Z"/>
                <w:lang w:eastAsia="de-DE"/>
              </w:rPr>
            </w:pPr>
            <w:ins w:id="978" w:author="Dennis Hohmann" w:date="2012-04-15T01:56:00Z">
              <w:r>
                <w:rPr>
                  <w:lang w:eastAsia="de-DE"/>
                </w:rPr>
                <w:t>nicht-flüchtiger Speicher</w:t>
              </w:r>
            </w:ins>
          </w:p>
          <w:p w14:paraId="0AEC6813" w14:textId="1C9694F4" w:rsidR="004C553E" w:rsidRPr="00FB133F" w:rsidRDefault="004C553E" w:rsidP="00A658D7">
            <w:pPr>
              <w:pStyle w:val="Textkrper"/>
              <w:jc w:val="left"/>
              <w:rPr>
                <w:lang w:eastAsia="de-DE"/>
              </w:rPr>
              <w:pPrChange w:id="979" w:author="Dennis Hohmann" w:date="2012-04-15T01:03:00Z">
                <w:pPr/>
              </w:pPrChange>
            </w:pPr>
            <w:ins w:id="980" w:author="Dennis Hohmann" w:date="2012-04-15T01:56:00Z">
              <w:r>
                <w:rPr>
                  <w:lang w:eastAsia="de-DE"/>
                </w:rPr>
                <w:t>(unter Ub)</w:t>
              </w:r>
            </w:ins>
            <w:del w:id="981" w:author="Dennis Hohmann" w:date="2012-04-15T01:12:00Z">
              <w:r w:rsidRPr="00FB133F" w:rsidDel="00F175F1">
                <w:rPr>
                  <w:lang w:eastAsia="de-DE"/>
                </w:rPr>
                <w:delText>Serielle Schnittstelle</w:delText>
              </w:r>
            </w:del>
          </w:p>
        </w:tc>
      </w:tr>
      <w:tr w:rsidR="004C553E" w:rsidRPr="00FB133F" w14:paraId="2DEEBBC0" w14:textId="77777777" w:rsidTr="002078D9">
        <w:trPr>
          <w:trHeight w:val="300"/>
          <w:trPrChange w:id="982" w:author="Dennis Hohmann" w:date="2012-04-15T01:52:00Z">
            <w:trPr>
              <w:trHeight w:val="300"/>
            </w:trPr>
          </w:trPrChange>
        </w:trPr>
        <w:tc>
          <w:tcPr>
            <w:tcW w:w="1433" w:type="dxa"/>
            <w:shd w:val="clear" w:color="auto" w:fill="auto"/>
            <w:noWrap/>
            <w:tcPrChange w:id="983" w:author="Dennis Hohmann" w:date="2012-04-15T01:52:00Z">
              <w:tcPr>
                <w:tcW w:w="1433" w:type="dxa"/>
                <w:shd w:val="clear" w:color="auto" w:fill="auto"/>
                <w:noWrap/>
              </w:tcPr>
            </w:tcPrChange>
          </w:tcPr>
          <w:p w14:paraId="754D639F" w14:textId="57DD03D8" w:rsidR="004C553E" w:rsidRPr="00FB133F" w:rsidRDefault="004C553E" w:rsidP="00A658D7">
            <w:pPr>
              <w:pStyle w:val="Textkrper"/>
              <w:jc w:val="left"/>
              <w:rPr>
                <w:lang w:eastAsia="de-DE"/>
              </w:rPr>
              <w:pPrChange w:id="984" w:author="Dennis Hohmann" w:date="2012-04-15T01:03:00Z">
                <w:pPr/>
              </w:pPrChange>
            </w:pPr>
            <w:ins w:id="985" w:author="Dennis Hohmann" w:date="2012-04-15T01:56:00Z">
              <w:r w:rsidRPr="00FB133F">
                <w:rPr>
                  <w:lang w:eastAsia="de-DE"/>
                </w:rPr>
                <w:t>TWI</w:t>
              </w:r>
            </w:ins>
            <w:del w:id="986" w:author="Dennis Hohmann" w:date="2012-04-15T01:12:00Z">
              <w:r w:rsidRPr="00FB133F" w:rsidDel="00F175F1">
                <w:rPr>
                  <w:lang w:eastAsia="de-DE"/>
                </w:rPr>
                <w:delText>RS-485</w:delText>
              </w:r>
            </w:del>
          </w:p>
        </w:tc>
        <w:tc>
          <w:tcPr>
            <w:tcW w:w="4394" w:type="dxa"/>
            <w:gridSpan w:val="2"/>
            <w:shd w:val="clear" w:color="auto" w:fill="auto"/>
            <w:noWrap/>
            <w:tcPrChange w:id="987" w:author="Dennis Hohmann" w:date="2012-04-15T01:52:00Z">
              <w:tcPr>
                <w:tcW w:w="4394" w:type="dxa"/>
                <w:gridSpan w:val="2"/>
                <w:shd w:val="clear" w:color="auto" w:fill="auto"/>
                <w:noWrap/>
              </w:tcPr>
            </w:tcPrChange>
          </w:tcPr>
          <w:p w14:paraId="34F3B0F7" w14:textId="54E95FF1" w:rsidR="004C553E" w:rsidRPr="00FB133F" w:rsidRDefault="004C553E" w:rsidP="00A658D7">
            <w:pPr>
              <w:pStyle w:val="Textkrper"/>
              <w:jc w:val="left"/>
              <w:rPr>
                <w:lang w:eastAsia="de-DE"/>
              </w:rPr>
              <w:pPrChange w:id="988" w:author="Dennis Hohmann" w:date="2012-04-15T01:03:00Z">
                <w:pPr/>
              </w:pPrChange>
            </w:pPr>
            <w:ins w:id="989" w:author="Dennis Hohmann" w:date="2012-04-15T01:56:00Z">
              <w:r w:rsidRPr="00FB133F">
                <w:rPr>
                  <w:lang w:eastAsia="de-DE"/>
                </w:rPr>
                <w:t>Two Wire Interface</w:t>
              </w:r>
            </w:ins>
          </w:p>
        </w:tc>
        <w:tc>
          <w:tcPr>
            <w:tcW w:w="3827" w:type="dxa"/>
            <w:gridSpan w:val="2"/>
            <w:shd w:val="clear" w:color="auto" w:fill="auto"/>
            <w:noWrap/>
            <w:tcPrChange w:id="990" w:author="Dennis Hohmann" w:date="2012-04-15T01:52:00Z">
              <w:tcPr>
                <w:tcW w:w="3969" w:type="dxa"/>
                <w:gridSpan w:val="2"/>
                <w:shd w:val="clear" w:color="auto" w:fill="auto"/>
                <w:noWrap/>
              </w:tcPr>
            </w:tcPrChange>
          </w:tcPr>
          <w:p w14:paraId="03D8C448" w14:textId="18127EAA" w:rsidR="004C553E" w:rsidRPr="00FB133F" w:rsidRDefault="004C553E" w:rsidP="00A658D7">
            <w:pPr>
              <w:pStyle w:val="Textkrper"/>
              <w:jc w:val="left"/>
              <w:rPr>
                <w:lang w:eastAsia="de-DE"/>
              </w:rPr>
              <w:pPrChange w:id="991" w:author="Dennis Hohmann" w:date="2012-04-15T01:03:00Z">
                <w:pPr/>
              </w:pPrChange>
            </w:pPr>
            <w:ins w:id="992" w:author="Dennis Hohmann" w:date="2012-04-15T01:56:00Z">
              <w:r>
                <w:rPr>
                  <w:lang w:eastAsia="de-DE"/>
                </w:rPr>
                <w:t>a</w:t>
              </w:r>
              <w:r w:rsidRPr="00FB133F">
                <w:rPr>
                  <w:lang w:eastAsia="de-DE"/>
                </w:rPr>
                <w:t>uch I2C-Bus</w:t>
              </w:r>
            </w:ins>
          </w:p>
        </w:tc>
      </w:tr>
      <w:tr w:rsidR="004C553E" w:rsidRPr="00FB133F" w14:paraId="5DBD14D8" w14:textId="77777777" w:rsidTr="002078D9">
        <w:trPr>
          <w:trHeight w:val="300"/>
          <w:trPrChange w:id="993" w:author="Dennis Hohmann" w:date="2012-04-15T01:52:00Z">
            <w:trPr>
              <w:trHeight w:val="300"/>
            </w:trPr>
          </w:trPrChange>
        </w:trPr>
        <w:tc>
          <w:tcPr>
            <w:tcW w:w="1433" w:type="dxa"/>
            <w:shd w:val="clear" w:color="auto" w:fill="auto"/>
            <w:noWrap/>
            <w:tcPrChange w:id="994" w:author="Dennis Hohmann" w:date="2012-04-15T01:52:00Z">
              <w:tcPr>
                <w:tcW w:w="1433" w:type="dxa"/>
                <w:shd w:val="clear" w:color="auto" w:fill="auto"/>
                <w:noWrap/>
              </w:tcPr>
            </w:tcPrChange>
          </w:tcPr>
          <w:p w14:paraId="3AA57411" w14:textId="1891F8A2" w:rsidR="004C553E" w:rsidRPr="00FB133F" w:rsidRDefault="004C553E" w:rsidP="00A658D7">
            <w:pPr>
              <w:pStyle w:val="Textkrper"/>
              <w:jc w:val="left"/>
              <w:rPr>
                <w:lang w:eastAsia="de-DE"/>
              </w:rPr>
              <w:pPrChange w:id="995" w:author="Dennis Hohmann" w:date="2012-04-15T01:03:00Z">
                <w:pPr/>
              </w:pPrChange>
            </w:pPr>
            <w:ins w:id="996" w:author="Dennis Hohmann" w:date="2012-04-15T01:56:00Z">
              <w:r w:rsidRPr="00FB133F">
                <w:rPr>
                  <w:lang w:eastAsia="de-DE"/>
                </w:rPr>
                <w:t>UART</w:t>
              </w:r>
            </w:ins>
            <w:del w:id="997" w:author="Dennis Hohmann" w:date="2012-04-15T01:12:00Z">
              <w:r w:rsidRPr="00FB133F" w:rsidDel="00F175F1">
                <w:rPr>
                  <w:lang w:eastAsia="de-DE"/>
                </w:rPr>
                <w:delText>SPI</w:delText>
              </w:r>
            </w:del>
          </w:p>
        </w:tc>
        <w:tc>
          <w:tcPr>
            <w:tcW w:w="4394" w:type="dxa"/>
            <w:gridSpan w:val="2"/>
            <w:shd w:val="clear" w:color="auto" w:fill="auto"/>
            <w:noWrap/>
            <w:tcPrChange w:id="998" w:author="Dennis Hohmann" w:date="2012-04-15T01:52:00Z">
              <w:tcPr>
                <w:tcW w:w="4394" w:type="dxa"/>
                <w:gridSpan w:val="2"/>
                <w:shd w:val="clear" w:color="auto" w:fill="auto"/>
                <w:noWrap/>
              </w:tcPr>
            </w:tcPrChange>
          </w:tcPr>
          <w:p w14:paraId="7862764E" w14:textId="32FC0D29" w:rsidR="004C553E" w:rsidRPr="00FB133F" w:rsidRDefault="004C553E" w:rsidP="00A658D7">
            <w:pPr>
              <w:pStyle w:val="Textkrper"/>
              <w:jc w:val="left"/>
              <w:rPr>
                <w:lang w:eastAsia="de-DE"/>
              </w:rPr>
              <w:pPrChange w:id="999" w:author="Dennis Hohmann" w:date="2012-04-15T01:03:00Z">
                <w:pPr/>
              </w:pPrChange>
            </w:pPr>
            <w:ins w:id="1000" w:author="Dennis Hohmann" w:date="2012-04-15T01:56:00Z">
              <w:r w:rsidRPr="00FB133F">
                <w:rPr>
                  <w:lang w:eastAsia="de-DE"/>
                </w:rPr>
                <w:t>Univ. Asynchron Receiver Transmitte</w:t>
              </w:r>
              <w:r w:rsidRPr="00FB133F">
                <w:rPr>
                  <w:lang w:eastAsia="de-DE"/>
                </w:rPr>
                <w:t>r</w:t>
              </w:r>
            </w:ins>
            <w:del w:id="1001" w:author="Dennis Hohmann" w:date="2012-04-15T01:12:00Z">
              <w:r w:rsidRPr="00FB133F" w:rsidDel="00F175F1">
                <w:rPr>
                  <w:lang w:eastAsia="de-DE"/>
                </w:rPr>
                <w:delText>Serial Peripheral Interface</w:delText>
              </w:r>
            </w:del>
          </w:p>
        </w:tc>
        <w:tc>
          <w:tcPr>
            <w:tcW w:w="3827" w:type="dxa"/>
            <w:gridSpan w:val="2"/>
            <w:shd w:val="clear" w:color="auto" w:fill="auto"/>
            <w:noWrap/>
            <w:tcPrChange w:id="1002" w:author="Dennis Hohmann" w:date="2012-04-15T01:52:00Z">
              <w:tcPr>
                <w:tcW w:w="3969" w:type="dxa"/>
                <w:gridSpan w:val="2"/>
                <w:shd w:val="clear" w:color="auto" w:fill="auto"/>
                <w:noWrap/>
              </w:tcPr>
            </w:tcPrChange>
          </w:tcPr>
          <w:p w14:paraId="74618F23" w14:textId="0A919B1D" w:rsidR="004C553E" w:rsidRPr="00FB133F" w:rsidRDefault="004C553E" w:rsidP="00A658D7">
            <w:pPr>
              <w:pStyle w:val="Textkrper"/>
              <w:jc w:val="left"/>
              <w:rPr>
                <w:lang w:eastAsia="de-DE"/>
              </w:rPr>
              <w:pPrChange w:id="1003" w:author="Dennis Hohmann" w:date="2012-04-15T01:03:00Z">
                <w:pPr/>
              </w:pPrChange>
            </w:pPr>
            <w:ins w:id="1004" w:author="Dennis Hohmann" w:date="2012-04-15T01:56:00Z">
              <w:r>
                <w:rPr>
                  <w:lang w:eastAsia="de-DE"/>
                </w:rPr>
                <w:t>Digitaler Schnittstellen-Standard</w:t>
              </w:r>
            </w:ins>
            <w:del w:id="1005" w:author="Dennis Hohmann" w:date="2012-04-15T01:12:00Z">
              <w:r w:rsidRPr="00FB133F" w:rsidDel="00F175F1">
                <w:rPr>
                  <w:lang w:eastAsia="de-DE"/>
                </w:rPr>
                <w:delText>Serielle Schnittstelle</w:delText>
              </w:r>
            </w:del>
          </w:p>
        </w:tc>
      </w:tr>
      <w:tr w:rsidR="004C553E" w:rsidRPr="00FB133F" w14:paraId="79458195" w14:textId="77777777" w:rsidTr="002078D9">
        <w:trPr>
          <w:trHeight w:val="300"/>
          <w:trPrChange w:id="1006" w:author="Dennis Hohmann" w:date="2012-04-15T01:52:00Z">
            <w:trPr>
              <w:trHeight w:val="300"/>
            </w:trPr>
          </w:trPrChange>
        </w:trPr>
        <w:tc>
          <w:tcPr>
            <w:tcW w:w="1433" w:type="dxa"/>
            <w:shd w:val="clear" w:color="auto" w:fill="auto"/>
            <w:noWrap/>
            <w:tcPrChange w:id="1007" w:author="Dennis Hohmann" w:date="2012-04-15T01:52:00Z">
              <w:tcPr>
                <w:tcW w:w="1433" w:type="dxa"/>
                <w:shd w:val="clear" w:color="auto" w:fill="auto"/>
                <w:noWrap/>
              </w:tcPr>
            </w:tcPrChange>
          </w:tcPr>
          <w:p w14:paraId="39D5884C" w14:textId="0EF86A60" w:rsidR="004C553E" w:rsidRPr="00FB133F" w:rsidRDefault="004C553E" w:rsidP="00A658D7">
            <w:pPr>
              <w:pStyle w:val="Textkrper"/>
              <w:jc w:val="left"/>
              <w:rPr>
                <w:lang w:eastAsia="de-DE"/>
              </w:rPr>
              <w:pPrChange w:id="1008" w:author="Dennis Hohmann" w:date="2012-04-15T01:03:00Z">
                <w:pPr/>
              </w:pPrChange>
            </w:pPr>
            <w:ins w:id="1009" w:author="Dennis Hohmann" w:date="2012-04-15T01:56:00Z">
              <w:r w:rsidRPr="00FB133F">
                <w:rPr>
                  <w:lang w:eastAsia="de-DE"/>
                </w:rPr>
                <w:t>UBRRn</w:t>
              </w:r>
            </w:ins>
            <w:del w:id="1010" w:author="Dennis Hohmann" w:date="2012-04-15T01:12:00Z">
              <w:r w:rsidRPr="00FB133F" w:rsidDel="00F175F1">
                <w:rPr>
                  <w:lang w:eastAsia="de-DE"/>
                </w:rPr>
                <w:delText>SRAM</w:delText>
              </w:r>
            </w:del>
          </w:p>
        </w:tc>
        <w:tc>
          <w:tcPr>
            <w:tcW w:w="4394" w:type="dxa"/>
            <w:gridSpan w:val="2"/>
            <w:shd w:val="clear" w:color="auto" w:fill="auto"/>
            <w:noWrap/>
            <w:tcPrChange w:id="1011" w:author="Dennis Hohmann" w:date="2012-04-15T01:52:00Z">
              <w:tcPr>
                <w:tcW w:w="4394" w:type="dxa"/>
                <w:gridSpan w:val="2"/>
                <w:shd w:val="clear" w:color="auto" w:fill="auto"/>
                <w:noWrap/>
              </w:tcPr>
            </w:tcPrChange>
          </w:tcPr>
          <w:p w14:paraId="4FDA9FAE" w14:textId="6B15993F" w:rsidR="004C553E" w:rsidRPr="00FB133F" w:rsidRDefault="004C553E" w:rsidP="00A658D7">
            <w:pPr>
              <w:pStyle w:val="Textkrper"/>
              <w:jc w:val="left"/>
              <w:rPr>
                <w:lang w:eastAsia="de-DE"/>
              </w:rPr>
              <w:pPrChange w:id="1012" w:author="Dennis Hohmann" w:date="2012-04-15T01:03:00Z">
                <w:pPr/>
              </w:pPrChange>
            </w:pPr>
            <w:ins w:id="1013" w:author="Dennis Hohmann" w:date="2012-04-15T01:56:00Z">
              <w:r>
                <w:rPr>
                  <w:lang w:eastAsia="de-DE"/>
                </w:rPr>
                <w:t>UART Baud Rate Register</w:t>
              </w:r>
            </w:ins>
            <w:del w:id="1014" w:author="Dennis Hohmann" w:date="2012-04-15T01:12:00Z">
              <w:r w:rsidRPr="00FB133F" w:rsidDel="00F175F1">
                <w:rPr>
                  <w:lang w:eastAsia="de-DE"/>
                </w:rPr>
                <w:delText>Static Radom-Access Memory</w:delText>
              </w:r>
            </w:del>
          </w:p>
        </w:tc>
        <w:tc>
          <w:tcPr>
            <w:tcW w:w="3827" w:type="dxa"/>
            <w:gridSpan w:val="2"/>
            <w:shd w:val="clear" w:color="auto" w:fill="auto"/>
            <w:noWrap/>
            <w:tcPrChange w:id="1015" w:author="Dennis Hohmann" w:date="2012-04-15T01:52:00Z">
              <w:tcPr>
                <w:tcW w:w="3969" w:type="dxa"/>
                <w:gridSpan w:val="2"/>
                <w:shd w:val="clear" w:color="auto" w:fill="auto"/>
                <w:noWrap/>
              </w:tcPr>
            </w:tcPrChange>
          </w:tcPr>
          <w:p w14:paraId="112CA869" w14:textId="36A504D1" w:rsidR="004C553E" w:rsidRPr="00FB133F" w:rsidRDefault="004C553E" w:rsidP="00020671">
            <w:pPr>
              <w:pStyle w:val="Textkrper"/>
              <w:jc w:val="left"/>
              <w:rPr>
                <w:lang w:eastAsia="de-DE"/>
              </w:rPr>
              <w:pPrChange w:id="1016" w:author="Dennis Hohmann" w:date="2012-04-15T01:05:00Z">
                <w:pPr/>
              </w:pPrChange>
            </w:pPr>
            <w:ins w:id="1017" w:author="Dennis Hohmann" w:date="2012-04-15T01:56:00Z">
              <w:r>
                <w:rPr>
                  <w:lang w:eastAsia="de-DE"/>
                </w:rPr>
                <w:t>Spezialregister des Controllers</w:t>
              </w:r>
            </w:ins>
            <w:del w:id="1018" w:author="Dennis Hohmann" w:date="2012-04-15T01:04:00Z">
              <w:r w:rsidRPr="008C602B" w:rsidDel="00020671">
                <w:rPr>
                  <w:highlight w:val="red"/>
                  <w:lang w:eastAsia="de-DE"/>
                </w:rPr>
                <w:delText>Speicher ( ??? )</w:delText>
              </w:r>
            </w:del>
          </w:p>
        </w:tc>
      </w:tr>
      <w:tr w:rsidR="004C553E" w:rsidRPr="00FB133F" w14:paraId="20651E6C" w14:textId="77777777" w:rsidTr="002078D9">
        <w:trPr>
          <w:trHeight w:val="300"/>
          <w:trPrChange w:id="1019" w:author="Dennis Hohmann" w:date="2012-04-15T01:52:00Z">
            <w:trPr>
              <w:trHeight w:val="300"/>
            </w:trPr>
          </w:trPrChange>
        </w:trPr>
        <w:tc>
          <w:tcPr>
            <w:tcW w:w="1433" w:type="dxa"/>
            <w:shd w:val="clear" w:color="auto" w:fill="auto"/>
            <w:noWrap/>
            <w:tcPrChange w:id="1020" w:author="Dennis Hohmann" w:date="2012-04-15T01:52:00Z">
              <w:tcPr>
                <w:tcW w:w="1433" w:type="dxa"/>
                <w:shd w:val="clear" w:color="auto" w:fill="auto"/>
                <w:noWrap/>
              </w:tcPr>
            </w:tcPrChange>
          </w:tcPr>
          <w:p w14:paraId="7A892F3B" w14:textId="73B6945F" w:rsidR="004C553E" w:rsidRPr="00FB133F" w:rsidRDefault="004C553E" w:rsidP="00A658D7">
            <w:pPr>
              <w:pStyle w:val="Textkrper"/>
              <w:jc w:val="left"/>
              <w:rPr>
                <w:lang w:eastAsia="de-DE"/>
              </w:rPr>
              <w:pPrChange w:id="1021" w:author="Dennis Hohmann" w:date="2012-04-15T01:03:00Z">
                <w:pPr/>
              </w:pPrChange>
            </w:pPr>
            <w:ins w:id="1022" w:author="Dennis Hohmann" w:date="2012-04-15T01:56:00Z">
              <w:r>
                <w:rPr>
                  <w:lang w:eastAsia="de-DE"/>
                </w:rPr>
                <w:t>V</w:t>
              </w:r>
            </w:ins>
            <w:del w:id="1023" w:author="Dennis Hohmann" w:date="2012-04-15T01:12:00Z">
              <w:r w:rsidRPr="00FB133F" w:rsidDel="00F175F1">
                <w:rPr>
                  <w:lang w:eastAsia="de-DE"/>
                </w:rPr>
                <w:delText>TWI</w:delText>
              </w:r>
            </w:del>
          </w:p>
        </w:tc>
        <w:tc>
          <w:tcPr>
            <w:tcW w:w="4394" w:type="dxa"/>
            <w:gridSpan w:val="2"/>
            <w:shd w:val="clear" w:color="auto" w:fill="auto"/>
            <w:noWrap/>
            <w:tcPrChange w:id="1024" w:author="Dennis Hohmann" w:date="2012-04-15T01:52:00Z">
              <w:tcPr>
                <w:tcW w:w="4394" w:type="dxa"/>
                <w:gridSpan w:val="2"/>
                <w:shd w:val="clear" w:color="auto" w:fill="auto"/>
                <w:noWrap/>
              </w:tcPr>
            </w:tcPrChange>
          </w:tcPr>
          <w:p w14:paraId="7BE5DF3E" w14:textId="3E670788" w:rsidR="004C553E" w:rsidRPr="00FB133F" w:rsidRDefault="004C553E" w:rsidP="00A658D7">
            <w:pPr>
              <w:pStyle w:val="Textkrper"/>
              <w:jc w:val="left"/>
              <w:rPr>
                <w:lang w:eastAsia="de-DE"/>
              </w:rPr>
              <w:pPrChange w:id="1025" w:author="Dennis Hohmann" w:date="2012-04-15T01:03:00Z">
                <w:pPr/>
              </w:pPrChange>
            </w:pPr>
            <w:ins w:id="1026" w:author="Dennis Hohmann" w:date="2012-04-15T01:56:00Z">
              <w:r>
                <w:rPr>
                  <w:lang w:eastAsia="de-DE"/>
                </w:rPr>
                <w:t>Volt</w:t>
              </w:r>
            </w:ins>
            <w:del w:id="1027" w:author="Dennis Hohmann" w:date="2012-04-15T01:12:00Z">
              <w:r w:rsidRPr="00FB133F" w:rsidDel="00F175F1">
                <w:rPr>
                  <w:lang w:eastAsia="de-DE"/>
                </w:rPr>
                <w:delText>Two Wire Interface</w:delText>
              </w:r>
            </w:del>
          </w:p>
        </w:tc>
        <w:tc>
          <w:tcPr>
            <w:tcW w:w="3827" w:type="dxa"/>
            <w:gridSpan w:val="2"/>
            <w:shd w:val="clear" w:color="auto" w:fill="auto"/>
            <w:noWrap/>
            <w:tcPrChange w:id="1028" w:author="Dennis Hohmann" w:date="2012-04-15T01:52:00Z">
              <w:tcPr>
                <w:tcW w:w="3969" w:type="dxa"/>
                <w:gridSpan w:val="2"/>
                <w:shd w:val="clear" w:color="auto" w:fill="auto"/>
                <w:noWrap/>
              </w:tcPr>
            </w:tcPrChange>
          </w:tcPr>
          <w:p w14:paraId="3CB2549F" w14:textId="1198D289" w:rsidR="004C553E" w:rsidRPr="00FB133F" w:rsidRDefault="004C553E" w:rsidP="00A658D7">
            <w:pPr>
              <w:pStyle w:val="Textkrper"/>
              <w:jc w:val="left"/>
              <w:rPr>
                <w:lang w:eastAsia="de-DE"/>
              </w:rPr>
              <w:pPrChange w:id="1029" w:author="Dennis Hohmann" w:date="2012-04-15T01:03:00Z">
                <w:pPr/>
              </w:pPrChange>
            </w:pPr>
            <w:ins w:id="1030" w:author="Dennis Hohmann" w:date="2012-04-15T01:56:00Z">
              <w:r>
                <w:rPr>
                  <w:lang w:eastAsia="de-DE"/>
                </w:rPr>
                <w:t>Spannung</w:t>
              </w:r>
            </w:ins>
            <w:del w:id="1031" w:author="Dennis Hohmann" w:date="2012-04-15T01:12:00Z">
              <w:r w:rsidRPr="00FB133F" w:rsidDel="00F175F1">
                <w:rPr>
                  <w:lang w:eastAsia="de-DE"/>
                </w:rPr>
                <w:delText>Auch I2C-Bus</w:delText>
              </w:r>
            </w:del>
          </w:p>
        </w:tc>
      </w:tr>
      <w:tr w:rsidR="004C553E" w:rsidRPr="00FB133F" w14:paraId="194F64F7" w14:textId="77777777" w:rsidTr="002078D9">
        <w:trPr>
          <w:trHeight w:val="300"/>
          <w:trPrChange w:id="1032" w:author="Dennis Hohmann" w:date="2012-04-15T01:52:00Z">
            <w:trPr>
              <w:trHeight w:val="300"/>
            </w:trPr>
          </w:trPrChange>
        </w:trPr>
        <w:tc>
          <w:tcPr>
            <w:tcW w:w="1433" w:type="dxa"/>
            <w:shd w:val="clear" w:color="auto" w:fill="auto"/>
            <w:noWrap/>
            <w:tcPrChange w:id="1033" w:author="Dennis Hohmann" w:date="2012-04-15T01:52:00Z">
              <w:tcPr>
                <w:tcW w:w="1433" w:type="dxa"/>
                <w:shd w:val="clear" w:color="auto" w:fill="auto"/>
                <w:noWrap/>
              </w:tcPr>
            </w:tcPrChange>
          </w:tcPr>
          <w:p w14:paraId="624CD3B9" w14:textId="2ED19B5A" w:rsidR="004C553E" w:rsidRPr="00FB133F" w:rsidRDefault="004C553E" w:rsidP="00A658D7">
            <w:pPr>
              <w:pStyle w:val="Textkrper"/>
              <w:jc w:val="left"/>
              <w:rPr>
                <w:lang w:eastAsia="de-DE"/>
              </w:rPr>
              <w:pPrChange w:id="1034" w:author="Dennis Hohmann" w:date="2012-04-15T01:03:00Z">
                <w:pPr/>
              </w:pPrChange>
            </w:pPr>
            <w:ins w:id="1035" w:author="Dennis Hohmann" w:date="2012-04-15T01:56:00Z">
              <w:r w:rsidRPr="00FB133F">
                <w:rPr>
                  <w:lang w:eastAsia="de-DE"/>
                </w:rPr>
                <w:t>VIA</w:t>
              </w:r>
            </w:ins>
            <w:del w:id="1036" w:author="Dennis Hohmann" w:date="2012-04-15T01:12:00Z">
              <w:r w:rsidRPr="00FB133F" w:rsidDel="00F175F1">
                <w:rPr>
                  <w:lang w:eastAsia="de-DE"/>
                </w:rPr>
                <w:delText>UART</w:delText>
              </w:r>
            </w:del>
          </w:p>
        </w:tc>
        <w:tc>
          <w:tcPr>
            <w:tcW w:w="4394" w:type="dxa"/>
            <w:gridSpan w:val="2"/>
            <w:shd w:val="clear" w:color="auto" w:fill="auto"/>
            <w:noWrap/>
            <w:tcPrChange w:id="1037" w:author="Dennis Hohmann" w:date="2012-04-15T01:52:00Z">
              <w:tcPr>
                <w:tcW w:w="4394" w:type="dxa"/>
                <w:gridSpan w:val="2"/>
                <w:shd w:val="clear" w:color="auto" w:fill="auto"/>
                <w:noWrap/>
              </w:tcPr>
            </w:tcPrChange>
          </w:tcPr>
          <w:p w14:paraId="38634CC7" w14:textId="3A418D68" w:rsidR="004C553E" w:rsidRPr="00FB133F" w:rsidRDefault="004C553E" w:rsidP="00A658D7">
            <w:pPr>
              <w:pStyle w:val="Textkrper"/>
              <w:jc w:val="left"/>
              <w:rPr>
                <w:lang w:eastAsia="de-DE"/>
              </w:rPr>
              <w:pPrChange w:id="1038" w:author="Dennis Hohmann" w:date="2012-04-15T01:03:00Z">
                <w:pPr/>
              </w:pPrChange>
            </w:pPr>
            <w:ins w:id="1039" w:author="Dennis Hohmann" w:date="2012-04-15T01:56:00Z">
              <w:r>
                <w:rPr>
                  <w:lang w:eastAsia="de-DE"/>
                </w:rPr>
                <w:t>Vertical Interconnect Access</w:t>
              </w:r>
            </w:ins>
            <w:del w:id="1040" w:author="Dennis Hohmann" w:date="2012-04-15T01:12:00Z">
              <w:r w:rsidRPr="00FB133F" w:rsidDel="00F175F1">
                <w:rPr>
                  <w:lang w:eastAsia="de-DE"/>
                </w:rPr>
                <w:delText>Univ. Asynchron Receiver Transmitte</w:delText>
              </w:r>
              <w:r w:rsidRPr="00FB133F" w:rsidDel="00F175F1">
                <w:rPr>
                  <w:lang w:eastAsia="de-DE"/>
                </w:rPr>
                <w:delText>r</w:delText>
              </w:r>
            </w:del>
          </w:p>
        </w:tc>
        <w:tc>
          <w:tcPr>
            <w:tcW w:w="3827" w:type="dxa"/>
            <w:gridSpan w:val="2"/>
            <w:shd w:val="clear" w:color="auto" w:fill="auto"/>
            <w:noWrap/>
            <w:tcPrChange w:id="1041" w:author="Dennis Hohmann" w:date="2012-04-15T01:52:00Z">
              <w:tcPr>
                <w:tcW w:w="3969" w:type="dxa"/>
                <w:gridSpan w:val="2"/>
                <w:shd w:val="clear" w:color="auto" w:fill="auto"/>
                <w:noWrap/>
              </w:tcPr>
            </w:tcPrChange>
          </w:tcPr>
          <w:p w14:paraId="54854FB3" w14:textId="7FDAB415" w:rsidR="004C553E" w:rsidRPr="00FB133F" w:rsidRDefault="004C553E" w:rsidP="00A658D7">
            <w:pPr>
              <w:pStyle w:val="Textkrper"/>
              <w:jc w:val="left"/>
              <w:rPr>
                <w:lang w:eastAsia="de-DE"/>
              </w:rPr>
              <w:pPrChange w:id="1042" w:author="Dennis Hohmann" w:date="2012-04-15T01:03:00Z">
                <w:pPr/>
              </w:pPrChange>
            </w:pPr>
            <w:ins w:id="1043" w:author="Dennis Hohmann" w:date="2012-04-15T01:56:00Z">
              <w:r>
                <w:rPr>
                  <w:lang w:eastAsia="de-DE"/>
                </w:rPr>
                <w:t>Durchkontaktierung einer Platine</w:t>
              </w:r>
            </w:ins>
            <w:del w:id="1044" w:author="Dennis Hohmann" w:date="2012-04-15T01:00:00Z">
              <w:r w:rsidRPr="00FB133F" w:rsidDel="00A658D7">
                <w:rPr>
                  <w:lang w:eastAsia="de-DE"/>
                </w:rPr>
                <w:delText>RS232</w:delText>
              </w:r>
            </w:del>
          </w:p>
        </w:tc>
      </w:tr>
      <w:tr w:rsidR="004C553E" w:rsidRPr="00FB133F" w:rsidDel="002078D9" w14:paraId="372D1A08" w14:textId="4B4DDD81" w:rsidTr="002078D9">
        <w:trPr>
          <w:gridAfter w:val="1"/>
          <w:trHeight w:val="300"/>
          <w:del w:id="1045" w:author="Dennis Hohmann" w:date="2012-04-15T01:52:00Z"/>
        </w:trPr>
        <w:tc>
          <w:tcPr>
            <w:tcW w:w="4394" w:type="dxa"/>
            <w:gridSpan w:val="2"/>
            <w:shd w:val="clear" w:color="auto" w:fill="auto"/>
            <w:noWrap/>
          </w:tcPr>
          <w:p w14:paraId="7643D8BE" w14:textId="61681183" w:rsidR="004C553E" w:rsidRPr="00FB133F" w:rsidDel="002078D9" w:rsidRDefault="004C553E" w:rsidP="00A658D7">
            <w:pPr>
              <w:pStyle w:val="Textkrper"/>
              <w:jc w:val="left"/>
              <w:rPr>
                <w:del w:id="1046" w:author="Dennis Hohmann" w:date="2012-04-15T01:52:00Z"/>
                <w:lang w:eastAsia="de-DE"/>
              </w:rPr>
              <w:pPrChange w:id="1047" w:author="Dennis Hohmann" w:date="2012-04-15T01:03:00Z">
                <w:pPr/>
              </w:pPrChange>
            </w:pPr>
            <w:del w:id="1048" w:author="Dennis Hohmann" w:date="2012-04-15T01:12:00Z">
              <w:r w:rsidDel="00F175F1">
                <w:rPr>
                  <w:lang w:eastAsia="de-DE"/>
                </w:rPr>
                <w:delText>UART Baud Rate Register</w:delText>
              </w:r>
            </w:del>
          </w:p>
        </w:tc>
        <w:tc>
          <w:tcPr>
            <w:tcW w:w="3827" w:type="dxa"/>
            <w:gridSpan w:val="2"/>
            <w:shd w:val="clear" w:color="auto" w:fill="auto"/>
            <w:noWrap/>
          </w:tcPr>
          <w:p w14:paraId="23DED8BA" w14:textId="7074C8F2" w:rsidR="004C553E" w:rsidRPr="00FB133F" w:rsidDel="002078D9" w:rsidRDefault="004C553E" w:rsidP="00A658D7">
            <w:pPr>
              <w:pStyle w:val="Textkrper"/>
              <w:jc w:val="left"/>
              <w:rPr>
                <w:del w:id="1049" w:author="Dennis Hohmann" w:date="2012-04-15T01:52:00Z"/>
                <w:lang w:eastAsia="de-DE"/>
              </w:rPr>
              <w:pPrChange w:id="1050" w:author="Dennis Hohmann" w:date="2012-04-15T01:03:00Z">
                <w:pPr/>
              </w:pPrChange>
            </w:pPr>
          </w:p>
        </w:tc>
      </w:tr>
    </w:tbl>
    <w:p w14:paraId="0B0C9521" w14:textId="6D18744C" w:rsidR="002A6CAD" w:rsidDel="001F2D9C" w:rsidRDefault="002A6CAD" w:rsidP="008B14C0">
      <w:pPr>
        <w:pStyle w:val="Textkrper"/>
        <w:rPr>
          <w:del w:id="1051" w:author="Dennis Hohmann" w:date="2012-04-15T01:46:00Z"/>
        </w:rPr>
        <w:pPrChange w:id="1052" w:author="Dennis Hohmann" w:date="2012-04-15T00:39:00Z">
          <w:pPr/>
        </w:pPrChange>
      </w:pPr>
    </w:p>
    <w:p w14:paraId="4D772E9F" w14:textId="7E121E7A" w:rsidR="00F876EC" w:rsidRPr="00A472F1" w:rsidRDefault="00E37829" w:rsidP="00E37829">
      <w:pPr>
        <w:pStyle w:val="berschrift1"/>
      </w:pPr>
      <w:r>
        <w:br w:type="page"/>
      </w:r>
      <w:bookmarkStart w:id="1053" w:name="_Toc196079053"/>
      <w:r w:rsidR="0014465C">
        <w:t>Projekt</w:t>
      </w:r>
      <w:r w:rsidR="00CB1140">
        <w:t>beschreibung</w:t>
      </w:r>
      <w:bookmarkEnd w:id="1053"/>
    </w:p>
    <w:p w14:paraId="7FC57DE4" w14:textId="4B21CA08" w:rsidR="007451B0" w:rsidRPr="00A472F1" w:rsidRDefault="00187B56" w:rsidP="001B7DAE">
      <w:pPr>
        <w:pStyle w:val="berschrift2"/>
      </w:pPr>
      <w:bookmarkStart w:id="1054" w:name="_Toc196079054"/>
      <w:r>
        <w:t>Motivation</w:t>
      </w:r>
      <w:bookmarkEnd w:id="1054"/>
    </w:p>
    <w:p w14:paraId="68427B59" w14:textId="77777777" w:rsidR="007451B0" w:rsidRPr="00EA4C69" w:rsidRDefault="007451B0" w:rsidP="008B14C0">
      <w:pPr>
        <w:pStyle w:val="Textkrper"/>
        <w:pPrChange w:id="1055" w:author="Dennis Hohmann" w:date="2012-04-15T00:39:00Z">
          <w:pPr/>
        </w:pPrChange>
      </w:pPr>
    </w:p>
    <w:p w14:paraId="19CDA0AE" w14:textId="77777777" w:rsidR="00F530C1" w:rsidRDefault="00EF1163" w:rsidP="008B14C0">
      <w:pPr>
        <w:pStyle w:val="Textkrper"/>
        <w:rPr>
          <w:highlight w:val="yellow"/>
        </w:rPr>
        <w:pPrChange w:id="1056" w:author="Dennis Hohmann" w:date="2012-04-15T00:39:00Z">
          <w:pPr/>
        </w:pPrChange>
      </w:pPr>
      <w:r w:rsidRPr="00B77118">
        <w:rPr>
          <w:highlight w:val="yellow"/>
        </w:rPr>
        <w:t xml:space="preserve">Für die Herstellung </w:t>
      </w:r>
      <w:r w:rsidR="00C50726" w:rsidRPr="00B77118">
        <w:rPr>
          <w:highlight w:val="yellow"/>
        </w:rPr>
        <w:t xml:space="preserve">einer Platine </w:t>
      </w:r>
      <w:r w:rsidRPr="00B77118">
        <w:rPr>
          <w:highlight w:val="yellow"/>
        </w:rPr>
        <w:t xml:space="preserve">gibt es verschiedene Methoden. </w:t>
      </w:r>
      <w:r w:rsidR="00196139" w:rsidRPr="00B77118">
        <w:rPr>
          <w:highlight w:val="yellow"/>
        </w:rPr>
        <w:t xml:space="preserve">Das Ausdrucken auf Transferfolie, auf Belichtungsfolie oder die Ausgabe der Daten an eine Isolationsfräse. </w:t>
      </w:r>
      <w:r w:rsidR="002A6CAD" w:rsidRPr="00B77118">
        <w:rPr>
          <w:highlight w:val="yellow"/>
        </w:rPr>
        <w:t>Als erstes muss</w:t>
      </w:r>
      <w:r w:rsidR="006B7393" w:rsidRPr="00B77118">
        <w:rPr>
          <w:highlight w:val="yellow"/>
        </w:rPr>
        <w:t xml:space="preserve"> </w:t>
      </w:r>
      <w:r w:rsidRPr="00B77118">
        <w:rPr>
          <w:highlight w:val="yellow"/>
        </w:rPr>
        <w:t xml:space="preserve">zunächst </w:t>
      </w:r>
      <w:r w:rsidR="003136A1" w:rsidRPr="00B77118">
        <w:rPr>
          <w:highlight w:val="yellow"/>
        </w:rPr>
        <w:t>d</w:t>
      </w:r>
      <w:r w:rsidR="0084144D" w:rsidRPr="00B77118">
        <w:rPr>
          <w:highlight w:val="yellow"/>
        </w:rPr>
        <w:t xml:space="preserve">er Schaltplan erstellt werden. </w:t>
      </w:r>
      <w:r w:rsidRPr="00B77118">
        <w:rPr>
          <w:highlight w:val="yellow"/>
        </w:rPr>
        <w:t>Ist dieser erstellt, folgt als nächster Schritt das Erstellen des</w:t>
      </w:r>
      <w:r w:rsidR="006B7393" w:rsidRPr="00B77118">
        <w:rPr>
          <w:highlight w:val="yellow"/>
        </w:rPr>
        <w:t xml:space="preserve"> </w:t>
      </w:r>
      <w:r w:rsidRPr="00B77118">
        <w:rPr>
          <w:highlight w:val="yellow"/>
        </w:rPr>
        <w:t>Layouts.</w:t>
      </w:r>
      <w:r w:rsidR="00C04F51" w:rsidRPr="00B77118">
        <w:rPr>
          <w:highlight w:val="yellow"/>
        </w:rPr>
        <w:t xml:space="preserve"> </w:t>
      </w:r>
      <w:r w:rsidRPr="00B77118">
        <w:rPr>
          <w:highlight w:val="yellow"/>
        </w:rPr>
        <w:t>Je nach verwendeter Elektro-CAD-Software kann dies auf verschiedene Weise erfolgen.</w:t>
      </w:r>
      <w:r w:rsidR="006B7393" w:rsidRPr="00B77118">
        <w:rPr>
          <w:highlight w:val="yellow"/>
        </w:rPr>
        <w:t xml:space="preserve"> </w:t>
      </w:r>
      <w:r w:rsidRPr="00B77118">
        <w:rPr>
          <w:highlight w:val="yellow"/>
        </w:rPr>
        <w:t xml:space="preserve">Die hier verwendete Software </w:t>
      </w:r>
      <w:r w:rsidR="00504E53" w:rsidRPr="00B77118">
        <w:rPr>
          <w:rFonts w:cs="Arial"/>
          <w:highlight w:val="yellow"/>
        </w:rPr>
        <w:t>„</w:t>
      </w:r>
      <w:r w:rsidR="00504E53" w:rsidRPr="00B77118">
        <w:rPr>
          <w:rFonts w:cs="Arial"/>
          <w:b/>
          <w:highlight w:val="yellow"/>
        </w:rPr>
        <w:t>E</w:t>
      </w:r>
      <w:r w:rsidR="00504E53" w:rsidRPr="00B77118">
        <w:rPr>
          <w:rFonts w:cs="Arial"/>
          <w:highlight w:val="yellow"/>
        </w:rPr>
        <w:t xml:space="preserve">infach </w:t>
      </w:r>
      <w:r w:rsidR="00504E53" w:rsidRPr="00B77118">
        <w:rPr>
          <w:rFonts w:cs="Arial"/>
          <w:b/>
          <w:highlight w:val="yellow"/>
        </w:rPr>
        <w:t>A</w:t>
      </w:r>
      <w:r w:rsidR="00504E53" w:rsidRPr="00B77118">
        <w:rPr>
          <w:rFonts w:cs="Arial"/>
          <w:highlight w:val="yellow"/>
        </w:rPr>
        <w:t xml:space="preserve">nzuwendender </w:t>
      </w:r>
      <w:r w:rsidR="00504E53" w:rsidRPr="00B77118">
        <w:rPr>
          <w:rFonts w:cs="Arial"/>
          <w:b/>
          <w:highlight w:val="yellow"/>
        </w:rPr>
        <w:t>G</w:t>
      </w:r>
      <w:r w:rsidR="00504E53" w:rsidRPr="00B77118">
        <w:rPr>
          <w:rFonts w:cs="Arial"/>
          <w:highlight w:val="yellow"/>
        </w:rPr>
        <w:t xml:space="preserve">rafischer </w:t>
      </w:r>
      <w:r w:rsidR="00504E53" w:rsidRPr="00B77118">
        <w:rPr>
          <w:rFonts w:cs="Arial"/>
          <w:b/>
          <w:highlight w:val="yellow"/>
        </w:rPr>
        <w:t>L</w:t>
      </w:r>
      <w:r w:rsidR="00504E53" w:rsidRPr="00B77118">
        <w:rPr>
          <w:rFonts w:cs="Arial"/>
          <w:highlight w:val="yellow"/>
        </w:rPr>
        <w:t>ayout-</w:t>
      </w:r>
      <w:r w:rsidR="00504E53" w:rsidRPr="00B77118">
        <w:rPr>
          <w:rFonts w:cs="Arial"/>
          <w:b/>
          <w:highlight w:val="yellow"/>
        </w:rPr>
        <w:t>E</w:t>
      </w:r>
      <w:r w:rsidR="00504E53" w:rsidRPr="00B77118">
        <w:rPr>
          <w:rFonts w:cs="Arial"/>
          <w:highlight w:val="yellow"/>
        </w:rPr>
        <w:t xml:space="preserve">ditor“, kurz </w:t>
      </w:r>
      <w:r w:rsidR="00DC6474" w:rsidRPr="00B77118">
        <w:rPr>
          <w:rFonts w:cs="Arial"/>
          <w:highlight w:val="yellow"/>
        </w:rPr>
        <w:t>„</w:t>
      </w:r>
      <w:r w:rsidR="00DC6474" w:rsidRPr="00B77118">
        <w:rPr>
          <w:highlight w:val="yellow"/>
        </w:rPr>
        <w:t>EAGLE“</w:t>
      </w:r>
      <w:r w:rsidR="00504E53" w:rsidRPr="00B77118">
        <w:rPr>
          <w:highlight w:val="yellow"/>
        </w:rPr>
        <w:t>,</w:t>
      </w:r>
      <w:r w:rsidR="00DC6474" w:rsidRPr="00B77118">
        <w:rPr>
          <w:highlight w:val="yellow"/>
        </w:rPr>
        <w:t xml:space="preserve"> </w:t>
      </w:r>
      <w:r w:rsidRPr="00B77118">
        <w:rPr>
          <w:highlight w:val="yellow"/>
        </w:rPr>
        <w:t>der Firma</w:t>
      </w:r>
      <w:r w:rsidR="007849D5" w:rsidRPr="00B77118">
        <w:rPr>
          <w:highlight w:val="yellow"/>
        </w:rPr>
        <w:t xml:space="preserve"> CADSoft</w:t>
      </w:r>
      <w:r w:rsidR="007849D5" w:rsidRPr="00B77118">
        <w:rPr>
          <w:rStyle w:val="Funotenzeichen"/>
          <w:highlight w:val="yellow"/>
        </w:rPr>
        <w:footnoteReference w:id="6"/>
      </w:r>
      <w:r w:rsidR="007849D5" w:rsidRPr="00B77118">
        <w:rPr>
          <w:highlight w:val="yellow"/>
        </w:rPr>
        <w:t xml:space="preserve">, </w:t>
      </w:r>
    </w:p>
    <w:p w14:paraId="2F279217" w14:textId="77777777" w:rsidR="00F530C1" w:rsidRDefault="00F530C1" w:rsidP="008B14C0">
      <w:pPr>
        <w:pStyle w:val="Textkrper"/>
        <w:rPr>
          <w:highlight w:val="yellow"/>
        </w:rPr>
        <w:pPrChange w:id="1060" w:author="Dennis Hohmann" w:date="2012-04-15T00:39:00Z">
          <w:pPr/>
        </w:pPrChange>
      </w:pPr>
    </w:p>
    <w:p w14:paraId="56ABD26B" w14:textId="77777777" w:rsidR="00F530C1" w:rsidRDefault="003136A1" w:rsidP="008B14C0">
      <w:pPr>
        <w:pStyle w:val="Textkrper"/>
        <w:rPr>
          <w:highlight w:val="yellow"/>
        </w:rPr>
        <w:pPrChange w:id="1061" w:author="Dennis Hohmann" w:date="2012-04-15T00:39:00Z">
          <w:pPr/>
        </w:pPrChange>
      </w:pPr>
      <w:r w:rsidRPr="00B77118">
        <w:rPr>
          <w:highlight w:val="yellow"/>
        </w:rPr>
        <w:t xml:space="preserve">bietet hier die </w:t>
      </w:r>
      <w:r w:rsidR="00C04F51" w:rsidRPr="00B77118">
        <w:rPr>
          <w:highlight w:val="yellow"/>
        </w:rPr>
        <w:t xml:space="preserve">„AutoRoute“-Funktion. </w:t>
      </w:r>
      <w:r w:rsidR="00EF1163" w:rsidRPr="00B77118">
        <w:rPr>
          <w:highlight w:val="yellow"/>
        </w:rPr>
        <w:t>Diese ermöglicht es, das Layout, automatisch an Ha</w:t>
      </w:r>
      <w:r w:rsidR="00C04F51" w:rsidRPr="00B77118">
        <w:rPr>
          <w:highlight w:val="yellow"/>
        </w:rPr>
        <w:t>nd des Schaltplans zu d</w:t>
      </w:r>
      <w:r w:rsidR="00961B58" w:rsidRPr="00B77118">
        <w:rPr>
          <w:highlight w:val="yellow"/>
        </w:rPr>
        <w:t>e</w:t>
      </w:r>
      <w:r w:rsidR="00F530C1">
        <w:rPr>
          <w:highlight w:val="yellow"/>
        </w:rPr>
        <w:t>signen.</w:t>
      </w:r>
    </w:p>
    <w:p w14:paraId="5683E86D" w14:textId="77777777" w:rsidR="00F530C1" w:rsidRDefault="00F530C1" w:rsidP="008B14C0">
      <w:pPr>
        <w:pStyle w:val="Textkrper"/>
        <w:rPr>
          <w:highlight w:val="yellow"/>
        </w:rPr>
        <w:pPrChange w:id="1062" w:author="Dennis Hohmann" w:date="2012-04-15T00:39:00Z">
          <w:pPr/>
        </w:pPrChange>
      </w:pPr>
    </w:p>
    <w:p w14:paraId="468F8398" w14:textId="18B4433B" w:rsidR="006D76B8" w:rsidRDefault="0084144D" w:rsidP="008B14C0">
      <w:pPr>
        <w:pStyle w:val="Textkrper"/>
        <w:pPrChange w:id="1063" w:author="Dennis Hohmann" w:date="2012-04-15T00:39:00Z">
          <w:pPr/>
        </w:pPrChange>
      </w:pPr>
      <w:r w:rsidRPr="00B77118">
        <w:rPr>
          <w:highlight w:val="yellow"/>
        </w:rPr>
        <w:t>H</w:t>
      </w:r>
      <w:r w:rsidR="00EF1163" w:rsidRPr="00B77118">
        <w:rPr>
          <w:highlight w:val="yellow"/>
        </w:rPr>
        <w:t>ie</w:t>
      </w:r>
      <w:r w:rsidRPr="00B77118">
        <w:rPr>
          <w:highlight w:val="yellow"/>
        </w:rPr>
        <w:t xml:space="preserve">r angekommen, </w:t>
      </w:r>
      <w:r w:rsidR="00B53F17" w:rsidRPr="00B77118">
        <w:rPr>
          <w:highlight w:val="yellow"/>
        </w:rPr>
        <w:t xml:space="preserve">stehen </w:t>
      </w:r>
      <w:r w:rsidRPr="00B77118">
        <w:rPr>
          <w:highlight w:val="yellow"/>
        </w:rPr>
        <w:t>im Hobbybereich</w:t>
      </w:r>
      <w:r w:rsidR="00B77118">
        <w:rPr>
          <w:highlight w:val="yellow"/>
        </w:rPr>
        <w:t xml:space="preserve"> </w:t>
      </w:r>
      <w:r w:rsidRPr="00B77118">
        <w:rPr>
          <w:highlight w:val="yellow"/>
        </w:rPr>
        <w:t xml:space="preserve"> </w:t>
      </w:r>
      <w:r w:rsidR="00B53F17" w:rsidRPr="00B77118">
        <w:rPr>
          <w:highlight w:val="yellow"/>
        </w:rPr>
        <w:t>3 g</w:t>
      </w:r>
      <w:r w:rsidR="00EF1163" w:rsidRPr="00B77118">
        <w:rPr>
          <w:highlight w:val="yellow"/>
        </w:rPr>
        <w:t>rundsät</w:t>
      </w:r>
      <w:r w:rsidR="00C04F51" w:rsidRPr="00B77118">
        <w:rPr>
          <w:highlight w:val="yellow"/>
        </w:rPr>
        <w:t>zliche Methoden zur He</w:t>
      </w:r>
      <w:r w:rsidR="00C04F51" w:rsidRPr="00B77118">
        <w:rPr>
          <w:highlight w:val="yellow"/>
        </w:rPr>
        <w:t>r</w:t>
      </w:r>
      <w:r w:rsidR="00C04F51" w:rsidRPr="00B77118">
        <w:rPr>
          <w:highlight w:val="yellow"/>
        </w:rPr>
        <w:t xml:space="preserve">stellung </w:t>
      </w:r>
      <w:r w:rsidR="00EF1163" w:rsidRPr="00B77118">
        <w:rPr>
          <w:highlight w:val="yellow"/>
        </w:rPr>
        <w:t xml:space="preserve">der Platine zur </w:t>
      </w:r>
      <w:r w:rsidRPr="00B77118">
        <w:rPr>
          <w:highlight w:val="yellow"/>
        </w:rPr>
        <w:t>Auswahl</w:t>
      </w:r>
      <w:r w:rsidR="00EF1163" w:rsidRPr="00B77118">
        <w:rPr>
          <w:highlight w:val="yellow"/>
        </w:rPr>
        <w:t>:</w:t>
      </w:r>
    </w:p>
    <w:p w14:paraId="3FB8C127" w14:textId="77777777" w:rsidR="00430022" w:rsidRPr="00343AD9" w:rsidRDefault="00430022" w:rsidP="008B14C0">
      <w:pPr>
        <w:pStyle w:val="Textkrper"/>
        <w:pPrChange w:id="1064" w:author="Dennis Hohmann" w:date="2012-04-15T00:39:00Z">
          <w:pPr/>
        </w:pPrChange>
      </w:pPr>
    </w:p>
    <w:p w14:paraId="30F9848A" w14:textId="73390200" w:rsidR="000444AB" w:rsidRPr="00FC1A5F" w:rsidRDefault="003136A1" w:rsidP="008B14C0">
      <w:pPr>
        <w:pStyle w:val="Textkrper"/>
        <w:rPr>
          <w:rStyle w:val="Betont"/>
        </w:rPr>
        <w:pPrChange w:id="1065" w:author="Dennis Hohmann" w:date="2012-04-15T00:39:00Z">
          <w:pPr/>
        </w:pPrChange>
      </w:pPr>
      <w:r w:rsidRPr="00FC1A5F">
        <w:rPr>
          <w:rStyle w:val="Betont"/>
        </w:rPr>
        <w:t xml:space="preserve">Das Ausdrucken des </w:t>
      </w:r>
      <w:r w:rsidR="000444AB" w:rsidRPr="00FC1A5F">
        <w:rPr>
          <w:rStyle w:val="Betont"/>
        </w:rPr>
        <w:t>Layouts auf eine Transferfolie</w:t>
      </w:r>
    </w:p>
    <w:p w14:paraId="3DCAD8A1" w14:textId="4D2CED63" w:rsidR="00C83C32" w:rsidRDefault="00EC0EA9" w:rsidP="008B14C0">
      <w:pPr>
        <w:pStyle w:val="Textkrper"/>
        <w:pPrChange w:id="1066" w:author="Dennis Hohmann" w:date="2012-04-15T00:39:00Z">
          <w:pPr>
            <w:pStyle w:val="Textkrper"/>
          </w:pPr>
        </w:pPrChange>
      </w:pPr>
      <w:r w:rsidRPr="00343AD9">
        <w:t>Diese Methode funktioniert nur mit einem Laserdrucker. Hierbei wird das</w:t>
      </w:r>
      <w:r w:rsidR="006B7393" w:rsidRPr="00343AD9">
        <w:t xml:space="preserve"> </w:t>
      </w:r>
      <w:r w:rsidRPr="00343AD9">
        <w:t>Layout in der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r w:rsidR="002979C2" w:rsidRPr="00343AD9">
        <w:t>unbeschichtete</w:t>
      </w:r>
      <w:r w:rsidRPr="00343AD9">
        <w:t xml:space="preserve"> Platine übertragen werden kann.</w:t>
      </w:r>
      <w:r w:rsidR="00C83C32">
        <w:t xml:space="preserve"> </w:t>
      </w:r>
      <w:r w:rsidRPr="00343AD9">
        <w:t xml:space="preserve">Nun ist diese </w:t>
      </w:r>
      <w:r w:rsidR="001F2FC4">
        <w:t>vorbereitete Platine b</w:t>
      </w:r>
      <w:r w:rsidR="00F530C1">
        <w:t>ereit zum Ä</w:t>
      </w:r>
      <w:r w:rsidRPr="00343AD9">
        <w:t>tzen.</w:t>
      </w:r>
    </w:p>
    <w:p w14:paraId="2DD6BF5A" w14:textId="77777777" w:rsidR="00430022" w:rsidRDefault="00430022" w:rsidP="008B14C0">
      <w:pPr>
        <w:pStyle w:val="Textkrper"/>
        <w:pPrChange w:id="1067" w:author="Dennis Hohmann" w:date="2012-04-15T00:39:00Z">
          <w:pPr>
            <w:pStyle w:val="Textkrper"/>
          </w:pPr>
        </w:pPrChange>
      </w:pPr>
    </w:p>
    <w:p w14:paraId="7CB1BE65" w14:textId="29E579BF" w:rsidR="00EC0EA9" w:rsidRPr="00FC1A5F" w:rsidRDefault="00EC0EA9" w:rsidP="008B14C0">
      <w:pPr>
        <w:pStyle w:val="Textkrper"/>
        <w:rPr>
          <w:rStyle w:val="Betont"/>
        </w:rPr>
        <w:pPrChange w:id="1068" w:author="Dennis Hohmann" w:date="2012-04-15T00:39:00Z">
          <w:pPr>
            <w:pStyle w:val="Textkrper"/>
          </w:pPr>
        </w:pPrChange>
      </w:pPr>
      <w:r w:rsidRPr="00FC1A5F">
        <w:rPr>
          <w:rStyle w:val="Betont"/>
        </w:rPr>
        <w:t>Das Ausdrucken des Layouts auf eine Belichtungsfolie</w:t>
      </w:r>
    </w:p>
    <w:p w14:paraId="27AE4387" w14:textId="43EEBCEE" w:rsidR="00EC0EA9" w:rsidRDefault="00651FB9" w:rsidP="008B14C0">
      <w:pPr>
        <w:pStyle w:val="Textkrper"/>
        <w:pPrChange w:id="1069" w:author="Dennis Hohmann" w:date="2012-04-15T00:39:00Z">
          <w:pPr>
            <w:pStyle w:val="Textkrper"/>
          </w:pPr>
        </w:pPrChange>
      </w:pPr>
      <w:r>
        <w:t>Im Gegensatz zur vorherigen</w:t>
      </w:r>
      <w:r w:rsidR="00F530C1">
        <w:t xml:space="preserve"> Methode</w:t>
      </w:r>
      <w:r w:rsidR="00EC0EA9" w:rsidRPr="00343AD9">
        <w:t xml:space="preserve"> kann hier auch ein geeigneter </w:t>
      </w:r>
      <w:r w:rsidR="00F530C1">
        <w:t>Tintenstrahldrucker</w:t>
      </w:r>
      <w:r w:rsidR="003E3CAC" w:rsidRPr="00343AD9">
        <w:t xml:space="preserve"> </w:t>
      </w:r>
      <w:r w:rsidR="00EC0EA9" w:rsidRPr="00343AD9">
        <w:t xml:space="preserve">verwendet werden. </w:t>
      </w:r>
      <w:r w:rsidR="00EC0EA9" w:rsidRPr="00F530C1">
        <w:rPr>
          <w:highlight w:val="yellow"/>
        </w:rPr>
        <w:t xml:space="preserve">Die bedruckte Folie wird </w:t>
      </w:r>
      <w:r w:rsidR="0084144D" w:rsidRPr="00F530C1">
        <w:rPr>
          <w:highlight w:val="yellow"/>
        </w:rPr>
        <w:t xml:space="preserve">auf einer </w:t>
      </w:r>
      <w:r w:rsidR="006B7393" w:rsidRPr="00F530C1">
        <w:rPr>
          <w:highlight w:val="yellow"/>
        </w:rPr>
        <w:t xml:space="preserve">Platine </w:t>
      </w:r>
      <w:r w:rsidR="0084144D" w:rsidRPr="00F530C1">
        <w:rPr>
          <w:highlight w:val="yellow"/>
        </w:rPr>
        <w:t xml:space="preserve">mit </w:t>
      </w:r>
      <w:r w:rsidR="001C5DD9" w:rsidRPr="00F530C1">
        <w:rPr>
          <w:highlight w:val="yellow"/>
        </w:rPr>
        <w:t xml:space="preserve">Fotobeschichtung </w:t>
      </w:r>
      <w:r w:rsidR="003C79C3" w:rsidRPr="00F530C1">
        <w:rPr>
          <w:highlight w:val="yellow"/>
        </w:rPr>
        <w:t>ausg</w:t>
      </w:r>
      <w:r w:rsidR="003C79C3" w:rsidRPr="00F530C1">
        <w:rPr>
          <w:highlight w:val="yellow"/>
        </w:rPr>
        <w:t>e</w:t>
      </w:r>
      <w:r w:rsidR="003C79C3" w:rsidRPr="00F530C1">
        <w:rPr>
          <w:highlight w:val="yellow"/>
        </w:rPr>
        <w:t xml:space="preserve">richtet und mittels UV-Licht auf </w:t>
      </w:r>
      <w:r w:rsidR="001C5DD9" w:rsidRPr="00F530C1">
        <w:rPr>
          <w:highlight w:val="yellow"/>
        </w:rPr>
        <w:t>das Basismaterial</w:t>
      </w:r>
      <w:r w:rsidR="003C79C3" w:rsidRPr="00F530C1">
        <w:rPr>
          <w:highlight w:val="yellow"/>
        </w:rPr>
        <w:t xml:space="preserve"> </w:t>
      </w:r>
      <w:r w:rsidR="00F530C1" w:rsidRPr="00F530C1">
        <w:rPr>
          <w:highlight w:val="yellow"/>
        </w:rPr>
        <w:t>belichtet</w:t>
      </w:r>
      <w:r w:rsidR="003C79C3" w:rsidRPr="00F530C1">
        <w:rPr>
          <w:highlight w:val="yellow"/>
        </w:rPr>
        <w:t>.</w:t>
      </w:r>
      <w:r w:rsidR="006B7393" w:rsidRPr="00343AD9">
        <w:t xml:space="preserve"> </w:t>
      </w:r>
      <w:r w:rsidR="003C79C3" w:rsidRPr="00343AD9">
        <w:t>Im Anschluss an das Belic</w:t>
      </w:r>
      <w:r w:rsidR="003C79C3" w:rsidRPr="00343AD9">
        <w:t>h</w:t>
      </w:r>
      <w:r w:rsidR="00F530C1">
        <w:t>ten</w:t>
      </w:r>
      <w:r w:rsidR="003C79C3" w:rsidRPr="00343AD9">
        <w:t xml:space="preserve"> er</w:t>
      </w:r>
      <w:r w:rsidR="00F530C1">
        <w:t>folgt das chemische Fixieren und E</w:t>
      </w:r>
      <w:r w:rsidR="003C79C3" w:rsidRPr="00343AD9">
        <w:t>ntwickeln.</w:t>
      </w:r>
      <w:r w:rsidR="006B7393" w:rsidRPr="00343AD9">
        <w:t xml:space="preserve"> </w:t>
      </w:r>
      <w:r w:rsidR="00614121">
        <w:t>In diesem Schritt wird die</w:t>
      </w:r>
      <w:r w:rsidR="003C79C3" w:rsidRPr="00343AD9">
        <w:t xml:space="preserve"> überschüssige </w:t>
      </w:r>
      <w:r w:rsidR="001C5DD9">
        <w:t>Fotobeschichtung</w:t>
      </w:r>
      <w:r w:rsidR="003C79C3" w:rsidRPr="00343AD9">
        <w:t xml:space="preserve"> entfernt.</w:t>
      </w:r>
      <w:r w:rsidR="006B7393" w:rsidRPr="00343AD9">
        <w:t xml:space="preserve"> </w:t>
      </w:r>
      <w:r w:rsidR="003C79C3" w:rsidRPr="00614121">
        <w:t>Ab jetzt ist diese Platine ebenfalls b</w:t>
      </w:r>
      <w:r w:rsidR="003C79C3" w:rsidRPr="00614121">
        <w:t>e</w:t>
      </w:r>
      <w:r w:rsidR="00F530C1">
        <w:t>reit zum Ä</w:t>
      </w:r>
      <w:r w:rsidR="003C79C3" w:rsidRPr="00614121">
        <w:t>tzen.</w:t>
      </w:r>
    </w:p>
    <w:p w14:paraId="4740C745" w14:textId="77777777" w:rsidR="00430022" w:rsidRDefault="00430022" w:rsidP="008B14C0">
      <w:pPr>
        <w:pStyle w:val="Textkrper"/>
        <w:rPr>
          <w:ins w:id="1070" w:author="Dennis Hohmann" w:date="2012-04-15T01:46:00Z"/>
        </w:rPr>
        <w:pPrChange w:id="1071" w:author="Dennis Hohmann" w:date="2012-04-15T00:39:00Z">
          <w:pPr>
            <w:pStyle w:val="Beschriftung"/>
            <w:ind w:left="0" w:firstLine="851"/>
          </w:pPr>
        </w:pPrChange>
      </w:pPr>
    </w:p>
    <w:p w14:paraId="31CAA904" w14:textId="77777777" w:rsidR="00FB74A5" w:rsidRDefault="00FB74A5" w:rsidP="008B14C0">
      <w:pPr>
        <w:pStyle w:val="Textkrper"/>
        <w:rPr>
          <w:ins w:id="1072" w:author="Dennis Hohmann" w:date="2012-04-15T01:46:00Z"/>
        </w:rPr>
        <w:pPrChange w:id="1073" w:author="Dennis Hohmann" w:date="2012-04-15T00:39:00Z">
          <w:pPr>
            <w:pStyle w:val="Beschriftung"/>
            <w:ind w:left="0" w:firstLine="851"/>
          </w:pPr>
        </w:pPrChange>
      </w:pPr>
    </w:p>
    <w:p w14:paraId="46C2C077" w14:textId="77777777" w:rsidR="00FB74A5" w:rsidRDefault="00FB74A5" w:rsidP="008B14C0">
      <w:pPr>
        <w:pStyle w:val="Textkrper"/>
        <w:rPr>
          <w:ins w:id="1074" w:author="Dennis Hohmann" w:date="2012-04-15T01:46:00Z"/>
        </w:rPr>
        <w:pPrChange w:id="1075" w:author="Dennis Hohmann" w:date="2012-04-15T00:39:00Z">
          <w:pPr>
            <w:pStyle w:val="Beschriftung"/>
            <w:ind w:left="0" w:firstLine="851"/>
          </w:pPr>
        </w:pPrChange>
      </w:pPr>
    </w:p>
    <w:p w14:paraId="385E700B" w14:textId="77777777" w:rsidR="00FB74A5" w:rsidRPr="00614121" w:rsidRDefault="00FB74A5" w:rsidP="008B14C0">
      <w:pPr>
        <w:pStyle w:val="Textkrper"/>
        <w:pPrChange w:id="1076" w:author="Dennis Hohmann" w:date="2012-04-15T00:39:00Z">
          <w:pPr>
            <w:pStyle w:val="Beschriftung"/>
            <w:ind w:left="0" w:firstLine="851"/>
          </w:pPr>
        </w:pPrChange>
      </w:pPr>
    </w:p>
    <w:p w14:paraId="22779AD1" w14:textId="72B8BECD" w:rsidR="00430022" w:rsidRPr="00FC1A5F" w:rsidRDefault="00EC0EA9" w:rsidP="008B14C0">
      <w:pPr>
        <w:pStyle w:val="Textkrper"/>
        <w:rPr>
          <w:rStyle w:val="Betont"/>
        </w:rPr>
        <w:pPrChange w:id="1077" w:author="Dennis Hohmann" w:date="2012-04-15T00:39:00Z">
          <w:pPr>
            <w:pStyle w:val="Beschriftung"/>
            <w:ind w:left="0" w:firstLine="851"/>
          </w:pPr>
        </w:pPrChange>
      </w:pPr>
      <w:r w:rsidRPr="00FC1A5F">
        <w:rPr>
          <w:rStyle w:val="Betont"/>
        </w:rPr>
        <w:t>Die Ausgabe der Daten für eine Isolationsfräse</w:t>
      </w:r>
    </w:p>
    <w:p w14:paraId="1984CB87" w14:textId="11174DBA" w:rsidR="00315859" w:rsidRDefault="003C79C3" w:rsidP="008B14C0">
      <w:pPr>
        <w:pStyle w:val="Textkrper"/>
        <w:pPrChange w:id="1078" w:author="Dennis Hohmann" w:date="2012-04-15T00:39:00Z">
          <w:pPr>
            <w:pStyle w:val="Beschriftung"/>
            <w:ind w:left="0" w:firstLine="851"/>
          </w:pPr>
        </w:pPrChange>
      </w:pPr>
      <w:r w:rsidRPr="00343AD9">
        <w:t xml:space="preserve">Der Vorteil </w:t>
      </w:r>
      <w:r w:rsidR="007849D5">
        <w:t>dieses Verfahrens</w:t>
      </w:r>
      <w:r w:rsidRPr="00343AD9">
        <w:t xml:space="preserve"> gegenüber </w:t>
      </w:r>
      <w:r w:rsidR="00547AC8">
        <w:t>den</w:t>
      </w:r>
      <w:r w:rsidR="001C5DD9">
        <w:t xml:space="preserve"> beiden anderen liegt darin</w:t>
      </w:r>
      <w:r w:rsidR="00F530C1">
        <w:t>,</w:t>
      </w:r>
      <w:r w:rsidR="001C5DD9">
        <w:t xml:space="preserve"> da</w:t>
      </w:r>
      <w:r w:rsidR="00F530C1">
        <w:t>s</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Layout wird hierb</w:t>
      </w:r>
      <w:r w:rsidR="001C5DD9">
        <w:t>ei nicht geätzt, sondern mit einer g</w:t>
      </w:r>
      <w:r w:rsidR="001C5DD9">
        <w:t>e</w:t>
      </w:r>
      <w:r w:rsidR="001C5DD9">
        <w:t>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latine gefräst. Trotz dieses Vo</w:t>
      </w:r>
      <w:r w:rsidR="008E0D12" w:rsidRPr="00343AD9">
        <w:t>r</w:t>
      </w:r>
      <w:r w:rsidR="008E0D12" w:rsidRPr="00343AD9">
        <w:t xml:space="preserve">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einen nicht unerheblichen Nachteil, welcher sich bei größ</w:t>
      </w:r>
      <w:r w:rsidR="008E0D12" w:rsidRPr="00343AD9">
        <w:t>e</w:t>
      </w:r>
      <w:r w:rsidR="008E0D12" w:rsidRPr="00343AD9">
        <w:t>ren</w:t>
      </w:r>
      <w:r w:rsidR="006B7393" w:rsidRPr="00343AD9">
        <w:t xml:space="preserve"> </w:t>
      </w:r>
      <w:r w:rsidR="007849D5">
        <w:t>Layouts zeigt.</w:t>
      </w:r>
      <w:r w:rsidR="00B76388">
        <w:t xml:space="preserve"> Abhängig von der Platinengröße, den vorgenommenen Einstellu</w:t>
      </w:r>
      <w:r w:rsidR="00B76388">
        <w:t>n</w:t>
      </w:r>
      <w:r w:rsidR="00B76388">
        <w:t xml:space="preserve">gen und der Isolationsbreite, kann der Fräsvorgang </w:t>
      </w:r>
      <w:r w:rsidR="00B76388" w:rsidRPr="00343AD9">
        <w:t>me</w:t>
      </w:r>
      <w:r w:rsidR="00B76388">
        <w:t>hrere Stunden in Anspruch ne</w:t>
      </w:r>
      <w:r w:rsidR="00B76388">
        <w:t>h</w:t>
      </w:r>
      <w:r w:rsidR="00B76388">
        <w:t xml:space="preserve">men. </w:t>
      </w:r>
      <w:r w:rsidR="008E0D12" w:rsidRPr="00343AD9">
        <w:t>Auch der dabei ent</w:t>
      </w:r>
      <w:r w:rsidR="002A6CAD" w:rsidRPr="00343AD9">
        <w:t>stehende</w:t>
      </w:r>
      <w:r w:rsidR="006B7393" w:rsidRPr="00343AD9">
        <w:t xml:space="preserve"> </w:t>
      </w:r>
      <w:r w:rsidR="007849D5">
        <w:t>Bohr- und Frässtaub</w:t>
      </w:r>
      <w:r w:rsidR="00547AC8">
        <w:t xml:space="preserve"> </w:t>
      </w:r>
      <w:r w:rsidR="001C5DD9">
        <w:t>muss</w:t>
      </w:r>
      <w:r w:rsidR="00547AC8">
        <w:t xml:space="preserve"> abgeführt werden. Der entsche</w:t>
      </w:r>
      <w:r w:rsidR="00547AC8">
        <w:t>i</w:t>
      </w:r>
      <w:r w:rsidR="00547AC8">
        <w:t xml:space="preserve">dende Vorteil dieser </w:t>
      </w:r>
      <w:r w:rsidR="00A7790E">
        <w:t>Methode ist die hohe Genauigkeit</w:t>
      </w:r>
      <w:r w:rsidR="00547AC8">
        <w:t>. Ein</w:t>
      </w:r>
      <w:r w:rsidR="00CA3318">
        <w:t xml:space="preserve">e Platine </w:t>
      </w:r>
      <w:r w:rsidR="00B76388">
        <w:t>mit be</w:t>
      </w:r>
      <w:r w:rsidR="00B76388">
        <w:t>i</w:t>
      </w:r>
      <w:r w:rsidR="00B76388">
        <w:t xml:space="preserve">spielsweise </w:t>
      </w:r>
      <w:r w:rsidR="00CA3318">
        <w:t xml:space="preserve">40 Bauteilen und </w:t>
      </w:r>
      <w:r w:rsidR="00B76388">
        <w:t>einigen Durchkontaktierungen</w:t>
      </w:r>
      <w:r w:rsidR="00547AC8">
        <w:t xml:space="preserve"> </w:t>
      </w:r>
      <w:r w:rsidR="00CA3318">
        <w:t xml:space="preserve">kann leicht auf über 200 </w:t>
      </w:r>
      <w:r w:rsidR="00CA3318" w:rsidRPr="00F530C1">
        <w:rPr>
          <w:highlight w:val="yellow"/>
        </w:rPr>
        <w:t>Bohrungen</w:t>
      </w:r>
      <w:r w:rsidR="00CA3318">
        <w:t xml:space="preserve"> ko</w:t>
      </w:r>
      <w:r w:rsidR="00CA3318">
        <w:t>m</w:t>
      </w:r>
      <w:r w:rsidR="00CA3318">
        <w:t>men. Diese mit der Hand auszuführen erfordert eine hohe Konzentr</w:t>
      </w:r>
      <w:r w:rsidR="00CA3318">
        <w:t>a</w:t>
      </w:r>
      <w:r w:rsidR="00CA3318">
        <w:t>tion sowie eine ruhige Hand.</w:t>
      </w:r>
    </w:p>
    <w:p w14:paraId="423BD9BB" w14:textId="77777777" w:rsidR="00CA3318" w:rsidRDefault="00CA3318" w:rsidP="008B14C0">
      <w:pPr>
        <w:pStyle w:val="Textkrper"/>
        <w:pPrChange w:id="1079" w:author="Dennis Hohmann" w:date="2012-04-15T00:39:00Z">
          <w:pPr>
            <w:pStyle w:val="Beschriftung"/>
            <w:ind w:left="0" w:firstLine="851"/>
          </w:pPr>
        </w:pPrChange>
      </w:pPr>
    </w:p>
    <w:p w14:paraId="14482EFB" w14:textId="0DE65473" w:rsidR="007207AA" w:rsidRPr="00122D20" w:rsidRDefault="008E0D12" w:rsidP="008B14C0">
      <w:pPr>
        <w:pStyle w:val="Textkrper"/>
        <w:pPrChange w:id="1080" w:author="Dennis Hohmann" w:date="2012-04-15T00:39:00Z">
          <w:pPr>
            <w:pStyle w:val="Beschriftung"/>
            <w:ind w:left="0" w:firstLine="851"/>
          </w:pPr>
        </w:pPrChange>
      </w:pPr>
      <w:r w:rsidRPr="00122D20">
        <w:t xml:space="preserve">Das Projekt </w:t>
      </w:r>
      <w:r w:rsidR="00A7790E" w:rsidRPr="00A7790E">
        <w:t>CNC-Steuerung</w:t>
      </w:r>
      <w:r w:rsidRPr="00122D20">
        <w:t xml:space="preserve"> </w:t>
      </w:r>
      <w:r w:rsidR="003E57C2">
        <w:t>setzt an</w:t>
      </w:r>
      <w:r w:rsidR="00A7790E">
        <w:t xml:space="preserve"> der</w:t>
      </w:r>
      <w:r w:rsidR="003E57C2">
        <w:t xml:space="preserve">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pPr>
    </w:p>
    <w:p w14:paraId="032B87F3" w14:textId="2D78ADAD" w:rsidR="00EF0DC6" w:rsidRDefault="00671849" w:rsidP="001B7DAE">
      <w:pPr>
        <w:pStyle w:val="berschrift2"/>
      </w:pPr>
      <w:bookmarkStart w:id="1081" w:name="_Toc196079055"/>
      <w:r>
        <w:t>Aufgabenstellung</w:t>
      </w:r>
      <w:bookmarkEnd w:id="1081"/>
    </w:p>
    <w:p w14:paraId="2C2EB955" w14:textId="77777777" w:rsidR="00E9311C" w:rsidRDefault="00E9311C" w:rsidP="008B14C0">
      <w:pPr>
        <w:pStyle w:val="Textkrper"/>
        <w:pPrChange w:id="1082" w:author="Dennis Hohmann" w:date="2012-04-15T00:39:00Z">
          <w:pPr>
            <w:pStyle w:val="Beschriftung"/>
            <w:ind w:left="0" w:firstLine="851"/>
          </w:pPr>
        </w:pPrChange>
      </w:pPr>
    </w:p>
    <w:p w14:paraId="6F55C59C" w14:textId="2E874791" w:rsidR="00E9311C" w:rsidRDefault="00BC3FD6" w:rsidP="008B14C0">
      <w:pPr>
        <w:pStyle w:val="Textkrper"/>
        <w:pPrChange w:id="1083" w:author="Dennis Hohmann" w:date="2012-04-15T00:39:00Z">
          <w:pPr>
            <w:pStyle w:val="Beschriftung"/>
            <w:ind w:left="0" w:firstLine="851"/>
          </w:pPr>
        </w:pPrChange>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AE1258">
        <w:t>ein</w:t>
      </w:r>
      <w:r w:rsidR="00ED434A">
        <w:t xml:space="preserve"> Ausgabeformat</w:t>
      </w:r>
      <w:r w:rsidR="00E9311C">
        <w:t xml:space="preserve"> </w:t>
      </w:r>
      <w:r w:rsidR="00ED434A">
        <w:t>des EAGLE</w:t>
      </w:r>
      <w:r w:rsidR="00E9311C">
        <w:t xml:space="preserve"> Elektro-CAD-</w:t>
      </w:r>
      <w:r w:rsidR="00ED434A">
        <w:t>Programms</w:t>
      </w:r>
      <w:r w:rsidR="00E9311C">
        <w:t xml:space="preserve"> </w:t>
      </w:r>
      <w:r w:rsidR="00AE1258">
        <w:t>interpretier</w:t>
      </w:r>
      <w:r w:rsidRPr="00E9311C">
        <w:t xml:space="preserve">en </w:t>
      </w:r>
      <w:r w:rsidR="00CC1D9C" w:rsidRPr="00E9311C">
        <w:t xml:space="preserve">kann und für eine </w:t>
      </w:r>
      <w:r w:rsidR="00ED434A">
        <w:t>2D-CNC-Maschine</w:t>
      </w:r>
      <w:r w:rsidRPr="00E9311C">
        <w:t xml:space="preserve"> </w:t>
      </w:r>
      <w:r w:rsidR="00C94741" w:rsidRPr="00E9311C">
        <w:t>ohne</w:t>
      </w:r>
      <w:r w:rsidR="001E0A31" w:rsidRPr="00E9311C">
        <w:t xml:space="preserve"> </w:t>
      </w:r>
      <w:r w:rsidR="00ED434A">
        <w:t xml:space="preserve">eigene Steuerung </w:t>
      </w:r>
      <w:r w:rsidR="00671849" w:rsidRPr="00E9311C">
        <w:t>umsetzt</w:t>
      </w:r>
      <w:r w:rsidRPr="00E9311C">
        <w:t>.</w:t>
      </w:r>
      <w:r w:rsidR="00B655A5" w:rsidRPr="00E9311C">
        <w:t xml:space="preserve"> Um Flexibilität zu g</w:t>
      </w:r>
      <w:r w:rsidR="00B655A5" w:rsidRPr="00E9311C">
        <w:t>e</w:t>
      </w:r>
      <w:r w:rsidR="00B655A5" w:rsidRPr="00E9311C">
        <w:t>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 xml:space="preserve">ersorgung </w:t>
      </w:r>
      <w:r w:rsidR="00ED434A">
        <w:t xml:space="preserve">soll </w:t>
      </w:r>
      <w:r w:rsidR="00671849" w:rsidRPr="00E9311C">
        <w:t>aus dem 230</w:t>
      </w:r>
      <w:r w:rsidR="00ED434A">
        <w:t xml:space="preserve"> </w:t>
      </w:r>
      <w:r w:rsidR="00671849" w:rsidRPr="00E9311C">
        <w:t>V</w:t>
      </w:r>
      <w:r w:rsidR="00CC1D9C" w:rsidRPr="00E9311C">
        <w:t xml:space="preserve"> AC</w:t>
      </w:r>
      <w:r w:rsidR="00ED434A">
        <w:t>-</w:t>
      </w:r>
      <w:r w:rsidR="00671849" w:rsidRPr="00E9311C">
        <w:t>Netz</w:t>
      </w:r>
      <w:r w:rsidR="00ED434A">
        <w:t xml:space="preserve"> erfolgen. Aus Siche</w:t>
      </w:r>
      <w:r w:rsidR="00ED434A">
        <w:t>r</w:t>
      </w:r>
      <w:r w:rsidR="00AB021B">
        <w:t>heitsgründen ist</w:t>
      </w:r>
      <w:r w:rsidR="00ED434A">
        <w:t xml:space="preserve"> die Versorgungsspannung</w:t>
      </w:r>
      <w:r w:rsidR="00DC6474" w:rsidRPr="00E9311C">
        <w:t xml:space="preserve"> auf Schutzkleinspannung</w:t>
      </w:r>
      <w:r w:rsidR="00D83822" w:rsidRPr="00E9311C">
        <w:t xml:space="preserve"> </w:t>
      </w:r>
      <w:r w:rsidR="00AB021B">
        <w:t>zu transformieren</w:t>
      </w:r>
      <w:r w:rsidR="00CB0D99" w:rsidRPr="00E9311C">
        <w:t xml:space="preserve"> und </w:t>
      </w:r>
      <w:r w:rsidR="00DC6474" w:rsidRPr="00E9311C">
        <w:t>als Versorgung für die CNC-Steuerung</w:t>
      </w:r>
      <w:r w:rsidR="00A05FE3" w:rsidRPr="00E9311C">
        <w:t xml:space="preserve"> </w:t>
      </w:r>
      <w:r w:rsidR="00AB021B">
        <w:t xml:space="preserve">zu </w:t>
      </w:r>
      <w:r w:rsidR="00A05FE3" w:rsidRPr="00E9311C">
        <w:t>verwen</w:t>
      </w:r>
      <w:r w:rsidR="00AB021B">
        <w:t>den</w:t>
      </w:r>
      <w:r w:rsidR="00DC6474" w:rsidRPr="00E9311C">
        <w:t>.</w:t>
      </w:r>
      <w:r w:rsidR="00AB021B">
        <w:t xml:space="preserve"> </w:t>
      </w:r>
      <w:r w:rsidR="00E9311C" w:rsidRPr="00E9311C">
        <w:t xml:space="preserve">Die mittels </w:t>
      </w:r>
      <w:r w:rsidR="00AB021B">
        <w:t>EAGLE</w:t>
      </w:r>
      <w:r w:rsidR="00E9311C" w:rsidRPr="00E9311C">
        <w:t xml:space="preserve"> erstellten Bohr- und Fräsdaten können grundsätzlich in verschiedenen Formaten vorliegen, wie z.B. HPGL, Gerber, oder gCode. </w:t>
      </w:r>
      <w:r w:rsidR="00610358">
        <w:t>Da die</w:t>
      </w:r>
      <w:ins w:id="1084" w:author="Dennis Hohmann" w:date="2012-04-15T01:31:00Z">
        <w:r w:rsidR="001D6AB0">
          <w:t>,</w:t>
        </w:r>
      </w:ins>
      <w:r w:rsidR="00E9311C" w:rsidRPr="00E9311C">
        <w:t xml:space="preserve"> aus E</w:t>
      </w:r>
      <w:r w:rsidR="00E9311C" w:rsidRPr="00E9311C">
        <w:t>A</w:t>
      </w:r>
      <w:r w:rsidR="00E9311C" w:rsidRPr="00E9311C">
        <w:t>GLE erzeugten D</w:t>
      </w:r>
      <w:r w:rsidR="00E9311C">
        <w:t xml:space="preserve">aten meist in </w:t>
      </w:r>
      <w:r w:rsidR="00610358">
        <w:t xml:space="preserve">dem Format </w:t>
      </w:r>
      <w:r w:rsidR="00E9311C">
        <w:t>gCode vor</w:t>
      </w:r>
      <w:r w:rsidR="00610358">
        <w:t xml:space="preserve"> liegen, </w:t>
      </w:r>
      <w:r w:rsidR="00E9311C">
        <w:t>konzentriert sich dieses Pr</w:t>
      </w:r>
      <w:r w:rsidR="00E9311C">
        <w:t>o</w:t>
      </w:r>
      <w:r w:rsidR="00E9311C">
        <w:t>jekt auf dieses Format.</w:t>
      </w:r>
    </w:p>
    <w:p w14:paraId="6C2555B4" w14:textId="77777777" w:rsidR="00E9311C" w:rsidRPr="00E9311C" w:rsidRDefault="00E9311C" w:rsidP="008B14C0">
      <w:pPr>
        <w:pStyle w:val="Textkrper"/>
        <w:pPrChange w:id="1085" w:author="Dennis Hohmann" w:date="2012-04-15T00:39:00Z">
          <w:pPr>
            <w:pStyle w:val="Textkrper"/>
          </w:pPr>
        </w:pPrChange>
      </w:pPr>
    </w:p>
    <w:p w14:paraId="6F6AC9CD" w14:textId="5121FF60" w:rsidR="000C1C73" w:rsidRDefault="005F5925" w:rsidP="008B14C0">
      <w:pPr>
        <w:pStyle w:val="Textkrper"/>
        <w:rPr>
          <w:b/>
          <w:u w:val="single"/>
        </w:rPr>
        <w:pPrChange w:id="1086" w:author="Dennis Hohmann" w:date="2012-04-15T00:39:00Z">
          <w:pPr>
            <w:pStyle w:val="Textkrper"/>
          </w:pPr>
        </w:pPrChange>
      </w:pPr>
      <w:r w:rsidRPr="00E9311C">
        <w:t>Die Dauer der</w:t>
      </w:r>
      <w:r w:rsidR="00DC6474" w:rsidRPr="00E9311C">
        <w:t xml:space="preserve"> Projekt</w:t>
      </w:r>
      <w:r w:rsidRPr="00E9311C">
        <w:t>arbeit</w:t>
      </w:r>
      <w:r w:rsidR="00ED434A">
        <w:t xml:space="preserve"> beträgt maximal sechs</w:t>
      </w:r>
      <w:r w:rsidR="00D83822" w:rsidRPr="00E9311C">
        <w:t xml:space="preserve"> Monate</w:t>
      </w:r>
      <w:r w:rsidR="00DC6474" w:rsidRPr="00E9311C">
        <w:t xml:space="preserve">, Abgabetermin ist der </w:t>
      </w:r>
      <w:r w:rsidR="00DC6474" w:rsidRPr="00E9311C">
        <w:rPr>
          <w:b/>
          <w:u w:val="single"/>
        </w:rPr>
        <w:t>16.04.201</w:t>
      </w:r>
      <w:r w:rsidR="000C1C73" w:rsidRPr="00E9311C">
        <w:rPr>
          <w:b/>
          <w:u w:val="single"/>
        </w:rPr>
        <w:t>2</w:t>
      </w:r>
      <w:r w:rsidR="00AB021B" w:rsidRPr="00AB021B">
        <w:t>.</w:t>
      </w:r>
    </w:p>
    <w:p w14:paraId="4035597C" w14:textId="23C76674" w:rsidR="008500CE" w:rsidDel="00801587" w:rsidRDefault="008500CE" w:rsidP="008B14C0">
      <w:pPr>
        <w:pStyle w:val="Textkrper"/>
        <w:rPr>
          <w:del w:id="1087" w:author="Dennis Hohmann" w:date="2012-04-15T01:46:00Z"/>
        </w:rPr>
        <w:pPrChange w:id="1088" w:author="Dennis Hohmann" w:date="2012-04-15T00:39:00Z">
          <w:pPr>
            <w:pStyle w:val="Textkrper"/>
          </w:pPr>
        </w:pPrChange>
      </w:pPr>
    </w:p>
    <w:p w14:paraId="7664AC18" w14:textId="2D73352A" w:rsidR="00E71314" w:rsidRDefault="008500CE" w:rsidP="008500CE">
      <w:pPr>
        <w:pStyle w:val="berschrift2"/>
      </w:pPr>
      <w:r>
        <w:br w:type="page"/>
      </w:r>
      <w:bookmarkStart w:id="1089" w:name="_Toc196079056"/>
      <w:ins w:id="1090" w:author="Dennis Hohmann" w:date="2012-04-15T01:33:00Z">
        <w:r w:rsidR="0016499C" w:rsidRPr="001D6AB0">
          <w:drawing>
            <wp:anchor distT="0" distB="0" distL="114300" distR="114300" simplePos="0" relativeHeight="251706368" behindDoc="0" locked="0" layoutInCell="1" allowOverlap="1" wp14:anchorId="097BF5D6" wp14:editId="02CEA3F6">
              <wp:simplePos x="0" y="0"/>
              <wp:positionH relativeFrom="column">
                <wp:posOffset>-1188720</wp:posOffset>
              </wp:positionH>
              <wp:positionV relativeFrom="page">
                <wp:posOffset>3051810</wp:posOffset>
              </wp:positionV>
              <wp:extent cx="8229600" cy="4937760"/>
              <wp:effectExtent l="0" t="5080" r="0" b="0"/>
              <wp:wrapTopAndBottom/>
              <wp:docPr id="2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8229600"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30B08">
        <w:t>Zeitpla</w:t>
      </w:r>
      <w:r w:rsidR="002C757E">
        <w:t>n</w:t>
      </w:r>
      <w:bookmarkEnd w:id="1089"/>
    </w:p>
    <w:p w14:paraId="143551FF" w14:textId="5D02FC74" w:rsidR="00DB4318" w:rsidDel="0016499C" w:rsidRDefault="00DB4318" w:rsidP="0016499C">
      <w:pPr>
        <w:ind w:firstLine="131"/>
        <w:rPr>
          <w:del w:id="1091" w:author="Dennis Hohmann" w:date="2012-04-15T01:36:00Z"/>
        </w:rPr>
      </w:pPr>
    </w:p>
    <w:p w14:paraId="36B910E7" w14:textId="46C882C5" w:rsidR="00DB4318" w:rsidDel="0016499C" w:rsidRDefault="00DB4318" w:rsidP="0016499C">
      <w:pPr>
        <w:ind w:left="0" w:firstLine="131"/>
        <w:rPr>
          <w:del w:id="1092" w:author="Dennis Hohmann" w:date="2012-04-15T01:36:00Z"/>
        </w:rPr>
        <w:pPrChange w:id="1093" w:author="Dennis Hohmann" w:date="2012-04-15T01:36:00Z">
          <w:pPr/>
        </w:pPrChange>
      </w:pPr>
    </w:p>
    <w:p w14:paraId="5C9762E0" w14:textId="154D9969" w:rsidR="00DB4318" w:rsidRPr="00DB4318" w:rsidDel="0016499C" w:rsidRDefault="00DB4318" w:rsidP="0016499C">
      <w:pPr>
        <w:ind w:firstLine="131"/>
        <w:rPr>
          <w:del w:id="1094" w:author="Dennis Hohmann" w:date="2012-04-15T01:36:00Z"/>
        </w:rPr>
      </w:pPr>
    </w:p>
    <w:p w14:paraId="3ED55C7B" w14:textId="249112E4" w:rsidR="00102969" w:rsidRDefault="00155C1B" w:rsidP="0016499C">
      <w:pPr>
        <w:pStyle w:val="Beschriftung"/>
        <w:ind w:firstLine="131"/>
        <w:pPrChange w:id="1095" w:author="Dennis Hohmann" w:date="2012-04-15T01:36:00Z">
          <w:pPr>
            <w:pStyle w:val="Beschriftung"/>
            <w:ind w:left="0" w:firstLine="851"/>
          </w:pPr>
        </w:pPrChange>
      </w:pPr>
      <w:bookmarkStart w:id="1096" w:name="_Toc195118413"/>
      <w:bookmarkStart w:id="1097" w:name="_Toc195150482"/>
      <w:bookmarkStart w:id="1098" w:name="_Toc196078920"/>
      <w:r>
        <w:t xml:space="preserve">Abbildung </w:t>
      </w:r>
      <w:ins w:id="1099" w:author="Dennis Hohmann" w:date="2012-04-15T03:12:00Z">
        <w:r w:rsidR="003C14D1">
          <w:fldChar w:fldCharType="begin"/>
        </w:r>
        <w:r w:rsidR="003C14D1">
          <w:instrText xml:space="preserve"> STYLEREF 2 \s </w:instrText>
        </w:r>
      </w:ins>
      <w:r w:rsidR="003C14D1">
        <w:fldChar w:fldCharType="separate"/>
      </w:r>
      <w:r w:rsidR="003C14D1">
        <w:rPr>
          <w:noProof/>
        </w:rPr>
        <w:t>2.3</w:t>
      </w:r>
      <w:ins w:id="1100"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101" w:author="Dennis Hohmann" w:date="2012-04-15T03:12:00Z">
        <w:r w:rsidR="003C14D1">
          <w:rPr>
            <w:noProof/>
          </w:rPr>
          <w:t>1</w:t>
        </w:r>
        <w:r w:rsidR="003C14D1">
          <w:fldChar w:fldCharType="end"/>
        </w:r>
      </w:ins>
      <w:del w:id="110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2.3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Projektzeitplan</w:t>
      </w:r>
      <w:bookmarkEnd w:id="1096"/>
      <w:bookmarkEnd w:id="1097"/>
      <w:bookmarkEnd w:id="1098"/>
    </w:p>
    <w:p w14:paraId="14B67128" w14:textId="60DA1DEF" w:rsidR="0093707B" w:rsidRPr="0093707B" w:rsidRDefault="0093707B" w:rsidP="0093707B">
      <w:pPr>
        <w:pStyle w:val="berschrift2"/>
      </w:pPr>
      <w:r>
        <w:br w:type="page"/>
      </w:r>
      <w:bookmarkStart w:id="1103" w:name="_Toc196079057"/>
      <w:r w:rsidR="00877D84">
        <w:t>Planung</w:t>
      </w:r>
      <w:bookmarkEnd w:id="1103"/>
    </w:p>
    <w:p w14:paraId="0E5B022F" w14:textId="02C6FF2D" w:rsidR="00D7103C" w:rsidRDefault="00B232E0" w:rsidP="008B14C0">
      <w:pPr>
        <w:pStyle w:val="Textkrper"/>
        <w:pPrChange w:id="1104" w:author="Dennis Hohmann" w:date="2012-04-15T00:39:00Z">
          <w:pPr>
            <w:pStyle w:val="Beschriftung"/>
            <w:ind w:left="0" w:firstLine="851"/>
          </w:pPr>
        </w:pPrChange>
      </w:pPr>
      <w:r>
        <w:t xml:space="preserve">Zu Beginn werden die </w:t>
      </w:r>
      <w:r w:rsidR="00625029">
        <w:t>Rahmenb</w:t>
      </w:r>
      <w:r w:rsidR="00764EED">
        <w:t>edingungen</w:t>
      </w:r>
      <w:r w:rsidR="002526D3">
        <w:t xml:space="preserve"> und der Gesamtu</w:t>
      </w:r>
      <w:r w:rsidR="00BD6BAB">
        <w:t xml:space="preserve">mfang </w:t>
      </w:r>
      <w:r w:rsidR="00B0341A">
        <w:t xml:space="preserve">des Projekts </w:t>
      </w:r>
      <w:r>
        <w:t>fest</w:t>
      </w:r>
      <w:r w:rsidR="002526D3">
        <w:t>-ge</w:t>
      </w:r>
      <w:r w:rsidR="00764EED">
        <w:t>le</w:t>
      </w:r>
      <w:r w:rsidR="002526D3">
        <w:t>gt</w:t>
      </w:r>
      <w:r w:rsidR="00764EED">
        <w:t xml:space="preserve">. </w:t>
      </w:r>
      <w:r w:rsidR="00BD6BAB">
        <w:t>Dazu</w:t>
      </w:r>
      <w:r w:rsidR="002526D3">
        <w:t xml:space="preserve"> wird</w:t>
      </w:r>
      <w:r w:rsidR="00764EED">
        <w:t xml:space="preserve"> das Projekt </w:t>
      </w:r>
      <w:r w:rsidR="00D7103C">
        <w:t xml:space="preserve">in </w:t>
      </w:r>
      <w:r>
        <w:t>sieben</w:t>
      </w:r>
      <w:r w:rsidR="00764EED">
        <w:t xml:space="preserve"> Teilabschnitte </w:t>
      </w:r>
      <w:r w:rsidR="00D7103C">
        <w:t>g</w:t>
      </w:r>
      <w:r w:rsidR="00D7103C">
        <w:t>e</w:t>
      </w:r>
      <w:r w:rsidR="00D7103C">
        <w:t>gliedert</w:t>
      </w:r>
      <w:r w:rsidR="00764EED">
        <w:t>:</w:t>
      </w:r>
    </w:p>
    <w:p w14:paraId="3849A1F7" w14:textId="77777777" w:rsidR="00BD6BAB" w:rsidRDefault="00BD6BAB" w:rsidP="008B14C0">
      <w:pPr>
        <w:pStyle w:val="Textkrper"/>
        <w:pPrChange w:id="1105" w:author="Dennis Hohmann" w:date="2012-04-15T00:39:00Z">
          <w:pPr>
            <w:pStyle w:val="Beschriftung"/>
            <w:ind w:left="0" w:firstLine="851"/>
          </w:pPr>
        </w:pPrChange>
      </w:pPr>
    </w:p>
    <w:p w14:paraId="66A97784" w14:textId="74A372FD" w:rsidR="00D7103C" w:rsidRPr="00961B58" w:rsidRDefault="00D7103C" w:rsidP="008B14C0">
      <w:pPr>
        <w:pStyle w:val="Textkrper"/>
        <w:numPr>
          <w:ilvl w:val="0"/>
          <w:numId w:val="17"/>
        </w:numPr>
        <w:pPrChange w:id="1106" w:author="Dennis Hohmann" w:date="2012-04-15T00:39:00Z">
          <w:pPr>
            <w:pStyle w:val="Beschriftung"/>
            <w:ind w:left="0" w:firstLine="851"/>
          </w:pPr>
        </w:pPrChange>
      </w:pPr>
      <w:r w:rsidRPr="00961B58">
        <w:t>Auswahl</w:t>
      </w:r>
      <w:r w:rsidR="00917A79">
        <w:t xml:space="preserve"> </w:t>
      </w:r>
      <w:r w:rsidRPr="00961B58">
        <w:t xml:space="preserve">der </w:t>
      </w:r>
      <w:r w:rsidR="00917A79">
        <w:t xml:space="preserve">zu verwendenden Komponenten, </w:t>
      </w:r>
      <w:r w:rsidR="00BD6BAB" w:rsidRPr="00961B58">
        <w:t>E</w:t>
      </w:r>
      <w:r w:rsidR="00917A79">
        <w:t>rstellung</w:t>
      </w:r>
      <w:r w:rsidRPr="00961B58">
        <w:t xml:space="preserve"> der Pläne </w:t>
      </w:r>
      <w:r w:rsidR="00917A79">
        <w:t xml:space="preserve">und </w:t>
      </w:r>
      <w:r w:rsidRPr="00961B58">
        <w:t>Aufbau e</w:t>
      </w:r>
      <w:r w:rsidRPr="00961B58">
        <w:t>i</w:t>
      </w:r>
      <w:r w:rsidRPr="00961B58">
        <w:t xml:space="preserve">nes </w:t>
      </w:r>
      <w:r w:rsidR="001D6F03">
        <w:t xml:space="preserve">geeigneten </w:t>
      </w:r>
      <w:r w:rsidRPr="00961B58">
        <w:t>Entwicklungssystems</w:t>
      </w:r>
    </w:p>
    <w:p w14:paraId="519294B4" w14:textId="77777777" w:rsidR="00BD6BAB" w:rsidRPr="00961B58" w:rsidRDefault="00BD6BAB" w:rsidP="008B14C0">
      <w:pPr>
        <w:pStyle w:val="Textkrper"/>
        <w:pPrChange w:id="1107" w:author="Dennis Hohmann" w:date="2012-04-15T00:39:00Z">
          <w:pPr>
            <w:pStyle w:val="Beschriftung"/>
            <w:ind w:left="0" w:firstLine="851"/>
          </w:pPr>
        </w:pPrChange>
      </w:pPr>
    </w:p>
    <w:p w14:paraId="0579A305" w14:textId="1582CCB1" w:rsidR="00BD6BAB" w:rsidRPr="00961B58" w:rsidRDefault="00917A79" w:rsidP="008B14C0">
      <w:pPr>
        <w:pStyle w:val="Textkrper"/>
        <w:numPr>
          <w:ilvl w:val="0"/>
          <w:numId w:val="17"/>
        </w:numPr>
        <w:pPrChange w:id="1108" w:author="Dennis Hohmann" w:date="2012-04-15T00:39:00Z">
          <w:pPr>
            <w:pStyle w:val="Beschriftung"/>
            <w:ind w:left="0" w:firstLine="851"/>
          </w:pPr>
        </w:pPrChange>
      </w:pPr>
      <w:r>
        <w:t xml:space="preserve">Aufbau der </w:t>
      </w:r>
      <w:r w:rsidR="00D7103C" w:rsidRPr="00961B58">
        <w:t xml:space="preserve">Kommunikation </w:t>
      </w:r>
      <w:r w:rsidR="00BD6BAB" w:rsidRPr="00961B58">
        <w:t>zwisc</w:t>
      </w:r>
      <w:r w:rsidR="0018724B" w:rsidRPr="00961B58">
        <w:t>hen einem PC und dem Controller</w:t>
      </w:r>
      <w:r>
        <w:t xml:space="preserve"> zum Steuern und A</w:t>
      </w:r>
      <w:r w:rsidR="00BD6BAB" w:rsidRPr="00961B58">
        <w:t>usge</w:t>
      </w:r>
      <w:r w:rsidR="00D7103C" w:rsidRPr="00961B58">
        <w:t>be</w:t>
      </w:r>
      <w:r w:rsidR="00BD6BAB" w:rsidRPr="00961B58">
        <w:t>n</w:t>
      </w:r>
      <w:r w:rsidR="00D7103C" w:rsidRPr="00961B58">
        <w:t xml:space="preserve"> von Meldungen</w:t>
      </w:r>
    </w:p>
    <w:p w14:paraId="56447E2D" w14:textId="77777777" w:rsidR="00BD6BAB" w:rsidRPr="00961B58" w:rsidRDefault="00BD6BAB" w:rsidP="008B14C0">
      <w:pPr>
        <w:pStyle w:val="Textkrper"/>
        <w:pPrChange w:id="1109" w:author="Dennis Hohmann" w:date="2012-04-15T00:39:00Z">
          <w:pPr>
            <w:pStyle w:val="Beschriftung"/>
            <w:ind w:left="0" w:firstLine="851"/>
          </w:pPr>
        </w:pPrChange>
      </w:pPr>
    </w:p>
    <w:p w14:paraId="55E32EB3" w14:textId="4D383F87" w:rsidR="00D7103C" w:rsidRPr="001A4946" w:rsidRDefault="00BD6BAB" w:rsidP="008B14C0">
      <w:pPr>
        <w:pStyle w:val="Textkrper"/>
        <w:numPr>
          <w:ilvl w:val="0"/>
          <w:numId w:val="17"/>
        </w:numPr>
        <w:pPrChange w:id="1110" w:author="Dennis Hohmann" w:date="2012-04-15T00:39:00Z">
          <w:pPr>
            <w:pStyle w:val="Beschriftung"/>
            <w:ind w:left="0" w:firstLine="851"/>
          </w:pPr>
        </w:pPrChange>
      </w:pPr>
      <w:r w:rsidRPr="001A4946">
        <w:t>A</w:t>
      </w:r>
      <w:r w:rsidR="00D7103C" w:rsidRPr="001A4946">
        <w:t>nsteuerung der Schrittmotoren</w:t>
      </w:r>
      <w:r w:rsidRPr="001A4946">
        <w:t xml:space="preserve">, zunächst </w:t>
      </w:r>
      <w:r w:rsidR="00917A79" w:rsidRPr="001A4946">
        <w:t>für einen</w:t>
      </w:r>
      <w:r w:rsidR="00A5692B" w:rsidRPr="001A4946">
        <w:t xml:space="preserve"> einzelnen Motor</w:t>
      </w:r>
      <w:r w:rsidRPr="001A4946">
        <w:t>,</w:t>
      </w:r>
      <w:r w:rsidR="00917A79" w:rsidRPr="001A4946">
        <w:t xml:space="preserve"> im Folge</w:t>
      </w:r>
      <w:r w:rsidR="00917A79" w:rsidRPr="001A4946">
        <w:t>n</w:t>
      </w:r>
      <w:r w:rsidR="00917A79" w:rsidRPr="001A4946">
        <w:t xml:space="preserve">den </w:t>
      </w:r>
      <w:r w:rsidRPr="001A4946">
        <w:t xml:space="preserve"> dann </w:t>
      </w:r>
      <w:r w:rsidR="00917A79" w:rsidRPr="001A4946">
        <w:t>für zwei Motoren parallel</w:t>
      </w:r>
      <w:r w:rsidR="001A4946" w:rsidRPr="001A4946">
        <w:t xml:space="preserve"> realisiert</w:t>
      </w:r>
    </w:p>
    <w:p w14:paraId="140DE385" w14:textId="77777777" w:rsidR="00BD6BAB" w:rsidRPr="001A4946" w:rsidRDefault="00BD6BAB" w:rsidP="008B14C0">
      <w:pPr>
        <w:pStyle w:val="Textkrper"/>
        <w:pPrChange w:id="1111" w:author="Dennis Hohmann" w:date="2012-04-15T00:39:00Z">
          <w:pPr>
            <w:pStyle w:val="Textkrper"/>
            <w:numPr>
              <w:numId w:val="17"/>
            </w:numPr>
            <w:ind w:left="720" w:hanging="360"/>
          </w:pPr>
        </w:pPrChange>
      </w:pPr>
    </w:p>
    <w:p w14:paraId="5B7BCF50" w14:textId="01EA0BBE" w:rsidR="00BD6BAB" w:rsidRPr="001A4946" w:rsidRDefault="00917A79" w:rsidP="008B14C0">
      <w:pPr>
        <w:pStyle w:val="Textkrper"/>
        <w:numPr>
          <w:ilvl w:val="0"/>
          <w:numId w:val="17"/>
        </w:numPr>
        <w:pPrChange w:id="1112" w:author="Dennis Hohmann" w:date="2012-04-15T00:39:00Z">
          <w:pPr>
            <w:pStyle w:val="Textkrper"/>
          </w:pPr>
        </w:pPrChange>
      </w:pPr>
      <w:r w:rsidRPr="001A4946">
        <w:t>Einlesen von Daten von einem</w:t>
      </w:r>
      <w:r w:rsidR="00D7103C" w:rsidRPr="001A4946">
        <w:t xml:space="preserve"> USB-Stick</w:t>
      </w:r>
      <w:r w:rsidR="00A5692B" w:rsidRPr="001A4946">
        <w:t xml:space="preserve"> sowie die </w:t>
      </w:r>
      <w:r w:rsidRPr="001A4946">
        <w:t>Bereitstellung und Übergabe dieser</w:t>
      </w:r>
      <w:r w:rsidR="00BD6BAB" w:rsidRPr="001A4946">
        <w:t xml:space="preserve"> Daten fü</w:t>
      </w:r>
      <w:r w:rsidRPr="001A4946">
        <w:t>r weitere Funktionen</w:t>
      </w:r>
      <w:r w:rsidR="001A4946" w:rsidRPr="001A4946">
        <w:t xml:space="preserve"> implementiert</w:t>
      </w:r>
    </w:p>
    <w:p w14:paraId="50CAEB89" w14:textId="77777777" w:rsidR="00BD6BAB" w:rsidRPr="001A4946" w:rsidRDefault="00BD6BAB" w:rsidP="008B14C0">
      <w:pPr>
        <w:pStyle w:val="Textkrper"/>
        <w:pPrChange w:id="1113" w:author="Dennis Hohmann" w:date="2012-04-15T00:39:00Z">
          <w:pPr>
            <w:pStyle w:val="Textkrper"/>
            <w:numPr>
              <w:numId w:val="17"/>
            </w:numPr>
            <w:ind w:left="720" w:hanging="360"/>
          </w:pPr>
        </w:pPrChange>
      </w:pPr>
    </w:p>
    <w:p w14:paraId="59BC0A8E" w14:textId="0AD12881" w:rsidR="00D7103C" w:rsidRPr="001A4946" w:rsidRDefault="00917A79" w:rsidP="008B14C0">
      <w:pPr>
        <w:pStyle w:val="Textkrper"/>
        <w:numPr>
          <w:ilvl w:val="0"/>
          <w:numId w:val="17"/>
        </w:numPr>
        <w:pPrChange w:id="1114" w:author="Dennis Hohmann" w:date="2012-04-15T00:39:00Z">
          <w:pPr>
            <w:pStyle w:val="Textkrper"/>
          </w:pPr>
        </w:pPrChange>
      </w:pPr>
      <w:r w:rsidRPr="001A4946">
        <w:t xml:space="preserve">Auswertung </w:t>
      </w:r>
      <w:r w:rsidR="00507EBE" w:rsidRPr="001A4946">
        <w:t xml:space="preserve">der </w:t>
      </w:r>
      <w:r w:rsidR="00D7103C" w:rsidRPr="001A4946">
        <w:t>gCode</w:t>
      </w:r>
      <w:r w:rsidR="00507EBE" w:rsidRPr="001A4946">
        <w:t xml:space="preserve">-Daten aus den übergebenen Daten; </w:t>
      </w:r>
      <w:r w:rsidR="00BD6BAB" w:rsidRPr="001A4946">
        <w:t>Steuerung der daraus er</w:t>
      </w:r>
      <w:r w:rsidRPr="001A4946">
        <w:t>forderlichen Aktionen</w:t>
      </w:r>
      <w:r w:rsidR="001A4946" w:rsidRPr="001A4946">
        <w:t xml:space="preserve"> umgesetzt</w:t>
      </w:r>
    </w:p>
    <w:p w14:paraId="13BAD298" w14:textId="77777777" w:rsidR="00BD6BAB" w:rsidRPr="00961B58" w:rsidRDefault="00BD6BAB" w:rsidP="008B14C0">
      <w:pPr>
        <w:pStyle w:val="Textkrper"/>
        <w:pPrChange w:id="1115" w:author="Dennis Hohmann" w:date="2012-04-15T00:39:00Z">
          <w:pPr>
            <w:pStyle w:val="Textkrper"/>
            <w:numPr>
              <w:numId w:val="17"/>
            </w:numPr>
            <w:ind w:left="720" w:hanging="360"/>
          </w:pPr>
        </w:pPrChange>
      </w:pPr>
    </w:p>
    <w:p w14:paraId="1DEDDB41" w14:textId="4302BFAE" w:rsidR="00D7103C" w:rsidRPr="00294DA0" w:rsidRDefault="00294DA0" w:rsidP="008B14C0">
      <w:pPr>
        <w:pStyle w:val="Textkrper"/>
        <w:numPr>
          <w:ilvl w:val="0"/>
          <w:numId w:val="17"/>
        </w:numPr>
        <w:rPr>
          <w:rPrChange w:id="1116" w:author="Dennis Hohmann" w:date="2012-04-15T01:44:00Z">
            <w:rPr>
              <w:highlight w:val="yellow"/>
            </w:rPr>
          </w:rPrChange>
        </w:rPr>
        <w:pPrChange w:id="1117" w:author="Dennis Hohmann" w:date="2012-04-15T00:39:00Z">
          <w:pPr>
            <w:pStyle w:val="Textkrper"/>
          </w:pPr>
        </w:pPrChange>
      </w:pPr>
      <w:ins w:id="1118" w:author="Dennis Hohmann" w:date="2012-04-15T01:44:00Z">
        <w:r>
          <w:t xml:space="preserve">Anbindung und Programmierung des </w:t>
        </w:r>
      </w:ins>
      <w:del w:id="1119" w:author="Dennis Hohmann" w:date="2012-04-15T01:44:00Z">
        <w:r w:rsidR="00917A79" w:rsidRPr="00294DA0" w:rsidDel="00294DA0">
          <w:rPr>
            <w:rPrChange w:id="1120" w:author="Dennis Hohmann" w:date="2012-04-15T01:44:00Z">
              <w:rPr>
                <w:highlight w:val="yellow"/>
              </w:rPr>
            </w:rPrChange>
          </w:rPr>
          <w:delText>Displaya</w:delText>
        </w:r>
        <w:r w:rsidR="00D7103C" w:rsidRPr="00294DA0" w:rsidDel="00294DA0">
          <w:rPr>
            <w:rPrChange w:id="1121" w:author="Dennis Hohmann" w:date="2012-04-15T01:44:00Z">
              <w:rPr>
                <w:highlight w:val="yellow"/>
              </w:rPr>
            </w:rPrChange>
          </w:rPr>
          <w:delText>nbindung</w:delText>
        </w:r>
        <w:r w:rsidR="00917A79" w:rsidRPr="00294DA0" w:rsidDel="00294DA0">
          <w:rPr>
            <w:rPrChange w:id="1122" w:author="Dennis Hohmann" w:date="2012-04-15T01:44:00Z">
              <w:rPr>
                <w:highlight w:val="yellow"/>
              </w:rPr>
            </w:rPrChange>
          </w:rPr>
          <w:delText xml:space="preserve">, </w:delText>
        </w:r>
      </w:del>
      <w:r w:rsidR="00917A79" w:rsidRPr="00294DA0">
        <w:rPr>
          <w:rPrChange w:id="1123" w:author="Dennis Hohmann" w:date="2012-04-15T01:44:00Z">
            <w:rPr>
              <w:highlight w:val="yellow"/>
            </w:rPr>
          </w:rPrChange>
        </w:rPr>
        <w:t>Display</w:t>
      </w:r>
      <w:ins w:id="1124" w:author="Dennis Hohmann" w:date="2012-04-15T01:44:00Z">
        <w:r>
          <w:t>s, Erstellen der Oberflächen</w:t>
        </w:r>
      </w:ins>
      <w:del w:id="1125" w:author="Dennis Hohmann" w:date="2012-04-15T01:44:00Z">
        <w:r w:rsidR="00917A79" w:rsidRPr="00294DA0" w:rsidDel="00294DA0">
          <w:rPr>
            <w:rPrChange w:id="1126" w:author="Dennis Hohmann" w:date="2012-04-15T01:44:00Z">
              <w:rPr>
                <w:highlight w:val="yellow"/>
              </w:rPr>
            </w:rPrChange>
          </w:rPr>
          <w:delText>p</w:delText>
        </w:r>
        <w:r w:rsidR="00BD6BAB" w:rsidRPr="00294DA0" w:rsidDel="00294DA0">
          <w:rPr>
            <w:rPrChange w:id="1127" w:author="Dennis Hohmann" w:date="2012-04-15T01:44:00Z">
              <w:rPr>
                <w:highlight w:val="yellow"/>
              </w:rPr>
            </w:rPrChange>
          </w:rPr>
          <w:delText>rogra</w:delText>
        </w:r>
        <w:r w:rsidR="00BD6BAB" w:rsidRPr="00294DA0" w:rsidDel="00294DA0">
          <w:rPr>
            <w:rPrChange w:id="1128" w:author="Dennis Hohmann" w:date="2012-04-15T01:44:00Z">
              <w:rPr>
                <w:highlight w:val="yellow"/>
              </w:rPr>
            </w:rPrChange>
          </w:rPr>
          <w:delText>m</w:delText>
        </w:r>
        <w:r w:rsidR="00BD6BAB" w:rsidRPr="00294DA0" w:rsidDel="00294DA0">
          <w:rPr>
            <w:rPrChange w:id="1129" w:author="Dennis Hohmann" w:date="2012-04-15T01:44:00Z">
              <w:rPr>
                <w:highlight w:val="yellow"/>
              </w:rPr>
            </w:rPrChange>
          </w:rPr>
          <w:delText>mierung</w:delText>
        </w:r>
      </w:del>
    </w:p>
    <w:p w14:paraId="012DD34F" w14:textId="77777777" w:rsidR="00BD6BAB" w:rsidRPr="00961B58" w:rsidRDefault="00BD6BAB" w:rsidP="008B14C0">
      <w:pPr>
        <w:pStyle w:val="Textkrper"/>
        <w:pPrChange w:id="1130" w:author="Dennis Hohmann" w:date="2012-04-15T00:39:00Z">
          <w:pPr>
            <w:pStyle w:val="Textkrper"/>
            <w:numPr>
              <w:numId w:val="17"/>
            </w:numPr>
            <w:ind w:left="720" w:hanging="360"/>
          </w:pPr>
        </w:pPrChange>
      </w:pPr>
    </w:p>
    <w:p w14:paraId="2AC69D3F" w14:textId="2B952C9E" w:rsidR="00D7103C" w:rsidRPr="00961B58" w:rsidRDefault="00507EBE" w:rsidP="008B14C0">
      <w:pPr>
        <w:pStyle w:val="Textkrper"/>
        <w:numPr>
          <w:ilvl w:val="0"/>
          <w:numId w:val="17"/>
        </w:numPr>
        <w:pPrChange w:id="1131" w:author="Dennis Hohmann" w:date="2012-04-15T00:39:00Z">
          <w:pPr>
            <w:pStyle w:val="Textkrper"/>
          </w:pPr>
        </w:pPrChange>
      </w:pPr>
      <w:r>
        <w:t>Umsetzung</w:t>
      </w:r>
      <w:r w:rsidR="00BD6BAB" w:rsidRPr="00961B58">
        <w:t xml:space="preserve"> des Entwicklungssystems auf eine </w:t>
      </w:r>
      <w:r w:rsidR="00D7103C" w:rsidRPr="00961B58">
        <w:t xml:space="preserve">Platine und </w:t>
      </w:r>
      <w:r>
        <w:t>der Einbau in ein</w:t>
      </w:r>
      <w:r w:rsidR="00BD6BAB" w:rsidRPr="00961B58">
        <w:t xml:space="preserve"> geei</w:t>
      </w:r>
      <w:r w:rsidR="00BD6BAB" w:rsidRPr="00961B58">
        <w:t>g</w:t>
      </w:r>
      <w:r>
        <w:t>netes</w:t>
      </w:r>
      <w:r w:rsidR="00BD6BAB" w:rsidRPr="00961B58">
        <w:t xml:space="preserve"> </w:t>
      </w:r>
      <w:r w:rsidR="00D7103C" w:rsidRPr="00961B58">
        <w:t>Gehäuse</w:t>
      </w:r>
    </w:p>
    <w:p w14:paraId="48BA0FB6" w14:textId="77777777" w:rsidR="00BD6BAB" w:rsidRDefault="00BD6BAB" w:rsidP="008B14C0">
      <w:pPr>
        <w:pStyle w:val="Textkrper"/>
        <w:pPrChange w:id="1132" w:author="Dennis Hohmann" w:date="2012-04-15T00:39:00Z">
          <w:pPr>
            <w:pStyle w:val="Textkrper"/>
            <w:numPr>
              <w:numId w:val="17"/>
            </w:numPr>
            <w:ind w:left="720" w:hanging="360"/>
          </w:pPr>
        </w:pPrChange>
      </w:pPr>
    </w:p>
    <w:p w14:paraId="1075AD79" w14:textId="12738035" w:rsidR="00BD6BAB" w:rsidRDefault="00BD6BAB" w:rsidP="008B14C0">
      <w:pPr>
        <w:pStyle w:val="Textkrper"/>
        <w:pPrChange w:id="1133" w:author="Dennis Hohmann" w:date="2012-04-15T00:39:00Z">
          <w:pPr>
            <w:pStyle w:val="Textkrper"/>
          </w:pPr>
        </w:pPrChange>
      </w:pPr>
      <w:r>
        <w:t xml:space="preserve">Die Dokumentation des gesamten </w:t>
      </w:r>
      <w:r w:rsidR="00741B74">
        <w:t xml:space="preserve">Projektes läuft parallel </w:t>
      </w:r>
      <w:r w:rsidR="00507EBE">
        <w:t xml:space="preserve">zu </w:t>
      </w:r>
      <w:r>
        <w:t>diesen Schritten.</w:t>
      </w:r>
    </w:p>
    <w:p w14:paraId="08AE373B" w14:textId="5EABC2A1" w:rsidR="00B26706" w:rsidRDefault="0093707B" w:rsidP="009B472A">
      <w:pPr>
        <w:pStyle w:val="berschrift1"/>
      </w:pPr>
      <w:r>
        <w:br w:type="page"/>
      </w:r>
      <w:bookmarkStart w:id="1134" w:name="_Toc196079058"/>
      <w:r w:rsidR="00B26706">
        <w:t>Hardware</w:t>
      </w:r>
      <w:bookmarkEnd w:id="1134"/>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tblGrid>
      <w:tr w:rsidR="00DB734F" w14:paraId="5508A1B2" w14:textId="77777777" w:rsidTr="003A7D38">
        <w:trPr>
          <w:trHeight w:val="2485"/>
        </w:trPr>
        <w:tc>
          <w:tcPr>
            <w:tcW w:w="4411" w:type="dxa"/>
          </w:tcPr>
          <w:p w14:paraId="16C1E653" w14:textId="77777777" w:rsidR="003C14D1" w:rsidRDefault="00DB734F" w:rsidP="003C14D1">
            <w:pPr>
              <w:keepNext/>
              <w:ind w:left="0" w:firstLine="0"/>
              <w:rPr>
                <w:ins w:id="1135" w:author="Dennis Hohmann" w:date="2012-04-15T03:12:00Z"/>
              </w:rPr>
              <w:pPrChange w:id="1136" w:author="Dennis Hohmann" w:date="2012-04-15T03:12:00Z">
                <w:pPr>
                  <w:keepNext/>
                  <w:framePr w:hSpace="142" w:wrap="around" w:vAnchor="text" w:hAnchor="page" w:x="1413" w:y="1071"/>
                  <w:ind w:left="0" w:firstLine="0"/>
                  <w:suppressOverlap/>
                </w:pPr>
              </w:pPrChange>
            </w:pPr>
            <w:r w:rsidRPr="00AF39C1">
              <w:rPr>
                <w:noProof/>
                <w:lang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06DB5723" w14:textId="7A8A9E7B" w:rsidR="00DB734F" w:rsidDel="003C14D1" w:rsidRDefault="003C14D1" w:rsidP="00DB734F">
            <w:pPr>
              <w:keepNext/>
              <w:ind w:left="0" w:firstLine="0"/>
              <w:rPr>
                <w:del w:id="1137" w:author="Dennis Hohmann" w:date="2012-04-15T03:12:00Z"/>
              </w:rPr>
            </w:pPr>
            <w:bookmarkStart w:id="1138" w:name="_Toc196078921"/>
            <w:ins w:id="1139" w:author="Dennis Hohmann" w:date="2012-04-15T03:12:00Z">
              <w:r>
                <w:t xml:space="preserve">Abbildung </w:t>
              </w:r>
              <w:r>
                <w:fldChar w:fldCharType="begin"/>
              </w:r>
              <w:r>
                <w:instrText xml:space="preserve"> STYLEREF 2 \s </w:instrText>
              </w:r>
            </w:ins>
            <w:r>
              <w:fldChar w:fldCharType="separate"/>
            </w:r>
            <w:r>
              <w:rPr>
                <w:noProof/>
              </w:rPr>
              <w:t>2.4</w:t>
            </w:r>
            <w:ins w:id="1140" w:author="Dennis Hohmann" w:date="2012-04-15T03:12:00Z">
              <w:r>
                <w:fldChar w:fldCharType="end"/>
              </w:r>
              <w:r>
                <w:t>.</w:t>
              </w:r>
              <w:r>
                <w:fldChar w:fldCharType="begin"/>
              </w:r>
              <w:r>
                <w:instrText xml:space="preserve"> SEQ Abbildung \* ARABIC \s 2 </w:instrText>
              </w:r>
            </w:ins>
            <w:r>
              <w:fldChar w:fldCharType="separate"/>
            </w:r>
            <w:ins w:id="1141" w:author="Dennis Hohmann" w:date="2012-04-15T03:12:00Z">
              <w:r>
                <w:rPr>
                  <w:noProof/>
                </w:rPr>
                <w:t>1</w:t>
              </w:r>
              <w:r>
                <w:fldChar w:fldCharType="end"/>
              </w:r>
              <w:r>
                <w:t>:  Atmel ATmega1284P-PU</w:t>
              </w:r>
            </w:ins>
            <w:bookmarkEnd w:id="1138"/>
          </w:p>
          <w:p w14:paraId="27AA8DA4" w14:textId="2C93B6AB" w:rsidR="00DB734F" w:rsidRDefault="00DB734F" w:rsidP="0044751F">
            <w:pPr>
              <w:pStyle w:val="Beschriftung"/>
            </w:pPr>
            <w:del w:id="1142" w:author="Dennis Hohmann" w:date="2012-04-15T03:12:00Z">
              <w:r w:rsidDel="003C14D1">
                <w:delText xml:space="preserve">Abbildung </w:delText>
              </w:r>
              <w:r w:rsidR="0044751F" w:rsidDel="003C14D1">
                <w:delText>3.1</w:delText>
              </w:r>
              <w:r w:rsidR="002F6ABA" w:rsidDel="003C14D1">
                <w:delText>.</w:delText>
              </w:r>
            </w:del>
            <w:del w:id="1143" w:author="Dennis Hohmann" w:date="2012-04-15T03:04:00Z">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del w:id="1144" w:author="Dennis Hohmann" w:date="2012-04-15T03:12:00Z">
              <w:r w:rsidDel="003C14D1">
                <w:delText>: Atmel ATmega1284P-PU</w:delText>
              </w:r>
            </w:del>
          </w:p>
        </w:tc>
      </w:tr>
    </w:tbl>
    <w:p w14:paraId="53C6D0B2" w14:textId="0D465472" w:rsidR="00DD6041" w:rsidRDefault="00B26706" w:rsidP="00DD6041">
      <w:pPr>
        <w:pStyle w:val="berschrift2"/>
      </w:pPr>
      <w:bookmarkStart w:id="1145" w:name="_Toc196079059"/>
      <w:r w:rsidRPr="00B26706">
        <w:t>Controller</w:t>
      </w:r>
      <w:bookmarkEnd w:id="1145"/>
    </w:p>
    <w:p w14:paraId="20BA5E4E" w14:textId="796B69AD" w:rsidR="005E46A0" w:rsidRDefault="009B6127" w:rsidP="008B14C0">
      <w:pPr>
        <w:pStyle w:val="Textkrper"/>
        <w:rPr>
          <w:ins w:id="1146" w:author="Dennis Hohmann" w:date="2012-04-15T01:38:00Z"/>
        </w:rPr>
        <w:pPrChange w:id="1147" w:author="Dennis Hohmann" w:date="2012-04-15T00:39:00Z">
          <w:pPr>
            <w:pStyle w:val="Beschriftung"/>
            <w:ind w:left="0" w:firstLine="851"/>
          </w:pPr>
        </w:pPrChange>
      </w:pPr>
      <w:r>
        <w:t>D</w:t>
      </w:r>
      <w:r w:rsidR="00B26706" w:rsidRPr="00343AD9">
        <w:t>ie Auswahl des Controllers</w:t>
      </w:r>
      <w:r w:rsidR="004E7764" w:rsidRPr="00343AD9">
        <w:t xml:space="preserve">, dem </w:t>
      </w:r>
      <w:r w:rsidR="0076722C">
        <w:t xml:space="preserve">Kern </w:t>
      </w:r>
      <w:r w:rsidR="004E7764" w:rsidRPr="00343AD9">
        <w:t>des Projekts,</w:t>
      </w:r>
      <w:r w:rsidR="001E513D">
        <w:t xml:space="preserve"> ist</w:t>
      </w:r>
      <w:r w:rsidR="00B26706" w:rsidRPr="00343AD9">
        <w:t xml:space="preserve"> von </w:t>
      </w:r>
      <w:r w:rsidR="00987644" w:rsidRPr="00343AD9">
        <w:t>verschiedenen Faktoren a</w:t>
      </w:r>
      <w:r w:rsidR="00987644" w:rsidRPr="00343AD9">
        <w:t>b</w:t>
      </w:r>
      <w:r w:rsidR="00987644" w:rsidRPr="00343AD9">
        <w:t>hängi</w:t>
      </w:r>
      <w:r w:rsidR="005E46A0" w:rsidRPr="00343AD9">
        <w:t xml:space="preserve">g. </w:t>
      </w:r>
      <w:r w:rsidR="005E46A0" w:rsidRPr="001E513D">
        <w:rPr>
          <w:highlight w:val="yellow"/>
        </w:rPr>
        <w:t>Als</w:t>
      </w:r>
      <w:r w:rsidR="001E513D" w:rsidRPr="001E513D">
        <w:rPr>
          <w:highlight w:val="yellow"/>
        </w:rPr>
        <w:t xml:space="preserve"> wichtigstes Auswahlkriterium gi</w:t>
      </w:r>
      <w:r w:rsidR="005E46A0" w:rsidRPr="001E513D">
        <w:rPr>
          <w:highlight w:val="yellow"/>
        </w:rPr>
        <w:t>lt</w:t>
      </w:r>
      <w:r w:rsidR="00987644" w:rsidRPr="001E513D">
        <w:rPr>
          <w:highlight w:val="yellow"/>
        </w:rPr>
        <w:t xml:space="preserve"> es</w:t>
      </w:r>
      <w:r w:rsidR="005E46A0" w:rsidRPr="001E513D">
        <w:rPr>
          <w:highlight w:val="yellow"/>
        </w:rPr>
        <w:t>,</w:t>
      </w:r>
      <w:r w:rsidR="00987644" w:rsidRPr="001E513D">
        <w:rPr>
          <w:highlight w:val="yellow"/>
        </w:rPr>
        <w:t xml:space="preserve"> ein </w:t>
      </w:r>
      <w:r w:rsidR="00092845" w:rsidRPr="001E513D">
        <w:rPr>
          <w:highlight w:val="yellow"/>
        </w:rPr>
        <w:t>8bit-</w:t>
      </w:r>
      <w:r w:rsidR="00987644" w:rsidRPr="001E513D">
        <w:rPr>
          <w:highlight w:val="yellow"/>
        </w:rPr>
        <w:t>Controller</w:t>
      </w:r>
      <w:r w:rsidR="005E46A0" w:rsidRPr="001E513D">
        <w:rPr>
          <w:highlight w:val="yellow"/>
        </w:rPr>
        <w:t xml:space="preserve">, </w:t>
      </w:r>
      <w:r w:rsidR="00987644" w:rsidRPr="001E513D">
        <w:rPr>
          <w:highlight w:val="yellow"/>
        </w:rPr>
        <w:t>der zu</w:t>
      </w:r>
      <w:r w:rsidR="00092845" w:rsidRPr="001E513D">
        <w:rPr>
          <w:highlight w:val="yellow"/>
        </w:rPr>
        <w:t>m</w:t>
      </w:r>
      <w:r w:rsidR="00987644" w:rsidRPr="001E513D">
        <w:rPr>
          <w:highlight w:val="yellow"/>
        </w:rPr>
        <w:t xml:space="preserve"> einen weit ve</w:t>
      </w:r>
      <w:r w:rsidR="00987644" w:rsidRPr="001E513D">
        <w:rPr>
          <w:highlight w:val="yellow"/>
        </w:rPr>
        <w:t>r</w:t>
      </w:r>
      <w:r w:rsidR="00987644" w:rsidRPr="001E513D">
        <w:rPr>
          <w:highlight w:val="yellow"/>
        </w:rPr>
        <w:t>breitet</w:t>
      </w:r>
      <w:r w:rsidR="00092845" w:rsidRPr="001E513D">
        <w:rPr>
          <w:highlight w:val="yellow"/>
        </w:rPr>
        <w:t xml:space="preserve"> und günstig ist, </w:t>
      </w:r>
      <w:r w:rsidR="001E513D" w:rsidRPr="001E513D">
        <w:rPr>
          <w:highlight w:val="yellow"/>
        </w:rPr>
        <w:t>zum anderen</w:t>
      </w:r>
      <w:r w:rsidR="00092845" w:rsidRPr="001E513D">
        <w:rPr>
          <w:highlight w:val="yellow"/>
        </w:rPr>
        <w:t xml:space="preserve"> einfach </w:t>
      </w:r>
      <w:r w:rsidR="004E7764" w:rsidRPr="001E513D">
        <w:rPr>
          <w:highlight w:val="yellow"/>
        </w:rPr>
        <w:t xml:space="preserve">und unkompliziert </w:t>
      </w:r>
      <w:r w:rsidR="00092845" w:rsidRPr="001E513D">
        <w:rPr>
          <w:highlight w:val="yellow"/>
        </w:rPr>
        <w:t>m</w:t>
      </w:r>
      <w:r w:rsidR="00987644" w:rsidRPr="001E513D">
        <w:rPr>
          <w:highlight w:val="yellow"/>
        </w:rPr>
        <w:t>it dem AVR-Studio der Firma A</w:t>
      </w:r>
      <w:r w:rsidR="00987644" w:rsidRPr="001E513D">
        <w:rPr>
          <w:highlight w:val="yellow"/>
        </w:rPr>
        <w:t>t</w:t>
      </w:r>
      <w:r w:rsidR="00987644" w:rsidRPr="001E513D">
        <w:rPr>
          <w:highlight w:val="yellow"/>
        </w:rPr>
        <w:t>mel projektiert werden kann</w:t>
      </w:r>
      <w:r w:rsidR="005E46A0" w:rsidRPr="001E513D">
        <w:rPr>
          <w:highlight w:val="yellow"/>
        </w:rPr>
        <w:t>, zu finden</w:t>
      </w:r>
      <w:r w:rsidR="00987644" w:rsidRPr="001E513D">
        <w:rPr>
          <w:highlight w:val="yellow"/>
        </w:rPr>
        <w:t>.</w:t>
      </w:r>
      <w:r w:rsidR="00414BA6" w:rsidRPr="00343AD9">
        <w:t xml:space="preserve"> </w:t>
      </w:r>
      <w:r w:rsidR="001E513D">
        <w:t>Außerdem</w:t>
      </w:r>
      <w:r w:rsidR="00A67464" w:rsidRPr="00343AD9">
        <w:t xml:space="preserve"> </w:t>
      </w:r>
      <w:r w:rsidR="00092845" w:rsidRPr="00343AD9">
        <w:t>kamen</w:t>
      </w:r>
      <w:r w:rsidR="00333123">
        <w:t xml:space="preserve"> die </w:t>
      </w:r>
      <w:r w:rsidR="00333123" w:rsidRPr="001E513D">
        <w:rPr>
          <w:highlight w:val="yellow"/>
        </w:rPr>
        <w:t>Rahmenbedingungen</w:t>
      </w:r>
      <w:r w:rsidR="00333123">
        <w:t xml:space="preserve"> wie zum Be</w:t>
      </w:r>
      <w:r w:rsidR="00333123">
        <w:t>i</w:t>
      </w:r>
      <w:r w:rsidR="00333123">
        <w:t xml:space="preserve">spiel </w:t>
      </w:r>
      <w:r w:rsidR="001E513D">
        <w:t xml:space="preserve">eine Versorgungsspannung von </w:t>
      </w:r>
      <w:r w:rsidR="006B17E3" w:rsidRPr="00343AD9">
        <w:t>5</w:t>
      </w:r>
      <w:r w:rsidR="001E513D">
        <w:t xml:space="preserve"> </w:t>
      </w:r>
      <w:r w:rsidR="006B17E3" w:rsidRPr="00343AD9">
        <w:t>V</w:t>
      </w:r>
      <w:r w:rsidR="006668D0" w:rsidRPr="00343AD9">
        <w:t xml:space="preserve"> DC</w:t>
      </w:r>
      <w:r w:rsidR="00C50726">
        <w:t xml:space="preserve"> und</w:t>
      </w:r>
      <w:r w:rsidR="006B17E3" w:rsidRPr="00343AD9">
        <w:t xml:space="preserve"> </w:t>
      </w:r>
      <w:r w:rsidR="001E513D">
        <w:t>mindestens</w:t>
      </w:r>
      <w:r w:rsidR="006B17E3" w:rsidRPr="00FA6F7D">
        <w:t xml:space="preserve"> </w:t>
      </w:r>
      <w:r w:rsidR="001E513D">
        <w:t>vier</w:t>
      </w:r>
      <w:r w:rsidR="006B17E3" w:rsidRPr="00FA6F7D">
        <w:t xml:space="preserve"> Schnittstellen</w:t>
      </w:r>
      <w:r w:rsidR="001E513D">
        <w:t>, zwei</w:t>
      </w:r>
      <w:r w:rsidR="00FA6F7D" w:rsidRPr="00FA6F7D">
        <w:t xml:space="preserve"> davon</w:t>
      </w:r>
      <w:r w:rsidR="00FA6F7D">
        <w:t xml:space="preserve"> UART,</w:t>
      </w:r>
      <w:r w:rsidR="0076722C">
        <w:t xml:space="preserve"> </w:t>
      </w:r>
      <w:r w:rsidR="00333123">
        <w:t>als eines d</w:t>
      </w:r>
      <w:r w:rsidR="00333123" w:rsidRPr="00FA6F7D">
        <w:t>er Haupt</w:t>
      </w:r>
      <w:r w:rsidR="001E513D">
        <w:t>-</w:t>
      </w:r>
      <w:r w:rsidR="00333123" w:rsidRPr="00FA6F7D">
        <w:t>kr</w:t>
      </w:r>
      <w:r w:rsidR="00333123" w:rsidRPr="00FA6F7D">
        <w:t>i</w:t>
      </w:r>
      <w:r w:rsidR="00333123" w:rsidRPr="00FA6F7D">
        <w:t xml:space="preserve">terien </w:t>
      </w:r>
      <w:r w:rsidR="00092845" w:rsidRPr="00FA6F7D">
        <w:t>hinzu.</w:t>
      </w:r>
      <w:r w:rsidR="00414BA6" w:rsidRPr="00FA6F7D">
        <w:t xml:space="preserve"> </w:t>
      </w:r>
      <w:r w:rsidR="00092845" w:rsidRPr="00FA6F7D">
        <w:t>Ebenso sollte der Controller mind. 16 I/Os zur Verfügung stellen.</w:t>
      </w:r>
      <w:r w:rsidR="0004597F" w:rsidRPr="00FA6F7D">
        <w:t xml:space="preserve"> </w:t>
      </w:r>
      <w:r w:rsidR="006668D0" w:rsidRPr="001E513D">
        <w:rPr>
          <w:highlight w:val="yellow"/>
        </w:rPr>
        <w:t xml:space="preserve">Aufgrund </w:t>
      </w:r>
      <w:r w:rsidR="006C69DB" w:rsidRPr="001E513D">
        <w:rPr>
          <w:highlight w:val="yellow"/>
        </w:rPr>
        <w:t>meiner</w:t>
      </w:r>
      <w:r w:rsidR="006668D0" w:rsidRPr="001E513D">
        <w:rPr>
          <w:highlight w:val="yellow"/>
        </w:rPr>
        <w:t xml:space="preserve"> </w:t>
      </w:r>
      <w:r w:rsidR="00092845" w:rsidRPr="001E513D">
        <w:rPr>
          <w:highlight w:val="yellow"/>
        </w:rPr>
        <w:t>bisherigen</w:t>
      </w:r>
      <w:r w:rsidR="006C69DB" w:rsidRPr="001E513D">
        <w:rPr>
          <w:highlight w:val="yellow"/>
        </w:rPr>
        <w:t xml:space="preserve"> persönlichen</w:t>
      </w:r>
      <w:r w:rsidR="00FA6F7D" w:rsidRPr="001E513D">
        <w:rPr>
          <w:highlight w:val="yellow"/>
        </w:rPr>
        <w:t>,</w:t>
      </w:r>
      <w:r w:rsidR="00092845" w:rsidRPr="001E513D">
        <w:rPr>
          <w:highlight w:val="yellow"/>
        </w:rPr>
        <w:t xml:space="preserve"> </w:t>
      </w:r>
      <w:r w:rsidR="00FA6F7D" w:rsidRPr="001E513D">
        <w:rPr>
          <w:highlight w:val="yellow"/>
        </w:rPr>
        <w:t>positiven</w:t>
      </w:r>
      <w:r w:rsidR="004C54E6" w:rsidRPr="001E513D">
        <w:rPr>
          <w:highlight w:val="yellow"/>
        </w:rPr>
        <w:t xml:space="preserve"> </w:t>
      </w:r>
      <w:r w:rsidR="00092845" w:rsidRPr="001E513D">
        <w:rPr>
          <w:highlight w:val="yellow"/>
        </w:rPr>
        <w:t>Erfahrung</w:t>
      </w:r>
      <w:r w:rsidR="00FA6F7D" w:rsidRPr="001E513D">
        <w:rPr>
          <w:highlight w:val="yellow"/>
        </w:rPr>
        <w:t>, aus anderen Projekten,</w:t>
      </w:r>
      <w:r w:rsidR="00092845" w:rsidRPr="001E513D">
        <w:rPr>
          <w:highlight w:val="yellow"/>
        </w:rPr>
        <w:t xml:space="preserve"> mit der </w:t>
      </w:r>
      <w:r w:rsidR="006C69DB" w:rsidRPr="001E513D">
        <w:rPr>
          <w:highlight w:val="yellow"/>
        </w:rPr>
        <w:t>A</w:t>
      </w:r>
      <w:r w:rsidR="006C69DB" w:rsidRPr="001E513D">
        <w:rPr>
          <w:highlight w:val="yellow"/>
        </w:rPr>
        <w:t>T</w:t>
      </w:r>
      <w:r w:rsidR="00092845" w:rsidRPr="001E513D">
        <w:rPr>
          <w:highlight w:val="yellow"/>
        </w:rPr>
        <w:t>mega-Serie der Firma Atmel</w:t>
      </w:r>
      <w:r w:rsidR="006C69DB" w:rsidRPr="001E513D">
        <w:rPr>
          <w:highlight w:val="yellow"/>
        </w:rPr>
        <w:t xml:space="preserve"> beim Einsatz in a</w:t>
      </w:r>
      <w:r w:rsidR="006C69DB" w:rsidRPr="001E513D">
        <w:rPr>
          <w:highlight w:val="yellow"/>
        </w:rPr>
        <w:t>n</w:t>
      </w:r>
      <w:r w:rsidR="006C69DB" w:rsidRPr="001E513D">
        <w:rPr>
          <w:highlight w:val="yellow"/>
        </w:rPr>
        <w:t>deren Projekten</w:t>
      </w:r>
      <w:r w:rsidR="00092845" w:rsidRPr="001E513D">
        <w:rPr>
          <w:highlight w:val="yellow"/>
        </w:rPr>
        <w:t xml:space="preserve">, fiel die Entscheidung auf den Atmel </w:t>
      </w:r>
      <w:r w:rsidR="00F222CB" w:rsidRPr="001E513D">
        <w:rPr>
          <w:highlight w:val="yellow"/>
        </w:rPr>
        <w:t>A</w:t>
      </w:r>
      <w:r w:rsidR="00F222CB" w:rsidRPr="001E513D">
        <w:rPr>
          <w:highlight w:val="yellow"/>
        </w:rPr>
        <w:t>T</w:t>
      </w:r>
      <w:r w:rsidR="00092845" w:rsidRPr="001E513D">
        <w:rPr>
          <w:highlight w:val="yellow"/>
        </w:rPr>
        <w:t>mega1284P-PU.</w:t>
      </w:r>
      <w:r w:rsidR="0076722C">
        <w:t xml:space="preserve"> </w:t>
      </w:r>
      <w:r w:rsidR="00A5522B">
        <w:t>Die Merkmale dieses Modells</w:t>
      </w:r>
      <w:r w:rsidR="005E46A0" w:rsidRPr="00343AD9">
        <w:t xml:space="preserve"> sind:</w:t>
      </w:r>
    </w:p>
    <w:p w14:paraId="1A1489B7" w14:textId="77777777" w:rsidR="00C741EB" w:rsidRPr="00343AD9" w:rsidRDefault="00C741EB" w:rsidP="008B14C0">
      <w:pPr>
        <w:pStyle w:val="Textkrper"/>
        <w:pPrChange w:id="1148" w:author="Dennis Hohmann" w:date="2012-04-15T00:39:00Z">
          <w:pPr>
            <w:pStyle w:val="Beschriftung"/>
            <w:ind w:left="0" w:firstLine="851"/>
          </w:pPr>
        </w:pPrChange>
      </w:pPr>
    </w:p>
    <w:p w14:paraId="6F65EF46" w14:textId="77777777" w:rsidR="00DC1FEC" w:rsidRPr="00DC1FEC" w:rsidRDefault="00092845" w:rsidP="008B14C0">
      <w:pPr>
        <w:pStyle w:val="Textkrper"/>
        <w:numPr>
          <w:ilvl w:val="0"/>
          <w:numId w:val="5"/>
        </w:numPr>
        <w:pPrChange w:id="1149" w:author="Dennis Hohmann" w:date="2012-04-15T00:39:00Z">
          <w:pPr>
            <w:pStyle w:val="Beschriftung"/>
            <w:ind w:left="0" w:firstLine="851"/>
          </w:pPr>
        </w:pPrChange>
      </w:pPr>
      <w:r w:rsidRPr="00DC1FEC">
        <w:t>8bit-Controller</w:t>
      </w:r>
    </w:p>
    <w:p w14:paraId="1B82DC68" w14:textId="77777777" w:rsidR="00DC1FEC" w:rsidRPr="00DC1FEC" w:rsidRDefault="00C04F51" w:rsidP="008B14C0">
      <w:pPr>
        <w:pStyle w:val="Textkrper"/>
        <w:numPr>
          <w:ilvl w:val="0"/>
          <w:numId w:val="5"/>
        </w:numPr>
        <w:pPrChange w:id="1150" w:author="Dennis Hohmann" w:date="2012-04-15T00:39:00Z">
          <w:pPr>
            <w:pStyle w:val="Beschriftung"/>
            <w:ind w:left="0" w:firstLine="851"/>
          </w:pPr>
        </w:pPrChange>
      </w:pPr>
      <w:r w:rsidRPr="00DC1FEC">
        <w:t>40 Pin DIL-Gehäuse</w:t>
      </w:r>
    </w:p>
    <w:p w14:paraId="0CFF9C79" w14:textId="6E9829D9" w:rsidR="00DC1FEC" w:rsidRPr="00DC1FEC" w:rsidRDefault="0044751F" w:rsidP="008B14C0">
      <w:pPr>
        <w:pStyle w:val="Textkrper"/>
        <w:numPr>
          <w:ilvl w:val="0"/>
          <w:numId w:val="5"/>
        </w:numPr>
        <w:pPrChange w:id="1151" w:author="Dennis Hohmann" w:date="2012-04-15T00:39:00Z">
          <w:pPr>
            <w:pStyle w:val="Beschriftung"/>
            <w:ind w:left="0" w:firstLine="851"/>
          </w:pPr>
        </w:pPrChange>
      </w:pPr>
      <w:r>
        <w:t>bis zu 20 MHz</w:t>
      </w:r>
      <w:r w:rsidR="00DC1FEC" w:rsidRPr="00DC1FEC">
        <w:t xml:space="preserve"> </w:t>
      </w:r>
      <w:r w:rsidR="00A5522B">
        <w:t xml:space="preserve">CPU-Takt </w:t>
      </w:r>
      <w:r w:rsidR="00DC1FEC" w:rsidRPr="00DC1FEC">
        <w:t>mit externem Quarz</w:t>
      </w:r>
    </w:p>
    <w:p w14:paraId="5A2EFEAF" w14:textId="77777777" w:rsidR="00DC1FEC" w:rsidRPr="00DC1FEC" w:rsidRDefault="00DC1FEC" w:rsidP="008B14C0">
      <w:pPr>
        <w:pStyle w:val="Textkrper"/>
        <w:numPr>
          <w:ilvl w:val="0"/>
          <w:numId w:val="5"/>
        </w:numPr>
        <w:pPrChange w:id="1152" w:author="Dennis Hohmann" w:date="2012-04-15T00:39:00Z">
          <w:pPr>
            <w:pStyle w:val="Beschriftung"/>
            <w:ind w:left="0" w:firstLine="851"/>
          </w:pPr>
        </w:pPrChange>
      </w:pPr>
      <w:r w:rsidRPr="00DC1FEC">
        <w:t>32 I/Os</w:t>
      </w:r>
    </w:p>
    <w:p w14:paraId="787C9FBD" w14:textId="1A82FDA1" w:rsidR="00DC1FEC" w:rsidRPr="00DC1FEC" w:rsidRDefault="00DC1FEC" w:rsidP="008B14C0">
      <w:pPr>
        <w:pStyle w:val="Textkrper"/>
        <w:numPr>
          <w:ilvl w:val="0"/>
          <w:numId w:val="5"/>
        </w:numPr>
        <w:pPrChange w:id="1153" w:author="Dennis Hohmann" w:date="2012-04-15T00:39:00Z">
          <w:pPr>
            <w:pStyle w:val="Beschriftung"/>
            <w:ind w:left="0" w:firstLine="851"/>
          </w:pPr>
        </w:pPrChange>
      </w:pPr>
      <w:r w:rsidRPr="00DC1FEC">
        <w:t>128kB Flash</w:t>
      </w:r>
    </w:p>
    <w:p w14:paraId="52881C2E" w14:textId="77777777" w:rsidR="00DC1FEC" w:rsidRPr="00DC1FEC" w:rsidRDefault="00DC1FEC" w:rsidP="008B14C0">
      <w:pPr>
        <w:pStyle w:val="Textkrper"/>
        <w:numPr>
          <w:ilvl w:val="0"/>
          <w:numId w:val="5"/>
        </w:numPr>
        <w:pPrChange w:id="1154" w:author="Dennis Hohmann" w:date="2012-04-15T00:39:00Z">
          <w:pPr>
            <w:pStyle w:val="Beschriftung"/>
            <w:ind w:left="0" w:firstLine="851"/>
          </w:pPr>
        </w:pPrChange>
      </w:pPr>
      <w:r w:rsidRPr="00DC1FEC">
        <w:t>16kB SRAM</w:t>
      </w:r>
    </w:p>
    <w:p w14:paraId="762C2E9A" w14:textId="77777777" w:rsidR="00DC1FEC" w:rsidRPr="00DC1FEC" w:rsidRDefault="00DC1FEC" w:rsidP="008B14C0">
      <w:pPr>
        <w:pStyle w:val="Textkrper"/>
        <w:numPr>
          <w:ilvl w:val="0"/>
          <w:numId w:val="5"/>
        </w:numPr>
        <w:pPrChange w:id="1155" w:author="Dennis Hohmann" w:date="2012-04-15T00:39:00Z">
          <w:pPr>
            <w:pStyle w:val="Textkrper"/>
            <w:numPr>
              <w:numId w:val="5"/>
            </w:numPr>
            <w:ind w:left="720" w:hanging="360"/>
          </w:pPr>
        </w:pPrChange>
      </w:pPr>
      <w:r w:rsidRPr="00DC1FEC">
        <w:t>4kB EEPROM</w:t>
      </w:r>
    </w:p>
    <w:p w14:paraId="444F24BD" w14:textId="6F561BCD" w:rsidR="00DC1FEC" w:rsidRPr="00DC1FEC" w:rsidRDefault="00C50726" w:rsidP="008B14C0">
      <w:pPr>
        <w:pStyle w:val="Textkrper"/>
        <w:numPr>
          <w:ilvl w:val="0"/>
          <w:numId w:val="5"/>
        </w:numPr>
        <w:pPrChange w:id="1156" w:author="Dennis Hohmann" w:date="2012-04-15T00:39:00Z">
          <w:pPr>
            <w:pStyle w:val="Textkrper"/>
            <w:numPr>
              <w:numId w:val="5"/>
            </w:numPr>
            <w:ind w:left="720" w:hanging="360"/>
          </w:pPr>
        </w:pPrChange>
      </w:pPr>
      <w:r>
        <w:t>2x U</w:t>
      </w:r>
      <w:r w:rsidR="00DC1FEC" w:rsidRPr="00DC1FEC">
        <w:t>ART</w:t>
      </w:r>
    </w:p>
    <w:p w14:paraId="1E2197C8" w14:textId="77777777" w:rsidR="00DC1FEC" w:rsidRPr="00DC1FEC" w:rsidRDefault="00720967" w:rsidP="008B14C0">
      <w:pPr>
        <w:pStyle w:val="Textkrper"/>
        <w:numPr>
          <w:ilvl w:val="0"/>
          <w:numId w:val="5"/>
        </w:numPr>
        <w:pPrChange w:id="1157" w:author="Dennis Hohmann" w:date="2012-04-15T00:39:00Z">
          <w:pPr>
            <w:pStyle w:val="Textkrper"/>
            <w:numPr>
              <w:numId w:val="5"/>
            </w:numPr>
            <w:ind w:left="720" w:hanging="360"/>
          </w:pPr>
        </w:pPrChange>
      </w:pPr>
      <w:r w:rsidRPr="00DC1FEC">
        <w:t>1x SPI</w:t>
      </w:r>
    </w:p>
    <w:p w14:paraId="4DCA303D" w14:textId="635EEAD5" w:rsidR="00DC1FEC" w:rsidRDefault="005E46A0" w:rsidP="00C741EB">
      <w:pPr>
        <w:pStyle w:val="Textkrper"/>
        <w:numPr>
          <w:ilvl w:val="0"/>
          <w:numId w:val="5"/>
        </w:numPr>
        <w:rPr>
          <w:ins w:id="1158" w:author="Dennis Hohmann" w:date="2012-04-15T01:38:00Z"/>
        </w:rPr>
        <w:pPrChange w:id="1159" w:author="Dennis Hohmann" w:date="2012-04-15T01:38:00Z">
          <w:pPr>
            <w:pStyle w:val="Beschriftung"/>
            <w:ind w:left="0" w:firstLine="851"/>
          </w:pPr>
        </w:pPrChange>
      </w:pPr>
      <w:r w:rsidRPr="00DC1FEC">
        <w:t>1x TWI</w:t>
      </w:r>
    </w:p>
    <w:p w14:paraId="4B63DD2C" w14:textId="77777777" w:rsidR="00C741EB" w:rsidRDefault="00C741EB" w:rsidP="00C741EB">
      <w:pPr>
        <w:pStyle w:val="Textkrper"/>
        <w:pPrChange w:id="1160" w:author="Dennis Hohmann" w:date="2012-04-15T01:38:00Z">
          <w:pPr>
            <w:pStyle w:val="Beschriftung"/>
            <w:ind w:left="0" w:firstLine="851"/>
          </w:pPr>
        </w:pPrChange>
      </w:pPr>
    </w:p>
    <w:p w14:paraId="7A7403FB" w14:textId="77777777" w:rsidR="00BD4AB3" w:rsidRDefault="00A5522B" w:rsidP="008B14C0">
      <w:pPr>
        <w:pStyle w:val="Textkrper"/>
        <w:rPr>
          <w:ins w:id="1161" w:author="Dennis Hohmann" w:date="2012-04-15T01:45:00Z"/>
        </w:rPr>
        <w:pPrChange w:id="1162" w:author="Dennis Hohmann" w:date="2012-04-15T00:39:00Z">
          <w:pPr>
            <w:pStyle w:val="Beschriftung"/>
            <w:ind w:left="0" w:firstLine="851"/>
          </w:pPr>
        </w:pPrChange>
      </w:pPr>
      <w:r>
        <w:t>D</w:t>
      </w:r>
      <w:r w:rsidR="00333123">
        <w:t>er a</w:t>
      </w:r>
      <w:r w:rsidR="0004597F">
        <w:t>us</w:t>
      </w:r>
      <w:r w:rsidR="001E513D">
        <w:t xml:space="preserve">gewählte Controller </w:t>
      </w:r>
      <w:r>
        <w:t xml:space="preserve">ist </w:t>
      </w:r>
      <w:r w:rsidR="001E513D">
        <w:t>pink</w:t>
      </w:r>
      <w:r w:rsidR="006B18F7">
        <w:t>ompatibel</w:t>
      </w:r>
      <w:r w:rsidR="0004597F">
        <w:t xml:space="preserve"> zum </w:t>
      </w:r>
      <w:r w:rsidR="006C69DB" w:rsidRPr="00FA6F7D">
        <w:t>AT</w:t>
      </w:r>
      <w:r w:rsidR="001E513D">
        <w:t xml:space="preserve">mega32 und kann somit </w:t>
      </w:r>
      <w:r w:rsidR="0004597F" w:rsidRPr="00FA6F7D">
        <w:t xml:space="preserve">einfach auf dem </w:t>
      </w:r>
      <w:r w:rsidR="004C54E6" w:rsidRPr="00FA6F7D">
        <w:t>in der Entwicklungsphase</w:t>
      </w:r>
      <w:r w:rsidR="0004597F" w:rsidRPr="00FA6F7D">
        <w:t xml:space="preserve"> eingesetzten Pollin </w:t>
      </w:r>
      <w:r w:rsidR="00FA6F7D" w:rsidRPr="00FA6F7D">
        <w:t>ATMEL Evaluations-Board</w:t>
      </w:r>
      <w:r w:rsidR="00FA6F7D">
        <w:rPr>
          <w:rStyle w:val="Funotenzeichen"/>
        </w:rPr>
        <w:footnoteReference w:id="7"/>
      </w:r>
      <w:r w:rsidR="0004597F" w:rsidRPr="00FA6F7D">
        <w:t xml:space="preserve"> </w:t>
      </w:r>
      <w:r w:rsidR="004C54E6" w:rsidRPr="00FA6F7D">
        <w:t>betrieben</w:t>
      </w:r>
      <w:r w:rsidR="0004597F" w:rsidRPr="00FA6F7D">
        <w:t xml:space="preserve"> werden. </w:t>
      </w:r>
      <w:r w:rsidR="004C54E6" w:rsidRPr="00FA6F7D">
        <w:t>Der Vorteil d</w:t>
      </w:r>
      <w:r>
        <w:t>i</w:t>
      </w:r>
      <w:r w:rsidR="004C54E6" w:rsidRPr="00FA6F7D">
        <w:t>es</w:t>
      </w:r>
      <w:r>
        <w:t>es</w:t>
      </w:r>
      <w:r w:rsidR="004C54E6" w:rsidRPr="00FA6F7D">
        <w:t xml:space="preserve"> Boards </w:t>
      </w:r>
      <w:r w:rsidR="00897EC1">
        <w:t xml:space="preserve">liegt darin, </w:t>
      </w:r>
      <w:r w:rsidR="004C54E6">
        <w:t xml:space="preserve">keine weitere </w:t>
      </w:r>
      <w:r w:rsidR="00FA6F7D">
        <w:t>Hardware</w:t>
      </w:r>
      <w:r w:rsidR="004C54E6">
        <w:t xml:space="preserve"> zu benöt</w:t>
      </w:r>
      <w:r w:rsidR="004C54E6">
        <w:t>i</w:t>
      </w:r>
      <w:r w:rsidR="004C54E6">
        <w:t>gen.</w:t>
      </w:r>
    </w:p>
    <w:p w14:paraId="049EF3CE" w14:textId="77777777" w:rsidR="00BD4AB3" w:rsidRDefault="00BD4AB3" w:rsidP="008B14C0">
      <w:pPr>
        <w:pStyle w:val="Textkrper"/>
        <w:rPr>
          <w:ins w:id="1168" w:author="Dennis Hohmann" w:date="2012-04-15T01:45:00Z"/>
        </w:rPr>
        <w:pPrChange w:id="1169" w:author="Dennis Hohmann" w:date="2012-04-15T00:39:00Z">
          <w:pPr>
            <w:pStyle w:val="Beschriftung"/>
            <w:ind w:left="0" w:firstLine="851"/>
          </w:pPr>
        </w:pPrChange>
      </w:pPr>
    </w:p>
    <w:p w14:paraId="34EA07F0" w14:textId="4FC99D28" w:rsidR="00897EC1" w:rsidRDefault="004C54E6" w:rsidP="008B14C0">
      <w:pPr>
        <w:pStyle w:val="Textkrper"/>
        <w:pPrChange w:id="1170" w:author="Dennis Hohmann" w:date="2012-04-15T00:39:00Z">
          <w:pPr>
            <w:pStyle w:val="Beschriftung"/>
            <w:ind w:left="0" w:firstLine="851"/>
          </w:pPr>
        </w:pPrChange>
      </w:pPr>
      <w:del w:id="1171" w:author="Dennis Hohmann" w:date="2012-04-15T01:45:00Z">
        <w:r w:rsidDel="00BD4AB3">
          <w:delText xml:space="preserve"> </w:delText>
        </w:r>
      </w:del>
      <w:r>
        <w:t>Alle wichtigen Komponenten zum Betrieb des Controllers sind auf der Platine vo</w:t>
      </w:r>
      <w:r>
        <w:t>r</w:t>
      </w:r>
      <w:r>
        <w:t>handen und können über Steckbrücken</w:t>
      </w:r>
      <w:r w:rsidR="00897EC1">
        <w:t xml:space="preserve"> zugeschaltet</w:t>
      </w:r>
      <w:r w:rsidR="00FA6F7D">
        <w:t xml:space="preserve"> werden. Alle</w:t>
      </w:r>
      <w:r>
        <w:t xml:space="preserve"> Pins sind über einen Wanne</w:t>
      </w:r>
      <w:r>
        <w:t>n</w:t>
      </w:r>
      <w:r>
        <w:t>stecker her</w:t>
      </w:r>
      <w:r w:rsidR="007F3858">
        <w:t>aus</w:t>
      </w:r>
      <w:r>
        <w:t>geführt</w:t>
      </w:r>
      <w:r w:rsidR="00FA6F7D">
        <w:t xml:space="preserve"> und können nach</w:t>
      </w:r>
      <w:r w:rsidR="00897EC1">
        <w:t xml:space="preserve"> Bedarf </w:t>
      </w:r>
      <w:r w:rsidR="00FA6F7D">
        <w:t>beschaltet werden</w:t>
      </w:r>
      <w:r>
        <w:t>.</w:t>
      </w:r>
    </w:p>
    <w:p w14:paraId="43CEEBD7" w14:textId="77777777" w:rsidR="00897EC1" w:rsidRDefault="00897EC1" w:rsidP="008B14C0">
      <w:pPr>
        <w:pStyle w:val="Textkrper"/>
        <w:pPrChange w:id="1172" w:author="Dennis Hohmann" w:date="2012-04-15T00:39:00Z">
          <w:pPr>
            <w:pStyle w:val="Beschriftung"/>
            <w:ind w:left="0" w:firstLine="851"/>
          </w:pPr>
        </w:pPrChange>
      </w:pPr>
    </w:p>
    <w:p w14:paraId="66E4673B" w14:textId="593B74C8" w:rsidR="00C50726" w:rsidRDefault="00720967" w:rsidP="008B14C0">
      <w:pPr>
        <w:pStyle w:val="Textkrper"/>
        <w:pPrChange w:id="1173" w:author="Dennis Hohmann" w:date="2012-04-15T00:39:00Z">
          <w:pPr>
            <w:pStyle w:val="Beschriftung"/>
            <w:ind w:left="0" w:firstLine="851"/>
          </w:pPr>
        </w:pPrChange>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F3858">
        <w:rPr>
          <w:rStyle w:val="Funotenzeichen"/>
        </w:rPr>
        <w:footnoteReference w:id="8"/>
      </w:r>
      <w:r w:rsidRPr="00DC1FEC">
        <w:t>.</w:t>
      </w:r>
    </w:p>
    <w:p w14:paraId="3D3B9728" w14:textId="77777777" w:rsidR="00356418" w:rsidRDefault="00356418" w:rsidP="008B14C0">
      <w:pPr>
        <w:pStyle w:val="Textkrper"/>
        <w:pPrChange w:id="1177" w:author="Dennis Hohmann" w:date="2012-04-15T00:39:00Z">
          <w:pPr>
            <w:pStyle w:val="Beschriftung"/>
            <w:ind w:left="0" w:firstLine="851"/>
          </w:pPr>
        </w:pPrChange>
      </w:pPr>
    </w:p>
    <w:p w14:paraId="1146B98F" w14:textId="4EAF101C" w:rsidR="00903CEF" w:rsidRDefault="00720967" w:rsidP="001B7DAE">
      <w:pPr>
        <w:pStyle w:val="berschrift2"/>
      </w:pPr>
      <w:bookmarkStart w:id="1178" w:name="_Toc196079060"/>
      <w:r>
        <w:t>Speichermedium</w:t>
      </w:r>
      <w:bookmarkEnd w:id="1178"/>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5580DB3D" w:rsidR="003A7D38" w:rsidRDefault="003A7D38" w:rsidP="003A7D38">
            <w:pPr>
              <w:pStyle w:val="Beschriftung"/>
            </w:pPr>
            <w:bookmarkStart w:id="1179" w:name="_Toc196078922"/>
            <w:r>
              <w:t xml:space="preserve">Abbildung </w:t>
            </w:r>
            <w:ins w:id="1180" w:author="Dennis Hohmann" w:date="2012-04-15T03:12:00Z">
              <w:r w:rsidR="003C14D1">
                <w:fldChar w:fldCharType="begin"/>
              </w:r>
              <w:r w:rsidR="003C14D1">
                <w:instrText xml:space="preserve"> STYLEREF 2 \s </w:instrText>
              </w:r>
            </w:ins>
            <w:r w:rsidR="003C14D1">
              <w:fldChar w:fldCharType="separate"/>
            </w:r>
            <w:r w:rsidR="003C14D1">
              <w:rPr>
                <w:noProof/>
              </w:rPr>
              <w:t>3.2</w:t>
            </w:r>
            <w:ins w:id="1181"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182" w:author="Dennis Hohmann" w:date="2012-04-15T03:12:00Z">
              <w:r w:rsidR="003C14D1">
                <w:rPr>
                  <w:noProof/>
                </w:rPr>
                <w:t>1</w:t>
              </w:r>
              <w:r w:rsidR="003C14D1">
                <w:fldChar w:fldCharType="end"/>
              </w:r>
            </w:ins>
            <w:del w:id="118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FTDI </w:t>
            </w:r>
            <w:r w:rsidR="00B0341A">
              <w:t>VDrive2</w:t>
            </w:r>
            <w:r>
              <w:t xml:space="preserve"> USB</w:t>
            </w:r>
            <w:bookmarkEnd w:id="1179"/>
          </w:p>
        </w:tc>
      </w:tr>
    </w:tbl>
    <w:p w14:paraId="118DE228" w14:textId="7E88D9FB" w:rsidR="00C04F51" w:rsidRPr="00343AD9" w:rsidRDefault="00D73583" w:rsidP="008B14C0">
      <w:pPr>
        <w:pStyle w:val="Textkrper"/>
        <w:pPrChange w:id="1184" w:author="Dennis Hohmann" w:date="2012-04-15T00:39:00Z">
          <w:pPr>
            <w:pStyle w:val="Beschriftung"/>
            <w:ind w:left="0" w:firstLine="851"/>
          </w:pPr>
        </w:pPrChange>
      </w:pPr>
      <w:r>
        <w:rPr>
          <w:rStyle w:val="TextkrperZeichen"/>
        </w:rPr>
        <w:t xml:space="preserve">Zum Transport </w:t>
      </w:r>
      <w:r w:rsidR="00720967" w:rsidRPr="00903CEF">
        <w:rPr>
          <w:rStyle w:val="TextkrperZeichen"/>
        </w:rPr>
        <w:t xml:space="preserve">der am PC generierten Daten, </w:t>
      </w:r>
      <w:r w:rsidR="004F02AC">
        <w:rPr>
          <w:rStyle w:val="TextkrperZeichen"/>
        </w:rPr>
        <w:t>sind zwei</w:t>
      </w:r>
      <w:r w:rsidR="00720967" w:rsidRPr="00903CEF">
        <w:rPr>
          <w:rStyle w:val="TextkrperZeichen"/>
        </w:rPr>
        <w:t xml:space="preserve"> Va</w:t>
      </w:r>
      <w:r w:rsidR="004F02AC">
        <w:rPr>
          <w:rStyle w:val="TextkrperZeichen"/>
        </w:rPr>
        <w:t>rianten in der näheren Au</w:t>
      </w:r>
      <w:r w:rsidR="004F02AC">
        <w:rPr>
          <w:rStyle w:val="TextkrperZeichen"/>
        </w:rPr>
        <w:t>s</w:t>
      </w:r>
      <w:r w:rsidR="004F02AC">
        <w:rPr>
          <w:rStyle w:val="TextkrperZeichen"/>
        </w:rPr>
        <w:t xml:space="preserve">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Für die SD-Karte spricht, dass sie sehr leicht und ohne großen technischen Aufwand an einen Co</w:t>
      </w:r>
      <w:r w:rsidR="00720967" w:rsidRPr="00343AD9">
        <w:rPr>
          <w:rStyle w:val="TextkrperZeichen"/>
        </w:rPr>
        <w:t>n</w:t>
      </w:r>
      <w:r w:rsidR="00720967" w:rsidRPr="00343AD9">
        <w:rPr>
          <w:rStyle w:val="TextkrperZeichen"/>
        </w:rPr>
        <w:t xml:space="preserve">troller angebunden werden kann. </w:t>
      </w:r>
      <w:r w:rsidR="00720967" w:rsidRPr="00903CEF">
        <w:rPr>
          <w:rStyle w:val="TextkrperZeichen"/>
        </w:rPr>
        <w:t>Die Schnittstelle einer SD-Karte entspricht de</w:t>
      </w:r>
      <w:r w:rsidR="00473CA9">
        <w:rPr>
          <w:rStyle w:val="TextkrperZeichen"/>
        </w:rPr>
        <w:t>m</w:t>
      </w:r>
      <w:r w:rsidR="00720967" w:rsidRPr="006D76B8">
        <w:t xml:space="preserve"> </w:t>
      </w:r>
      <w:r w:rsidR="00414BA6" w:rsidRPr="006D76B8">
        <w:t>Standard</w:t>
      </w:r>
      <w:r w:rsidR="00720967" w:rsidRPr="006D76B8">
        <w:t xml:space="preserve"> SPI</w:t>
      </w:r>
      <w:r w:rsidR="00473CA9">
        <w:t xml:space="preserve">. </w:t>
      </w:r>
      <w:r w:rsidR="00154C82" w:rsidRPr="00903CEF">
        <w:t>Der Nachteil der SD-Karte ist</w:t>
      </w:r>
      <w:r w:rsidR="00903CEF">
        <w:t xml:space="preserve"> der verwendete Spa</w:t>
      </w:r>
      <w:r w:rsidR="00903CEF">
        <w:t>n</w:t>
      </w:r>
      <w:r w:rsidR="00903CEF">
        <w:t>nungspegel.</w:t>
      </w:r>
      <w:r w:rsidR="00AF4C67">
        <w:t xml:space="preserve"> </w:t>
      </w:r>
      <w:r>
        <w:t>Nach</w:t>
      </w:r>
      <w:r w:rsidR="00154C82" w:rsidRPr="00903CEF">
        <w:t xml:space="preserve"> </w:t>
      </w:r>
      <w:r w:rsidR="00C83F62">
        <w:t>den</w:t>
      </w:r>
      <w:r w:rsidR="00154C82" w:rsidRPr="00903CEF">
        <w:t xml:space="preserve"> SD Association</w:t>
      </w:r>
      <w:r w:rsidR="00EF1B20">
        <w:rPr>
          <w:rStyle w:val="Funotenzeichen"/>
        </w:rPr>
        <w:footnoteReference w:id="9"/>
      </w:r>
      <w:r>
        <w:t>-</w:t>
      </w:r>
      <w:r w:rsidR="00C83F62">
        <w:t>SD Sta</w:t>
      </w:r>
      <w:r w:rsidR="00C83F62">
        <w:t>n</w:t>
      </w:r>
      <w:r w:rsidR="00C83F62">
        <w:t>dards</w:t>
      </w:r>
      <w:r w:rsidR="00206EFB" w:rsidRPr="00903CEF">
        <w:t xml:space="preserve"> liegt dieser bei 3,3</w:t>
      </w:r>
      <w:ins w:id="1185" w:author="Dennis Hohmann" w:date="2012-04-15T01:55:00Z">
        <w:r w:rsidR="00C24B2D">
          <w:t> </w:t>
        </w:r>
      </w:ins>
      <w:del w:id="1186" w:author="Dennis Hohmann" w:date="2012-04-15T01:55:00Z">
        <w:r w:rsidR="00206EFB" w:rsidRPr="00903CEF" w:rsidDel="00C24B2D">
          <w:delText xml:space="preserve"> </w:delText>
        </w:r>
      </w:del>
      <w:r w:rsidR="00206EFB" w:rsidRPr="00903CEF">
        <w:t>V</w:t>
      </w:r>
      <w:del w:id="1187" w:author="Dennis Hohmann" w:date="2012-04-15T01:55:00Z">
        <w:r w:rsidR="00206EFB" w:rsidRPr="00903CEF" w:rsidDel="00C24B2D">
          <w:delText>olt</w:delText>
        </w:r>
      </w:del>
      <w:r w:rsidR="00206EFB" w:rsidRPr="00903CEF">
        <w: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5</w:t>
      </w:r>
      <w:ins w:id="1188" w:author="Dennis Hohmann" w:date="2012-04-15T01:55:00Z">
        <w:r w:rsidR="00C24B2D">
          <w:t> </w:t>
        </w:r>
      </w:ins>
      <w:del w:id="1189" w:author="Dennis Hohmann" w:date="2012-04-15T01:55:00Z">
        <w:r w:rsidR="009C5174" w:rsidRPr="00343AD9" w:rsidDel="00C24B2D">
          <w:delText xml:space="preserve"> </w:delText>
        </w:r>
      </w:del>
      <w:r w:rsidR="00206EFB" w:rsidRPr="00343AD9">
        <w:t>V</w:t>
      </w:r>
      <w:del w:id="1190" w:author="Dennis Hohmann" w:date="2012-04-15T01:55:00Z">
        <w:r w:rsidR="00206EFB" w:rsidRPr="00343AD9" w:rsidDel="00C24B2D">
          <w:delText>olt</w:delText>
        </w:r>
      </w:del>
      <w:r w:rsidR="00206EFB" w:rsidRPr="00343AD9">
        <w:t xml:space="preserve"> </w:t>
      </w:r>
      <w:r w:rsidR="00C83F62">
        <w:t>ausgelegt sind</w:t>
      </w:r>
      <w:r w:rsidR="00206EFB" w:rsidRPr="00343AD9">
        <w:t xml:space="preserve">, </w:t>
      </w:r>
      <w:r w:rsidR="004F02AC">
        <w:t>ist</w:t>
      </w:r>
      <w:r w:rsidR="00206EFB" w:rsidRPr="00343AD9">
        <w:t xml:space="preserve"> hier zusätzli</w:t>
      </w:r>
      <w:r w:rsidR="003753CD">
        <w:t>che</w:t>
      </w:r>
      <w:r w:rsidR="00206EFB" w:rsidRPr="00343AD9">
        <w:t xml:space="preserve"> Hardware </w:t>
      </w:r>
      <w:r w:rsidR="004F02AC">
        <w:t>zur Pege</w:t>
      </w:r>
      <w:r w:rsidR="004F02AC">
        <w:t>l</w:t>
      </w:r>
      <w:r w:rsidR="004F02AC">
        <w:t xml:space="preserve">wandlung </w:t>
      </w:r>
      <w:r w:rsidR="00206EFB" w:rsidRPr="00343AD9">
        <w:t>nötig.</w:t>
      </w:r>
      <w:r w:rsidR="00AF4C67">
        <w:t xml:space="preserve"> </w:t>
      </w:r>
      <w:r w:rsidR="00206EFB" w:rsidRPr="00903CEF">
        <w:t>Der USB-Stick</w:t>
      </w:r>
      <w:r w:rsidR="00473CA9">
        <w:t xml:space="preserve"> kann im </w:t>
      </w:r>
      <w:r w:rsidR="00206EFB" w:rsidRPr="00903CEF">
        <w:t>Gegen</w:t>
      </w:r>
      <w:r w:rsidR="00473CA9">
        <w:t>satz zur SD-Karte</w:t>
      </w:r>
      <w:r w:rsidR="00206EFB" w:rsidRPr="00903CEF">
        <w:t xml:space="preserve"> </w:t>
      </w:r>
      <w:r w:rsidR="00A77A44" w:rsidRPr="00903CEF">
        <w:t>nicht</w:t>
      </w:r>
      <w:r w:rsidR="00206EFB" w:rsidRPr="00903CEF">
        <w:t xml:space="preserve"> direkt an den Co</w:t>
      </w:r>
      <w:r w:rsidR="00206EFB" w:rsidRPr="00903CEF">
        <w:t>n</w:t>
      </w:r>
      <w:r w:rsidR="00206EFB" w:rsidRPr="00903CEF">
        <w:t xml:space="preserve">troller angebunden werden. </w:t>
      </w:r>
      <w:r w:rsidR="00206EFB" w:rsidRPr="00343AD9">
        <w:t xml:space="preserve">Hierzu ist </w:t>
      </w:r>
      <w:r w:rsidR="00E603EB" w:rsidRPr="00343AD9">
        <w:t>ein zusätzlicher Schnittstellenba</w:t>
      </w:r>
      <w:r w:rsidR="00E603EB" w:rsidRPr="00343AD9">
        <w:t>u</w:t>
      </w:r>
      <w:r w:rsidR="00E603EB" w:rsidRPr="00343AD9">
        <w:t>stein nötig.</w:t>
      </w:r>
      <w:r w:rsidR="00385BF6">
        <w:t xml:space="preserve"> Der Vorteil der USB-Variante liegt darin</w:t>
      </w:r>
      <w:r w:rsidR="00473CA9">
        <w:t>,</w:t>
      </w:r>
      <w:r w:rsidR="00385BF6">
        <w:t xml:space="preserve"> da</w:t>
      </w:r>
      <w:r w:rsidR="00473CA9">
        <w:t>s</w:t>
      </w:r>
      <w:r w:rsidR="00385BF6">
        <w:t>s auch ältere PCs bzw. Not</w:t>
      </w:r>
      <w:r w:rsidR="00385BF6">
        <w:t>e</w:t>
      </w:r>
      <w:r w:rsidR="00385BF6">
        <w:t>book</w:t>
      </w:r>
      <w:r w:rsidR="00473CA9">
        <w:t>s</w:t>
      </w:r>
      <w:r w:rsidR="00385BF6">
        <w:t xml:space="preserve"> über USB-Ports, jedoch nicht zwangsläufig auch SD-Kartenleser, verfügen. Der USB-Stick hat sich im Bereich der Datenmobilität klar durchgesetzt.</w:t>
      </w:r>
      <w:r w:rsidR="00414BA6" w:rsidRPr="00343AD9">
        <w:t xml:space="preserve"> </w:t>
      </w:r>
      <w:r w:rsidR="00385BF6">
        <w:t xml:space="preserve">Derzeit gibt es nur </w:t>
      </w:r>
      <w:r w:rsidR="004F02AC">
        <w:t>wenige</w:t>
      </w:r>
      <w:r w:rsidR="00385BF6">
        <w:t xml:space="preserve"> Hersteller, welche die hier benötigten Schnittstellenkomponenten anbieten</w:t>
      </w:r>
      <w:r w:rsidR="00E603EB" w:rsidRPr="00343AD9">
        <w:t>. Der führende He</w:t>
      </w:r>
      <w:r w:rsidR="00E603EB" w:rsidRPr="00343AD9">
        <w:t>r</w:t>
      </w:r>
      <w:r w:rsidR="00E603EB" w:rsidRPr="00343AD9">
        <w:t xml:space="preserve">steller in diesem Sektor ist die </w:t>
      </w:r>
      <w:r w:rsidR="00E603EB" w:rsidRPr="005A4AB2">
        <w:rPr>
          <w:rPrChange w:id="1191" w:author="Dennis Hohmann" w:date="2012-04-15T01:43:00Z">
            <w:rPr/>
          </w:rPrChange>
        </w:rPr>
        <w:t>Firma FTDI</w:t>
      </w:r>
      <w:r w:rsidR="00385BF6" w:rsidRPr="005A4AB2">
        <w:rPr>
          <w:rStyle w:val="Funotenzeichen"/>
          <w:rPrChange w:id="1192" w:author="Dennis Hohmann" w:date="2012-04-15T01:43:00Z">
            <w:rPr>
              <w:rStyle w:val="Funotenzeichen"/>
            </w:rPr>
          </w:rPrChange>
        </w:rPr>
        <w:footnoteReference w:id="10"/>
      </w:r>
      <w:r w:rsidR="00E603EB" w:rsidRPr="005A4AB2">
        <w:rPr>
          <w:rPrChange w:id="1196" w:author="Dennis Hohmann" w:date="2012-04-15T01:43:00Z">
            <w:rPr/>
          </w:rPrChange>
        </w:rPr>
        <w:t xml:space="preserve">. </w:t>
      </w:r>
      <w:r w:rsidR="00D07D8C" w:rsidRPr="005A4AB2">
        <w:rPr>
          <w:rPrChange w:id="1197" w:author="Dennis Hohmann" w:date="2012-04-15T01:43:00Z">
            <w:rPr/>
          </w:rPrChange>
        </w:rPr>
        <w:t>Das hier verwendete Modul</w:t>
      </w:r>
      <w:r w:rsidR="00E603EB" w:rsidRPr="005A4AB2">
        <w:rPr>
          <w:rPrChange w:id="1198" w:author="Dennis Hohmann" w:date="2012-04-15T01:43:00Z">
            <w:rPr/>
          </w:rPrChange>
        </w:rPr>
        <w:t xml:space="preserve"> </w:t>
      </w:r>
      <w:r w:rsidR="00473CA9" w:rsidRPr="005A4AB2">
        <w:rPr>
          <w:rPrChange w:id="1199" w:author="Dennis Hohmann" w:date="2012-04-15T01:43:00Z">
            <w:rPr/>
          </w:rPrChange>
        </w:rPr>
        <w:t>V</w:t>
      </w:r>
      <w:r w:rsidR="00723F69" w:rsidRPr="005A4AB2">
        <w:rPr>
          <w:rPrChange w:id="1200" w:author="Dennis Hohmann" w:date="2012-04-15T01:43:00Z">
            <w:rPr/>
          </w:rPrChange>
        </w:rPr>
        <w:t xml:space="preserve">inculum </w:t>
      </w:r>
      <w:r w:rsidR="00B0341A" w:rsidRPr="005A4AB2">
        <w:rPr>
          <w:rPrChange w:id="1201" w:author="Dennis Hohmann" w:date="2012-04-15T01:43:00Z">
            <w:rPr/>
          </w:rPrChange>
        </w:rPr>
        <w:t>VDr</w:t>
      </w:r>
      <w:r w:rsidR="00B0341A" w:rsidRPr="005A4AB2">
        <w:rPr>
          <w:rPrChange w:id="1202" w:author="Dennis Hohmann" w:date="2012-04-15T01:43:00Z">
            <w:rPr/>
          </w:rPrChange>
        </w:rPr>
        <w:t>i</w:t>
      </w:r>
      <w:r w:rsidR="00B0341A" w:rsidRPr="005A4AB2">
        <w:rPr>
          <w:rPrChange w:id="1203" w:author="Dennis Hohmann" w:date="2012-04-15T01:43:00Z">
            <w:rPr/>
          </w:rPrChange>
        </w:rPr>
        <w:t>ve2</w:t>
      </w:r>
      <w:r w:rsidR="00E603EB" w:rsidRPr="005A4AB2">
        <w:rPr>
          <w:rPrChange w:id="1204" w:author="Dennis Hohmann" w:date="2012-04-15T01:43:00Z">
            <w:rPr/>
          </w:rPrChange>
        </w:rPr>
        <w:t xml:space="preserve"> basiert auf dem USB-Kom</w:t>
      </w:r>
      <w:r w:rsidR="006B3AAE" w:rsidRPr="005A4AB2">
        <w:rPr>
          <w:rPrChange w:id="1205" w:author="Dennis Hohmann" w:date="2012-04-15T01:43:00Z">
            <w:rPr/>
          </w:rPrChange>
        </w:rPr>
        <w:t xml:space="preserve">munikationschip VNC1L von </w:t>
      </w:r>
      <w:commentRangeStart w:id="1206"/>
      <w:r w:rsidR="006B3AAE" w:rsidRPr="005A4AB2">
        <w:rPr>
          <w:rPrChange w:id="1207" w:author="Dennis Hohmann" w:date="2012-04-15T01:43:00Z">
            <w:rPr>
              <w:highlight w:val="yellow"/>
            </w:rPr>
          </w:rPrChange>
        </w:rPr>
        <w:t>FTDI</w:t>
      </w:r>
      <w:commentRangeEnd w:id="1206"/>
      <w:r w:rsidR="00473CA9" w:rsidRPr="005A4AB2">
        <w:rPr>
          <w:rStyle w:val="Kommentarzeichen"/>
          <w:bCs w:val="0"/>
          <w:color w:val="auto"/>
          <w:rPrChange w:id="1208" w:author="Dennis Hohmann" w:date="2012-04-15T01:43:00Z">
            <w:rPr>
              <w:rStyle w:val="Kommentarzeichen"/>
              <w:bCs w:val="0"/>
              <w:color w:val="auto"/>
            </w:rPr>
          </w:rPrChange>
        </w:rPr>
        <w:commentReference w:id="1206"/>
      </w:r>
      <w:r w:rsidR="006B3AAE" w:rsidRPr="005A4AB2">
        <w:rPr>
          <w:rPrChange w:id="1209" w:author="Dennis Hohmann" w:date="2012-04-15T01:43:00Z">
            <w:rPr>
              <w:highlight w:val="yellow"/>
            </w:rPr>
          </w:rPrChange>
        </w:rPr>
        <w:t>.</w:t>
      </w:r>
    </w:p>
    <w:p w14:paraId="42649E06" w14:textId="77777777" w:rsidR="00C24B2D" w:rsidRDefault="006B18F7" w:rsidP="008B14C0">
      <w:pPr>
        <w:pStyle w:val="Textkrper"/>
        <w:rPr>
          <w:ins w:id="1210" w:author="Dennis Hohmann" w:date="2012-04-15T01:53:00Z"/>
        </w:rPr>
        <w:pPrChange w:id="1211" w:author="Dennis Hohmann" w:date="2012-04-15T00:39:00Z">
          <w:pPr>
            <w:pStyle w:val="Beschriftung"/>
            <w:ind w:left="0" w:firstLine="851"/>
          </w:pPr>
        </w:pPrChange>
      </w:pPr>
      <w:r>
        <w:t xml:space="preserve">Das </w:t>
      </w:r>
      <w:r w:rsidR="00B0341A">
        <w:t>VDrive2</w:t>
      </w:r>
      <w:r w:rsidR="00D07D8C" w:rsidRPr="00343AD9">
        <w:t xml:space="preserve">-Modul wird mit der </w:t>
      </w:r>
      <w:r w:rsidR="00BA493A">
        <w:t>entsprechenden</w:t>
      </w:r>
      <w:r w:rsidR="00D07D8C" w:rsidRPr="00343AD9">
        <w:t xml:space="preserve"> Firmware und der dazugehörigen Sof</w:t>
      </w:r>
      <w:r w:rsidR="00D07D8C" w:rsidRPr="00343AD9">
        <w:t>t</w:t>
      </w:r>
      <w:r w:rsidR="00D07D8C" w:rsidRPr="00343AD9">
        <w:t xml:space="preserve">ware </w:t>
      </w:r>
      <w:r w:rsidR="00D07D8C" w:rsidRPr="0036565B">
        <w:rPr>
          <w:highlight w:val="yellow"/>
          <w:rPrChange w:id="1212" w:author="Dennis Hohmann" w:date="2012-04-14T18:32:00Z">
            <w:rPr/>
          </w:rPrChange>
        </w:rPr>
        <w:t>„</w:t>
      </w:r>
      <w:r w:rsidR="00D07D8C" w:rsidRPr="0036565B">
        <w:rPr>
          <w:rFonts w:cs="Arial"/>
          <w:highlight w:val="yellow"/>
          <w:rPrChange w:id="1213" w:author="Dennis Hohmann" w:date="2012-04-14T18:32:00Z">
            <w:rPr>
              <w:rFonts w:cs="Arial"/>
            </w:rPr>
          </w:rPrChange>
        </w:rPr>
        <w:t>Vinculum Firmware Customiser</w:t>
      </w:r>
      <w:r w:rsidR="00C04F51" w:rsidRPr="00343AD9">
        <w:t>“ konfiguriert.</w:t>
      </w:r>
      <w:r>
        <w:t xml:space="preserve"> </w:t>
      </w:r>
      <w:ins w:id="1214" w:author="Dennis Hohmann" w:date="2012-04-14T18:31:00Z">
        <w:r w:rsidR="008E4FC5">
          <w:t>(</w:t>
        </w:r>
      </w:ins>
      <w:del w:id="1215" w:author="Dennis Hohmann" w:date="2012-04-15T01:43:00Z">
        <w:r w:rsidDel="00A50C85">
          <w:delText xml:space="preserve">Siehe </w:delText>
        </w:r>
      </w:del>
      <w:ins w:id="1216" w:author="Dennis Hohmann" w:date="2012-04-15T01:43:00Z">
        <w:r w:rsidR="00A50C85">
          <w:sym w:font="Wingdings" w:char="F0E0"/>
        </w:r>
        <w:r w:rsidR="00A50C85">
          <w:t xml:space="preserve"> </w:t>
        </w:r>
      </w:ins>
      <w:ins w:id="1217" w:author="Dennis Hohmann" w:date="2012-04-14T18:30:00Z">
        <w:r w:rsidR="008E4FC5">
          <w:t xml:space="preserve">3.9.2 </w:t>
        </w:r>
      </w:ins>
      <w:r w:rsidR="00306F8E">
        <w:fldChar w:fldCharType="begin"/>
      </w:r>
      <w:r w:rsidR="00306F8E">
        <w:instrText xml:space="preserve"> HYPERLINK \l "_Vinculum_vDrive2_Firmware" </w:instrText>
      </w:r>
      <w:r w:rsidR="00306F8E">
        <w:fldChar w:fldCharType="separate"/>
      </w:r>
      <w:r w:rsidRPr="00BA493A">
        <w:rPr>
          <w:rStyle w:val="Link"/>
          <w:color w:val="0D0D0D" w:themeColor="text1" w:themeTint="F2"/>
          <w:u w:val="none"/>
        </w:rPr>
        <w:t xml:space="preserve">Vinculum </w:t>
      </w:r>
      <w:r w:rsidR="00B0341A">
        <w:rPr>
          <w:rStyle w:val="Link"/>
          <w:color w:val="0D0D0D" w:themeColor="text1" w:themeTint="F2"/>
          <w:u w:val="none"/>
        </w:rPr>
        <w:t>VDrive2</w:t>
      </w:r>
      <w:r w:rsidRPr="00BA493A">
        <w:rPr>
          <w:rStyle w:val="Link"/>
          <w:color w:val="0D0D0D" w:themeColor="text1" w:themeTint="F2"/>
          <w:u w:val="none"/>
        </w:rPr>
        <w:t xml:space="preserve"> Firmware 3.68</w:t>
      </w:r>
      <w:r w:rsidR="00306F8E">
        <w:rPr>
          <w:rStyle w:val="Link"/>
          <w:color w:val="0D0D0D" w:themeColor="text1" w:themeTint="F2"/>
          <w:u w:val="none"/>
        </w:rPr>
        <w:fldChar w:fldCharType="end"/>
      </w:r>
      <w:r w:rsidR="00333123">
        <w:t>.</w:t>
      </w:r>
      <w:ins w:id="1218" w:author="Dennis Hohmann" w:date="2012-04-14T18:31:00Z">
        <w:r w:rsidR="008E4FC5">
          <w:t>)</w:t>
        </w:r>
      </w:ins>
      <w:r w:rsidR="00333123">
        <w:t xml:space="preserve"> Er</w:t>
      </w:r>
      <w:r w:rsidR="00385BF6">
        <w:t xml:space="preserve"> bietet </w:t>
      </w:r>
      <w:ins w:id="1219" w:author="Dennis Hohmann" w:date="2012-04-14T18:29:00Z">
        <w:r w:rsidR="008E4FC5">
          <w:t>zwei</w:t>
        </w:r>
      </w:ins>
      <w:del w:id="1220" w:author="Dennis Hohmann" w:date="2012-04-14T18:29:00Z">
        <w:r w:rsidR="00385BF6" w:rsidDel="008E4FC5">
          <w:delText>2</w:delText>
        </w:r>
      </w:del>
      <w:r w:rsidR="00385BF6">
        <w:t xml:space="preserve"> Schnittstellen auf </w:t>
      </w:r>
      <w:r w:rsidR="00333123">
        <w:t xml:space="preserve">der </w:t>
      </w:r>
      <w:r w:rsidR="00385BF6">
        <w:t>Hardwareebene</w:t>
      </w:r>
      <w:ins w:id="1221" w:author="Dennis Hohmann" w:date="2012-04-14T18:33:00Z">
        <w:r w:rsidR="0036565B">
          <w:t>, SPI und UART</w:t>
        </w:r>
      </w:ins>
      <w:r w:rsidR="00385BF6">
        <w:t xml:space="preserve">. </w:t>
      </w:r>
      <w:r w:rsidR="00965896" w:rsidRPr="00343AD9">
        <w:t>Z</w:t>
      </w:r>
      <w:r w:rsidR="00965896" w:rsidRPr="00343AD9">
        <w:t>u</w:t>
      </w:r>
      <w:r w:rsidR="00965896" w:rsidRPr="00343AD9">
        <w:t xml:space="preserve">nächst war geplant den </w:t>
      </w:r>
      <w:r w:rsidR="00B0341A">
        <w:t>VDrive2</w:t>
      </w:r>
      <w:r w:rsidR="00965896" w:rsidRPr="00343AD9">
        <w:t xml:space="preserve"> über SPI einzubinden.</w:t>
      </w:r>
    </w:p>
    <w:p w14:paraId="434115DD" w14:textId="77777777" w:rsidR="00C24B2D" w:rsidRDefault="00C24B2D" w:rsidP="008B14C0">
      <w:pPr>
        <w:pStyle w:val="Textkrper"/>
        <w:rPr>
          <w:ins w:id="1222" w:author="Dennis Hohmann" w:date="2012-04-15T01:53:00Z"/>
        </w:rPr>
        <w:pPrChange w:id="1223" w:author="Dennis Hohmann" w:date="2012-04-15T00:39:00Z">
          <w:pPr>
            <w:pStyle w:val="Beschriftung"/>
            <w:ind w:left="0" w:firstLine="851"/>
          </w:pPr>
        </w:pPrChange>
      </w:pPr>
    </w:p>
    <w:p w14:paraId="2050633E" w14:textId="290F190F" w:rsidR="00965896" w:rsidRDefault="00965896" w:rsidP="008B14C0">
      <w:pPr>
        <w:pStyle w:val="Textkrper"/>
        <w:pPrChange w:id="1224" w:author="Dennis Hohmann" w:date="2012-04-15T00:39:00Z">
          <w:pPr>
            <w:pStyle w:val="Beschriftung"/>
            <w:ind w:left="0" w:firstLine="851"/>
          </w:pPr>
        </w:pPrChange>
      </w:pPr>
      <w:del w:id="1225" w:author="Dennis Hohmann" w:date="2012-04-15T01:53:00Z">
        <w:r w:rsidRPr="00343AD9" w:rsidDel="00C24B2D">
          <w:delText xml:space="preserve"> </w:delText>
        </w:r>
      </w:del>
      <w:r w:rsidR="006B18F7">
        <w:t>Abweichend vom</w:t>
      </w:r>
      <w:r w:rsidRPr="00343AD9">
        <w:t xml:space="preserve"> Standard</w:t>
      </w:r>
      <w:r w:rsidR="006B18F7">
        <w:t xml:space="preserve"> arbeitet das</w:t>
      </w:r>
      <w:r w:rsidRPr="00343AD9">
        <w:t xml:space="preserve"> int</w:t>
      </w:r>
      <w:r w:rsidRPr="00343AD9">
        <w:t>e</w:t>
      </w:r>
      <w:r w:rsidRPr="00343AD9">
        <w:t xml:space="preserve">grierte SPI mit </w:t>
      </w:r>
      <w:del w:id="1226" w:author="Dennis Hohmann" w:date="2012-04-14T18:32:00Z">
        <w:r w:rsidRPr="00343AD9" w:rsidDel="0036565B">
          <w:delText xml:space="preserve">9 </w:delText>
        </w:r>
      </w:del>
      <w:ins w:id="1227" w:author="Dennis Hohmann" w:date="2012-04-14T18:32:00Z">
        <w:r w:rsidR="0036565B">
          <w:t>neun</w:t>
        </w:r>
        <w:r w:rsidR="0036565B" w:rsidRPr="00343AD9">
          <w:t xml:space="preserve"> </w:t>
        </w:r>
      </w:ins>
      <w:r w:rsidRPr="00343AD9">
        <w:t xml:space="preserve">statt mit </w:t>
      </w:r>
      <w:ins w:id="1228" w:author="Dennis Hohmann" w:date="2012-04-14T18:32:00Z">
        <w:r w:rsidR="0036565B">
          <w:t>acht</w:t>
        </w:r>
      </w:ins>
      <w:del w:id="1229" w:author="Dennis Hohmann" w:date="2012-04-14T18:32:00Z">
        <w:r w:rsidRPr="00343AD9" w:rsidDel="0036565B">
          <w:delText>8</w:delText>
        </w:r>
      </w:del>
      <w:r w:rsidRPr="00343AD9">
        <w:t xml:space="preserve"> Datenbits. Dies hätte zur Folge gehabt, dass die Ko</w:t>
      </w:r>
      <w:r w:rsidRPr="00343AD9">
        <w:t>m</w:t>
      </w:r>
      <w:r w:rsidRPr="00343AD9">
        <w:t xml:space="preserve">munikation zwischen </w:t>
      </w:r>
      <w:r w:rsidR="00B0341A">
        <w:t>VDrive2</w:t>
      </w:r>
      <w:r w:rsidRPr="00343AD9">
        <w:t xml:space="preserve"> und Controller nicht über das Hardware-SPI des Controllers</w:t>
      </w:r>
      <w:r w:rsidR="00385BF6">
        <w:t xml:space="preserve">, sondern </w:t>
      </w:r>
      <w:r w:rsidR="00333123">
        <w:t xml:space="preserve">nur über </w:t>
      </w:r>
      <w:r w:rsidR="00385BF6">
        <w:t>ein</w:t>
      </w:r>
      <w:del w:id="1230" w:author="Dennis Hohmann" w:date="2012-04-14T18:34:00Z">
        <w:r w:rsidR="00385BF6" w:rsidDel="0036565B">
          <w:delText>e</w:delText>
        </w:r>
      </w:del>
      <w:r w:rsidR="00385BF6">
        <w:t xml:space="preserve"> bereit</w:t>
      </w:r>
      <w:del w:id="1231" w:author="Dennis Hohmann" w:date="2012-04-14T18:34:00Z">
        <w:r w:rsidR="00385BF6" w:rsidDel="0036565B">
          <w:delText xml:space="preserve"> </w:delText>
        </w:r>
      </w:del>
      <w:r w:rsidR="00385BF6">
        <w:t>zustellende</w:t>
      </w:r>
      <w:ins w:id="1232" w:author="Dennis Hohmann" w:date="2012-04-14T18:34:00Z">
        <w:r w:rsidR="0036565B">
          <w:t>s</w:t>
        </w:r>
      </w:ins>
      <w:r w:rsidR="00385BF6">
        <w:t xml:space="preserve"> Soft-SPI</w:t>
      </w:r>
      <w:r w:rsidRPr="00343AD9">
        <w:t xml:space="preserve"> funktioniert hätte. </w:t>
      </w:r>
      <w:r w:rsidRPr="00E746A9">
        <w:t>Da zu diesem Zei</w:t>
      </w:r>
      <w:r w:rsidRPr="00E746A9">
        <w:t>t</w:t>
      </w:r>
      <w:r w:rsidRPr="00E746A9">
        <w:t>punkt die genaue Auslastung des Controlle</w:t>
      </w:r>
      <w:r w:rsidR="006B18F7">
        <w:t>rs noch nicht abzusehen war, wurde</w:t>
      </w:r>
      <w:r w:rsidRPr="00E746A9">
        <w:t xml:space="preserve"> der</w:t>
      </w:r>
      <w:r w:rsidR="00E746A9" w:rsidRPr="00E746A9">
        <w:t xml:space="preserve"> </w:t>
      </w:r>
      <w:r w:rsidR="00B0341A">
        <w:t>VDrive2</w:t>
      </w:r>
      <w:r w:rsidR="00E746A9" w:rsidRPr="00E746A9">
        <w:t xml:space="preserve"> über UART a</w:t>
      </w:r>
      <w:r w:rsidR="00E746A9" w:rsidRPr="00E746A9">
        <w:t>n</w:t>
      </w:r>
      <w:r w:rsidR="00E746A9" w:rsidRPr="00E746A9">
        <w:t>ge</w:t>
      </w:r>
      <w:r w:rsidR="006B18F7">
        <w:t>bunden</w:t>
      </w:r>
      <w:r w:rsidR="00E746A9" w:rsidRPr="00E746A9">
        <w:t>.</w:t>
      </w:r>
    </w:p>
    <w:p w14:paraId="3222BF36" w14:textId="77777777" w:rsidR="00356418" w:rsidRDefault="00356418" w:rsidP="008B14C0">
      <w:pPr>
        <w:pStyle w:val="Textkrper"/>
        <w:pPrChange w:id="1233" w:author="Dennis Hohmann" w:date="2012-04-15T00:39:00Z">
          <w:pPr>
            <w:pStyle w:val="Beschriftung"/>
            <w:ind w:left="0" w:firstLine="851"/>
          </w:pPr>
        </w:pPrChange>
      </w:pPr>
    </w:p>
    <w:p w14:paraId="5FF290D6" w14:textId="2D09D472" w:rsidR="00E746A9" w:rsidRDefault="00723F69" w:rsidP="001B7DAE">
      <w:pPr>
        <w:pStyle w:val="berschrift2"/>
      </w:pPr>
      <w:bookmarkStart w:id="1234" w:name="_Toc196079061"/>
      <w:r>
        <w:t>Display</w:t>
      </w:r>
      <w:bookmarkEnd w:id="1234"/>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5">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2D77AAC9" w:rsidR="000D6B34" w:rsidRDefault="000D6B34" w:rsidP="000D6B34">
      <w:pPr>
        <w:pStyle w:val="Beschriftung"/>
      </w:pPr>
      <w:bookmarkStart w:id="1235" w:name="_Toc195011695"/>
      <w:bookmarkStart w:id="1236" w:name="_Toc195068823"/>
      <w:bookmarkStart w:id="1237" w:name="_Toc195068902"/>
      <w:bookmarkStart w:id="1238" w:name="_Toc195069034"/>
      <w:bookmarkStart w:id="1239" w:name="_Toc195069336"/>
      <w:bookmarkStart w:id="1240" w:name="_Toc195118415"/>
      <w:bookmarkStart w:id="1241" w:name="_Toc195150484"/>
      <w:bookmarkStart w:id="1242" w:name="_Toc196078923"/>
      <w:r w:rsidRPr="00343AD9">
        <w:t xml:space="preserve">Abbildung </w:t>
      </w:r>
      <w:ins w:id="1243" w:author="Dennis Hohmann" w:date="2012-04-15T03:12:00Z">
        <w:r w:rsidR="003C14D1">
          <w:fldChar w:fldCharType="begin"/>
        </w:r>
        <w:r w:rsidR="003C14D1">
          <w:instrText xml:space="preserve"> STYLEREF 2 \s </w:instrText>
        </w:r>
      </w:ins>
      <w:r w:rsidR="003C14D1">
        <w:fldChar w:fldCharType="separate"/>
      </w:r>
      <w:r w:rsidR="003C14D1">
        <w:rPr>
          <w:noProof/>
        </w:rPr>
        <w:t>3.3</w:t>
      </w:r>
      <w:ins w:id="1244"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245" w:author="Dennis Hohmann" w:date="2012-04-15T03:12:00Z">
        <w:r w:rsidR="003C14D1">
          <w:rPr>
            <w:noProof/>
          </w:rPr>
          <w:t>1</w:t>
        </w:r>
        <w:r w:rsidR="003C14D1">
          <w:fldChar w:fldCharType="end"/>
        </w:r>
      </w:ins>
      <w:del w:id="124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343AD9">
        <w:t xml:space="preserve">: </w:t>
      </w:r>
      <w:ins w:id="1247" w:author="Dennis Hohmann" w:date="2012-04-14T18:57:00Z">
        <w:r w:rsidR="00B52CDB" w:rsidRPr="00343AD9">
          <w:t>ELECTRONIC ASSEMBLY</w:t>
        </w:r>
        <w:r w:rsidR="00B52CDB">
          <w:t xml:space="preserve"> </w:t>
        </w:r>
      </w:ins>
      <w:del w:id="1248" w:author="Dennis Hohmann" w:date="2012-04-14T18:57:00Z">
        <w:r w:rsidRPr="00343AD9" w:rsidDel="00B52CDB">
          <w:delText xml:space="preserve">Electronic Assembly </w:delText>
        </w:r>
      </w:del>
      <w:r w:rsidRPr="00343AD9">
        <w:t>eDIP240-7</w:t>
      </w:r>
      <w:bookmarkEnd w:id="1235"/>
      <w:bookmarkEnd w:id="1236"/>
      <w:bookmarkEnd w:id="1237"/>
      <w:bookmarkEnd w:id="1238"/>
      <w:bookmarkEnd w:id="1239"/>
      <w:bookmarkEnd w:id="1240"/>
      <w:bookmarkEnd w:id="1241"/>
      <w:bookmarkEnd w:id="1242"/>
    </w:p>
    <w:p w14:paraId="73F722F2" w14:textId="26C30E06" w:rsidR="0074273A" w:rsidRDefault="00B52CDB" w:rsidP="008B14C0">
      <w:pPr>
        <w:pStyle w:val="Textkrper"/>
        <w:rPr>
          <w:ins w:id="1249" w:author="Dennis Hohmann" w:date="2012-04-14T19:04:00Z"/>
        </w:rPr>
        <w:pPrChange w:id="1250" w:author="Dennis Hohmann" w:date="2012-04-15T00:39:00Z">
          <w:pPr>
            <w:pStyle w:val="Beschriftung"/>
            <w:ind w:left="0" w:firstLine="851"/>
          </w:pPr>
        </w:pPrChange>
      </w:pPr>
      <w:ins w:id="1251" w:author="Dennis Hohmann" w:date="2012-04-14T18:58:00Z">
        <w:r>
          <w:t xml:space="preserve">Schon </w:t>
        </w:r>
      </w:ins>
      <w:del w:id="1252" w:author="Dennis Hohmann" w:date="2012-04-14T18:58:00Z">
        <w:r w:rsidR="00333123" w:rsidDel="00B52CDB">
          <w:delText>Schon zu</w:delText>
        </w:r>
      </w:del>
      <w:ins w:id="1253" w:author="Dennis Hohmann" w:date="2012-04-14T18:58:00Z">
        <w:r>
          <w:t>zu</w:t>
        </w:r>
      </w:ins>
      <w:r w:rsidR="00333123">
        <w:t xml:space="preserve"> Beginn des Projektes</w:t>
      </w:r>
      <w:r w:rsidR="00F0678B" w:rsidRPr="00903CEF">
        <w:t xml:space="preserve"> </w:t>
      </w:r>
      <w:del w:id="1254" w:author="Dennis Hohmann" w:date="2012-04-14T18:58:00Z">
        <w:r w:rsidR="00F0678B" w:rsidRPr="00903CEF" w:rsidDel="00B52CDB">
          <w:delText>s</w:delText>
        </w:r>
        <w:r w:rsidR="00E249BA" w:rsidRPr="00903CEF" w:rsidDel="00B52CDB">
          <w:delText>tand</w:delText>
        </w:r>
      </w:del>
      <w:ins w:id="1255" w:author="Dennis Hohmann" w:date="2012-04-14T18:58:00Z">
        <w:r w:rsidRPr="00903CEF">
          <w:t>st</w:t>
        </w:r>
        <w:r>
          <w:t xml:space="preserve">eht </w:t>
        </w:r>
      </w:ins>
      <w:del w:id="1256" w:author="Dennis Hohmann" w:date="2012-04-14T18:58:00Z">
        <w:r w:rsidR="00E249BA" w:rsidRPr="00903CEF" w:rsidDel="00B52CDB">
          <w:delText xml:space="preserve"> </w:delText>
        </w:r>
        <w:r w:rsidR="009C551C" w:rsidDel="00B52CDB">
          <w:delText xml:space="preserve">bereits </w:delText>
        </w:r>
      </w:del>
      <w:r w:rsidR="00E249BA" w:rsidRPr="00903CEF">
        <w:t>fest</w:t>
      </w:r>
      <w:ins w:id="1257" w:author="Dennis Hohmann" w:date="2012-04-14T18:58:00Z">
        <w:r>
          <w:t>,</w:t>
        </w:r>
      </w:ins>
      <w:r w:rsidR="00E249BA" w:rsidRPr="00903CEF">
        <w:t xml:space="preserve"> wie die Kommunikation </w:t>
      </w:r>
      <w:r w:rsidR="00F0678B" w:rsidRPr="00903CEF">
        <w:t xml:space="preserve">zwischen Mensch und Maschine </w:t>
      </w:r>
      <w:r w:rsidR="004C54E6">
        <w:t>aufgebaut sein sol</w:t>
      </w:r>
      <w:del w:id="1258" w:author="Dennis Hohmann" w:date="2012-04-14T18:57:00Z">
        <w:r w:rsidR="004C54E6" w:rsidDel="00B52CDB">
          <w:delText>l</w:delText>
        </w:r>
      </w:del>
      <w:r w:rsidR="00F0678B" w:rsidRPr="00903CEF">
        <w:t xml:space="preserve">l. </w:t>
      </w:r>
      <w:r w:rsidR="00F0678B" w:rsidRPr="00343AD9">
        <w:t xml:space="preserve">Als </w:t>
      </w:r>
      <w:r w:rsidR="00E249BA" w:rsidRPr="00343AD9">
        <w:t xml:space="preserve">HMI </w:t>
      </w:r>
      <w:r w:rsidR="00333123">
        <w:t>war</w:t>
      </w:r>
      <w:r w:rsidR="00F0678B" w:rsidRPr="00343AD9">
        <w:t xml:space="preserve"> ei</w:t>
      </w:r>
      <w:r w:rsidR="00E249BA" w:rsidRPr="00343AD9">
        <w:t xml:space="preserve">n Display vorgesehen. </w:t>
      </w:r>
      <w:del w:id="1259" w:author="Dennis Hohmann" w:date="2012-04-14T19:00:00Z">
        <w:r w:rsidR="00E249BA" w:rsidRPr="00343AD9" w:rsidDel="00B52CDB">
          <w:delText>Der genaue Funktio</w:delText>
        </w:r>
        <w:r w:rsidR="00333123" w:rsidDel="00B52CDB">
          <w:delText>n</w:delText>
        </w:r>
        <w:r w:rsidR="00333123" w:rsidDel="00B52CDB">
          <w:delText xml:space="preserve">sumfang und </w:delText>
        </w:r>
      </w:del>
      <w:ins w:id="1260" w:author="Dennis Hohmann" w:date="2012-04-14T19:00:00Z">
        <w:r>
          <w:t>D</w:t>
        </w:r>
      </w:ins>
      <w:del w:id="1261" w:author="Dennis Hohmann" w:date="2012-04-14T19:00:00Z">
        <w:r w:rsidR="00333123" w:rsidDel="00B52CDB">
          <w:delText>d</w:delText>
        </w:r>
      </w:del>
      <w:r w:rsidR="00333123">
        <w:t>ie Möglichkeit zur</w:t>
      </w:r>
      <w:r w:rsidR="00E249BA" w:rsidRPr="00343AD9">
        <w:t xml:space="preserve"> Steuerung der Maschine über ein Touch-Display ist der Firma E</w:t>
      </w:r>
      <w:r w:rsidR="00FB74AB" w:rsidRPr="00343AD9">
        <w:t>LECTRONIC ASSEMBLY</w:t>
      </w:r>
      <w:ins w:id="1262" w:author="Dennis Hohmann" w:date="2012-04-14T18:57:00Z">
        <w:r>
          <w:t xml:space="preserve"> GmbH</w:t>
        </w:r>
      </w:ins>
      <w:r w:rsidR="00E249BA" w:rsidRPr="00343AD9">
        <w:t xml:space="preserve"> zu verdanken. Dank der </w:t>
      </w:r>
      <w:r w:rsidR="00333123">
        <w:t>kostenfreien Überla</w:t>
      </w:r>
      <w:r w:rsidR="00333123">
        <w:t>s</w:t>
      </w:r>
      <w:r w:rsidR="00333123">
        <w:t>sung</w:t>
      </w:r>
      <w:r w:rsidR="00E249BA" w:rsidRPr="00343AD9">
        <w:t xml:space="preserve"> eines </w:t>
      </w:r>
      <w:del w:id="1263" w:author="Dennis Hohmann" w:date="2012-04-14T18:57:00Z">
        <w:r w:rsidR="00EB773F" w:rsidRPr="00343AD9" w:rsidDel="00B52CDB">
          <w:delText>„</w:delText>
        </w:r>
      </w:del>
      <w:r w:rsidR="00EE0479" w:rsidRPr="00343AD9">
        <w:t>eDIP240B-7LWTP</w:t>
      </w:r>
      <w:del w:id="1264" w:author="Dennis Hohmann" w:date="2012-04-14T18:57:00Z">
        <w:r w:rsidR="00EB773F" w:rsidRPr="00343AD9" w:rsidDel="00B52CDB">
          <w:delText>“</w:delText>
        </w:r>
      </w:del>
      <w:r w:rsidR="00965896" w:rsidRPr="00343AD9">
        <w:t xml:space="preserve"> </w:t>
      </w:r>
      <w:del w:id="1265" w:author="Dennis Hohmann" w:date="2012-04-14T19:00:00Z">
        <w:r w:rsidR="00965896" w:rsidRPr="00343AD9" w:rsidDel="00B52CDB">
          <w:delText xml:space="preserve">konnte </w:delText>
        </w:r>
      </w:del>
      <w:ins w:id="1266" w:author="Dennis Hohmann" w:date="2012-04-14T19:00:00Z">
        <w:r w:rsidRPr="00343AD9">
          <w:t>k</w:t>
        </w:r>
        <w:r>
          <w:t>ann</w:t>
        </w:r>
        <w:r w:rsidRPr="00343AD9">
          <w:t xml:space="preserve"> </w:t>
        </w:r>
      </w:ins>
      <w:r w:rsidR="00E249BA" w:rsidRPr="00343AD9">
        <w:t xml:space="preserve">dieses </w:t>
      </w:r>
      <w:del w:id="1267" w:author="Dennis Hohmann" w:date="2012-04-14T19:01:00Z">
        <w:r w:rsidR="004C54E6" w:rsidDel="00B52CDB">
          <w:delText xml:space="preserve">mit seinem vollen Funktionsumfangs </w:delText>
        </w:r>
      </w:del>
      <w:r w:rsidR="00E249BA" w:rsidRPr="00343AD9">
        <w:t xml:space="preserve">in das </w:t>
      </w:r>
      <w:r w:rsidR="009C551C">
        <w:t xml:space="preserve">Projekt </w:t>
      </w:r>
      <w:r w:rsidR="00E249BA" w:rsidRPr="00343AD9">
        <w:t>i</w:t>
      </w:r>
      <w:ins w:id="1268" w:author="Dennis Hohmann" w:date="2012-04-14T19:01:00Z">
        <w:r>
          <w:t>ntegriert werden</w:t>
        </w:r>
      </w:ins>
      <w:del w:id="1269" w:author="Dennis Hohmann" w:date="2012-04-14T19:01:00Z">
        <w:r w:rsidR="00E249BA" w:rsidRPr="00343AD9" w:rsidDel="00B52CDB">
          <w:delText>mplementieren</w:delText>
        </w:r>
      </w:del>
      <w:r w:rsidR="00E249BA" w:rsidRPr="00343AD9">
        <w:t>.</w:t>
      </w:r>
      <w:r w:rsidR="00333123">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del w:id="1270" w:author="Dennis Hohmann" w:date="2012-04-14T19:03:00Z">
        <w:r w:rsidR="00FB74AB" w:rsidRPr="00343AD9" w:rsidDel="002B0CE3">
          <w:delText>i</w:delText>
        </w:r>
        <w:r w:rsidR="00FB74AB" w:rsidRPr="00343AD9" w:rsidDel="002B0CE3">
          <w:delText>n</w:delText>
        </w:r>
        <w:r w:rsidR="00FB74AB" w:rsidRPr="00343AD9" w:rsidDel="002B0CE3">
          <w:delText>tegriert</w:delText>
        </w:r>
        <w:r w:rsidR="00E45C0E" w:rsidDel="002B0CE3">
          <w:delText xml:space="preserve"> </w:delText>
        </w:r>
      </w:del>
      <w:r w:rsidR="00E45C0E">
        <w:t xml:space="preserve">ist eine </w:t>
      </w:r>
      <w:r w:rsidR="00E249BA" w:rsidRPr="00343AD9">
        <w:t>Touchfolie</w:t>
      </w:r>
      <w:r w:rsidR="00E45C0E">
        <w:t xml:space="preserve"> </w:t>
      </w:r>
      <w:r w:rsidR="00E0768A">
        <w:t xml:space="preserve">im </w:t>
      </w:r>
      <w:r w:rsidR="00E45C0E">
        <w:t>4-Wire-System</w:t>
      </w:r>
      <w:ins w:id="1271" w:author="Dennis Hohmann" w:date="2012-04-14T19:03:00Z">
        <w:r w:rsidR="002B0CE3">
          <w:t xml:space="preserve"> </w:t>
        </w:r>
        <w:r w:rsidR="002B0CE3" w:rsidRPr="00343AD9">
          <w:t>i</w:t>
        </w:r>
        <w:r w:rsidR="002B0CE3" w:rsidRPr="00343AD9">
          <w:t>n</w:t>
        </w:r>
        <w:r w:rsidR="002B0CE3" w:rsidRPr="00343AD9">
          <w:t>tegriert</w:t>
        </w:r>
      </w:ins>
      <w:r w:rsidR="00E249BA" w:rsidRPr="00343AD9">
        <w:t xml:space="preserve">, welche direkt vom </w:t>
      </w:r>
      <w:r w:rsidR="00FB3ACC" w:rsidRPr="00343AD9">
        <w:t xml:space="preserve">Display verwaltet </w:t>
      </w:r>
      <w:r w:rsidR="00E45C0E">
        <w:t>und ausgewe</w:t>
      </w:r>
      <w:r w:rsidR="00E45C0E">
        <w:t>r</w:t>
      </w:r>
      <w:r w:rsidR="00E45C0E">
        <w:t xml:space="preserve">tet </w:t>
      </w:r>
      <w:r w:rsidR="00FB3ACC" w:rsidRPr="00343AD9">
        <w:t>wird.</w:t>
      </w:r>
      <w:r w:rsidR="00E0768A">
        <w:t xml:space="preserve"> Die Informationen der Touchfolie werden über die Schnittstelle</w:t>
      </w:r>
      <w:r w:rsidR="004C54E6">
        <w:t>n</w:t>
      </w:r>
      <w:r w:rsidR="00E0768A">
        <w:t xml:space="preserve"> des Display</w:t>
      </w:r>
      <w:ins w:id="1272" w:author="Dennis Hohmann" w:date="2012-04-14T19:02:00Z">
        <w:r w:rsidR="002B0CE3">
          <w:t>s</w:t>
        </w:r>
      </w:ins>
      <w:r w:rsidR="00E0768A">
        <w:t xml:space="preserve"> bereit</w:t>
      </w:r>
      <w:del w:id="1273" w:author="Dennis Hohmann" w:date="2012-04-14T19:02:00Z">
        <w:r w:rsidR="00E0768A" w:rsidDel="002B0CE3">
          <w:delText xml:space="preserve"> </w:delText>
        </w:r>
      </w:del>
      <w:r w:rsidR="00E0768A">
        <w:t>gestellt. Es stehen</w:t>
      </w:r>
      <w:r w:rsidR="00FB3ACC" w:rsidRPr="00343AD9">
        <w:t xml:space="preserve"> </w:t>
      </w:r>
      <w:del w:id="1274" w:author="Dennis Hohmann" w:date="2012-04-14T19:03:00Z">
        <w:r w:rsidR="00FB3ACC" w:rsidRPr="00343AD9" w:rsidDel="002B0CE3">
          <w:delText>4</w:delText>
        </w:r>
      </w:del>
      <w:del w:id="1275" w:author="Dennis Hohmann" w:date="2012-04-14T19:06:00Z">
        <w:r w:rsidR="00FB3ACC" w:rsidRPr="00343AD9" w:rsidDel="00993BD1">
          <w:delText xml:space="preserve"> unabhängige </w:delText>
        </w:r>
        <w:r w:rsidR="00E0768A" w:rsidDel="00993BD1">
          <w:delText>Schnittstellen</w:delText>
        </w:r>
      </w:del>
      <w:del w:id="1276" w:author="Dennis Hohmann" w:date="2012-04-14T19:05:00Z">
        <w:r w:rsidR="00E0768A" w:rsidDel="00993BD1">
          <w:delText>,</w:delText>
        </w:r>
      </w:del>
      <w:del w:id="1277" w:author="Dennis Hohmann" w:date="2012-04-14T19:06:00Z">
        <w:r w:rsidR="00E0768A" w:rsidDel="00993BD1">
          <w:delText xml:space="preserve"> sowie </w:delText>
        </w:r>
      </w:del>
      <w:del w:id="1278" w:author="Dennis Hohmann" w:date="2012-04-14T19:03:00Z">
        <w:r w:rsidR="00E0768A" w:rsidDel="002B0CE3">
          <w:delText xml:space="preserve">8 </w:delText>
        </w:r>
      </w:del>
      <w:ins w:id="1279" w:author="Dennis Hohmann" w:date="2012-04-14T19:03:00Z">
        <w:r w:rsidR="002B0CE3">
          <w:t xml:space="preserve">acht </w:t>
        </w:r>
      </w:ins>
      <w:r w:rsidR="00E0768A">
        <w:t xml:space="preserve">I/Os </w:t>
      </w:r>
      <w:ins w:id="1280" w:author="Dennis Hohmann" w:date="2012-04-14T19:06:00Z">
        <w:r w:rsidR="00993BD1">
          <w:t>zur Verfügung sowie folgende vier</w:t>
        </w:r>
        <w:r w:rsidR="00993BD1" w:rsidRPr="00343AD9">
          <w:t xml:space="preserve"> unabhäng</w:t>
        </w:r>
        <w:r w:rsidR="00993BD1" w:rsidRPr="00343AD9">
          <w:t>i</w:t>
        </w:r>
        <w:r w:rsidR="00993BD1" w:rsidRPr="00343AD9">
          <w:t xml:space="preserve">ge </w:t>
        </w:r>
        <w:r w:rsidR="00993BD1">
          <w:t>Schnittstellen</w:t>
        </w:r>
      </w:ins>
      <w:del w:id="1281" w:author="Dennis Hohmann" w:date="2012-04-14T19:05:00Z">
        <w:r w:rsidR="00E0768A" w:rsidDel="00993BD1">
          <w:delText xml:space="preserve"> </w:delText>
        </w:r>
      </w:del>
      <w:del w:id="1282" w:author="Dennis Hohmann" w:date="2012-04-14T19:07:00Z">
        <w:r w:rsidR="00FB3ACC" w:rsidRPr="00343AD9" w:rsidDel="00993BD1">
          <w:delText>zur Ve</w:delText>
        </w:r>
        <w:r w:rsidR="00FB3ACC" w:rsidRPr="00343AD9" w:rsidDel="00993BD1">
          <w:delText>r</w:delText>
        </w:r>
        <w:r w:rsidR="00FB3ACC" w:rsidRPr="00343AD9" w:rsidDel="00993BD1">
          <w:delText>fügung</w:delText>
        </w:r>
      </w:del>
      <w:r w:rsidR="00FB3ACC" w:rsidRPr="00343AD9">
        <w:t>:</w:t>
      </w:r>
    </w:p>
    <w:p w14:paraId="1ACEE8C9" w14:textId="77777777" w:rsidR="00F1436B" w:rsidRPr="00343AD9" w:rsidRDefault="00F1436B" w:rsidP="008B14C0">
      <w:pPr>
        <w:pStyle w:val="Textkrper"/>
        <w:pPrChange w:id="1283" w:author="Dennis Hohmann" w:date="2012-04-15T00:39:00Z">
          <w:pPr>
            <w:pStyle w:val="Beschriftung"/>
            <w:ind w:left="0" w:firstLine="851"/>
          </w:pPr>
        </w:pPrChange>
      </w:pPr>
    </w:p>
    <w:p w14:paraId="2D05108F" w14:textId="77777777" w:rsidR="00DC1FEC" w:rsidRDefault="00C04F51" w:rsidP="008B14C0">
      <w:pPr>
        <w:pStyle w:val="Textkrper"/>
        <w:numPr>
          <w:ilvl w:val="0"/>
          <w:numId w:val="4"/>
        </w:numPr>
        <w:pPrChange w:id="1284" w:author="Dennis Hohmann" w:date="2012-04-15T00:39:00Z">
          <w:pPr>
            <w:pStyle w:val="Beschriftung"/>
            <w:ind w:left="0" w:firstLine="851"/>
          </w:pPr>
        </w:pPrChange>
      </w:pPr>
      <w:r w:rsidRPr="00965896">
        <w:t>1x RS-232</w:t>
      </w:r>
    </w:p>
    <w:p w14:paraId="5C43A06C" w14:textId="77777777" w:rsidR="00DC1FEC" w:rsidRDefault="00DC1FEC" w:rsidP="008B14C0">
      <w:pPr>
        <w:pStyle w:val="Textkrper"/>
        <w:numPr>
          <w:ilvl w:val="0"/>
          <w:numId w:val="4"/>
        </w:numPr>
        <w:pPrChange w:id="1285" w:author="Dennis Hohmann" w:date="2012-04-15T00:39:00Z">
          <w:pPr>
            <w:pStyle w:val="Beschriftung"/>
            <w:ind w:left="0" w:firstLine="851"/>
          </w:pPr>
        </w:pPrChange>
      </w:pPr>
      <w:r>
        <w:t>1x RS-485</w:t>
      </w:r>
    </w:p>
    <w:p w14:paraId="4CC9E51E" w14:textId="77777777" w:rsidR="00DC1FEC" w:rsidDel="00C24B2D" w:rsidRDefault="00DC1FEC" w:rsidP="00C24B2D">
      <w:pPr>
        <w:pStyle w:val="Textkrper"/>
        <w:numPr>
          <w:ilvl w:val="0"/>
          <w:numId w:val="4"/>
        </w:numPr>
        <w:rPr>
          <w:del w:id="1286" w:author="Dennis Hohmann" w:date="2012-04-15T01:54:00Z"/>
        </w:rPr>
        <w:pPrChange w:id="1287" w:author="Dennis Hohmann" w:date="2012-04-15T01:54:00Z">
          <w:pPr>
            <w:pStyle w:val="Beschriftung"/>
            <w:ind w:left="0" w:firstLine="851"/>
          </w:pPr>
        </w:pPrChange>
      </w:pPr>
      <w:r>
        <w:t>1x SPI</w:t>
      </w:r>
    </w:p>
    <w:p w14:paraId="7AD4DAFD" w14:textId="77777777" w:rsidR="00C24B2D" w:rsidRDefault="00C24B2D" w:rsidP="008B14C0">
      <w:pPr>
        <w:pStyle w:val="Textkrper"/>
        <w:numPr>
          <w:ilvl w:val="0"/>
          <w:numId w:val="4"/>
        </w:numPr>
        <w:rPr>
          <w:ins w:id="1288" w:author="Dennis Hohmann" w:date="2012-04-15T01:54:00Z"/>
        </w:rPr>
        <w:pPrChange w:id="1289" w:author="Dennis Hohmann" w:date="2012-04-15T00:39:00Z">
          <w:pPr>
            <w:pStyle w:val="Textkrper"/>
            <w:numPr>
              <w:numId w:val="4"/>
            </w:numPr>
            <w:ind w:left="720" w:hanging="360"/>
          </w:pPr>
        </w:pPrChange>
      </w:pPr>
    </w:p>
    <w:p w14:paraId="28BD6518" w14:textId="77777777" w:rsidR="00DC1FEC" w:rsidDel="00F1436B" w:rsidRDefault="0074273A" w:rsidP="008B14C0">
      <w:pPr>
        <w:pStyle w:val="Textkrper"/>
        <w:numPr>
          <w:ilvl w:val="0"/>
          <w:numId w:val="4"/>
        </w:numPr>
        <w:rPr>
          <w:del w:id="1290" w:author="Dennis Hohmann" w:date="2012-04-14T19:04:00Z"/>
        </w:rPr>
        <w:pPrChange w:id="1291" w:author="Dennis Hohmann" w:date="2012-04-15T00:39:00Z">
          <w:pPr>
            <w:pStyle w:val="Textkrper"/>
            <w:numPr>
              <w:numId w:val="4"/>
            </w:numPr>
            <w:ind w:left="720" w:hanging="360"/>
          </w:pPr>
        </w:pPrChange>
      </w:pPr>
      <w:r w:rsidRPr="00965896">
        <w:t>1x TWI</w:t>
      </w:r>
    </w:p>
    <w:p w14:paraId="2EE98E23" w14:textId="77777777" w:rsidR="00F1436B" w:rsidRDefault="00F1436B" w:rsidP="00C24B2D">
      <w:pPr>
        <w:pStyle w:val="Textkrper"/>
        <w:numPr>
          <w:ilvl w:val="0"/>
          <w:numId w:val="4"/>
        </w:numPr>
        <w:rPr>
          <w:ins w:id="1292" w:author="Dennis Hohmann" w:date="2012-04-14T19:04:00Z"/>
        </w:rPr>
        <w:pPrChange w:id="1293" w:author="Dennis Hohmann" w:date="2012-04-15T01:54:00Z">
          <w:pPr>
            <w:pStyle w:val="Textkrper"/>
            <w:numPr>
              <w:numId w:val="4"/>
            </w:numPr>
            <w:ind w:left="720" w:hanging="360"/>
          </w:pPr>
        </w:pPrChange>
      </w:pPr>
    </w:p>
    <w:p w14:paraId="1FA5CF01" w14:textId="64DC4F21" w:rsidR="00DC1FEC" w:rsidRDefault="00965896" w:rsidP="008B14C0">
      <w:pPr>
        <w:pStyle w:val="Textkrper"/>
        <w:pPrChange w:id="1294" w:author="Dennis Hohmann" w:date="2012-04-15T00:39:00Z">
          <w:pPr>
            <w:pStyle w:val="Textkrper"/>
            <w:numPr>
              <w:numId w:val="4"/>
            </w:numPr>
            <w:ind w:left="720" w:hanging="360"/>
          </w:pPr>
        </w:pPrChange>
      </w:pPr>
      <w:del w:id="1295" w:author="Dennis Hohmann" w:date="2012-04-14T19:04:00Z">
        <w:r w:rsidRPr="00965896" w:rsidDel="00F1436B">
          <w:delText>8x I/O</w:delText>
        </w:r>
      </w:del>
    </w:p>
    <w:p w14:paraId="50334EAF" w14:textId="5D09B87C" w:rsidR="00EB773F" w:rsidRDefault="004E7764" w:rsidP="008B14C0">
      <w:pPr>
        <w:pStyle w:val="Textkrper"/>
        <w:pPrChange w:id="1296" w:author="Dennis Hohmann" w:date="2012-04-15T00:39:00Z">
          <w:pPr>
            <w:pStyle w:val="Textkrper"/>
          </w:pPr>
        </w:pPrChange>
      </w:pPr>
      <w:r w:rsidRPr="00DC1FEC">
        <w:t xml:space="preserve">Das Display wird mit der mitgelieferten Software „LCD-Tools“ </w:t>
      </w:r>
      <w:r w:rsidR="009C551C" w:rsidRPr="00DC1FEC">
        <w:t xml:space="preserve">und dem ebenfalls </w:t>
      </w:r>
      <w:r w:rsidR="004B7A81">
        <w:t>zur Ve</w:t>
      </w:r>
      <w:r w:rsidR="004B7A81">
        <w:t>r</w:t>
      </w:r>
      <w:r w:rsidR="004B7A81">
        <w:t>fügung gestellten</w:t>
      </w:r>
      <w:r w:rsidR="009C551C" w:rsidRPr="00DC1FEC">
        <w:t xml:space="preserve"> USB-Programmer Board </w:t>
      </w:r>
      <w:r w:rsidRPr="00DC1FEC">
        <w:t xml:space="preserve">der Firma </w:t>
      </w:r>
      <w:r w:rsidR="00EB779A" w:rsidRPr="00DC1FEC">
        <w:t>ELECTRONIC ASSEMBLY</w:t>
      </w:r>
      <w:r w:rsidRPr="00DC1FEC">
        <w:t xml:space="preserve"> für di</w:t>
      </w:r>
      <w:r w:rsidRPr="00DC1FEC">
        <w:t>e</w:t>
      </w:r>
      <w:r w:rsidRPr="00DC1FEC">
        <w:t>ses Projekt separat programmiert.</w:t>
      </w:r>
    </w:p>
    <w:p w14:paraId="460887D4" w14:textId="1DECEE35" w:rsidR="00E45C0E" w:rsidRDefault="00E45C0E" w:rsidP="008B14C0">
      <w:pPr>
        <w:pStyle w:val="Textkrper"/>
        <w:pPrChange w:id="1297" w:author="Dennis Hohmann" w:date="2012-04-15T00:39:00Z">
          <w:pPr>
            <w:pStyle w:val="Textkrper"/>
          </w:pPr>
        </w:pPrChange>
      </w:pPr>
      <w:r>
        <w:t xml:space="preserve">Die Kommunikation mit dem Controller </w:t>
      </w:r>
      <w:del w:id="1298" w:author="Dennis Hohmann" w:date="2012-04-14T19:08:00Z">
        <w:r w:rsidDel="00623BCF">
          <w:delText xml:space="preserve">läuft </w:delText>
        </w:r>
      </w:del>
      <w:ins w:id="1299" w:author="Dennis Hohmann" w:date="2012-04-14T19:08:00Z">
        <w:r w:rsidR="00623BCF">
          <w:t xml:space="preserve">erfolgt </w:t>
        </w:r>
      </w:ins>
      <w:r w:rsidRPr="005B5635">
        <w:t xml:space="preserve">über I2C </w:t>
      </w:r>
      <w:ins w:id="1300" w:author="Dennis Hohmann" w:date="2012-04-14T19:09:00Z">
        <w:r w:rsidR="00623BCF">
          <w:t>da diese noch am Controller ve</w:t>
        </w:r>
        <w:r w:rsidR="00623BCF">
          <w:t>r</w:t>
        </w:r>
        <w:r w:rsidR="00623BCF">
          <w:t>fügbar war</w:t>
        </w:r>
        <w:r w:rsidR="00623BCF" w:rsidRPr="00623BCF">
          <w:rPr>
            <w:highlight w:val="yellow"/>
            <w:rPrChange w:id="1301" w:author="Dennis Hohmann" w:date="2012-04-14T19:10:00Z">
              <w:rPr/>
            </w:rPrChange>
          </w:rPr>
          <w:t>.</w:t>
        </w:r>
      </w:ins>
      <w:ins w:id="1302" w:author="Dennis Hohmann" w:date="2012-04-14T19:10:00Z">
        <w:r w:rsidR="00623BCF" w:rsidRPr="00623BCF">
          <w:rPr>
            <w:highlight w:val="yellow"/>
            <w:rPrChange w:id="1303" w:author="Dennis Hohmann" w:date="2012-04-14T19:10:00Z">
              <w:rPr/>
            </w:rPrChange>
          </w:rPr>
          <w:t xml:space="preserve"> </w:t>
        </w:r>
      </w:ins>
      <w:r w:rsidRPr="00623BCF">
        <w:rPr>
          <w:highlight w:val="yellow"/>
          <w:rPrChange w:id="1304" w:author="Dennis Hohmann" w:date="2012-04-14T19:10:00Z">
            <w:rPr/>
          </w:rPrChange>
        </w:rPr>
        <w:t xml:space="preserve">mit dem </w:t>
      </w:r>
      <w:r w:rsidR="005B5635" w:rsidRPr="00623BCF">
        <w:rPr>
          <w:highlight w:val="yellow"/>
          <w:rPrChange w:id="1305" w:author="Dennis Hohmann" w:date="2012-04-14T19:10:00Z">
            <w:rPr/>
          </w:rPrChange>
        </w:rPr>
        <w:t>Small</w:t>
      </w:r>
      <w:r w:rsidRPr="00623BCF">
        <w:rPr>
          <w:highlight w:val="yellow"/>
          <w:rPrChange w:id="1306" w:author="Dennis Hohmann" w:date="2012-04-14T19:10:00Z">
            <w:rPr/>
          </w:rPrChange>
        </w:rPr>
        <w:t>Protocol</w:t>
      </w:r>
      <w:r w:rsidRPr="005B5635">
        <w:t>.</w:t>
      </w:r>
      <w:r w:rsidR="004C54E6" w:rsidRPr="005B5635">
        <w:t xml:space="preserve"> Auf dieses</w:t>
      </w:r>
      <w:r w:rsidR="004C54E6">
        <w:t xml:space="preserve"> </w:t>
      </w:r>
      <w:r w:rsidR="00AA56E1">
        <w:t>Protokoll</w:t>
      </w:r>
      <w:r w:rsidR="004C54E6">
        <w:t xml:space="preserve"> wird im Kapitel </w:t>
      </w:r>
      <w:r w:rsidR="00AC0638">
        <w:t xml:space="preserve">4.5 </w:t>
      </w:r>
      <w:r w:rsidR="00AC0638" w:rsidRPr="005B5635">
        <w:t>SmallProtocol</w:t>
      </w:r>
      <w:r w:rsidR="00AC0638">
        <w:t xml:space="preserve"> </w:t>
      </w:r>
      <w:r w:rsidR="004C54E6">
        <w:t>n</w:t>
      </w:r>
      <w:r w:rsidR="004C54E6">
        <w:t>ä</w:t>
      </w:r>
      <w:r w:rsidR="004C54E6">
        <w:t>her eingegangen.</w:t>
      </w:r>
    </w:p>
    <w:p w14:paraId="7A0E40BF" w14:textId="77777777" w:rsidR="00356418" w:rsidRPr="00DC1FEC" w:rsidRDefault="00356418" w:rsidP="008B14C0">
      <w:pPr>
        <w:pStyle w:val="Textkrper"/>
        <w:pPrChange w:id="1307" w:author="Dennis Hohmann" w:date="2012-04-15T00:39:00Z">
          <w:pPr>
            <w:pStyle w:val="Textkrper"/>
          </w:pPr>
        </w:pPrChange>
      </w:pPr>
    </w:p>
    <w:p w14:paraId="6C2D4C76" w14:textId="6D27DDD2" w:rsidR="007E4A58" w:rsidRDefault="00723F69" w:rsidP="001B7DAE">
      <w:pPr>
        <w:pStyle w:val="berschrift2"/>
      </w:pPr>
      <w:bookmarkStart w:id="1308" w:name="_Toc196079062"/>
      <w:r>
        <w:t>Portalfräse</w:t>
      </w:r>
      <w:bookmarkEnd w:id="1308"/>
    </w:p>
    <w:p w14:paraId="6D761E5A" w14:textId="31782916" w:rsidR="00940F36" w:rsidRPr="00343AD9" w:rsidRDefault="004E7764" w:rsidP="008B14C0">
      <w:pPr>
        <w:pStyle w:val="Textkrper"/>
        <w:pPrChange w:id="1309" w:author="Dennis Hohmann" w:date="2012-04-15T00:39:00Z">
          <w:pPr>
            <w:pStyle w:val="Textkrper"/>
          </w:pPr>
        </w:pPrChange>
      </w:pPr>
      <w:r w:rsidRPr="00343AD9">
        <w:t>Die eigentliche Portal</w:t>
      </w:r>
      <w:r w:rsidR="00FB74AB" w:rsidRPr="00343AD9">
        <w:t>f</w:t>
      </w:r>
      <w:r w:rsidRPr="00343AD9">
        <w:t xml:space="preserve">räse </w:t>
      </w:r>
      <w:del w:id="1310" w:author="Dennis Hohmann" w:date="2012-04-14T19:11:00Z">
        <w:r w:rsidRPr="00343AD9" w:rsidDel="00623BCF">
          <w:delText xml:space="preserve">als dezentrale Komponente </w:delText>
        </w:r>
      </w:del>
      <w:r w:rsidRPr="00343AD9">
        <w:t>ist nicht Bestandteil des Projekts und w</w:t>
      </w:r>
      <w:r w:rsidR="007E4A58" w:rsidRPr="00343AD9">
        <w:t>ird daher nur kurz b</w:t>
      </w:r>
      <w:r w:rsidR="007E4A58" w:rsidRPr="00343AD9">
        <w:t>e</w:t>
      </w:r>
      <w:r w:rsidR="007E4A58" w:rsidRPr="00343AD9">
        <w:t xml:space="preserve">schrieben. </w:t>
      </w:r>
      <w:r w:rsidRPr="00343AD9">
        <w:t>D</w:t>
      </w:r>
      <w:del w:id="1311" w:author="Dennis Hohmann" w:date="2012-04-14T19:11:00Z">
        <w:r w:rsidRPr="00343AD9" w:rsidDel="00623BCF">
          <w:delText>ie Portalfräs</w:delText>
        </w:r>
      </w:del>
      <w:ins w:id="1312" w:author="Dennis Hohmann" w:date="2012-04-14T19:11:00Z">
        <w:r w:rsidR="00623BCF">
          <w:t xml:space="preserve">as </w:t>
        </w:r>
      </w:ins>
      <w:del w:id="1313" w:author="Dennis Hohmann" w:date="2012-04-14T19:11:00Z">
        <w:r w:rsidRPr="00343AD9" w:rsidDel="00623BCF">
          <w:delText>e</w:delText>
        </w:r>
      </w:del>
      <w:ins w:id="1314" w:author="Dennis Hohmann" w:date="2012-04-14T19:11:00Z">
        <w:r w:rsidR="00623BCF">
          <w:t>Gerät</w:t>
        </w:r>
      </w:ins>
      <w:r w:rsidRPr="00343AD9">
        <w:t xml:space="preserve"> mit der Bezeichnung </w:t>
      </w:r>
      <w:del w:id="1315" w:author="Dennis Hohmann" w:date="2012-04-14T19:11:00Z">
        <w:r w:rsidRPr="00343AD9" w:rsidDel="00623BCF">
          <w:delText>„</w:delText>
        </w:r>
      </w:del>
      <w:r w:rsidRPr="00343AD9">
        <w:t>HOBBY A4</w:t>
      </w:r>
      <w:del w:id="1316" w:author="Dennis Hohmann" w:date="2012-04-14T19:11:00Z">
        <w:r w:rsidRPr="00343AD9" w:rsidDel="00623BCF">
          <w:delText>“</w:delText>
        </w:r>
      </w:del>
      <w:r w:rsidRPr="00343AD9">
        <w:t xml:space="preserve"> wurde als Bausatz der Firma </w:t>
      </w:r>
      <w:del w:id="1317" w:author="Dennis Hohmann" w:date="2012-04-14T19:10:00Z">
        <w:r w:rsidRPr="00CC78E8" w:rsidDel="00623BCF">
          <w:rPr>
            <w:highlight w:val="yellow"/>
            <w:rPrChange w:id="1318" w:author="Dennis Hohmann" w:date="2012-04-14T19:12:00Z">
              <w:rPr/>
            </w:rPrChange>
          </w:rPr>
          <w:delText>„</w:delText>
        </w:r>
      </w:del>
      <w:r w:rsidRPr="00CC78E8">
        <w:rPr>
          <w:highlight w:val="yellow"/>
          <w:rPrChange w:id="1319" w:author="Dennis Hohmann" w:date="2012-04-14T19:12:00Z">
            <w:rPr/>
          </w:rPrChange>
        </w:rPr>
        <w:t>GO!CNC.de</w:t>
      </w:r>
      <w:r w:rsidR="00410725">
        <w:rPr>
          <w:rStyle w:val="Funotenzeichen"/>
        </w:rPr>
        <w:footnoteReference w:id="11"/>
      </w:r>
      <w:del w:id="1320" w:author="Dennis Hohmann" w:date="2012-04-14T19:10:00Z">
        <w:r w:rsidRPr="00343AD9" w:rsidDel="00623BCF">
          <w:delText>“</w:delText>
        </w:r>
      </w:del>
      <w:r w:rsidRPr="00343AD9">
        <w:t xml:space="preserve"> über die Homepage </w:t>
      </w:r>
      <w:r w:rsidR="00306F8E">
        <w:fldChar w:fldCharType="begin"/>
      </w:r>
      <w:r w:rsidR="00306F8E">
        <w:instrText xml:space="preserve"> HYPERLINK "http://www.gocnc.de" </w:instrText>
      </w:r>
      <w:r w:rsidR="00306F8E">
        <w:fldChar w:fldCharType="separate"/>
      </w:r>
      <w:r w:rsidRPr="00343AD9">
        <w:t>www.gocnc.de</w:t>
      </w:r>
      <w:r w:rsidR="00306F8E">
        <w:fldChar w:fldCharType="end"/>
      </w:r>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6">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6A3486BE" w:rsidR="00EB773F" w:rsidRPr="009C5174" w:rsidRDefault="009C5174" w:rsidP="009C5174">
      <w:pPr>
        <w:pStyle w:val="Beschriftung"/>
      </w:pPr>
      <w:bookmarkStart w:id="1321" w:name="_Toc195011696"/>
      <w:bookmarkStart w:id="1322" w:name="_Toc195068824"/>
      <w:bookmarkStart w:id="1323" w:name="_Toc195068903"/>
      <w:bookmarkStart w:id="1324" w:name="_Toc195069035"/>
      <w:bookmarkStart w:id="1325" w:name="_Toc195069337"/>
      <w:bookmarkStart w:id="1326" w:name="_Toc195118416"/>
      <w:bookmarkStart w:id="1327" w:name="_Toc195150485"/>
      <w:r w:rsidRPr="009C5174">
        <w:t xml:space="preserve">Abbildung </w:t>
      </w:r>
      <w:ins w:id="1328" w:author="Dennis Hohmann" w:date="2012-04-15T03:12:00Z">
        <w:r w:rsidR="003C14D1">
          <w:fldChar w:fldCharType="begin"/>
        </w:r>
        <w:r w:rsidR="003C14D1">
          <w:instrText xml:space="preserve"> STYLEREF 2 \s </w:instrText>
        </w:r>
      </w:ins>
      <w:r w:rsidR="003C14D1">
        <w:fldChar w:fldCharType="separate"/>
      </w:r>
      <w:r w:rsidR="003C14D1">
        <w:rPr>
          <w:noProof/>
        </w:rPr>
        <w:t>3.4</w:t>
      </w:r>
      <w:ins w:id="1329"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330" w:author="Dennis Hohmann" w:date="2012-04-15T03:12:00Z">
        <w:r w:rsidR="003C14D1">
          <w:rPr>
            <w:noProof/>
          </w:rPr>
          <w:t>1</w:t>
        </w:r>
        <w:r w:rsidR="003C14D1">
          <w:fldChar w:fldCharType="end"/>
        </w:r>
      </w:ins>
      <w:del w:id="133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006F7153">
        <w:t>: CNC-Bausatz www.gocnc.de „</w:t>
      </w:r>
      <w:r w:rsidRPr="009C5174">
        <w:t>HOBBY A4"</w:t>
      </w:r>
      <w:bookmarkEnd w:id="1321"/>
      <w:bookmarkEnd w:id="1322"/>
      <w:bookmarkEnd w:id="1323"/>
      <w:bookmarkEnd w:id="1324"/>
      <w:bookmarkEnd w:id="1325"/>
      <w:bookmarkEnd w:id="1326"/>
      <w:bookmarkEnd w:id="1327"/>
    </w:p>
    <w:p w14:paraId="139BA130" w14:textId="77777777" w:rsidR="00F311B2" w:rsidRDefault="00EB773F" w:rsidP="008B14C0">
      <w:pPr>
        <w:pStyle w:val="Textkrper"/>
        <w:rPr>
          <w:ins w:id="1332" w:author="Dennis Hohmann" w:date="2012-04-15T03:00:00Z"/>
        </w:rPr>
        <w:pPrChange w:id="1333" w:author="Dennis Hohmann" w:date="2012-04-15T00:39:00Z">
          <w:pPr>
            <w:pStyle w:val="Beschriftung"/>
            <w:ind w:firstLine="2683"/>
          </w:pPr>
        </w:pPrChange>
      </w:pPr>
      <w:r w:rsidRPr="00343AD9">
        <w:t xml:space="preserve">Nach einer Lieferzeit von </w:t>
      </w:r>
      <w:r w:rsidR="00D71A68" w:rsidRPr="00343AD9">
        <w:t>über</w:t>
      </w:r>
      <w:r w:rsidRPr="00343AD9">
        <w:t xml:space="preserve"> </w:t>
      </w:r>
      <w:ins w:id="1334" w:author="Dennis Hohmann" w:date="2012-04-14T19:12:00Z">
        <w:r w:rsidR="00CC78E8">
          <w:t>sechs</w:t>
        </w:r>
      </w:ins>
      <w:del w:id="1335" w:author="Dennis Hohmann" w:date="2012-04-14T19:12:00Z">
        <w:r w:rsidRPr="00343AD9" w:rsidDel="00CC78E8">
          <w:delText>6</w:delText>
        </w:r>
      </w:del>
      <w:r w:rsidRPr="00343AD9">
        <w:t xml:space="preserve"> Wochen</w:t>
      </w:r>
      <w:ins w:id="1336" w:author="Dennis Hohmann" w:date="2012-04-14T19:13:00Z">
        <w:r w:rsidR="00CC78E8">
          <w:t xml:space="preserve"> ist </w:t>
        </w:r>
      </w:ins>
      <w:del w:id="1337" w:author="Dennis Hohmann" w:date="2012-04-14T19:13:00Z">
        <w:r w:rsidRPr="00343AD9" w:rsidDel="00CC78E8">
          <w:delText xml:space="preserve"> wurde</w:delText>
        </w:r>
        <w:r w:rsidR="00D71A68" w:rsidRPr="00343AD9" w:rsidDel="00CC78E8">
          <w:delText xml:space="preserve"> </w:delText>
        </w:r>
      </w:del>
      <w:r w:rsidR="00D71A68" w:rsidRPr="00343AD9">
        <w:t>der Bausatz</w:t>
      </w:r>
      <w:r w:rsidRPr="00343AD9">
        <w:t xml:space="preserve"> vo</w:t>
      </w:r>
      <w:ins w:id="1338" w:author="Dennis Hohmann" w:date="2012-04-14T19:13:00Z">
        <w:r w:rsidR="00CC78E8">
          <w:t>m Autor</w:t>
        </w:r>
      </w:ins>
      <w:del w:id="1339" w:author="Dennis Hohmann" w:date="2012-04-14T19:13:00Z">
        <w:r w:rsidRPr="00343AD9" w:rsidDel="00CC78E8">
          <w:delText>n</w:delText>
        </w:r>
      </w:del>
      <w:r w:rsidRPr="00343AD9">
        <w:t xml:space="preserve"> </w:t>
      </w:r>
      <w:del w:id="1340" w:author="Dennis Hohmann" w:date="2012-04-14T19:14:00Z">
        <w:r w:rsidRPr="00343AD9" w:rsidDel="00CC78E8">
          <w:delText xml:space="preserve">mir </w:delText>
        </w:r>
      </w:del>
      <w:r w:rsidRPr="00343AD9">
        <w:t>aufgebaut und in Betrieb genommen</w:t>
      </w:r>
      <w:ins w:id="1341" w:author="Dennis Hohmann" w:date="2012-04-14T19:14:00Z">
        <w:r w:rsidR="00CC78E8">
          <w:t xml:space="preserve"> worden</w:t>
        </w:r>
      </w:ins>
      <w:r w:rsidRPr="00343AD9">
        <w:t xml:space="preserve">. </w:t>
      </w:r>
      <w:del w:id="1342" w:author="Dennis Hohmann" w:date="2012-04-14T19:16:00Z">
        <w:r w:rsidRPr="00343AD9" w:rsidDel="00CC78E8">
          <w:delText>E</w:delText>
        </w:r>
        <w:r w:rsidR="00D71A68" w:rsidRPr="00343AD9" w:rsidDel="00CC78E8">
          <w:delText xml:space="preserve">s </w:delText>
        </w:r>
      </w:del>
      <w:del w:id="1343" w:author="Dennis Hohmann" w:date="2012-04-14T19:14:00Z">
        <w:r w:rsidR="00D71A68" w:rsidRPr="00343AD9" w:rsidDel="00CC78E8">
          <w:delText>wu</w:delText>
        </w:r>
        <w:r w:rsidR="00B5232A" w:rsidDel="00CC78E8">
          <w:delText xml:space="preserve">rden </w:delText>
        </w:r>
      </w:del>
      <w:del w:id="1344" w:author="Dennis Hohmann" w:date="2012-04-14T19:16:00Z">
        <w:r w:rsidRPr="00343AD9" w:rsidDel="00CC78E8">
          <w:delText>Modifikationen an dem Bausat</w:delText>
        </w:r>
        <w:r w:rsidR="004E61CD" w:rsidDel="00CC78E8">
          <w:delText>z vorgenommen</w:delText>
        </w:r>
      </w:del>
      <w:ins w:id="1345" w:author="Dennis Hohmann" w:date="2012-04-14T19:14:00Z">
        <w:r w:rsidR="00CC78E8">
          <w:t xml:space="preserve">Der Bausatz </w:t>
        </w:r>
      </w:ins>
      <w:ins w:id="1346" w:author="Dennis Hohmann" w:date="2012-04-14T19:15:00Z">
        <w:r w:rsidR="00CC78E8">
          <w:t>ist</w:t>
        </w:r>
      </w:ins>
      <w:ins w:id="1347" w:author="Dennis Hohmann" w:date="2012-04-14T19:14:00Z">
        <w:r w:rsidR="00CC78E8">
          <w:t xml:space="preserve"> durch den Einbau von</w:t>
        </w:r>
      </w:ins>
      <w:r w:rsidR="004E61CD">
        <w:t xml:space="preserve"> </w:t>
      </w:r>
      <w:ins w:id="1348" w:author="Dennis Hohmann" w:date="2012-04-14T19:15:00Z">
        <w:r w:rsidR="00CC78E8">
          <w:t>drei Endschalter sowie eines Werkzeuglä</w:t>
        </w:r>
        <w:r w:rsidR="00CC78E8">
          <w:t>n</w:t>
        </w:r>
        <w:r w:rsidR="00CC78E8">
          <w:t>gensensors modifiziert worden</w:t>
        </w:r>
      </w:ins>
      <w:del w:id="1349" w:author="Dennis Hohmann" w:date="2012-04-14T19:16:00Z">
        <w:r w:rsidR="004E61CD" w:rsidDel="00CC78E8">
          <w:delText xml:space="preserve">wie </w:delText>
        </w:r>
        <w:r w:rsidR="00D71A68" w:rsidRPr="00343AD9" w:rsidDel="00CC78E8">
          <w:delText>z</w:delText>
        </w:r>
        <w:r w:rsidR="004E61CD" w:rsidDel="00CC78E8">
          <w:delText>um Beispiel</w:delText>
        </w:r>
        <w:r w:rsidRPr="00343AD9" w:rsidDel="00CC78E8">
          <w:delText xml:space="preserve"> das montieren von 3 Endschaltern, der Einbau eines Werkzeuglängentasters</w:delText>
        </w:r>
      </w:del>
      <w:r w:rsidRPr="00343AD9">
        <w:t>.</w:t>
      </w:r>
      <w:r w:rsidR="007E4A58" w:rsidRPr="00343AD9">
        <w:t xml:space="preserve"> </w:t>
      </w:r>
      <w:r w:rsidRPr="00343AD9">
        <w:t xml:space="preserve">Die mitgelieferte </w:t>
      </w:r>
      <w:r w:rsidR="00D71A68" w:rsidRPr="00343AD9">
        <w:t>Schrittmotor-</w:t>
      </w:r>
    </w:p>
    <w:p w14:paraId="4E44CBB5" w14:textId="77777777" w:rsidR="00F311B2" w:rsidRDefault="00F311B2" w:rsidP="008B14C0">
      <w:pPr>
        <w:pStyle w:val="Textkrper"/>
        <w:rPr>
          <w:ins w:id="1350" w:author="Dennis Hohmann" w:date="2012-04-15T03:00:00Z"/>
        </w:rPr>
        <w:pPrChange w:id="1351" w:author="Dennis Hohmann" w:date="2012-04-15T00:39:00Z">
          <w:pPr>
            <w:pStyle w:val="Beschriftung"/>
            <w:ind w:firstLine="2683"/>
          </w:pPr>
        </w:pPrChange>
      </w:pPr>
    </w:p>
    <w:p w14:paraId="4342A322" w14:textId="54835AF2" w:rsidR="00EB773F" w:rsidRPr="00343AD9" w:rsidRDefault="00EB773F" w:rsidP="008B14C0">
      <w:pPr>
        <w:pStyle w:val="Textkrper"/>
        <w:pPrChange w:id="1352" w:author="Dennis Hohmann" w:date="2012-04-15T00:39:00Z">
          <w:pPr>
            <w:pStyle w:val="Beschriftung"/>
            <w:ind w:firstLine="2683"/>
          </w:pPr>
        </w:pPrChange>
      </w:pPr>
      <w:r w:rsidRPr="00343AD9">
        <w:t xml:space="preserve">Treiberplatine </w:t>
      </w:r>
      <w:del w:id="1353" w:author="Dennis Hohmann" w:date="2012-04-15T01:56:00Z">
        <w:r w:rsidRPr="00343AD9" w:rsidDel="005E42C5">
          <w:delText>„</w:delText>
        </w:r>
      </w:del>
      <w:r w:rsidRPr="00343AD9">
        <w:t>UNI1500</w:t>
      </w:r>
      <w:del w:id="1354" w:author="Dennis Hohmann" w:date="2012-04-15T01:56:00Z">
        <w:r w:rsidRPr="00343AD9" w:rsidDel="005E42C5">
          <w:delText>“</w:delText>
        </w:r>
      </w:del>
      <w:r w:rsidRPr="00343AD9">
        <w:t xml:space="preserve"> der Firma USOVO </w:t>
      </w:r>
      <w:del w:id="1355" w:author="Dennis Hohmann" w:date="2012-04-14T19:16:00Z">
        <w:r w:rsidRPr="00343AD9" w:rsidDel="00CC78E8">
          <w:delText>wurde</w:delText>
        </w:r>
        <w:r w:rsidR="007E4A58" w:rsidRPr="00343AD9" w:rsidDel="00CC78E8">
          <w:delText xml:space="preserve"> </w:delText>
        </w:r>
      </w:del>
      <w:ins w:id="1356" w:author="Dennis Hohmann" w:date="2012-04-14T19:16:00Z">
        <w:r w:rsidR="00CC78E8">
          <w:t>ist</w:t>
        </w:r>
        <w:r w:rsidR="00CC78E8" w:rsidRPr="00343AD9">
          <w:t xml:space="preserve"> </w:t>
        </w:r>
      </w:ins>
      <w:r w:rsidR="007E4A58" w:rsidRPr="00343AD9">
        <w:t>im Originalzustand übernommen</w:t>
      </w:r>
      <w:ins w:id="1357" w:author="Dennis Hohmann" w:date="2012-04-14T19:16:00Z">
        <w:r w:rsidR="00CC78E8">
          <w:t xml:space="preserve"> worden</w:t>
        </w:r>
      </w:ins>
      <w:r w:rsidR="007E4A58" w:rsidRPr="00343AD9">
        <w:t xml:space="preserve">. </w:t>
      </w:r>
      <w:r w:rsidR="00D71A68" w:rsidRPr="00343AD9">
        <w:t>Auf die Schnittstelle dieser Treiberkarte wir</w:t>
      </w:r>
      <w:r w:rsidR="004047A4" w:rsidRPr="00343AD9">
        <w:t xml:space="preserve">d im </w:t>
      </w:r>
      <w:r w:rsidR="00410725">
        <w:t>nächsten Abschnitt näher ei</w:t>
      </w:r>
      <w:r w:rsidR="00410725">
        <w:t>n</w:t>
      </w:r>
      <w:r w:rsidR="00410725">
        <w:t>gegangen.</w:t>
      </w:r>
    </w:p>
    <w:p w14:paraId="334D1CFF" w14:textId="5D040F32" w:rsidR="00C94741" w:rsidRDefault="00410725" w:rsidP="008B14C0">
      <w:pPr>
        <w:pStyle w:val="Textkrper"/>
        <w:pPrChange w:id="1358" w:author="Dennis Hohmann" w:date="2012-04-15T00:39:00Z">
          <w:pPr>
            <w:pStyle w:val="Textkrper"/>
          </w:pPr>
        </w:pPrChange>
      </w:pPr>
      <w:r>
        <w:t>Die mitgelieferte 5</w:t>
      </w:r>
      <w:ins w:id="1359" w:author="Dennis Hohmann" w:date="2012-04-15T01:56:00Z">
        <w:r w:rsidR="005E42C5">
          <w:t> </w:t>
        </w:r>
      </w:ins>
      <w:r>
        <w:t xml:space="preserve">mm-Holzplatte </w:t>
      </w:r>
      <w:del w:id="1360" w:author="Dennis Hohmann" w:date="2012-04-14T19:16:00Z">
        <w:r w:rsidDel="00CC78E8">
          <w:delText xml:space="preserve">wurde </w:delText>
        </w:r>
      </w:del>
      <w:ins w:id="1361" w:author="Dennis Hohmann" w:date="2012-04-14T19:16:00Z">
        <w:r w:rsidR="00CC78E8">
          <w:t xml:space="preserve">ist </w:t>
        </w:r>
      </w:ins>
      <w:r>
        <w:t>durch eine 8</w:t>
      </w:r>
      <w:ins w:id="1362" w:author="Dennis Hohmann" w:date="2012-04-15T01:56:00Z">
        <w:r w:rsidR="005E42C5">
          <w:t> </w:t>
        </w:r>
      </w:ins>
      <w:r>
        <w:t>mm-</w:t>
      </w:r>
      <w:r w:rsidR="00903CEF" w:rsidRPr="00903CEF">
        <w:t xml:space="preserve">Aluminiumplatte ersetzt. </w:t>
      </w:r>
      <w:r w:rsidR="00903CEF" w:rsidRPr="005E42C5">
        <w:rPr>
          <w:rPrChange w:id="1363" w:author="Dennis Hohmann" w:date="2012-04-15T01:57:00Z">
            <w:rPr/>
          </w:rPrChange>
        </w:rPr>
        <w:t>Dies ve</w:t>
      </w:r>
      <w:r w:rsidR="00903CEF" w:rsidRPr="005E42C5">
        <w:rPr>
          <w:rPrChange w:id="1364" w:author="Dennis Hohmann" w:date="2012-04-15T01:57:00Z">
            <w:rPr/>
          </w:rPrChange>
        </w:rPr>
        <w:t>r</w:t>
      </w:r>
      <w:r w:rsidR="00903CEF" w:rsidRPr="005E42C5">
        <w:rPr>
          <w:rPrChange w:id="1365" w:author="Dennis Hohmann" w:date="2012-04-15T01:57:00Z">
            <w:rPr/>
          </w:rPrChange>
        </w:rPr>
        <w:t>leiht der gesamten Mechanik mehr Stabilität.</w:t>
      </w:r>
    </w:p>
    <w:p w14:paraId="360939D8" w14:textId="4E7A66E3" w:rsidR="00C94741" w:rsidRDefault="00C94741" w:rsidP="001B7DAE">
      <w:pPr>
        <w:pStyle w:val="berschrift2"/>
      </w:pPr>
      <w:r>
        <w:br w:type="page"/>
      </w:r>
      <w:bookmarkStart w:id="1366" w:name="_Toc196079063"/>
      <w:r>
        <w:t>UNI1500</w:t>
      </w:r>
      <w:bookmarkEnd w:id="1366"/>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7">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2954D6FF" w:rsidR="00C94741" w:rsidRDefault="00C94741" w:rsidP="007D3198">
      <w:pPr>
        <w:pStyle w:val="Beschriftung"/>
        <w:ind w:firstLine="0"/>
        <w:rPr>
          <w:noProof/>
        </w:rPr>
      </w:pPr>
      <w:bookmarkStart w:id="1367" w:name="_Toc195011697"/>
      <w:bookmarkStart w:id="1368" w:name="_Toc195068825"/>
      <w:bookmarkStart w:id="1369" w:name="_Toc195068904"/>
      <w:bookmarkStart w:id="1370" w:name="_Toc195069036"/>
      <w:bookmarkStart w:id="1371" w:name="_Toc195069338"/>
      <w:bookmarkStart w:id="1372" w:name="_Toc195118417"/>
      <w:bookmarkStart w:id="1373" w:name="_Toc195150486"/>
      <w:bookmarkStart w:id="1374" w:name="_Toc196078924"/>
      <w:r w:rsidRPr="00F551CB">
        <w:t xml:space="preserve">Abbildung </w:t>
      </w:r>
      <w:ins w:id="1375" w:author="Dennis Hohmann" w:date="2012-04-15T03:12:00Z">
        <w:r w:rsidR="003C14D1">
          <w:fldChar w:fldCharType="begin"/>
        </w:r>
        <w:r w:rsidR="003C14D1">
          <w:instrText xml:space="preserve"> STYLEREF 2 \s </w:instrText>
        </w:r>
      </w:ins>
      <w:r w:rsidR="003C14D1">
        <w:fldChar w:fldCharType="separate"/>
      </w:r>
      <w:r w:rsidR="003C14D1">
        <w:rPr>
          <w:noProof/>
        </w:rPr>
        <w:t>3.5</w:t>
      </w:r>
      <w:ins w:id="137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377" w:author="Dennis Hohmann" w:date="2012-04-15T03:12:00Z">
        <w:r w:rsidR="003C14D1">
          <w:rPr>
            <w:noProof/>
          </w:rPr>
          <w:t>1</w:t>
        </w:r>
        <w:r w:rsidR="003C14D1">
          <w:fldChar w:fldCharType="end"/>
        </w:r>
      </w:ins>
      <w:del w:id="137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F551CB">
        <w:t>: USOVO UNI1500</w:t>
      </w:r>
      <w:r w:rsidRPr="00F551CB">
        <w:rPr>
          <w:noProof/>
        </w:rPr>
        <w:t xml:space="preserve"> Steuerplatine</w:t>
      </w:r>
      <w:bookmarkEnd w:id="1367"/>
      <w:bookmarkEnd w:id="1368"/>
      <w:bookmarkEnd w:id="1369"/>
      <w:bookmarkEnd w:id="1370"/>
      <w:bookmarkEnd w:id="1371"/>
      <w:bookmarkEnd w:id="1372"/>
      <w:bookmarkEnd w:id="1373"/>
      <w:bookmarkEnd w:id="1374"/>
    </w:p>
    <w:p w14:paraId="2B5835A8" w14:textId="77777777" w:rsidR="00EA7AA0" w:rsidRPr="00EA7AA0" w:rsidRDefault="00EA7AA0" w:rsidP="00EA7AA0"/>
    <w:p w14:paraId="7B522192" w14:textId="034AB1C3" w:rsidR="00C94741" w:rsidRDefault="00C94741" w:rsidP="008B14C0">
      <w:pPr>
        <w:pStyle w:val="Textkrper"/>
        <w:pPrChange w:id="1379" w:author="Dennis Hohmann" w:date="2012-04-15T00:39:00Z">
          <w:pPr>
            <w:pStyle w:val="Textkrper"/>
          </w:pPr>
        </w:pPrChange>
      </w:pPr>
      <w:r w:rsidRPr="00765137">
        <w:rPr>
          <w:highlight w:val="yellow"/>
          <w:rPrChange w:id="1380" w:author="Dennis Hohmann" w:date="2012-04-14T19:19:00Z">
            <w:rPr/>
          </w:rPrChange>
        </w:rPr>
        <w:t xml:space="preserve">Die Steuerkarte ist auf Takt- / Richtungssignal eingestellt. </w:t>
      </w:r>
      <w:ins w:id="1381" w:author="Dennis Hohmann" w:date="2012-04-14T19:19:00Z">
        <w:r w:rsidR="00765137" w:rsidRPr="00765137">
          <w:rPr>
            <w:highlight w:val="yellow"/>
            <w:rPrChange w:id="1382" w:author="Dennis Hohmann" w:date="2012-04-14T19:19:00Z">
              <w:rPr/>
            </w:rPrChange>
          </w:rPr>
          <w:t xml:space="preserve">WARUM IS DIE HIER DRIN? PENS </w:t>
        </w:r>
      </w:ins>
      <w:r w:rsidRPr="00765137">
        <w:rPr>
          <w:highlight w:val="yellow"/>
          <w:rPrChange w:id="1383" w:author="Dennis Hohmann" w:date="2012-04-14T19:19:00Z">
            <w:rPr/>
          </w:rPrChange>
        </w:rPr>
        <w:t>Daraus ergibt sich fo</w:t>
      </w:r>
      <w:r w:rsidRPr="00765137">
        <w:rPr>
          <w:highlight w:val="yellow"/>
          <w:rPrChange w:id="1384" w:author="Dennis Hohmann" w:date="2012-04-14T19:19:00Z">
            <w:rPr/>
          </w:rPrChange>
        </w:rPr>
        <w:t>l</w:t>
      </w:r>
      <w:r w:rsidRPr="00765137">
        <w:rPr>
          <w:highlight w:val="yellow"/>
          <w:rPrChange w:id="1385" w:author="Dennis Hohmann" w:date="2012-04-14T19:19:00Z">
            <w:rPr/>
          </w:rPrChange>
        </w:rPr>
        <w:t>gende</w:t>
      </w:r>
      <w:del w:id="1386" w:author="Dennis Hohmann" w:date="2012-04-14T19:17:00Z">
        <w:r w:rsidRPr="00765137" w:rsidDel="00765137">
          <w:rPr>
            <w:highlight w:val="yellow"/>
            <w:rPrChange w:id="1387" w:author="Dennis Hohmann" w:date="2012-04-14T19:19:00Z">
              <w:rPr/>
            </w:rPrChange>
          </w:rPr>
          <w:delText>s</w:delText>
        </w:r>
      </w:del>
      <w:r w:rsidRPr="00765137">
        <w:rPr>
          <w:highlight w:val="yellow"/>
          <w:rPrChange w:id="1388" w:author="Dennis Hohmann" w:date="2012-04-14T19:19:00Z">
            <w:rPr/>
          </w:rPrChange>
        </w:rPr>
        <w:t xml:space="preserve"> </w:t>
      </w:r>
      <w:r w:rsidR="004C54E6" w:rsidRPr="00765137">
        <w:rPr>
          <w:highlight w:val="yellow"/>
          <w:rPrChange w:id="1389" w:author="Dennis Hohmann" w:date="2012-04-14T19:19:00Z">
            <w:rPr/>
          </w:rPrChange>
        </w:rPr>
        <w:t>Pinbelegung</w:t>
      </w:r>
      <w:r w:rsidRPr="00765137">
        <w:rPr>
          <w:highlight w:val="yellow"/>
          <w:rPrChange w:id="1390" w:author="Dennis Hohmann" w:date="2012-04-14T19:19:00Z">
            <w:rPr/>
          </w:rPrChange>
        </w:rPr>
        <w:t xml:space="preserve"> am Parallelport</w:t>
      </w:r>
      <w:r w:rsidR="004C54E6" w:rsidRPr="00765137">
        <w:rPr>
          <w:highlight w:val="yellow"/>
          <w:rPrChange w:id="1391" w:author="Dennis Hohmann" w:date="2012-04-14T19:19:00Z">
            <w:rPr/>
          </w:rPrChange>
        </w:rPr>
        <w:t xml:space="preserve"> der Karte</w:t>
      </w:r>
      <w:r w:rsidRPr="00765137">
        <w:rPr>
          <w:highlight w:val="yellow"/>
          <w:rPrChange w:id="1392" w:author="Dennis Hohmann" w:date="2012-04-14T19:19:00Z">
            <w:rPr/>
          </w:rPrChange>
        </w:rPr>
        <w:t>:</w:t>
      </w:r>
    </w:p>
    <w:p w14:paraId="4DAA7092" w14:textId="77777777" w:rsidR="00AA56E1" w:rsidRDefault="00AA56E1" w:rsidP="008B14C0">
      <w:pPr>
        <w:pStyle w:val="Textkrper"/>
        <w:pPrChange w:id="1393" w:author="Dennis Hohmann" w:date="2012-04-15T00:39:00Z">
          <w:pPr>
            <w:pStyle w:val="Textkrper"/>
          </w:pPr>
        </w:pPrChange>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394" w:author="Dennis Hohmann" w:date="2012-04-15T01:58:00Z">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97"/>
        <w:gridCol w:w="2231"/>
        <w:gridCol w:w="1511"/>
        <w:gridCol w:w="2831"/>
        <w:tblGridChange w:id="1395">
          <w:tblGrid>
            <w:gridCol w:w="897"/>
            <w:gridCol w:w="2231"/>
            <w:gridCol w:w="1511"/>
            <w:gridCol w:w="2831"/>
          </w:tblGrid>
        </w:tblGridChange>
      </w:tblGrid>
      <w:tr w:rsidR="00C94741" w14:paraId="07735A58" w14:textId="77777777" w:rsidTr="005E42C5">
        <w:trPr>
          <w:trHeight w:val="296"/>
          <w:jc w:val="center"/>
          <w:trPrChange w:id="1396" w:author="Dennis Hohmann" w:date="2012-04-15T01:58:00Z">
            <w:trPr>
              <w:trHeight w:val="296"/>
              <w:jc w:val="center"/>
            </w:trPr>
          </w:trPrChange>
        </w:trPr>
        <w:tc>
          <w:tcPr>
            <w:tcW w:w="897" w:type="dxa"/>
            <w:vAlign w:val="center"/>
            <w:tcPrChange w:id="1397" w:author="Dennis Hohmann" w:date="2012-04-15T01:58:00Z">
              <w:tcPr>
                <w:tcW w:w="897" w:type="dxa"/>
              </w:tcPr>
            </w:tcPrChange>
          </w:tcPr>
          <w:p w14:paraId="18DED1CE" w14:textId="77777777" w:rsidR="00C94741" w:rsidRDefault="00C94741" w:rsidP="005E42C5">
            <w:pPr>
              <w:pStyle w:val="Textkrper"/>
              <w:jc w:val="left"/>
              <w:pPrChange w:id="1398" w:author="Dennis Hohmann" w:date="2012-04-15T01:58:00Z">
                <w:pPr>
                  <w:pStyle w:val="Textkrper"/>
                </w:pPr>
              </w:pPrChange>
            </w:pPr>
            <w:r>
              <w:t>Pin 1</w:t>
            </w:r>
          </w:p>
        </w:tc>
        <w:tc>
          <w:tcPr>
            <w:tcW w:w="2231" w:type="dxa"/>
            <w:vAlign w:val="center"/>
            <w:tcPrChange w:id="1399" w:author="Dennis Hohmann" w:date="2012-04-15T01:58:00Z">
              <w:tcPr>
                <w:tcW w:w="2231" w:type="dxa"/>
              </w:tcPr>
            </w:tcPrChange>
          </w:tcPr>
          <w:p w14:paraId="372397BD" w14:textId="77777777" w:rsidR="00C94741" w:rsidRDefault="00C94741" w:rsidP="005E42C5">
            <w:pPr>
              <w:pStyle w:val="Textkrper"/>
              <w:jc w:val="left"/>
              <w:pPrChange w:id="1400" w:author="Dennis Hohmann" w:date="2012-04-15T01:58:00Z">
                <w:pPr>
                  <w:pStyle w:val="Textkrper"/>
                  <w:jc w:val="left"/>
                </w:pPr>
              </w:pPrChange>
            </w:pPr>
            <w:r>
              <w:t>nicht verbunden</w:t>
            </w:r>
          </w:p>
        </w:tc>
        <w:tc>
          <w:tcPr>
            <w:tcW w:w="1511" w:type="dxa"/>
            <w:vAlign w:val="center"/>
            <w:tcPrChange w:id="1401" w:author="Dennis Hohmann" w:date="2012-04-15T01:58:00Z">
              <w:tcPr>
                <w:tcW w:w="1511" w:type="dxa"/>
              </w:tcPr>
            </w:tcPrChange>
          </w:tcPr>
          <w:p w14:paraId="6B810792" w14:textId="77777777" w:rsidR="00C94741" w:rsidRDefault="00C94741" w:rsidP="005E42C5">
            <w:pPr>
              <w:pStyle w:val="Textkrper"/>
              <w:jc w:val="left"/>
              <w:pPrChange w:id="1402" w:author="Dennis Hohmann" w:date="2012-04-15T01:58:00Z">
                <w:pPr>
                  <w:pStyle w:val="Textkrper"/>
                  <w:jc w:val="left"/>
                </w:pPr>
              </w:pPrChange>
            </w:pPr>
            <w:r>
              <w:t>Pin 10</w:t>
            </w:r>
          </w:p>
        </w:tc>
        <w:tc>
          <w:tcPr>
            <w:tcW w:w="2831" w:type="dxa"/>
            <w:vAlign w:val="center"/>
            <w:tcPrChange w:id="1403" w:author="Dennis Hohmann" w:date="2012-04-15T01:58:00Z">
              <w:tcPr>
                <w:tcW w:w="2831" w:type="dxa"/>
              </w:tcPr>
            </w:tcPrChange>
          </w:tcPr>
          <w:p w14:paraId="500C6B0B" w14:textId="77777777" w:rsidR="00C94741" w:rsidRDefault="00C94741" w:rsidP="005E42C5">
            <w:pPr>
              <w:pStyle w:val="Textkrper"/>
              <w:jc w:val="left"/>
              <w:pPrChange w:id="1404" w:author="Dennis Hohmann" w:date="2012-04-15T01:58:00Z">
                <w:pPr>
                  <w:pStyle w:val="Textkrper"/>
                  <w:jc w:val="left"/>
                </w:pPr>
              </w:pPrChange>
            </w:pPr>
            <w:r>
              <w:t>nicht verbunden</w:t>
            </w:r>
          </w:p>
        </w:tc>
      </w:tr>
      <w:tr w:rsidR="00C94741" w14:paraId="3E95847F" w14:textId="77777777" w:rsidTr="005E42C5">
        <w:trPr>
          <w:trHeight w:val="318"/>
          <w:jc w:val="center"/>
          <w:trPrChange w:id="1405" w:author="Dennis Hohmann" w:date="2012-04-15T01:58:00Z">
            <w:trPr>
              <w:trHeight w:val="318"/>
              <w:jc w:val="center"/>
            </w:trPr>
          </w:trPrChange>
        </w:trPr>
        <w:tc>
          <w:tcPr>
            <w:tcW w:w="897" w:type="dxa"/>
            <w:vAlign w:val="center"/>
            <w:tcPrChange w:id="1406" w:author="Dennis Hohmann" w:date="2012-04-15T01:58:00Z">
              <w:tcPr>
                <w:tcW w:w="897" w:type="dxa"/>
              </w:tcPr>
            </w:tcPrChange>
          </w:tcPr>
          <w:p w14:paraId="6F5D912C" w14:textId="77777777" w:rsidR="00C94741" w:rsidRDefault="00C94741" w:rsidP="005E42C5">
            <w:pPr>
              <w:pStyle w:val="Textkrper"/>
              <w:jc w:val="left"/>
              <w:pPrChange w:id="1407" w:author="Dennis Hohmann" w:date="2012-04-15T01:58:00Z">
                <w:pPr/>
              </w:pPrChange>
            </w:pPr>
            <w:r>
              <w:t>Pin 2</w:t>
            </w:r>
          </w:p>
        </w:tc>
        <w:tc>
          <w:tcPr>
            <w:tcW w:w="2231" w:type="dxa"/>
            <w:vAlign w:val="center"/>
            <w:tcPrChange w:id="1408" w:author="Dennis Hohmann" w:date="2012-04-15T01:58:00Z">
              <w:tcPr>
                <w:tcW w:w="2231" w:type="dxa"/>
              </w:tcPr>
            </w:tcPrChange>
          </w:tcPr>
          <w:p w14:paraId="73972F74" w14:textId="77777777" w:rsidR="00C94741" w:rsidRDefault="00C94741" w:rsidP="005E42C5">
            <w:pPr>
              <w:pStyle w:val="Textkrper"/>
              <w:jc w:val="left"/>
              <w:pPrChange w:id="1409" w:author="Dennis Hohmann" w:date="2012-04-15T01:58:00Z">
                <w:pPr/>
              </w:pPrChange>
            </w:pPr>
            <w:r>
              <w:t>Richtung X</w:t>
            </w:r>
          </w:p>
        </w:tc>
        <w:tc>
          <w:tcPr>
            <w:tcW w:w="1511" w:type="dxa"/>
            <w:vAlign w:val="center"/>
            <w:tcPrChange w:id="1410" w:author="Dennis Hohmann" w:date="2012-04-15T01:58:00Z">
              <w:tcPr>
                <w:tcW w:w="1511" w:type="dxa"/>
              </w:tcPr>
            </w:tcPrChange>
          </w:tcPr>
          <w:p w14:paraId="0A0479B1" w14:textId="77777777" w:rsidR="00C94741" w:rsidRDefault="00C94741" w:rsidP="005E42C5">
            <w:pPr>
              <w:pStyle w:val="Textkrper"/>
              <w:jc w:val="left"/>
              <w:pPrChange w:id="1411" w:author="Dennis Hohmann" w:date="2012-04-15T01:58:00Z">
                <w:pPr/>
              </w:pPrChange>
            </w:pPr>
            <w:r>
              <w:t>Pin 11</w:t>
            </w:r>
          </w:p>
        </w:tc>
        <w:tc>
          <w:tcPr>
            <w:tcW w:w="2831" w:type="dxa"/>
            <w:vAlign w:val="center"/>
            <w:tcPrChange w:id="1412" w:author="Dennis Hohmann" w:date="2012-04-15T01:58:00Z">
              <w:tcPr>
                <w:tcW w:w="2831" w:type="dxa"/>
              </w:tcPr>
            </w:tcPrChange>
          </w:tcPr>
          <w:p w14:paraId="68BD3B36" w14:textId="77777777" w:rsidR="00C94741" w:rsidRDefault="00C94741" w:rsidP="005E42C5">
            <w:pPr>
              <w:pStyle w:val="Textkrper"/>
              <w:jc w:val="left"/>
              <w:pPrChange w:id="1413" w:author="Dennis Hohmann" w:date="2012-04-15T01:58:00Z">
                <w:pPr/>
              </w:pPrChange>
            </w:pPr>
            <w:r>
              <w:t>Referenzschalter X Y Z</w:t>
            </w:r>
          </w:p>
        </w:tc>
      </w:tr>
      <w:tr w:rsidR="00C94741" w14:paraId="4D25E352" w14:textId="77777777" w:rsidTr="005E42C5">
        <w:trPr>
          <w:jc w:val="center"/>
          <w:trPrChange w:id="1414" w:author="Dennis Hohmann" w:date="2012-04-15T01:58:00Z">
            <w:trPr>
              <w:jc w:val="center"/>
            </w:trPr>
          </w:trPrChange>
        </w:trPr>
        <w:tc>
          <w:tcPr>
            <w:tcW w:w="897" w:type="dxa"/>
            <w:vAlign w:val="center"/>
            <w:tcPrChange w:id="1415" w:author="Dennis Hohmann" w:date="2012-04-15T01:58:00Z">
              <w:tcPr>
                <w:tcW w:w="897" w:type="dxa"/>
              </w:tcPr>
            </w:tcPrChange>
          </w:tcPr>
          <w:p w14:paraId="0908DBF9" w14:textId="77777777" w:rsidR="00C94741" w:rsidRDefault="00C94741" w:rsidP="005E42C5">
            <w:pPr>
              <w:pStyle w:val="Textkrper"/>
              <w:jc w:val="left"/>
              <w:pPrChange w:id="1416" w:author="Dennis Hohmann" w:date="2012-04-15T01:58:00Z">
                <w:pPr/>
              </w:pPrChange>
            </w:pPr>
            <w:r>
              <w:t>Pin 3</w:t>
            </w:r>
          </w:p>
        </w:tc>
        <w:tc>
          <w:tcPr>
            <w:tcW w:w="2231" w:type="dxa"/>
            <w:vAlign w:val="center"/>
            <w:tcPrChange w:id="1417" w:author="Dennis Hohmann" w:date="2012-04-15T01:58:00Z">
              <w:tcPr>
                <w:tcW w:w="2231" w:type="dxa"/>
              </w:tcPr>
            </w:tcPrChange>
          </w:tcPr>
          <w:p w14:paraId="33EB9F26" w14:textId="77777777" w:rsidR="00C94741" w:rsidRDefault="00C94741" w:rsidP="005E42C5">
            <w:pPr>
              <w:pStyle w:val="Textkrper"/>
              <w:jc w:val="left"/>
              <w:pPrChange w:id="1418" w:author="Dennis Hohmann" w:date="2012-04-15T01:58:00Z">
                <w:pPr/>
              </w:pPrChange>
            </w:pPr>
            <w:r>
              <w:t>Takt X</w:t>
            </w:r>
          </w:p>
        </w:tc>
        <w:tc>
          <w:tcPr>
            <w:tcW w:w="1511" w:type="dxa"/>
            <w:vAlign w:val="center"/>
            <w:tcPrChange w:id="1419" w:author="Dennis Hohmann" w:date="2012-04-15T01:58:00Z">
              <w:tcPr>
                <w:tcW w:w="1511" w:type="dxa"/>
              </w:tcPr>
            </w:tcPrChange>
          </w:tcPr>
          <w:p w14:paraId="7145376A" w14:textId="77777777" w:rsidR="00C94741" w:rsidRDefault="00C94741" w:rsidP="005E42C5">
            <w:pPr>
              <w:pStyle w:val="Textkrper"/>
              <w:jc w:val="left"/>
              <w:pPrChange w:id="1420" w:author="Dennis Hohmann" w:date="2012-04-15T01:58:00Z">
                <w:pPr/>
              </w:pPrChange>
            </w:pPr>
            <w:r>
              <w:t>Pin 12</w:t>
            </w:r>
          </w:p>
        </w:tc>
        <w:tc>
          <w:tcPr>
            <w:tcW w:w="2831" w:type="dxa"/>
            <w:vAlign w:val="center"/>
            <w:tcPrChange w:id="1421" w:author="Dennis Hohmann" w:date="2012-04-15T01:58:00Z">
              <w:tcPr>
                <w:tcW w:w="2831" w:type="dxa"/>
              </w:tcPr>
            </w:tcPrChange>
          </w:tcPr>
          <w:p w14:paraId="076BC9B5" w14:textId="77777777" w:rsidR="00C94741" w:rsidRDefault="00C94741" w:rsidP="005E42C5">
            <w:pPr>
              <w:pStyle w:val="Textkrper"/>
              <w:jc w:val="left"/>
              <w:pPrChange w:id="1422" w:author="Dennis Hohmann" w:date="2012-04-15T01:58:00Z">
                <w:pPr/>
              </w:pPrChange>
            </w:pPr>
            <w:r>
              <w:t>Referenz Achse 4</w:t>
            </w:r>
          </w:p>
        </w:tc>
      </w:tr>
      <w:tr w:rsidR="00C94741" w14:paraId="626925C7" w14:textId="77777777" w:rsidTr="005E42C5">
        <w:trPr>
          <w:jc w:val="center"/>
          <w:trPrChange w:id="1423" w:author="Dennis Hohmann" w:date="2012-04-15T01:58:00Z">
            <w:trPr>
              <w:jc w:val="center"/>
            </w:trPr>
          </w:trPrChange>
        </w:trPr>
        <w:tc>
          <w:tcPr>
            <w:tcW w:w="897" w:type="dxa"/>
            <w:vAlign w:val="center"/>
            <w:tcPrChange w:id="1424" w:author="Dennis Hohmann" w:date="2012-04-15T01:58:00Z">
              <w:tcPr>
                <w:tcW w:w="897" w:type="dxa"/>
              </w:tcPr>
            </w:tcPrChange>
          </w:tcPr>
          <w:p w14:paraId="418E8DF7" w14:textId="77777777" w:rsidR="00C94741" w:rsidRDefault="00C94741" w:rsidP="005E42C5">
            <w:pPr>
              <w:pStyle w:val="Textkrper"/>
              <w:jc w:val="left"/>
              <w:pPrChange w:id="1425" w:author="Dennis Hohmann" w:date="2012-04-15T01:58:00Z">
                <w:pPr/>
              </w:pPrChange>
            </w:pPr>
            <w:r>
              <w:t>Pin 4</w:t>
            </w:r>
          </w:p>
        </w:tc>
        <w:tc>
          <w:tcPr>
            <w:tcW w:w="2231" w:type="dxa"/>
            <w:vAlign w:val="center"/>
            <w:tcPrChange w:id="1426" w:author="Dennis Hohmann" w:date="2012-04-15T01:58:00Z">
              <w:tcPr>
                <w:tcW w:w="2231" w:type="dxa"/>
              </w:tcPr>
            </w:tcPrChange>
          </w:tcPr>
          <w:p w14:paraId="14E91A05" w14:textId="77777777" w:rsidR="00C94741" w:rsidRDefault="00C94741" w:rsidP="005E42C5">
            <w:pPr>
              <w:pStyle w:val="Textkrper"/>
              <w:jc w:val="left"/>
              <w:pPrChange w:id="1427" w:author="Dennis Hohmann" w:date="2012-04-15T01:58:00Z">
                <w:pPr/>
              </w:pPrChange>
            </w:pPr>
            <w:r>
              <w:t>Richtung Y</w:t>
            </w:r>
          </w:p>
        </w:tc>
        <w:tc>
          <w:tcPr>
            <w:tcW w:w="1511" w:type="dxa"/>
            <w:vAlign w:val="center"/>
            <w:tcPrChange w:id="1428" w:author="Dennis Hohmann" w:date="2012-04-15T01:58:00Z">
              <w:tcPr>
                <w:tcW w:w="1511" w:type="dxa"/>
              </w:tcPr>
            </w:tcPrChange>
          </w:tcPr>
          <w:p w14:paraId="4D97EAC3" w14:textId="77777777" w:rsidR="00C94741" w:rsidRDefault="00C94741" w:rsidP="005E42C5">
            <w:pPr>
              <w:pStyle w:val="Textkrper"/>
              <w:jc w:val="left"/>
              <w:pPrChange w:id="1429" w:author="Dennis Hohmann" w:date="2012-04-15T01:58:00Z">
                <w:pPr/>
              </w:pPrChange>
            </w:pPr>
            <w:r>
              <w:t>Pin 13</w:t>
            </w:r>
          </w:p>
        </w:tc>
        <w:tc>
          <w:tcPr>
            <w:tcW w:w="2831" w:type="dxa"/>
            <w:vAlign w:val="center"/>
            <w:tcPrChange w:id="1430" w:author="Dennis Hohmann" w:date="2012-04-15T01:58:00Z">
              <w:tcPr>
                <w:tcW w:w="2831" w:type="dxa"/>
              </w:tcPr>
            </w:tcPrChange>
          </w:tcPr>
          <w:p w14:paraId="5816167A" w14:textId="77777777" w:rsidR="00C94741" w:rsidRDefault="00C94741" w:rsidP="005E42C5">
            <w:pPr>
              <w:pStyle w:val="Textkrper"/>
              <w:jc w:val="left"/>
              <w:pPrChange w:id="1431" w:author="Dennis Hohmann" w:date="2012-04-15T01:58:00Z">
                <w:pPr/>
              </w:pPrChange>
            </w:pPr>
            <w:r>
              <w:t>nicht verbunden</w:t>
            </w:r>
          </w:p>
        </w:tc>
      </w:tr>
      <w:tr w:rsidR="00C94741" w14:paraId="272070F2" w14:textId="77777777" w:rsidTr="005E42C5">
        <w:trPr>
          <w:jc w:val="center"/>
          <w:trPrChange w:id="1432" w:author="Dennis Hohmann" w:date="2012-04-15T01:58:00Z">
            <w:trPr>
              <w:jc w:val="center"/>
            </w:trPr>
          </w:trPrChange>
        </w:trPr>
        <w:tc>
          <w:tcPr>
            <w:tcW w:w="897" w:type="dxa"/>
            <w:vAlign w:val="center"/>
            <w:tcPrChange w:id="1433" w:author="Dennis Hohmann" w:date="2012-04-15T01:58:00Z">
              <w:tcPr>
                <w:tcW w:w="897" w:type="dxa"/>
              </w:tcPr>
            </w:tcPrChange>
          </w:tcPr>
          <w:p w14:paraId="76DB2CDD" w14:textId="77777777" w:rsidR="00C94741" w:rsidRDefault="00C94741" w:rsidP="005E42C5">
            <w:pPr>
              <w:pStyle w:val="Textkrper"/>
              <w:jc w:val="left"/>
              <w:pPrChange w:id="1434" w:author="Dennis Hohmann" w:date="2012-04-15T01:58:00Z">
                <w:pPr/>
              </w:pPrChange>
            </w:pPr>
            <w:r>
              <w:t>Pin 5</w:t>
            </w:r>
          </w:p>
        </w:tc>
        <w:tc>
          <w:tcPr>
            <w:tcW w:w="2231" w:type="dxa"/>
            <w:vAlign w:val="center"/>
            <w:tcPrChange w:id="1435" w:author="Dennis Hohmann" w:date="2012-04-15T01:58:00Z">
              <w:tcPr>
                <w:tcW w:w="2231" w:type="dxa"/>
              </w:tcPr>
            </w:tcPrChange>
          </w:tcPr>
          <w:p w14:paraId="515517DD" w14:textId="77777777" w:rsidR="00C94741" w:rsidRDefault="00C94741" w:rsidP="005E42C5">
            <w:pPr>
              <w:pStyle w:val="Textkrper"/>
              <w:jc w:val="left"/>
              <w:pPrChange w:id="1436" w:author="Dennis Hohmann" w:date="2012-04-15T01:58:00Z">
                <w:pPr/>
              </w:pPrChange>
            </w:pPr>
            <w:r>
              <w:t>Takt Y</w:t>
            </w:r>
          </w:p>
        </w:tc>
        <w:tc>
          <w:tcPr>
            <w:tcW w:w="1511" w:type="dxa"/>
            <w:vAlign w:val="center"/>
            <w:tcPrChange w:id="1437" w:author="Dennis Hohmann" w:date="2012-04-15T01:58:00Z">
              <w:tcPr>
                <w:tcW w:w="1511" w:type="dxa"/>
              </w:tcPr>
            </w:tcPrChange>
          </w:tcPr>
          <w:p w14:paraId="4881639C" w14:textId="77777777" w:rsidR="00C94741" w:rsidRDefault="00C94741" w:rsidP="005E42C5">
            <w:pPr>
              <w:pStyle w:val="Textkrper"/>
              <w:jc w:val="left"/>
              <w:pPrChange w:id="1438" w:author="Dennis Hohmann" w:date="2012-04-15T01:58:00Z">
                <w:pPr/>
              </w:pPrChange>
            </w:pPr>
            <w:r>
              <w:t>Pin 14</w:t>
            </w:r>
          </w:p>
        </w:tc>
        <w:tc>
          <w:tcPr>
            <w:tcW w:w="2831" w:type="dxa"/>
            <w:vAlign w:val="center"/>
            <w:tcPrChange w:id="1439" w:author="Dennis Hohmann" w:date="2012-04-15T01:58:00Z">
              <w:tcPr>
                <w:tcW w:w="2831" w:type="dxa"/>
              </w:tcPr>
            </w:tcPrChange>
          </w:tcPr>
          <w:p w14:paraId="26D727D9" w14:textId="77777777" w:rsidR="00C94741" w:rsidRDefault="00C94741" w:rsidP="005E42C5">
            <w:pPr>
              <w:pStyle w:val="Textkrper"/>
              <w:jc w:val="left"/>
              <w:pPrChange w:id="1440" w:author="Dennis Hohmann" w:date="2012-04-15T01:58:00Z">
                <w:pPr/>
              </w:pPrChange>
            </w:pPr>
            <w:r>
              <w:t>Spindel Relais</w:t>
            </w:r>
          </w:p>
        </w:tc>
      </w:tr>
      <w:tr w:rsidR="00C94741" w14:paraId="66AB8593" w14:textId="77777777" w:rsidTr="005E42C5">
        <w:trPr>
          <w:jc w:val="center"/>
          <w:trPrChange w:id="1441" w:author="Dennis Hohmann" w:date="2012-04-15T01:58:00Z">
            <w:trPr>
              <w:jc w:val="center"/>
            </w:trPr>
          </w:trPrChange>
        </w:trPr>
        <w:tc>
          <w:tcPr>
            <w:tcW w:w="897" w:type="dxa"/>
            <w:vAlign w:val="center"/>
            <w:tcPrChange w:id="1442" w:author="Dennis Hohmann" w:date="2012-04-15T01:58:00Z">
              <w:tcPr>
                <w:tcW w:w="897" w:type="dxa"/>
              </w:tcPr>
            </w:tcPrChange>
          </w:tcPr>
          <w:p w14:paraId="2299C7D6" w14:textId="77777777" w:rsidR="00C94741" w:rsidRDefault="00C94741" w:rsidP="005E42C5">
            <w:pPr>
              <w:pStyle w:val="Textkrper"/>
              <w:jc w:val="left"/>
              <w:pPrChange w:id="1443" w:author="Dennis Hohmann" w:date="2012-04-15T01:58:00Z">
                <w:pPr/>
              </w:pPrChange>
            </w:pPr>
            <w:r>
              <w:t>Pin 6</w:t>
            </w:r>
          </w:p>
        </w:tc>
        <w:tc>
          <w:tcPr>
            <w:tcW w:w="2231" w:type="dxa"/>
            <w:vAlign w:val="center"/>
            <w:tcPrChange w:id="1444" w:author="Dennis Hohmann" w:date="2012-04-15T01:58:00Z">
              <w:tcPr>
                <w:tcW w:w="2231" w:type="dxa"/>
              </w:tcPr>
            </w:tcPrChange>
          </w:tcPr>
          <w:p w14:paraId="00942102" w14:textId="77777777" w:rsidR="00C94741" w:rsidRDefault="00C94741" w:rsidP="005E42C5">
            <w:pPr>
              <w:pStyle w:val="Textkrper"/>
              <w:jc w:val="left"/>
              <w:pPrChange w:id="1445" w:author="Dennis Hohmann" w:date="2012-04-15T01:58:00Z">
                <w:pPr/>
              </w:pPrChange>
            </w:pPr>
            <w:r>
              <w:t>Richtung Z</w:t>
            </w:r>
          </w:p>
        </w:tc>
        <w:tc>
          <w:tcPr>
            <w:tcW w:w="1511" w:type="dxa"/>
            <w:vAlign w:val="center"/>
            <w:tcPrChange w:id="1446" w:author="Dennis Hohmann" w:date="2012-04-15T01:58:00Z">
              <w:tcPr>
                <w:tcW w:w="1511" w:type="dxa"/>
              </w:tcPr>
            </w:tcPrChange>
          </w:tcPr>
          <w:p w14:paraId="4DC2E90C" w14:textId="77777777" w:rsidR="00C94741" w:rsidRDefault="00C94741" w:rsidP="005E42C5">
            <w:pPr>
              <w:pStyle w:val="Textkrper"/>
              <w:jc w:val="left"/>
              <w:pPrChange w:id="1447" w:author="Dennis Hohmann" w:date="2012-04-15T01:58:00Z">
                <w:pPr/>
              </w:pPrChange>
            </w:pPr>
            <w:r>
              <w:t>Pin 15</w:t>
            </w:r>
          </w:p>
        </w:tc>
        <w:tc>
          <w:tcPr>
            <w:tcW w:w="2831" w:type="dxa"/>
            <w:vAlign w:val="center"/>
            <w:tcPrChange w:id="1448" w:author="Dennis Hohmann" w:date="2012-04-15T01:58:00Z">
              <w:tcPr>
                <w:tcW w:w="2831" w:type="dxa"/>
              </w:tcPr>
            </w:tcPrChange>
          </w:tcPr>
          <w:p w14:paraId="4973485A" w14:textId="77777777" w:rsidR="00C94741" w:rsidRDefault="00C94741" w:rsidP="005E42C5">
            <w:pPr>
              <w:pStyle w:val="Textkrper"/>
              <w:jc w:val="left"/>
              <w:pPrChange w:id="1449" w:author="Dennis Hohmann" w:date="2012-04-15T01:58:00Z">
                <w:pPr/>
              </w:pPrChange>
            </w:pPr>
            <w:r>
              <w:t>nicht verbunden</w:t>
            </w:r>
          </w:p>
        </w:tc>
      </w:tr>
      <w:tr w:rsidR="00C94741" w14:paraId="3AB7470B" w14:textId="77777777" w:rsidTr="005E42C5">
        <w:trPr>
          <w:jc w:val="center"/>
          <w:trPrChange w:id="1450" w:author="Dennis Hohmann" w:date="2012-04-15T01:58:00Z">
            <w:trPr>
              <w:jc w:val="center"/>
            </w:trPr>
          </w:trPrChange>
        </w:trPr>
        <w:tc>
          <w:tcPr>
            <w:tcW w:w="897" w:type="dxa"/>
            <w:vAlign w:val="center"/>
            <w:tcPrChange w:id="1451" w:author="Dennis Hohmann" w:date="2012-04-15T01:58:00Z">
              <w:tcPr>
                <w:tcW w:w="897" w:type="dxa"/>
              </w:tcPr>
            </w:tcPrChange>
          </w:tcPr>
          <w:p w14:paraId="5D305349" w14:textId="77777777" w:rsidR="00C94741" w:rsidRDefault="00C94741" w:rsidP="005E42C5">
            <w:pPr>
              <w:pStyle w:val="Textkrper"/>
              <w:jc w:val="left"/>
              <w:pPrChange w:id="1452" w:author="Dennis Hohmann" w:date="2012-04-15T01:58:00Z">
                <w:pPr/>
              </w:pPrChange>
            </w:pPr>
            <w:r>
              <w:t>Pin 7</w:t>
            </w:r>
          </w:p>
        </w:tc>
        <w:tc>
          <w:tcPr>
            <w:tcW w:w="2231" w:type="dxa"/>
            <w:vAlign w:val="center"/>
            <w:tcPrChange w:id="1453" w:author="Dennis Hohmann" w:date="2012-04-15T01:58:00Z">
              <w:tcPr>
                <w:tcW w:w="2231" w:type="dxa"/>
              </w:tcPr>
            </w:tcPrChange>
          </w:tcPr>
          <w:p w14:paraId="21F7ED2A" w14:textId="77777777" w:rsidR="00C94741" w:rsidRDefault="00C94741" w:rsidP="005E42C5">
            <w:pPr>
              <w:pStyle w:val="Textkrper"/>
              <w:jc w:val="left"/>
              <w:pPrChange w:id="1454" w:author="Dennis Hohmann" w:date="2012-04-15T01:58:00Z">
                <w:pPr/>
              </w:pPrChange>
            </w:pPr>
            <w:r>
              <w:t>Takt Z</w:t>
            </w:r>
          </w:p>
        </w:tc>
        <w:tc>
          <w:tcPr>
            <w:tcW w:w="1511" w:type="dxa"/>
            <w:vAlign w:val="center"/>
            <w:tcPrChange w:id="1455" w:author="Dennis Hohmann" w:date="2012-04-15T01:58:00Z">
              <w:tcPr>
                <w:tcW w:w="1511" w:type="dxa"/>
              </w:tcPr>
            </w:tcPrChange>
          </w:tcPr>
          <w:p w14:paraId="3F522F56" w14:textId="77777777" w:rsidR="00C94741" w:rsidRDefault="00C94741" w:rsidP="005E42C5">
            <w:pPr>
              <w:pStyle w:val="Textkrper"/>
              <w:jc w:val="left"/>
              <w:pPrChange w:id="1456" w:author="Dennis Hohmann" w:date="2012-04-15T01:58:00Z">
                <w:pPr/>
              </w:pPrChange>
            </w:pPr>
            <w:r>
              <w:t>Pin 16</w:t>
            </w:r>
          </w:p>
        </w:tc>
        <w:tc>
          <w:tcPr>
            <w:tcW w:w="2831" w:type="dxa"/>
            <w:vAlign w:val="center"/>
            <w:tcPrChange w:id="1457" w:author="Dennis Hohmann" w:date="2012-04-15T01:58:00Z">
              <w:tcPr>
                <w:tcW w:w="2831" w:type="dxa"/>
              </w:tcPr>
            </w:tcPrChange>
          </w:tcPr>
          <w:p w14:paraId="4EEED03B" w14:textId="77777777" w:rsidR="00C94741" w:rsidRDefault="00C94741" w:rsidP="005E42C5">
            <w:pPr>
              <w:pStyle w:val="Textkrper"/>
              <w:jc w:val="left"/>
              <w:pPrChange w:id="1458" w:author="Dennis Hohmann" w:date="2012-04-15T01:58:00Z">
                <w:pPr/>
              </w:pPrChange>
            </w:pPr>
            <w:r>
              <w:t>nicht verbunden</w:t>
            </w:r>
          </w:p>
        </w:tc>
      </w:tr>
      <w:tr w:rsidR="00C94741" w14:paraId="374BCA7A" w14:textId="77777777" w:rsidTr="005E42C5">
        <w:trPr>
          <w:jc w:val="center"/>
          <w:trPrChange w:id="1459" w:author="Dennis Hohmann" w:date="2012-04-15T01:58:00Z">
            <w:trPr>
              <w:jc w:val="center"/>
            </w:trPr>
          </w:trPrChange>
        </w:trPr>
        <w:tc>
          <w:tcPr>
            <w:tcW w:w="897" w:type="dxa"/>
            <w:vAlign w:val="center"/>
            <w:tcPrChange w:id="1460" w:author="Dennis Hohmann" w:date="2012-04-15T01:58:00Z">
              <w:tcPr>
                <w:tcW w:w="897" w:type="dxa"/>
              </w:tcPr>
            </w:tcPrChange>
          </w:tcPr>
          <w:p w14:paraId="242D4225" w14:textId="77777777" w:rsidR="00C94741" w:rsidRDefault="00C94741" w:rsidP="005E42C5">
            <w:pPr>
              <w:pStyle w:val="Textkrper"/>
              <w:jc w:val="left"/>
              <w:pPrChange w:id="1461" w:author="Dennis Hohmann" w:date="2012-04-15T01:58:00Z">
                <w:pPr/>
              </w:pPrChange>
            </w:pPr>
            <w:r>
              <w:t>Pin 8</w:t>
            </w:r>
          </w:p>
        </w:tc>
        <w:tc>
          <w:tcPr>
            <w:tcW w:w="2231" w:type="dxa"/>
            <w:vAlign w:val="center"/>
            <w:tcPrChange w:id="1462" w:author="Dennis Hohmann" w:date="2012-04-15T01:58:00Z">
              <w:tcPr>
                <w:tcW w:w="2231" w:type="dxa"/>
              </w:tcPr>
            </w:tcPrChange>
          </w:tcPr>
          <w:p w14:paraId="774F546A" w14:textId="77777777" w:rsidR="00C94741" w:rsidRDefault="00C94741" w:rsidP="005E42C5">
            <w:pPr>
              <w:pStyle w:val="Textkrper"/>
              <w:jc w:val="left"/>
              <w:pPrChange w:id="1463" w:author="Dennis Hohmann" w:date="2012-04-15T01:58:00Z">
                <w:pPr/>
              </w:pPrChange>
            </w:pPr>
            <w:r>
              <w:t>Richtung Achse 4</w:t>
            </w:r>
          </w:p>
        </w:tc>
        <w:tc>
          <w:tcPr>
            <w:tcW w:w="1511" w:type="dxa"/>
            <w:vAlign w:val="center"/>
            <w:tcPrChange w:id="1464" w:author="Dennis Hohmann" w:date="2012-04-15T01:58:00Z">
              <w:tcPr>
                <w:tcW w:w="1511" w:type="dxa"/>
              </w:tcPr>
            </w:tcPrChange>
          </w:tcPr>
          <w:p w14:paraId="39665195" w14:textId="77777777" w:rsidR="00C94741" w:rsidRDefault="00C94741" w:rsidP="005E42C5">
            <w:pPr>
              <w:pStyle w:val="Textkrper"/>
              <w:jc w:val="left"/>
              <w:pPrChange w:id="1465" w:author="Dennis Hohmann" w:date="2012-04-15T01:58:00Z">
                <w:pPr/>
              </w:pPrChange>
            </w:pPr>
            <w:r>
              <w:t>Pin 17</w:t>
            </w:r>
          </w:p>
        </w:tc>
        <w:tc>
          <w:tcPr>
            <w:tcW w:w="2831" w:type="dxa"/>
            <w:vAlign w:val="center"/>
            <w:tcPrChange w:id="1466" w:author="Dennis Hohmann" w:date="2012-04-15T01:58:00Z">
              <w:tcPr>
                <w:tcW w:w="2831" w:type="dxa"/>
              </w:tcPr>
            </w:tcPrChange>
          </w:tcPr>
          <w:p w14:paraId="25548A56" w14:textId="77777777" w:rsidR="00C94741" w:rsidRDefault="00C94741" w:rsidP="005E42C5">
            <w:pPr>
              <w:pStyle w:val="Textkrper"/>
              <w:jc w:val="left"/>
              <w:pPrChange w:id="1467" w:author="Dennis Hohmann" w:date="2012-04-15T01:58:00Z">
                <w:pPr/>
              </w:pPrChange>
            </w:pPr>
            <w:r>
              <w:t>nicht verbunden</w:t>
            </w:r>
          </w:p>
        </w:tc>
      </w:tr>
      <w:tr w:rsidR="00C94741" w14:paraId="5265DBF5" w14:textId="77777777" w:rsidTr="005E42C5">
        <w:trPr>
          <w:jc w:val="center"/>
          <w:trPrChange w:id="1468" w:author="Dennis Hohmann" w:date="2012-04-15T01:58:00Z">
            <w:trPr>
              <w:jc w:val="center"/>
            </w:trPr>
          </w:trPrChange>
        </w:trPr>
        <w:tc>
          <w:tcPr>
            <w:tcW w:w="897" w:type="dxa"/>
            <w:vAlign w:val="center"/>
            <w:tcPrChange w:id="1469" w:author="Dennis Hohmann" w:date="2012-04-15T01:58:00Z">
              <w:tcPr>
                <w:tcW w:w="897" w:type="dxa"/>
              </w:tcPr>
            </w:tcPrChange>
          </w:tcPr>
          <w:p w14:paraId="71A37DDD" w14:textId="77777777" w:rsidR="00C94741" w:rsidRDefault="00C94741" w:rsidP="005E42C5">
            <w:pPr>
              <w:pStyle w:val="Textkrper"/>
              <w:jc w:val="left"/>
              <w:pPrChange w:id="1470" w:author="Dennis Hohmann" w:date="2012-04-15T01:58:00Z">
                <w:pPr/>
              </w:pPrChange>
            </w:pPr>
            <w:r>
              <w:t>Pin 9</w:t>
            </w:r>
          </w:p>
        </w:tc>
        <w:tc>
          <w:tcPr>
            <w:tcW w:w="2231" w:type="dxa"/>
            <w:vAlign w:val="center"/>
            <w:tcPrChange w:id="1471" w:author="Dennis Hohmann" w:date="2012-04-15T01:58:00Z">
              <w:tcPr>
                <w:tcW w:w="2231" w:type="dxa"/>
              </w:tcPr>
            </w:tcPrChange>
          </w:tcPr>
          <w:p w14:paraId="2820756E" w14:textId="77777777" w:rsidR="00C94741" w:rsidRDefault="00C94741" w:rsidP="005E42C5">
            <w:pPr>
              <w:pStyle w:val="Textkrper"/>
              <w:jc w:val="left"/>
              <w:pPrChange w:id="1472" w:author="Dennis Hohmann" w:date="2012-04-15T01:58:00Z">
                <w:pPr/>
              </w:pPrChange>
            </w:pPr>
            <w:r>
              <w:t>Takt Achse 4</w:t>
            </w:r>
          </w:p>
        </w:tc>
        <w:tc>
          <w:tcPr>
            <w:tcW w:w="1511" w:type="dxa"/>
            <w:vAlign w:val="center"/>
            <w:tcPrChange w:id="1473" w:author="Dennis Hohmann" w:date="2012-04-15T01:58:00Z">
              <w:tcPr>
                <w:tcW w:w="1511" w:type="dxa"/>
              </w:tcPr>
            </w:tcPrChange>
          </w:tcPr>
          <w:p w14:paraId="0045D767" w14:textId="77777777" w:rsidR="00C94741" w:rsidRDefault="00C94741" w:rsidP="005E42C5">
            <w:pPr>
              <w:pStyle w:val="Textkrper"/>
              <w:jc w:val="left"/>
              <w:pPrChange w:id="1474" w:author="Dennis Hohmann" w:date="2012-04-15T01:58:00Z">
                <w:pPr/>
              </w:pPrChange>
            </w:pPr>
            <w:r>
              <w:t>Pin 18 - 25</w:t>
            </w:r>
          </w:p>
        </w:tc>
        <w:tc>
          <w:tcPr>
            <w:tcW w:w="2831" w:type="dxa"/>
            <w:vAlign w:val="center"/>
            <w:tcPrChange w:id="1475" w:author="Dennis Hohmann" w:date="2012-04-15T01:58:00Z">
              <w:tcPr>
                <w:tcW w:w="2831" w:type="dxa"/>
              </w:tcPr>
            </w:tcPrChange>
          </w:tcPr>
          <w:p w14:paraId="1265471D" w14:textId="77777777" w:rsidR="00C94741" w:rsidRDefault="00C94741" w:rsidP="005E42C5">
            <w:pPr>
              <w:pStyle w:val="Textkrper"/>
              <w:jc w:val="left"/>
              <w:pPrChange w:id="1476" w:author="Dennis Hohmann" w:date="2012-04-15T01:58:00Z">
                <w:pPr/>
              </w:pPrChange>
            </w:pPr>
            <w:r>
              <w:t>Masse</w:t>
            </w:r>
          </w:p>
        </w:tc>
      </w:tr>
    </w:tbl>
    <w:p w14:paraId="28B42598" w14:textId="2428D37A" w:rsidR="00C94741" w:rsidRDefault="00C94741" w:rsidP="00C94741">
      <w:pPr>
        <w:pStyle w:val="Beschriftung"/>
        <w:ind w:firstLine="556"/>
      </w:pPr>
      <w:bookmarkStart w:id="1477" w:name="_Toc195011698"/>
      <w:bookmarkStart w:id="1478" w:name="_Toc195068826"/>
      <w:bookmarkStart w:id="1479" w:name="_Toc195068905"/>
      <w:bookmarkStart w:id="1480" w:name="_Toc195069037"/>
      <w:bookmarkStart w:id="1481" w:name="_Toc195069339"/>
      <w:bookmarkStart w:id="1482" w:name="_Toc195118418"/>
      <w:bookmarkStart w:id="1483" w:name="_Toc195150487"/>
      <w:bookmarkStart w:id="1484" w:name="_Toc196078925"/>
      <w:r>
        <w:t xml:space="preserve">Abbildung </w:t>
      </w:r>
      <w:ins w:id="1485" w:author="Dennis Hohmann" w:date="2012-04-15T03:12:00Z">
        <w:r w:rsidR="003C14D1">
          <w:fldChar w:fldCharType="begin"/>
        </w:r>
        <w:r w:rsidR="003C14D1">
          <w:instrText xml:space="preserve"> STYLEREF 2 \s </w:instrText>
        </w:r>
      </w:ins>
      <w:r w:rsidR="003C14D1">
        <w:fldChar w:fldCharType="separate"/>
      </w:r>
      <w:r w:rsidR="003C14D1">
        <w:rPr>
          <w:noProof/>
        </w:rPr>
        <w:t>3.5</w:t>
      </w:r>
      <w:ins w:id="148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487" w:author="Dennis Hohmann" w:date="2012-04-15T03:12:00Z">
        <w:r w:rsidR="003C14D1">
          <w:rPr>
            <w:noProof/>
          </w:rPr>
          <w:t>2</w:t>
        </w:r>
        <w:r w:rsidR="003C14D1">
          <w:fldChar w:fldCharType="end"/>
        </w:r>
      </w:ins>
      <w:del w:id="148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USOVO UNI1500 Pinbelegung</w:t>
      </w:r>
      <w:bookmarkEnd w:id="1477"/>
      <w:bookmarkEnd w:id="1478"/>
      <w:bookmarkEnd w:id="1479"/>
      <w:bookmarkEnd w:id="1480"/>
      <w:bookmarkEnd w:id="1481"/>
      <w:bookmarkEnd w:id="1482"/>
      <w:bookmarkEnd w:id="1483"/>
      <w:bookmarkEnd w:id="1484"/>
    </w:p>
    <w:p w14:paraId="1EAD7286" w14:textId="77777777" w:rsidR="00AA56E1" w:rsidRPr="00AA56E1" w:rsidRDefault="00AA56E1" w:rsidP="00AA56E1"/>
    <w:p w14:paraId="3C165318" w14:textId="676A3539" w:rsidR="00C94741" w:rsidRDefault="00C94741" w:rsidP="008B14C0">
      <w:pPr>
        <w:pStyle w:val="Textkrper"/>
        <w:pPrChange w:id="1489" w:author="Dennis Hohmann" w:date="2012-04-15T00:39:00Z">
          <w:pPr>
            <w:pStyle w:val="Textkrper"/>
            <w:jc w:val="left"/>
          </w:pPr>
        </w:pPrChange>
      </w:pPr>
      <w:r>
        <w:t>Die Pot</w:t>
      </w:r>
      <w:ins w:id="1490" w:author="Dennis Hohmann" w:date="2012-04-15T01:58:00Z">
        <w:r w:rsidR="00B77670">
          <w:t>entiometer</w:t>
        </w:r>
      </w:ins>
      <w:del w:id="1491" w:author="Dennis Hohmann" w:date="2012-04-15T01:58:00Z">
        <w:r w:rsidR="00D439BD" w:rsidDel="00B77670">
          <w:delText>i</w:delText>
        </w:r>
        <w:r w:rsidDel="00B77670">
          <w:delText>s</w:delText>
        </w:r>
      </w:del>
      <w:ins w:id="1492" w:author="Dennis Hohmann" w:date="2012-04-14T19:20:00Z">
        <w:r w:rsidR="00B77670">
          <w:t xml:space="preserve"> </w:t>
        </w:r>
      </w:ins>
      <w:del w:id="1493" w:author="Dennis Hohmann" w:date="2012-04-15T01:58:00Z">
        <w:r w:rsidDel="00B77670">
          <w:delText xml:space="preserve"> </w:delText>
        </w:r>
      </w:del>
      <w:r>
        <w:t>der Motorstrombegrenzung sind auf 1</w:t>
      </w:r>
      <w:ins w:id="1494" w:author="Dennis Hohmann" w:date="2012-04-15T01:58:00Z">
        <w:r w:rsidR="00B77670">
          <w:t> </w:t>
        </w:r>
      </w:ins>
      <w:r>
        <w:t>A eingestellt. Der R</w:t>
      </w:r>
      <w:r>
        <w:t>e</w:t>
      </w:r>
      <w:r>
        <w:t xml:space="preserve">laisausgang </w:t>
      </w:r>
      <w:ins w:id="1495" w:author="Dennis Hohmann" w:date="2012-04-15T01:59:00Z">
        <w:r w:rsidR="00B77670">
          <w:t xml:space="preserve">zur Ansteuerung des Fräsmotors </w:t>
        </w:r>
      </w:ins>
      <w:del w:id="1496" w:author="Dennis Hohmann" w:date="2012-04-15T01:59:00Z">
        <w:r w:rsidDel="00B77670">
          <w:delText xml:space="preserve">für </w:delText>
        </w:r>
      </w:del>
      <w:del w:id="1497" w:author="Dennis Hohmann" w:date="2012-04-15T01:58:00Z">
        <w:r w:rsidDel="00B77670">
          <w:delText xml:space="preserve">die </w:delText>
        </w:r>
        <w:r w:rsidRPr="00765137" w:rsidDel="00B77670">
          <w:rPr>
            <w:highlight w:val="yellow"/>
            <w:rPrChange w:id="1498" w:author="Dennis Hohmann" w:date="2012-04-14T19:20:00Z">
              <w:rPr/>
            </w:rPrChange>
          </w:rPr>
          <w:delText>Spindelansteuerung</w:delText>
        </w:r>
        <w:r w:rsidDel="00B77670">
          <w:delText xml:space="preserve"> </w:delText>
        </w:r>
      </w:del>
      <w:r>
        <w:t>ist aktuell nicht belegt, im Programm jedoch zur späteren Integration vo</w:t>
      </w:r>
      <w:r>
        <w:t>r</w:t>
      </w:r>
      <w:r>
        <w:t>bereitet.</w:t>
      </w:r>
    </w:p>
    <w:p w14:paraId="7BFECCEE" w14:textId="77777777" w:rsidR="00DC07E0" w:rsidRDefault="00DC07E0" w:rsidP="00DC07E0">
      <w:pPr>
        <w:pStyle w:val="berschrift2"/>
      </w:pPr>
      <w:r>
        <w:br w:type="page"/>
      </w:r>
      <w:bookmarkStart w:id="1499" w:name="_Toc196079064"/>
      <w:r>
        <w:t>Genauigkeit</w:t>
      </w:r>
      <w:bookmarkEnd w:id="1499"/>
    </w:p>
    <w:p w14:paraId="7908B367" w14:textId="4B0ED717" w:rsidR="00DC07E0" w:rsidRDefault="00DC07E0" w:rsidP="008B14C0">
      <w:pPr>
        <w:pStyle w:val="Textkrper"/>
        <w:pPrChange w:id="1500" w:author="Dennis Hohmann" w:date="2012-04-15T00:39:00Z">
          <w:pPr>
            <w:pStyle w:val="Textkrper"/>
          </w:pPr>
        </w:pPrChange>
      </w:pPr>
      <w:r>
        <w:t xml:space="preserve">Die Genauigkeit </w:t>
      </w:r>
      <w:del w:id="1501" w:author="Dennis Hohmann" w:date="2012-04-14T19:23:00Z">
        <w:r w:rsidDel="006B3422">
          <w:delText xml:space="preserve">und Präzision </w:delText>
        </w:r>
      </w:del>
      <w:r>
        <w:t>einer CNC-Maschine ist abhängig von einer Vielzahl von Faktoren wie z</w:t>
      </w:r>
      <w:ins w:id="1502" w:author="Dennis Hohmann" w:date="2012-04-14T19:20:00Z">
        <w:r w:rsidR="00765137">
          <w:t xml:space="preserve">um </w:t>
        </w:r>
      </w:ins>
      <w:del w:id="1503" w:author="Dennis Hohmann" w:date="2012-04-14T19:20:00Z">
        <w:r w:rsidDel="00765137">
          <w:delText>.</w:delText>
        </w:r>
      </w:del>
      <w:r>
        <w:t>B</w:t>
      </w:r>
      <w:ins w:id="1504" w:author="Dennis Hohmann" w:date="2012-04-14T19:20:00Z">
        <w:r w:rsidR="00765137">
          <w:t>eispiel</w:t>
        </w:r>
      </w:ins>
      <w:del w:id="1505" w:author="Dennis Hohmann" w:date="2012-04-14T19:20:00Z">
        <w:r w:rsidDel="00765137">
          <w:delText>.</w:delText>
        </w:r>
      </w:del>
      <w:r>
        <w:t xml:space="preserve"> de</w:t>
      </w:r>
      <w:ins w:id="1506" w:author="Dennis Hohmann" w:date="2012-04-14T19:21:00Z">
        <w:r w:rsidR="00765137">
          <w:t>m</w:t>
        </w:r>
      </w:ins>
      <w:del w:id="1507" w:author="Dennis Hohmann" w:date="2012-04-14T19:21:00Z">
        <w:r w:rsidDel="00765137">
          <w:delText>r</w:delText>
        </w:r>
      </w:del>
      <w:r>
        <w:t xml:space="preserve"> mechanische Aufbau, </w:t>
      </w:r>
      <w:del w:id="1508" w:author="Dennis Hohmann" w:date="2012-04-14T19:21:00Z">
        <w:r w:rsidDel="00765137">
          <w:delText xml:space="preserve">die </w:delText>
        </w:r>
      </w:del>
      <w:ins w:id="1509" w:author="Dennis Hohmann" w:date="2012-04-14T19:21:00Z">
        <w:r w:rsidR="00765137">
          <w:t xml:space="preserve">der </w:t>
        </w:r>
      </w:ins>
      <w:r>
        <w:t xml:space="preserve">Steifigkeit der Konstruktion, </w:t>
      </w:r>
      <w:del w:id="1510" w:author="Dennis Hohmann" w:date="2012-04-14T19:21:00Z">
        <w:r w:rsidDel="00765137">
          <w:delText xml:space="preserve">das </w:delText>
        </w:r>
      </w:del>
      <w:ins w:id="1511" w:author="Dennis Hohmann" w:date="2012-04-14T19:21:00Z">
        <w:r w:rsidR="00765137">
          <w:t xml:space="preserve">des </w:t>
        </w:r>
      </w:ins>
      <w:r>
        <w:t>Lagerspiel</w:t>
      </w:r>
      <w:ins w:id="1512" w:author="Dennis Hohmann" w:date="2012-04-14T19:21:00Z">
        <w:r w:rsidR="00765137">
          <w:t>s</w:t>
        </w:r>
      </w:ins>
      <w:r>
        <w:t xml:space="preserve">, </w:t>
      </w:r>
      <w:ins w:id="1513" w:author="Dennis Hohmann" w:date="2012-04-14T19:21:00Z">
        <w:r w:rsidR="00765137">
          <w:t>dem</w:t>
        </w:r>
      </w:ins>
      <w:del w:id="1514" w:author="Dennis Hohmann" w:date="2012-04-14T19:21:00Z">
        <w:r w:rsidDel="00765137">
          <w:delText>das</w:delText>
        </w:r>
      </w:del>
      <w:r>
        <w:t xml:space="preserve"> Führungsspiel, Toleranzen des Spindelsystems, </w:t>
      </w:r>
      <w:del w:id="1515" w:author="Dennis Hohmann" w:date="2012-04-14T19:22:00Z">
        <w:r w:rsidDel="006B3422">
          <w:delText xml:space="preserve">die </w:delText>
        </w:r>
      </w:del>
      <w:ins w:id="1516" w:author="Dennis Hohmann" w:date="2012-04-14T19:22:00Z">
        <w:r w:rsidR="006B3422">
          <w:t xml:space="preserve">der </w:t>
        </w:r>
      </w:ins>
      <w:r>
        <w:t>Hysterese der Ref</w:t>
      </w:r>
      <w:r>
        <w:t>e</w:t>
      </w:r>
      <w:r>
        <w:t>renzschalter, d</w:t>
      </w:r>
      <w:ins w:id="1517" w:author="Dennis Hohmann" w:date="2012-04-14T19:22:00Z">
        <w:r w:rsidR="006B3422">
          <w:t>en</w:t>
        </w:r>
      </w:ins>
      <w:del w:id="1518" w:author="Dennis Hohmann" w:date="2012-04-14T19:22:00Z">
        <w:r w:rsidDel="006B3422">
          <w:delText>ie</w:delText>
        </w:r>
      </w:del>
      <w:r>
        <w:t xml:space="preserve"> verwendeten Motoren und nicht zu</w:t>
      </w:r>
      <w:ins w:id="1519" w:author="Dennis Hohmann" w:date="2012-04-14T19:21:00Z">
        <w:r w:rsidR="00765137">
          <w:t>l</w:t>
        </w:r>
      </w:ins>
      <w:del w:id="1520" w:author="Dennis Hohmann" w:date="2012-04-14T19:21:00Z">
        <w:r w:rsidDel="00765137">
          <w:delText xml:space="preserve"> L</w:delText>
        </w:r>
      </w:del>
      <w:r>
        <w:t>etzt von der eingesetzten Steu</w:t>
      </w:r>
      <w:r>
        <w:t>e</w:t>
      </w:r>
      <w:r>
        <w:t xml:space="preserve">rung. In der CNC-Technik wird die Genauigkeit </w:t>
      </w:r>
      <w:del w:id="1521" w:author="Dennis Hohmann" w:date="2012-04-14T19:23:00Z">
        <w:r w:rsidDel="006B3422">
          <w:delText xml:space="preserve">und Präzision </w:delText>
        </w:r>
      </w:del>
      <w:r>
        <w:t xml:space="preserve">in zwei Gruppen </w:t>
      </w:r>
      <w:del w:id="1522" w:author="Dennis Hohmann" w:date="2012-04-14T19:24:00Z">
        <w:r w:rsidDel="006B3422">
          <w:delText>unterschieden</w:delText>
        </w:r>
      </w:del>
      <w:ins w:id="1523" w:author="Dennis Hohmann" w:date="2012-04-14T19:24:00Z">
        <w:r w:rsidR="006B3422">
          <w:t>unterteilt:</w:t>
        </w:r>
      </w:ins>
      <w:del w:id="1524" w:author="Dennis Hohmann" w:date="2012-04-14T19:24:00Z">
        <w:r w:rsidDel="006B3422">
          <w:delText>.</w:delText>
        </w:r>
      </w:del>
      <w:r>
        <w:t xml:space="preserve"> </w:t>
      </w:r>
      <w:del w:id="1525" w:author="Dennis Hohmann" w:date="2012-04-14T19:24:00Z">
        <w:r w:rsidDel="006B3422">
          <w:delText xml:space="preserve">Die </w:delText>
        </w:r>
      </w:del>
      <w:r>
        <w:t xml:space="preserve">Positionier- und </w:t>
      </w:r>
      <w:del w:id="1526" w:author="Dennis Hohmann" w:date="2012-04-14T19:24:00Z">
        <w:r w:rsidDel="006B3422">
          <w:delText xml:space="preserve">die </w:delText>
        </w:r>
      </w:del>
      <w:r>
        <w:t>Wiederholgena</w:t>
      </w:r>
      <w:r>
        <w:t>u</w:t>
      </w:r>
      <w:r>
        <w:t>igkeit. Unter der Positioniergenauigkeit versteht man das genaue Anfahren der Zielkoord</w:t>
      </w:r>
      <w:r>
        <w:t>i</w:t>
      </w:r>
      <w:r>
        <w:t>naten. Bei der Wiederholgenauigkeit geht es darum, mit möglichst geringer Abwe</w:t>
      </w:r>
      <w:r>
        <w:t>i</w:t>
      </w:r>
      <w:r>
        <w:t xml:space="preserve">chung, </w:t>
      </w:r>
      <w:del w:id="1527" w:author="Dennis Hohmann" w:date="2012-04-14T19:23:00Z">
        <w:r w:rsidDel="006B3422">
          <w:delText>ein und denselben</w:delText>
        </w:r>
      </w:del>
      <w:ins w:id="1528" w:author="Dennis Hohmann" w:date="2012-04-14T19:23:00Z">
        <w:r w:rsidR="006B3422">
          <w:t>den selben</w:t>
        </w:r>
      </w:ins>
      <w:r>
        <w:t xml:space="preserve"> Punkt mehrmals auf der se</w:t>
      </w:r>
      <w:r>
        <w:t>l</w:t>
      </w:r>
      <w:r>
        <w:t>ben Bahn anzufahren.</w:t>
      </w:r>
    </w:p>
    <w:p w14:paraId="5DD77AD1" w14:textId="77777777" w:rsidR="00DC07E0" w:rsidRDefault="00DC07E0" w:rsidP="008B14C0">
      <w:pPr>
        <w:pStyle w:val="Textkrper"/>
        <w:pPrChange w:id="1529" w:author="Dennis Hohmann" w:date="2012-04-15T00:39:00Z">
          <w:pPr>
            <w:pStyle w:val="Textkrper"/>
          </w:pPr>
        </w:pPrChange>
      </w:pPr>
    </w:p>
    <w:p w14:paraId="2E8F7C45" w14:textId="4DF12DFE" w:rsidR="00DC07E0" w:rsidRDefault="00DC07E0" w:rsidP="008B14C0">
      <w:pPr>
        <w:pStyle w:val="Textkrper"/>
        <w:pPrChange w:id="1530" w:author="Dennis Hohmann" w:date="2012-04-15T00:39:00Z">
          <w:pPr>
            <w:pStyle w:val="Textkrper"/>
          </w:pPr>
        </w:pPrChange>
      </w:pPr>
      <w:r>
        <w:t>Die hier entwickelte CNC-Steuerung arbeitet intern nur mit Steps, d</w:t>
      </w:r>
      <w:ins w:id="1531" w:author="Dennis Hohmann" w:date="2012-04-14T19:22:00Z">
        <w:r w:rsidR="006B3422">
          <w:t xml:space="preserve">ass </w:t>
        </w:r>
      </w:ins>
      <w:del w:id="1532" w:author="Dennis Hohmann" w:date="2012-04-14T19:22:00Z">
        <w:r w:rsidDel="006B3422">
          <w:delText>.</w:delText>
        </w:r>
      </w:del>
      <w:r>
        <w:t>h</w:t>
      </w:r>
      <w:ins w:id="1533" w:author="Dennis Hohmann" w:date="2012-04-14T19:22:00Z">
        <w:r w:rsidR="006B3422">
          <w:t>eisst</w:t>
        </w:r>
      </w:ins>
      <w:del w:id="1534" w:author="Dennis Hohmann" w:date="2012-04-14T19:22:00Z">
        <w:r w:rsidDel="006B3422">
          <w:delText>.</w:delText>
        </w:r>
      </w:del>
      <w:r>
        <w:t xml:space="preserve"> die eingel</w:t>
      </w:r>
      <w:r>
        <w:t>e</w:t>
      </w:r>
      <w:r>
        <w:t>senen Koordinaten werden zunächst in Steps entsprechend der Spindelauflösung wie folgt u</w:t>
      </w:r>
      <w:r>
        <w:t>m</w:t>
      </w:r>
      <w:r>
        <w:t xml:space="preserve">gerechnet: </w:t>
      </w:r>
    </w:p>
    <w:p w14:paraId="519F1C76" w14:textId="77777777" w:rsidR="00DC07E0" w:rsidRDefault="00DC07E0" w:rsidP="008B14C0">
      <w:pPr>
        <w:pStyle w:val="Textkrper"/>
        <w:pPrChange w:id="1535" w:author="Dennis Hohmann" w:date="2012-04-15T00:39:00Z">
          <w:pPr>
            <w:pStyle w:val="Textkrper"/>
          </w:pPr>
        </w:pPrChange>
      </w:pPr>
    </w:p>
    <w:p w14:paraId="6013B9F3" w14:textId="3A73A727" w:rsidR="00DC07E0" w:rsidRPr="00304D2C" w:rsidRDefault="00DC07E0" w:rsidP="008B14C0">
      <w:pPr>
        <w:pStyle w:val="Textkrper"/>
        <w:rPr>
          <w:rFonts w:eastAsiaTheme="minorEastAsia"/>
        </w:rPr>
        <w:pPrChange w:id="1536" w:author="Dennis Hohmann" w:date="2012-04-15T00:39:00Z">
          <w:pPr>
            <w:pStyle w:val="Textkrper"/>
          </w:pPr>
        </w:pPrChange>
      </w:pPr>
      <m:oMathPara>
        <m:oMath>
          <m:r>
            <w:rPr>
              <w:rFonts w:ascii="Cambria Math" w:hAnsi="Cambria Math"/>
            </w:rPr>
            <m:t>Steps</m:t>
          </m:r>
          <w:ins w:id="1537" w:author="Dennis Hohmann" w:date="2012-04-14T19:55:00Z">
            <m:r>
              <m:rPr>
                <m:sty m:val="p"/>
              </m:rPr>
              <w:rPr>
                <w:rFonts w:ascii="Cambria Math" w:hAnsi="Cambria Math"/>
              </w:rPr>
              <m:t xml:space="preserve"> </m:t>
            </m:r>
            <m:r>
              <w:rPr>
                <w:rFonts w:ascii="Cambria Math" w:hAnsi="Cambria Math"/>
              </w:rPr>
              <m:t>zur</m:t>
            </m:r>
            <m:r>
              <m:rPr>
                <m:sty m:val="p"/>
              </m:rPr>
              <w:rPr>
                <w:rFonts w:ascii="Cambria Math" w:hAnsi="Cambria Math"/>
              </w:rPr>
              <m:t xml:space="preserve"> </m:t>
            </m:r>
            <m:r>
              <w:rPr>
                <w:rFonts w:ascii="Cambria Math" w:hAnsi="Cambria Math"/>
              </w:rPr>
              <m:t>Zielkoordinate</m:t>
            </m:r>
          </w:ins>
          <m:r>
            <m:rPr>
              <m:sty m:val="p"/>
            </m:rPr>
            <w:rPr>
              <w:rFonts w:ascii="Cambria Math" w:hAnsi="Cambria Math"/>
            </w:rPr>
            <m:t xml:space="preserve">= </m:t>
          </m:r>
          <m:f>
            <m:fPr>
              <m:ctrlPr>
                <w:rPr>
                  <w:rFonts w:ascii="Cambria Math" w:hAnsi="Cambria Math"/>
                </w:rPr>
              </m:ctrlPr>
            </m:fPr>
            <m:num>
              <w:ins w:id="1538" w:author="Dennis Hohmann" w:date="2012-04-14T19:25:00Z">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m:t>
                </m:r>
              </w:ins>
              <m:r>
                <m:rPr>
                  <m:sty m:val="p"/>
                </m:rPr>
                <w:rPr>
                  <w:rFonts w:ascii="Cambria Math" w:hAnsi="Cambria Math"/>
                </w:rPr>
                <m:t xml:space="preserve"> </m:t>
              </m:r>
              <m:r>
                <w:rPr>
                  <w:rFonts w:ascii="Cambria Math" w:hAnsi="Cambria Math"/>
                </w:rPr>
                <m:t>Zielkoordinate</m:t>
              </m:r>
            </m:num>
            <m:den>
              <m:f>
                <m:fPr>
                  <m:type m:val="noBar"/>
                  <m:ctrlPr>
                    <w:del w:id="1539" w:author="Dennis Hohmann" w:date="2012-04-14T19:25:00Z">
                      <w:rPr>
                        <w:rFonts w:ascii="Cambria Math" w:hAnsi="Cambria Math"/>
                        <w:rPrChange w:id="1540" w:author="Dennis Hohmann" w:date="2012-04-14T19:26:00Z">
                          <w:rPr>
                            <w:rFonts w:ascii="Cambria Math" w:hAnsi="Cambria Math"/>
                          </w:rPr>
                        </w:rPrChange>
                      </w:rPr>
                    </w:del>
                  </m:ctrlPr>
                </m:fPr>
                <m:num>
                  <w:del w:id="1541" w:author="Dennis Hohmann" w:date="2012-04-14T19:25:00Z">
                    <m:r>
                      <w:rPr>
                        <w:rFonts w:ascii="Cambria Math" w:hAnsi="Cambria Math"/>
                        <w:rPrChange w:id="1542" w:author="Dennis Hohmann" w:date="2012-04-14T19:26:00Z">
                          <w:rPr>
                            <w:rFonts w:ascii="Cambria Math" w:hAnsi="Cambria Math"/>
                          </w:rPr>
                        </w:rPrChange>
                      </w:rPr>
                      <m:t>Steigung</m:t>
                    </m:r>
                    <m:r>
                      <m:rPr>
                        <m:sty m:val="p"/>
                      </m:rPr>
                      <w:rPr>
                        <w:rFonts w:ascii="Cambria Math" w:hAnsi="Cambria Math"/>
                        <w:rPrChange w:id="1543" w:author="Dennis Hohmann" w:date="2012-04-14T19:26:00Z">
                          <w:rPr>
                            <w:rFonts w:ascii="Cambria Math" w:hAnsi="Cambria Math"/>
                          </w:rPr>
                        </w:rPrChange>
                      </w:rPr>
                      <m:t xml:space="preserve"> </m:t>
                    </m:r>
                    <m:r>
                      <w:rPr>
                        <w:rFonts w:ascii="Cambria Math" w:hAnsi="Cambria Math"/>
                        <w:rPrChange w:id="1544" w:author="Dennis Hohmann" w:date="2012-04-14T19:26:00Z">
                          <w:rPr>
                            <w:rFonts w:ascii="Cambria Math" w:hAnsi="Cambria Math"/>
                          </w:rPr>
                        </w:rPrChange>
                      </w:rPr>
                      <m:t>der</m:t>
                    </m:r>
                    <m:r>
                      <m:rPr>
                        <m:sty m:val="p"/>
                      </m:rPr>
                      <w:rPr>
                        <w:rFonts w:ascii="Cambria Math" w:hAnsi="Cambria Math"/>
                        <w:rPrChange w:id="1545" w:author="Dennis Hohmann" w:date="2012-04-14T19:26:00Z">
                          <w:rPr>
                            <w:rFonts w:ascii="Cambria Math" w:hAnsi="Cambria Math"/>
                          </w:rPr>
                        </w:rPrChange>
                      </w:rPr>
                      <m:t xml:space="preserve"> </m:t>
                    </m:r>
                    <m:r>
                      <w:rPr>
                        <w:rFonts w:ascii="Cambria Math" w:hAnsi="Cambria Math"/>
                        <w:rPrChange w:id="1546" w:author="Dennis Hohmann" w:date="2012-04-14T19:26:00Z">
                          <w:rPr>
                            <w:rFonts w:ascii="Cambria Math" w:hAnsi="Cambria Math"/>
                          </w:rPr>
                        </w:rPrChange>
                      </w:rPr>
                      <m:t>Spindel</m:t>
                    </m:r>
                    <m:r>
                      <m:rPr>
                        <m:sty m:val="p"/>
                      </m:rPr>
                      <w:rPr>
                        <w:rFonts w:ascii="Cambria Math" w:hAnsi="Cambria Math"/>
                        <w:rPrChange w:id="1547" w:author="Dennis Hohmann" w:date="2012-04-14T19:26:00Z">
                          <w:rPr>
                            <w:rFonts w:ascii="Cambria Math" w:hAnsi="Cambria Math"/>
                          </w:rPr>
                        </w:rPrChange>
                      </w:rPr>
                      <m:t xml:space="preserve"> </m:t>
                    </m:r>
                  </w:del>
                </m:num>
                <m:den>
                  <w:del w:id="1548" w:author="Dennis Hohmann" w:date="2012-04-14T19:25:00Z">
                    <m:r>
                      <w:rPr>
                        <w:rFonts w:ascii="Cambria Math" w:hAnsi="Cambria Math"/>
                        <w:rPrChange w:id="1549" w:author="Dennis Hohmann" w:date="2012-04-14T19:26:00Z">
                          <w:rPr>
                            <w:rFonts w:ascii="Cambria Math" w:hAnsi="Cambria Math"/>
                          </w:rPr>
                        </w:rPrChange>
                      </w:rPr>
                      <m:t>Schritte</m:t>
                    </m:r>
                    <m:r>
                      <m:rPr>
                        <m:sty m:val="p"/>
                      </m:rPr>
                      <w:rPr>
                        <w:rFonts w:ascii="Cambria Math" w:hAnsi="Cambria Math"/>
                        <w:rPrChange w:id="1550" w:author="Dennis Hohmann" w:date="2012-04-14T19:26:00Z">
                          <w:rPr>
                            <w:rFonts w:ascii="Cambria Math" w:hAnsi="Cambria Math"/>
                          </w:rPr>
                        </w:rPrChange>
                      </w:rPr>
                      <m:t xml:space="preserve"> </m:t>
                    </m:r>
                    <m:r>
                      <w:rPr>
                        <w:rFonts w:ascii="Cambria Math" w:hAnsi="Cambria Math"/>
                        <w:rPrChange w:id="1551" w:author="Dennis Hohmann" w:date="2012-04-14T19:26:00Z">
                          <w:rPr>
                            <w:rFonts w:ascii="Cambria Math" w:hAnsi="Cambria Math"/>
                          </w:rPr>
                        </w:rPrChange>
                      </w:rPr>
                      <m:t>pro</m:t>
                    </m:r>
                    <m:r>
                      <m:rPr>
                        <m:sty m:val="p"/>
                      </m:rPr>
                      <w:rPr>
                        <w:rFonts w:ascii="Cambria Math" w:hAnsi="Cambria Math"/>
                        <w:rPrChange w:id="1552" w:author="Dennis Hohmann" w:date="2012-04-14T19:26:00Z">
                          <w:rPr>
                            <w:rFonts w:ascii="Cambria Math" w:hAnsi="Cambria Math"/>
                          </w:rPr>
                        </w:rPrChange>
                      </w:rPr>
                      <m:t xml:space="preserve"> </m:t>
                    </m:r>
                    <m:r>
                      <w:rPr>
                        <w:rFonts w:ascii="Cambria Math" w:hAnsi="Cambria Math"/>
                        <w:rPrChange w:id="1553" w:author="Dennis Hohmann" w:date="2012-04-14T19:26:00Z">
                          <w:rPr>
                            <w:rFonts w:ascii="Cambria Math" w:hAnsi="Cambria Math"/>
                          </w:rPr>
                        </w:rPrChange>
                      </w:rPr>
                      <m:t>Umdrehung</m:t>
                    </m:r>
                  </w:del>
                </m:den>
              </m:f>
              <w:ins w:id="1554" w:author="Dennis Hohmann" w:date="2012-04-14T19:25:00Z">
                <m:r>
                  <w:rPr>
                    <w:rFonts w:ascii="Cambria Math" w:hAnsi="Cambria Math"/>
                    <w:rPrChange w:id="1555" w:author="Dennis Hohmann" w:date="2012-04-14T19:26:00Z">
                      <w:rPr>
                        <w:rFonts w:ascii="Cambria Math" w:hAnsi="Cambria Math"/>
                      </w:rPr>
                    </w:rPrChange>
                  </w:rPr>
                  <m:t>Steigung</m:t>
                </m:r>
                <m:r>
                  <m:rPr>
                    <m:sty m:val="p"/>
                  </m:rPr>
                  <w:rPr>
                    <w:rFonts w:ascii="Cambria Math" w:hAnsi="Cambria Math"/>
                    <w:rPrChange w:id="1556" w:author="Dennis Hohmann" w:date="2012-04-14T19:26:00Z">
                      <w:rPr>
                        <w:rFonts w:ascii="Cambria Math" w:hAnsi="Cambria Math"/>
                      </w:rPr>
                    </w:rPrChange>
                  </w:rPr>
                  <m:t xml:space="preserve"> </m:t>
                </m:r>
                <m:r>
                  <w:rPr>
                    <w:rFonts w:ascii="Cambria Math" w:hAnsi="Cambria Math"/>
                    <w:rPrChange w:id="1557" w:author="Dennis Hohmann" w:date="2012-04-14T19:26:00Z">
                      <w:rPr>
                        <w:rFonts w:ascii="Cambria Math" w:hAnsi="Cambria Math"/>
                      </w:rPr>
                    </w:rPrChange>
                  </w:rPr>
                  <m:t>der</m:t>
                </m:r>
                <m:r>
                  <m:rPr>
                    <m:sty m:val="p"/>
                  </m:rPr>
                  <w:rPr>
                    <w:rFonts w:ascii="Cambria Math" w:hAnsi="Cambria Math"/>
                    <w:rPrChange w:id="1558" w:author="Dennis Hohmann" w:date="2012-04-14T19:26:00Z">
                      <w:rPr>
                        <w:rFonts w:ascii="Cambria Math" w:hAnsi="Cambria Math"/>
                      </w:rPr>
                    </w:rPrChange>
                  </w:rPr>
                  <m:t xml:space="preserve"> </m:t>
                </m:r>
                <m:r>
                  <w:rPr>
                    <w:rFonts w:ascii="Cambria Math" w:hAnsi="Cambria Math"/>
                    <w:rPrChange w:id="1559" w:author="Dennis Hohmann" w:date="2012-04-14T19:26:00Z">
                      <w:rPr>
                        <w:rFonts w:ascii="Cambria Math" w:hAnsi="Cambria Math"/>
                      </w:rPr>
                    </w:rPrChange>
                  </w:rPr>
                  <m:t>Spindel</m:t>
                </m:r>
              </w:ins>
            </m:den>
          </m:f>
        </m:oMath>
      </m:oMathPara>
    </w:p>
    <w:p w14:paraId="6FD18C5F" w14:textId="77777777" w:rsidR="00DC07E0" w:rsidRDefault="00DC07E0" w:rsidP="008B14C0">
      <w:pPr>
        <w:pStyle w:val="Textkrper"/>
        <w:pPrChange w:id="1560" w:author="Dennis Hohmann" w:date="2012-04-15T00:39:00Z">
          <w:pPr>
            <w:pStyle w:val="Textkrper"/>
          </w:pPr>
        </w:pPrChange>
      </w:pPr>
    </w:p>
    <w:p w14:paraId="55030455" w14:textId="50E819A4" w:rsidR="00DC07E0" w:rsidRDefault="00DC07E0" w:rsidP="008B14C0">
      <w:pPr>
        <w:pStyle w:val="Textkrper"/>
        <w:pPrChange w:id="1561" w:author="Dennis Hohmann" w:date="2012-04-15T00:39:00Z">
          <w:pPr>
            <w:pStyle w:val="Textkrper"/>
          </w:pPr>
        </w:pPrChange>
      </w:pPr>
      <w:r>
        <w:t>Die Steigung der hier verwendeten Gewindespindeln beträgt 1,5</w:t>
      </w:r>
      <w:ins w:id="1562" w:author="Dennis Hohmann" w:date="2012-04-15T01:59:00Z">
        <w:r w:rsidR="00C12753">
          <w:t> </w:t>
        </w:r>
      </w:ins>
      <w:r>
        <w:t>mm pro Umdrehung. Die Schrittauflösung der Schrittmotoren beträgt 144 Steps pro Umdrehung. Für eine Zielkoo</w:t>
      </w:r>
      <w:r>
        <w:t>r</w:t>
      </w:r>
      <w:r>
        <w:t>dinate von X</w:t>
      </w:r>
      <w:ins w:id="1563" w:author="Dennis Hohmann" w:date="2012-04-14T19:55:00Z">
        <w:r w:rsidR="001305A9">
          <w:t>=</w:t>
        </w:r>
      </w:ins>
      <w:del w:id="1564" w:author="Dennis Hohmann" w:date="2012-04-14T19:55:00Z">
        <w:r w:rsidDel="001305A9">
          <w:delText xml:space="preserve"> </w:delText>
        </w:r>
      </w:del>
      <w:r>
        <w:t>10</w:t>
      </w:r>
      <w:ins w:id="1565" w:author="Dennis Hohmann" w:date="2012-04-14T19:56:00Z">
        <w:r w:rsidR="001305A9">
          <w:t xml:space="preserve"> </w:t>
        </w:r>
      </w:ins>
      <w:del w:id="1566" w:author="Dennis Hohmann" w:date="2012-04-14T19:56:00Z">
        <w:r w:rsidDel="001305A9">
          <w:delText xml:space="preserve">,000 </w:delText>
        </w:r>
      </w:del>
      <w:r>
        <w:t>ergeben sich 960 Steps für diese Achse. Für die Berechnung der tatsäc</w:t>
      </w:r>
      <w:r>
        <w:t>h</w:t>
      </w:r>
      <w:r>
        <w:t xml:space="preserve">lich zu bewegenden Steps gilt es dann natürlich zu beachten, ob es sich um </w:t>
      </w:r>
      <w:ins w:id="1567" w:author="Dennis Hohmann" w:date="2012-04-15T02:00:00Z">
        <w:r w:rsidR="00C12753">
          <w:t>a</w:t>
        </w:r>
      </w:ins>
      <w:del w:id="1568" w:author="Dennis Hohmann" w:date="2012-04-15T02:00:00Z">
        <w:r w:rsidDel="00C12753">
          <w:delText>A</w:delText>
        </w:r>
      </w:del>
      <w:r>
        <w:t xml:space="preserve">bsolute oder </w:t>
      </w:r>
      <w:ins w:id="1569" w:author="Dennis Hohmann" w:date="2012-04-15T02:00:00Z">
        <w:r w:rsidR="00C12753">
          <w:t>r</w:t>
        </w:r>
      </w:ins>
      <w:del w:id="1570" w:author="Dennis Hohmann" w:date="2012-04-15T02:00:00Z">
        <w:r w:rsidDel="00C12753">
          <w:delText>R</w:delText>
        </w:r>
      </w:del>
      <w:r>
        <w:t>elative Koordinaten handelt. Hieraus geht auch hervor, dass die kleinste Reche</w:t>
      </w:r>
      <w:r>
        <w:t>n</w:t>
      </w:r>
      <w:r>
        <w:t>einheit für eine</w:t>
      </w:r>
      <w:del w:id="1571" w:author="Dennis Hohmann" w:date="2012-04-15T02:01:00Z">
        <w:r w:rsidDel="00C12753">
          <w:delText>n</w:delText>
        </w:r>
      </w:del>
      <w:r>
        <w:t xml:space="preserve"> Position</w:t>
      </w:r>
      <w:del w:id="1572" w:author="Dennis Hohmann" w:date="2012-04-15T02:01:00Z">
        <w:r w:rsidDel="00C12753">
          <w:delText>,</w:delText>
        </w:r>
      </w:del>
      <w:r>
        <w:t xml:space="preserve"> ein Step ist. Dies bedeutet wiederum</w:t>
      </w:r>
      <w:ins w:id="1573" w:author="Dennis Hohmann" w:date="2012-04-14T19:58:00Z">
        <w:r w:rsidR="001305A9">
          <w:t xml:space="preserve">, </w:t>
        </w:r>
      </w:ins>
      <w:del w:id="1574" w:author="Dennis Hohmann" w:date="2012-04-14T19:58:00Z">
        <w:r w:rsidDel="001305A9">
          <w:delText xml:space="preserve"> </w:delText>
        </w:r>
      </w:del>
      <w:r>
        <w:t>da</w:t>
      </w:r>
      <w:ins w:id="1575" w:author="Dennis Hohmann" w:date="2012-04-14T19:58:00Z">
        <w:r w:rsidR="001305A9">
          <w:t>s</w:t>
        </w:r>
      </w:ins>
      <w:r>
        <w:t>s die Genauigkeit der Berec</w:t>
      </w:r>
      <w:r>
        <w:t>h</w:t>
      </w:r>
      <w:r>
        <w:t xml:space="preserve">nung von der Spindelsteigung und der Schrittauflösung der Motoren abhängt. </w:t>
      </w:r>
      <w:ins w:id="1576" w:author="Dennis Hohmann" w:date="2012-04-14T20:00:00Z">
        <w:r w:rsidR="001305A9">
          <w:t xml:space="preserve">Für </w:t>
        </w:r>
      </w:ins>
      <w:del w:id="1577" w:author="Dennis Hohmann" w:date="2012-04-14T20:00:00Z">
        <w:r w:rsidDel="001305A9">
          <w:delText xml:space="preserve">Mit </w:delText>
        </w:r>
      </w:del>
      <w:r>
        <w:t>d</w:t>
      </w:r>
      <w:ins w:id="1578" w:author="Dennis Hohmann" w:date="2012-04-14T20:00:00Z">
        <w:r w:rsidR="001305A9">
          <w:t>ie</w:t>
        </w:r>
      </w:ins>
      <w:del w:id="1579" w:author="Dennis Hohmann" w:date="2012-04-14T20:00:00Z">
        <w:r w:rsidDel="001305A9">
          <w:delText>er</w:delText>
        </w:r>
      </w:del>
      <w:r>
        <w:t xml:space="preserve"> hier eingesetz</w:t>
      </w:r>
      <w:ins w:id="1580" w:author="Dennis Hohmann" w:date="2012-04-14T20:00:00Z">
        <w:r w:rsidR="001305A9">
          <w:t>te</w:t>
        </w:r>
      </w:ins>
      <w:del w:id="1581" w:author="Dennis Hohmann" w:date="2012-04-14T20:00:00Z">
        <w:r w:rsidDel="001305A9">
          <w:delText>ten</w:delText>
        </w:r>
      </w:del>
      <w:r>
        <w:t xml:space="preserve"> Portalfräse </w:t>
      </w:r>
      <w:ins w:id="1582" w:author="Dennis Hohmann" w:date="2012-04-14T19:59:00Z">
        <w:r w:rsidR="001305A9">
          <w:t xml:space="preserve">lässt sich </w:t>
        </w:r>
      </w:ins>
      <w:del w:id="1583" w:author="Dennis Hohmann" w:date="2012-04-14T19:59:00Z">
        <w:r w:rsidDel="001305A9">
          <w:delText xml:space="preserve">errechnet sich </w:delText>
        </w:r>
      </w:del>
      <w:r>
        <w:t xml:space="preserve">eine theoretische Positioniergenauigkeit </w:t>
      </w:r>
      <w:ins w:id="1584" w:author="Dennis Hohmann" w:date="2012-04-14T19:56:00Z">
        <w:r w:rsidR="001305A9">
          <w:t xml:space="preserve">von </w:t>
        </w:r>
      </w:ins>
      <w:del w:id="1585" w:author="Dennis Hohmann" w:date="2012-04-14T19:56:00Z">
        <w:r w:rsidRPr="00B338A1" w:rsidDel="001305A9">
          <w:rPr>
            <w:b/>
          </w:rPr>
          <w:delText>0,0</w:delText>
        </w:r>
      </w:del>
      <w:r w:rsidRPr="00B338A1">
        <w:rPr>
          <w:b/>
        </w:rPr>
        <w:t>10</w:t>
      </w:r>
      <w:ins w:id="1586" w:author="Dennis Hohmann" w:date="2012-04-14T19:56:00Z">
        <w:r w:rsidR="001305A9">
          <w:rPr>
            <w:b/>
          </w:rPr>
          <w:t>,</w:t>
        </w:r>
      </w:ins>
      <w:r w:rsidRPr="00B338A1">
        <w:rPr>
          <w:b/>
        </w:rPr>
        <w:t>42</w:t>
      </w:r>
      <w:ins w:id="1587" w:author="Dennis Hohmann" w:date="2012-04-15T02:00:00Z">
        <w:r w:rsidR="00C12753">
          <w:rPr>
            <w:b/>
          </w:rPr>
          <w:t> </w:t>
        </w:r>
      </w:ins>
      <w:ins w:id="1588" w:author="Dennis Hohmann" w:date="2012-04-14T19:57:00Z">
        <w:r w:rsidR="00C12753">
          <w:rPr>
            <w:b/>
          </w:rPr>
          <w:t>µ</w:t>
        </w:r>
      </w:ins>
      <w:del w:id="1589" w:author="Dennis Hohmann" w:date="2012-04-14T19:56:00Z">
        <w:r w:rsidRPr="00B338A1" w:rsidDel="001305A9">
          <w:rPr>
            <w:b/>
          </w:rPr>
          <w:delText>m</w:delText>
        </w:r>
      </w:del>
      <w:r w:rsidRPr="00B338A1">
        <w:rPr>
          <w:b/>
        </w:rPr>
        <w:t>m</w:t>
      </w:r>
      <w:ins w:id="1590" w:author="Dennis Hohmann" w:date="2012-04-14T19:59:00Z">
        <w:r w:rsidR="001305A9">
          <w:rPr>
            <w:b/>
          </w:rPr>
          <w:t xml:space="preserve"> </w:t>
        </w:r>
        <w:r w:rsidR="001305A9">
          <w:t>errechnen.</w:t>
        </w:r>
      </w:ins>
      <w:del w:id="1591" w:author="Dennis Hohmann" w:date="2012-04-14T19:59:00Z">
        <w:r w:rsidDel="001305A9">
          <w:delText>.</w:delText>
        </w:r>
      </w:del>
    </w:p>
    <w:p w14:paraId="6FCA1967" w14:textId="77777777" w:rsidR="00DC07E0" w:rsidRDefault="00DC07E0" w:rsidP="008B14C0">
      <w:pPr>
        <w:pStyle w:val="Textkrper"/>
        <w:pPrChange w:id="1592" w:author="Dennis Hohmann" w:date="2012-04-15T00:39:00Z">
          <w:pPr>
            <w:pStyle w:val="Textkrper"/>
          </w:pPr>
        </w:pPrChange>
      </w:pPr>
    </w:p>
    <w:p w14:paraId="373D6D2B" w14:textId="32BD367E" w:rsidR="00DC07E0" w:rsidRDefault="00DC07E0" w:rsidP="008B14C0">
      <w:pPr>
        <w:pStyle w:val="Textkrper"/>
        <w:pPrChange w:id="1593" w:author="Dennis Hohmann" w:date="2012-04-15T00:39:00Z">
          <w:pPr>
            <w:pStyle w:val="Textkrper"/>
          </w:pPr>
        </w:pPrChange>
      </w:pPr>
      <w:r>
        <w:t>Ein weiterer Punkt</w:t>
      </w:r>
      <w:ins w:id="1594" w:author="Dennis Hohmann" w:date="2012-04-14T19:58:00Z">
        <w:r w:rsidR="001305A9">
          <w:t xml:space="preserve">, </w:t>
        </w:r>
      </w:ins>
      <w:del w:id="1595" w:author="Dennis Hohmann" w:date="2012-04-14T19:58:00Z">
        <w:r w:rsidDel="001305A9">
          <w:delText xml:space="preserve"> </w:delText>
        </w:r>
      </w:del>
      <w:r>
        <w:t>der Einfluss auf die Positionier- und Wiederholgenauigkeit nimmt, ist das sog</w:t>
      </w:r>
      <w:ins w:id="1596" w:author="Dennis Hohmann" w:date="2012-04-14T19:57:00Z">
        <w:r w:rsidR="001305A9">
          <w:t>enannte</w:t>
        </w:r>
      </w:ins>
      <w:del w:id="1597" w:author="Dennis Hohmann" w:date="2012-04-14T19:57:00Z">
        <w:r w:rsidDel="001305A9">
          <w:delText>.</w:delText>
        </w:r>
      </w:del>
      <w:r>
        <w:t xml:space="preserve"> Lagerumkehrspiel. Dies bezeichnet das Spiel zwischen Spindel und Mu</w:t>
      </w:r>
      <w:r>
        <w:t>t</w:t>
      </w:r>
      <w:r>
        <w:t>ter bei Richtungsumkehr bis die Umdrehungen der Spindel in ein</w:t>
      </w:r>
      <w:ins w:id="1598" w:author="Dennis Hohmann" w:date="2012-04-14T20:01:00Z">
        <w:r w:rsidR="001305A9">
          <w:t>e</w:t>
        </w:r>
      </w:ins>
      <w:r>
        <w:t xml:space="preserve"> Bewegung de</w:t>
      </w:r>
      <w:ins w:id="1599" w:author="Dennis Hohmann" w:date="2012-04-14T19:58:00Z">
        <w:r w:rsidR="001305A9">
          <w:t>r</w:t>
        </w:r>
      </w:ins>
      <w:del w:id="1600" w:author="Dennis Hohmann" w:date="2012-04-14T19:58:00Z">
        <w:r w:rsidDel="001305A9">
          <w:delText>s</w:delText>
        </w:r>
      </w:del>
      <w:r>
        <w:t xml:space="preserve"> Achse umgesetzt w</w:t>
      </w:r>
      <w:ins w:id="1601" w:author="Dennis Hohmann" w:date="2012-04-14T20:01:00Z">
        <w:r w:rsidR="001305A9">
          <w:t>erden</w:t>
        </w:r>
      </w:ins>
      <w:del w:id="1602" w:author="Dennis Hohmann" w:date="2012-04-14T20:01:00Z">
        <w:r w:rsidDel="001305A9">
          <w:delText>ird</w:delText>
        </w:r>
      </w:del>
      <w:r>
        <w:t>. Die</w:t>
      </w:r>
      <w:ins w:id="1603" w:author="Dennis Hohmann" w:date="2012-04-14T20:01:00Z">
        <w:r w:rsidR="001305A9">
          <w:t>se</w:t>
        </w:r>
      </w:ins>
      <w:del w:id="1604" w:author="Dennis Hohmann" w:date="2012-04-14T20:01:00Z">
        <w:r w:rsidDel="001305A9">
          <w:delText xml:space="preserve"> Anzahl dieser</w:delText>
        </w:r>
      </w:del>
      <w:r>
        <w:t xml:space="preserve"> Schritte nennt man Leerschritte.</w:t>
      </w:r>
    </w:p>
    <w:p w14:paraId="4A91E210" w14:textId="63DF4C46" w:rsidR="00DC07E0" w:rsidRDefault="00DC07E0" w:rsidP="00DC07E0">
      <w:pPr>
        <w:pStyle w:val="berschrift3"/>
      </w:pPr>
      <w:r>
        <w:br w:type="page"/>
      </w:r>
      <w:bookmarkStart w:id="1605" w:name="_Toc196079065"/>
      <w:r w:rsidRPr="007F00C9">
        <w:t xml:space="preserve">X- </w:t>
      </w:r>
      <w:ins w:id="1606" w:author="Dennis Hohmann" w:date="2012-04-14T20:01:00Z">
        <w:r w:rsidR="001305A9">
          <w:t>und</w:t>
        </w:r>
      </w:ins>
      <w:del w:id="1607" w:author="Dennis Hohmann" w:date="2012-04-14T20:01:00Z">
        <w:r w:rsidRPr="007F00C9" w:rsidDel="001305A9">
          <w:delText>&amp;</w:delText>
        </w:r>
      </w:del>
      <w:r w:rsidRPr="007F00C9">
        <w:t xml:space="preserve"> Y-</w:t>
      </w:r>
      <w:del w:id="1608" w:author="Dennis Hohmann" w:date="2012-04-14T20:01:00Z">
        <w:r w:rsidRPr="007F00C9" w:rsidDel="001305A9">
          <w:delText xml:space="preserve"> </w:delText>
        </w:r>
      </w:del>
      <w:r w:rsidRPr="007F00C9">
        <w:t>Achsen</w:t>
      </w:r>
      <w:bookmarkEnd w:id="1605"/>
    </w:p>
    <w:p w14:paraId="599A58AD" w14:textId="77777777" w:rsidR="00DC07E0" w:rsidRPr="00EA2272" w:rsidRDefault="00DC07E0" w:rsidP="00DC07E0">
      <w:pPr>
        <w:ind w:left="0" w:firstLine="0"/>
      </w:pPr>
    </w:p>
    <w:p w14:paraId="1148CF06" w14:textId="07FE41D4" w:rsidR="00DC07E0" w:rsidRDefault="00DC07E0" w:rsidP="008B14C0">
      <w:pPr>
        <w:pStyle w:val="Textkrper"/>
        <w:pPrChange w:id="1609" w:author="Dennis Hohmann" w:date="2012-04-15T00:39:00Z">
          <w:pPr>
            <w:pStyle w:val="Textkrper"/>
          </w:pPr>
        </w:pPrChange>
      </w:pPr>
      <w:r>
        <w:t xml:space="preserve">Zur Messung der Parallelität der Achsen zum Werkstücktisch </w:t>
      </w:r>
      <w:del w:id="1610" w:author="Dennis Hohmann" w:date="2012-04-14T20:03:00Z">
        <w:r w:rsidDel="007D665E">
          <w:delText xml:space="preserve">wurde </w:delText>
        </w:r>
      </w:del>
      <w:ins w:id="1611" w:author="Dennis Hohmann" w:date="2012-04-14T20:03:00Z">
        <w:r w:rsidR="007D665E">
          <w:t xml:space="preserve">wird </w:t>
        </w:r>
      </w:ins>
      <w:r>
        <w:t>eine Messuhr mit e</w:t>
      </w:r>
      <w:r>
        <w:t>i</w:t>
      </w:r>
      <w:r>
        <w:t xml:space="preserve">ner Auflösung von </w:t>
      </w:r>
      <w:del w:id="1612" w:author="Dennis Hohmann" w:date="2012-04-14T20:02:00Z">
        <w:r w:rsidDel="007D665E">
          <w:delText>0,01mm</w:delText>
        </w:r>
      </w:del>
      <w:ins w:id="1613" w:author="Dennis Hohmann" w:date="2012-04-14T20:02:00Z">
        <w:r w:rsidR="007D665E">
          <w:t>10um</w:t>
        </w:r>
      </w:ins>
      <w:r>
        <w:t xml:space="preserve"> verwendet. Beim Überfahren des Tisches erg</w:t>
      </w:r>
      <w:ins w:id="1614" w:author="Dennis Hohmann" w:date="2012-04-14T20:03:00Z">
        <w:r w:rsidR="007D665E">
          <w:t>e</w:t>
        </w:r>
      </w:ins>
      <w:del w:id="1615" w:author="Dennis Hohmann" w:date="2012-04-14T20:03:00Z">
        <w:r w:rsidDel="007D665E">
          <w:delText>a</w:delText>
        </w:r>
      </w:del>
      <w:r>
        <w:t>b</w:t>
      </w:r>
      <w:ins w:id="1616" w:author="Dennis Hohmann" w:date="2012-04-14T20:03:00Z">
        <w:r w:rsidR="007D665E">
          <w:t>en</w:t>
        </w:r>
      </w:ins>
      <w:r>
        <w:t xml:space="preserve"> sich </w:t>
      </w:r>
      <w:del w:id="1617" w:author="Dennis Hohmann" w:date="2012-04-14T20:03:00Z">
        <w:r w:rsidDel="007D665E">
          <w:delText xml:space="preserve">hier </w:delText>
        </w:r>
      </w:del>
      <w:r>
        <w:t>folgende A</w:t>
      </w:r>
      <w:r>
        <w:t>b</w:t>
      </w:r>
      <w:r>
        <w:t>weichungen:</w:t>
      </w:r>
    </w:p>
    <w:p w14:paraId="313ADB6B" w14:textId="77777777" w:rsidR="00DC07E0" w:rsidRDefault="00DC07E0" w:rsidP="008B14C0">
      <w:pPr>
        <w:pStyle w:val="Textkrper"/>
        <w:pPrChange w:id="1618" w:author="Dennis Hohmann" w:date="2012-04-15T00:39:00Z">
          <w:pPr>
            <w:pStyle w:val="Textkrper"/>
          </w:pPr>
        </w:pPrChange>
      </w:pPr>
    </w:p>
    <w:tbl>
      <w:tblPr>
        <w:tblStyle w:val="Tabellenraster"/>
        <w:tblW w:w="0" w:type="auto"/>
        <w:jc w:val="center"/>
        <w:tblInd w:w="1213" w:type="dxa"/>
        <w:tblLook w:val="04A0" w:firstRow="1" w:lastRow="0" w:firstColumn="1" w:lastColumn="0" w:noHBand="0" w:noVBand="1"/>
        <w:tblPrChange w:id="1619" w:author="Dennis Hohmann" w:date="2012-04-15T02:48:00Z">
          <w:tblPr>
            <w:tblStyle w:val="Tabellenraster"/>
            <w:tblW w:w="0" w:type="auto"/>
            <w:jc w:val="center"/>
            <w:tblInd w:w="1668" w:type="dxa"/>
            <w:tblLook w:val="04A0" w:firstRow="1" w:lastRow="0" w:firstColumn="1" w:lastColumn="0" w:noHBand="0" w:noVBand="1"/>
          </w:tblPr>
        </w:tblPrChange>
      </w:tblPr>
      <w:tblGrid>
        <w:gridCol w:w="4349"/>
        <w:gridCol w:w="1724"/>
        <w:tblGridChange w:id="1620">
          <w:tblGrid>
            <w:gridCol w:w="2825"/>
            <w:gridCol w:w="2491"/>
          </w:tblGrid>
        </w:tblGridChange>
      </w:tblGrid>
      <w:tr w:rsidR="00DC07E0" w14:paraId="546832D3" w14:textId="77777777" w:rsidTr="00360705">
        <w:trPr>
          <w:jc w:val="center"/>
          <w:trPrChange w:id="1621" w:author="Dennis Hohmann" w:date="2012-04-15T02:48:00Z">
            <w:trPr>
              <w:jc w:val="center"/>
            </w:trPr>
          </w:trPrChange>
        </w:trPr>
        <w:tc>
          <w:tcPr>
            <w:tcW w:w="4349" w:type="dxa"/>
            <w:vAlign w:val="center"/>
            <w:tcPrChange w:id="1622" w:author="Dennis Hohmann" w:date="2012-04-15T02:48:00Z">
              <w:tcPr>
                <w:tcW w:w="2825" w:type="dxa"/>
                <w:vAlign w:val="center"/>
              </w:tcPr>
            </w:tcPrChange>
          </w:tcPr>
          <w:p w14:paraId="3A00613A" w14:textId="77777777" w:rsidR="00DC07E0" w:rsidRPr="00953598" w:rsidRDefault="00DC07E0" w:rsidP="008B14C0">
            <w:pPr>
              <w:pStyle w:val="Textkrper"/>
              <w:rPr>
                <w:b/>
                <w:rPrChange w:id="1623" w:author="Dennis Hohmann" w:date="2012-04-15T02:02:00Z">
                  <w:rPr/>
                </w:rPrChange>
              </w:rPr>
              <w:pPrChange w:id="1624" w:author="Dennis Hohmann" w:date="2012-04-15T00:39:00Z">
                <w:pPr>
                  <w:pStyle w:val="Textkrper"/>
                </w:pPr>
              </w:pPrChange>
            </w:pPr>
            <w:r w:rsidRPr="00953598">
              <w:rPr>
                <w:b/>
                <w:rPrChange w:id="1625" w:author="Dennis Hohmann" w:date="2012-04-15T02:02:00Z">
                  <w:rPr/>
                </w:rPrChange>
              </w:rPr>
              <w:t>Fahrweg</w:t>
            </w:r>
          </w:p>
        </w:tc>
        <w:tc>
          <w:tcPr>
            <w:tcW w:w="1724" w:type="dxa"/>
            <w:vAlign w:val="center"/>
            <w:tcPrChange w:id="1626" w:author="Dennis Hohmann" w:date="2012-04-15T02:48:00Z">
              <w:tcPr>
                <w:tcW w:w="2491" w:type="dxa"/>
                <w:vAlign w:val="center"/>
              </w:tcPr>
            </w:tcPrChange>
          </w:tcPr>
          <w:p w14:paraId="3B9EC13E" w14:textId="77777777" w:rsidR="00DC07E0" w:rsidRPr="00953598" w:rsidRDefault="00DC07E0" w:rsidP="008B14C0">
            <w:pPr>
              <w:pStyle w:val="Textkrper"/>
              <w:rPr>
                <w:b/>
                <w:rPrChange w:id="1627" w:author="Dennis Hohmann" w:date="2012-04-15T02:02:00Z">
                  <w:rPr/>
                </w:rPrChange>
              </w:rPr>
              <w:pPrChange w:id="1628" w:author="Dennis Hohmann" w:date="2012-04-15T00:39:00Z">
                <w:pPr>
                  <w:pStyle w:val="Textkrper"/>
                </w:pPr>
              </w:pPrChange>
            </w:pPr>
            <w:r w:rsidRPr="00953598">
              <w:rPr>
                <w:b/>
                <w:rPrChange w:id="1629" w:author="Dennis Hohmann" w:date="2012-04-15T02:02:00Z">
                  <w:rPr/>
                </w:rPrChange>
              </w:rPr>
              <w:t>Ausschlag Messuhr</w:t>
            </w:r>
          </w:p>
        </w:tc>
      </w:tr>
      <w:tr w:rsidR="00DC07E0" w14:paraId="07FAE10B" w14:textId="77777777" w:rsidTr="00360705">
        <w:trPr>
          <w:jc w:val="center"/>
          <w:trPrChange w:id="1630" w:author="Dennis Hohmann" w:date="2012-04-15T02:48:00Z">
            <w:trPr>
              <w:jc w:val="center"/>
            </w:trPr>
          </w:trPrChange>
        </w:trPr>
        <w:tc>
          <w:tcPr>
            <w:tcW w:w="4349" w:type="dxa"/>
            <w:vAlign w:val="center"/>
            <w:tcPrChange w:id="1631" w:author="Dennis Hohmann" w:date="2012-04-15T02:48:00Z">
              <w:tcPr>
                <w:tcW w:w="2825" w:type="dxa"/>
                <w:vAlign w:val="center"/>
              </w:tcPr>
            </w:tcPrChange>
          </w:tcPr>
          <w:p w14:paraId="3C72B78C" w14:textId="66ABCDFF" w:rsidR="00DC07E0" w:rsidRPr="00953598" w:rsidRDefault="00DC07E0" w:rsidP="00953598">
            <w:pPr>
              <w:pStyle w:val="Textkrper"/>
              <w:jc w:val="left"/>
              <w:rPr>
                <w:rPrChange w:id="1632" w:author="Dennis Hohmann" w:date="2012-04-15T02:05:00Z">
                  <w:rPr/>
                </w:rPrChange>
              </w:rPr>
              <w:pPrChange w:id="1633" w:author="Dennis Hohmann" w:date="2012-04-15T02:02:00Z">
                <w:pPr>
                  <w:pStyle w:val="Textkrper"/>
                </w:pPr>
              </w:pPrChange>
            </w:pPr>
            <w:r w:rsidRPr="00953598">
              <w:rPr>
                <w:rPrChange w:id="1634" w:author="Dennis Hohmann" w:date="2012-04-15T02:05:00Z">
                  <w:rPr/>
                </w:rPrChange>
              </w:rPr>
              <w:t>X:0</w:t>
            </w:r>
            <w:ins w:id="1635" w:author="Dennis Hohmann" w:date="2012-04-15T02:05:00Z">
              <w:r w:rsidR="00953598">
                <w:t> </w:t>
              </w:r>
            </w:ins>
            <w:r w:rsidRPr="00953598">
              <w:rPr>
                <w:rPrChange w:id="1636" w:author="Dennis Hohmann" w:date="2012-04-15T02:05:00Z">
                  <w:rPr/>
                </w:rPrChange>
              </w:rPr>
              <w:t>mm – X:160</w:t>
            </w:r>
            <w:ins w:id="1637" w:author="Dennis Hohmann" w:date="2012-04-15T02:05:00Z">
              <w:r w:rsidR="00953598">
                <w:t> </w:t>
              </w:r>
            </w:ins>
            <w:r w:rsidRPr="00953598">
              <w:rPr>
                <w:rPrChange w:id="1638" w:author="Dennis Hohmann" w:date="2012-04-15T02:05:00Z">
                  <w:rPr/>
                </w:rPrChange>
              </w:rPr>
              <w:t>mm</w:t>
            </w:r>
          </w:p>
          <w:p w14:paraId="17F8491C" w14:textId="7B81AE5D" w:rsidR="00DC07E0" w:rsidRPr="00953598" w:rsidRDefault="00DC07E0" w:rsidP="00953598">
            <w:pPr>
              <w:pStyle w:val="Textkrper"/>
              <w:jc w:val="left"/>
              <w:rPr>
                <w:rPrChange w:id="1639" w:author="Dennis Hohmann" w:date="2012-04-15T02:05:00Z">
                  <w:rPr/>
                </w:rPrChange>
              </w:rPr>
              <w:pPrChange w:id="1640" w:author="Dennis Hohmann" w:date="2012-04-15T02:02:00Z">
                <w:pPr>
                  <w:pStyle w:val="Textkrper"/>
                </w:pPr>
              </w:pPrChange>
            </w:pPr>
            <w:r w:rsidRPr="00953598">
              <w:rPr>
                <w:rPrChange w:id="1641" w:author="Dennis Hohmann" w:date="2012-04-15T02:05:00Z">
                  <w:rPr/>
                </w:rPrChange>
              </w:rPr>
              <w:t>bei Y:0</w:t>
            </w:r>
            <w:ins w:id="1642" w:author="Dennis Hohmann" w:date="2012-04-15T02:05:00Z">
              <w:r w:rsidR="00953598">
                <w:t> </w:t>
              </w:r>
            </w:ins>
            <w:r w:rsidRPr="00953598">
              <w:rPr>
                <w:rPrChange w:id="1643" w:author="Dennis Hohmann" w:date="2012-04-15T02:05:00Z">
                  <w:rPr/>
                </w:rPrChange>
              </w:rPr>
              <w:t xml:space="preserve">mm </w:t>
            </w:r>
            <w:ins w:id="1644" w:author="Dennis Hohmann" w:date="2012-04-15T02:01:00Z">
              <w:r w:rsidR="00953598" w:rsidRPr="00953598">
                <w:rPr>
                  <w:rPrChange w:id="1645" w:author="Dennis Hohmann" w:date="2012-04-15T02:05:00Z">
                    <w:rPr/>
                  </w:rPrChange>
                </w:rPr>
                <w:t xml:space="preserve">und </w:t>
              </w:r>
            </w:ins>
            <w:r w:rsidRPr="00953598">
              <w:rPr>
                <w:rPrChange w:id="1646" w:author="Dennis Hohmann" w:date="2012-04-15T02:05:00Z">
                  <w:rPr/>
                </w:rPrChange>
              </w:rPr>
              <w:t>Z:</w:t>
            </w:r>
            <w:del w:id="1647" w:author="Dennis Hohmann" w:date="2012-04-15T02:06:00Z">
              <w:r w:rsidRPr="00953598" w:rsidDel="00B744A3">
                <w:rPr>
                  <w:rPrChange w:id="1648" w:author="Dennis Hohmann" w:date="2012-04-15T02:05:00Z">
                    <w:rPr/>
                  </w:rPrChange>
                </w:rPr>
                <w:delText xml:space="preserve"> </w:delText>
              </w:r>
            </w:del>
            <w:r w:rsidRPr="00953598">
              <w:rPr>
                <w:rPrChange w:id="1649" w:author="Dennis Hohmann" w:date="2012-04-15T02:05:00Z">
                  <w:rPr/>
                </w:rPrChange>
              </w:rPr>
              <w:t>20</w:t>
            </w:r>
            <w:ins w:id="1650" w:author="Dennis Hohmann" w:date="2012-04-15T02:05:00Z">
              <w:r w:rsidR="00953598">
                <w:t> </w:t>
              </w:r>
            </w:ins>
            <w:r w:rsidRPr="00953598">
              <w:rPr>
                <w:rPrChange w:id="1651" w:author="Dennis Hohmann" w:date="2012-04-15T02:05:00Z">
                  <w:rPr/>
                </w:rPrChange>
              </w:rPr>
              <w:t>mm</w:t>
            </w:r>
          </w:p>
        </w:tc>
        <w:tc>
          <w:tcPr>
            <w:tcW w:w="1724" w:type="dxa"/>
            <w:vAlign w:val="center"/>
            <w:tcPrChange w:id="1652" w:author="Dennis Hohmann" w:date="2012-04-15T02:48:00Z">
              <w:tcPr>
                <w:tcW w:w="2491" w:type="dxa"/>
                <w:vAlign w:val="center"/>
              </w:tcPr>
            </w:tcPrChange>
          </w:tcPr>
          <w:p w14:paraId="2B196315" w14:textId="6923A36D" w:rsidR="007D665E" w:rsidRPr="00953598" w:rsidRDefault="00953598" w:rsidP="00953598">
            <w:pPr>
              <w:pStyle w:val="Textkrper"/>
              <w:jc w:val="center"/>
              <w:rPr>
                <w:rPrChange w:id="1653" w:author="Dennis Hohmann" w:date="2012-04-15T02:05:00Z">
                  <w:rPr/>
                </w:rPrChange>
              </w:rPr>
              <w:pPrChange w:id="1654" w:author="Dennis Hohmann" w:date="2012-04-15T02:02:00Z">
                <w:pPr>
                  <w:pStyle w:val="Textkrper"/>
                </w:pPr>
              </w:pPrChange>
            </w:pPr>
            <w:ins w:id="1655" w:author="Dennis Hohmann" w:date="2012-04-15T02:03:00Z">
              <w:r w:rsidRPr="00953598">
                <w:rPr>
                  <w:rFonts w:cs="Arial"/>
                  <w:rPrChange w:id="1656" w:author="Dennis Hohmann" w:date="2012-04-15T02:05:00Z">
                    <w:rPr>
                      <w:rFonts w:ascii="Abadi MT Condensed Light" w:hAnsi="Abadi MT Condensed Light" w:cs="Abadi MT Condensed Light"/>
                      <w:sz w:val="40"/>
                      <w:szCs w:val="40"/>
                    </w:rPr>
                  </w:rPrChange>
                </w:rPr>
                <w:t>±</w:t>
              </w:r>
            </w:ins>
            <w:ins w:id="1657" w:author="Dennis Hohmann" w:date="2012-04-15T02:05:00Z">
              <w:r w:rsidRPr="00953598">
                <w:rPr>
                  <w:rFonts w:ascii="Abadi MT Condensed Light" w:hAnsi="Abadi MT Condensed Light" w:cs="Abadi MT Condensed Light"/>
                  <w:sz w:val="40"/>
                  <w:szCs w:val="40"/>
                  <w:rPrChange w:id="1658" w:author="Dennis Hohmann" w:date="2012-04-15T02:05:00Z">
                    <w:rPr>
                      <w:rFonts w:ascii="Abadi MT Condensed Light" w:hAnsi="Abadi MT Condensed Light" w:cs="Abadi MT Condensed Light"/>
                      <w:sz w:val="40"/>
                      <w:szCs w:val="40"/>
                    </w:rPr>
                  </w:rPrChange>
                </w:rPr>
                <w:t> </w:t>
              </w:r>
            </w:ins>
            <w:del w:id="1659" w:author="Dennis Hohmann" w:date="2012-04-15T02:02:00Z">
              <w:r w:rsidR="00DC07E0" w:rsidRPr="00953598" w:rsidDel="00953598">
                <w:rPr>
                  <w:rPrChange w:id="1660" w:author="Dennis Hohmann" w:date="2012-04-15T02:05:00Z">
                    <w:rPr/>
                  </w:rPrChange>
                </w:rPr>
                <w:delText xml:space="preserve">+ / - </w:delText>
              </w:r>
            </w:del>
            <w:r w:rsidR="00DC07E0" w:rsidRPr="00953598">
              <w:rPr>
                <w:rPrChange w:id="1661" w:author="Dennis Hohmann" w:date="2012-04-15T02:05:00Z">
                  <w:rPr/>
                </w:rPrChange>
              </w:rPr>
              <w:t>0,02</w:t>
            </w:r>
            <w:ins w:id="1662" w:author="Dennis Hohmann" w:date="2012-04-15T02:03:00Z">
              <w:r w:rsidRPr="00953598">
                <w:rPr>
                  <w:rPrChange w:id="1663" w:author="Dennis Hohmann" w:date="2012-04-15T02:05:00Z">
                    <w:rPr>
                      <w:highlight w:val="yellow"/>
                    </w:rPr>
                  </w:rPrChange>
                </w:rPr>
                <w:t> </w:t>
              </w:r>
            </w:ins>
            <w:r w:rsidR="00DC07E0" w:rsidRPr="00953598">
              <w:rPr>
                <w:rPrChange w:id="1664" w:author="Dennis Hohmann" w:date="2012-04-15T02:05:00Z">
                  <w:rPr/>
                </w:rPrChange>
              </w:rPr>
              <w:t>mm</w:t>
            </w:r>
          </w:p>
        </w:tc>
      </w:tr>
      <w:tr w:rsidR="00DC07E0" w14:paraId="00B13323" w14:textId="77777777" w:rsidTr="00360705">
        <w:trPr>
          <w:jc w:val="center"/>
          <w:trPrChange w:id="1665" w:author="Dennis Hohmann" w:date="2012-04-15T02:48:00Z">
            <w:trPr>
              <w:jc w:val="center"/>
            </w:trPr>
          </w:trPrChange>
        </w:trPr>
        <w:tc>
          <w:tcPr>
            <w:tcW w:w="4349" w:type="dxa"/>
            <w:vAlign w:val="center"/>
            <w:tcPrChange w:id="1666" w:author="Dennis Hohmann" w:date="2012-04-15T02:48:00Z">
              <w:tcPr>
                <w:tcW w:w="2825" w:type="dxa"/>
                <w:vAlign w:val="center"/>
              </w:tcPr>
            </w:tcPrChange>
          </w:tcPr>
          <w:p w14:paraId="3E981041" w14:textId="796D074B" w:rsidR="00DC07E0" w:rsidRPr="00953598" w:rsidRDefault="00DC07E0" w:rsidP="00953598">
            <w:pPr>
              <w:pStyle w:val="Textkrper"/>
              <w:jc w:val="left"/>
              <w:rPr>
                <w:rPrChange w:id="1667" w:author="Dennis Hohmann" w:date="2012-04-15T02:05:00Z">
                  <w:rPr/>
                </w:rPrChange>
              </w:rPr>
              <w:pPrChange w:id="1668" w:author="Dennis Hohmann" w:date="2012-04-15T02:02:00Z">
                <w:pPr>
                  <w:pStyle w:val="Textkrper"/>
                </w:pPr>
              </w:pPrChange>
            </w:pPr>
            <w:r w:rsidRPr="00953598">
              <w:rPr>
                <w:rPrChange w:id="1669" w:author="Dennis Hohmann" w:date="2012-04-15T02:05:00Z">
                  <w:rPr/>
                </w:rPrChange>
              </w:rPr>
              <w:t>X</w:t>
            </w:r>
            <w:ins w:id="1670" w:author="Dennis Hohmann" w:date="2012-04-14T20:03:00Z">
              <w:r w:rsidR="007D665E" w:rsidRPr="00953598">
                <w:rPr>
                  <w:rPrChange w:id="1671" w:author="Dennis Hohmann" w:date="2012-04-15T02:05:00Z">
                    <w:rPr/>
                  </w:rPrChange>
                </w:rPr>
                <w:t>:</w:t>
              </w:r>
            </w:ins>
            <w:del w:id="1672" w:author="Dennis Hohmann" w:date="2012-04-14T20:03:00Z">
              <w:r w:rsidRPr="00953598" w:rsidDel="007D665E">
                <w:rPr>
                  <w:rPrChange w:id="1673" w:author="Dennis Hohmann" w:date="2012-04-15T02:05:00Z">
                    <w:rPr/>
                  </w:rPrChange>
                </w:rPr>
                <w:delText xml:space="preserve"> </w:delText>
              </w:r>
            </w:del>
            <w:r w:rsidRPr="00953598">
              <w:rPr>
                <w:rPrChange w:id="1674" w:author="Dennis Hohmann" w:date="2012-04-15T02:05:00Z">
                  <w:rPr/>
                </w:rPrChange>
              </w:rPr>
              <w:t>0</w:t>
            </w:r>
            <w:ins w:id="1675" w:author="Dennis Hohmann" w:date="2012-04-15T02:05:00Z">
              <w:r w:rsidR="00953598">
                <w:t> </w:t>
              </w:r>
            </w:ins>
            <w:r w:rsidRPr="00953598">
              <w:rPr>
                <w:rPrChange w:id="1676" w:author="Dennis Hohmann" w:date="2012-04-15T02:05:00Z">
                  <w:rPr/>
                </w:rPrChange>
              </w:rPr>
              <w:t>mm – X 160</w:t>
            </w:r>
            <w:ins w:id="1677" w:author="Dennis Hohmann" w:date="2012-04-15T02:05:00Z">
              <w:r w:rsidR="00953598">
                <w:t> </w:t>
              </w:r>
            </w:ins>
            <w:r w:rsidRPr="00953598">
              <w:rPr>
                <w:rPrChange w:id="1678" w:author="Dennis Hohmann" w:date="2012-04-15T02:05:00Z">
                  <w:rPr/>
                </w:rPrChange>
              </w:rPr>
              <w:t>mm</w:t>
            </w:r>
          </w:p>
          <w:p w14:paraId="6AB45C5C" w14:textId="7FAF9C7E" w:rsidR="00DC07E0" w:rsidRPr="00953598" w:rsidRDefault="00DC07E0" w:rsidP="00360705">
            <w:pPr>
              <w:pStyle w:val="Textkrper"/>
              <w:jc w:val="left"/>
              <w:rPr>
                <w:rPrChange w:id="1679" w:author="Dennis Hohmann" w:date="2012-04-15T02:05:00Z">
                  <w:rPr/>
                </w:rPrChange>
              </w:rPr>
              <w:pPrChange w:id="1680" w:author="Dennis Hohmann" w:date="2012-04-15T02:48:00Z">
                <w:pPr>
                  <w:pStyle w:val="Textkrper"/>
                </w:pPr>
              </w:pPrChange>
            </w:pPr>
            <w:r w:rsidRPr="00953598">
              <w:rPr>
                <w:rPrChange w:id="1681" w:author="Dennis Hohmann" w:date="2012-04-15T02:05:00Z">
                  <w:rPr/>
                </w:rPrChange>
              </w:rPr>
              <w:t>bei Y:200</w:t>
            </w:r>
            <w:ins w:id="1682" w:author="Dennis Hohmann" w:date="2012-04-15T02:05:00Z">
              <w:r w:rsidR="00953598">
                <w:t> </w:t>
              </w:r>
            </w:ins>
            <w:r w:rsidRPr="00953598">
              <w:rPr>
                <w:rPrChange w:id="1683" w:author="Dennis Hohmann" w:date="2012-04-15T02:05:00Z">
                  <w:rPr/>
                </w:rPrChange>
              </w:rPr>
              <w:t xml:space="preserve">mm </w:t>
            </w:r>
            <w:ins w:id="1684" w:author="Dennis Hohmann" w:date="2012-04-14T20:04:00Z">
              <w:r w:rsidR="007D665E" w:rsidRPr="00953598">
                <w:rPr>
                  <w:rPrChange w:id="1685" w:author="Dennis Hohmann" w:date="2012-04-15T02:05:00Z">
                    <w:rPr/>
                  </w:rPrChange>
                </w:rPr>
                <w:t>und</w:t>
              </w:r>
            </w:ins>
            <w:ins w:id="1686" w:author="Dennis Hohmann" w:date="2012-04-15T02:48:00Z">
              <w:r w:rsidR="00360705">
                <w:t xml:space="preserve"> </w:t>
              </w:r>
            </w:ins>
            <w:r w:rsidRPr="00953598">
              <w:rPr>
                <w:rPrChange w:id="1687" w:author="Dennis Hohmann" w:date="2012-04-15T02:05:00Z">
                  <w:rPr/>
                </w:rPrChange>
              </w:rPr>
              <w:t>Z: 20</w:t>
            </w:r>
            <w:ins w:id="1688" w:author="Dennis Hohmann" w:date="2012-04-15T02:05:00Z">
              <w:r w:rsidR="00953598">
                <w:t> </w:t>
              </w:r>
            </w:ins>
            <w:r w:rsidRPr="00953598">
              <w:rPr>
                <w:rPrChange w:id="1689" w:author="Dennis Hohmann" w:date="2012-04-15T02:05:00Z">
                  <w:rPr/>
                </w:rPrChange>
              </w:rPr>
              <w:t>mm</w:t>
            </w:r>
          </w:p>
        </w:tc>
        <w:tc>
          <w:tcPr>
            <w:tcW w:w="1724" w:type="dxa"/>
            <w:vAlign w:val="center"/>
            <w:tcPrChange w:id="1690" w:author="Dennis Hohmann" w:date="2012-04-15T02:48:00Z">
              <w:tcPr>
                <w:tcW w:w="2491" w:type="dxa"/>
                <w:vAlign w:val="center"/>
              </w:tcPr>
            </w:tcPrChange>
          </w:tcPr>
          <w:p w14:paraId="244831F4" w14:textId="48D4A55E" w:rsidR="00DC07E0" w:rsidRPr="00953598" w:rsidRDefault="00953598" w:rsidP="00953598">
            <w:pPr>
              <w:pStyle w:val="Textkrper"/>
              <w:jc w:val="center"/>
              <w:rPr>
                <w:rPrChange w:id="1691" w:author="Dennis Hohmann" w:date="2012-04-15T02:05:00Z">
                  <w:rPr/>
                </w:rPrChange>
              </w:rPr>
              <w:pPrChange w:id="1692" w:author="Dennis Hohmann" w:date="2012-04-15T02:02:00Z">
                <w:pPr>
                  <w:pStyle w:val="Textkrper"/>
                </w:pPr>
              </w:pPrChange>
            </w:pPr>
            <w:ins w:id="1693" w:author="Dennis Hohmann" w:date="2012-04-15T02:04:00Z">
              <w:r w:rsidRPr="00953598">
                <w:rPr>
                  <w:rFonts w:cs="Arial"/>
                  <w:rPrChange w:id="1694" w:author="Dennis Hohmann" w:date="2012-04-15T02:05:00Z">
                    <w:rPr>
                      <w:rFonts w:cs="Arial"/>
                    </w:rPr>
                  </w:rPrChange>
                </w:rPr>
                <w:t>±</w:t>
              </w:r>
            </w:ins>
            <w:ins w:id="1695" w:author="Dennis Hohmann" w:date="2012-04-15T02:05:00Z">
              <w:r w:rsidRPr="00953598">
                <w:rPr>
                  <w:rFonts w:cs="Arial"/>
                  <w:rPrChange w:id="1696" w:author="Dennis Hohmann" w:date="2012-04-15T02:05:00Z">
                    <w:rPr>
                      <w:rFonts w:cs="Arial"/>
                    </w:rPr>
                  </w:rPrChange>
                </w:rPr>
                <w:t> </w:t>
              </w:r>
            </w:ins>
            <w:del w:id="1697" w:author="Dennis Hohmann" w:date="2012-04-15T02:03:00Z">
              <w:r w:rsidR="00DC07E0" w:rsidRPr="00953598" w:rsidDel="00953598">
                <w:rPr>
                  <w:rPrChange w:id="1698" w:author="Dennis Hohmann" w:date="2012-04-15T02:05:00Z">
                    <w:rPr/>
                  </w:rPrChange>
                </w:rPr>
                <w:delText xml:space="preserve">+ / - </w:delText>
              </w:r>
            </w:del>
            <w:r w:rsidR="00DC07E0" w:rsidRPr="00953598">
              <w:rPr>
                <w:rPrChange w:id="1699" w:author="Dennis Hohmann" w:date="2012-04-15T02:05:00Z">
                  <w:rPr/>
                </w:rPrChange>
              </w:rPr>
              <w:t>0,01</w:t>
            </w:r>
            <w:ins w:id="1700" w:author="Dennis Hohmann" w:date="2012-04-15T02:04:00Z">
              <w:r w:rsidRPr="00953598">
                <w:rPr>
                  <w:rPrChange w:id="1701" w:author="Dennis Hohmann" w:date="2012-04-15T02:05:00Z">
                    <w:rPr>
                      <w:highlight w:val="yellow"/>
                    </w:rPr>
                  </w:rPrChange>
                </w:rPr>
                <w:t> </w:t>
              </w:r>
            </w:ins>
            <w:r w:rsidR="00DC07E0" w:rsidRPr="00953598">
              <w:rPr>
                <w:rPrChange w:id="1702" w:author="Dennis Hohmann" w:date="2012-04-15T02:05:00Z">
                  <w:rPr/>
                </w:rPrChange>
              </w:rPr>
              <w:t>mm</w:t>
            </w:r>
          </w:p>
        </w:tc>
      </w:tr>
      <w:tr w:rsidR="00DC07E0" w14:paraId="347D87DD" w14:textId="77777777" w:rsidTr="00360705">
        <w:trPr>
          <w:jc w:val="center"/>
          <w:trPrChange w:id="1703" w:author="Dennis Hohmann" w:date="2012-04-15T02:48:00Z">
            <w:trPr>
              <w:jc w:val="center"/>
            </w:trPr>
          </w:trPrChange>
        </w:trPr>
        <w:tc>
          <w:tcPr>
            <w:tcW w:w="4349" w:type="dxa"/>
            <w:vAlign w:val="center"/>
            <w:tcPrChange w:id="1704" w:author="Dennis Hohmann" w:date="2012-04-15T02:48:00Z">
              <w:tcPr>
                <w:tcW w:w="2825" w:type="dxa"/>
                <w:vAlign w:val="center"/>
              </w:tcPr>
            </w:tcPrChange>
          </w:tcPr>
          <w:p w14:paraId="290382DC" w14:textId="4490A6CF" w:rsidR="00DC07E0" w:rsidRPr="00953598" w:rsidRDefault="00DC07E0" w:rsidP="00953598">
            <w:pPr>
              <w:pStyle w:val="Textkrper"/>
              <w:jc w:val="left"/>
              <w:rPr>
                <w:rPrChange w:id="1705" w:author="Dennis Hohmann" w:date="2012-04-15T02:05:00Z">
                  <w:rPr/>
                </w:rPrChange>
              </w:rPr>
              <w:pPrChange w:id="1706" w:author="Dennis Hohmann" w:date="2012-04-15T02:02:00Z">
                <w:pPr>
                  <w:pStyle w:val="Textkrper"/>
                </w:pPr>
              </w:pPrChange>
            </w:pPr>
            <w:r w:rsidRPr="00953598">
              <w:rPr>
                <w:rPrChange w:id="1707" w:author="Dennis Hohmann" w:date="2012-04-15T02:05:00Z">
                  <w:rPr/>
                </w:rPrChange>
              </w:rPr>
              <w:t>Y</w:t>
            </w:r>
            <w:ins w:id="1708" w:author="Dennis Hohmann" w:date="2012-04-15T02:05:00Z">
              <w:r w:rsidR="00953598">
                <w:t>:</w:t>
              </w:r>
            </w:ins>
            <w:del w:id="1709" w:author="Dennis Hohmann" w:date="2012-04-15T02:05:00Z">
              <w:r w:rsidRPr="00953598" w:rsidDel="00953598">
                <w:rPr>
                  <w:rPrChange w:id="1710" w:author="Dennis Hohmann" w:date="2012-04-15T02:05:00Z">
                    <w:rPr/>
                  </w:rPrChange>
                </w:rPr>
                <w:delText xml:space="preserve"> </w:delText>
              </w:r>
            </w:del>
            <w:r w:rsidRPr="00953598">
              <w:rPr>
                <w:rPrChange w:id="1711" w:author="Dennis Hohmann" w:date="2012-04-15T02:05:00Z">
                  <w:rPr/>
                </w:rPrChange>
              </w:rPr>
              <w:t>0</w:t>
            </w:r>
            <w:ins w:id="1712" w:author="Dennis Hohmann" w:date="2012-04-15T02:06:00Z">
              <w:r w:rsidR="00953598">
                <w:t> </w:t>
              </w:r>
            </w:ins>
            <w:r w:rsidRPr="00953598">
              <w:rPr>
                <w:rPrChange w:id="1713" w:author="Dennis Hohmann" w:date="2012-04-15T02:05:00Z">
                  <w:rPr/>
                </w:rPrChange>
              </w:rPr>
              <w:t>mm – Y</w:t>
            </w:r>
            <w:ins w:id="1714" w:author="Dennis Hohmann" w:date="2012-04-15T02:06:00Z">
              <w:r w:rsidR="00953598">
                <w:t>:</w:t>
              </w:r>
            </w:ins>
            <w:del w:id="1715" w:author="Dennis Hohmann" w:date="2012-04-15T02:06:00Z">
              <w:r w:rsidRPr="00953598" w:rsidDel="00953598">
                <w:rPr>
                  <w:rPrChange w:id="1716" w:author="Dennis Hohmann" w:date="2012-04-15T02:05:00Z">
                    <w:rPr/>
                  </w:rPrChange>
                </w:rPr>
                <w:delText xml:space="preserve"> </w:delText>
              </w:r>
            </w:del>
            <w:r w:rsidRPr="00953598">
              <w:rPr>
                <w:rPrChange w:id="1717" w:author="Dennis Hohmann" w:date="2012-04-15T02:05:00Z">
                  <w:rPr/>
                </w:rPrChange>
              </w:rPr>
              <w:t>200</w:t>
            </w:r>
            <w:ins w:id="1718" w:author="Dennis Hohmann" w:date="2012-04-15T02:06:00Z">
              <w:r w:rsidR="00953598">
                <w:t> </w:t>
              </w:r>
            </w:ins>
            <w:r w:rsidRPr="00953598">
              <w:rPr>
                <w:rPrChange w:id="1719" w:author="Dennis Hohmann" w:date="2012-04-15T02:05:00Z">
                  <w:rPr/>
                </w:rPrChange>
              </w:rPr>
              <w:t>mm</w:t>
            </w:r>
          </w:p>
          <w:p w14:paraId="06BFEDCB" w14:textId="7BC1C6FF" w:rsidR="00DC07E0" w:rsidRPr="00953598" w:rsidRDefault="00DC07E0" w:rsidP="00360705">
            <w:pPr>
              <w:pStyle w:val="Textkrper"/>
              <w:jc w:val="left"/>
              <w:rPr>
                <w:rPrChange w:id="1720" w:author="Dennis Hohmann" w:date="2012-04-15T02:05:00Z">
                  <w:rPr/>
                </w:rPrChange>
              </w:rPr>
              <w:pPrChange w:id="1721" w:author="Dennis Hohmann" w:date="2012-04-15T02:48:00Z">
                <w:pPr>
                  <w:pStyle w:val="Textkrper"/>
                </w:pPr>
              </w:pPrChange>
            </w:pPr>
            <w:r w:rsidRPr="00953598">
              <w:rPr>
                <w:rPrChange w:id="1722" w:author="Dennis Hohmann" w:date="2012-04-15T02:05:00Z">
                  <w:rPr/>
                </w:rPrChange>
              </w:rPr>
              <w:t>bei X:0</w:t>
            </w:r>
            <w:ins w:id="1723" w:author="Dennis Hohmann" w:date="2012-04-15T02:06:00Z">
              <w:r w:rsidR="00953598">
                <w:t> </w:t>
              </w:r>
            </w:ins>
            <w:r w:rsidRPr="00953598">
              <w:rPr>
                <w:rPrChange w:id="1724" w:author="Dennis Hohmann" w:date="2012-04-15T02:05:00Z">
                  <w:rPr/>
                </w:rPrChange>
              </w:rPr>
              <w:t xml:space="preserve">mm </w:t>
            </w:r>
            <w:ins w:id="1725" w:author="Dennis Hohmann" w:date="2012-04-15T02:06:00Z">
              <w:r w:rsidR="00B744A3">
                <w:t>und</w:t>
              </w:r>
            </w:ins>
            <w:ins w:id="1726" w:author="Dennis Hohmann" w:date="2012-04-15T02:48:00Z">
              <w:r w:rsidR="00360705">
                <w:t xml:space="preserve"> </w:t>
              </w:r>
            </w:ins>
            <w:r w:rsidRPr="00953598">
              <w:rPr>
                <w:rPrChange w:id="1727" w:author="Dennis Hohmann" w:date="2012-04-15T02:05:00Z">
                  <w:rPr/>
                </w:rPrChange>
              </w:rPr>
              <w:t>Z: 20</w:t>
            </w:r>
            <w:ins w:id="1728" w:author="Dennis Hohmann" w:date="2012-04-15T02:05:00Z">
              <w:r w:rsidR="00953598">
                <w:t> </w:t>
              </w:r>
            </w:ins>
            <w:r w:rsidRPr="00953598">
              <w:rPr>
                <w:rPrChange w:id="1729" w:author="Dennis Hohmann" w:date="2012-04-15T02:05:00Z">
                  <w:rPr/>
                </w:rPrChange>
              </w:rPr>
              <w:t>mm</w:t>
            </w:r>
          </w:p>
        </w:tc>
        <w:tc>
          <w:tcPr>
            <w:tcW w:w="1724" w:type="dxa"/>
            <w:vAlign w:val="center"/>
            <w:tcPrChange w:id="1730" w:author="Dennis Hohmann" w:date="2012-04-15T02:48:00Z">
              <w:tcPr>
                <w:tcW w:w="2491" w:type="dxa"/>
                <w:vAlign w:val="center"/>
              </w:tcPr>
            </w:tcPrChange>
          </w:tcPr>
          <w:p w14:paraId="0C1248BF" w14:textId="3D3604D2" w:rsidR="00DC07E0" w:rsidRPr="00953598" w:rsidRDefault="00953598" w:rsidP="00953598">
            <w:pPr>
              <w:pStyle w:val="Textkrper"/>
              <w:jc w:val="center"/>
              <w:rPr>
                <w:rPrChange w:id="1731" w:author="Dennis Hohmann" w:date="2012-04-15T02:05:00Z">
                  <w:rPr/>
                </w:rPrChange>
              </w:rPr>
              <w:pPrChange w:id="1732" w:author="Dennis Hohmann" w:date="2012-04-15T02:02:00Z">
                <w:pPr>
                  <w:pStyle w:val="Textkrper"/>
                </w:pPr>
              </w:pPrChange>
            </w:pPr>
            <w:ins w:id="1733" w:author="Dennis Hohmann" w:date="2012-04-15T02:04:00Z">
              <w:r w:rsidRPr="00953598">
                <w:rPr>
                  <w:rFonts w:cs="Arial"/>
                  <w:rPrChange w:id="1734" w:author="Dennis Hohmann" w:date="2012-04-15T02:05:00Z">
                    <w:rPr>
                      <w:rFonts w:cs="Arial"/>
                    </w:rPr>
                  </w:rPrChange>
                </w:rPr>
                <w:t>±</w:t>
              </w:r>
            </w:ins>
            <w:del w:id="1735" w:author="Dennis Hohmann" w:date="2012-04-15T02:04:00Z">
              <w:r w:rsidR="00DC07E0" w:rsidRPr="00953598" w:rsidDel="00953598">
                <w:rPr>
                  <w:rPrChange w:id="1736" w:author="Dennis Hohmann" w:date="2012-04-15T02:05:00Z">
                    <w:rPr/>
                  </w:rPrChange>
                </w:rPr>
                <w:delText xml:space="preserve">+/ - </w:delText>
              </w:r>
            </w:del>
            <w:ins w:id="1737" w:author="Dennis Hohmann" w:date="2012-04-15T02:05:00Z">
              <w:r w:rsidRPr="00953598">
                <w:rPr>
                  <w:rPrChange w:id="1738" w:author="Dennis Hohmann" w:date="2012-04-15T02:05:00Z">
                    <w:rPr>
                      <w:highlight w:val="yellow"/>
                    </w:rPr>
                  </w:rPrChange>
                </w:rPr>
                <w:t> </w:t>
              </w:r>
            </w:ins>
            <w:r w:rsidR="00DC07E0" w:rsidRPr="00953598">
              <w:rPr>
                <w:rPrChange w:id="1739" w:author="Dennis Hohmann" w:date="2012-04-15T02:05:00Z">
                  <w:rPr/>
                </w:rPrChange>
              </w:rPr>
              <w:t>0,03</w:t>
            </w:r>
            <w:ins w:id="1740" w:author="Dennis Hohmann" w:date="2012-04-15T02:04:00Z">
              <w:r w:rsidRPr="00953598">
                <w:rPr>
                  <w:rPrChange w:id="1741" w:author="Dennis Hohmann" w:date="2012-04-15T02:05:00Z">
                    <w:rPr>
                      <w:highlight w:val="yellow"/>
                    </w:rPr>
                  </w:rPrChange>
                </w:rPr>
                <w:t> </w:t>
              </w:r>
            </w:ins>
            <w:r w:rsidR="00DC07E0" w:rsidRPr="00953598">
              <w:rPr>
                <w:rPrChange w:id="1742" w:author="Dennis Hohmann" w:date="2012-04-15T02:05:00Z">
                  <w:rPr/>
                </w:rPrChange>
              </w:rPr>
              <w:t>mm</w:t>
            </w:r>
          </w:p>
        </w:tc>
      </w:tr>
      <w:tr w:rsidR="00DC07E0" w14:paraId="7757EE94" w14:textId="77777777" w:rsidTr="00360705">
        <w:trPr>
          <w:jc w:val="center"/>
          <w:trPrChange w:id="1743" w:author="Dennis Hohmann" w:date="2012-04-15T02:48:00Z">
            <w:trPr>
              <w:jc w:val="center"/>
            </w:trPr>
          </w:trPrChange>
        </w:trPr>
        <w:tc>
          <w:tcPr>
            <w:tcW w:w="4349" w:type="dxa"/>
            <w:vAlign w:val="center"/>
            <w:tcPrChange w:id="1744" w:author="Dennis Hohmann" w:date="2012-04-15T02:48:00Z">
              <w:tcPr>
                <w:tcW w:w="2825" w:type="dxa"/>
                <w:vAlign w:val="center"/>
              </w:tcPr>
            </w:tcPrChange>
          </w:tcPr>
          <w:p w14:paraId="4ED1FB85" w14:textId="51B67180" w:rsidR="00DC07E0" w:rsidRPr="00953598" w:rsidRDefault="00DC07E0" w:rsidP="00953598">
            <w:pPr>
              <w:pStyle w:val="Textkrper"/>
              <w:jc w:val="left"/>
              <w:rPr>
                <w:rPrChange w:id="1745" w:author="Dennis Hohmann" w:date="2012-04-15T02:05:00Z">
                  <w:rPr/>
                </w:rPrChange>
              </w:rPr>
              <w:pPrChange w:id="1746" w:author="Dennis Hohmann" w:date="2012-04-15T02:02:00Z">
                <w:pPr>
                  <w:pStyle w:val="Textkrper"/>
                </w:pPr>
              </w:pPrChange>
            </w:pPr>
            <w:r w:rsidRPr="00953598">
              <w:rPr>
                <w:rPrChange w:id="1747" w:author="Dennis Hohmann" w:date="2012-04-15T02:05:00Z">
                  <w:rPr/>
                </w:rPrChange>
              </w:rPr>
              <w:t>Y</w:t>
            </w:r>
            <w:ins w:id="1748" w:author="Dennis Hohmann" w:date="2012-04-15T02:06:00Z">
              <w:r w:rsidR="00B744A3">
                <w:t>:</w:t>
              </w:r>
            </w:ins>
            <w:del w:id="1749" w:author="Dennis Hohmann" w:date="2012-04-15T02:06:00Z">
              <w:r w:rsidRPr="00953598" w:rsidDel="00B744A3">
                <w:rPr>
                  <w:rPrChange w:id="1750" w:author="Dennis Hohmann" w:date="2012-04-15T02:05:00Z">
                    <w:rPr/>
                  </w:rPrChange>
                </w:rPr>
                <w:delText xml:space="preserve"> </w:delText>
              </w:r>
            </w:del>
            <w:r w:rsidRPr="00953598">
              <w:rPr>
                <w:rPrChange w:id="1751" w:author="Dennis Hohmann" w:date="2012-04-15T02:05:00Z">
                  <w:rPr/>
                </w:rPrChange>
              </w:rPr>
              <w:t>0</w:t>
            </w:r>
            <w:ins w:id="1752" w:author="Dennis Hohmann" w:date="2012-04-15T02:06:00Z">
              <w:r w:rsidR="00B744A3">
                <w:t> </w:t>
              </w:r>
            </w:ins>
            <w:r w:rsidRPr="00953598">
              <w:rPr>
                <w:rPrChange w:id="1753" w:author="Dennis Hohmann" w:date="2012-04-15T02:05:00Z">
                  <w:rPr/>
                </w:rPrChange>
              </w:rPr>
              <w:t>mm – Y</w:t>
            </w:r>
            <w:ins w:id="1754" w:author="Dennis Hohmann" w:date="2012-04-15T02:06:00Z">
              <w:r w:rsidR="00B744A3">
                <w:t>:</w:t>
              </w:r>
            </w:ins>
            <w:del w:id="1755" w:author="Dennis Hohmann" w:date="2012-04-15T02:06:00Z">
              <w:r w:rsidRPr="00953598" w:rsidDel="00B744A3">
                <w:rPr>
                  <w:rPrChange w:id="1756" w:author="Dennis Hohmann" w:date="2012-04-15T02:05:00Z">
                    <w:rPr/>
                  </w:rPrChange>
                </w:rPr>
                <w:delText xml:space="preserve"> </w:delText>
              </w:r>
            </w:del>
            <w:r w:rsidRPr="00953598">
              <w:rPr>
                <w:rPrChange w:id="1757" w:author="Dennis Hohmann" w:date="2012-04-15T02:05:00Z">
                  <w:rPr/>
                </w:rPrChange>
              </w:rPr>
              <w:t>200</w:t>
            </w:r>
            <w:ins w:id="1758" w:author="Dennis Hohmann" w:date="2012-04-15T02:06:00Z">
              <w:r w:rsidR="00B744A3">
                <w:t> </w:t>
              </w:r>
            </w:ins>
            <w:r w:rsidRPr="00953598">
              <w:rPr>
                <w:rPrChange w:id="1759" w:author="Dennis Hohmann" w:date="2012-04-15T02:05:00Z">
                  <w:rPr/>
                </w:rPrChange>
              </w:rPr>
              <w:t>mm</w:t>
            </w:r>
          </w:p>
          <w:p w14:paraId="68AAF16C" w14:textId="1C827194" w:rsidR="00DC07E0" w:rsidRPr="00953598" w:rsidRDefault="00DC07E0" w:rsidP="00360705">
            <w:pPr>
              <w:pStyle w:val="Textkrper"/>
              <w:jc w:val="left"/>
              <w:rPr>
                <w:rPrChange w:id="1760" w:author="Dennis Hohmann" w:date="2012-04-15T02:05:00Z">
                  <w:rPr/>
                </w:rPrChange>
              </w:rPr>
              <w:pPrChange w:id="1761" w:author="Dennis Hohmann" w:date="2012-04-15T02:48:00Z">
                <w:pPr>
                  <w:pStyle w:val="Textkrper"/>
                </w:pPr>
              </w:pPrChange>
            </w:pPr>
            <w:r w:rsidRPr="00953598">
              <w:rPr>
                <w:rPrChange w:id="1762" w:author="Dennis Hohmann" w:date="2012-04-15T02:05:00Z">
                  <w:rPr/>
                </w:rPrChange>
              </w:rPr>
              <w:t>bei X:160</w:t>
            </w:r>
            <w:ins w:id="1763" w:author="Dennis Hohmann" w:date="2012-04-15T02:06:00Z">
              <w:r w:rsidR="00B744A3">
                <w:t> </w:t>
              </w:r>
            </w:ins>
            <w:r w:rsidRPr="00953598">
              <w:rPr>
                <w:rPrChange w:id="1764" w:author="Dennis Hohmann" w:date="2012-04-15T02:05:00Z">
                  <w:rPr/>
                </w:rPrChange>
              </w:rPr>
              <w:t xml:space="preserve">mm </w:t>
            </w:r>
            <w:ins w:id="1765" w:author="Dennis Hohmann" w:date="2012-04-15T02:07:00Z">
              <w:r w:rsidR="00B744A3">
                <w:t>und</w:t>
              </w:r>
            </w:ins>
            <w:ins w:id="1766" w:author="Dennis Hohmann" w:date="2012-04-15T02:48:00Z">
              <w:r w:rsidR="00360705">
                <w:t xml:space="preserve"> </w:t>
              </w:r>
            </w:ins>
            <w:r w:rsidRPr="00953598">
              <w:rPr>
                <w:rPrChange w:id="1767" w:author="Dennis Hohmann" w:date="2012-04-15T02:05:00Z">
                  <w:rPr/>
                </w:rPrChange>
              </w:rPr>
              <w:t>Z:</w:t>
            </w:r>
            <w:del w:id="1768" w:author="Dennis Hohmann" w:date="2012-04-15T02:07:00Z">
              <w:r w:rsidRPr="00953598" w:rsidDel="00B744A3">
                <w:rPr>
                  <w:rPrChange w:id="1769" w:author="Dennis Hohmann" w:date="2012-04-15T02:05:00Z">
                    <w:rPr/>
                  </w:rPrChange>
                </w:rPr>
                <w:delText xml:space="preserve"> </w:delText>
              </w:r>
            </w:del>
            <w:r w:rsidRPr="00953598">
              <w:rPr>
                <w:rPrChange w:id="1770" w:author="Dennis Hohmann" w:date="2012-04-15T02:05:00Z">
                  <w:rPr/>
                </w:rPrChange>
              </w:rPr>
              <w:t>20</w:t>
            </w:r>
            <w:ins w:id="1771" w:author="Dennis Hohmann" w:date="2012-04-15T02:07:00Z">
              <w:r w:rsidR="00B744A3">
                <w:t> </w:t>
              </w:r>
            </w:ins>
            <w:r w:rsidRPr="00953598">
              <w:rPr>
                <w:rPrChange w:id="1772" w:author="Dennis Hohmann" w:date="2012-04-15T02:05:00Z">
                  <w:rPr/>
                </w:rPrChange>
              </w:rPr>
              <w:t>mm</w:t>
            </w:r>
          </w:p>
        </w:tc>
        <w:tc>
          <w:tcPr>
            <w:tcW w:w="1724" w:type="dxa"/>
            <w:vAlign w:val="center"/>
            <w:tcPrChange w:id="1773" w:author="Dennis Hohmann" w:date="2012-04-15T02:48:00Z">
              <w:tcPr>
                <w:tcW w:w="2491" w:type="dxa"/>
                <w:vAlign w:val="center"/>
              </w:tcPr>
            </w:tcPrChange>
          </w:tcPr>
          <w:p w14:paraId="00FCA523" w14:textId="7B2D6C3A" w:rsidR="00DC07E0" w:rsidRPr="00953598" w:rsidRDefault="00953598" w:rsidP="00953598">
            <w:pPr>
              <w:pStyle w:val="Textkrper"/>
              <w:jc w:val="center"/>
              <w:rPr>
                <w:rPrChange w:id="1774" w:author="Dennis Hohmann" w:date="2012-04-15T02:05:00Z">
                  <w:rPr/>
                </w:rPrChange>
              </w:rPr>
              <w:pPrChange w:id="1775" w:author="Dennis Hohmann" w:date="2012-04-15T02:02:00Z">
                <w:pPr>
                  <w:pStyle w:val="Textkrper"/>
                </w:pPr>
              </w:pPrChange>
            </w:pPr>
            <w:ins w:id="1776" w:author="Dennis Hohmann" w:date="2012-04-15T02:04:00Z">
              <w:r w:rsidRPr="00953598">
                <w:rPr>
                  <w:rFonts w:cs="Arial"/>
                  <w:rPrChange w:id="1777" w:author="Dennis Hohmann" w:date="2012-04-15T02:05:00Z">
                    <w:rPr>
                      <w:rFonts w:cs="Arial"/>
                    </w:rPr>
                  </w:rPrChange>
                </w:rPr>
                <w:t>±</w:t>
              </w:r>
            </w:ins>
            <w:del w:id="1778" w:author="Dennis Hohmann" w:date="2012-04-15T02:04:00Z">
              <w:r w:rsidR="00DC07E0" w:rsidRPr="00953598" w:rsidDel="00953598">
                <w:rPr>
                  <w:rPrChange w:id="1779" w:author="Dennis Hohmann" w:date="2012-04-15T02:05:00Z">
                    <w:rPr/>
                  </w:rPrChange>
                </w:rPr>
                <w:delText>+ / - 0</w:delText>
              </w:r>
            </w:del>
            <w:ins w:id="1780" w:author="Dennis Hohmann" w:date="2012-04-15T02:05:00Z">
              <w:r w:rsidRPr="00953598">
                <w:rPr>
                  <w:rPrChange w:id="1781" w:author="Dennis Hohmann" w:date="2012-04-15T02:05:00Z">
                    <w:rPr>
                      <w:highlight w:val="yellow"/>
                    </w:rPr>
                  </w:rPrChange>
                </w:rPr>
                <w:t> </w:t>
              </w:r>
            </w:ins>
            <w:ins w:id="1782" w:author="Dennis Hohmann" w:date="2012-04-15T02:04:00Z">
              <w:r w:rsidRPr="00953598">
                <w:rPr>
                  <w:rPrChange w:id="1783" w:author="Dennis Hohmann" w:date="2012-04-15T02:05:00Z">
                    <w:rPr>
                      <w:highlight w:val="yellow"/>
                    </w:rPr>
                  </w:rPrChange>
                </w:rPr>
                <w:t>0</w:t>
              </w:r>
            </w:ins>
            <w:r w:rsidR="00DC07E0" w:rsidRPr="00953598">
              <w:rPr>
                <w:rPrChange w:id="1784" w:author="Dennis Hohmann" w:date="2012-04-15T02:05:00Z">
                  <w:rPr/>
                </w:rPrChange>
              </w:rPr>
              <w:t>,02</w:t>
            </w:r>
            <w:ins w:id="1785" w:author="Dennis Hohmann" w:date="2012-04-15T02:05:00Z">
              <w:r w:rsidRPr="00953598">
                <w:rPr>
                  <w:rPrChange w:id="1786" w:author="Dennis Hohmann" w:date="2012-04-15T02:05:00Z">
                    <w:rPr>
                      <w:highlight w:val="yellow"/>
                    </w:rPr>
                  </w:rPrChange>
                </w:rPr>
                <w:t> </w:t>
              </w:r>
            </w:ins>
            <w:r w:rsidR="00DC07E0" w:rsidRPr="00953598">
              <w:rPr>
                <w:rPrChange w:id="1787" w:author="Dennis Hohmann" w:date="2012-04-15T02:05:00Z">
                  <w:rPr/>
                </w:rPrChange>
              </w:rPr>
              <w:t>mm</w:t>
            </w:r>
          </w:p>
        </w:tc>
      </w:tr>
      <w:tr w:rsidR="00DC07E0" w14:paraId="397F3E60" w14:textId="77777777" w:rsidTr="00360705">
        <w:trPr>
          <w:jc w:val="center"/>
          <w:trPrChange w:id="1788" w:author="Dennis Hohmann" w:date="2012-04-15T02:48:00Z">
            <w:trPr>
              <w:jc w:val="center"/>
            </w:trPr>
          </w:trPrChange>
        </w:trPr>
        <w:tc>
          <w:tcPr>
            <w:tcW w:w="4349" w:type="dxa"/>
            <w:vAlign w:val="center"/>
            <w:tcPrChange w:id="1789" w:author="Dennis Hohmann" w:date="2012-04-15T02:48:00Z">
              <w:tcPr>
                <w:tcW w:w="2825" w:type="dxa"/>
                <w:vAlign w:val="center"/>
              </w:tcPr>
            </w:tcPrChange>
          </w:tcPr>
          <w:p w14:paraId="03688CD2" w14:textId="60A98FFD" w:rsidR="00DC07E0" w:rsidRPr="00953598" w:rsidRDefault="00DC07E0" w:rsidP="00953598">
            <w:pPr>
              <w:pStyle w:val="Textkrper"/>
              <w:jc w:val="left"/>
              <w:rPr>
                <w:rPrChange w:id="1790" w:author="Dennis Hohmann" w:date="2012-04-15T02:05:00Z">
                  <w:rPr/>
                </w:rPrChange>
              </w:rPr>
              <w:pPrChange w:id="1791" w:author="Dennis Hohmann" w:date="2012-04-15T02:02:00Z">
                <w:pPr>
                  <w:pStyle w:val="Textkrper"/>
                </w:pPr>
              </w:pPrChange>
            </w:pPr>
            <w:r w:rsidRPr="00953598">
              <w:rPr>
                <w:rPrChange w:id="1792" w:author="Dennis Hohmann" w:date="2012-04-15T02:05:00Z">
                  <w:rPr/>
                </w:rPrChange>
              </w:rPr>
              <w:t>X:0</w:t>
            </w:r>
            <w:ins w:id="1793" w:author="Dennis Hohmann" w:date="2012-04-15T02:07:00Z">
              <w:r w:rsidR="00B744A3">
                <w:t> </w:t>
              </w:r>
            </w:ins>
            <w:r w:rsidRPr="00953598">
              <w:rPr>
                <w:rPrChange w:id="1794" w:author="Dennis Hohmann" w:date="2012-04-15T02:05:00Z">
                  <w:rPr/>
                </w:rPrChange>
              </w:rPr>
              <w:t>mm – X:160</w:t>
            </w:r>
            <w:ins w:id="1795" w:author="Dennis Hohmann" w:date="2012-04-15T02:07:00Z">
              <w:r w:rsidR="00B744A3">
                <w:t> </w:t>
              </w:r>
            </w:ins>
            <w:r w:rsidRPr="00953598">
              <w:rPr>
                <w:rPrChange w:id="1796" w:author="Dennis Hohmann" w:date="2012-04-15T02:05:00Z">
                  <w:rPr/>
                </w:rPrChange>
              </w:rPr>
              <w:t>mm</w:t>
            </w:r>
          </w:p>
          <w:p w14:paraId="5CEF0644" w14:textId="534C0698" w:rsidR="00DC07E0" w:rsidRPr="00953598" w:rsidDel="00360705" w:rsidRDefault="00DC07E0" w:rsidP="00360705">
            <w:pPr>
              <w:pStyle w:val="Textkrper"/>
              <w:jc w:val="left"/>
              <w:rPr>
                <w:del w:id="1797" w:author="Dennis Hohmann" w:date="2012-04-15T02:48:00Z"/>
                <w:rPrChange w:id="1798" w:author="Dennis Hohmann" w:date="2012-04-15T02:05:00Z">
                  <w:rPr>
                    <w:del w:id="1799" w:author="Dennis Hohmann" w:date="2012-04-15T02:48:00Z"/>
                  </w:rPr>
                </w:rPrChange>
              </w:rPr>
              <w:pPrChange w:id="1800" w:author="Dennis Hohmann" w:date="2012-04-15T02:48:00Z">
                <w:pPr>
                  <w:pStyle w:val="Textkrper"/>
                </w:pPr>
              </w:pPrChange>
            </w:pPr>
            <w:r w:rsidRPr="00953598">
              <w:rPr>
                <w:rPrChange w:id="1801" w:author="Dennis Hohmann" w:date="2012-04-15T02:05:00Z">
                  <w:rPr/>
                </w:rPrChange>
              </w:rPr>
              <w:t>Y:0</w:t>
            </w:r>
            <w:ins w:id="1802" w:author="Dennis Hohmann" w:date="2012-04-15T02:07:00Z">
              <w:r w:rsidR="00B744A3">
                <w:t> </w:t>
              </w:r>
            </w:ins>
            <w:r w:rsidRPr="00953598">
              <w:rPr>
                <w:rPrChange w:id="1803" w:author="Dennis Hohmann" w:date="2012-04-15T02:05:00Z">
                  <w:rPr/>
                </w:rPrChange>
              </w:rPr>
              <w:t>mm – Y:200</w:t>
            </w:r>
            <w:ins w:id="1804" w:author="Dennis Hohmann" w:date="2012-04-15T02:07:00Z">
              <w:r w:rsidR="00B744A3">
                <w:t> </w:t>
              </w:r>
            </w:ins>
            <w:r w:rsidRPr="00953598">
              <w:rPr>
                <w:rPrChange w:id="1805" w:author="Dennis Hohmann" w:date="2012-04-15T02:05:00Z">
                  <w:rPr/>
                </w:rPrChange>
              </w:rPr>
              <w:t>mm</w:t>
            </w:r>
          </w:p>
          <w:p w14:paraId="58D03E76" w14:textId="26A5C82B" w:rsidR="00DC07E0" w:rsidRPr="00953598" w:rsidRDefault="00360705" w:rsidP="00360705">
            <w:pPr>
              <w:pStyle w:val="Textkrper"/>
              <w:jc w:val="left"/>
              <w:rPr>
                <w:rPrChange w:id="1806" w:author="Dennis Hohmann" w:date="2012-04-15T02:05:00Z">
                  <w:rPr/>
                </w:rPrChange>
              </w:rPr>
              <w:pPrChange w:id="1807" w:author="Dennis Hohmann" w:date="2012-04-15T02:48:00Z">
                <w:pPr>
                  <w:pStyle w:val="Textkrper"/>
                </w:pPr>
              </w:pPrChange>
            </w:pPr>
            <w:ins w:id="1808" w:author="Dennis Hohmann" w:date="2012-04-15T02:48:00Z">
              <w:r>
                <w:t xml:space="preserve"> </w:t>
              </w:r>
            </w:ins>
            <w:r w:rsidR="00DC07E0" w:rsidRPr="00953598">
              <w:rPr>
                <w:rPrChange w:id="1809" w:author="Dennis Hohmann" w:date="2012-04-15T02:05:00Z">
                  <w:rPr/>
                </w:rPrChange>
              </w:rPr>
              <w:t>bei Z: 20</w:t>
            </w:r>
            <w:ins w:id="1810" w:author="Dennis Hohmann" w:date="2012-04-15T02:07:00Z">
              <w:r w:rsidR="00B744A3">
                <w:t> </w:t>
              </w:r>
            </w:ins>
            <w:r w:rsidR="00DC07E0" w:rsidRPr="00953598">
              <w:rPr>
                <w:rPrChange w:id="1811" w:author="Dennis Hohmann" w:date="2012-04-15T02:05:00Z">
                  <w:rPr/>
                </w:rPrChange>
              </w:rPr>
              <w:t>mm</w:t>
            </w:r>
          </w:p>
        </w:tc>
        <w:tc>
          <w:tcPr>
            <w:tcW w:w="1724" w:type="dxa"/>
            <w:vAlign w:val="center"/>
            <w:tcPrChange w:id="1812" w:author="Dennis Hohmann" w:date="2012-04-15T02:48:00Z">
              <w:tcPr>
                <w:tcW w:w="2491" w:type="dxa"/>
                <w:vAlign w:val="center"/>
              </w:tcPr>
            </w:tcPrChange>
          </w:tcPr>
          <w:p w14:paraId="47F913F3" w14:textId="7AA20AD5" w:rsidR="00DC07E0" w:rsidRPr="00953598" w:rsidRDefault="00953598" w:rsidP="00953598">
            <w:pPr>
              <w:pStyle w:val="Textkrper"/>
              <w:jc w:val="center"/>
              <w:rPr>
                <w:rPrChange w:id="1813" w:author="Dennis Hohmann" w:date="2012-04-15T02:05:00Z">
                  <w:rPr/>
                </w:rPrChange>
              </w:rPr>
              <w:pPrChange w:id="1814" w:author="Dennis Hohmann" w:date="2012-04-15T02:02:00Z">
                <w:pPr>
                  <w:pStyle w:val="Textkrper"/>
                </w:pPr>
              </w:pPrChange>
            </w:pPr>
            <w:ins w:id="1815" w:author="Dennis Hohmann" w:date="2012-04-15T02:04:00Z">
              <w:r w:rsidRPr="00953598">
                <w:rPr>
                  <w:rFonts w:cs="Arial"/>
                  <w:rPrChange w:id="1816" w:author="Dennis Hohmann" w:date="2012-04-15T02:05:00Z">
                    <w:rPr>
                      <w:rFonts w:cs="Arial"/>
                    </w:rPr>
                  </w:rPrChange>
                </w:rPr>
                <w:t>±</w:t>
              </w:r>
            </w:ins>
            <w:del w:id="1817" w:author="Dennis Hohmann" w:date="2012-04-15T02:04:00Z">
              <w:r w:rsidR="00DC07E0" w:rsidRPr="00953598" w:rsidDel="00953598">
                <w:rPr>
                  <w:rPrChange w:id="1818" w:author="Dennis Hohmann" w:date="2012-04-15T02:05:00Z">
                    <w:rPr/>
                  </w:rPrChange>
                </w:rPr>
                <w:delText xml:space="preserve">+ / - </w:delText>
              </w:r>
            </w:del>
            <w:ins w:id="1819" w:author="Dennis Hohmann" w:date="2012-04-15T02:05:00Z">
              <w:r w:rsidRPr="00953598">
                <w:rPr>
                  <w:rPrChange w:id="1820" w:author="Dennis Hohmann" w:date="2012-04-15T02:05:00Z">
                    <w:rPr>
                      <w:highlight w:val="yellow"/>
                    </w:rPr>
                  </w:rPrChange>
                </w:rPr>
                <w:t> </w:t>
              </w:r>
            </w:ins>
            <w:r w:rsidR="00DC07E0" w:rsidRPr="00953598">
              <w:rPr>
                <w:rPrChange w:id="1821" w:author="Dennis Hohmann" w:date="2012-04-15T02:05:00Z">
                  <w:rPr/>
                </w:rPrChange>
              </w:rPr>
              <w:t>0,03</w:t>
            </w:r>
            <w:ins w:id="1822" w:author="Dennis Hohmann" w:date="2012-04-15T02:05:00Z">
              <w:r w:rsidRPr="00953598">
                <w:rPr>
                  <w:rPrChange w:id="1823" w:author="Dennis Hohmann" w:date="2012-04-15T02:05:00Z">
                    <w:rPr>
                      <w:highlight w:val="yellow"/>
                    </w:rPr>
                  </w:rPrChange>
                </w:rPr>
                <w:t> </w:t>
              </w:r>
            </w:ins>
            <w:r w:rsidR="00DC07E0" w:rsidRPr="00953598">
              <w:rPr>
                <w:rPrChange w:id="1824" w:author="Dennis Hohmann" w:date="2012-04-15T02:05:00Z">
                  <w:rPr/>
                </w:rPrChange>
              </w:rPr>
              <w:t>mm</w:t>
            </w:r>
          </w:p>
        </w:tc>
      </w:tr>
      <w:tr w:rsidR="00DC07E0" w14:paraId="16CE12BC" w14:textId="77777777" w:rsidTr="00360705">
        <w:trPr>
          <w:jc w:val="center"/>
          <w:trPrChange w:id="1825" w:author="Dennis Hohmann" w:date="2012-04-15T02:48:00Z">
            <w:trPr>
              <w:jc w:val="center"/>
            </w:trPr>
          </w:trPrChange>
        </w:trPr>
        <w:tc>
          <w:tcPr>
            <w:tcW w:w="4349" w:type="dxa"/>
            <w:vAlign w:val="center"/>
            <w:tcPrChange w:id="1826" w:author="Dennis Hohmann" w:date="2012-04-15T02:48:00Z">
              <w:tcPr>
                <w:tcW w:w="2825" w:type="dxa"/>
                <w:vAlign w:val="center"/>
              </w:tcPr>
            </w:tcPrChange>
          </w:tcPr>
          <w:p w14:paraId="6188AE55" w14:textId="2F771C7E" w:rsidR="00DC07E0" w:rsidRPr="00953598" w:rsidRDefault="00DC07E0" w:rsidP="00953598">
            <w:pPr>
              <w:pStyle w:val="Textkrper"/>
              <w:jc w:val="left"/>
              <w:rPr>
                <w:rPrChange w:id="1827" w:author="Dennis Hohmann" w:date="2012-04-15T02:05:00Z">
                  <w:rPr/>
                </w:rPrChange>
              </w:rPr>
              <w:pPrChange w:id="1828" w:author="Dennis Hohmann" w:date="2012-04-15T02:02:00Z">
                <w:pPr>
                  <w:pStyle w:val="Textkrper"/>
                </w:pPr>
              </w:pPrChange>
            </w:pPr>
            <w:r w:rsidRPr="00953598">
              <w:rPr>
                <w:rPrChange w:id="1829" w:author="Dennis Hohmann" w:date="2012-04-15T02:05:00Z">
                  <w:rPr/>
                </w:rPrChange>
              </w:rPr>
              <w:t>X:0</w:t>
            </w:r>
            <w:ins w:id="1830" w:author="Dennis Hohmann" w:date="2012-04-15T02:07:00Z">
              <w:r w:rsidR="00B744A3">
                <w:t> </w:t>
              </w:r>
            </w:ins>
            <w:r w:rsidRPr="00953598">
              <w:rPr>
                <w:rPrChange w:id="1831" w:author="Dennis Hohmann" w:date="2012-04-15T02:05:00Z">
                  <w:rPr/>
                </w:rPrChange>
              </w:rPr>
              <w:t>mm – X:160</w:t>
            </w:r>
            <w:ins w:id="1832" w:author="Dennis Hohmann" w:date="2012-04-15T02:07:00Z">
              <w:r w:rsidR="00B744A3">
                <w:t> </w:t>
              </w:r>
            </w:ins>
            <w:r w:rsidRPr="00953598">
              <w:rPr>
                <w:rPrChange w:id="1833" w:author="Dennis Hohmann" w:date="2012-04-15T02:05:00Z">
                  <w:rPr/>
                </w:rPrChange>
              </w:rPr>
              <w:t>mm</w:t>
            </w:r>
          </w:p>
          <w:p w14:paraId="5394DB54" w14:textId="40FCD005" w:rsidR="00DC07E0" w:rsidRPr="00953598" w:rsidDel="00360705" w:rsidRDefault="00DC07E0" w:rsidP="00360705">
            <w:pPr>
              <w:pStyle w:val="Textkrper"/>
              <w:jc w:val="left"/>
              <w:rPr>
                <w:del w:id="1834" w:author="Dennis Hohmann" w:date="2012-04-15T02:48:00Z"/>
                <w:rPrChange w:id="1835" w:author="Dennis Hohmann" w:date="2012-04-15T02:05:00Z">
                  <w:rPr>
                    <w:del w:id="1836" w:author="Dennis Hohmann" w:date="2012-04-15T02:48:00Z"/>
                  </w:rPr>
                </w:rPrChange>
              </w:rPr>
              <w:pPrChange w:id="1837" w:author="Dennis Hohmann" w:date="2012-04-15T02:48:00Z">
                <w:pPr>
                  <w:pStyle w:val="Textkrper"/>
                </w:pPr>
              </w:pPrChange>
            </w:pPr>
            <w:r w:rsidRPr="00953598">
              <w:rPr>
                <w:rPrChange w:id="1838" w:author="Dennis Hohmann" w:date="2012-04-15T02:05:00Z">
                  <w:rPr/>
                </w:rPrChange>
              </w:rPr>
              <w:t>Y:200</w:t>
            </w:r>
            <w:ins w:id="1839" w:author="Dennis Hohmann" w:date="2012-04-15T02:07:00Z">
              <w:r w:rsidR="00B744A3">
                <w:t> </w:t>
              </w:r>
            </w:ins>
            <w:r w:rsidRPr="00953598">
              <w:rPr>
                <w:rPrChange w:id="1840" w:author="Dennis Hohmann" w:date="2012-04-15T02:05:00Z">
                  <w:rPr/>
                </w:rPrChange>
              </w:rPr>
              <w:t>mm – Y:0</w:t>
            </w:r>
            <w:ins w:id="1841" w:author="Dennis Hohmann" w:date="2012-04-15T02:07:00Z">
              <w:r w:rsidR="00B744A3">
                <w:t> </w:t>
              </w:r>
            </w:ins>
            <w:r w:rsidRPr="00953598">
              <w:rPr>
                <w:rPrChange w:id="1842" w:author="Dennis Hohmann" w:date="2012-04-15T02:05:00Z">
                  <w:rPr/>
                </w:rPrChange>
              </w:rPr>
              <w:t>mm</w:t>
            </w:r>
          </w:p>
          <w:p w14:paraId="10AF074D" w14:textId="3DC524B6" w:rsidR="00DC07E0" w:rsidRPr="00953598" w:rsidRDefault="00360705" w:rsidP="00360705">
            <w:pPr>
              <w:pStyle w:val="Textkrper"/>
              <w:jc w:val="left"/>
              <w:rPr>
                <w:rPrChange w:id="1843" w:author="Dennis Hohmann" w:date="2012-04-15T02:05:00Z">
                  <w:rPr/>
                </w:rPrChange>
              </w:rPr>
              <w:pPrChange w:id="1844" w:author="Dennis Hohmann" w:date="2012-04-15T02:48:00Z">
                <w:pPr>
                  <w:pStyle w:val="Textkrper"/>
                </w:pPr>
              </w:pPrChange>
            </w:pPr>
            <w:ins w:id="1845" w:author="Dennis Hohmann" w:date="2012-04-15T02:48:00Z">
              <w:r>
                <w:t xml:space="preserve"> </w:t>
              </w:r>
            </w:ins>
            <w:r w:rsidR="00DC07E0" w:rsidRPr="00953598">
              <w:rPr>
                <w:rPrChange w:id="1846" w:author="Dennis Hohmann" w:date="2012-04-15T02:05:00Z">
                  <w:rPr/>
                </w:rPrChange>
              </w:rPr>
              <w:t>bei Z:</w:t>
            </w:r>
            <w:del w:id="1847" w:author="Dennis Hohmann" w:date="2012-04-15T02:07:00Z">
              <w:r w:rsidR="00DC07E0" w:rsidRPr="00953598" w:rsidDel="00B744A3">
                <w:rPr>
                  <w:rPrChange w:id="1848" w:author="Dennis Hohmann" w:date="2012-04-15T02:05:00Z">
                    <w:rPr/>
                  </w:rPrChange>
                </w:rPr>
                <w:delText xml:space="preserve"> </w:delText>
              </w:r>
            </w:del>
            <w:r w:rsidR="00DC07E0" w:rsidRPr="00953598">
              <w:rPr>
                <w:rPrChange w:id="1849" w:author="Dennis Hohmann" w:date="2012-04-15T02:05:00Z">
                  <w:rPr/>
                </w:rPrChange>
              </w:rPr>
              <w:t>20</w:t>
            </w:r>
            <w:ins w:id="1850" w:author="Dennis Hohmann" w:date="2012-04-15T02:07:00Z">
              <w:r w:rsidR="00B744A3">
                <w:t> </w:t>
              </w:r>
            </w:ins>
            <w:r w:rsidR="00DC07E0" w:rsidRPr="00953598">
              <w:rPr>
                <w:rPrChange w:id="1851" w:author="Dennis Hohmann" w:date="2012-04-15T02:05:00Z">
                  <w:rPr/>
                </w:rPrChange>
              </w:rPr>
              <w:t>mm</w:t>
            </w:r>
          </w:p>
        </w:tc>
        <w:tc>
          <w:tcPr>
            <w:tcW w:w="1724" w:type="dxa"/>
            <w:vAlign w:val="center"/>
            <w:tcPrChange w:id="1852" w:author="Dennis Hohmann" w:date="2012-04-15T02:48:00Z">
              <w:tcPr>
                <w:tcW w:w="2491" w:type="dxa"/>
                <w:vAlign w:val="center"/>
              </w:tcPr>
            </w:tcPrChange>
          </w:tcPr>
          <w:p w14:paraId="25B7CA06" w14:textId="05B601AC" w:rsidR="00DC07E0" w:rsidRPr="00953598" w:rsidRDefault="00953598" w:rsidP="00953598">
            <w:pPr>
              <w:pStyle w:val="Textkrper"/>
              <w:jc w:val="center"/>
              <w:rPr>
                <w:rPrChange w:id="1853" w:author="Dennis Hohmann" w:date="2012-04-15T02:05:00Z">
                  <w:rPr/>
                </w:rPrChange>
              </w:rPr>
              <w:pPrChange w:id="1854" w:author="Dennis Hohmann" w:date="2012-04-15T02:02:00Z">
                <w:pPr>
                  <w:pStyle w:val="Textkrper"/>
                </w:pPr>
              </w:pPrChange>
            </w:pPr>
            <w:ins w:id="1855" w:author="Dennis Hohmann" w:date="2012-04-15T02:04:00Z">
              <w:r w:rsidRPr="00953598">
                <w:rPr>
                  <w:rFonts w:cs="Arial"/>
                  <w:rPrChange w:id="1856" w:author="Dennis Hohmann" w:date="2012-04-15T02:05:00Z">
                    <w:rPr>
                      <w:rFonts w:cs="Arial"/>
                    </w:rPr>
                  </w:rPrChange>
                </w:rPr>
                <w:t>±</w:t>
              </w:r>
            </w:ins>
            <w:del w:id="1857" w:author="Dennis Hohmann" w:date="2012-04-15T02:04:00Z">
              <w:r w:rsidR="00DC07E0" w:rsidRPr="00953598" w:rsidDel="00953598">
                <w:rPr>
                  <w:rPrChange w:id="1858" w:author="Dennis Hohmann" w:date="2012-04-15T02:05:00Z">
                    <w:rPr/>
                  </w:rPrChange>
                </w:rPr>
                <w:delText xml:space="preserve">+ / - </w:delText>
              </w:r>
            </w:del>
            <w:ins w:id="1859" w:author="Dennis Hohmann" w:date="2012-04-15T02:05:00Z">
              <w:r w:rsidRPr="00953598">
                <w:rPr>
                  <w:rPrChange w:id="1860" w:author="Dennis Hohmann" w:date="2012-04-15T02:05:00Z">
                    <w:rPr>
                      <w:highlight w:val="yellow"/>
                    </w:rPr>
                  </w:rPrChange>
                </w:rPr>
                <w:t> </w:t>
              </w:r>
            </w:ins>
            <w:r w:rsidR="00DC07E0" w:rsidRPr="00953598">
              <w:rPr>
                <w:rPrChange w:id="1861" w:author="Dennis Hohmann" w:date="2012-04-15T02:05:00Z">
                  <w:rPr/>
                </w:rPrChange>
              </w:rPr>
              <w:t>0,03</w:t>
            </w:r>
            <w:ins w:id="1862" w:author="Dennis Hohmann" w:date="2012-04-15T02:05:00Z">
              <w:r w:rsidRPr="00953598">
                <w:rPr>
                  <w:rPrChange w:id="1863" w:author="Dennis Hohmann" w:date="2012-04-15T02:05:00Z">
                    <w:rPr>
                      <w:highlight w:val="yellow"/>
                    </w:rPr>
                  </w:rPrChange>
                </w:rPr>
                <w:t> </w:t>
              </w:r>
            </w:ins>
            <w:r w:rsidR="00DC07E0" w:rsidRPr="00953598">
              <w:rPr>
                <w:rPrChange w:id="1864" w:author="Dennis Hohmann" w:date="2012-04-15T02:05:00Z">
                  <w:rPr/>
                </w:rPrChange>
              </w:rPr>
              <w:t>mm</w:t>
            </w:r>
          </w:p>
        </w:tc>
      </w:tr>
    </w:tbl>
    <w:p w14:paraId="7AB185DE" w14:textId="6E9FEDD4" w:rsidR="00DC07E0" w:rsidRDefault="00DC07E0" w:rsidP="00DC07E0">
      <w:pPr>
        <w:pStyle w:val="Beschriftung"/>
        <w:ind w:firstLine="1549"/>
      </w:pPr>
      <w:bookmarkStart w:id="1865" w:name="_Toc196078926"/>
      <w:r>
        <w:t xml:space="preserve">Abbildung </w:t>
      </w:r>
      <w:ins w:id="1866" w:author="Dennis Hohmann" w:date="2012-04-15T03:12:00Z">
        <w:r w:rsidR="003C14D1">
          <w:fldChar w:fldCharType="begin"/>
        </w:r>
        <w:r w:rsidR="003C14D1">
          <w:instrText xml:space="preserve"> STYLEREF 2 \s </w:instrText>
        </w:r>
      </w:ins>
      <w:r w:rsidR="003C14D1">
        <w:fldChar w:fldCharType="separate"/>
      </w:r>
      <w:r w:rsidR="003C14D1">
        <w:rPr>
          <w:noProof/>
        </w:rPr>
        <w:t>3.6</w:t>
      </w:r>
      <w:ins w:id="1867"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868" w:author="Dennis Hohmann" w:date="2012-04-15T03:12:00Z">
        <w:r w:rsidR="003C14D1">
          <w:rPr>
            <w:noProof/>
          </w:rPr>
          <w:t>1</w:t>
        </w:r>
        <w:r w:rsidR="003C14D1">
          <w:fldChar w:fldCharType="end"/>
        </w:r>
      </w:ins>
      <w:del w:id="186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Parallelität der Achsen</w:t>
      </w:r>
      <w:bookmarkEnd w:id="1865"/>
    </w:p>
    <w:p w14:paraId="0769921C" w14:textId="77777777" w:rsidR="00DC07E0" w:rsidRPr="000E5803" w:rsidRDefault="00DC07E0" w:rsidP="00DC07E0"/>
    <w:p w14:paraId="7816E468" w14:textId="2F9A72CA" w:rsidR="00DC07E0" w:rsidDel="00360705" w:rsidRDefault="00DC07E0" w:rsidP="008B14C0">
      <w:pPr>
        <w:pStyle w:val="Textkrper"/>
        <w:rPr>
          <w:del w:id="1870" w:author="Dennis Hohmann" w:date="2012-04-14T20:06:00Z"/>
        </w:rPr>
        <w:pPrChange w:id="1871" w:author="Dennis Hohmann" w:date="2012-04-15T00:39:00Z">
          <w:pPr>
            <w:pStyle w:val="Textkrper"/>
            <w:jc w:val="left"/>
          </w:pPr>
        </w:pPrChange>
      </w:pPr>
      <w:r w:rsidRPr="007D665E">
        <w:rPr>
          <w:highlight w:val="yellow"/>
          <w:rPrChange w:id="1872" w:author="Dennis Hohmann" w:date="2012-04-14T20:05:00Z">
            <w:rPr/>
          </w:rPrChange>
        </w:rPr>
        <w:t>Das Lagerumkehrspiel der Y- Achse</w:t>
      </w:r>
      <w:ins w:id="1873" w:author="Dennis Hohmann" w:date="2012-04-14T20:05:00Z">
        <w:r w:rsidR="007D665E" w:rsidRPr="007D665E">
          <w:rPr>
            <w:highlight w:val="yellow"/>
            <w:rPrChange w:id="1874" w:author="Dennis Hohmann" w:date="2012-04-14T20:05:00Z">
              <w:rPr/>
            </w:rPrChange>
          </w:rPr>
          <w:t xml:space="preserve"> </w:t>
        </w:r>
      </w:ins>
      <w:del w:id="1875" w:author="Dennis Hohmann" w:date="2012-04-14T20:05:00Z">
        <w:r w:rsidRPr="007D665E" w:rsidDel="007D665E">
          <w:rPr>
            <w:highlight w:val="yellow"/>
            <w:rPrChange w:id="1876" w:author="Dennis Hohmann" w:date="2012-04-14T20:05:00Z">
              <w:rPr/>
            </w:rPrChange>
          </w:rPr>
          <w:delText xml:space="preserve"> hingegen </w:delText>
        </w:r>
      </w:del>
      <w:r w:rsidRPr="007D665E">
        <w:rPr>
          <w:highlight w:val="yellow"/>
          <w:rPrChange w:id="1877" w:author="Dennis Hohmann" w:date="2012-04-14T20:05:00Z">
            <w:rPr/>
          </w:rPrChange>
        </w:rPr>
        <w:t>liegt außerhalb eines akzeptablen Bereichs.</w:t>
      </w:r>
      <w:r>
        <w:t xml:space="preserve"> Dieses Spiel </w:t>
      </w:r>
      <w:del w:id="1878" w:author="Dennis Hohmann" w:date="2012-04-14T20:07:00Z">
        <w:r w:rsidDel="007D665E">
          <w:delText xml:space="preserve">wurde </w:delText>
        </w:r>
      </w:del>
      <w:ins w:id="1879" w:author="Dennis Hohmann" w:date="2012-04-14T20:07:00Z">
        <w:r w:rsidR="007D665E">
          <w:t xml:space="preserve">wird </w:t>
        </w:r>
      </w:ins>
      <w:r>
        <w:t xml:space="preserve">durch schrittweises Takten der Motoren ermittelt. Dazu </w:t>
      </w:r>
      <w:del w:id="1880" w:author="Dennis Hohmann" w:date="2012-04-14T20:07:00Z">
        <w:r w:rsidDel="007D665E">
          <w:delText xml:space="preserve">wurde </w:delText>
        </w:r>
      </w:del>
      <w:ins w:id="1881" w:author="Dennis Hohmann" w:date="2012-04-14T20:07:00Z">
        <w:r w:rsidR="007D665E">
          <w:t xml:space="preserve">wird </w:t>
        </w:r>
      </w:ins>
      <w:r>
        <w:t>das Werkzeug auf die Werkstückoberseite gefahren, soweit abgesenkt, bis Material abgetr</w:t>
      </w:r>
      <w:r>
        <w:t>a</w:t>
      </w:r>
      <w:r>
        <w:t xml:space="preserve">gen </w:t>
      </w:r>
      <w:del w:id="1882" w:author="Dennis Hohmann" w:date="2012-04-14T20:07:00Z">
        <w:r w:rsidDel="007D665E">
          <w:delText>wurde</w:delText>
        </w:r>
      </w:del>
      <w:ins w:id="1883" w:author="Dennis Hohmann" w:date="2012-04-14T20:07:00Z">
        <w:r w:rsidR="007D665E">
          <w:t>wird</w:t>
        </w:r>
      </w:ins>
      <w:r>
        <w:t xml:space="preserve">. Von jetzt an </w:t>
      </w:r>
      <w:del w:id="1884" w:author="Dennis Hohmann" w:date="2012-04-14T20:08:00Z">
        <w:r w:rsidDel="007D665E">
          <w:delText xml:space="preserve">wurde </w:delText>
        </w:r>
      </w:del>
      <w:ins w:id="1885" w:author="Dennis Hohmann" w:date="2012-04-14T20:08:00Z">
        <w:r w:rsidR="007D665E">
          <w:t xml:space="preserve">wird </w:t>
        </w:r>
      </w:ins>
      <w:r>
        <w:t xml:space="preserve">die zu </w:t>
      </w:r>
      <w:ins w:id="1886" w:author="Dennis Hohmann" w:date="2012-04-14T20:08:00Z">
        <w:r w:rsidR="007D665E">
          <w:t>u</w:t>
        </w:r>
      </w:ins>
      <w:del w:id="1887" w:author="Dennis Hohmann" w:date="2012-04-14T20:08:00Z">
        <w:r w:rsidDel="007D665E">
          <w:delText>U</w:delText>
        </w:r>
      </w:del>
      <w:r>
        <w:t>ntersuchende Achse schrittweise, in entgegengesetzter Ric</w:t>
      </w:r>
      <w:r>
        <w:t>h</w:t>
      </w:r>
      <w:r>
        <w:t>tung der letzten Fahrt</w:t>
      </w:r>
      <w:ins w:id="1888" w:author="Dennis Hohmann" w:date="2012-04-14T20:08:00Z">
        <w:r w:rsidR="007D665E">
          <w:t>,</w:t>
        </w:r>
      </w:ins>
      <w:r>
        <w:t xml:space="preserve"> getaktet. Dabei </w:t>
      </w:r>
      <w:del w:id="1889" w:author="Dennis Hohmann" w:date="2012-04-14T20:08:00Z">
        <w:r w:rsidDel="007D665E">
          <w:delText xml:space="preserve">wurden </w:delText>
        </w:r>
      </w:del>
      <w:ins w:id="1890" w:author="Dennis Hohmann" w:date="2012-04-14T20:08:00Z">
        <w:r w:rsidR="007D665E">
          <w:t xml:space="preserve">werden </w:t>
        </w:r>
      </w:ins>
      <w:r>
        <w:t>die Schritte gezählt</w:t>
      </w:r>
      <w:ins w:id="1891" w:author="Dennis Hohmann" w:date="2012-04-14T20:08:00Z">
        <w:r w:rsidR="007D665E">
          <w:t>,</w:t>
        </w:r>
      </w:ins>
      <w:r>
        <w:t xml:space="preserve"> bis wieder Material abgetragen wird. Hierbei zeigt</w:t>
      </w:r>
      <w:del w:id="1892" w:author="Dennis Hohmann" w:date="2012-04-14T20:08:00Z">
        <w:r w:rsidDel="007D665E">
          <w:delText>e</w:delText>
        </w:r>
      </w:del>
      <w:r>
        <w:t xml:space="preserve"> sich:</w:t>
      </w:r>
    </w:p>
    <w:p w14:paraId="4F1E2C3D" w14:textId="77777777" w:rsidR="00360705" w:rsidRDefault="00360705" w:rsidP="008B14C0">
      <w:pPr>
        <w:pStyle w:val="Textkrper"/>
        <w:rPr>
          <w:ins w:id="1893" w:author="Dennis Hohmann" w:date="2012-04-15T02:48:00Z"/>
        </w:rPr>
        <w:pPrChange w:id="1894" w:author="Dennis Hohmann" w:date="2012-04-15T00:39:00Z">
          <w:pPr>
            <w:pStyle w:val="Textkrper"/>
          </w:pPr>
        </w:pPrChange>
      </w:pPr>
    </w:p>
    <w:p w14:paraId="21455861" w14:textId="77777777" w:rsidR="00DC07E0" w:rsidRDefault="00DC07E0" w:rsidP="008B14C0">
      <w:pPr>
        <w:pStyle w:val="Textkrper"/>
        <w:pPrChange w:id="1895" w:author="Dennis Hohmann" w:date="2012-04-15T00:39:00Z">
          <w:pPr>
            <w:pStyle w:val="Textkrper"/>
          </w:pPr>
        </w:pPrChange>
      </w:pPr>
    </w:p>
    <w:tbl>
      <w:tblPr>
        <w:tblStyle w:val="Tabellenraster"/>
        <w:tblW w:w="0" w:type="auto"/>
        <w:jc w:val="center"/>
        <w:tblInd w:w="-223" w:type="dxa"/>
        <w:tblLook w:val="04A0" w:firstRow="1" w:lastRow="0" w:firstColumn="1" w:lastColumn="0" w:noHBand="0" w:noVBand="1"/>
        <w:tblPrChange w:id="1896" w:author="Dennis Hohmann" w:date="2012-04-15T02:08:00Z">
          <w:tblPr>
            <w:tblStyle w:val="Tabellenraster"/>
            <w:tblW w:w="0" w:type="auto"/>
            <w:jc w:val="center"/>
            <w:tblInd w:w="-223" w:type="dxa"/>
            <w:tblLook w:val="04A0" w:firstRow="1" w:lastRow="0" w:firstColumn="1" w:lastColumn="0" w:noHBand="0" w:noVBand="1"/>
          </w:tblPr>
        </w:tblPrChange>
      </w:tblPr>
      <w:tblGrid>
        <w:gridCol w:w="1527"/>
        <w:gridCol w:w="1650"/>
        <w:tblGridChange w:id="1897">
          <w:tblGrid>
            <w:gridCol w:w="1527"/>
            <w:gridCol w:w="1650"/>
          </w:tblGrid>
        </w:tblGridChange>
      </w:tblGrid>
      <w:tr w:rsidR="00DC07E0" w14:paraId="5AFB8E05" w14:textId="77777777" w:rsidTr="00F55912">
        <w:trPr>
          <w:jc w:val="center"/>
          <w:trPrChange w:id="1898" w:author="Dennis Hohmann" w:date="2012-04-15T02:08:00Z">
            <w:trPr>
              <w:jc w:val="center"/>
            </w:trPr>
          </w:trPrChange>
        </w:trPr>
        <w:tc>
          <w:tcPr>
            <w:tcW w:w="1527" w:type="dxa"/>
            <w:vAlign w:val="center"/>
            <w:tcPrChange w:id="1899" w:author="Dennis Hohmann" w:date="2012-04-15T02:08:00Z">
              <w:tcPr>
                <w:tcW w:w="1527" w:type="dxa"/>
                <w:vAlign w:val="center"/>
              </w:tcPr>
            </w:tcPrChange>
          </w:tcPr>
          <w:p w14:paraId="7C5C389B" w14:textId="77777777" w:rsidR="00DC07E0" w:rsidRPr="00F55912" w:rsidRDefault="00DC07E0" w:rsidP="00F55912">
            <w:pPr>
              <w:pStyle w:val="Textkrper"/>
              <w:jc w:val="center"/>
              <w:rPr>
                <w:b/>
                <w:rPrChange w:id="1900" w:author="Dennis Hohmann" w:date="2012-04-15T02:08:00Z">
                  <w:rPr/>
                </w:rPrChange>
              </w:rPr>
              <w:pPrChange w:id="1901" w:author="Dennis Hohmann" w:date="2012-04-15T02:08:00Z">
                <w:pPr>
                  <w:pStyle w:val="Textkrper"/>
                </w:pPr>
              </w:pPrChange>
            </w:pPr>
            <w:r w:rsidRPr="00F55912">
              <w:rPr>
                <w:b/>
                <w:rPrChange w:id="1902" w:author="Dennis Hohmann" w:date="2012-04-15T02:08:00Z">
                  <w:rPr/>
                </w:rPrChange>
              </w:rPr>
              <w:t>Achse</w:t>
            </w:r>
          </w:p>
        </w:tc>
        <w:tc>
          <w:tcPr>
            <w:tcW w:w="1650" w:type="dxa"/>
            <w:vAlign w:val="center"/>
            <w:tcPrChange w:id="1903" w:author="Dennis Hohmann" w:date="2012-04-15T02:08:00Z">
              <w:tcPr>
                <w:tcW w:w="1650" w:type="dxa"/>
                <w:vAlign w:val="center"/>
              </w:tcPr>
            </w:tcPrChange>
          </w:tcPr>
          <w:p w14:paraId="78F49B6D" w14:textId="77777777" w:rsidR="00DC07E0" w:rsidRPr="00F55912" w:rsidRDefault="00DC07E0" w:rsidP="00F55912">
            <w:pPr>
              <w:pStyle w:val="Textkrper"/>
              <w:jc w:val="center"/>
              <w:rPr>
                <w:b/>
                <w:rPrChange w:id="1904" w:author="Dennis Hohmann" w:date="2012-04-15T02:08:00Z">
                  <w:rPr/>
                </w:rPrChange>
              </w:rPr>
              <w:pPrChange w:id="1905" w:author="Dennis Hohmann" w:date="2012-04-15T02:08:00Z">
                <w:pPr>
                  <w:pStyle w:val="Textkrper"/>
                </w:pPr>
              </w:pPrChange>
            </w:pPr>
            <w:r w:rsidRPr="00F55912">
              <w:rPr>
                <w:b/>
                <w:rPrChange w:id="1906" w:author="Dennis Hohmann" w:date="2012-04-15T02:08:00Z">
                  <w:rPr/>
                </w:rPrChange>
              </w:rPr>
              <w:t>Leerschritte</w:t>
            </w:r>
          </w:p>
        </w:tc>
      </w:tr>
      <w:tr w:rsidR="00DC07E0" w14:paraId="2A75C801" w14:textId="77777777" w:rsidTr="00F55912">
        <w:trPr>
          <w:jc w:val="center"/>
          <w:trPrChange w:id="1907" w:author="Dennis Hohmann" w:date="2012-04-15T02:08:00Z">
            <w:trPr>
              <w:jc w:val="center"/>
            </w:trPr>
          </w:trPrChange>
        </w:trPr>
        <w:tc>
          <w:tcPr>
            <w:tcW w:w="1527" w:type="dxa"/>
            <w:vAlign w:val="center"/>
            <w:tcPrChange w:id="1908" w:author="Dennis Hohmann" w:date="2012-04-15T02:08:00Z">
              <w:tcPr>
                <w:tcW w:w="1527" w:type="dxa"/>
                <w:vAlign w:val="center"/>
              </w:tcPr>
            </w:tcPrChange>
          </w:tcPr>
          <w:p w14:paraId="7F844588" w14:textId="77777777" w:rsidR="00DC07E0" w:rsidRDefault="00DC07E0" w:rsidP="00F55912">
            <w:pPr>
              <w:pStyle w:val="Textkrper"/>
              <w:jc w:val="left"/>
              <w:pPrChange w:id="1909" w:author="Dennis Hohmann" w:date="2012-04-15T02:08:00Z">
                <w:pPr>
                  <w:pStyle w:val="Textkrper"/>
                </w:pPr>
              </w:pPrChange>
            </w:pPr>
            <w:r>
              <w:t>X-Achse</w:t>
            </w:r>
          </w:p>
        </w:tc>
        <w:tc>
          <w:tcPr>
            <w:tcW w:w="1650" w:type="dxa"/>
            <w:vAlign w:val="center"/>
            <w:tcPrChange w:id="1910" w:author="Dennis Hohmann" w:date="2012-04-15T02:08:00Z">
              <w:tcPr>
                <w:tcW w:w="1650" w:type="dxa"/>
                <w:vAlign w:val="center"/>
              </w:tcPr>
            </w:tcPrChange>
          </w:tcPr>
          <w:p w14:paraId="106C6BF1" w14:textId="77777777" w:rsidR="00DC07E0" w:rsidRPr="00AA3E98" w:rsidRDefault="00DC07E0" w:rsidP="00620BF4">
            <w:pPr>
              <w:jc w:val="center"/>
            </w:pPr>
            <w:r w:rsidRPr="00AA3E98">
              <w:t>5</w:t>
            </w:r>
          </w:p>
        </w:tc>
      </w:tr>
      <w:tr w:rsidR="00DC07E0" w14:paraId="252864A0" w14:textId="77777777" w:rsidTr="00360705">
        <w:trPr>
          <w:trHeight w:val="275"/>
          <w:jc w:val="center"/>
          <w:trPrChange w:id="1911" w:author="Dennis Hohmann" w:date="2012-04-15T02:47:00Z">
            <w:trPr>
              <w:jc w:val="center"/>
            </w:trPr>
          </w:trPrChange>
        </w:trPr>
        <w:tc>
          <w:tcPr>
            <w:tcW w:w="1527" w:type="dxa"/>
            <w:vAlign w:val="center"/>
            <w:tcPrChange w:id="1912" w:author="Dennis Hohmann" w:date="2012-04-15T02:47:00Z">
              <w:tcPr>
                <w:tcW w:w="1527" w:type="dxa"/>
                <w:vAlign w:val="center"/>
              </w:tcPr>
            </w:tcPrChange>
          </w:tcPr>
          <w:p w14:paraId="0386A4D6" w14:textId="77777777" w:rsidR="00DC07E0" w:rsidRDefault="00DC07E0" w:rsidP="00F55912">
            <w:pPr>
              <w:pStyle w:val="Textkrper"/>
              <w:jc w:val="left"/>
              <w:pPrChange w:id="1913" w:author="Dennis Hohmann" w:date="2012-04-15T02:08:00Z">
                <w:pPr>
                  <w:pStyle w:val="Textkrper"/>
                </w:pPr>
              </w:pPrChange>
            </w:pPr>
            <w:r>
              <w:t>Y-Achse</w:t>
            </w:r>
          </w:p>
        </w:tc>
        <w:tc>
          <w:tcPr>
            <w:tcW w:w="1650" w:type="dxa"/>
            <w:vAlign w:val="center"/>
            <w:tcPrChange w:id="1914" w:author="Dennis Hohmann" w:date="2012-04-15T02:47:00Z">
              <w:tcPr>
                <w:tcW w:w="1650" w:type="dxa"/>
                <w:vAlign w:val="center"/>
              </w:tcPr>
            </w:tcPrChange>
          </w:tcPr>
          <w:p w14:paraId="5F6E4A61" w14:textId="77777777" w:rsidR="00DC07E0" w:rsidRPr="00D701B5" w:rsidRDefault="00DC07E0" w:rsidP="00FB78A1">
            <w:pPr>
              <w:keepNext/>
              <w:jc w:val="center"/>
              <w:rPr>
                <w:b/>
                <w:color w:val="FF0000"/>
              </w:rPr>
              <w:pPrChange w:id="1915" w:author="Dennis Hohmann" w:date="2012-04-15T03:04:00Z">
                <w:pPr>
                  <w:jc w:val="center"/>
                </w:pPr>
              </w:pPrChange>
            </w:pPr>
            <w:r w:rsidRPr="00D701B5">
              <w:rPr>
                <w:b/>
                <w:color w:val="FF0000"/>
              </w:rPr>
              <w:t>42</w:t>
            </w:r>
          </w:p>
        </w:tc>
      </w:tr>
    </w:tbl>
    <w:p w14:paraId="704CDA31" w14:textId="1D367F20" w:rsidR="00FB78A1" w:rsidRDefault="00FB78A1" w:rsidP="00FB78A1">
      <w:pPr>
        <w:pStyle w:val="Beschriftung"/>
        <w:ind w:firstLine="2683"/>
        <w:rPr>
          <w:ins w:id="1916" w:author="Dennis Hohmann" w:date="2012-04-15T03:04:00Z"/>
        </w:rPr>
      </w:pPr>
      <w:bookmarkStart w:id="1917" w:name="_Toc196078927"/>
      <w:ins w:id="1918" w:author="Dennis Hohmann" w:date="2012-04-15T03:04:00Z">
        <w:r>
          <w:t xml:space="preserve">Abbildung </w:t>
        </w:r>
      </w:ins>
      <w:ins w:id="1919" w:author="Dennis Hohmann" w:date="2012-04-15T03:12:00Z">
        <w:r w:rsidR="003C14D1">
          <w:fldChar w:fldCharType="begin"/>
        </w:r>
        <w:r w:rsidR="003C14D1">
          <w:instrText xml:space="preserve"> STYLEREF 2 \s </w:instrText>
        </w:r>
      </w:ins>
      <w:r w:rsidR="003C14D1">
        <w:fldChar w:fldCharType="separate"/>
      </w:r>
      <w:r w:rsidR="003C14D1">
        <w:rPr>
          <w:noProof/>
        </w:rPr>
        <w:t>3.6</w:t>
      </w:r>
      <w:ins w:id="1920"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921" w:author="Dennis Hohmann" w:date="2012-04-15T03:12:00Z">
        <w:r w:rsidR="003C14D1">
          <w:rPr>
            <w:noProof/>
          </w:rPr>
          <w:t>2</w:t>
        </w:r>
        <w:r w:rsidR="003C14D1">
          <w:fldChar w:fldCharType="end"/>
        </w:r>
      </w:ins>
      <w:ins w:id="1922" w:author="Dennis Hohmann" w:date="2012-04-15T03:04:00Z">
        <w:r>
          <w:t>: Leerschritte</w:t>
        </w:r>
        <w:bookmarkEnd w:id="1917"/>
      </w:ins>
    </w:p>
    <w:p w14:paraId="5393FCFF" w14:textId="3073E7DE" w:rsidR="00360705" w:rsidRPr="00360705" w:rsidRDefault="00DC07E0" w:rsidP="00360705">
      <w:pPr>
        <w:rPr>
          <w:rPrChange w:id="1923" w:author="Dennis Hohmann" w:date="2012-04-15T02:48:00Z">
            <w:rPr/>
          </w:rPrChange>
        </w:rPr>
        <w:pPrChange w:id="1924" w:author="Dennis Hohmann" w:date="2012-04-15T02:48:00Z">
          <w:pPr>
            <w:pStyle w:val="Beschriftung"/>
            <w:ind w:firstLine="2683"/>
          </w:pPr>
        </w:pPrChange>
      </w:pPr>
      <w:del w:id="1925" w:author="Dennis Hohmann" w:date="2012-04-15T03:02:00Z">
        <w:r w:rsidDel="00F311B2">
          <w:delText xml:space="preserve">Abbildung </w:delText>
        </w:r>
        <w:r w:rsidR="002F6ABA" w:rsidDel="00F311B2">
          <w:fldChar w:fldCharType="begin"/>
        </w:r>
        <w:r w:rsidR="002F6ABA" w:rsidDel="00F311B2">
          <w:delInstrText xml:space="preserve"> STYLEREF 2 \s </w:delInstrText>
        </w:r>
        <w:r w:rsidR="002F6ABA" w:rsidDel="00F311B2">
          <w:fldChar w:fldCharType="separate"/>
        </w:r>
        <w:r w:rsidR="00213233" w:rsidDel="00F311B2">
          <w:rPr>
            <w:noProof/>
          </w:rPr>
          <w:delText>3.6</w:delText>
        </w:r>
        <w:r w:rsidR="002F6ABA" w:rsidDel="00F311B2">
          <w:fldChar w:fldCharType="end"/>
        </w:r>
        <w:r w:rsidR="002F6ABA" w:rsidDel="00F311B2">
          <w:delText>.</w:delText>
        </w:r>
        <w:r w:rsidR="002F6ABA" w:rsidDel="00F311B2">
          <w:fldChar w:fldCharType="begin"/>
        </w:r>
        <w:r w:rsidR="002F6ABA" w:rsidDel="00F311B2">
          <w:delInstrText xml:space="preserve"> SEQ Abbildung \* ARABIC \s 2 </w:delInstrText>
        </w:r>
        <w:r w:rsidR="002F6ABA" w:rsidDel="00F311B2">
          <w:fldChar w:fldCharType="separate"/>
        </w:r>
        <w:r w:rsidR="00213233" w:rsidDel="00F311B2">
          <w:rPr>
            <w:noProof/>
          </w:rPr>
          <w:delText>2</w:delText>
        </w:r>
        <w:r w:rsidR="002F6ABA" w:rsidDel="00F311B2">
          <w:fldChar w:fldCharType="end"/>
        </w:r>
        <w:r w:rsidDel="00F311B2">
          <w:delText>: Leerschritte</w:delText>
        </w:r>
      </w:del>
    </w:p>
    <w:p w14:paraId="2D63D1E0" w14:textId="77777777" w:rsidR="003C14D1" w:rsidRDefault="003C14D1" w:rsidP="00E563ED">
      <w:pPr>
        <w:pStyle w:val="Textkrper"/>
        <w:rPr>
          <w:ins w:id="1926" w:author="Dennis Hohmann" w:date="2012-04-15T03:10:00Z"/>
        </w:rPr>
        <w:pPrChange w:id="1927" w:author="Dennis Hohmann" w:date="2012-04-15T03:05:00Z">
          <w:pPr>
            <w:pStyle w:val="Beschriftung"/>
            <w:ind w:firstLine="2683"/>
          </w:pPr>
        </w:pPrChange>
      </w:pPr>
      <w:bookmarkStart w:id="1928" w:name="_Toc196078304"/>
    </w:p>
    <w:p w14:paraId="69773CDD" w14:textId="77777777" w:rsidR="003C14D1" w:rsidRDefault="003C14D1" w:rsidP="00E563ED">
      <w:pPr>
        <w:pStyle w:val="Textkrper"/>
        <w:rPr>
          <w:ins w:id="1929" w:author="Dennis Hohmann" w:date="2012-04-15T03:10:00Z"/>
        </w:rPr>
        <w:pPrChange w:id="1930" w:author="Dennis Hohmann" w:date="2012-04-15T03:05:00Z">
          <w:pPr>
            <w:pStyle w:val="Beschriftung"/>
            <w:ind w:firstLine="2683"/>
          </w:pPr>
        </w:pPrChange>
      </w:pPr>
    </w:p>
    <w:p w14:paraId="283F1083" w14:textId="74175436" w:rsidR="00386459" w:rsidRPr="00386459" w:rsidRDefault="00DC07E0" w:rsidP="00E563ED">
      <w:pPr>
        <w:pStyle w:val="Textkrper"/>
        <w:rPr>
          <w:ins w:id="1931" w:author="Dennis Hohmann" w:date="2012-04-15T03:04:00Z"/>
          <w:rPrChange w:id="1932" w:author="Dennis Hohmann" w:date="2012-04-15T03:08:00Z">
            <w:rPr>
              <w:ins w:id="1933" w:author="Dennis Hohmann" w:date="2012-04-15T03:04:00Z"/>
            </w:rPr>
          </w:rPrChange>
        </w:rPr>
        <w:pPrChange w:id="1934" w:author="Dennis Hohmann" w:date="2012-04-15T03:05:00Z">
          <w:pPr>
            <w:pStyle w:val="Beschriftung"/>
            <w:ind w:firstLine="2683"/>
          </w:pPr>
        </w:pPrChange>
      </w:pPr>
      <w:r w:rsidRPr="00386459">
        <w:rPr>
          <w:rPrChange w:id="1935" w:author="Dennis Hohmann" w:date="2012-04-15T03:08:00Z">
            <w:rPr/>
          </w:rPrChange>
        </w:rPr>
        <w:t>Die X-Achse ist mit 5 Leerschritten,</w:t>
      </w:r>
      <w:ins w:id="1936" w:author="Dennis Hohmann" w:date="2012-04-14T20:09:00Z">
        <w:r w:rsidR="0007744D" w:rsidRPr="00386459">
          <w:rPr>
            <w:rPrChange w:id="1937" w:author="Dennis Hohmann" w:date="2012-04-15T03:08:00Z">
              <w:rPr>
                <w:highlight w:val="yellow"/>
              </w:rPr>
            </w:rPrChange>
          </w:rPr>
          <w:t xml:space="preserve"> mit</w:t>
        </w:r>
      </w:ins>
      <w:r w:rsidRPr="00386459">
        <w:rPr>
          <w:rPrChange w:id="1938" w:author="Dennis Hohmann" w:date="2012-04-15T03:08:00Z">
            <w:rPr/>
          </w:rPrChange>
        </w:rPr>
        <w:t xml:space="preserve"> </w:t>
      </w:r>
      <w:ins w:id="1939" w:author="Dennis Hohmann" w:date="2012-04-15T02:08:00Z">
        <w:r w:rsidR="00F55912" w:rsidRPr="00386459">
          <w:rPr>
            <w:rPrChange w:id="1940" w:author="Dennis Hohmann" w:date="2012-04-15T03:08:00Z">
              <w:rPr>
                <w:highlight w:val="yellow"/>
              </w:rPr>
            </w:rPrChange>
          </w:rPr>
          <w:t>52 µm</w:t>
        </w:r>
      </w:ins>
      <w:del w:id="1941" w:author="Dennis Hohmann" w:date="2012-04-15T02:09:00Z">
        <w:r w:rsidRPr="00386459" w:rsidDel="00F55912">
          <w:rPr>
            <w:rPrChange w:id="1942" w:author="Dennis Hohmann" w:date="2012-04-15T03:08:00Z">
              <w:rPr/>
            </w:rPrChange>
          </w:rPr>
          <w:delText>0,052mm</w:delText>
        </w:r>
      </w:del>
      <w:r w:rsidRPr="00386459">
        <w:rPr>
          <w:rPrChange w:id="1943" w:author="Dennis Hohmann" w:date="2012-04-15T03:08:00Z">
            <w:rPr/>
          </w:rPrChange>
        </w:rPr>
        <w:t xml:space="preserve">, noch in einem </w:t>
      </w:r>
      <w:r w:rsidRPr="00386459">
        <w:rPr>
          <w:highlight w:val="yellow"/>
          <w:rPrChange w:id="1944" w:author="Dennis Hohmann" w:date="2012-04-15T03:08:00Z">
            <w:rPr/>
          </w:rPrChange>
        </w:rPr>
        <w:t>akzeptablen</w:t>
      </w:r>
      <w:r w:rsidRPr="00386459">
        <w:rPr>
          <w:rPrChange w:id="1945" w:author="Dennis Hohmann" w:date="2012-04-15T03:08:00Z">
            <w:rPr/>
          </w:rPrChange>
        </w:rPr>
        <w:t xml:space="preserve"> Bereich. Die Y-Achse dagegen liegt mit 42 Leerschritten außerhalb eines nutzbaren Bereichs. Das U</w:t>
      </w:r>
      <w:r w:rsidRPr="00386459">
        <w:rPr>
          <w:rPrChange w:id="1946" w:author="Dennis Hohmann" w:date="2012-04-15T03:08:00Z">
            <w:rPr/>
          </w:rPrChange>
        </w:rPr>
        <w:t>m</w:t>
      </w:r>
      <w:r w:rsidRPr="00386459">
        <w:rPr>
          <w:rPrChange w:id="1947" w:author="Dennis Hohmann" w:date="2012-04-15T03:08:00Z">
            <w:rPr/>
          </w:rPrChange>
        </w:rPr>
        <w:t xml:space="preserve">kehrspiel entspricht einer Distanz von </w:t>
      </w:r>
      <w:r w:rsidRPr="00386459">
        <w:rPr>
          <w:highlight w:val="yellow"/>
          <w:rPrChange w:id="1948" w:author="Dennis Hohmann" w:date="2012-04-15T03:08:00Z">
            <w:rPr/>
          </w:rPrChange>
        </w:rPr>
        <w:t>0,438</w:t>
      </w:r>
      <w:ins w:id="1949" w:author="Dennis Hohmann" w:date="2012-04-15T02:09:00Z">
        <w:r w:rsidR="00F55912" w:rsidRPr="00386459">
          <w:rPr>
            <w:highlight w:val="yellow"/>
            <w:rPrChange w:id="1950" w:author="Dennis Hohmann" w:date="2012-04-15T03:08:00Z">
              <w:rPr>
                <w:highlight w:val="yellow"/>
              </w:rPr>
            </w:rPrChange>
          </w:rPr>
          <w:t> </w:t>
        </w:r>
      </w:ins>
      <w:r w:rsidRPr="00386459">
        <w:rPr>
          <w:highlight w:val="yellow"/>
          <w:rPrChange w:id="1951" w:author="Dennis Hohmann" w:date="2012-04-15T03:08:00Z">
            <w:rPr/>
          </w:rPrChange>
        </w:rPr>
        <w:t>mm</w:t>
      </w:r>
      <w:r w:rsidRPr="00386459">
        <w:rPr>
          <w:rPrChange w:id="1952" w:author="Dennis Hohmann" w:date="2012-04-15T03:08:00Z">
            <w:rPr/>
          </w:rPrChange>
        </w:rPr>
        <w:t>. An dieser Stelle ist zu überlegen, ein</w:t>
      </w:r>
      <w:ins w:id="1953" w:author="Dennis Hohmann" w:date="2012-04-14T20:10:00Z">
        <w:r w:rsidR="0007744D" w:rsidRPr="00386459">
          <w:rPr>
            <w:rPrChange w:id="1954" w:author="Dennis Hohmann" w:date="2012-04-15T03:08:00Z">
              <w:rPr/>
            </w:rPrChange>
          </w:rPr>
          <w:t>en</w:t>
        </w:r>
      </w:ins>
      <w:r w:rsidRPr="00386459">
        <w:rPr>
          <w:rPrChange w:id="1955" w:author="Dennis Hohmann" w:date="2012-04-15T03:08:00Z">
            <w:rPr/>
          </w:rPrChange>
        </w:rPr>
        <w:t xml:space="preserve"> Kompensationsfaktor </w:t>
      </w:r>
      <w:del w:id="1956" w:author="Dennis Hohmann" w:date="2012-04-14T20:10:00Z">
        <w:r w:rsidRPr="00386459" w:rsidDel="0007744D">
          <w:rPr>
            <w:rPrChange w:id="1957" w:author="Dennis Hohmann" w:date="2012-04-15T03:08:00Z">
              <w:rPr/>
            </w:rPrChange>
          </w:rPr>
          <w:delText>Software</w:delText>
        </w:r>
      </w:del>
      <w:ins w:id="1958" w:author="Dennis Hohmann" w:date="2012-04-14T20:10:00Z">
        <w:r w:rsidR="0007744D" w:rsidRPr="00386459">
          <w:rPr>
            <w:rPrChange w:id="1959" w:author="Dennis Hohmann" w:date="2012-04-15T03:08:00Z">
              <w:rPr/>
            </w:rPrChange>
          </w:rPr>
          <w:t>softwares</w:t>
        </w:r>
      </w:ins>
      <w:del w:id="1960" w:author="Dennis Hohmann" w:date="2012-04-14T20:10:00Z">
        <w:r w:rsidRPr="00386459" w:rsidDel="0007744D">
          <w:rPr>
            <w:rPrChange w:id="1961" w:author="Dennis Hohmann" w:date="2012-04-15T03:08:00Z">
              <w:rPr/>
            </w:rPrChange>
          </w:rPr>
          <w:delText>-S</w:delText>
        </w:r>
      </w:del>
      <w:r w:rsidRPr="00386459">
        <w:rPr>
          <w:rPrChange w:id="1962" w:author="Dennis Hohmann" w:date="2012-04-15T03:08:00Z">
            <w:rPr/>
          </w:rPrChange>
        </w:rPr>
        <w:t>eitig einzubinden, da mit dieser Abweichung das fräsen kleinster Leiterbahnen unmöglich ist. Dies wird besonders deutlich wenn</w:t>
      </w:r>
      <w:ins w:id="1963" w:author="Dennis Hohmann" w:date="2012-04-14T20:11:00Z">
        <w:r w:rsidR="0007744D" w:rsidRPr="00386459">
          <w:rPr>
            <w:rPrChange w:id="1964" w:author="Dennis Hohmann" w:date="2012-04-15T03:08:00Z">
              <w:rPr/>
            </w:rPrChange>
          </w:rPr>
          <w:t xml:space="preserve"> man</w:t>
        </w:r>
      </w:ins>
      <w:r w:rsidRPr="00386459">
        <w:rPr>
          <w:rPrChange w:id="1965" w:author="Dennis Hohmann" w:date="2012-04-15T03:08:00Z">
            <w:rPr/>
          </w:rPrChange>
        </w:rPr>
        <w:t xml:space="preserve"> </w:t>
      </w:r>
      <w:del w:id="1966" w:author="Dennis Hohmann" w:date="2012-04-14T20:11:00Z">
        <w:r w:rsidRPr="00386459" w:rsidDel="0007744D">
          <w:rPr>
            <w:rPrChange w:id="1967" w:author="Dennis Hohmann" w:date="2012-04-15T03:08:00Z">
              <w:rPr/>
            </w:rPrChange>
          </w:rPr>
          <w:delText xml:space="preserve">sich </w:delText>
        </w:r>
      </w:del>
      <w:r w:rsidRPr="00386459">
        <w:rPr>
          <w:rPrChange w:id="1968" w:author="Dennis Hohmann" w:date="2012-04-15T03:08:00Z">
            <w:rPr/>
          </w:rPrChange>
        </w:rPr>
        <w:t>ein am Stück gefrästes Quadrat mit einer Seitenlänge von 10</w:t>
      </w:r>
      <w:ins w:id="1969" w:author="Dennis Hohmann" w:date="2012-04-15T02:09:00Z">
        <w:r w:rsidR="00F55912" w:rsidRPr="00386459">
          <w:rPr>
            <w:rPrChange w:id="1970" w:author="Dennis Hohmann" w:date="2012-04-15T03:08:00Z">
              <w:rPr/>
            </w:rPrChange>
          </w:rPr>
          <w:t> </w:t>
        </w:r>
      </w:ins>
      <w:r w:rsidRPr="00386459">
        <w:rPr>
          <w:rPrChange w:id="1971" w:author="Dennis Hohmann" w:date="2012-04-15T03:08:00Z">
            <w:rPr/>
          </w:rPrChange>
        </w:rPr>
        <w:t>mm genauer betrachtet.</w:t>
      </w:r>
      <w:ins w:id="1972" w:author="Dennis Hohmann" w:date="2012-04-14T20:11:00Z">
        <w:r w:rsidR="0007744D" w:rsidRPr="00386459">
          <w:rPr>
            <w:rPrChange w:id="1973" w:author="Dennis Hohmann" w:date="2012-04-15T03:08:00Z">
              <w:rPr/>
            </w:rPrChange>
          </w:rPr>
          <w:t xml:space="preserve"> Siehe A</w:t>
        </w:r>
        <w:r w:rsidR="0007744D" w:rsidRPr="00386459">
          <w:rPr>
            <w:rPrChange w:id="1974" w:author="Dennis Hohmann" w:date="2012-04-15T03:08:00Z">
              <w:rPr/>
            </w:rPrChange>
          </w:rPr>
          <w:t>b</w:t>
        </w:r>
        <w:r w:rsidR="0007744D" w:rsidRPr="00386459">
          <w:rPr>
            <w:rPrChange w:id="1975" w:author="Dennis Hohmann" w:date="2012-04-15T03:08:00Z">
              <w:rPr/>
            </w:rPrChange>
          </w:rPr>
          <w:t xml:space="preserve">bildung </w:t>
        </w:r>
      </w:ins>
      <w:ins w:id="1976" w:author="Dennis Hohmann" w:date="2012-04-15T03:10:00Z">
        <w:r w:rsidR="00386459">
          <w:t>3.6.3</w:t>
        </w:r>
      </w:ins>
      <w:ins w:id="1977" w:author="Dennis Hohmann" w:date="2012-04-14T20:12:00Z">
        <w:r w:rsidR="00DC0324" w:rsidRPr="00386459">
          <w:rPr>
            <w:rPrChange w:id="1978" w:author="Dennis Hohmann" w:date="2012-04-15T03:08:00Z">
              <w:rPr/>
            </w:rPrChange>
          </w:rPr>
          <w:t>.</w:t>
        </w:r>
      </w:ins>
      <w:r w:rsidRPr="00386459">
        <w:rPr>
          <w:rPrChange w:id="1979" w:author="Dennis Hohmann" w:date="2012-04-15T03:08:00Z">
            <w:rPr/>
          </w:rPrChange>
        </w:rPr>
        <w:t xml:space="preserve"> Hier zeigt sich an der rechten, oberen Ecke des linken Quadrates ein Übe</w:t>
      </w:r>
      <w:r w:rsidRPr="00386459">
        <w:rPr>
          <w:rPrChange w:id="1980" w:author="Dennis Hohmann" w:date="2012-04-15T03:08:00Z">
            <w:rPr/>
          </w:rPrChange>
        </w:rPr>
        <w:t>r</w:t>
      </w:r>
      <w:r w:rsidRPr="00386459">
        <w:rPr>
          <w:rPrChange w:id="1981" w:author="Dennis Hohmann" w:date="2012-04-15T03:08:00Z">
            <w:rPr/>
          </w:rPrChange>
        </w:rPr>
        <w:t xml:space="preserve">fräsen, im </w:t>
      </w:r>
      <w:del w:id="1982" w:author="Dennis Hohmann" w:date="2012-04-14T20:12:00Z">
        <w:r w:rsidRPr="00386459" w:rsidDel="00DC0324">
          <w:rPr>
            <w:rPrChange w:id="1983" w:author="Dennis Hohmann" w:date="2012-04-15T03:08:00Z">
              <w:rPr/>
            </w:rPrChange>
          </w:rPr>
          <w:delText xml:space="preserve">linken </w:delText>
        </w:r>
      </w:del>
      <w:ins w:id="1984" w:author="Dennis Hohmann" w:date="2012-04-14T20:12:00Z">
        <w:r w:rsidR="00DC0324" w:rsidRPr="00386459">
          <w:rPr>
            <w:rPrChange w:id="1985" w:author="Dennis Hohmann" w:date="2012-04-15T03:08:00Z">
              <w:rPr/>
            </w:rPrChange>
          </w:rPr>
          <w:t xml:space="preserve">rechten </w:t>
        </w:r>
      </w:ins>
      <w:r w:rsidRPr="00386459">
        <w:rPr>
          <w:rPrChange w:id="1986" w:author="Dennis Hohmann" w:date="2012-04-15T03:08:00Z">
            <w:rPr/>
          </w:rPrChange>
        </w:rPr>
        <w:t>Quadrat ein Unterfräsen. Dieser Versatz entspricht den 42 Leerschri</w:t>
      </w:r>
      <w:r w:rsidRPr="00386459">
        <w:rPr>
          <w:rPrChange w:id="1987" w:author="Dennis Hohmann" w:date="2012-04-15T03:08:00Z">
            <w:rPr/>
          </w:rPrChange>
        </w:rPr>
        <w:t>t</w:t>
      </w:r>
      <w:r w:rsidRPr="00386459">
        <w:rPr>
          <w:rPrChange w:id="1988" w:author="Dennis Hohmann" w:date="2012-04-15T03:08:00Z">
            <w:rPr/>
          </w:rPrChange>
        </w:rPr>
        <w:t>ten.</w:t>
      </w:r>
      <w:bookmarkEnd w:id="1928"/>
    </w:p>
    <w:p w14:paraId="59407C1F" w14:textId="1EF7DFD8" w:rsidR="00B21CB6" w:rsidDel="001769A5" w:rsidRDefault="00B21CB6" w:rsidP="00213233">
      <w:pPr>
        <w:pStyle w:val="Textkrper"/>
        <w:rPr>
          <w:del w:id="1989" w:author="Dennis Hohmann" w:date="2012-04-15T03:06:00Z"/>
        </w:rPr>
      </w:pPr>
    </w:p>
    <w:p w14:paraId="51EA1A5B" w14:textId="27C62C20" w:rsidR="00DC07E0" w:rsidRDefault="00DC07E0" w:rsidP="008B14C0">
      <w:pPr>
        <w:pStyle w:val="Textkrper"/>
        <w:pPrChange w:id="1990" w:author="Dennis Hohmann" w:date="2012-04-15T00:39:00Z">
          <w:pPr/>
        </w:pPrChange>
      </w:pPr>
    </w:p>
    <w:p w14:paraId="1D01EE60" w14:textId="77777777" w:rsidR="00DC07E0" w:rsidRDefault="00DC07E0" w:rsidP="008B14C0">
      <w:pPr>
        <w:pStyle w:val="Textkrper"/>
        <w:pPrChange w:id="1991" w:author="Dennis Hohmann" w:date="2012-04-15T00:39:00Z">
          <w:pPr/>
        </w:pPrChange>
      </w:pPr>
      <w:r>
        <w:rPr>
          <w:noProof/>
          <w:lang w:eastAsia="de-DE"/>
        </w:rPr>
        <w:drawing>
          <wp:inline distT="0" distB="0" distL="0" distR="0" wp14:anchorId="3DA4CFCA" wp14:editId="76C45EF5">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18">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E22A021" w14:textId="462E8486" w:rsidR="00DC07E0" w:rsidRDefault="00DC07E0" w:rsidP="00DC07E0">
      <w:pPr>
        <w:pStyle w:val="Beschriftung"/>
        <w:jc w:val="both"/>
      </w:pPr>
      <w:bookmarkStart w:id="1992" w:name="_Toc196078928"/>
      <w:r>
        <w:t xml:space="preserve">Abbildung </w:t>
      </w:r>
      <w:ins w:id="1993" w:author="Dennis Hohmann" w:date="2012-04-15T03:12:00Z">
        <w:r w:rsidR="003C14D1">
          <w:fldChar w:fldCharType="begin"/>
        </w:r>
        <w:r w:rsidR="003C14D1">
          <w:instrText xml:space="preserve"> STYLEREF 2 \s </w:instrText>
        </w:r>
      </w:ins>
      <w:r w:rsidR="003C14D1">
        <w:fldChar w:fldCharType="separate"/>
      </w:r>
      <w:r w:rsidR="003C14D1">
        <w:rPr>
          <w:noProof/>
        </w:rPr>
        <w:t>3.6</w:t>
      </w:r>
      <w:ins w:id="1994"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1995" w:author="Dennis Hohmann" w:date="2012-04-15T03:12:00Z">
        <w:r w:rsidR="003C14D1">
          <w:rPr>
            <w:noProof/>
          </w:rPr>
          <w:t>3</w:t>
        </w:r>
        <w:r w:rsidR="003C14D1">
          <w:fldChar w:fldCharType="end"/>
        </w:r>
      </w:ins>
      <w:del w:id="199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1997" w:author="Dennis Hohmann" w:date="2012-04-15T01:13:00Z">
        <w:r w:rsidR="002F6ABA" w:rsidDel="00213233">
          <w:rPr>
            <w:noProof/>
          </w:rPr>
          <w:delText>3</w:delText>
        </w:r>
      </w:del>
      <w:del w:id="1998" w:author="Dennis Hohmann" w:date="2012-04-15T03:04:00Z">
        <w:r w:rsidR="002F6ABA" w:rsidDel="00FB78A1">
          <w:fldChar w:fldCharType="end"/>
        </w:r>
      </w:del>
      <w:r>
        <w:t>: Umkehrspiel der Y-Achse</w:t>
      </w:r>
      <w:bookmarkEnd w:id="1992"/>
    </w:p>
    <w:p w14:paraId="4166083A" w14:textId="77777777" w:rsidR="00DC07E0" w:rsidRPr="00995C64" w:rsidRDefault="00DC07E0" w:rsidP="00DC07E0"/>
    <w:p w14:paraId="4BAC075F" w14:textId="3CD65D50" w:rsidR="00DC07E0" w:rsidRDefault="00DC07E0" w:rsidP="008B14C0">
      <w:pPr>
        <w:pStyle w:val="Textkrper"/>
        <w:pPrChange w:id="1999" w:author="Dennis Hohmann" w:date="2012-04-15T00:39:00Z">
          <w:pPr>
            <w:pStyle w:val="Textkrper"/>
          </w:pPr>
        </w:pPrChange>
      </w:pPr>
      <w:r>
        <w:t xml:space="preserve">Das Bohren </w:t>
      </w:r>
      <w:r w:rsidRPr="0083437E">
        <w:rPr>
          <w:rPrChange w:id="2000" w:author="Dennis Hohmann" w:date="2012-04-15T02:34:00Z">
            <w:rPr/>
          </w:rPrChange>
        </w:rPr>
        <w:t>der Platine ist an dieser Stelle unkritisch, da die Bohrungen von oben nach unten berechnet werden. Die Richtungsumkehr findet erst am</w:t>
      </w:r>
      <w:r>
        <w:t xml:space="preserve"> Ende der Platine statt. Im nächsten Schritt wird die X-Achse verfahren, die Y-Achse startet wieder bei Y</w:t>
      </w:r>
      <w:ins w:id="2001" w:author="Dennis Hohmann" w:date="2012-04-14T20:13:00Z">
        <w:r w:rsidR="00DC0324">
          <w:t>=</w:t>
        </w:r>
      </w:ins>
      <w:del w:id="2002" w:author="Dennis Hohmann" w:date="2012-04-14T20:13:00Z">
        <w:r w:rsidDel="00DC0324">
          <w:delText xml:space="preserve"> </w:delText>
        </w:r>
      </w:del>
      <w:r>
        <w:t>0.</w:t>
      </w:r>
    </w:p>
    <w:p w14:paraId="21A3B309" w14:textId="5F3B8537" w:rsidR="00DC07E0" w:rsidRDefault="00DC07E0" w:rsidP="007F7087">
      <w:pPr>
        <w:pStyle w:val="berschrift3"/>
      </w:pPr>
      <w:r>
        <w:br w:type="page"/>
      </w:r>
      <w:bookmarkStart w:id="2003" w:name="_Toc196079066"/>
      <w:r>
        <w:t>Z-Achse</w:t>
      </w:r>
      <w:bookmarkEnd w:id="2003"/>
    </w:p>
    <w:p w14:paraId="20182CD9" w14:textId="77777777" w:rsidR="00DC07E0" w:rsidRDefault="00DC07E0" w:rsidP="008B14C0">
      <w:pPr>
        <w:pStyle w:val="Textkrper"/>
        <w:pPrChange w:id="2004" w:author="Dennis Hohmann" w:date="2012-04-15T00:39:00Z">
          <w:pPr>
            <w:pStyle w:val="Textkrper"/>
          </w:pPr>
        </w:pPrChange>
      </w:pPr>
    </w:p>
    <w:p w14:paraId="5A7D4CBC" w14:textId="7BA5487F" w:rsidR="00DC07E0" w:rsidRDefault="00DC07E0" w:rsidP="008B14C0">
      <w:pPr>
        <w:pStyle w:val="Textkrper"/>
        <w:pPrChange w:id="2005" w:author="Dennis Hohmann" w:date="2012-04-15T00:39:00Z">
          <w:pPr>
            <w:pStyle w:val="Textkrper"/>
          </w:pPr>
        </w:pPrChange>
      </w:pPr>
      <w:r>
        <w:t>Das Anfahren verschiedenster Positionen der Z-Achse zeigt</w:t>
      </w:r>
      <w:del w:id="2006" w:author="Dennis Hohmann" w:date="2012-04-14T20:15:00Z">
        <w:r w:rsidDel="00DC0324">
          <w:delText>e</w:delText>
        </w:r>
      </w:del>
      <w:r>
        <w:t>, dass die Positioniergenaui</w:t>
      </w:r>
      <w:r>
        <w:t>g</w:t>
      </w:r>
      <w:r>
        <w:t>keit, wie auch die Wiederholgenauigkeit der Z-Achse größer ist, als die Auflösung der ei</w:t>
      </w:r>
      <w:r>
        <w:t>n</w:t>
      </w:r>
      <w:r>
        <w:t xml:space="preserve">gesetzten Messuhr. Somit ist es nicht möglich, an dieser Stelle eine belegbare Aussage über die Genauigkeit der Z-Achse zu treffen. Die reale Abweichung ist </w:t>
      </w:r>
      <w:del w:id="2007" w:author="Dennis Hohmann" w:date="2012-04-14T20:15:00Z">
        <w:r w:rsidDel="00DC0324">
          <w:delText xml:space="preserve">vermutlich </w:delText>
        </w:r>
      </w:del>
      <w:r>
        <w:t>klei</w:t>
      </w:r>
      <w:r w:rsidRPr="00F55912">
        <w:rPr>
          <w:rPrChange w:id="2008" w:author="Dennis Hohmann" w:date="2012-04-15T02:10:00Z">
            <w:rPr/>
          </w:rPrChange>
        </w:rPr>
        <w:t>ner 0,01</w:t>
      </w:r>
      <w:ins w:id="2009" w:author="Dennis Hohmann" w:date="2012-04-15T02:10:00Z">
        <w:r w:rsidR="00F55912" w:rsidRPr="00F55912">
          <w:rPr>
            <w:rPrChange w:id="2010" w:author="Dennis Hohmann" w:date="2012-04-15T02:10:00Z">
              <w:rPr>
                <w:highlight w:val="yellow"/>
              </w:rPr>
            </w:rPrChange>
          </w:rPr>
          <w:t> </w:t>
        </w:r>
      </w:ins>
      <w:r w:rsidRPr="00F55912">
        <w:rPr>
          <w:rPrChange w:id="2011" w:author="Dennis Hohmann" w:date="2012-04-15T02:10:00Z">
            <w:rPr/>
          </w:rPrChange>
        </w:rPr>
        <w:t>mm.</w:t>
      </w:r>
      <w:r>
        <w:t xml:space="preserve"> Eine möglicher Grund für diese hohe Genauigkeit ist das bei der Z-Achse vernachlässi</w:t>
      </w:r>
      <w:r>
        <w:t>g</w:t>
      </w:r>
      <w:r>
        <w:t>bare Lagerumkehrspiel. Da diese Achse durch die Schwerkraft nach unten g</w:t>
      </w:r>
      <w:r>
        <w:t>e</w:t>
      </w:r>
      <w:r>
        <w:t>zogen wird, liegt das Spindellager immer an der unt</w:t>
      </w:r>
      <w:r w:rsidR="005F3B95">
        <w:t>eren Steigungsflanke der Spinde</w:t>
      </w:r>
      <w:r>
        <w:t xml:space="preserve"> auf. Dadurch wird jeder Schritt des Z-Achsenmotors direkt in einen Bewegung umgesetzt.</w:t>
      </w:r>
    </w:p>
    <w:p w14:paraId="13F5A237" w14:textId="77777777" w:rsidR="00DC07E0" w:rsidRDefault="00DC07E0" w:rsidP="00DC07E0">
      <w:pPr>
        <w:ind w:left="0" w:firstLine="0"/>
      </w:pPr>
    </w:p>
    <w:p w14:paraId="515CCA42" w14:textId="77777777" w:rsidR="00DC07E0" w:rsidRDefault="00DC07E0" w:rsidP="00DC07E0">
      <w:pPr>
        <w:pStyle w:val="berschrift2"/>
      </w:pPr>
      <w:bookmarkStart w:id="2012" w:name="_Toc196079067"/>
      <w:r>
        <w:t>Geschwindigkeit</w:t>
      </w:r>
      <w:bookmarkEnd w:id="2012"/>
    </w:p>
    <w:p w14:paraId="6FC81B3E" w14:textId="0EDB2B3F" w:rsidR="00DC07E0" w:rsidRDefault="00DC07E0" w:rsidP="008B14C0">
      <w:pPr>
        <w:pStyle w:val="Textkrper"/>
        <w:pPrChange w:id="2013" w:author="Dennis Hohmann" w:date="2012-04-15T00:39:00Z">
          <w:pPr>
            <w:pStyle w:val="Textkrper"/>
          </w:pPr>
        </w:pPrChange>
      </w:pPr>
      <w:r>
        <w:t>Die Beweg</w:t>
      </w:r>
      <w:r w:rsidR="005F3B95">
        <w:t>ungsgeschwindigkeit einer Achse</w:t>
      </w:r>
      <w:r>
        <w:t xml:space="preserve"> errechnet sich aus der Drehzahl</w:t>
      </w:r>
      <w:del w:id="2014" w:author="Dennis Hohmann" w:date="2012-04-14T20:17:00Z">
        <w:r w:rsidDel="00DC0324">
          <w:delText xml:space="preserve"> der jeweil</w:delText>
        </w:r>
        <w:r w:rsidDel="00DC0324">
          <w:delText>i</w:delText>
        </w:r>
        <w:r w:rsidDel="00DC0324">
          <w:delText>gen Spindel</w:delText>
        </w:r>
      </w:del>
      <w:r>
        <w:t xml:space="preserve">, sowie </w:t>
      </w:r>
      <w:ins w:id="2015" w:author="Dennis Hohmann" w:date="2012-04-14T20:17:00Z">
        <w:r w:rsidR="00DC0324">
          <w:t xml:space="preserve">aus </w:t>
        </w:r>
      </w:ins>
      <w:r>
        <w:t>der jeweiligen Steigung der Spindel pro Umdrehung. Wie bereits erläutert, haben die hier eingesetzten Spindeln eine Steigung von 1,5</w:t>
      </w:r>
      <w:ins w:id="2016" w:author="Dennis Hohmann" w:date="2012-04-15T02:10:00Z">
        <w:r w:rsidR="00F55912">
          <w:t> </w:t>
        </w:r>
      </w:ins>
      <w:r>
        <w:t>mm pro Umdrehung. Die Bestimmung der Dre</w:t>
      </w:r>
      <w:r>
        <w:t>h</w:t>
      </w:r>
      <w:r>
        <w:t xml:space="preserve">zahl der Spindel hingegen ist etwas aufwändiger, da hier in Schritten gerechnet wird. Eine Umdrehung entspricht 144 Schritten. Die Ansteuerung der Schritte erfolgt über eine </w:t>
      </w:r>
      <w:r w:rsidRPr="00186E1B">
        <w:rPr>
          <w:highlight w:val="yellow"/>
          <w:rPrChange w:id="2017" w:author="Dennis Hohmann" w:date="2012-04-14T20:17:00Z">
            <w:rPr/>
          </w:rPrChange>
        </w:rPr>
        <w:t>I</w:t>
      </w:r>
      <w:r w:rsidRPr="00186E1B">
        <w:rPr>
          <w:highlight w:val="yellow"/>
          <w:rPrChange w:id="2018" w:author="Dennis Hohmann" w:date="2012-04-14T20:17:00Z">
            <w:rPr/>
          </w:rPrChange>
        </w:rPr>
        <w:t>m</w:t>
      </w:r>
      <w:r w:rsidRPr="00186E1B">
        <w:rPr>
          <w:highlight w:val="yellow"/>
          <w:rPrChange w:id="2019" w:author="Dennis Hohmann" w:date="2012-04-14T20:17:00Z">
            <w:rPr/>
          </w:rPrChange>
        </w:rPr>
        <w:t>pulsvorgabe pro Schritt.</w:t>
      </w:r>
    </w:p>
    <w:p w14:paraId="6ACA0E7C" w14:textId="77777777" w:rsidR="00DC07E0" w:rsidRDefault="00DC07E0" w:rsidP="008B14C0">
      <w:pPr>
        <w:pStyle w:val="Textkrper"/>
        <w:pPrChange w:id="2020" w:author="Dennis Hohmann" w:date="2012-04-15T00:39:00Z">
          <w:pPr>
            <w:pStyle w:val="Textkrper"/>
          </w:pPr>
        </w:pPrChange>
      </w:pPr>
    </w:p>
    <w:p w14:paraId="649A99B7" w14:textId="77777777" w:rsidR="00DC07E0" w:rsidRPr="0029630A" w:rsidRDefault="00DC07E0" w:rsidP="008B14C0">
      <w:pPr>
        <w:pStyle w:val="Textkrper"/>
        <w:rPr>
          <w:rPrChange w:id="2021" w:author="Dennis Hohmann" w:date="2012-04-15T02:25:00Z">
            <w:rPr/>
          </w:rPrChange>
        </w:rPr>
        <w:pPrChange w:id="2022" w:author="Dennis Hohmann" w:date="2012-04-15T00:39:00Z">
          <w:pPr>
            <w:pStyle w:val="Textkrper"/>
          </w:pPr>
        </w:pPrChange>
      </w:pPr>
      <w:r w:rsidRPr="0029630A">
        <w:rPr>
          <w:noProof/>
          <w:lang w:eastAsia="de-DE"/>
          <w:rPrChange w:id="2023" w:author="Dennis Hohmann" w:date="2012-04-15T02:25:00Z">
            <w:rPr>
              <w:noProof/>
              <w:lang w:eastAsia="de-DE"/>
            </w:rPr>
          </w:rPrChange>
        </w:rPr>
        <w:drawing>
          <wp:inline distT="0" distB="0" distL="0" distR="0" wp14:anchorId="667BD064" wp14:editId="36F6820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A07E643" w14:textId="08B04B16" w:rsidR="00DC07E0" w:rsidRPr="0029630A" w:rsidRDefault="00DC07E0" w:rsidP="00DC07E0">
      <w:pPr>
        <w:pStyle w:val="Beschriftung"/>
        <w:jc w:val="both"/>
        <w:rPr>
          <w:rPrChange w:id="2024" w:author="Dennis Hohmann" w:date="2012-04-15T02:25:00Z">
            <w:rPr/>
          </w:rPrChange>
        </w:rPr>
      </w:pPr>
      <w:bookmarkStart w:id="2025" w:name="_Toc196078929"/>
      <w:r w:rsidRPr="0029630A">
        <w:rPr>
          <w:rPrChange w:id="2026" w:author="Dennis Hohmann" w:date="2012-04-15T02:25:00Z">
            <w:rPr/>
          </w:rPrChange>
        </w:rPr>
        <w:t xml:space="preserve">Abbildung </w:t>
      </w:r>
      <w:ins w:id="2027" w:author="Dennis Hohmann" w:date="2012-04-15T03:12:00Z">
        <w:r w:rsidR="003C14D1">
          <w:fldChar w:fldCharType="begin"/>
        </w:r>
        <w:r w:rsidR="003C14D1">
          <w:instrText xml:space="preserve"> STYLEREF 2 \s </w:instrText>
        </w:r>
      </w:ins>
      <w:r w:rsidR="003C14D1">
        <w:fldChar w:fldCharType="separate"/>
      </w:r>
      <w:r w:rsidR="003C14D1">
        <w:rPr>
          <w:noProof/>
        </w:rPr>
        <w:t>3.7</w:t>
      </w:r>
      <w:ins w:id="2028"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029" w:author="Dennis Hohmann" w:date="2012-04-15T03:12:00Z">
        <w:r w:rsidR="003C14D1">
          <w:rPr>
            <w:noProof/>
          </w:rPr>
          <w:t>1</w:t>
        </w:r>
        <w:r w:rsidR="003C14D1">
          <w:fldChar w:fldCharType="end"/>
        </w:r>
      </w:ins>
      <w:del w:id="2030" w:author="Dennis Hohmann" w:date="2012-04-15T03:04:00Z">
        <w:r w:rsidR="002F6ABA" w:rsidRPr="0029630A" w:rsidDel="00FB78A1">
          <w:rPr>
            <w:rPrChange w:id="2031" w:author="Dennis Hohmann" w:date="2012-04-15T02:25:00Z">
              <w:rPr/>
            </w:rPrChange>
          </w:rPr>
          <w:fldChar w:fldCharType="begin"/>
        </w:r>
        <w:r w:rsidR="002F6ABA" w:rsidRPr="0029630A" w:rsidDel="00FB78A1">
          <w:rPr>
            <w:rPrChange w:id="2032" w:author="Dennis Hohmann" w:date="2012-04-15T02:25:00Z">
              <w:rPr/>
            </w:rPrChange>
          </w:rPr>
          <w:delInstrText xml:space="preserve"> STYLEREF 2 \s </w:delInstrText>
        </w:r>
        <w:r w:rsidR="002F6ABA" w:rsidRPr="0029630A" w:rsidDel="00FB78A1">
          <w:rPr>
            <w:rPrChange w:id="2033" w:author="Dennis Hohmann" w:date="2012-04-15T02:25:00Z">
              <w:rPr/>
            </w:rPrChange>
          </w:rPr>
          <w:fldChar w:fldCharType="separate"/>
        </w:r>
        <w:r w:rsidR="00213233" w:rsidRPr="0029630A" w:rsidDel="00FB78A1">
          <w:rPr>
            <w:noProof/>
            <w:rPrChange w:id="2034" w:author="Dennis Hohmann" w:date="2012-04-15T02:25:00Z">
              <w:rPr>
                <w:noProof/>
                <w:highlight w:val="yellow"/>
              </w:rPr>
            </w:rPrChange>
          </w:rPr>
          <w:delText>3.7</w:delText>
        </w:r>
        <w:r w:rsidR="002F6ABA" w:rsidRPr="0029630A" w:rsidDel="00FB78A1">
          <w:rPr>
            <w:rPrChange w:id="2035" w:author="Dennis Hohmann" w:date="2012-04-15T02:25:00Z">
              <w:rPr/>
            </w:rPrChange>
          </w:rPr>
          <w:fldChar w:fldCharType="end"/>
        </w:r>
        <w:r w:rsidR="002F6ABA" w:rsidRPr="0029630A" w:rsidDel="00FB78A1">
          <w:rPr>
            <w:rPrChange w:id="2036" w:author="Dennis Hohmann" w:date="2012-04-15T02:25:00Z">
              <w:rPr/>
            </w:rPrChange>
          </w:rPr>
          <w:delText>.</w:delText>
        </w:r>
        <w:r w:rsidR="002F6ABA" w:rsidRPr="0029630A" w:rsidDel="00FB78A1">
          <w:rPr>
            <w:rPrChange w:id="2037" w:author="Dennis Hohmann" w:date="2012-04-15T02:25:00Z">
              <w:rPr/>
            </w:rPrChange>
          </w:rPr>
          <w:fldChar w:fldCharType="begin"/>
        </w:r>
        <w:r w:rsidR="002F6ABA" w:rsidRPr="0029630A" w:rsidDel="00FB78A1">
          <w:rPr>
            <w:rPrChange w:id="2038" w:author="Dennis Hohmann" w:date="2012-04-15T02:25:00Z">
              <w:rPr/>
            </w:rPrChange>
          </w:rPr>
          <w:delInstrText xml:space="preserve"> SEQ Abbildung \* ARABIC \s 2 </w:delInstrText>
        </w:r>
        <w:r w:rsidR="002F6ABA" w:rsidRPr="0029630A" w:rsidDel="00FB78A1">
          <w:rPr>
            <w:rPrChange w:id="2039" w:author="Dennis Hohmann" w:date="2012-04-15T02:25:00Z">
              <w:rPr/>
            </w:rPrChange>
          </w:rPr>
          <w:fldChar w:fldCharType="separate"/>
        </w:r>
      </w:del>
      <w:del w:id="2040" w:author="Dennis Hohmann" w:date="2012-04-15T01:13:00Z">
        <w:r w:rsidR="002F6ABA" w:rsidRPr="0029630A" w:rsidDel="00213233">
          <w:rPr>
            <w:noProof/>
            <w:rPrChange w:id="2041" w:author="Dennis Hohmann" w:date="2012-04-15T02:25:00Z">
              <w:rPr>
                <w:noProof/>
              </w:rPr>
            </w:rPrChange>
          </w:rPr>
          <w:delText>1</w:delText>
        </w:r>
      </w:del>
      <w:del w:id="2042" w:author="Dennis Hohmann" w:date="2012-04-15T03:04:00Z">
        <w:r w:rsidR="002F6ABA" w:rsidRPr="0029630A" w:rsidDel="00FB78A1">
          <w:rPr>
            <w:rPrChange w:id="2043" w:author="Dennis Hohmann" w:date="2012-04-15T02:25:00Z">
              <w:rPr/>
            </w:rPrChange>
          </w:rPr>
          <w:fldChar w:fldCharType="end"/>
        </w:r>
      </w:del>
      <w:r w:rsidRPr="0029630A">
        <w:rPr>
          <w:rPrChange w:id="2044" w:author="Dennis Hohmann" w:date="2012-04-15T02:25:00Z">
            <w:rPr/>
          </w:rPrChange>
        </w:rPr>
        <w:t>: PWM Schrittmotor</w:t>
      </w:r>
      <w:bookmarkEnd w:id="2025"/>
    </w:p>
    <w:p w14:paraId="3C195794" w14:textId="77777777" w:rsidR="00DC07E0" w:rsidRPr="0029630A" w:rsidRDefault="00DC07E0" w:rsidP="008B14C0">
      <w:pPr>
        <w:pStyle w:val="Textkrper"/>
        <w:rPr>
          <w:rPrChange w:id="2045" w:author="Dennis Hohmann" w:date="2012-04-15T02:25:00Z">
            <w:rPr/>
          </w:rPrChange>
        </w:rPr>
        <w:pPrChange w:id="2046" w:author="Dennis Hohmann" w:date="2012-04-15T00:39:00Z">
          <w:pPr>
            <w:pStyle w:val="Textkrper"/>
          </w:pPr>
        </w:pPrChange>
      </w:pPr>
    </w:p>
    <w:p w14:paraId="3341AE4B" w14:textId="691A1399" w:rsidR="00DC07E0" w:rsidRPr="0029630A" w:rsidRDefault="00DC07E0" w:rsidP="008B14C0">
      <w:pPr>
        <w:pStyle w:val="Textkrper"/>
        <w:rPr>
          <w:rPrChange w:id="2047" w:author="Dennis Hohmann" w:date="2012-04-15T02:25:00Z">
            <w:rPr/>
          </w:rPrChange>
        </w:rPr>
        <w:pPrChange w:id="2048" w:author="Dennis Hohmann" w:date="2012-04-15T00:39:00Z">
          <w:pPr>
            <w:pStyle w:val="Textkrper"/>
          </w:pPr>
        </w:pPrChange>
      </w:pPr>
      <m:oMathPara>
        <m:oMath>
          <m:r>
            <w:rPr>
              <w:rFonts w:ascii="Cambria Math" w:hAnsi="Cambria Math"/>
              <w:rPrChange w:id="2049" w:author="Dennis Hohmann" w:date="2012-04-15T02:25:00Z">
                <w:rPr>
                  <w:rFonts w:ascii="Cambria Math" w:hAnsi="Cambria Math"/>
                </w:rPr>
              </w:rPrChange>
            </w:rPr>
            <m:t>PulsPauseVerh</m:t>
          </m:r>
          <m:r>
            <m:rPr>
              <m:sty m:val="p"/>
            </m:rPr>
            <w:rPr>
              <w:rFonts w:ascii="Cambria Math" w:hAnsi="Cambria Math"/>
              <w:rPrChange w:id="2050" w:author="Dennis Hohmann" w:date="2012-04-15T02:25:00Z">
                <w:rPr>
                  <w:rFonts w:ascii="Cambria Math" w:hAnsi="Cambria Math"/>
                </w:rPr>
              </w:rPrChange>
            </w:rPr>
            <m:t>ä</m:t>
          </m:r>
          <m:r>
            <w:rPr>
              <w:rFonts w:ascii="Cambria Math" w:hAnsi="Cambria Math"/>
              <w:rPrChange w:id="2051" w:author="Dennis Hohmann" w:date="2012-04-15T02:25:00Z">
                <w:rPr>
                  <w:rFonts w:ascii="Cambria Math" w:hAnsi="Cambria Math"/>
                </w:rPr>
              </w:rPrChange>
            </w:rPr>
            <m:t>ltnis</m:t>
          </m:r>
          <m:r>
            <m:rPr>
              <m:sty m:val="p"/>
            </m:rPr>
            <w:rPr>
              <w:rFonts w:ascii="Cambria Math" w:hAnsi="Cambria Math"/>
              <w:rPrChange w:id="2052" w:author="Dennis Hohmann" w:date="2012-04-15T02:25:00Z">
                <w:rPr>
                  <w:rFonts w:ascii="Cambria Math" w:hAnsi="Cambria Math"/>
                </w:rPr>
              </w:rPrChange>
            </w:rPr>
            <m:t xml:space="preserve">= </m:t>
          </m:r>
          <m:f>
            <m:fPr>
              <m:ctrlPr>
                <w:rPr>
                  <w:rFonts w:ascii="Cambria Math" w:hAnsi="Cambria Math"/>
                  <w:rPrChange w:id="2053" w:author="Dennis Hohmann" w:date="2012-04-15T02:25:00Z">
                    <w:rPr>
                      <w:rFonts w:ascii="Cambria Math" w:hAnsi="Cambria Math"/>
                    </w:rPr>
                  </w:rPrChange>
                </w:rPr>
              </m:ctrlPr>
            </m:fPr>
            <m:num>
              <w:del w:id="2054" w:author="Dennis Hohmann" w:date="2012-04-15T02:11:00Z">
                <m:r>
                  <w:rPr>
                    <w:rFonts w:ascii="Cambria Math" w:hAnsi="Cambria Math"/>
                    <w:rPrChange w:id="2055" w:author="Dennis Hohmann" w:date="2012-04-15T02:25:00Z">
                      <w:rPr>
                        <w:rFonts w:ascii="Cambria Math" w:hAnsi="Cambria Math"/>
                      </w:rPr>
                    </w:rPrChange>
                  </w:rPr>
                  <m:t>t</m:t>
                </m:r>
              </w:del>
              <m:sSub>
                <m:sSubPr>
                  <m:ctrlPr>
                    <w:ins w:id="2056" w:author="Dennis Hohmann" w:date="2012-04-15T02:11:00Z">
                      <w:rPr>
                        <w:rFonts w:ascii="Cambria Math" w:hAnsi="Cambria Math"/>
                        <w:i/>
                        <w:iCs/>
                        <w:rPrChange w:id="2057" w:author="Dennis Hohmann" w:date="2012-04-15T02:25:00Z">
                          <w:rPr>
                            <w:rFonts w:ascii="Cambria Math" w:hAnsi="Cambria Math"/>
                            <w:i/>
                            <w:iCs/>
                          </w:rPr>
                        </w:rPrChange>
                      </w:rPr>
                    </w:ins>
                  </m:ctrlPr>
                </m:sSubPr>
                <m:e>
                  <w:ins w:id="2058" w:author="Dennis Hohmann" w:date="2012-04-15T02:11:00Z">
                    <m:r>
                      <w:rPr>
                        <w:rFonts w:ascii="Cambria Math" w:hAnsi="Cambria Math"/>
                        <w:rPrChange w:id="2059" w:author="Dennis Hohmann" w:date="2012-04-15T02:25:00Z">
                          <w:rPr>
                            <w:rFonts w:ascii="Cambria Math" w:hAnsi="Cambria Math"/>
                          </w:rPr>
                        </w:rPrChange>
                      </w:rPr>
                      <m:t>t</m:t>
                    </m:r>
                  </w:ins>
                </m:e>
                <m:sub>
                  <w:ins w:id="2060" w:author="Dennis Hohmann" w:date="2012-04-15T02:11:00Z">
                    <m:r>
                      <w:rPr>
                        <w:rFonts w:ascii="Cambria Math" w:hAnsi="Cambria Math"/>
                        <w:rPrChange w:id="2061" w:author="Dennis Hohmann" w:date="2012-04-15T02:25:00Z">
                          <w:rPr>
                            <w:rFonts w:ascii="Cambria Math" w:hAnsi="Cambria Math"/>
                          </w:rPr>
                        </w:rPrChange>
                      </w:rPr>
                      <m:t>EIN</m:t>
                    </m:r>
                  </w:ins>
                </m:sub>
              </m:sSub>
              <w:del w:id="2062" w:author="Dennis Hohmann" w:date="2012-04-15T02:11:00Z">
                <m:r>
                  <w:rPr>
                    <w:rFonts w:ascii="Cambria Math" w:hAnsi="Cambria Math"/>
                    <w:rPrChange w:id="2063" w:author="Dennis Hohmann" w:date="2012-04-15T02:25:00Z">
                      <w:rPr>
                        <w:rFonts w:ascii="Cambria Math" w:hAnsi="Cambria Math"/>
                      </w:rPr>
                    </w:rPrChange>
                  </w:rPr>
                  <m:t>EIN</m:t>
                </m:r>
              </w:del>
            </m:num>
            <m:den>
              <m:r>
                <m:rPr>
                  <m:sty m:val="p"/>
                </m:rPr>
                <w:rPr>
                  <w:rFonts w:ascii="Cambria Math" w:hAnsi="Cambria Math"/>
                  <w:rPrChange w:id="2064" w:author="Dennis Hohmann" w:date="2012-04-15T02:25:00Z">
                    <w:rPr>
                      <w:rFonts w:ascii="Cambria Math" w:hAnsi="Cambria Math"/>
                    </w:rPr>
                  </w:rPrChange>
                </w:rPr>
                <m:t>(</m:t>
              </m:r>
              <m:sSub>
                <m:sSubPr>
                  <m:ctrlPr>
                    <w:ins w:id="2065" w:author="Dennis Hohmann" w:date="2012-04-15T02:11:00Z">
                      <w:rPr>
                        <w:rFonts w:ascii="Cambria Math" w:hAnsi="Cambria Math"/>
                        <w:i/>
                        <w:iCs/>
                        <w:rPrChange w:id="2066" w:author="Dennis Hohmann" w:date="2012-04-15T02:25:00Z">
                          <w:rPr>
                            <w:rFonts w:ascii="Cambria Math" w:hAnsi="Cambria Math"/>
                            <w:i/>
                            <w:iCs/>
                          </w:rPr>
                        </w:rPrChange>
                      </w:rPr>
                    </w:ins>
                  </m:ctrlPr>
                </m:sSubPr>
                <m:e>
                  <w:ins w:id="2067" w:author="Dennis Hohmann" w:date="2012-04-15T02:11:00Z">
                    <m:r>
                      <w:rPr>
                        <w:rFonts w:ascii="Cambria Math" w:hAnsi="Cambria Math"/>
                        <w:rPrChange w:id="2068" w:author="Dennis Hohmann" w:date="2012-04-15T02:25:00Z">
                          <w:rPr>
                            <w:rFonts w:ascii="Cambria Math" w:hAnsi="Cambria Math"/>
                          </w:rPr>
                        </w:rPrChange>
                      </w:rPr>
                      <m:t>t</m:t>
                    </m:r>
                  </w:ins>
                </m:e>
                <m:sub>
                  <w:ins w:id="2069" w:author="Dennis Hohmann" w:date="2012-04-15T02:11:00Z">
                    <m:r>
                      <w:rPr>
                        <w:rFonts w:ascii="Cambria Math" w:hAnsi="Cambria Math"/>
                        <w:rPrChange w:id="2070" w:author="Dennis Hohmann" w:date="2012-04-15T02:25:00Z">
                          <w:rPr>
                            <w:rFonts w:ascii="Cambria Math" w:hAnsi="Cambria Math"/>
                          </w:rPr>
                        </w:rPrChange>
                      </w:rPr>
                      <m:t>AUS</m:t>
                    </m:r>
                  </w:ins>
                </m:sub>
              </m:sSub>
              <w:del w:id="2071" w:author="Dennis Hohmann" w:date="2012-04-15T02:11:00Z">
                <m:r>
                  <w:rPr>
                    <w:rFonts w:ascii="Cambria Math" w:hAnsi="Cambria Math"/>
                    <w:rPrChange w:id="2072" w:author="Dennis Hohmann" w:date="2012-04-15T02:25:00Z">
                      <w:rPr>
                        <w:rFonts w:ascii="Cambria Math" w:hAnsi="Cambria Math"/>
                      </w:rPr>
                    </w:rPrChange>
                  </w:rPr>
                  <m:t>tAUS</m:t>
                </m:r>
              </w:del>
              <m:r>
                <m:rPr>
                  <m:sty m:val="p"/>
                </m:rPr>
                <w:rPr>
                  <w:rFonts w:ascii="Cambria Math" w:hAnsi="Cambria Math"/>
                  <w:rPrChange w:id="2073" w:author="Dennis Hohmann" w:date="2012-04-15T02:25:00Z">
                    <w:rPr>
                      <w:rFonts w:ascii="Cambria Math" w:hAnsi="Cambria Math"/>
                    </w:rPr>
                  </w:rPrChange>
                </w:rPr>
                <m:t>+</m:t>
              </m:r>
              <m:sSub>
                <m:sSubPr>
                  <m:ctrlPr>
                    <w:ins w:id="2074" w:author="Dennis Hohmann" w:date="2012-04-15T02:11:00Z">
                      <w:rPr>
                        <w:rFonts w:ascii="Cambria Math" w:hAnsi="Cambria Math"/>
                        <w:i/>
                        <w:iCs/>
                        <w:rPrChange w:id="2075" w:author="Dennis Hohmann" w:date="2012-04-15T02:25:00Z">
                          <w:rPr>
                            <w:rFonts w:ascii="Cambria Math" w:hAnsi="Cambria Math"/>
                            <w:i/>
                            <w:iCs/>
                          </w:rPr>
                        </w:rPrChange>
                      </w:rPr>
                    </w:ins>
                  </m:ctrlPr>
                </m:sSubPr>
                <m:e>
                  <w:ins w:id="2076" w:author="Dennis Hohmann" w:date="2012-04-15T02:11:00Z">
                    <m:r>
                      <w:rPr>
                        <w:rFonts w:ascii="Cambria Math" w:hAnsi="Cambria Math"/>
                        <w:rPrChange w:id="2077" w:author="Dennis Hohmann" w:date="2012-04-15T02:25:00Z">
                          <w:rPr>
                            <w:rFonts w:ascii="Cambria Math" w:hAnsi="Cambria Math"/>
                          </w:rPr>
                        </w:rPrChange>
                      </w:rPr>
                      <m:t>t</m:t>
                    </m:r>
                  </w:ins>
                </m:e>
                <m:sub>
                  <w:ins w:id="2078" w:author="Dennis Hohmann" w:date="2012-04-15T02:11:00Z">
                    <m:r>
                      <w:rPr>
                        <w:rFonts w:ascii="Cambria Math" w:hAnsi="Cambria Math"/>
                        <w:rPrChange w:id="2079" w:author="Dennis Hohmann" w:date="2012-04-15T02:25:00Z">
                          <w:rPr>
                            <w:rFonts w:ascii="Cambria Math" w:hAnsi="Cambria Math"/>
                          </w:rPr>
                        </w:rPrChange>
                      </w:rPr>
                      <m:t>EIN</m:t>
                    </m:r>
                  </w:ins>
                </m:sub>
              </m:sSub>
              <w:del w:id="2080" w:author="Dennis Hohmann" w:date="2012-04-15T02:11:00Z">
                <m:r>
                  <w:rPr>
                    <w:rFonts w:ascii="Cambria Math" w:hAnsi="Cambria Math"/>
                    <w:rPrChange w:id="2081" w:author="Dennis Hohmann" w:date="2012-04-15T02:25:00Z">
                      <w:rPr>
                        <w:rFonts w:ascii="Cambria Math" w:hAnsi="Cambria Math"/>
                      </w:rPr>
                    </w:rPrChange>
                  </w:rPr>
                  <m:t>tEIN</m:t>
                </m:r>
              </w:del>
              <m:r>
                <m:rPr>
                  <m:sty m:val="p"/>
                </m:rPr>
                <w:rPr>
                  <w:rFonts w:ascii="Cambria Math" w:hAnsi="Cambria Math"/>
                  <w:rPrChange w:id="2082" w:author="Dennis Hohmann" w:date="2012-04-15T02:25:00Z">
                    <w:rPr>
                      <w:rFonts w:ascii="Cambria Math" w:hAnsi="Cambria Math"/>
                    </w:rPr>
                  </w:rPrChange>
                </w:rPr>
                <m:t>)</m:t>
              </m:r>
            </m:den>
          </m:f>
        </m:oMath>
      </m:oMathPara>
    </w:p>
    <w:p w14:paraId="79C851CD" w14:textId="77777777" w:rsidR="00DC07E0" w:rsidRPr="0029630A" w:rsidRDefault="00DC07E0" w:rsidP="008B14C0">
      <w:pPr>
        <w:pStyle w:val="Textkrper"/>
        <w:rPr>
          <w:rPrChange w:id="2083" w:author="Dennis Hohmann" w:date="2012-04-15T02:25:00Z">
            <w:rPr/>
          </w:rPrChange>
        </w:rPr>
        <w:pPrChange w:id="2084" w:author="Dennis Hohmann" w:date="2012-04-15T00:39:00Z">
          <w:pPr>
            <w:pStyle w:val="Textkrper"/>
          </w:pPr>
        </w:pPrChange>
      </w:pPr>
    </w:p>
    <w:p w14:paraId="414D3600" w14:textId="02A05D6B" w:rsidR="00114410" w:rsidDel="00876395" w:rsidRDefault="00DC07E0" w:rsidP="00406BC2">
      <w:pPr>
        <w:pStyle w:val="Textkrper"/>
        <w:rPr>
          <w:del w:id="2085" w:author="Dennis Hohmann" w:date="2012-04-15T02:30:00Z"/>
        </w:rPr>
        <w:pPrChange w:id="2086" w:author="Dennis Hohmann" w:date="2012-04-15T02:32:00Z">
          <w:pPr>
            <w:pStyle w:val="Textkrper"/>
          </w:pPr>
        </w:pPrChange>
      </w:pPr>
      <w:r w:rsidRPr="0029630A">
        <w:rPr>
          <w:rPrChange w:id="2087" w:author="Dennis Hohmann" w:date="2012-04-15T02:25:00Z">
            <w:rPr/>
          </w:rPrChange>
        </w:rPr>
        <w:t>Aus diversen Versuche</w:t>
      </w:r>
      <w:ins w:id="2088" w:author="Dennis Hohmann" w:date="2012-04-15T02:25:00Z">
        <w:r w:rsidR="0029630A">
          <w:t>n</w:t>
        </w:r>
      </w:ins>
      <w:r w:rsidRPr="0029630A">
        <w:rPr>
          <w:rPrChange w:id="2089" w:author="Dennis Hohmann" w:date="2012-04-15T02:25:00Z">
            <w:rPr/>
          </w:rPrChange>
        </w:rPr>
        <w:t xml:space="preserve"> in der Entwicklungsphase</w:t>
      </w:r>
      <w:del w:id="2090" w:author="Dennis Hohmann" w:date="2012-04-15T02:35:00Z">
        <w:r w:rsidRPr="0029630A" w:rsidDel="0083437E">
          <w:rPr>
            <w:rPrChange w:id="2091" w:author="Dennis Hohmann" w:date="2012-04-15T02:25:00Z">
              <w:rPr/>
            </w:rPrChange>
          </w:rPr>
          <w:delText>,</w:delText>
        </w:r>
      </w:del>
      <w:r w:rsidRPr="0029630A">
        <w:rPr>
          <w:rPrChange w:id="2092" w:author="Dennis Hohmann" w:date="2012-04-15T02:25:00Z">
            <w:rPr/>
          </w:rPrChange>
        </w:rPr>
        <w:t xml:space="preserve"> hat sich gezeigt, dass mit einem Puls-Pause-Verhältnis von 16,66%</w:t>
      </w:r>
      <w:ins w:id="2093" w:author="Dennis Hohmann" w:date="2012-04-15T02:26:00Z">
        <w:r w:rsidR="0029630A">
          <w:t xml:space="preserve"> </w:t>
        </w:r>
      </w:ins>
      <w:ins w:id="2094" w:author="Dennis Hohmann" w:date="2012-04-15T02:32:00Z">
        <w:r w:rsidR="00D358AA">
          <w:t>(t</w:t>
        </w:r>
        <w:r w:rsidR="00D358AA" w:rsidRPr="00D358AA">
          <w:rPr>
            <w:vertAlign w:val="subscript"/>
            <w:rPrChange w:id="2095" w:author="Dennis Hohmann" w:date="2012-04-15T02:32:00Z">
              <w:rPr/>
            </w:rPrChange>
          </w:rPr>
          <w:t>AUS</w:t>
        </w:r>
        <w:r w:rsidR="00D358AA">
          <w:t xml:space="preserve"> = 5/6; t</w:t>
        </w:r>
        <w:r w:rsidR="00D358AA" w:rsidRPr="00D358AA">
          <w:rPr>
            <w:vertAlign w:val="subscript"/>
            <w:rPrChange w:id="2096" w:author="Dennis Hohmann" w:date="2012-04-15T02:32:00Z">
              <w:rPr/>
            </w:rPrChange>
          </w:rPr>
          <w:t>EIN</w:t>
        </w:r>
        <w:r w:rsidR="00D358AA">
          <w:rPr>
            <w:vertAlign w:val="subscript"/>
          </w:rPr>
          <w:t xml:space="preserve"> </w:t>
        </w:r>
        <w:r w:rsidR="00D358AA">
          <w:t>= 1/6)</w:t>
        </w:r>
      </w:ins>
      <w:ins w:id="2097" w:author="Dennis Hohmann" w:date="2012-04-15T02:28:00Z">
        <w:r w:rsidR="00114410">
          <w:t xml:space="preserve"> </w:t>
        </w:r>
      </w:ins>
      <w:del w:id="2098" w:author="Dennis Hohmann" w:date="2012-04-15T02:26:00Z">
        <w:r w:rsidRPr="0029630A" w:rsidDel="0029630A">
          <w:rPr>
            <w:rPrChange w:id="2099" w:author="Dennis Hohmann" w:date="2012-04-15T02:25:00Z">
              <w:rPr/>
            </w:rPrChange>
          </w:rPr>
          <w:delText xml:space="preserve"> </w:delText>
        </w:r>
      </w:del>
      <w:r w:rsidRPr="0029630A">
        <w:rPr>
          <w:rPrChange w:id="2100" w:author="Dennis Hohmann" w:date="2012-04-15T02:25:00Z">
            <w:rPr/>
          </w:rPrChange>
        </w:rPr>
        <w:t>ein optimaler</w:t>
      </w:r>
      <w:ins w:id="2101" w:author="Dennis Hohmann" w:date="2012-04-15T02:31:00Z">
        <w:r w:rsidR="00725C36">
          <w:t xml:space="preserve"> und</w:t>
        </w:r>
      </w:ins>
      <w:del w:id="2102" w:author="Dennis Hohmann" w:date="2012-04-15T02:31:00Z">
        <w:r w:rsidRPr="0029630A" w:rsidDel="00725C36">
          <w:rPr>
            <w:rPrChange w:id="2103" w:author="Dennis Hohmann" w:date="2012-04-15T02:25:00Z">
              <w:rPr/>
            </w:rPrChange>
          </w:rPr>
          <w:delText>,</w:delText>
        </w:r>
      </w:del>
      <w:r w:rsidRPr="0029630A">
        <w:rPr>
          <w:rPrChange w:id="2104" w:author="Dennis Hohmann" w:date="2012-04-15T02:25:00Z">
            <w:rPr/>
          </w:rPrChange>
        </w:rPr>
        <w:t xml:space="preserve"> ruhiger Lauf der Schrittmotoren möglich ist.</w:t>
      </w:r>
    </w:p>
    <w:p w14:paraId="69068B55" w14:textId="77777777" w:rsidR="00876395" w:rsidRPr="0029630A" w:rsidRDefault="00876395" w:rsidP="00406BC2">
      <w:pPr>
        <w:pStyle w:val="Textkrper"/>
        <w:rPr>
          <w:ins w:id="2105" w:author="Dennis Hohmann" w:date="2012-04-15T02:30:00Z"/>
          <w:rPrChange w:id="2106" w:author="Dennis Hohmann" w:date="2012-04-15T02:25:00Z">
            <w:rPr>
              <w:ins w:id="2107" w:author="Dennis Hohmann" w:date="2012-04-15T02:30:00Z"/>
            </w:rPr>
          </w:rPrChange>
        </w:rPr>
        <w:pPrChange w:id="2108" w:author="Dennis Hohmann" w:date="2012-04-15T02:32:00Z">
          <w:pPr>
            <w:pStyle w:val="Textkrper"/>
          </w:pPr>
        </w:pPrChange>
      </w:pPr>
    </w:p>
    <w:p w14:paraId="69C06055" w14:textId="3DC1F565" w:rsidR="00DC07E0" w:rsidDel="00360705" w:rsidRDefault="00DC07E0" w:rsidP="00406BC2">
      <w:pPr>
        <w:pStyle w:val="Textkrper"/>
        <w:rPr>
          <w:del w:id="2109" w:author="Dennis Hohmann" w:date="2012-04-15T02:30:00Z"/>
        </w:rPr>
        <w:pPrChange w:id="2110" w:author="Dennis Hohmann" w:date="2012-04-15T02:32:00Z">
          <w:pPr>
            <w:pStyle w:val="Textkrper"/>
          </w:pPr>
        </w:pPrChange>
      </w:pPr>
      <w:r w:rsidRPr="0029630A">
        <w:rPr>
          <w:rPrChange w:id="2111" w:author="Dennis Hohmann" w:date="2012-04-15T02:25:00Z">
            <w:rPr/>
          </w:rPrChange>
        </w:rPr>
        <w:t xml:space="preserve">Bei einem größeren Verhältnis kam es zum </w:t>
      </w:r>
      <w:ins w:id="2112" w:author="Dennis Hohmann" w:date="2012-04-15T02:35:00Z">
        <w:r w:rsidR="0083437E">
          <w:t>B</w:t>
        </w:r>
      </w:ins>
      <w:del w:id="2113" w:author="Dennis Hohmann" w:date="2012-04-15T02:35:00Z">
        <w:r w:rsidRPr="0029630A" w:rsidDel="0083437E">
          <w:rPr>
            <w:rPrChange w:id="2114" w:author="Dennis Hohmann" w:date="2012-04-15T02:25:00Z">
              <w:rPr/>
            </w:rPrChange>
          </w:rPr>
          <w:delText>b</w:delText>
        </w:r>
      </w:del>
      <w:r w:rsidRPr="0029630A">
        <w:rPr>
          <w:rPrChange w:id="2115" w:author="Dennis Hohmann" w:date="2012-04-15T02:25:00Z">
            <w:rPr/>
          </w:rPrChange>
        </w:rPr>
        <w:t>rummen bis hin zum totalen Stillstand der M</w:t>
      </w:r>
      <w:r w:rsidRPr="0029630A">
        <w:rPr>
          <w:rPrChange w:id="2116" w:author="Dennis Hohmann" w:date="2012-04-15T02:25:00Z">
            <w:rPr/>
          </w:rPrChange>
        </w:rPr>
        <w:t>o</w:t>
      </w:r>
      <w:r w:rsidRPr="0029630A">
        <w:rPr>
          <w:rPrChange w:id="2117" w:author="Dennis Hohmann" w:date="2012-04-15T02:25:00Z">
            <w:rPr/>
          </w:rPrChange>
        </w:rPr>
        <w:t>toren.</w:t>
      </w:r>
    </w:p>
    <w:p w14:paraId="0A682D98" w14:textId="77777777" w:rsidR="00360705" w:rsidRDefault="00360705" w:rsidP="00406BC2">
      <w:pPr>
        <w:pStyle w:val="Textkrper"/>
        <w:rPr>
          <w:ins w:id="2118" w:author="Dennis Hohmann" w:date="2012-04-15T02:47:00Z"/>
        </w:rPr>
        <w:pPrChange w:id="2119" w:author="Dennis Hohmann" w:date="2012-04-15T02:32:00Z">
          <w:pPr>
            <w:pStyle w:val="Beschriftung"/>
            <w:ind w:firstLine="2399"/>
          </w:pPr>
        </w:pPrChange>
      </w:pPr>
    </w:p>
    <w:p w14:paraId="5811A900" w14:textId="77777777" w:rsidR="00114410" w:rsidRDefault="00DC07E0" w:rsidP="00406BC2">
      <w:pPr>
        <w:pStyle w:val="Textkrper"/>
        <w:rPr>
          <w:ins w:id="2120" w:author="Dennis Hohmann" w:date="2012-04-15T02:30:00Z"/>
        </w:rPr>
        <w:pPrChange w:id="2121" w:author="Dennis Hohmann" w:date="2012-04-15T02:32:00Z">
          <w:pPr>
            <w:pStyle w:val="Beschriftung"/>
            <w:ind w:firstLine="2399"/>
          </w:pPr>
        </w:pPrChange>
      </w:pPr>
      <w:del w:id="2122" w:author="Dennis Hohmann" w:date="2012-04-15T02:30:00Z">
        <w:r w:rsidDel="00114410">
          <w:rPr>
            <w:highlight w:val="yellow"/>
          </w:rPr>
          <w:br w:type="page"/>
        </w:r>
      </w:del>
    </w:p>
    <w:p w14:paraId="143C89AE" w14:textId="5129359B" w:rsidR="00DC07E0" w:rsidRDefault="00DC07E0" w:rsidP="008B14C0">
      <w:pPr>
        <w:pStyle w:val="Textkrper"/>
        <w:pPrChange w:id="2123" w:author="Dennis Hohmann" w:date="2012-04-15T00:39:00Z">
          <w:pPr>
            <w:pStyle w:val="Textkrper"/>
          </w:pPr>
        </w:pPrChange>
      </w:pPr>
      <w:r w:rsidRPr="00C95F01">
        <w:t>Die</w:t>
      </w:r>
      <w:r>
        <w:t xml:space="preserve"> Vorgabe der </w:t>
      </w:r>
      <w:ins w:id="2124" w:author="Dennis Hohmann" w:date="2012-04-15T02:33:00Z">
        <w:r w:rsidR="0083437E">
          <w:t>Achsg</w:t>
        </w:r>
      </w:ins>
      <w:del w:id="2125" w:author="Dennis Hohmann" w:date="2012-04-15T02:33:00Z">
        <w:r w:rsidDel="0083437E">
          <w:delText>G</w:delText>
        </w:r>
      </w:del>
      <w:r>
        <w:t xml:space="preserve">eschwindigkeit </w:t>
      </w:r>
      <w:r w:rsidRPr="00115466">
        <w:rPr>
          <w:rPrChange w:id="2126" w:author="Dennis Hohmann" w:date="2012-04-15T02:15:00Z">
            <w:rPr/>
          </w:rPrChange>
        </w:rPr>
        <w:t>erfolgt durch die Vorgabe der t</w:t>
      </w:r>
      <w:r w:rsidRPr="00115466">
        <w:rPr>
          <w:vertAlign w:val="subscript"/>
          <w:rPrChange w:id="2127" w:author="Dennis Hohmann" w:date="2012-04-15T02:15:00Z">
            <w:rPr/>
          </w:rPrChange>
        </w:rPr>
        <w:t>AUS</w:t>
      </w:r>
      <w:r w:rsidRPr="00115466">
        <w:rPr>
          <w:rPrChange w:id="2128" w:author="Dennis Hohmann" w:date="2012-04-15T02:15:00Z">
            <w:rPr/>
          </w:rPrChange>
        </w:rPr>
        <w:t xml:space="preserve">-Zeit. </w:t>
      </w:r>
      <w:del w:id="2129" w:author="Dennis Hohmann" w:date="2012-04-15T02:24:00Z">
        <w:r w:rsidRPr="00115466" w:rsidDel="0029630A">
          <w:rPr>
            <w:rPrChange w:id="2130" w:author="Dennis Hohmann" w:date="2012-04-15T02:15:00Z">
              <w:rPr/>
            </w:rPrChange>
          </w:rPr>
          <w:delText xml:space="preserve">Dadurch ist bei der Berechnung der tatsächlichen Zykluszeit pro Schritt, </w:delText>
        </w:r>
      </w:del>
      <w:del w:id="2131" w:author="Dennis Hohmann" w:date="2012-04-15T02:15:00Z">
        <w:r w:rsidRPr="00115466" w:rsidDel="00115466">
          <w:rPr>
            <w:rPrChange w:id="2132" w:author="Dennis Hohmann" w:date="2012-04-15T02:15:00Z">
              <w:rPr/>
            </w:rPrChange>
          </w:rPr>
          <w:delText>der t</w:delText>
        </w:r>
        <w:r w:rsidRPr="00115466" w:rsidDel="00115466">
          <w:rPr>
            <w:vertAlign w:val="subscript"/>
            <w:rPrChange w:id="2133" w:author="Dennis Hohmann" w:date="2012-04-15T02:15:00Z">
              <w:rPr/>
            </w:rPrChange>
          </w:rPr>
          <w:delText>AUS</w:delText>
        </w:r>
        <w:r w:rsidRPr="00115466" w:rsidDel="00115466">
          <w:rPr>
            <w:rPrChange w:id="2134" w:author="Dennis Hohmann" w:date="2012-04-15T02:15:00Z">
              <w:rPr/>
            </w:rPrChange>
          </w:rPr>
          <w:delText>-Zeit</w:delText>
        </w:r>
      </w:del>
      <w:del w:id="2135" w:author="Dennis Hohmann" w:date="2012-04-14T20:19:00Z">
        <w:r w:rsidRPr="00115466" w:rsidDel="00186E1B">
          <w:rPr>
            <w:rPrChange w:id="2136" w:author="Dennis Hohmann" w:date="2012-04-15T02:15:00Z">
              <w:rPr/>
            </w:rPrChange>
          </w:rPr>
          <w:delText xml:space="preserve">, </w:delText>
        </w:r>
      </w:del>
      <w:del w:id="2137" w:author="Dennis Hohmann" w:date="2012-04-15T02:24:00Z">
        <w:r w:rsidRPr="00115466" w:rsidDel="0029630A">
          <w:rPr>
            <w:rPrChange w:id="2138" w:author="Dennis Hohmann" w:date="2012-04-15T02:15:00Z">
              <w:rPr/>
            </w:rPrChange>
          </w:rPr>
          <w:delText>1/5 der t</w:delText>
        </w:r>
        <w:r w:rsidRPr="00115466" w:rsidDel="0029630A">
          <w:rPr>
            <w:vertAlign w:val="subscript"/>
            <w:rPrChange w:id="2139" w:author="Dennis Hohmann" w:date="2012-04-15T02:15:00Z">
              <w:rPr/>
            </w:rPrChange>
          </w:rPr>
          <w:delText>AUS</w:delText>
        </w:r>
        <w:r w:rsidRPr="00115466" w:rsidDel="0029630A">
          <w:rPr>
            <w:rPrChange w:id="2140" w:author="Dennis Hohmann" w:date="2012-04-15T02:15:00Z">
              <w:rPr/>
            </w:rPrChange>
          </w:rPr>
          <w:delText xml:space="preserve">-Zeit </w:delText>
        </w:r>
      </w:del>
      <w:del w:id="2141" w:author="Dennis Hohmann" w:date="2012-04-15T02:16:00Z">
        <w:r w:rsidRPr="00115466" w:rsidDel="003B4567">
          <w:rPr>
            <w:rPrChange w:id="2142" w:author="Dennis Hohmann" w:date="2012-04-15T02:15:00Z">
              <w:rPr/>
            </w:rPrChange>
          </w:rPr>
          <w:delText>auf</w:delText>
        </w:r>
      </w:del>
      <w:del w:id="2143" w:author="Dennis Hohmann" w:date="2012-04-15T02:24:00Z">
        <w:r w:rsidRPr="00115466" w:rsidDel="0029630A">
          <w:rPr>
            <w:rPrChange w:id="2144" w:author="Dennis Hohmann" w:date="2012-04-15T02:15:00Z">
              <w:rPr/>
            </w:rPrChange>
          </w:rPr>
          <w:delText xml:space="preserve"> </w:delText>
        </w:r>
      </w:del>
      <w:del w:id="2145" w:author="Dennis Hohmann" w:date="2012-04-15T02:16:00Z">
        <w:r w:rsidRPr="00115466" w:rsidDel="003B4567">
          <w:rPr>
            <w:rPrChange w:id="2146" w:author="Dennis Hohmann" w:date="2012-04-15T02:15:00Z">
              <w:rPr/>
            </w:rPrChange>
          </w:rPr>
          <w:delText>zuaddieren</w:delText>
        </w:r>
      </w:del>
      <w:del w:id="2147" w:author="Dennis Hohmann" w:date="2012-04-15T02:24:00Z">
        <w:r w:rsidRPr="00115466" w:rsidDel="0029630A">
          <w:rPr>
            <w:rPrChange w:id="2148" w:author="Dennis Hohmann" w:date="2012-04-15T02:15:00Z">
              <w:rPr/>
            </w:rPrChange>
          </w:rPr>
          <w:delText>. So wird aus einer t</w:delText>
        </w:r>
        <w:r w:rsidRPr="00115466" w:rsidDel="0029630A">
          <w:rPr>
            <w:vertAlign w:val="subscript"/>
            <w:rPrChange w:id="2149" w:author="Dennis Hohmann" w:date="2012-04-15T02:15:00Z">
              <w:rPr/>
            </w:rPrChange>
          </w:rPr>
          <w:delText>AUS</w:delText>
        </w:r>
        <w:r w:rsidRPr="00115466" w:rsidDel="0029630A">
          <w:rPr>
            <w:rPrChange w:id="2150" w:author="Dennis Hohmann" w:date="2012-04-15T02:15:00Z">
              <w:rPr/>
            </w:rPrChange>
          </w:rPr>
          <w:delText>-Zeit von 800</w:delText>
        </w:r>
      </w:del>
      <w:del w:id="2151" w:author="Dennis Hohmann" w:date="2012-04-15T02:11:00Z">
        <w:r w:rsidRPr="00115466" w:rsidDel="00F55912">
          <w:rPr>
            <w:rPrChange w:id="2152" w:author="Dennis Hohmann" w:date="2012-04-15T02:15:00Z">
              <w:rPr/>
            </w:rPrChange>
          </w:rPr>
          <w:delText>u</w:delText>
        </w:r>
      </w:del>
      <w:del w:id="2153" w:author="Dennis Hohmann" w:date="2012-04-15T02:24:00Z">
        <w:r w:rsidRPr="00115466" w:rsidDel="0029630A">
          <w:rPr>
            <w:rPrChange w:id="2154" w:author="Dennis Hohmann" w:date="2012-04-15T02:15:00Z">
              <w:rPr/>
            </w:rPrChange>
          </w:rPr>
          <w:delText>s eine Zykluszeit von 960</w:delText>
        </w:r>
      </w:del>
      <w:del w:id="2155" w:author="Dennis Hohmann" w:date="2012-04-15T02:12:00Z">
        <w:r w:rsidRPr="00115466" w:rsidDel="00F55912">
          <w:rPr>
            <w:rPrChange w:id="2156" w:author="Dennis Hohmann" w:date="2012-04-15T02:15:00Z">
              <w:rPr/>
            </w:rPrChange>
          </w:rPr>
          <w:delText>u</w:delText>
        </w:r>
      </w:del>
      <w:del w:id="2157" w:author="Dennis Hohmann" w:date="2012-04-15T02:24:00Z">
        <w:r w:rsidRPr="00115466" w:rsidDel="0029630A">
          <w:rPr>
            <w:rPrChange w:id="2158" w:author="Dennis Hohmann" w:date="2012-04-15T02:15:00Z">
              <w:rPr/>
            </w:rPrChange>
          </w:rPr>
          <w:delText>s pro</w:delText>
        </w:r>
        <w:r w:rsidDel="0029630A">
          <w:delText xml:space="preserve"> Schritt. </w:delText>
        </w:r>
      </w:del>
      <w:r>
        <w:t>Die U</w:t>
      </w:r>
      <w:r>
        <w:t>m</w:t>
      </w:r>
      <w:r>
        <w:t>rechnung der Geschwindigkeit in die Vorgabe der t</w:t>
      </w:r>
      <w:r w:rsidRPr="00F55912">
        <w:rPr>
          <w:vertAlign w:val="subscript"/>
          <w:rPrChange w:id="2159" w:author="Dennis Hohmann" w:date="2012-04-15T02:12:00Z">
            <w:rPr/>
          </w:rPrChange>
        </w:rPr>
        <w:t>AUS</w:t>
      </w:r>
      <w:r>
        <w:t>-Zeit ist an folgender Formel ve</w:t>
      </w:r>
      <w:r>
        <w:t>r</w:t>
      </w:r>
      <w:r>
        <w:t>deutlicht:</w:t>
      </w:r>
    </w:p>
    <w:p w14:paraId="717A81CB" w14:textId="77777777" w:rsidR="00DC07E0" w:rsidRDefault="00DC07E0" w:rsidP="008B14C0">
      <w:pPr>
        <w:pStyle w:val="Textkrper"/>
        <w:pPrChange w:id="2160" w:author="Dennis Hohmann" w:date="2012-04-15T00:39:00Z">
          <w:pPr>
            <w:pStyle w:val="Textkrper"/>
          </w:pPr>
        </w:pPrChange>
      </w:pPr>
    </w:p>
    <w:p w14:paraId="03D241AF" w14:textId="0AD39EC9" w:rsidR="00DC07E0" w:rsidRPr="003B4567" w:rsidRDefault="003B4567" w:rsidP="008B14C0">
      <w:pPr>
        <w:pStyle w:val="Textkrper"/>
        <w:rPr>
          <w:ins w:id="2161" w:author="Dennis Hohmann" w:date="2012-04-15T02:22:00Z"/>
          <w:rFonts w:eastAsiaTheme="minorEastAsia"/>
          <w:rPrChange w:id="2162" w:author="Dennis Hohmann" w:date="2012-04-15T02:22:00Z">
            <w:rPr>
              <w:ins w:id="2163" w:author="Dennis Hohmann" w:date="2012-04-15T02:22:00Z"/>
              <w:rFonts w:eastAsiaTheme="minorEastAsia"/>
            </w:rPr>
          </w:rPrChange>
        </w:rPr>
        <w:pPrChange w:id="2164" w:author="Dennis Hohmann" w:date="2012-04-15T00:39:00Z">
          <w:pPr>
            <w:pStyle w:val="Beschriftung"/>
            <w:ind w:firstLine="2399"/>
          </w:pPr>
        </w:pPrChange>
      </w:pPr>
      <m:oMathPara>
        <m:oMath>
          <m:sSub>
            <m:sSubPr>
              <m:ctrlPr>
                <w:ins w:id="2165" w:author="Dennis Hohmann" w:date="2012-04-15T02:21:00Z">
                  <w:rPr>
                    <w:rFonts w:ascii="Cambria Math" w:hAnsi="Cambria Math"/>
                    <w:i/>
                    <w:iCs/>
                  </w:rPr>
                </w:ins>
              </m:ctrlPr>
            </m:sSubPr>
            <m:e>
              <w:ins w:id="2166" w:author="Dennis Hohmann" w:date="2012-04-15T02:21:00Z">
                <m:r>
                  <w:rPr>
                    <w:rFonts w:ascii="Cambria Math" w:hAnsi="Cambria Math"/>
                  </w:rPr>
                  <m:t>t</m:t>
                </m:r>
              </w:ins>
            </m:e>
            <m:sub>
              <w:ins w:id="2167" w:author="Dennis Hohmann" w:date="2012-04-15T02:21:00Z">
                <m:r>
                  <w:rPr>
                    <w:rFonts w:ascii="Cambria Math" w:hAnsi="Cambria Math"/>
                  </w:rPr>
                  <m:t>AUS</m:t>
                </m:r>
              </w:ins>
            </m:sub>
          </m:sSub>
          <w:del w:id="2168" w:author="Dennis Hohmann" w:date="2012-04-15T02:21:00Z">
            <m:r>
              <w:rPr>
                <w:rFonts w:ascii="Cambria Math" w:hAnsi="Cambria Math"/>
              </w:rPr>
              <m:t>tAUS</m:t>
            </m:r>
          </w:del>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395150C5" w14:textId="77777777" w:rsidR="003B4567" w:rsidRPr="00177E31" w:rsidRDefault="003B4567" w:rsidP="008B14C0">
      <w:pPr>
        <w:pStyle w:val="Textkrper"/>
        <w:rPr>
          <w:rFonts w:eastAsiaTheme="minorEastAsia"/>
        </w:rPr>
        <w:pPrChange w:id="2169" w:author="Dennis Hohmann" w:date="2012-04-15T00:39:00Z">
          <w:pPr>
            <w:pStyle w:val="Beschriftung"/>
            <w:ind w:firstLine="2399"/>
          </w:pPr>
        </w:pPrChange>
      </w:pPr>
    </w:p>
    <w:p w14:paraId="342E90A5" w14:textId="3F19B8A1" w:rsidR="00DC07E0" w:rsidRPr="003B4567" w:rsidRDefault="003B4567" w:rsidP="008B14C0">
      <w:pPr>
        <w:pStyle w:val="Textkrper"/>
        <w:rPr>
          <w:ins w:id="2170" w:author="Dennis Hohmann" w:date="2012-04-15T02:23:00Z"/>
          <w:rFonts w:eastAsiaTheme="minorEastAsia"/>
          <w:rPrChange w:id="2171" w:author="Dennis Hohmann" w:date="2012-04-15T02:23:00Z">
            <w:rPr>
              <w:ins w:id="2172" w:author="Dennis Hohmann" w:date="2012-04-15T02:23:00Z"/>
              <w:rFonts w:eastAsiaTheme="minorEastAsia"/>
            </w:rPr>
          </w:rPrChange>
        </w:rPr>
        <w:pPrChange w:id="2173" w:author="Dennis Hohmann" w:date="2012-04-15T00:39:00Z">
          <w:pPr>
            <w:pStyle w:val="Beschriftung"/>
            <w:ind w:firstLine="2399"/>
          </w:pPr>
        </w:pPrChange>
      </w:pPr>
      <w:ins w:id="2174"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sSub>
                  <m:sSubPr>
                    <m:ctrlPr>
                      <w:rPr>
                        <w:rFonts w:ascii="Cambria Math" w:hAnsi="Cambria Math"/>
                        <w:i/>
                        <w:iCs/>
                      </w:rPr>
                    </m:ctrlPr>
                  </m:sSubPr>
                  <m:e>
                    <m:r>
                      <w:rPr>
                        <w:rFonts w:ascii="Cambria Math" w:hAnsi="Cambria Math"/>
                      </w:rPr>
                      <m:t>t</m:t>
                    </m:r>
                  </m:e>
                  <m:sub>
                    <m:r>
                      <w:rPr>
                        <w:rFonts w:ascii="Cambria Math" w:hAnsi="Cambria Math"/>
                      </w:rPr>
                      <m:t>AUS</m:t>
                    </m:r>
                  </m:sub>
                </m:sSub>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ins>
    </w:p>
    <w:p w14:paraId="45AAA6CF" w14:textId="77777777" w:rsidR="003B4567" w:rsidRDefault="003B4567" w:rsidP="008B14C0">
      <w:pPr>
        <w:pStyle w:val="Textkrper"/>
        <w:pPrChange w:id="2175" w:author="Dennis Hohmann" w:date="2012-04-15T00:39:00Z">
          <w:pPr>
            <w:pStyle w:val="Beschriftung"/>
            <w:ind w:firstLine="2399"/>
          </w:pPr>
        </w:pPrChange>
      </w:pPr>
    </w:p>
    <w:p w14:paraId="796FDB03" w14:textId="0A5E9F64" w:rsidR="00DC07E0" w:rsidRPr="00C95F01" w:rsidDel="003B4567" w:rsidRDefault="00DC07E0" w:rsidP="003B4567">
      <w:pPr>
        <w:pStyle w:val="Textkrper"/>
        <w:spacing w:before="1017"/>
        <w:ind w:left="-17462" w:right="-31680" w:firstLine="3224"/>
        <w:rPr>
          <w:del w:id="2176" w:author="Dennis Hohmann" w:date="2012-04-15T02:22:00Z"/>
        </w:rPr>
        <w:pPrChange w:id="2177" w:author="Dennis Hohmann" w:date="2012-04-15T00:39:00Z">
          <w:pPr>
            <w:pStyle w:val="Beschriftung"/>
            <w:ind w:firstLine="2399"/>
          </w:pPr>
        </w:pPrChange>
      </w:pPr>
      <w:del w:id="2178"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del>
    </w:p>
    <w:p w14:paraId="5331F075" w14:textId="77777777" w:rsidR="00DC07E0" w:rsidDel="003B4567" w:rsidRDefault="00DC07E0" w:rsidP="008B14C0">
      <w:pPr>
        <w:pStyle w:val="Textkrper"/>
        <w:rPr>
          <w:del w:id="2179" w:author="Dennis Hohmann" w:date="2012-04-15T02:23:00Z"/>
        </w:rPr>
        <w:pPrChange w:id="2180" w:author="Dennis Hohmann" w:date="2012-04-15T00:39:00Z">
          <w:pPr>
            <w:pStyle w:val="Beschriftung"/>
            <w:ind w:firstLine="2399"/>
          </w:pPr>
        </w:pPrChange>
      </w:pPr>
    </w:p>
    <w:p w14:paraId="3DE2A7C6" w14:textId="6F4A476F" w:rsidR="00DC07E0" w:rsidRDefault="00DC07E0" w:rsidP="008B14C0">
      <w:pPr>
        <w:pStyle w:val="Textkrper"/>
        <w:pPrChange w:id="2181" w:author="Dennis Hohmann" w:date="2012-04-15T00:39:00Z">
          <w:pPr>
            <w:pStyle w:val="Beschriftung"/>
            <w:ind w:firstLine="2399"/>
          </w:pPr>
        </w:pPrChange>
      </w:pPr>
      <w:r>
        <w:t>Anhand dieser Formeln errechnet sich für eine Geschwindigkeit von 254</w:t>
      </w:r>
      <w:ins w:id="2182" w:author="Dennis Hohmann" w:date="2012-04-15T02:13:00Z">
        <w:r w:rsidR="00F55912">
          <w:t> </w:t>
        </w:r>
      </w:ins>
      <w:r>
        <w:t>mm/min eine t</w:t>
      </w:r>
      <w:r w:rsidRPr="00F55912">
        <w:rPr>
          <w:vertAlign w:val="subscript"/>
          <w:rPrChange w:id="2183" w:author="Dennis Hohmann" w:date="2012-04-15T02:13:00Z">
            <w:rPr/>
          </w:rPrChange>
        </w:rPr>
        <w:t>AUS</w:t>
      </w:r>
      <w:r>
        <w:t>-</w:t>
      </w:r>
      <w:r w:rsidRPr="00115466">
        <w:rPr>
          <w:rPrChange w:id="2184" w:author="Dennis Hohmann" w:date="2012-04-15T02:15:00Z">
            <w:rPr/>
          </w:rPrChange>
        </w:rPr>
        <w:t xml:space="preserve">Zeit von </w:t>
      </w:r>
      <w:r w:rsidRPr="00115466">
        <w:rPr>
          <w:b/>
          <w:rPrChange w:id="2185" w:author="Dennis Hohmann" w:date="2012-04-15T02:15:00Z">
            <w:rPr/>
          </w:rPrChange>
        </w:rPr>
        <w:t>2051</w:t>
      </w:r>
      <w:ins w:id="2186" w:author="Dennis Hohmann" w:date="2012-04-15T02:12:00Z">
        <w:r w:rsidR="00F55912" w:rsidRPr="00115466">
          <w:rPr>
            <w:b/>
            <w:rPrChange w:id="2187" w:author="Dennis Hohmann" w:date="2012-04-15T02:15:00Z">
              <w:rPr>
                <w:highlight w:val="yellow"/>
              </w:rPr>
            </w:rPrChange>
          </w:rPr>
          <w:t> µ</w:t>
        </w:r>
      </w:ins>
      <w:del w:id="2188" w:author="Dennis Hohmann" w:date="2012-04-15T02:12:00Z">
        <w:r w:rsidRPr="00115466" w:rsidDel="00F55912">
          <w:rPr>
            <w:b/>
            <w:rPrChange w:id="2189" w:author="Dennis Hohmann" w:date="2012-04-15T02:15:00Z">
              <w:rPr/>
            </w:rPrChange>
          </w:rPr>
          <w:delText>u</w:delText>
        </w:r>
      </w:del>
      <w:r w:rsidRPr="00115466">
        <w:rPr>
          <w:b/>
          <w:rPrChange w:id="2190" w:author="Dennis Hohmann" w:date="2012-04-15T02:15:00Z">
            <w:rPr/>
          </w:rPrChange>
        </w:rPr>
        <w:t>s</w:t>
      </w:r>
      <w:r w:rsidRPr="00115466">
        <w:rPr>
          <w:rPrChange w:id="2191" w:author="Dennis Hohmann" w:date="2012-04-15T02:15:00Z">
            <w:rPr/>
          </w:rPrChange>
        </w:rPr>
        <w:t>. Aus ebenfalls zahlreichen Versuche in der Entwicklung zeigte sich einen maximale t</w:t>
      </w:r>
      <w:r w:rsidRPr="00115466">
        <w:rPr>
          <w:vertAlign w:val="subscript"/>
          <w:rPrChange w:id="2192" w:author="Dennis Hohmann" w:date="2012-04-15T02:15:00Z">
            <w:rPr/>
          </w:rPrChange>
        </w:rPr>
        <w:t>AUS</w:t>
      </w:r>
      <w:r w:rsidRPr="00115466">
        <w:rPr>
          <w:rPrChange w:id="2193" w:author="Dennis Hohmann" w:date="2012-04-15T02:15:00Z">
            <w:rPr/>
          </w:rPrChange>
        </w:rPr>
        <w:t xml:space="preserve">-Zeit von </w:t>
      </w:r>
      <w:r w:rsidRPr="00115466">
        <w:rPr>
          <w:b/>
          <w:rPrChange w:id="2194" w:author="Dennis Hohmann" w:date="2012-04-15T02:15:00Z">
            <w:rPr/>
          </w:rPrChange>
        </w:rPr>
        <w:t>750</w:t>
      </w:r>
      <w:ins w:id="2195" w:author="Dennis Hohmann" w:date="2012-04-15T02:12:00Z">
        <w:r w:rsidR="00F55912" w:rsidRPr="00115466">
          <w:rPr>
            <w:b/>
            <w:rPrChange w:id="2196" w:author="Dennis Hohmann" w:date="2012-04-15T02:15:00Z">
              <w:rPr/>
            </w:rPrChange>
          </w:rPr>
          <w:t> µ</w:t>
        </w:r>
      </w:ins>
      <w:del w:id="2197" w:author="Dennis Hohmann" w:date="2012-04-15T02:12:00Z">
        <w:r w:rsidRPr="00115466" w:rsidDel="00F55912">
          <w:rPr>
            <w:b/>
            <w:rPrChange w:id="2198" w:author="Dennis Hohmann" w:date="2012-04-15T02:15:00Z">
              <w:rPr/>
            </w:rPrChange>
          </w:rPr>
          <w:delText>u</w:delText>
        </w:r>
      </w:del>
      <w:r w:rsidRPr="00115466">
        <w:rPr>
          <w:b/>
          <w:rPrChange w:id="2199" w:author="Dennis Hohmann" w:date="2012-04-15T02:15:00Z">
            <w:rPr/>
          </w:rPrChange>
        </w:rPr>
        <w:t>s</w:t>
      </w:r>
      <w:r w:rsidRPr="00115466">
        <w:rPr>
          <w:rPrChange w:id="2200" w:author="Dennis Hohmann" w:date="2012-04-15T02:15:00Z">
            <w:rPr/>
          </w:rPrChange>
        </w:rPr>
        <w:t xml:space="preserve"> als absoluter Grenzwert. Dies entspricht einer max</w:t>
      </w:r>
      <w:r w:rsidRPr="00115466">
        <w:rPr>
          <w:rPrChange w:id="2201" w:author="Dennis Hohmann" w:date="2012-04-15T02:15:00Z">
            <w:rPr/>
          </w:rPrChange>
        </w:rPr>
        <w:t>i</w:t>
      </w:r>
      <w:r w:rsidRPr="00115466">
        <w:rPr>
          <w:rPrChange w:id="2202" w:author="Dennis Hohmann" w:date="2012-04-15T02:15:00Z">
            <w:rPr/>
          </w:rPrChange>
        </w:rPr>
        <w:t xml:space="preserve">malen Geschwindigkeit von </w:t>
      </w:r>
      <w:r w:rsidRPr="00115466">
        <w:rPr>
          <w:b/>
          <w:rPrChange w:id="2203" w:author="Dennis Hohmann" w:date="2012-04-15T02:15:00Z">
            <w:rPr/>
          </w:rPrChange>
        </w:rPr>
        <w:t>694</w:t>
      </w:r>
      <w:ins w:id="2204" w:author="Dennis Hohmann" w:date="2012-04-15T02:12:00Z">
        <w:r w:rsidR="00F55912" w:rsidRPr="00115466">
          <w:rPr>
            <w:b/>
            <w:rPrChange w:id="2205" w:author="Dennis Hohmann" w:date="2012-04-15T02:15:00Z">
              <w:rPr>
                <w:highlight w:val="yellow"/>
              </w:rPr>
            </w:rPrChange>
          </w:rPr>
          <w:t> </w:t>
        </w:r>
      </w:ins>
      <w:r w:rsidRPr="00115466">
        <w:rPr>
          <w:b/>
          <w:rPrChange w:id="2206" w:author="Dennis Hohmann" w:date="2012-04-15T02:15:00Z">
            <w:rPr/>
          </w:rPrChange>
        </w:rPr>
        <w:t>mm/min</w:t>
      </w:r>
      <w:r w:rsidRPr="00115466">
        <w:rPr>
          <w:rPrChange w:id="2207" w:author="Dennis Hohmann" w:date="2012-04-15T02:15:00Z">
            <w:rPr/>
          </w:rPrChange>
        </w:rPr>
        <w:t>. Wird eine kleiner t</w:t>
      </w:r>
      <w:r w:rsidRPr="00115466">
        <w:rPr>
          <w:vertAlign w:val="subscript"/>
          <w:rPrChange w:id="2208" w:author="Dennis Hohmann" w:date="2012-04-15T02:15:00Z">
            <w:rPr/>
          </w:rPrChange>
        </w:rPr>
        <w:t>AUS</w:t>
      </w:r>
      <w:r w:rsidRPr="00115466">
        <w:rPr>
          <w:rPrChange w:id="2209" w:author="Dennis Hohmann" w:date="2012-04-15T02:15:00Z">
            <w:rPr/>
          </w:rPrChange>
        </w:rPr>
        <w:t xml:space="preserve">-Zeit gewählt, kommt es bei der Y-Achse zum </w:t>
      </w:r>
      <w:ins w:id="2210" w:author="Dennis Hohmann" w:date="2012-04-15T02:35:00Z">
        <w:r w:rsidR="00B2702B">
          <w:t>Ü</w:t>
        </w:r>
      </w:ins>
      <w:del w:id="2211" w:author="Dennis Hohmann" w:date="2012-04-15T02:35:00Z">
        <w:r w:rsidRPr="00115466" w:rsidDel="00B2702B">
          <w:rPr>
            <w:rPrChange w:id="2212" w:author="Dennis Hohmann" w:date="2012-04-15T02:15:00Z">
              <w:rPr/>
            </w:rPrChange>
          </w:rPr>
          <w:delText>ü</w:delText>
        </w:r>
      </w:del>
      <w:r w:rsidRPr="00115466">
        <w:rPr>
          <w:rPrChange w:id="2213" w:author="Dennis Hohmann" w:date="2012-04-15T02:15:00Z">
            <w:rPr/>
          </w:rPrChange>
        </w:rPr>
        <w:t>berspringen von Schritten</w:t>
      </w:r>
      <w:r>
        <w:t xml:space="preserve">. Dies hat </w:t>
      </w:r>
      <w:del w:id="2214" w:author="Dennis Hohmann" w:date="2012-04-14T20:22:00Z">
        <w:r w:rsidDel="00FF1605">
          <w:delText>dann den Verlust der Ref</w:delText>
        </w:r>
        <w:r w:rsidDel="00FF1605">
          <w:delText>e</w:delText>
        </w:r>
        <w:r w:rsidDel="00FF1605">
          <w:delText>renz zur folge</w:delText>
        </w:r>
      </w:del>
      <w:ins w:id="2215" w:author="Dennis Hohmann" w:date="2012-04-14T20:22:00Z">
        <w:r w:rsidR="00FF1605">
          <w:t>dann eine undefinierte Pos</w:t>
        </w:r>
        <w:r w:rsidR="00FF1605">
          <w:t>i</w:t>
        </w:r>
        <w:r w:rsidR="00FF1605">
          <w:t>tion der Achse zur Folge</w:t>
        </w:r>
      </w:ins>
      <w:r>
        <w:t xml:space="preserve">. Es muss </w:t>
      </w:r>
      <w:ins w:id="2216" w:author="Dennis Hohmann" w:date="2012-04-14T20:23:00Z">
        <w:r w:rsidR="00FF1605">
          <w:t xml:space="preserve">manuell </w:t>
        </w:r>
      </w:ins>
      <w:r>
        <w:t xml:space="preserve">eine </w:t>
      </w:r>
      <w:del w:id="2217" w:author="Dennis Hohmann" w:date="2012-04-14T20:24:00Z">
        <w:r w:rsidDel="00FF1605">
          <w:delText xml:space="preserve">neue </w:delText>
        </w:r>
      </w:del>
      <w:r>
        <w:t>Referenzfahrt durchgeführt werden. Dies hat wiederum den Abbruch des aktuellen Pr</w:t>
      </w:r>
      <w:r>
        <w:t>o</w:t>
      </w:r>
      <w:r>
        <w:t>gramms zur Folge.</w:t>
      </w:r>
    </w:p>
    <w:p w14:paraId="3B4B26A7" w14:textId="77777777" w:rsidR="00DC07E0" w:rsidRDefault="00DC07E0" w:rsidP="008B14C0">
      <w:pPr>
        <w:pStyle w:val="Textkrper"/>
        <w:pPrChange w:id="2218" w:author="Dennis Hohmann" w:date="2012-04-15T00:39:00Z">
          <w:pPr>
            <w:pStyle w:val="Textkrper"/>
          </w:pPr>
        </w:pPrChange>
      </w:pPr>
    </w:p>
    <w:p w14:paraId="4D16B8B2" w14:textId="1C0F0829" w:rsidR="00DC07E0" w:rsidRDefault="005F3B95" w:rsidP="00DC07E0">
      <w:pPr>
        <w:pStyle w:val="berschrift2"/>
      </w:pPr>
      <w:bookmarkStart w:id="2219" w:name="_Toc196079068"/>
      <w:r>
        <w:t>Werkzeug</w:t>
      </w:r>
      <w:r w:rsidR="00DC07E0">
        <w:t>drehzahl</w:t>
      </w:r>
      <w:bookmarkEnd w:id="2219"/>
    </w:p>
    <w:p w14:paraId="7BB8714F" w14:textId="77777777" w:rsidR="00DC07E0" w:rsidRDefault="00DC07E0" w:rsidP="008B14C0">
      <w:pPr>
        <w:pStyle w:val="Textkrper"/>
        <w:pPrChange w:id="2220" w:author="Dennis Hohmann" w:date="2012-04-15T00:39:00Z">
          <w:pPr>
            <w:pStyle w:val="Textkrper"/>
          </w:pPr>
        </w:pPrChange>
      </w:pPr>
    </w:p>
    <w:p w14:paraId="6DDFCC12" w14:textId="0FA36F2E" w:rsidR="00DC07E0" w:rsidRPr="00B71D14" w:rsidRDefault="005F3B95" w:rsidP="008B14C0">
      <w:pPr>
        <w:pStyle w:val="Textkrper"/>
        <w:pPrChange w:id="2221" w:author="Dennis Hohmann" w:date="2012-04-15T00:39:00Z">
          <w:pPr>
            <w:pStyle w:val="Textkrper"/>
          </w:pPr>
        </w:pPrChange>
      </w:pPr>
      <w:del w:id="2222" w:author="Dennis Hohmann" w:date="2012-04-15T02:14:00Z">
        <w:r w:rsidRPr="00115466" w:rsidDel="00115466">
          <w:rPr>
            <w:rPrChange w:id="2223" w:author="Dennis Hohmann" w:date="2012-04-15T02:14:00Z">
              <w:rPr/>
            </w:rPrChange>
          </w:rPr>
          <w:delText xml:space="preserve">Zur </w:delText>
        </w:r>
      </w:del>
      <w:ins w:id="2224" w:author="Dennis Hohmann" w:date="2012-04-15T02:14:00Z">
        <w:r w:rsidR="00115466" w:rsidRPr="00115466">
          <w:rPr>
            <w:rPrChange w:id="2225" w:author="Dennis Hohmann" w:date="2012-04-15T02:14:00Z">
              <w:rPr/>
            </w:rPrChange>
          </w:rPr>
          <w:t xml:space="preserve">Für die </w:t>
        </w:r>
      </w:ins>
      <w:r w:rsidRPr="00115466">
        <w:rPr>
          <w:rPrChange w:id="2226" w:author="Dennis Hohmann" w:date="2012-04-15T02:14:00Z">
            <w:rPr/>
          </w:rPrChange>
        </w:rPr>
        <w:t>Drehzahl des Werkzeugs</w:t>
      </w:r>
      <w:r w:rsidR="00DC07E0" w:rsidRPr="00115466">
        <w:rPr>
          <w:rPrChange w:id="2227" w:author="Dennis Hohmann" w:date="2012-04-15T02:14:00Z">
            <w:rPr/>
          </w:rPrChange>
        </w:rPr>
        <w:t xml:space="preserve"> </w:t>
      </w:r>
      <w:del w:id="2228" w:author="Dennis Hohmann" w:date="2012-04-15T02:14:00Z">
        <w:r w:rsidR="00DC07E0" w:rsidRPr="00115466" w:rsidDel="00115466">
          <w:rPr>
            <w:rPrChange w:id="2229" w:author="Dennis Hohmann" w:date="2012-04-15T02:14:00Z">
              <w:rPr/>
            </w:rPrChange>
          </w:rPr>
          <w:delText>kann ge</w:delText>
        </w:r>
        <w:r w:rsidR="00556691" w:rsidRPr="00115466" w:rsidDel="00115466">
          <w:rPr>
            <w:rPrChange w:id="2230" w:author="Dennis Hohmann" w:date="2012-04-15T02:14:00Z">
              <w:rPr/>
            </w:rPrChange>
          </w:rPr>
          <w:delText>sagt werden</w:delText>
        </w:r>
      </w:del>
      <w:ins w:id="2231" w:author="Dennis Hohmann" w:date="2012-04-15T02:14:00Z">
        <w:r w:rsidR="00115466" w:rsidRPr="00115466">
          <w:rPr>
            <w:rPrChange w:id="2232" w:author="Dennis Hohmann" w:date="2012-04-15T02:14:00Z">
              <w:rPr>
                <w:highlight w:val="red"/>
              </w:rPr>
            </w:rPrChange>
          </w:rPr>
          <w:t>gilt</w:t>
        </w:r>
      </w:ins>
      <w:ins w:id="2233" w:author="Dennis Hohmann" w:date="2012-04-14T20:20:00Z">
        <w:r w:rsidR="009164B9" w:rsidRPr="00115466">
          <w:rPr>
            <w:rPrChange w:id="2234" w:author="Dennis Hohmann" w:date="2012-04-15T02:14:00Z">
              <w:rPr/>
            </w:rPrChange>
          </w:rPr>
          <w:t>:</w:t>
        </w:r>
      </w:ins>
      <w:r w:rsidR="00556691" w:rsidRPr="00115466">
        <w:rPr>
          <w:rPrChange w:id="2235" w:author="Dennis Hohmann" w:date="2012-04-15T02:14:00Z">
            <w:rPr/>
          </w:rPrChange>
        </w:rPr>
        <w:t xml:space="preserve"> </w:t>
      </w:r>
      <w:del w:id="2236" w:author="Dennis Hohmann" w:date="2012-04-15T02:14:00Z">
        <w:r w:rsidR="00556691" w:rsidRPr="00115466" w:rsidDel="00115466">
          <w:rPr>
            <w:rPrChange w:id="2237" w:author="Dennis Hohmann" w:date="2012-04-15T02:14:00Z">
              <w:rPr/>
            </w:rPrChange>
          </w:rPr>
          <w:delText xml:space="preserve">das </w:delText>
        </w:r>
      </w:del>
      <w:ins w:id="2238" w:author="Dennis Hohmann" w:date="2012-04-15T02:14:00Z">
        <w:r w:rsidR="00115466" w:rsidRPr="00115466">
          <w:rPr>
            <w:rPrChange w:id="2239" w:author="Dennis Hohmann" w:date="2012-04-15T02:14:00Z">
              <w:rPr>
                <w:highlight w:val="red"/>
              </w:rPr>
            </w:rPrChange>
          </w:rPr>
          <w:t xml:space="preserve">Das Ergebnis verbessert </w:t>
        </w:r>
      </w:ins>
      <w:r w:rsidR="00556691" w:rsidRPr="00115466">
        <w:rPr>
          <w:rPrChange w:id="2240" w:author="Dennis Hohmann" w:date="2012-04-15T02:14:00Z">
            <w:rPr/>
          </w:rPrChange>
        </w:rPr>
        <w:t xml:space="preserve">sich </w:t>
      </w:r>
      <w:del w:id="2241" w:author="Dennis Hohmann" w:date="2012-04-15T02:14:00Z">
        <w:r w:rsidR="00556691" w:rsidRPr="00115466" w:rsidDel="00115466">
          <w:rPr>
            <w:rPrChange w:id="2242" w:author="Dennis Hohmann" w:date="2012-04-15T02:14:00Z">
              <w:rPr/>
            </w:rPrChange>
          </w:rPr>
          <w:delText xml:space="preserve">das Ergebnis </w:delText>
        </w:r>
      </w:del>
      <w:r w:rsidR="00556691" w:rsidRPr="00115466">
        <w:rPr>
          <w:rPrChange w:id="2243" w:author="Dennis Hohmann" w:date="2012-04-15T02:14:00Z">
            <w:rPr/>
          </w:rPrChange>
        </w:rPr>
        <w:t>mit h</w:t>
      </w:r>
      <w:r w:rsidR="00556691" w:rsidRPr="00115466">
        <w:rPr>
          <w:rPrChange w:id="2244" w:author="Dennis Hohmann" w:date="2012-04-15T02:14:00Z">
            <w:rPr/>
          </w:rPrChange>
        </w:rPr>
        <w:t>ö</w:t>
      </w:r>
      <w:r w:rsidR="00556691" w:rsidRPr="00115466">
        <w:rPr>
          <w:rPrChange w:id="2245" w:author="Dennis Hohmann" w:date="2012-04-15T02:14:00Z">
            <w:rPr/>
          </w:rPrChange>
        </w:rPr>
        <w:t>herer Drehzahl</w:t>
      </w:r>
      <w:del w:id="2246" w:author="Dennis Hohmann" w:date="2012-04-15T02:14:00Z">
        <w:r w:rsidR="00556691" w:rsidRPr="00115466" w:rsidDel="00115466">
          <w:rPr>
            <w:rPrChange w:id="2247" w:author="Dennis Hohmann" w:date="2012-04-15T02:14:00Z">
              <w:rPr/>
            </w:rPrChange>
          </w:rPr>
          <w:delText xml:space="preserve"> verbessert</w:delText>
        </w:r>
      </w:del>
      <w:r w:rsidR="00556691" w:rsidRPr="00115466">
        <w:rPr>
          <w:rPrChange w:id="2248" w:author="Dennis Hohmann" w:date="2012-04-15T02:14:00Z">
            <w:rPr/>
          </w:rPrChange>
        </w:rPr>
        <w:t xml:space="preserve">. </w:t>
      </w:r>
      <w:r w:rsidR="00DC07E0" w:rsidRPr="00115466">
        <w:rPr>
          <w:rPrChange w:id="2249" w:author="Dennis Hohmann" w:date="2012-04-15T02:14:00Z">
            <w:rPr/>
          </w:rPrChange>
        </w:rPr>
        <w:t>Eine Drehzahl von 25.000</w:t>
      </w:r>
      <w:ins w:id="2250" w:author="Dennis Hohmann" w:date="2012-04-15T02:13:00Z">
        <w:r w:rsidR="00115466" w:rsidRPr="00115466">
          <w:rPr>
            <w:rPrChange w:id="2251" w:author="Dennis Hohmann" w:date="2012-04-15T02:14:00Z">
              <w:rPr>
                <w:highlight w:val="yellow"/>
              </w:rPr>
            </w:rPrChange>
          </w:rPr>
          <w:t> </w:t>
        </w:r>
      </w:ins>
      <w:r w:rsidR="00DC07E0" w:rsidRPr="00115466">
        <w:rPr>
          <w:rPrChange w:id="2252" w:author="Dennis Hohmann" w:date="2012-04-15T02:14:00Z">
            <w:rPr/>
          </w:rPrChange>
        </w:rPr>
        <w:t>rpm hat sich für ein sauberes Bohrbild bewährt. Beim Fräsen hingegen ist die Drehzahl sehr stark</w:t>
      </w:r>
      <w:r w:rsidR="00DC07E0">
        <w:t xml:space="preserve"> vom verwendeten Werkzeug abhängig. Auch der Verschleiß des Werkzeugs ist zu berücksichtigen. Ein sauberer Rand einer Bahn, ohne Grat, ist bei einem Gravierstichel auch von der Eintauchtiefe a</w:t>
      </w:r>
      <w:r w:rsidR="00DC07E0">
        <w:t>b</w:t>
      </w:r>
      <w:r w:rsidR="00DC07E0">
        <w:t>hängig. Bei einem 0,5</w:t>
      </w:r>
      <w:ins w:id="2253" w:author="Dennis Hohmann" w:date="2012-04-15T02:13:00Z">
        <w:r w:rsidR="00115466">
          <w:t> </w:t>
        </w:r>
      </w:ins>
      <w:r w:rsidR="00DC07E0">
        <w:t>mm 60</w:t>
      </w:r>
      <w:ins w:id="2254" w:author="Dennis Hohmann" w:date="2012-04-15T02:13:00Z">
        <w:r w:rsidR="00115466">
          <w:t> </w:t>
        </w:r>
      </w:ins>
      <w:r w:rsidR="00DC07E0">
        <w:t>° Stichel zeigt sich bei einer Eintauchtiefe von 0,25</w:t>
      </w:r>
      <w:ins w:id="2255" w:author="Dennis Hohmann" w:date="2012-04-15T02:13:00Z">
        <w:r w:rsidR="00115466">
          <w:t> </w:t>
        </w:r>
      </w:ins>
      <w:r w:rsidR="00DC07E0">
        <w:t>mm und einer Drehzahl von 33.000</w:t>
      </w:r>
      <w:ins w:id="2256" w:author="Dennis Hohmann" w:date="2012-04-15T02:13:00Z">
        <w:r w:rsidR="00115466">
          <w:t> </w:t>
        </w:r>
      </w:ins>
      <w:r w:rsidR="00DC07E0">
        <w:t xml:space="preserve">rpm eine </w:t>
      </w:r>
      <w:ins w:id="2257" w:author="Dennis Hohmann" w:date="2012-04-15T02:36:00Z">
        <w:r w:rsidR="00B2702B">
          <w:t>g</w:t>
        </w:r>
      </w:ins>
      <w:del w:id="2258" w:author="Dennis Hohmann" w:date="2012-04-15T02:36:00Z">
        <w:r w:rsidR="00DC07E0" w:rsidDel="00B2702B">
          <w:delText>G</w:delText>
        </w:r>
      </w:del>
      <w:r w:rsidR="00DC07E0">
        <w:t>ratfreie Bahn. Mit einem 0,1</w:t>
      </w:r>
      <w:ins w:id="2259" w:author="Dennis Hohmann" w:date="2012-04-15T02:13:00Z">
        <w:r w:rsidR="00115466">
          <w:t> </w:t>
        </w:r>
      </w:ins>
      <w:r w:rsidR="00DC07E0">
        <w:t>mm 45</w:t>
      </w:r>
      <w:ins w:id="2260" w:author="Dennis Hohmann" w:date="2012-04-15T02:13:00Z">
        <w:r w:rsidR="00115466">
          <w:t> </w:t>
        </w:r>
      </w:ins>
      <w:r w:rsidR="00DC07E0">
        <w:t xml:space="preserve">° Stichel </w:t>
      </w:r>
      <w:r w:rsidR="00DC07E0" w:rsidRPr="00115466">
        <w:rPr>
          <w:rPrChange w:id="2261" w:author="Dennis Hohmann" w:date="2012-04-15T02:15:00Z">
            <w:rPr/>
          </w:rPrChange>
        </w:rPr>
        <w:t>hingegen wird das Erge</w:t>
      </w:r>
      <w:r w:rsidR="00DC07E0" w:rsidRPr="00115466">
        <w:rPr>
          <w:rPrChange w:id="2262" w:author="Dennis Hohmann" w:date="2012-04-15T02:15:00Z">
            <w:rPr/>
          </w:rPrChange>
        </w:rPr>
        <w:t>b</w:t>
      </w:r>
      <w:r w:rsidR="00DC07E0" w:rsidRPr="00115466">
        <w:rPr>
          <w:rPrChange w:id="2263" w:author="Dennis Hohmann" w:date="2012-04-15T02:15:00Z">
            <w:rPr/>
          </w:rPrChange>
        </w:rPr>
        <w:t>nis erst bei einer Eintauchtiefe von 0,35</w:t>
      </w:r>
      <w:ins w:id="2264" w:author="Dennis Hohmann" w:date="2012-04-15T02:13:00Z">
        <w:r w:rsidR="00115466" w:rsidRPr="00115466">
          <w:rPr>
            <w:rPrChange w:id="2265" w:author="Dennis Hohmann" w:date="2012-04-15T02:15:00Z">
              <w:rPr/>
            </w:rPrChange>
          </w:rPr>
          <w:t> </w:t>
        </w:r>
      </w:ins>
      <w:r w:rsidR="00DC07E0" w:rsidRPr="00115466">
        <w:rPr>
          <w:rPrChange w:id="2266" w:author="Dennis Hohmann" w:date="2012-04-15T02:15:00Z">
            <w:rPr/>
          </w:rPrChange>
        </w:rPr>
        <w:t>mm und einer Drehzahl von 35.000</w:t>
      </w:r>
      <w:ins w:id="2267" w:author="Dennis Hohmann" w:date="2012-04-15T02:13:00Z">
        <w:r w:rsidR="00115466" w:rsidRPr="00115466">
          <w:rPr>
            <w:rPrChange w:id="2268" w:author="Dennis Hohmann" w:date="2012-04-15T02:15:00Z">
              <w:rPr>
                <w:highlight w:val="yellow"/>
              </w:rPr>
            </w:rPrChange>
          </w:rPr>
          <w:t> </w:t>
        </w:r>
      </w:ins>
      <w:r w:rsidR="00DC07E0" w:rsidRPr="00115466">
        <w:rPr>
          <w:rPrChange w:id="2269" w:author="Dennis Hohmann" w:date="2012-04-15T02:15:00Z">
            <w:rPr/>
          </w:rPrChange>
        </w:rPr>
        <w:t xml:space="preserve">rpm </w:t>
      </w:r>
      <w:del w:id="2270" w:author="Dennis Hohmann" w:date="2012-04-14T20:25:00Z">
        <w:r w:rsidR="00DC07E0" w:rsidRPr="00115466" w:rsidDel="00FF1605">
          <w:rPr>
            <w:rPrChange w:id="2271" w:author="Dennis Hohmann" w:date="2012-04-15T02:15:00Z">
              <w:rPr/>
            </w:rPrChange>
          </w:rPr>
          <w:delText>sauber</w:delText>
        </w:r>
      </w:del>
      <w:ins w:id="2272" w:author="Dennis Hohmann" w:date="2012-04-14T20:25:00Z">
        <w:r w:rsidR="00FF1605" w:rsidRPr="00115466">
          <w:rPr>
            <w:rPrChange w:id="2273" w:author="Dennis Hohmann" w:date="2012-04-15T02:15:00Z">
              <w:rPr/>
            </w:rPrChange>
          </w:rPr>
          <w:t>akzept</w:t>
        </w:r>
        <w:r w:rsidR="00FF1605" w:rsidRPr="00115466">
          <w:rPr>
            <w:rPrChange w:id="2274" w:author="Dennis Hohmann" w:date="2012-04-15T02:15:00Z">
              <w:rPr/>
            </w:rPrChange>
          </w:rPr>
          <w:t>a</w:t>
        </w:r>
        <w:r w:rsidR="00FF1605" w:rsidRPr="00115466">
          <w:rPr>
            <w:rPrChange w:id="2275" w:author="Dennis Hohmann" w:date="2012-04-15T02:15:00Z">
              <w:rPr/>
            </w:rPrChange>
          </w:rPr>
          <w:t>bel</w:t>
        </w:r>
      </w:ins>
      <w:r w:rsidR="00DC07E0" w:rsidRPr="00115466">
        <w:rPr>
          <w:rPrChange w:id="2276" w:author="Dennis Hohmann" w:date="2012-04-15T02:15:00Z">
            <w:rPr/>
          </w:rPrChange>
        </w:rPr>
        <w:t>. An dieser Stelle sind einige Probebahnen, mit unterschiedlichen Einstellu</w:t>
      </w:r>
      <w:r w:rsidR="00DC07E0" w:rsidRPr="00115466">
        <w:rPr>
          <w:rPrChange w:id="2277" w:author="Dennis Hohmann" w:date="2012-04-15T02:15:00Z">
            <w:rPr/>
          </w:rPrChange>
        </w:rPr>
        <w:t>n</w:t>
      </w:r>
      <w:r w:rsidR="00DC07E0" w:rsidRPr="00115466">
        <w:rPr>
          <w:rPrChange w:id="2278" w:author="Dennis Hohmann" w:date="2012-04-15T02:15:00Z">
            <w:rPr/>
          </w:rPrChange>
        </w:rPr>
        <w:t>gen</w:t>
      </w:r>
      <w:r w:rsidR="00DC07E0">
        <w:t>, vor dem produktiven Fräsen angeraten.</w:t>
      </w:r>
    </w:p>
    <w:p w14:paraId="776F1F65" w14:textId="531830BC" w:rsidR="000D6B34" w:rsidRPr="00101E41" w:rsidRDefault="00C94741" w:rsidP="001B7DAE">
      <w:pPr>
        <w:pStyle w:val="berschrift2"/>
      </w:pPr>
      <w:r>
        <w:br w:type="page"/>
      </w:r>
      <w:bookmarkStart w:id="2279" w:name="_Toc196079069"/>
      <w:r w:rsidR="000C2306" w:rsidRPr="00903CEF">
        <w:t>Hardware</w:t>
      </w:r>
      <w:r w:rsidR="00C42D2F" w:rsidRPr="00903CEF">
        <w:t xml:space="preserve">- </w:t>
      </w:r>
      <w:ins w:id="2280" w:author="Dennis Hohmann" w:date="2012-04-15T02:36:00Z">
        <w:r w:rsidR="00095750">
          <w:t>und</w:t>
        </w:r>
      </w:ins>
      <w:del w:id="2281" w:author="Dennis Hohmann" w:date="2012-04-15T02:36:00Z">
        <w:r w:rsidR="00C42D2F" w:rsidRPr="00903CEF" w:rsidDel="00095750">
          <w:delText>&amp;</w:delText>
        </w:r>
      </w:del>
      <w:r w:rsidR="00C42D2F" w:rsidRPr="00903CEF">
        <w:t xml:space="preserve"> Softwarekonfiguration</w:t>
      </w:r>
      <w:bookmarkEnd w:id="2279"/>
    </w:p>
    <w:p w14:paraId="0CDA1370" w14:textId="65076BCD" w:rsidR="009127BF" w:rsidRDefault="000C2306" w:rsidP="009C4488">
      <w:pPr>
        <w:pStyle w:val="berschrift3"/>
      </w:pPr>
      <w:bookmarkStart w:id="2282" w:name="_Toc196079070"/>
      <w:r>
        <w:t xml:space="preserve">Atmel </w:t>
      </w:r>
      <w:r w:rsidR="00B0341A">
        <w:t>AT</w:t>
      </w:r>
      <w:r>
        <w:t>mega1284P-PU</w:t>
      </w:r>
      <w:r w:rsidR="005E05E6">
        <w:t xml:space="preserve"> Fuses &amp; Lockbits</w:t>
      </w:r>
      <w:bookmarkEnd w:id="2282"/>
    </w:p>
    <w:p w14:paraId="730B1C7D" w14:textId="77777777" w:rsidR="00BB7DB6" w:rsidRDefault="00BB7DB6" w:rsidP="008B14C0">
      <w:pPr>
        <w:pStyle w:val="Textkrper"/>
        <w:pPrChange w:id="2283" w:author="Dennis Hohmann" w:date="2012-04-15T00:39:00Z">
          <w:pPr>
            <w:pStyle w:val="Textkrper"/>
          </w:pPr>
        </w:pPrChange>
      </w:pPr>
    </w:p>
    <w:p w14:paraId="57C6ADA9" w14:textId="5256DFC7" w:rsidR="00FA54DF" w:rsidRDefault="00EF782F" w:rsidP="008B14C0">
      <w:pPr>
        <w:pStyle w:val="Textkrper"/>
        <w:pPrChange w:id="2284" w:author="Dennis Hohmann" w:date="2012-04-15T00:39:00Z">
          <w:pPr>
            <w:pStyle w:val="Textkrper"/>
          </w:pPr>
        </w:pPrChange>
      </w:pPr>
      <w:r>
        <w:t>Die Steuerung des Controllers und dessen Anlaufverhalten wird über spezielle Bits, den sog. Fu</w:t>
      </w:r>
      <w:r w:rsidR="002971E4">
        <w:t xml:space="preserve">sebits, </w:t>
      </w:r>
      <w:r>
        <w:t xml:space="preserve">festgelegt. </w:t>
      </w:r>
      <w:r w:rsidR="000D6B34" w:rsidRPr="00BB7DB6">
        <w:t xml:space="preserve">Die </w:t>
      </w:r>
      <w:r>
        <w:t>Clock Fusebits</w:t>
      </w:r>
      <w:r w:rsidR="000D6B34" w:rsidRPr="00BB7DB6">
        <w:t xml:space="preserve"> sind </w:t>
      </w:r>
      <w:r w:rsidR="000D6B34" w:rsidRPr="00EF782F">
        <w:t>so gesetzt, dass</w:t>
      </w:r>
      <w:r w:rsidR="000D6B34" w:rsidRPr="00BB7DB6">
        <w:t xml:space="preserve"> der externe </w:t>
      </w:r>
      <w:r w:rsidR="005E05E6" w:rsidRPr="00BB7DB6">
        <w:t>18,432</w:t>
      </w:r>
      <w:ins w:id="2285" w:author="Dennis Hohmann" w:date="2012-04-15T02:36:00Z">
        <w:r w:rsidR="009816BB">
          <w:t> </w:t>
        </w:r>
      </w:ins>
      <w:r w:rsidR="005E05E6" w:rsidRPr="00BB7DB6">
        <w:t xml:space="preserve">MHz </w:t>
      </w:r>
      <w:r w:rsidR="00FA54DF">
        <w:t xml:space="preserve">Quarz </w:t>
      </w:r>
      <w:r w:rsidR="00B94DE8">
        <w:t xml:space="preserve">16k </w:t>
      </w:r>
      <w:r w:rsidR="0042480E">
        <w:t>Zyklen</w:t>
      </w:r>
      <w:r w:rsidR="000D6B34" w:rsidRPr="00BB7DB6">
        <w:t xml:space="preserve"> plus </w:t>
      </w:r>
      <w:r w:rsidR="0042480E">
        <w:t xml:space="preserve">14 Zyklen </w:t>
      </w:r>
      <w:ins w:id="2286" w:author="Dennis Hohmann" w:date="2012-04-15T02:36:00Z">
        <w:r w:rsidR="003F730E">
          <w:t>und</w:t>
        </w:r>
      </w:ins>
      <w:del w:id="2287" w:author="Dennis Hohmann" w:date="2012-04-15T02:36:00Z">
        <w:r w:rsidR="0042480E" w:rsidDel="003F730E">
          <w:delText>&amp;</w:delText>
        </w:r>
      </w:del>
      <w:r w:rsidR="0042480E">
        <w:t xml:space="preserve"> </w:t>
      </w:r>
      <w:r w:rsidR="000D6B34" w:rsidRPr="00BB7DB6">
        <w:t>65</w:t>
      </w:r>
      <w:ins w:id="2288" w:author="Dennis Hohmann" w:date="2012-04-15T02:36:00Z">
        <w:r w:rsidR="009816BB">
          <w:t> </w:t>
        </w:r>
      </w:ins>
      <w:r w:rsidR="000D6B34" w:rsidRPr="00BB7DB6">
        <w:t xml:space="preserve">ms </w:t>
      </w:r>
      <w:r w:rsidR="000D6B34" w:rsidRPr="0042480E">
        <w:t>Zeit zum einschwingen hat.</w:t>
      </w:r>
      <w:r w:rsidR="009C551C" w:rsidRPr="0042480E">
        <w:t xml:space="preserve"> </w:t>
      </w:r>
      <w:r w:rsidR="0042480E" w:rsidRPr="0042480E">
        <w:t>Di</w:t>
      </w:r>
      <w:r w:rsidR="0042480E" w:rsidRPr="0042480E">
        <w:t>e</w:t>
      </w:r>
      <w:r w:rsidR="0042480E" w:rsidRPr="0042480E">
        <w:t>se Einstellung ist dem Datenblatt des ATmega1284P-PU Kapitel 7.4 Full Swing Crystal Oscillator zu entnehmen</w:t>
      </w:r>
      <w:r>
        <w:t xml:space="preserve">. </w:t>
      </w:r>
      <w:r w:rsidR="00297BA0" w:rsidRPr="00FF1605">
        <w:rPr>
          <w:highlight w:val="yellow"/>
          <w:rPrChange w:id="2289" w:author="Dennis Hohmann" w:date="2012-04-14T20:30:00Z">
            <w:rPr/>
          </w:rPrChange>
        </w:rPr>
        <w:t>Die Ent</w:t>
      </w:r>
      <w:r w:rsidR="00FA54DF" w:rsidRPr="00FF1605">
        <w:rPr>
          <w:highlight w:val="yellow"/>
          <w:rPrChange w:id="2290" w:author="Dennis Hohmann" w:date="2012-04-14T20:30:00Z">
            <w:rPr/>
          </w:rPrChange>
        </w:rPr>
        <w:t xml:space="preserve">scheidung einen sog. </w:t>
      </w:r>
      <w:r w:rsidR="00D9082F" w:rsidRPr="00FF1605">
        <w:rPr>
          <w:highlight w:val="yellow"/>
          <w:rPrChange w:id="2291" w:author="Dennis Hohmann" w:date="2012-04-14T20:30:00Z">
            <w:rPr/>
          </w:rPrChange>
        </w:rPr>
        <w:t>BAUD</w:t>
      </w:r>
      <w:r w:rsidR="00FA54DF" w:rsidRPr="00FF1605">
        <w:rPr>
          <w:highlight w:val="yellow"/>
          <w:rPrChange w:id="2292" w:author="Dennis Hohmann" w:date="2012-04-14T20:30:00Z">
            <w:rPr/>
          </w:rPrChange>
        </w:rPr>
        <w:t xml:space="preserve">-Quarz mit </w:t>
      </w:r>
      <w:del w:id="2293" w:author="Dennis Hohmann" w:date="2012-04-14T20:28:00Z">
        <w:r w:rsidR="00FA54DF" w:rsidRPr="00FF1605" w:rsidDel="00FF1605">
          <w:rPr>
            <w:highlight w:val="yellow"/>
            <w:rPrChange w:id="2294" w:author="Dennis Hohmann" w:date="2012-04-14T20:30:00Z">
              <w:rPr/>
            </w:rPrChange>
          </w:rPr>
          <w:delText>„</w:delText>
        </w:r>
      </w:del>
      <w:r w:rsidR="00FA54DF" w:rsidRPr="00FF1605">
        <w:rPr>
          <w:highlight w:val="yellow"/>
          <w:rPrChange w:id="2295" w:author="Dennis Hohmann" w:date="2012-04-14T20:30:00Z">
            <w:rPr/>
          </w:rPrChange>
        </w:rPr>
        <w:t>krummer</w:t>
      </w:r>
      <w:del w:id="2296" w:author="Dennis Hohmann" w:date="2012-04-14T20:28:00Z">
        <w:r w:rsidR="00FA54DF" w:rsidRPr="00FF1605" w:rsidDel="00FF1605">
          <w:rPr>
            <w:highlight w:val="yellow"/>
            <w:rPrChange w:id="2297" w:author="Dennis Hohmann" w:date="2012-04-14T20:30:00Z">
              <w:rPr/>
            </w:rPrChange>
          </w:rPr>
          <w:delText>“</w:delText>
        </w:r>
      </w:del>
      <w:r w:rsidR="00FA54DF" w:rsidRPr="00FF1605">
        <w:rPr>
          <w:highlight w:val="yellow"/>
          <w:rPrChange w:id="2298" w:author="Dennis Hohmann" w:date="2012-04-14T20:30:00Z">
            <w:rPr/>
          </w:rPrChange>
        </w:rPr>
        <w:t xml:space="preserve"> Fr</w:t>
      </w:r>
      <w:r w:rsidR="00FA54DF" w:rsidRPr="00FF1605">
        <w:rPr>
          <w:highlight w:val="yellow"/>
          <w:rPrChange w:id="2299" w:author="Dennis Hohmann" w:date="2012-04-14T20:30:00Z">
            <w:rPr/>
          </w:rPrChange>
        </w:rPr>
        <w:t>e</w:t>
      </w:r>
      <w:r w:rsidR="00FA54DF" w:rsidRPr="00FF1605">
        <w:rPr>
          <w:highlight w:val="yellow"/>
          <w:rPrChange w:id="2300" w:author="Dennis Hohmann" w:date="2012-04-14T20:30:00Z">
            <w:rPr/>
          </w:rPrChange>
        </w:rPr>
        <w:t xml:space="preserve">quenz </w:t>
      </w:r>
      <w:r w:rsidR="004B1866" w:rsidRPr="00FF1605">
        <w:rPr>
          <w:highlight w:val="yellow"/>
          <w:rPrChange w:id="2301" w:author="Dennis Hohmann" w:date="2012-04-14T20:30:00Z">
            <w:rPr/>
          </w:rPrChange>
        </w:rPr>
        <w:t xml:space="preserve">einzusetzen, </w:t>
      </w:r>
      <w:del w:id="2302" w:author="Dennis Hohmann" w:date="2012-04-14T20:31:00Z">
        <w:r w:rsidR="004B1866" w:rsidRPr="00FF1605" w:rsidDel="00FF1605">
          <w:rPr>
            <w:highlight w:val="yellow"/>
            <w:rPrChange w:id="2303" w:author="Dennis Hohmann" w:date="2012-04-14T20:30:00Z">
              <w:rPr/>
            </w:rPrChange>
          </w:rPr>
          <w:delText>f</w:delText>
        </w:r>
        <w:r w:rsidR="00297BA0" w:rsidRPr="00FF1605" w:rsidDel="00FF1605">
          <w:rPr>
            <w:highlight w:val="yellow"/>
            <w:rPrChange w:id="2304" w:author="Dennis Hohmann" w:date="2012-04-14T20:30:00Z">
              <w:rPr/>
            </w:rPrChange>
          </w:rPr>
          <w:delText xml:space="preserve">iel </w:delText>
        </w:r>
      </w:del>
      <w:r w:rsidR="00297BA0" w:rsidRPr="00FF1605">
        <w:rPr>
          <w:highlight w:val="yellow"/>
          <w:rPrChange w:id="2305" w:author="Dennis Hohmann" w:date="2012-04-14T20:30:00Z">
            <w:rPr/>
          </w:rPrChange>
        </w:rPr>
        <w:t xml:space="preserve">Aufgrund der hohen </w:t>
      </w:r>
      <w:r w:rsidR="00D9082F" w:rsidRPr="00FF1605">
        <w:rPr>
          <w:highlight w:val="yellow"/>
          <w:rPrChange w:id="2306" w:author="Dennis Hohmann" w:date="2012-04-14T20:30:00Z">
            <w:rPr/>
          </w:rPrChange>
        </w:rPr>
        <w:t>BAUD</w:t>
      </w:r>
      <w:r w:rsidR="00297BA0" w:rsidRPr="00FF1605">
        <w:rPr>
          <w:highlight w:val="yellow"/>
          <w:rPrChange w:id="2307" w:author="Dennis Hohmann" w:date="2012-04-14T20:30:00Z">
            <w:rPr/>
          </w:rPrChange>
        </w:rPr>
        <w:t xml:space="preserve"> des </w:t>
      </w:r>
      <w:r w:rsidR="00B0341A" w:rsidRPr="00FF1605">
        <w:rPr>
          <w:highlight w:val="yellow"/>
          <w:rPrChange w:id="2308" w:author="Dennis Hohmann" w:date="2012-04-14T20:30:00Z">
            <w:rPr/>
          </w:rPrChange>
        </w:rPr>
        <w:t>VDrive2</w:t>
      </w:r>
      <w:r w:rsidR="00297BA0" w:rsidRPr="00FF1605">
        <w:rPr>
          <w:highlight w:val="yellow"/>
          <w:rPrChange w:id="2309" w:author="Dennis Hohmann" w:date="2012-04-14T20:30:00Z">
            <w:rPr/>
          </w:rPrChange>
        </w:rPr>
        <w:t>.</w:t>
      </w:r>
      <w:r w:rsidR="00297BA0">
        <w:t xml:space="preserve"> </w:t>
      </w:r>
      <w:r w:rsidR="00CA189D">
        <w:t>Dieser ist über UART1 ang</w:t>
      </w:r>
      <w:r w:rsidR="00CA189D">
        <w:t>e</w:t>
      </w:r>
      <w:r w:rsidR="00CA189D">
        <w:t>bunden. UART0 ist für die Kommunikation mit einem PC oder ähnlichem vo</w:t>
      </w:r>
      <w:r w:rsidR="00CA189D">
        <w:t>r</w:t>
      </w:r>
      <w:r w:rsidR="00CA189D">
        <w:t xml:space="preserve">gesehen. </w:t>
      </w:r>
      <w:r w:rsidR="00297BA0">
        <w:t xml:space="preserve">Da die UART-Schnittstelle </w:t>
      </w:r>
      <w:r w:rsidR="0042480E">
        <w:t>asynchron</w:t>
      </w:r>
      <w:r w:rsidR="00297BA0">
        <w:t xml:space="preserve"> arbeitet, ist die genaue Frequenz des Senders (TX) und des Empfängers (RX) von sehr großer Bedeutung. </w:t>
      </w:r>
      <w:r w:rsidR="00297BA0" w:rsidRPr="00111BFC">
        <w:rPr>
          <w:highlight w:val="yellow"/>
          <w:rPrChange w:id="2310" w:author="Dennis Hohmann" w:date="2012-04-14T20:32:00Z">
            <w:rPr/>
          </w:rPrChange>
        </w:rPr>
        <w:t>Lediglich das Startbit teilt den B</w:t>
      </w:r>
      <w:r w:rsidR="00297BA0" w:rsidRPr="00111BFC">
        <w:rPr>
          <w:highlight w:val="yellow"/>
          <w:rPrChange w:id="2311" w:author="Dennis Hohmann" w:date="2012-04-14T20:32:00Z">
            <w:rPr/>
          </w:rPrChange>
        </w:rPr>
        <w:t>e</w:t>
      </w:r>
      <w:r w:rsidR="00297BA0" w:rsidRPr="00111BFC">
        <w:rPr>
          <w:highlight w:val="yellow"/>
          <w:rPrChange w:id="2312" w:author="Dennis Hohmann" w:date="2012-04-14T20:32:00Z">
            <w:rPr/>
          </w:rPrChange>
        </w:rPr>
        <w:t>ginn einer Übertragung mit</w:t>
      </w:r>
      <w:r w:rsidRPr="00111BFC">
        <w:rPr>
          <w:highlight w:val="yellow"/>
          <w:rPrChange w:id="2313" w:author="Dennis Hohmann" w:date="2012-04-14T20:32:00Z">
            <w:rPr/>
          </w:rPrChange>
        </w:rPr>
        <w:t xml:space="preserve"> und erzeugt einen synchronen Start</w:t>
      </w:r>
      <w:r w:rsidR="00297BA0" w:rsidRPr="00111BFC">
        <w:rPr>
          <w:highlight w:val="yellow"/>
          <w:rPrChange w:id="2314" w:author="Dennis Hohmann" w:date="2012-04-14T20:32:00Z">
            <w:rPr/>
          </w:rPrChange>
        </w:rPr>
        <w:t>.</w:t>
      </w:r>
      <w:r w:rsidR="00297BA0">
        <w:t xml:space="preserve"> Danach werden die Bit</w:t>
      </w:r>
      <w:r>
        <w:t>s a</w:t>
      </w:r>
      <w:r>
        <w:t>n</w:t>
      </w:r>
      <w:r>
        <w:t xml:space="preserve">hand der </w:t>
      </w:r>
      <w:del w:id="2315" w:author="Dennis Hohmann" w:date="2012-04-14T20:32:00Z">
        <w:r w:rsidDel="00877990">
          <w:delText>„</w:delText>
        </w:r>
      </w:del>
      <w:r>
        <w:t>eigenen</w:t>
      </w:r>
      <w:del w:id="2316" w:author="Dennis Hohmann" w:date="2012-04-14T20:32:00Z">
        <w:r w:rsidDel="00877990">
          <w:delText>“</w:delText>
        </w:r>
      </w:del>
      <w:r>
        <w:t xml:space="preserve"> Frequenz, der Sample-Rate </w:t>
      </w:r>
      <w:r w:rsidR="00297BA0">
        <w:t xml:space="preserve">gelesen oder gesendet. </w:t>
      </w:r>
      <w:r w:rsidR="00CA189D">
        <w:t xml:space="preserve">Ein maximaler </w:t>
      </w:r>
      <w:r w:rsidR="00297BA0" w:rsidRPr="00EF782F">
        <w:t>Fr</w:t>
      </w:r>
      <w:r w:rsidR="00297BA0" w:rsidRPr="00EF782F">
        <w:t>e</w:t>
      </w:r>
      <w:r w:rsidR="00297BA0" w:rsidRPr="00EF782F">
        <w:t>qu</w:t>
      </w:r>
      <w:r w:rsidR="0042480E" w:rsidRPr="00EF782F">
        <w:t>e</w:t>
      </w:r>
      <w:r w:rsidR="00CA189D" w:rsidRPr="00EF782F">
        <w:t xml:space="preserve">nzversatz von </w:t>
      </w:r>
      <w:r w:rsidR="00FA54DF" w:rsidRPr="00EF782F">
        <w:t>3</w:t>
      </w:r>
      <w:ins w:id="2317" w:author="Dennis Hohmann" w:date="2012-04-15T02:37:00Z">
        <w:r w:rsidR="009816BB">
          <w:t> </w:t>
        </w:r>
      </w:ins>
      <w:r w:rsidR="00FA54DF" w:rsidRPr="00EF782F">
        <w:t>%</w:t>
      </w:r>
      <w:r w:rsidR="00A74077">
        <w:rPr>
          <w:rStyle w:val="Funotenzeichen"/>
        </w:rPr>
        <w:footnoteReference w:id="12"/>
      </w:r>
      <w:r w:rsidR="00FA54DF">
        <w:t xml:space="preserve"> </w:t>
      </w:r>
      <w:r w:rsidR="00CA189D">
        <w:t>liegt noch in einem akzeptablen Bereich</w:t>
      </w:r>
      <w:r w:rsidR="00FA54DF">
        <w:t>.</w:t>
      </w:r>
      <w:r w:rsidR="00CA189D">
        <w:t xml:space="preserve"> Ist der Versatz</w:t>
      </w:r>
      <w:del w:id="2322" w:author="Dennis Hohmann" w:date="2012-04-15T02:37:00Z">
        <w:r w:rsidR="00CA189D" w:rsidDel="009816BB">
          <w:delText xml:space="preserve"> </w:delText>
        </w:r>
      </w:del>
      <w:ins w:id="2323" w:author="Dennis Hohmann" w:date="2012-04-14T20:33:00Z">
        <w:r w:rsidR="00111BFC">
          <w:t xml:space="preserve"> gr</w:t>
        </w:r>
        <w:r w:rsidR="00111BFC">
          <w:t>ö</w:t>
        </w:r>
        <w:r w:rsidR="00111BFC">
          <w:t xml:space="preserve">ßer </w:t>
        </w:r>
      </w:ins>
      <w:del w:id="2324" w:author="Dennis Hohmann" w:date="2012-04-14T20:33:00Z">
        <w:r w:rsidR="00CA189D" w:rsidDel="00111BFC">
          <w:delText>&gt;</w:delText>
        </w:r>
      </w:del>
      <w:r w:rsidR="00CA189D">
        <w:t>3</w:t>
      </w:r>
      <w:ins w:id="2325" w:author="Dennis Hohmann" w:date="2012-04-15T02:37:00Z">
        <w:r w:rsidR="009816BB">
          <w:t> </w:t>
        </w:r>
      </w:ins>
      <w:r w:rsidR="00CA189D">
        <w:t>% ist eine</w:t>
      </w:r>
      <w:del w:id="2326" w:author="Dennis Hohmann" w:date="2012-04-14T20:31:00Z">
        <w:r w:rsidR="00CA189D" w:rsidDel="00FF1605">
          <w:delText>n</w:delText>
        </w:r>
      </w:del>
      <w:r w:rsidR="00CA189D">
        <w:t xml:space="preserve"> </w:t>
      </w:r>
      <w:del w:id="2327" w:author="Dennis Hohmann" w:date="2012-04-14T20:31:00Z">
        <w:r w:rsidR="00CA189D" w:rsidDel="00FF1605">
          <w:delText xml:space="preserve">sauber und </w:delText>
        </w:r>
      </w:del>
      <w:r w:rsidR="00CA189D">
        <w:t>einwandfreie Übertragung nicht mehr möglich.</w:t>
      </w:r>
      <w:r w:rsidR="00FA54DF">
        <w:t xml:space="preserve"> </w:t>
      </w:r>
      <w:r w:rsidR="00E260B6">
        <w:t xml:space="preserve">Die Ablaufsteuerung des UART wird von </w:t>
      </w:r>
      <w:ins w:id="2328" w:author="Dennis Hohmann" w:date="2012-04-15T02:37:00Z">
        <w:r w:rsidR="009816BB">
          <w:t>vier</w:t>
        </w:r>
      </w:ins>
      <w:del w:id="2329" w:author="Dennis Hohmann" w:date="2012-04-15T02:37:00Z">
        <w:r w:rsidR="00E260B6" w:rsidDel="009816BB">
          <w:delText>4</w:delText>
        </w:r>
      </w:del>
      <w:r w:rsidR="00E260B6">
        <w:t xml:space="preserve"> </w:t>
      </w:r>
      <w:del w:id="2330" w:author="Dennis Hohmann" w:date="2012-04-15T02:38:00Z">
        <w:r w:rsidR="00E260B6" w:rsidDel="009816BB">
          <w:delText>so</w:delText>
        </w:r>
      </w:del>
      <w:ins w:id="2331" w:author="Dennis Hohmann" w:date="2012-04-15T02:38:00Z">
        <w:r w:rsidR="009816BB">
          <w:t>sogenannte</w:t>
        </w:r>
      </w:ins>
      <w:ins w:id="2332" w:author="Dennis Hohmann" w:date="2012-04-15T02:39:00Z">
        <w:r w:rsidR="00497CC7">
          <w:t>n</w:t>
        </w:r>
      </w:ins>
      <w:del w:id="2333" w:author="Dennis Hohmann" w:date="2012-04-15T02:37:00Z">
        <w:r w:rsidR="00E260B6" w:rsidDel="009816BB">
          <w:delText>g.</w:delText>
        </w:r>
      </w:del>
      <w:r w:rsidR="00E260B6">
        <w:t xml:space="preserve"> Special</w:t>
      </w:r>
      <w:r w:rsidR="00D42EB8">
        <w:t xml:space="preserve"> </w:t>
      </w:r>
      <w:r w:rsidR="00E260B6">
        <w:t>Function</w:t>
      </w:r>
      <w:r w:rsidR="00D42EB8">
        <w:t xml:space="preserve"> </w:t>
      </w:r>
      <w:r w:rsidR="00E260B6">
        <w:t>R</w:t>
      </w:r>
      <w:r w:rsidR="00E260B6">
        <w:t>e</w:t>
      </w:r>
      <w:r w:rsidR="00E260B6">
        <w:t xml:space="preserve">gistern übernommen. Eines dieser Register ist das </w:t>
      </w:r>
      <w:r w:rsidR="00E260B6" w:rsidRPr="00E260B6">
        <w:rPr>
          <w:b/>
          <w:color w:val="0D0D0D" w:themeColor="text1" w:themeTint="F2"/>
        </w:rPr>
        <w:t>U</w:t>
      </w:r>
      <w:r w:rsidR="00E260B6">
        <w:t xml:space="preserve">ART </w:t>
      </w:r>
      <w:r w:rsidR="00E260B6" w:rsidRPr="00E260B6">
        <w:rPr>
          <w:b/>
        </w:rPr>
        <w:t>B</w:t>
      </w:r>
      <w:r w:rsidR="00E260B6">
        <w:t>aud</w:t>
      </w:r>
      <w:r w:rsidR="00E260B6" w:rsidRPr="00E260B6">
        <w:rPr>
          <w:b/>
        </w:rPr>
        <w:t>R</w:t>
      </w:r>
      <w:r w:rsidR="00E260B6">
        <w:t>ate</w:t>
      </w:r>
      <w:r w:rsidR="00E260B6" w:rsidRPr="00E260B6">
        <w:rPr>
          <w:b/>
        </w:rPr>
        <w:t>R</w:t>
      </w:r>
      <w:r w:rsidR="00E260B6">
        <w:t xml:space="preserve">egister. </w:t>
      </w:r>
      <w:r w:rsidR="00A74077">
        <w:t>Es wird zur Bestimmung der Kommu</w:t>
      </w:r>
      <w:r w:rsidR="00E260B6">
        <w:t>nikationsgeschwi</w:t>
      </w:r>
      <w:r w:rsidR="00E260B6">
        <w:t>n</w:t>
      </w:r>
      <w:r w:rsidR="00E260B6">
        <w:t xml:space="preserve">digkeit, der </w:t>
      </w:r>
      <w:r w:rsidR="00E260B6" w:rsidRPr="00F8403F">
        <w:rPr>
          <w:rPrChange w:id="2334" w:author="Dennis Hohmann" w:date="2012-04-15T02:41:00Z">
            <w:rPr/>
          </w:rPrChange>
        </w:rPr>
        <w:t>sog</w:t>
      </w:r>
      <w:ins w:id="2335" w:author="Dennis Hohmann" w:date="2012-04-15T02:40:00Z">
        <w:r w:rsidR="00F8403F" w:rsidRPr="00F8403F">
          <w:rPr>
            <w:rPrChange w:id="2336" w:author="Dennis Hohmann" w:date="2012-04-15T02:41:00Z">
              <w:rPr/>
            </w:rPrChange>
          </w:rPr>
          <w:t>enannten</w:t>
        </w:r>
      </w:ins>
      <w:del w:id="2337" w:author="Dennis Hohmann" w:date="2012-04-15T02:41:00Z">
        <w:r w:rsidR="00E260B6" w:rsidRPr="00F8403F" w:rsidDel="00F8403F">
          <w:rPr>
            <w:rPrChange w:id="2338" w:author="Dennis Hohmann" w:date="2012-04-15T02:41:00Z">
              <w:rPr/>
            </w:rPrChange>
          </w:rPr>
          <w:delText>.</w:delText>
        </w:r>
      </w:del>
      <w:r w:rsidR="00E260B6" w:rsidRPr="00F8403F">
        <w:rPr>
          <w:rPrChange w:id="2339" w:author="Dennis Hohmann" w:date="2012-04-15T02:41:00Z">
            <w:rPr/>
          </w:rPrChange>
        </w:rPr>
        <w:t xml:space="preserve"> BAUD</w:t>
      </w:r>
      <w:r w:rsidR="00356418" w:rsidRPr="00F8403F">
        <w:rPr>
          <w:rPrChange w:id="2340" w:author="Dennis Hohmann" w:date="2012-04-15T02:41:00Z">
            <w:rPr/>
          </w:rPrChange>
        </w:rPr>
        <w:t>,</w:t>
      </w:r>
      <w:r w:rsidR="00E260B6" w:rsidRPr="00F8403F">
        <w:rPr>
          <w:rPrChange w:id="2341" w:author="Dennis Hohmann" w:date="2012-04-15T02:41:00Z">
            <w:rPr/>
          </w:rPrChange>
        </w:rPr>
        <w:t xml:space="preserve"> mit</w:t>
      </w:r>
      <w:r w:rsidR="00E260B6">
        <w:t xml:space="preserve"> einem Teiler</w:t>
      </w:r>
      <w:r w:rsidR="00644F84">
        <w:t>wert</w:t>
      </w:r>
      <w:r w:rsidR="00E260B6">
        <w:t xml:space="preserve"> belegt. </w:t>
      </w:r>
      <w:ins w:id="2342" w:author="Dennis Hohmann" w:date="2012-04-14T20:34:00Z">
        <w:r w:rsidR="00111BFC">
          <w:t>Gemäß Datenblatt</w:t>
        </w:r>
        <w:r w:rsidR="00111BFC">
          <w:rPr>
            <w:rStyle w:val="Funotenzeichen"/>
          </w:rPr>
          <w:footnoteReference w:id="13"/>
        </w:r>
        <w:r w:rsidR="00111BFC">
          <w:t xml:space="preserve"> errec</w:t>
        </w:r>
        <w:r w:rsidR="00111BFC">
          <w:t>h</w:t>
        </w:r>
        <w:r w:rsidR="00111BFC">
          <w:t>net sich d</w:t>
        </w:r>
      </w:ins>
      <w:del w:id="2348" w:author="Dennis Hohmann" w:date="2012-04-14T20:34:00Z">
        <w:r w:rsidR="00FA54DF" w:rsidDel="00111BFC">
          <w:delText>D</w:delText>
        </w:r>
      </w:del>
      <w:r w:rsidR="00FA54DF">
        <w:t xml:space="preserve">ie </w:t>
      </w:r>
      <w:r w:rsidR="00D9082F">
        <w:t xml:space="preserve">BAUD und </w:t>
      </w:r>
      <w:r w:rsidR="00D9082F" w:rsidRPr="00A74077">
        <w:t>de</w:t>
      </w:r>
      <w:ins w:id="2349" w:author="Dennis Hohmann" w:date="2012-04-14T20:34:00Z">
        <w:r w:rsidR="00111BFC">
          <w:t>r</w:t>
        </w:r>
      </w:ins>
      <w:del w:id="2350" w:author="Dennis Hohmann" w:date="2012-04-14T20:34:00Z">
        <w:r w:rsidR="00D9082F" w:rsidRPr="00A74077" w:rsidDel="00111BFC">
          <w:delText>n</w:delText>
        </w:r>
      </w:del>
      <w:r w:rsidR="00D9082F" w:rsidRPr="00A74077">
        <w:t xml:space="preserve"> Teiler</w:t>
      </w:r>
      <w:r w:rsidR="00644F84">
        <w:t>wert für</w:t>
      </w:r>
      <w:r w:rsidR="00D9082F" w:rsidRPr="00A74077">
        <w:t xml:space="preserve"> UBRRn</w:t>
      </w:r>
      <w:r w:rsidR="00FA54DF" w:rsidRPr="00A74077">
        <w:t xml:space="preserve"> </w:t>
      </w:r>
      <w:del w:id="2351" w:author="Dennis Hohmann" w:date="2012-04-14T20:34:00Z">
        <w:r w:rsidR="00FA54DF" w:rsidRPr="00A74077" w:rsidDel="00111BFC">
          <w:delText>errechnet sich</w:delText>
        </w:r>
        <w:r w:rsidR="00FA54DF" w:rsidDel="00111BFC">
          <w:delText xml:space="preserve"> </w:delText>
        </w:r>
      </w:del>
      <w:r w:rsidR="00D9082F">
        <w:t>wie folgt</w:t>
      </w:r>
      <w:r w:rsidR="00FA54DF">
        <w:t>:</w:t>
      </w:r>
    </w:p>
    <w:p w14:paraId="25311E5F" w14:textId="77777777" w:rsidR="00D9082F" w:rsidRDefault="00D9082F" w:rsidP="008B14C0">
      <w:pPr>
        <w:pStyle w:val="Textkrper"/>
        <w:pPrChange w:id="2352" w:author="Dennis Hohmann" w:date="2012-04-15T00:39:00Z">
          <w:pPr>
            <w:pStyle w:val="Textkrper"/>
          </w:pPr>
        </w:pPrChange>
      </w:pPr>
    </w:p>
    <w:p w14:paraId="51F973B2" w14:textId="00AAF4DA" w:rsidR="00FA54DF" w:rsidRPr="00D9082F" w:rsidRDefault="00182D48" w:rsidP="008B14C0">
      <w:pPr>
        <w:pStyle w:val="Textkrper"/>
        <w:rPr>
          <w:rFonts w:eastAsiaTheme="minorEastAsia"/>
        </w:rPr>
        <w:pPrChange w:id="2353" w:author="Dennis Hohmann" w:date="2012-04-15T00:39:00Z">
          <w:pPr>
            <w:pStyle w:val="Textkrper"/>
          </w:pPr>
        </w:pPrChange>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w:del w:id="2354" w:author="Dennis Hohmann" w:date="2012-04-15T02:40:00Z">
                <m:r>
                  <w:rPr>
                    <w:rFonts w:ascii="Cambria Math" w:hAnsi="Cambria Math"/>
                  </w:rPr>
                  <m:t>f</m:t>
                </m:r>
              </w:del>
              <m:sSub>
                <m:sSubPr>
                  <m:ctrlPr>
                    <w:ins w:id="2355" w:author="Dennis Hohmann" w:date="2012-04-15T02:39:00Z">
                      <w:rPr>
                        <w:rFonts w:ascii="Cambria Math" w:hAnsi="Cambria Math"/>
                        <w:i/>
                        <w:iCs/>
                      </w:rPr>
                    </w:ins>
                  </m:ctrlPr>
                </m:sSubPr>
                <m:e>
                  <w:ins w:id="2356" w:author="Dennis Hohmann" w:date="2012-04-15T02:40:00Z">
                    <m:r>
                      <w:rPr>
                        <w:rFonts w:ascii="Cambria Math" w:hAnsi="Cambria Math"/>
                      </w:rPr>
                      <m:t>f</m:t>
                    </m:r>
                  </w:ins>
                </m:e>
                <m:sub>
                  <w:ins w:id="2357" w:author="Dennis Hohmann" w:date="2012-04-15T02:40:00Z">
                    <m:r>
                      <w:rPr>
                        <w:rFonts w:ascii="Cambria Math" w:hAnsi="Cambria Math"/>
                      </w:rPr>
                      <m:t>OSC</m:t>
                    </m:r>
                  </w:ins>
                </m:sub>
              </m:sSub>
              <w:del w:id="2358" w:author="Dennis Hohmann" w:date="2012-04-15T02:39:00Z">
                <m:r>
                  <w:rPr>
                    <w:rFonts w:ascii="Cambria Math" w:hAnsi="Cambria Math"/>
                  </w:rPr>
                  <m:t>OSC</m:t>
                </m:r>
              </w:del>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rsidP="008B14C0">
      <w:pPr>
        <w:pStyle w:val="Textkrper"/>
        <w:pPrChange w:id="2359" w:author="Dennis Hohmann" w:date="2012-04-15T00:39:00Z">
          <w:pPr>
            <w:pStyle w:val="Textkrper"/>
          </w:pPr>
        </w:pPrChange>
      </w:pPr>
    </w:p>
    <w:p w14:paraId="6A95ED5A" w14:textId="39C61040" w:rsidR="00EC2B45" w:rsidRPr="00E260B6" w:rsidRDefault="00EC2B45" w:rsidP="008B14C0">
      <w:pPr>
        <w:pStyle w:val="Textkrper"/>
        <w:rPr>
          <w:rFonts w:eastAsiaTheme="minorEastAsia"/>
        </w:rPr>
        <w:pPrChange w:id="2360" w:author="Dennis Hohmann" w:date="2012-04-15T00:39:00Z">
          <w:pPr>
            <w:pStyle w:val="Textkrper"/>
          </w:pPr>
        </w:pPrChange>
      </w:pPr>
      <m:oMathPara>
        <m:oMath>
          <m:r>
            <w:rPr>
              <w:rFonts w:ascii="Cambria Math" w:hAnsi="Cambria Math"/>
            </w:rPr>
            <m:t>UBRRn</m:t>
          </m:r>
          <m:r>
            <m:rPr>
              <m:sty m:val="p"/>
            </m:rPr>
            <w:rPr>
              <w:rFonts w:ascii="Cambria Math" w:hAnsi="Cambria Math"/>
            </w:rPr>
            <m:t>=</m:t>
          </m:r>
          <m:f>
            <m:fPr>
              <m:ctrlPr>
                <w:rPr>
                  <w:rFonts w:ascii="Cambria Math" w:hAnsi="Cambria Math"/>
                </w:rPr>
              </m:ctrlPr>
            </m:fPr>
            <m:num>
              <m:sSub>
                <m:sSubPr>
                  <m:ctrlPr>
                    <w:ins w:id="2361" w:author="Dennis Hohmann" w:date="2012-04-15T02:40:00Z">
                      <w:rPr>
                        <w:rFonts w:ascii="Cambria Math" w:hAnsi="Cambria Math"/>
                        <w:i/>
                        <w:iCs/>
                      </w:rPr>
                    </w:ins>
                  </m:ctrlPr>
                </m:sSubPr>
                <m:e>
                  <w:ins w:id="2362" w:author="Dennis Hohmann" w:date="2012-04-15T02:40:00Z">
                    <m:r>
                      <w:rPr>
                        <w:rFonts w:ascii="Cambria Math" w:hAnsi="Cambria Math"/>
                      </w:rPr>
                      <m:t>f</m:t>
                    </m:r>
                  </w:ins>
                </m:e>
                <m:sub>
                  <w:ins w:id="2363" w:author="Dennis Hohmann" w:date="2012-04-15T02:40:00Z">
                    <m:r>
                      <w:rPr>
                        <w:rFonts w:ascii="Cambria Math" w:hAnsi="Cambria Math"/>
                      </w:rPr>
                      <m:t>OSC</m:t>
                    </m:r>
                  </w:ins>
                </m:sub>
              </m:sSub>
              <w:del w:id="2364" w:author="Dennis Hohmann" w:date="2012-04-15T02:40:00Z">
                <m:r>
                  <w:rPr>
                    <w:rFonts w:ascii="Cambria Math" w:hAnsi="Cambria Math"/>
                  </w:rPr>
                  <m:t>fOSC</m:t>
                </m:r>
              </w:del>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rsidP="008B14C0">
      <w:pPr>
        <w:pStyle w:val="Textkrper"/>
        <w:pPrChange w:id="2365" w:author="Dennis Hohmann" w:date="2012-04-15T00:39:00Z">
          <w:pPr>
            <w:pStyle w:val="Textkrper"/>
          </w:pPr>
        </w:pPrChange>
      </w:pPr>
    </w:p>
    <w:p w14:paraId="023729FD" w14:textId="0FF1C17E" w:rsidR="00D9082F" w:rsidRDefault="004C54E6" w:rsidP="008B14C0">
      <w:pPr>
        <w:pStyle w:val="Textkrper"/>
        <w:pPrChange w:id="2366" w:author="Dennis Hohmann" w:date="2012-04-15T00:39:00Z">
          <w:pPr>
            <w:pStyle w:val="Textkrper"/>
          </w:pPr>
        </w:pPrChange>
      </w:pPr>
      <w:r>
        <w:t>f</w:t>
      </w:r>
      <w:r w:rsidRPr="00111BFC">
        <w:rPr>
          <w:vertAlign w:val="subscript"/>
          <w:rPrChange w:id="2367" w:author="Dennis Hohmann" w:date="2012-04-14T20:35:00Z">
            <w:rPr/>
          </w:rPrChange>
        </w:rPr>
        <w:t>OSC</w:t>
      </w:r>
      <w:r>
        <w:t xml:space="preserve"> = Oszillator- oder</w:t>
      </w:r>
      <w:r w:rsidR="00D90A7C">
        <w:t xml:space="preserve"> </w:t>
      </w:r>
      <w:r w:rsidR="007A1B20">
        <w:t>Quarz-Frequenz</w:t>
      </w:r>
    </w:p>
    <w:p w14:paraId="54603A02" w14:textId="41E100E6" w:rsidR="007A1B20" w:rsidRPr="00111BFC" w:rsidRDefault="007A1B20" w:rsidP="008B14C0">
      <w:pPr>
        <w:pStyle w:val="Textkrper"/>
        <w:rPr>
          <w:rPrChange w:id="2368" w:author="Dennis Hohmann" w:date="2012-04-14T20:36:00Z">
            <w:rPr/>
          </w:rPrChange>
        </w:rPr>
        <w:pPrChange w:id="2369" w:author="Dennis Hohmann" w:date="2012-04-15T00:39:00Z">
          <w:pPr>
            <w:pStyle w:val="Textkrper"/>
          </w:pPr>
        </w:pPrChange>
      </w:pPr>
      <w:r>
        <w:t>UBRR</w:t>
      </w:r>
      <w:r w:rsidRPr="00111BFC">
        <w:rPr>
          <w:rPrChange w:id="2370" w:author="Dennis Hohmann" w:date="2012-04-14T20:36:00Z">
            <w:rPr/>
          </w:rPrChange>
        </w:rPr>
        <w:t>n</w:t>
      </w:r>
      <w:r>
        <w:t xml:space="preserve"> = Teiler de</w:t>
      </w:r>
      <w:ins w:id="2371" w:author="Dennis Hohmann" w:date="2012-04-14T20:35:00Z">
        <w:r w:rsidR="00111BFC">
          <w:t xml:space="preserve">s </w:t>
        </w:r>
      </w:ins>
      <w:del w:id="2372" w:author="Dennis Hohmann" w:date="2012-04-14T20:35:00Z">
        <w:r w:rsidDel="00111BFC">
          <w:delText>r n-</w:delText>
        </w:r>
      </w:del>
      <w:r>
        <w:t>UART</w:t>
      </w:r>
      <w:ins w:id="2373" w:author="Dennis Hohmann" w:date="2012-04-14T20:35:00Z">
        <w:r w:rsidR="00111BFC" w:rsidRPr="00111BFC">
          <w:rPr>
            <w:rPrChange w:id="2374" w:author="Dennis Hohmann" w:date="2012-04-14T20:36:00Z">
              <w:rPr/>
            </w:rPrChange>
          </w:rPr>
          <w:t>n</w:t>
        </w:r>
      </w:ins>
    </w:p>
    <w:p w14:paraId="29AB5F52" w14:textId="0B0ED41D" w:rsidR="00644F84" w:rsidRDefault="007A1B20" w:rsidP="008B14C0">
      <w:pPr>
        <w:pStyle w:val="Textkrper"/>
        <w:pPrChange w:id="2375" w:author="Dennis Hohmann" w:date="2012-04-15T00:39:00Z">
          <w:pPr>
            <w:pStyle w:val="Textkrper"/>
          </w:pPr>
        </w:pPrChange>
      </w:pPr>
      <w:r>
        <w:t xml:space="preserve">BAUD = </w:t>
      </w:r>
      <w:del w:id="2376" w:author="Dennis Hohmann" w:date="2012-04-14T20:36:00Z">
        <w:r w:rsidDel="00111BFC">
          <w:delText>Übertragungsfrequenz</w:delText>
        </w:r>
      </w:del>
      <w:ins w:id="2377" w:author="Dennis Hohmann" w:date="2012-04-14T20:36:00Z">
        <w:r w:rsidR="00111BFC">
          <w:t>Schrittgeschwindigkeit</w:t>
        </w:r>
      </w:ins>
    </w:p>
    <w:p w14:paraId="02035F16" w14:textId="7AF1CF51" w:rsidR="007A1B20" w:rsidRDefault="00644F84" w:rsidP="008B14C0">
      <w:pPr>
        <w:pStyle w:val="Textkrper"/>
        <w:pPrChange w:id="2378" w:author="Dennis Hohmann" w:date="2012-04-15T00:39:00Z">
          <w:pPr>
            <w:pStyle w:val="Textkrper"/>
          </w:pPr>
        </w:pPrChange>
      </w:pPr>
      <w:r>
        <w:t>n = Index der Schnittstelle</w:t>
      </w:r>
    </w:p>
    <w:p w14:paraId="4B5A4979" w14:textId="77777777" w:rsidR="00644F84" w:rsidRDefault="00644F84" w:rsidP="008B14C0">
      <w:pPr>
        <w:pStyle w:val="Textkrper"/>
        <w:pPrChange w:id="2379" w:author="Dennis Hohmann" w:date="2012-04-15T00:39:00Z">
          <w:pPr>
            <w:pStyle w:val="Textkrper"/>
          </w:pPr>
        </w:pPrChange>
      </w:pPr>
    </w:p>
    <w:p w14:paraId="01B49AC5" w14:textId="77777777" w:rsidR="00F8403F" w:rsidRDefault="00F8403F" w:rsidP="008B14C0">
      <w:pPr>
        <w:pStyle w:val="Textkrper"/>
        <w:rPr>
          <w:ins w:id="2380" w:author="Dennis Hohmann" w:date="2012-04-15T02:40:00Z"/>
        </w:rPr>
        <w:pPrChange w:id="2381" w:author="Dennis Hohmann" w:date="2012-04-15T00:39:00Z">
          <w:pPr>
            <w:pStyle w:val="Beschriftung"/>
            <w:ind w:firstLine="2399"/>
          </w:pPr>
        </w:pPrChange>
      </w:pPr>
    </w:p>
    <w:p w14:paraId="08A2384F" w14:textId="77777777" w:rsidR="00F8403F" w:rsidRDefault="00F8403F" w:rsidP="008B14C0">
      <w:pPr>
        <w:pStyle w:val="Textkrper"/>
        <w:rPr>
          <w:ins w:id="2382" w:author="Dennis Hohmann" w:date="2012-04-15T02:40:00Z"/>
        </w:rPr>
        <w:pPrChange w:id="2383" w:author="Dennis Hohmann" w:date="2012-04-15T00:39:00Z">
          <w:pPr>
            <w:pStyle w:val="Beschriftung"/>
            <w:ind w:firstLine="2399"/>
          </w:pPr>
        </w:pPrChange>
      </w:pPr>
    </w:p>
    <w:p w14:paraId="7EE97DB0" w14:textId="411AD649" w:rsidR="00716B66" w:rsidRDefault="00D9082F" w:rsidP="008B14C0">
      <w:pPr>
        <w:pStyle w:val="Textkrper"/>
        <w:pPrChange w:id="2384" w:author="Dennis Hohmann" w:date="2012-04-15T00:39:00Z">
          <w:pPr>
            <w:pStyle w:val="Beschriftung"/>
            <w:ind w:firstLine="2399"/>
          </w:pPr>
        </w:pPrChange>
      </w:pPr>
      <w:r>
        <w:t>Mit</w:t>
      </w:r>
      <w:r w:rsidR="00EC2B45">
        <w:t xml:space="preserve"> einem</w:t>
      </w:r>
      <w:r>
        <w:t xml:space="preserve"> f</w:t>
      </w:r>
      <w:r w:rsidRPr="00BE0580">
        <w:rPr>
          <w:vertAlign w:val="subscript"/>
          <w:rPrChange w:id="2385" w:author="Dennis Hohmann" w:date="2012-04-14T20:37:00Z">
            <w:rPr/>
          </w:rPrChange>
        </w:rPr>
        <w:t>OSC</w:t>
      </w:r>
      <w:r>
        <w:t xml:space="preserve"> = </w:t>
      </w:r>
      <w:r w:rsidR="00EC2B45">
        <w:t>20</w:t>
      </w:r>
      <w:ins w:id="2386" w:author="Dennis Hohmann" w:date="2012-04-15T02:41:00Z">
        <w:r w:rsidR="009D35E7">
          <w:t> </w:t>
        </w:r>
      </w:ins>
      <w:r w:rsidR="00EC2B45">
        <w:t xml:space="preserve">MHz Quarz </w:t>
      </w:r>
      <w:r>
        <w:t>errechnet</w:t>
      </w:r>
      <w:r w:rsidR="00EC2B45">
        <w:t xml:space="preserve"> </w:t>
      </w:r>
      <w:r>
        <w:t xml:space="preserve">sich </w:t>
      </w:r>
      <w:del w:id="2387" w:author="Dennis Hohmann" w:date="2012-04-14T20:38:00Z">
        <w:r w:rsidDel="00BE0580">
          <w:delText xml:space="preserve">ein </w:delText>
        </w:r>
      </w:del>
      <w:ins w:id="2388" w:author="Dennis Hohmann" w:date="2012-04-14T20:38:00Z">
        <w:r w:rsidR="00BE0580">
          <w:t xml:space="preserve">für </w:t>
        </w:r>
      </w:ins>
      <w:del w:id="2389" w:author="Dennis Hohmann" w:date="2012-04-14T20:39:00Z">
        <w:r w:rsidDel="00BE0580">
          <w:delText>UBRRn</w:delText>
        </w:r>
      </w:del>
      <w:ins w:id="2390" w:author="Dennis Hohmann" w:date="2012-04-14T20:39:00Z">
        <w:r w:rsidR="00BE0580">
          <w:t xml:space="preserve">den Teiler </w:t>
        </w:r>
      </w:ins>
      <w:ins w:id="2391" w:author="Dennis Hohmann" w:date="2012-04-14T20:38:00Z">
        <w:r w:rsidR="00BE0580">
          <w:t xml:space="preserve">ein Wert </w:t>
        </w:r>
      </w:ins>
      <w:del w:id="2392" w:author="Dennis Hohmann" w:date="2012-04-14T20:38:00Z">
        <w:r w:rsidDel="00BE0580">
          <w:delText xml:space="preserve"> </w:delText>
        </w:r>
      </w:del>
      <w:r>
        <w:t>von 4,425.</w:t>
      </w:r>
      <w:r w:rsidR="00EC2B45">
        <w:t xml:space="preserve"> </w:t>
      </w:r>
      <w:r>
        <w:t xml:space="preserve">Dieser Wert muss zunächst </w:t>
      </w:r>
      <w:r w:rsidR="00EC2B45">
        <w:t xml:space="preserve">gerundet </w:t>
      </w:r>
      <w:r>
        <w:t xml:space="preserve">werden, um </w:t>
      </w:r>
      <w:r w:rsidR="00EC2B45">
        <w:t>als Integer in UBRRn geladen</w:t>
      </w:r>
      <w:r>
        <w:t xml:space="preserve"> werden zu kö</w:t>
      </w:r>
      <w:r>
        <w:t>n</w:t>
      </w:r>
      <w:r>
        <w:t>nen</w:t>
      </w:r>
      <w:r w:rsidR="007D3BF2">
        <w:t>. Die Gegenrechnung mit UBRR1</w:t>
      </w:r>
      <w:r w:rsidR="00EC2B45">
        <w:t xml:space="preserve"> = 4 ergibt eine BAUD von 250</w:t>
      </w:r>
      <w:ins w:id="2393" w:author="Dennis Hohmann" w:date="2012-04-15T02:42:00Z">
        <w:r w:rsidR="009D35E7">
          <w:t> </w:t>
        </w:r>
      </w:ins>
      <w:r w:rsidR="00EC2B45">
        <w:t>k</w:t>
      </w:r>
      <w:r w:rsidR="00CA189D">
        <w:t>bps</w:t>
      </w:r>
      <w:r w:rsidR="00EC2B45">
        <w:t>. Der hieraus r</w:t>
      </w:r>
      <w:r w:rsidR="00EC2B45">
        <w:t>e</w:t>
      </w:r>
      <w:r w:rsidR="00EC2B45">
        <w:t>sult</w:t>
      </w:r>
      <w:r>
        <w:t>ierende Frequenzversatz von mehr 8</w:t>
      </w:r>
      <w:ins w:id="2394" w:author="Dennis Hohmann" w:date="2012-04-15T02:42:00Z">
        <w:r w:rsidR="009D35E7">
          <w:t> </w:t>
        </w:r>
      </w:ins>
      <w:del w:id="2395" w:author="Dennis Hohmann" w:date="2012-04-15T02:42:00Z">
        <w:r w:rsidDel="009D35E7">
          <w:delText xml:space="preserve"> </w:delText>
        </w:r>
      </w:del>
      <w:r w:rsidR="00EC2B45">
        <w:t xml:space="preserve">% liegt </w:t>
      </w:r>
      <w:del w:id="2396" w:author="Dennis Hohmann" w:date="2012-04-14T20:37:00Z">
        <w:r w:rsidDel="00BE0580">
          <w:delText xml:space="preserve">außerhalb </w:delText>
        </w:r>
      </w:del>
      <w:ins w:id="2397" w:author="Dennis Hohmann" w:date="2012-04-14T20:37:00Z">
        <w:r w:rsidR="00BE0580">
          <w:t xml:space="preserve">oberhalb </w:t>
        </w:r>
      </w:ins>
      <w:r>
        <w:t>des zulässigen Versatzes von 3</w:t>
      </w:r>
      <w:ins w:id="2398" w:author="Dennis Hohmann" w:date="2012-04-15T02:42:00Z">
        <w:r w:rsidR="009D35E7">
          <w:t> </w:t>
        </w:r>
      </w:ins>
      <w:r>
        <w:t>%. Mit dem hier verwendeten</w:t>
      </w:r>
      <w:r w:rsidR="00CA189D">
        <w:t>, 18,432</w:t>
      </w:r>
      <w:r>
        <w:t>MHz</w:t>
      </w:r>
      <w:r w:rsidR="00CA189D">
        <w:t>, Quarz</w:t>
      </w:r>
      <w:r>
        <w:t xml:space="preserve"> ergibt sich rechnerischer Versatz von 0</w:t>
      </w:r>
      <w:ins w:id="2399" w:author="Dennis Hohmann" w:date="2012-04-15T02:42:00Z">
        <w:r w:rsidR="009D35E7">
          <w:t> </w:t>
        </w:r>
      </w:ins>
      <w:r>
        <w:t>%.</w:t>
      </w:r>
      <w:r w:rsidR="00CA189D">
        <w:t xml:space="preserve"> Auch die UART0, </w:t>
      </w:r>
      <w:r w:rsidR="007D3BF2" w:rsidRPr="009D35E7">
        <w:rPr>
          <w:rPrChange w:id="2400" w:author="Dennis Hohmann" w:date="2012-04-15T02:42:00Z">
            <w:rPr/>
          </w:rPrChange>
        </w:rPr>
        <w:t>mit einer BAUD v</w:t>
      </w:r>
      <w:r w:rsidR="007D3BF2">
        <w:t xml:space="preserve">on </w:t>
      </w:r>
      <w:r w:rsidR="00CA189D">
        <w:t>9,6kbps, hat mit diesem Quarz einen Versatz von 0</w:t>
      </w:r>
      <w:ins w:id="2401" w:author="Dennis Hohmann" w:date="2012-04-15T02:42:00Z">
        <w:r w:rsidR="009D35E7">
          <w:t> </w:t>
        </w:r>
      </w:ins>
      <w:r w:rsidR="00CA189D">
        <w:t xml:space="preserve">%. </w:t>
      </w:r>
    </w:p>
    <w:p w14:paraId="1A953D26" w14:textId="77777777" w:rsidR="00E260B6" w:rsidRDefault="00E260B6" w:rsidP="008B14C0">
      <w:pPr>
        <w:pStyle w:val="Textkrper"/>
        <w:pPrChange w:id="2402" w:author="Dennis Hohmann" w:date="2012-04-15T00:39:00Z">
          <w:pPr>
            <w:pStyle w:val="Textkrper"/>
          </w:pPr>
        </w:pPrChange>
      </w:pPr>
    </w:p>
    <w:p w14:paraId="64F1DF07" w14:textId="4B32DFEE" w:rsidR="005E05E6" w:rsidRDefault="00982584" w:rsidP="008B14C0">
      <w:pPr>
        <w:pStyle w:val="Textkrper"/>
        <w:pPrChange w:id="2403" w:author="Dennis Hohmann" w:date="2012-04-15T00:39:00Z">
          <w:pPr>
            <w:pStyle w:val="Textkrper"/>
          </w:pPr>
        </w:pPrChange>
      </w:pPr>
      <w:r w:rsidRPr="009D35E7">
        <w:rPr>
          <w:rPrChange w:id="2404" w:author="Dennis Hohmann" w:date="2012-04-15T02:43:00Z">
            <w:rPr/>
          </w:rPrChange>
        </w:rPr>
        <w:t>Der Watchdog</w:t>
      </w:r>
      <w:ins w:id="2405" w:author="Dennis Hohmann" w:date="2012-04-14T20:44:00Z">
        <w:r w:rsidR="00B30EC3" w:rsidRPr="009D35E7">
          <w:rPr>
            <w:rPrChange w:id="2406" w:author="Dennis Hohmann" w:date="2012-04-15T02:43:00Z">
              <w:rPr>
                <w:highlight w:val="red"/>
              </w:rPr>
            </w:rPrChange>
          </w:rPr>
          <w:t xml:space="preserve"> </w:t>
        </w:r>
      </w:ins>
      <w:ins w:id="2407" w:author="Dennis Hohmann" w:date="2012-04-15T02:43:00Z">
        <w:r w:rsidR="009D35E7" w:rsidRPr="009D35E7">
          <w:rPr>
            <w:rPrChange w:id="2408" w:author="Dennis Hohmann" w:date="2012-04-15T02:43:00Z">
              <w:rPr>
                <w:highlight w:val="red"/>
              </w:rPr>
            </w:rPrChange>
          </w:rPr>
          <w:t>deaktiviert</w:t>
        </w:r>
      </w:ins>
      <w:del w:id="2409" w:author="Dennis Hohmann" w:date="2012-04-14T20:44:00Z">
        <w:r w:rsidRPr="009D35E7" w:rsidDel="00B30EC3">
          <w:rPr>
            <w:rPrChange w:id="2410" w:author="Dennis Hohmann" w:date="2012-04-15T02:43:00Z">
              <w:rPr/>
            </w:rPrChange>
          </w:rPr>
          <w:delText xml:space="preserve"> </w:delText>
        </w:r>
      </w:del>
      <w:del w:id="2411" w:author="Dennis Hohmann" w:date="2012-04-14T20:41:00Z">
        <w:r w:rsidRPr="009D35E7" w:rsidDel="008052E9">
          <w:rPr>
            <w:rPrChange w:id="2412" w:author="Dennis Hohmann" w:date="2012-04-15T02:43:00Z">
              <w:rPr/>
            </w:rPrChange>
          </w:rPr>
          <w:delText xml:space="preserve">ist </w:delText>
        </w:r>
      </w:del>
      <w:del w:id="2413" w:author="Dennis Hohmann" w:date="2012-04-14T20:45:00Z">
        <w:r w:rsidRPr="009D35E7" w:rsidDel="00B30EC3">
          <w:rPr>
            <w:rPrChange w:id="2414" w:author="Dennis Hohmann" w:date="2012-04-15T02:43:00Z">
              <w:rPr/>
            </w:rPrChange>
          </w:rPr>
          <w:delText>deaktiviert</w:delText>
        </w:r>
      </w:del>
      <w:r w:rsidRPr="009D35E7">
        <w:rPr>
          <w:rPrChange w:id="2415" w:author="Dennis Hohmann" w:date="2012-04-15T02:43:00Z">
            <w:rPr/>
          </w:rPrChange>
        </w:rPr>
        <w:t xml:space="preserve">. </w:t>
      </w:r>
      <w:ins w:id="2416" w:author="Dennis Hohmann" w:date="2012-04-15T02:43:00Z">
        <w:r w:rsidR="009D35E7">
          <w:t xml:space="preserve">Ein Absturz des Programms hat kein unkontrollierten Zustand </w:t>
        </w:r>
      </w:ins>
      <w:ins w:id="2417" w:author="Dennis Hohmann" w:date="2012-04-15T02:44:00Z">
        <w:r w:rsidR="009D35E7">
          <w:t xml:space="preserve">der Maschine </w:t>
        </w:r>
      </w:ins>
      <w:ins w:id="2418" w:author="Dennis Hohmann" w:date="2012-04-15T02:43:00Z">
        <w:r w:rsidR="009D35E7">
          <w:t xml:space="preserve">zur Folge. </w:t>
        </w:r>
      </w:ins>
      <w:del w:id="2419" w:author="Dennis Hohmann" w:date="2012-04-15T02:43:00Z">
        <w:r w:rsidRPr="009D35E7" w:rsidDel="009D35E7">
          <w:rPr>
            <w:rPrChange w:id="2420" w:author="Dennis Hohmann" w:date="2012-04-15T02:43:00Z">
              <w:rPr/>
            </w:rPrChange>
          </w:rPr>
          <w:delText xml:space="preserve">Bei einem Absturz des Programms </w:delText>
        </w:r>
      </w:del>
      <w:del w:id="2421" w:author="Dennis Hohmann" w:date="2012-04-14T20:44:00Z">
        <w:r w:rsidRPr="009D35E7" w:rsidDel="00B30EC3">
          <w:rPr>
            <w:rPrChange w:id="2422" w:author="Dennis Hohmann" w:date="2012-04-15T02:43:00Z">
              <w:rPr/>
            </w:rPrChange>
          </w:rPr>
          <w:delText xml:space="preserve">hat </w:delText>
        </w:r>
      </w:del>
      <w:del w:id="2423" w:author="Dennis Hohmann" w:date="2012-04-15T02:43:00Z">
        <w:r w:rsidRPr="009D35E7" w:rsidDel="009D35E7">
          <w:rPr>
            <w:rPrChange w:id="2424" w:author="Dennis Hohmann" w:date="2012-04-15T02:43:00Z">
              <w:rPr/>
            </w:rPrChange>
          </w:rPr>
          <w:delText>dies, wie bei e</w:delText>
        </w:r>
        <w:r w:rsidRPr="009D35E7" w:rsidDel="009D35E7">
          <w:rPr>
            <w:rPrChange w:id="2425" w:author="Dennis Hohmann" w:date="2012-04-15T02:43:00Z">
              <w:rPr/>
            </w:rPrChange>
          </w:rPr>
          <w:delText>i</w:delText>
        </w:r>
        <w:r w:rsidRPr="009D35E7" w:rsidDel="009D35E7">
          <w:rPr>
            <w:rPrChange w:id="2426" w:author="Dennis Hohmann" w:date="2012-04-15T02:43:00Z">
              <w:rPr/>
            </w:rPrChange>
          </w:rPr>
          <w:delText>nem R</w:delText>
        </w:r>
        <w:r w:rsidRPr="009D35E7" w:rsidDel="009D35E7">
          <w:rPr>
            <w:rPrChange w:id="2427" w:author="Dennis Hohmann" w:date="2012-04-15T02:43:00Z">
              <w:rPr/>
            </w:rPrChange>
          </w:rPr>
          <w:delText>e</w:delText>
        </w:r>
        <w:r w:rsidRPr="009D35E7" w:rsidDel="009D35E7">
          <w:rPr>
            <w:rPrChange w:id="2428" w:author="Dennis Hohmann" w:date="2012-04-15T02:43:00Z">
              <w:rPr/>
            </w:rPrChange>
          </w:rPr>
          <w:delText xml:space="preserve">set, der Neustart des Programms zu Folge. </w:delText>
        </w:r>
      </w:del>
      <w:r w:rsidRPr="009D35E7">
        <w:rPr>
          <w:rPrChange w:id="2429" w:author="Dennis Hohmann" w:date="2012-04-15T02:43:00Z">
            <w:rPr/>
          </w:rPrChange>
        </w:rPr>
        <w:t>Nach</w:t>
      </w:r>
      <w:r w:rsidRPr="00B30EC3">
        <w:rPr>
          <w:rPrChange w:id="2430" w:author="Dennis Hohmann" w:date="2012-04-14T20:45:00Z">
            <w:rPr/>
          </w:rPrChange>
        </w:rPr>
        <w:t xml:space="preserve"> der Systeminitialisierung wartet das Programm </w:t>
      </w:r>
      <w:r w:rsidR="006E092B" w:rsidRPr="00B30EC3">
        <w:rPr>
          <w:rPrChange w:id="2431" w:author="Dennis Hohmann" w:date="2012-04-14T20:45:00Z">
            <w:rPr/>
          </w:rPrChange>
        </w:rPr>
        <w:t>auf Eing</w:t>
      </w:r>
      <w:r w:rsidR="006E092B" w:rsidRPr="00B30EC3">
        <w:rPr>
          <w:rPrChange w:id="2432" w:author="Dennis Hohmann" w:date="2012-04-14T20:45:00Z">
            <w:rPr/>
          </w:rPrChange>
        </w:rPr>
        <w:t>a</w:t>
      </w:r>
      <w:r w:rsidR="006E092B" w:rsidRPr="00B30EC3">
        <w:rPr>
          <w:rPrChange w:id="2433" w:author="Dennis Hohmann" w:date="2012-04-14T20:45:00Z">
            <w:rPr/>
          </w:rPrChange>
        </w:rPr>
        <w:t>ben durch den Benutzer und ist somit in einem stabilen Zustand.</w:t>
      </w:r>
      <w:r w:rsidRPr="00B30EC3">
        <w:rPr>
          <w:rPrChange w:id="2434" w:author="Dennis Hohmann" w:date="2012-04-14T20:45:00Z">
            <w:rPr/>
          </w:rPrChange>
        </w:rPr>
        <w:t xml:space="preserve"> Außerdem ist eine aut</w:t>
      </w:r>
      <w:r w:rsidRPr="00B30EC3">
        <w:rPr>
          <w:rPrChange w:id="2435" w:author="Dennis Hohmann" w:date="2012-04-14T20:45:00Z">
            <w:rPr/>
          </w:rPrChange>
        </w:rPr>
        <w:t>o</w:t>
      </w:r>
      <w:r w:rsidRPr="00B30EC3">
        <w:rPr>
          <w:rPrChange w:id="2436" w:author="Dennis Hohmann" w:date="2012-04-14T20:45:00Z">
            <w:rPr/>
          </w:rPrChange>
        </w:rPr>
        <w:t>mat</w:t>
      </w:r>
      <w:r w:rsidRPr="00B30EC3">
        <w:rPr>
          <w:rPrChange w:id="2437" w:author="Dennis Hohmann" w:date="2012-04-14T20:45:00Z">
            <w:rPr/>
          </w:rPrChange>
        </w:rPr>
        <w:t>i</w:t>
      </w:r>
      <w:r w:rsidRPr="00B30EC3">
        <w:rPr>
          <w:rPrChange w:id="2438" w:author="Dennis Hohmann" w:date="2012-04-14T20:45:00Z">
            <w:rPr/>
          </w:rPrChange>
        </w:rPr>
        <w:t>scher Reset durch den Watchdog während de</w:t>
      </w:r>
      <w:ins w:id="2439" w:author="Dennis Hohmann" w:date="2012-04-15T02:45:00Z">
        <w:r w:rsidR="008A11E0">
          <w:t>s</w:t>
        </w:r>
      </w:ins>
      <w:del w:id="2440" w:author="Dennis Hohmann" w:date="2012-04-15T02:45:00Z">
        <w:r w:rsidRPr="00B30EC3" w:rsidDel="008A11E0">
          <w:rPr>
            <w:rPrChange w:id="2441" w:author="Dennis Hohmann" w:date="2012-04-14T20:45:00Z">
              <w:rPr/>
            </w:rPrChange>
          </w:rPr>
          <w:delText>m</w:delText>
        </w:r>
      </w:del>
      <w:r w:rsidRPr="00B30EC3">
        <w:rPr>
          <w:rPrChange w:id="2442" w:author="Dennis Hohmann" w:date="2012-04-14T20:45:00Z">
            <w:rPr/>
          </w:rPrChange>
        </w:rPr>
        <w:t xml:space="preserve"> Debuggen</w:t>
      </w:r>
      <w:ins w:id="2443" w:author="Dennis Hohmann" w:date="2012-04-15T02:45:00Z">
        <w:r w:rsidR="008A11E0">
          <w:t>s</w:t>
        </w:r>
      </w:ins>
      <w:r>
        <w:t xml:space="preserve"> nicht von Vorteil, da hier die Gründe für den Absturz nachträglich nicht mehr ersichtlich sind. Die Spannungsve</w:t>
      </w:r>
      <w:r>
        <w:t>r</w:t>
      </w:r>
      <w:r>
        <w:t>sorgung ist für den st</w:t>
      </w:r>
      <w:r>
        <w:t>a</w:t>
      </w:r>
      <w:r>
        <w:t>tionären Betrieb ausgelegt, daher wird nicht mit einem „</w:t>
      </w:r>
      <w:r w:rsidR="00013F7F">
        <w:t>Brown-Out</w:t>
      </w:r>
      <w:r>
        <w:t xml:space="preserve">“, dem </w:t>
      </w:r>
      <w:ins w:id="2444" w:author="Dennis Hohmann" w:date="2012-04-15T02:44:00Z">
        <w:r w:rsidR="008A11E0">
          <w:t>A</w:t>
        </w:r>
      </w:ins>
      <w:del w:id="2445" w:author="Dennis Hohmann" w:date="2012-04-15T02:44:00Z">
        <w:r w:rsidDel="008A11E0">
          <w:delText>a</w:delText>
        </w:r>
      </w:del>
      <w:r>
        <w:t xml:space="preserve">bsinken der Versorgungsspannung, gerechnet. Daher wird hier </w:t>
      </w:r>
      <w:r w:rsidRPr="006E092B">
        <w:t>auf die Brown-Out-Detection ve</w:t>
      </w:r>
      <w:r w:rsidRPr="006E092B">
        <w:t>r</w:t>
      </w:r>
      <w:r w:rsidRPr="006E092B">
        <w:t>zichtet.</w:t>
      </w:r>
      <w:r w:rsidR="006E092B" w:rsidRPr="006E092B">
        <w:t xml:space="preserve"> </w:t>
      </w:r>
      <w:r w:rsidR="005E05E6" w:rsidRPr="006E092B">
        <w:t>Die Lockbits sind ebenfalls deaktiviert.</w:t>
      </w:r>
      <w:r w:rsidR="006E092B" w:rsidRPr="006E092B">
        <w:t xml:space="preserve"> Diese Steuern den Schreib-Lese-Schutz des Contro</w:t>
      </w:r>
      <w:r w:rsidR="006E092B" w:rsidRPr="006E092B">
        <w:t>l</w:t>
      </w:r>
      <w:r w:rsidR="006E092B" w:rsidRPr="006E092B">
        <w:t xml:space="preserve">lers. </w:t>
      </w:r>
      <w:r w:rsidR="005E05E6" w:rsidRPr="006E092B">
        <w:t>Die SPI- und JTAG-Schnittstelle sind aktiviert, ebenso wie der On-Chip-Debug-Mode.</w:t>
      </w:r>
      <w:r w:rsidR="006E092B" w:rsidRPr="006E092B">
        <w:t xml:space="preserve"> Dies ermöglicht das</w:t>
      </w:r>
      <w:r w:rsidR="006E092B">
        <w:t xml:space="preserve"> schrittweise Ausführen einzelner Befehle direkt im Controller, das sog. Source-Stepping. </w:t>
      </w:r>
      <w:r w:rsidR="00E3045D">
        <w:t xml:space="preserve">Die </w:t>
      </w:r>
      <w:r w:rsidR="00E3045D" w:rsidRPr="00BB7DB6">
        <w:t>Boot-Sector-Si</w:t>
      </w:r>
      <w:r w:rsidR="00E3045D">
        <w:t xml:space="preserve">ze </w:t>
      </w:r>
      <w:del w:id="2446" w:author="Dennis Hohmann" w:date="2012-04-14T20:49:00Z">
        <w:r w:rsidR="00E3045D" w:rsidDel="00E72342">
          <w:delText xml:space="preserve">wurde </w:delText>
        </w:r>
      </w:del>
      <w:ins w:id="2447" w:author="Dennis Hohmann" w:date="2012-04-14T20:49:00Z">
        <w:r w:rsidR="00E72342">
          <w:t xml:space="preserve">ist </w:t>
        </w:r>
      </w:ins>
      <w:r w:rsidR="00E3045D">
        <w:t xml:space="preserve">auf </w:t>
      </w:r>
      <w:ins w:id="2448" w:author="Dennis Hohmann" w:date="2012-04-14T20:49:00Z">
        <w:r w:rsidR="00E72342">
          <w:t xml:space="preserve">dem </w:t>
        </w:r>
      </w:ins>
      <w:r w:rsidR="00E3045D">
        <w:t>Sta</w:t>
      </w:r>
      <w:r w:rsidR="00E3045D">
        <w:t>n</w:t>
      </w:r>
      <w:r w:rsidR="00E3045D">
        <w:t>dar</w:t>
      </w:r>
      <w:ins w:id="2449" w:author="Dennis Hohmann" w:date="2012-04-14T20:49:00Z">
        <w:r w:rsidR="00E72342">
          <w:t>t</w:t>
        </w:r>
      </w:ins>
      <w:del w:id="2450" w:author="Dennis Hohmann" w:date="2012-04-14T20:49:00Z">
        <w:r w:rsidR="00E3045D" w:rsidDel="00E72342">
          <w:delText>d</w:delText>
        </w:r>
      </w:del>
      <w:ins w:id="2451" w:author="Dennis Hohmann" w:date="2012-04-14T20:49:00Z">
        <w:r w:rsidR="00E72342">
          <w:t>wert</w:t>
        </w:r>
      </w:ins>
      <w:r w:rsidR="00E3045D">
        <w:t xml:space="preserve"> </w:t>
      </w:r>
      <w:ins w:id="2452" w:author="Dennis Hohmann" w:date="2012-04-14T20:49:00Z">
        <w:r w:rsidR="00E72342">
          <w:t xml:space="preserve">von </w:t>
        </w:r>
      </w:ins>
      <w:r w:rsidR="00E3045D">
        <w:t xml:space="preserve">4096 Byte belassen. </w:t>
      </w:r>
      <w:r w:rsidR="0003747B">
        <w:t>Aus diesen Einstellungen</w:t>
      </w:r>
      <w:r w:rsidR="005E05E6" w:rsidRPr="00BB7DB6">
        <w:t xml:space="preserve"> ergeben sich fo</w:t>
      </w:r>
      <w:r w:rsidR="005E05E6" w:rsidRPr="00BB7DB6">
        <w:t>l</w:t>
      </w:r>
      <w:r w:rsidR="005E05E6" w:rsidRPr="00BB7DB6">
        <w:t>gende Fuses und Lockbit</w:t>
      </w:r>
      <w:r w:rsidR="00E3045D">
        <w:t>s</w:t>
      </w:r>
      <w:r w:rsidR="005E05E6" w:rsidRPr="00BB7DB6">
        <w:t>:</w:t>
      </w:r>
    </w:p>
    <w:p w14:paraId="0DD3CBBD" w14:textId="77777777" w:rsidR="005256FE" w:rsidRPr="00BB7DB6" w:rsidRDefault="005256FE" w:rsidP="008B14C0">
      <w:pPr>
        <w:pStyle w:val="Textkrper"/>
        <w:pPrChange w:id="2453" w:author="Dennis Hohmann" w:date="2012-04-15T00:39:00Z">
          <w:pPr>
            <w:pStyle w:val="Textkrper"/>
          </w:pPr>
        </w:pPrChange>
      </w:pPr>
    </w:p>
    <w:p w14:paraId="644F23D7" w14:textId="3B2406E8" w:rsidR="005E05E6" w:rsidRPr="009C551C" w:rsidRDefault="005E05E6" w:rsidP="008B14C0">
      <w:pPr>
        <w:pStyle w:val="Textkrper"/>
        <w:numPr>
          <w:ilvl w:val="0"/>
          <w:numId w:val="3"/>
        </w:numPr>
        <w:pPrChange w:id="2454" w:author="Dennis Hohmann" w:date="2012-04-15T00:39:00Z">
          <w:pPr>
            <w:pStyle w:val="Textkrper"/>
          </w:pPr>
        </w:pPrChange>
      </w:pPr>
      <w:r w:rsidRPr="009C551C">
        <w:t>Extended:</w:t>
      </w:r>
      <w:r w:rsidRPr="009C551C">
        <w:tab/>
      </w:r>
      <w:r w:rsidRPr="009C551C">
        <w:rPr>
          <w:b/>
        </w:rPr>
        <w:t>0xFF</w:t>
      </w:r>
    </w:p>
    <w:p w14:paraId="2DFC17A6" w14:textId="101DE0B4" w:rsidR="005E05E6" w:rsidRPr="009C551C" w:rsidRDefault="005E05E6" w:rsidP="008B14C0">
      <w:pPr>
        <w:pStyle w:val="Textkrper"/>
        <w:numPr>
          <w:ilvl w:val="0"/>
          <w:numId w:val="3"/>
        </w:numPr>
        <w:pPrChange w:id="2455" w:author="Dennis Hohmann" w:date="2012-04-15T00:39:00Z">
          <w:pPr>
            <w:pStyle w:val="Textkrper"/>
            <w:numPr>
              <w:numId w:val="3"/>
            </w:numPr>
            <w:ind w:left="720" w:hanging="360"/>
          </w:pPr>
        </w:pPrChange>
      </w:pPr>
      <w:r w:rsidRPr="009C551C">
        <w:t>High:</w:t>
      </w:r>
      <w:r w:rsidRPr="009C551C">
        <w:tab/>
      </w:r>
      <w:r w:rsidRPr="009C551C">
        <w:tab/>
      </w:r>
      <w:r w:rsidRPr="009C551C">
        <w:rPr>
          <w:b/>
        </w:rPr>
        <w:t>0x19</w:t>
      </w:r>
    </w:p>
    <w:p w14:paraId="7029D6AF" w14:textId="654206DF" w:rsidR="005E05E6" w:rsidRPr="009C551C" w:rsidRDefault="005E05E6" w:rsidP="008B14C0">
      <w:pPr>
        <w:pStyle w:val="Textkrper"/>
        <w:numPr>
          <w:ilvl w:val="0"/>
          <w:numId w:val="3"/>
        </w:numPr>
        <w:pPrChange w:id="2456" w:author="Dennis Hohmann" w:date="2012-04-15T00:39:00Z">
          <w:pPr>
            <w:pStyle w:val="Textkrper"/>
            <w:numPr>
              <w:numId w:val="3"/>
            </w:numPr>
            <w:ind w:left="720" w:hanging="360"/>
          </w:pPr>
        </w:pPrChange>
      </w:pPr>
      <w:r w:rsidRPr="009C551C">
        <w:t>Low:</w:t>
      </w:r>
      <w:r w:rsidRPr="009C551C">
        <w:tab/>
      </w:r>
      <w:r w:rsidRPr="009C551C">
        <w:tab/>
      </w:r>
      <w:r w:rsidRPr="009C551C">
        <w:rPr>
          <w:b/>
        </w:rPr>
        <w:t>0xFF</w:t>
      </w:r>
    </w:p>
    <w:p w14:paraId="310E7CAB" w14:textId="78CFFB58" w:rsidR="005E05E6" w:rsidRPr="009C551C" w:rsidRDefault="005E05E6" w:rsidP="008B14C0">
      <w:pPr>
        <w:pStyle w:val="Textkrper"/>
        <w:numPr>
          <w:ilvl w:val="0"/>
          <w:numId w:val="3"/>
        </w:numPr>
        <w:pPrChange w:id="2457" w:author="Dennis Hohmann" w:date="2012-04-15T00:39:00Z">
          <w:pPr>
            <w:pStyle w:val="Textkrper"/>
            <w:numPr>
              <w:numId w:val="3"/>
            </w:numPr>
            <w:ind w:left="720" w:hanging="360"/>
          </w:pPr>
        </w:pPrChange>
      </w:pPr>
      <w:r w:rsidRPr="009C551C">
        <w:t>Lockbit</w:t>
      </w:r>
      <w:r w:rsidR="00E3045D">
        <w:t>s</w:t>
      </w:r>
      <w:r w:rsidRPr="009C551C">
        <w:t>:</w:t>
      </w:r>
      <w:r w:rsidRPr="009C551C">
        <w:tab/>
      </w:r>
      <w:r w:rsidRPr="009C551C">
        <w:rPr>
          <w:b/>
        </w:rPr>
        <w:t>0xFF</w:t>
      </w:r>
    </w:p>
    <w:p w14:paraId="6935830A" w14:textId="45DA7803" w:rsidR="00940F36" w:rsidRDefault="00C2549F" w:rsidP="00C2549F">
      <w:pPr>
        <w:pStyle w:val="berschrift3"/>
      </w:pPr>
      <w:r>
        <w:br w:type="page"/>
      </w:r>
      <w:bookmarkStart w:id="2458" w:name="_Vinculum_vDrive2_Firmware"/>
      <w:bookmarkStart w:id="2459" w:name="_Toc196079071"/>
      <w:bookmarkEnd w:id="2458"/>
      <w:r w:rsidR="000C2306">
        <w:t xml:space="preserve">Vinculum </w:t>
      </w:r>
      <w:r w:rsidR="00B0341A">
        <w:t>VDrive2</w:t>
      </w:r>
      <w:r w:rsidR="00EF798F">
        <w:t xml:space="preserve"> Firmware 3.68</w:t>
      </w:r>
      <w:bookmarkEnd w:id="2459"/>
    </w:p>
    <w:p w14:paraId="0C50CEF7" w14:textId="77777777" w:rsidR="00BB7DB6" w:rsidRDefault="00BB7DB6" w:rsidP="008B14C0">
      <w:pPr>
        <w:pStyle w:val="Textkrper"/>
        <w:pPrChange w:id="2460" w:author="Dennis Hohmann" w:date="2012-04-15T00:39:00Z">
          <w:pPr>
            <w:pStyle w:val="Textkrper"/>
            <w:numPr>
              <w:numId w:val="3"/>
            </w:numPr>
            <w:ind w:left="720" w:hanging="360"/>
          </w:pPr>
        </w:pPrChange>
      </w:pPr>
    </w:p>
    <w:p w14:paraId="50CAA168" w14:textId="396B96F6" w:rsidR="00D83822" w:rsidRDefault="006E092B" w:rsidP="008B14C0">
      <w:pPr>
        <w:pStyle w:val="Textkrper"/>
        <w:rPr>
          <w:ins w:id="2461" w:author="Dennis Hohmann" w:date="2012-04-15T02:58:00Z"/>
        </w:rPr>
        <w:pPrChange w:id="2462" w:author="Dennis Hohmann" w:date="2012-04-15T00:39:00Z">
          <w:pPr>
            <w:ind w:left="0" w:firstLine="0"/>
          </w:pPr>
        </w:pPrChange>
      </w:pPr>
      <w:r w:rsidRPr="006E092B">
        <w:t>Als Ausgangs</w:t>
      </w:r>
      <w:r w:rsidR="001E4F4D" w:rsidRPr="006E092B">
        <w:t xml:space="preserve">datei </w:t>
      </w:r>
      <w:r w:rsidRPr="006E092B">
        <w:t xml:space="preserve">für die individuell angepasste Firmware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t>
      </w:r>
      <w:del w:id="2463" w:author="Dennis Hohmann" w:date="2012-04-14T20:50:00Z">
        <w:r w:rsidR="00D73583" w:rsidRPr="006E092B" w:rsidDel="00947754">
          <w:delText xml:space="preserve">wurde </w:delText>
        </w:r>
      </w:del>
      <w:ins w:id="2464" w:author="Dennis Hohmann" w:date="2012-04-14T20:50:00Z">
        <w:r w:rsidR="00947754">
          <w:t>wird</w:t>
        </w:r>
        <w:r w:rsidR="00947754" w:rsidRPr="006E092B">
          <w:t xml:space="preserve"> </w:t>
        </w:r>
      </w:ins>
      <w:r w:rsidR="00D73583" w:rsidRPr="006E092B">
        <w:t>mit dem Vinculum Firmware Customiser</w:t>
      </w:r>
      <w:r w:rsidR="00D73583">
        <w:t xml:space="preserve"> wie folgt konfiguriert:</w:t>
      </w:r>
    </w:p>
    <w:p w14:paraId="4DE4EB43" w14:textId="77777777" w:rsidR="0005489F" w:rsidRDefault="0005489F" w:rsidP="008B14C0">
      <w:pPr>
        <w:pStyle w:val="Textkrper"/>
        <w:pPrChange w:id="2465" w:author="Dennis Hohmann" w:date="2012-04-15T00:39:00Z">
          <w:pPr>
            <w:ind w:left="0" w:firstLine="0"/>
          </w:pPr>
        </w:pPrChange>
      </w:pPr>
    </w:p>
    <w:p w14:paraId="56DC799E" w14:textId="0FEE5B42" w:rsidR="00D73583" w:rsidRDefault="00D10886" w:rsidP="008B14C0">
      <w:pPr>
        <w:pStyle w:val="Textkrper"/>
        <w:numPr>
          <w:ilvl w:val="0"/>
          <w:numId w:val="8"/>
        </w:numPr>
        <w:pPrChange w:id="2466" w:author="Dennis Hohmann" w:date="2012-04-15T00:39:00Z">
          <w:pPr>
            <w:ind w:left="0" w:firstLine="0"/>
          </w:pPr>
        </w:pPrChange>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rsidP="008B14C0">
      <w:pPr>
        <w:pStyle w:val="Textkrper"/>
        <w:numPr>
          <w:ilvl w:val="0"/>
          <w:numId w:val="8"/>
        </w:numPr>
        <w:pPrChange w:id="2467" w:author="Dennis Hohmann" w:date="2012-04-15T00:39:00Z">
          <w:pPr>
            <w:pStyle w:val="Textkrper"/>
            <w:numPr>
              <w:numId w:val="8"/>
            </w:numPr>
            <w:ind w:left="720" w:hanging="360"/>
          </w:pPr>
        </w:pPrChange>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rsidP="008B14C0">
      <w:pPr>
        <w:pStyle w:val="Textkrper"/>
        <w:numPr>
          <w:ilvl w:val="0"/>
          <w:numId w:val="8"/>
        </w:numPr>
        <w:pPrChange w:id="2468" w:author="Dennis Hohmann" w:date="2012-04-15T00:39:00Z">
          <w:pPr>
            <w:pStyle w:val="Textkrper"/>
            <w:numPr>
              <w:numId w:val="8"/>
            </w:numPr>
            <w:ind w:left="720" w:hanging="360"/>
          </w:pPr>
        </w:pPrChange>
      </w:pPr>
      <w:r>
        <w:t>Stop</w:t>
      </w:r>
      <w:r w:rsidR="00D73583">
        <w:t>-Bit:</w:t>
      </w:r>
      <w:r w:rsidR="00D73583">
        <w:tab/>
      </w:r>
      <w:r w:rsidR="00D73583">
        <w:tab/>
      </w:r>
      <w:r w:rsidR="00D73583">
        <w:tab/>
      </w:r>
      <w:r w:rsidR="00D73583" w:rsidRPr="00D10886">
        <w:rPr>
          <w:b/>
        </w:rPr>
        <w:t>1-Bit</w:t>
      </w:r>
    </w:p>
    <w:p w14:paraId="3F344790" w14:textId="38798DE3" w:rsidR="00D73583" w:rsidRPr="00D10886" w:rsidRDefault="00D73583" w:rsidP="008B14C0">
      <w:pPr>
        <w:pStyle w:val="Textkrper"/>
        <w:numPr>
          <w:ilvl w:val="0"/>
          <w:numId w:val="8"/>
        </w:numPr>
        <w:pPrChange w:id="2469" w:author="Dennis Hohmann" w:date="2012-04-15T00:39:00Z">
          <w:pPr>
            <w:pStyle w:val="Textkrper"/>
            <w:numPr>
              <w:numId w:val="8"/>
            </w:numPr>
            <w:ind w:left="720" w:hanging="360"/>
          </w:pPr>
        </w:pPrChange>
      </w:pPr>
      <w:r>
        <w:t>Parity &amp; Flow-Controll:</w:t>
      </w:r>
      <w:r>
        <w:tab/>
      </w:r>
      <w:r w:rsidR="00D10886" w:rsidRPr="00D10886">
        <w:rPr>
          <w:b/>
        </w:rPr>
        <w:t>NONE</w:t>
      </w:r>
    </w:p>
    <w:p w14:paraId="079E4088" w14:textId="70CF82AA" w:rsidR="00D10886" w:rsidRDefault="00D10886" w:rsidP="008B14C0">
      <w:pPr>
        <w:pStyle w:val="Textkrper"/>
        <w:numPr>
          <w:ilvl w:val="0"/>
          <w:numId w:val="8"/>
        </w:numPr>
        <w:pPrChange w:id="2470" w:author="Dennis Hohmann" w:date="2012-04-15T00:39:00Z">
          <w:pPr>
            <w:pStyle w:val="Textkrper"/>
            <w:numPr>
              <w:numId w:val="8"/>
            </w:numPr>
            <w:ind w:left="720" w:hanging="360"/>
          </w:pPr>
        </w:pPrChange>
      </w:pPr>
      <w:r>
        <w:t>Input Mode</w:t>
      </w:r>
      <w:r w:rsidR="006E092B">
        <w:t xml:space="preserve"> </w:t>
      </w:r>
      <w:r w:rsidR="006E092B">
        <w:tab/>
      </w:r>
      <w:r w:rsidR="006E092B">
        <w:tab/>
      </w:r>
      <w:r w:rsidR="006E092B">
        <w:tab/>
      </w:r>
      <w:r w:rsidR="006E092B" w:rsidRPr="00314FFE">
        <w:rPr>
          <w:b/>
          <w:rPrChange w:id="2471" w:author="Dennis Hohmann" w:date="2012-04-15T02:45:00Z">
            <w:rPr/>
          </w:rPrChange>
        </w:rPr>
        <w:t>IPA-Mode (ASCII)</w:t>
      </w:r>
    </w:p>
    <w:p w14:paraId="295E6636" w14:textId="27695BAA" w:rsidR="00D10886" w:rsidRPr="00BB7C55" w:rsidRDefault="00D10886" w:rsidP="008B14C0">
      <w:pPr>
        <w:pStyle w:val="Textkrper"/>
        <w:numPr>
          <w:ilvl w:val="0"/>
          <w:numId w:val="8"/>
        </w:numPr>
        <w:pPrChange w:id="2472" w:author="Dennis Hohmann" w:date="2012-04-15T00:39:00Z">
          <w:pPr>
            <w:pStyle w:val="Textkrper"/>
            <w:numPr>
              <w:numId w:val="8"/>
            </w:numPr>
            <w:ind w:left="720" w:hanging="360"/>
          </w:pPr>
        </w:pPrChange>
      </w:pPr>
      <w:r>
        <w:t>Command Mode</w:t>
      </w:r>
      <w:r w:rsidR="006E092B">
        <w:t xml:space="preserve"> </w:t>
      </w:r>
      <w:r w:rsidR="006E092B">
        <w:tab/>
      </w:r>
      <w:r w:rsidR="006E092B">
        <w:tab/>
      </w:r>
      <w:r w:rsidR="006E092B" w:rsidRPr="00314FFE">
        <w:rPr>
          <w:b/>
          <w:rPrChange w:id="2473" w:author="Dennis Hohmann" w:date="2012-04-15T02:45:00Z">
            <w:rPr/>
          </w:rPrChange>
        </w:rPr>
        <w:t>SCS (Short Command Set Mode)</w:t>
      </w:r>
    </w:p>
    <w:p w14:paraId="2583F6B1" w14:textId="77E44A79" w:rsidR="00D10886" w:rsidRDefault="00D10886" w:rsidP="008B14C0">
      <w:pPr>
        <w:pStyle w:val="Textkrper"/>
        <w:numPr>
          <w:ilvl w:val="0"/>
          <w:numId w:val="8"/>
        </w:numPr>
        <w:pPrChange w:id="2474" w:author="Dennis Hohmann" w:date="2012-04-15T00:39:00Z">
          <w:pPr>
            <w:pStyle w:val="Textkrper"/>
            <w:numPr>
              <w:numId w:val="8"/>
            </w:numPr>
            <w:ind w:left="720" w:hanging="360"/>
          </w:pPr>
        </w:pPrChange>
      </w:pPr>
      <w:r>
        <w:t>LEDs Flash on Power-on:</w:t>
      </w:r>
      <w:r>
        <w:tab/>
      </w:r>
      <w:r w:rsidRPr="00D10886">
        <w:rPr>
          <w:b/>
        </w:rPr>
        <w:t>Aktive</w:t>
      </w:r>
    </w:p>
    <w:p w14:paraId="2C17888D" w14:textId="0C09F70D" w:rsidR="00D10886" w:rsidRPr="00295158" w:rsidRDefault="00D10886" w:rsidP="008B14C0">
      <w:pPr>
        <w:pStyle w:val="Textkrper"/>
        <w:numPr>
          <w:ilvl w:val="0"/>
          <w:numId w:val="8"/>
        </w:numPr>
        <w:pPrChange w:id="2475" w:author="Dennis Hohmann" w:date="2012-04-15T00:39:00Z">
          <w:pPr>
            <w:pStyle w:val="Textkrper"/>
            <w:numPr>
              <w:numId w:val="8"/>
            </w:numPr>
            <w:ind w:left="720" w:hanging="360"/>
          </w:pPr>
        </w:pPrChange>
      </w:pPr>
      <w:r>
        <w:t>Show Prompt:</w:t>
      </w:r>
      <w:r>
        <w:tab/>
      </w:r>
      <w:r>
        <w:tab/>
      </w:r>
      <w:r w:rsidRPr="00D10886">
        <w:rPr>
          <w:b/>
        </w:rPr>
        <w:t>Aktive</w:t>
      </w:r>
    </w:p>
    <w:p w14:paraId="51008CD4" w14:textId="258591E5" w:rsidR="00D73583" w:rsidRPr="00C2549F" w:rsidRDefault="00295158" w:rsidP="008B14C0">
      <w:pPr>
        <w:pStyle w:val="Textkrper"/>
        <w:numPr>
          <w:ilvl w:val="0"/>
          <w:numId w:val="8"/>
        </w:numPr>
        <w:pPrChange w:id="2476" w:author="Dennis Hohmann" w:date="2012-04-15T00:39:00Z">
          <w:pPr>
            <w:pStyle w:val="Textkrper"/>
            <w:numPr>
              <w:numId w:val="8"/>
            </w:numPr>
            <w:ind w:left="720" w:hanging="360"/>
          </w:pPr>
        </w:pPrChange>
      </w:pPr>
      <w:r w:rsidRPr="00295158">
        <w:t>Firmware Code</w:t>
      </w:r>
      <w:r>
        <w:rPr>
          <w:b/>
        </w:rPr>
        <w:tab/>
      </w:r>
      <w:r>
        <w:rPr>
          <w:b/>
        </w:rPr>
        <w:tab/>
        <w:t>003</w:t>
      </w:r>
    </w:p>
    <w:p w14:paraId="2259A68C" w14:textId="77777777" w:rsidR="00E966EF" w:rsidRDefault="00E966EF" w:rsidP="008B14C0">
      <w:pPr>
        <w:pStyle w:val="Textkrper"/>
        <w:pPrChange w:id="2477" w:author="Dennis Hohmann" w:date="2012-04-15T00:39:00Z">
          <w:pPr>
            <w:pStyle w:val="Textkrper"/>
            <w:numPr>
              <w:numId w:val="8"/>
            </w:numPr>
            <w:ind w:left="720" w:hanging="360"/>
          </w:pPr>
        </w:pPrChange>
      </w:pPr>
    </w:p>
    <w:p w14:paraId="645716B5" w14:textId="7C0F1363" w:rsidR="00E966EF" w:rsidRDefault="00E966EF" w:rsidP="00E966EF">
      <w:pPr>
        <w:pStyle w:val="berschrift3"/>
      </w:pPr>
      <w:bookmarkStart w:id="2478" w:name="_Toc196079072"/>
      <w:r>
        <w:t>EAGLE</w:t>
      </w:r>
      <w:bookmarkEnd w:id="2478"/>
    </w:p>
    <w:p w14:paraId="4A776423" w14:textId="77777777" w:rsidR="00403705" w:rsidRDefault="00403705" w:rsidP="00403705"/>
    <w:p w14:paraId="2BB6E75B" w14:textId="6A6AE7D1" w:rsidR="00403705" w:rsidDel="008A47EC" w:rsidRDefault="00403705" w:rsidP="008B14C0">
      <w:pPr>
        <w:pStyle w:val="Textkrper"/>
        <w:rPr>
          <w:del w:id="2479" w:author="Dennis Hohmann" w:date="2012-04-14T20:52:00Z"/>
        </w:rPr>
        <w:pPrChange w:id="2480" w:author="Dennis Hohmann" w:date="2012-04-15T00:39:00Z">
          <w:pPr>
            <w:keepNext/>
            <w:jc w:val="center"/>
          </w:pPr>
        </w:pPrChange>
      </w:pPr>
      <w:del w:id="2481" w:author="Dennis Hohmann" w:date="2012-04-14T20:52:00Z">
        <w:r w:rsidDel="008A47EC">
          <w:rPr>
            <w:noProof/>
            <w:lang w:eastAsia="de-DE"/>
          </w:rPr>
          <w:drawing>
            <wp:inline distT="0" distB="0" distL="0" distR="0" wp14:anchorId="28FD58ED" wp14:editId="224C2EAB">
              <wp:extent cx="1391465" cy="1456690"/>
              <wp:effectExtent l="0" t="0" r="5715" b="0"/>
              <wp:docPr id="2141" name="Bild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20">
                        <a:extLst>
                          <a:ext uri="{28A0092B-C50C-407E-A947-70E740481C1C}">
                            <a14:useLocalDpi xmlns:a14="http://schemas.microsoft.com/office/drawing/2010/main" val="0"/>
                          </a:ext>
                        </a:extLst>
                      </a:blip>
                      <a:stretch>
                        <a:fillRect/>
                      </a:stretch>
                    </pic:blipFill>
                    <pic:spPr>
                      <a:xfrm>
                        <a:off x="0" y="0"/>
                        <a:ext cx="1391962" cy="1457210"/>
                      </a:xfrm>
                      <a:prstGeom prst="rect">
                        <a:avLst/>
                      </a:prstGeom>
                    </pic:spPr>
                  </pic:pic>
                </a:graphicData>
              </a:graphic>
            </wp:inline>
          </w:drawing>
        </w:r>
      </w:del>
    </w:p>
    <w:p w14:paraId="61495C5E" w14:textId="6963D378" w:rsidR="00403705" w:rsidRPr="00403705" w:rsidDel="008A47EC" w:rsidRDefault="00403705" w:rsidP="008B14C0">
      <w:pPr>
        <w:pStyle w:val="Textkrper"/>
        <w:rPr>
          <w:del w:id="2482" w:author="Dennis Hohmann" w:date="2012-04-14T20:52:00Z"/>
        </w:rPr>
        <w:pPrChange w:id="2483" w:author="Dennis Hohmann" w:date="2012-04-15T00:39:00Z">
          <w:pPr>
            <w:pStyle w:val="Beschriftung"/>
            <w:jc w:val="center"/>
          </w:pPr>
        </w:pPrChange>
      </w:pPr>
      <w:del w:id="2484" w:author="Dennis Hohmann" w:date="2012-04-14T20:52:00Z">
        <w:r w:rsidDel="008A47EC">
          <w:delText xml:space="preserve">Abbildung </w:delText>
        </w:r>
        <w:r w:rsidR="002F6ABA" w:rsidDel="008A47EC">
          <w:fldChar w:fldCharType="begin"/>
        </w:r>
        <w:r w:rsidR="002F6ABA" w:rsidDel="008A47EC">
          <w:delInstrText xml:space="preserve"> STYLEREF 2 \s </w:delInstrText>
        </w:r>
        <w:r w:rsidR="002F6ABA" w:rsidDel="008A47EC">
          <w:fldChar w:fldCharType="separate"/>
        </w:r>
        <w:r w:rsidR="002F6ABA" w:rsidDel="008A47EC">
          <w:rPr>
            <w:noProof/>
          </w:rPr>
          <w:delText>3.9</w:delText>
        </w:r>
        <w:r w:rsidR="002F6ABA" w:rsidDel="008A47EC">
          <w:fldChar w:fldCharType="end"/>
        </w:r>
        <w:r w:rsidR="002F6ABA" w:rsidDel="008A47EC">
          <w:delText>.</w:delText>
        </w:r>
        <w:r w:rsidR="002F6ABA" w:rsidDel="008A47EC">
          <w:fldChar w:fldCharType="begin"/>
        </w:r>
        <w:r w:rsidR="002F6ABA" w:rsidDel="008A47EC">
          <w:delInstrText xml:space="preserve"> SEQ Abbildung \* ARABIC \s 2 </w:delInstrText>
        </w:r>
        <w:r w:rsidR="002F6ABA" w:rsidDel="008A47EC">
          <w:fldChar w:fldCharType="separate"/>
        </w:r>
        <w:r w:rsidR="002F6ABA" w:rsidDel="008A47EC">
          <w:rPr>
            <w:noProof/>
          </w:rPr>
          <w:delText>1</w:delText>
        </w:r>
        <w:r w:rsidR="002F6ABA" w:rsidDel="008A47EC">
          <w:fldChar w:fldCharType="end"/>
        </w:r>
        <w:r w:rsidDel="008A47EC">
          <w:delText>: Logo EAGLE</w:delText>
        </w:r>
      </w:del>
    </w:p>
    <w:p w14:paraId="6967C3E9" w14:textId="3C4F49EA" w:rsidR="00E966EF" w:rsidDel="008A47EC" w:rsidRDefault="00E966EF" w:rsidP="008B14C0">
      <w:pPr>
        <w:pStyle w:val="Textkrper"/>
        <w:rPr>
          <w:del w:id="2485" w:author="Dennis Hohmann" w:date="2012-04-14T20:52:00Z"/>
        </w:rPr>
        <w:pPrChange w:id="2486" w:author="Dennis Hohmann" w:date="2012-04-15T00:39:00Z">
          <w:pPr/>
        </w:pPrChange>
      </w:pPr>
    </w:p>
    <w:p w14:paraId="6DC9ECAA" w14:textId="3A76822B" w:rsidR="00E966EF" w:rsidRDefault="00FB0910" w:rsidP="008B14C0">
      <w:pPr>
        <w:pStyle w:val="Textkrper"/>
        <w:pPrChange w:id="2487" w:author="Dennis Hohmann" w:date="2012-04-15T00:39:00Z">
          <w:pPr/>
        </w:pPrChange>
      </w:pPr>
      <w:r>
        <w:t>„</w:t>
      </w:r>
      <w:r w:rsidR="00403705" w:rsidRPr="00403705">
        <w:t xml:space="preserve">EAGLE ist ein </w:t>
      </w:r>
      <w:r w:rsidR="00306F8E">
        <w:fldChar w:fldCharType="begin"/>
      </w:r>
      <w:r w:rsidR="00306F8E">
        <w:instrText xml:space="preserve"> HYPERLINK "http://de.wikipedia.org/wiki/Electronic_Design_Automation" </w:instrText>
      </w:r>
      <w:r w:rsidR="00306F8E">
        <w:fldChar w:fldCharType="separate"/>
      </w:r>
      <w:r w:rsidR="00403705" w:rsidRPr="00403705">
        <w:t>EDA</w:t>
      </w:r>
      <w:r w:rsidR="00306F8E">
        <w:fldChar w:fldCharType="end"/>
      </w:r>
      <w:r w:rsidR="00403705" w:rsidRPr="00403705">
        <w:t xml:space="preserve">-Programm der Firma CadSoft zur Erstellung von </w:t>
      </w:r>
      <w:r w:rsidR="00306F8E">
        <w:fldChar w:fldCharType="begin"/>
      </w:r>
      <w:r w:rsidR="00306F8E">
        <w:instrText xml:space="preserve"> HYPERLINK "http://de.wikipedia.org/wiki/Leiterplatte" </w:instrText>
      </w:r>
      <w:r w:rsidR="00306F8E">
        <w:fldChar w:fldCharType="separate"/>
      </w:r>
      <w:r w:rsidR="00403705" w:rsidRPr="00403705">
        <w:t>Leiterplatten</w:t>
      </w:r>
      <w:r w:rsidR="00306F8E">
        <w:fldChar w:fldCharType="end"/>
      </w:r>
      <w:r w:rsidR="00403705" w:rsidRPr="00403705">
        <w:t xml:space="preserve">. Der Name ist ein </w:t>
      </w:r>
      <w:r w:rsidR="00306F8E">
        <w:fldChar w:fldCharType="begin"/>
      </w:r>
      <w:r w:rsidR="00306F8E">
        <w:instrText xml:space="preserve"> HYPERLINK "http://de.wikipedia.org/wiki/Initialwort" </w:instrText>
      </w:r>
      <w:r w:rsidR="00306F8E">
        <w:fldChar w:fldCharType="separate"/>
      </w:r>
      <w:r w:rsidR="00403705" w:rsidRPr="00403705">
        <w:t>Initialwort</w:t>
      </w:r>
      <w:r w:rsidR="00306F8E">
        <w:fldChar w:fldCharType="end"/>
      </w:r>
      <w:r w:rsidR="00403705" w:rsidRPr="00403705">
        <w:t xml:space="preserve">, gebildet aus </w:t>
      </w:r>
      <w:r w:rsidR="00403705" w:rsidRPr="00351F36">
        <w:rPr>
          <w:b/>
          <w:rPrChange w:id="2488" w:author="Dennis Hohmann" w:date="2012-04-15T02:50:00Z">
            <w:rPr/>
          </w:rPrChange>
        </w:rPr>
        <w:t>E</w:t>
      </w:r>
      <w:r w:rsidR="00403705" w:rsidRPr="00403705">
        <w:t xml:space="preserve">infach </w:t>
      </w:r>
      <w:r w:rsidR="00403705" w:rsidRPr="00351F36">
        <w:rPr>
          <w:b/>
          <w:rPrChange w:id="2489" w:author="Dennis Hohmann" w:date="2012-04-15T02:50:00Z">
            <w:rPr/>
          </w:rPrChange>
        </w:rPr>
        <w:t>A</w:t>
      </w:r>
      <w:r w:rsidR="00403705" w:rsidRPr="00403705">
        <w:t xml:space="preserve">nzuwendender </w:t>
      </w:r>
      <w:r w:rsidR="00403705" w:rsidRPr="00351F36">
        <w:rPr>
          <w:b/>
          <w:rPrChange w:id="2490" w:author="Dennis Hohmann" w:date="2012-04-15T02:50:00Z">
            <w:rPr/>
          </w:rPrChange>
        </w:rPr>
        <w:t>G</w:t>
      </w:r>
      <w:r w:rsidR="00403705" w:rsidRPr="00403705">
        <w:t xml:space="preserve">rafischer </w:t>
      </w:r>
      <w:r w:rsidR="00403705" w:rsidRPr="00351F36">
        <w:rPr>
          <w:b/>
          <w:rPrChange w:id="2491" w:author="Dennis Hohmann" w:date="2012-04-15T02:50:00Z">
            <w:rPr/>
          </w:rPrChange>
        </w:rPr>
        <w:t>L</w:t>
      </w:r>
      <w:r w:rsidR="00403705" w:rsidRPr="00403705">
        <w:t>ayout-</w:t>
      </w:r>
      <w:r w:rsidR="00403705" w:rsidRPr="00351F36">
        <w:rPr>
          <w:b/>
          <w:rPrChange w:id="2492" w:author="Dennis Hohmann" w:date="2012-04-15T02:50:00Z">
            <w:rPr/>
          </w:rPrChange>
        </w:rPr>
        <w:t>E</w:t>
      </w:r>
      <w:r w:rsidR="00403705" w:rsidRPr="00403705">
        <w:t xml:space="preserve">ditor. Eagle und die Unternehmung CadSoft wurden im September 2009 an </w:t>
      </w:r>
      <w:r w:rsidR="00306F8E">
        <w:fldChar w:fldCharType="begin"/>
      </w:r>
      <w:r w:rsidR="00306F8E">
        <w:instrText xml:space="preserve"> HYPERLINK "http://de.wikipedia.org/w/index.php?title=Premier_Farnell&amp;action=edit&amp;redlink=1" </w:instrText>
      </w:r>
      <w:r w:rsidR="00306F8E">
        <w:fldChar w:fldCharType="separate"/>
      </w:r>
      <w:r w:rsidR="00403705" w:rsidRPr="00403705">
        <w:t>Premier Farnell</w:t>
      </w:r>
      <w:r w:rsidR="00306F8E">
        <w:fldChar w:fldCharType="end"/>
      </w:r>
      <w:r w:rsidR="00403705" w:rsidRPr="00403705">
        <w:t xml:space="preserve"> ve</w:t>
      </w:r>
      <w:r w:rsidR="00403705" w:rsidRPr="00403705">
        <w:t>r</w:t>
      </w:r>
      <w:r w:rsidR="00403705" w:rsidRPr="00403705">
        <w:t>kauft, einen Lieferanten elektronischer Bauteile.</w:t>
      </w:r>
      <w:r>
        <w:t>“</w:t>
      </w:r>
      <w:r>
        <w:rPr>
          <w:rStyle w:val="Funotenzeichen"/>
        </w:rPr>
        <w:footnoteReference w:id="14"/>
      </w:r>
    </w:p>
    <w:p w14:paraId="6F6C762C" w14:textId="77777777" w:rsidR="00FB0910" w:rsidRDefault="00FB0910" w:rsidP="008B14C0">
      <w:pPr>
        <w:pStyle w:val="Textkrper"/>
        <w:pPrChange w:id="2493" w:author="Dennis Hohmann" w:date="2012-04-15T00:39:00Z">
          <w:pPr/>
        </w:pPrChange>
      </w:pPr>
    </w:p>
    <w:p w14:paraId="2FCE9A21" w14:textId="5F124BB4" w:rsidR="00403705" w:rsidRPr="00403705" w:rsidRDefault="00FB0910" w:rsidP="008B14C0">
      <w:pPr>
        <w:pStyle w:val="Textkrper"/>
        <w:pPrChange w:id="2494" w:author="Dennis Hohmann" w:date="2012-04-15T00:39:00Z">
          <w:pPr/>
        </w:pPrChange>
      </w:pPr>
      <w:r>
        <w:t>Der Umgang mit dieser Software wird als bekannt vo</w:t>
      </w:r>
      <w:del w:id="2495" w:author="Dennis Hohmann" w:date="2012-04-14T20:51:00Z">
        <w:r w:rsidDel="00947754">
          <w:delText>r</w:delText>
        </w:r>
      </w:del>
      <w:r>
        <w:t>raus gesetzt.</w:t>
      </w:r>
    </w:p>
    <w:p w14:paraId="06AF3BB9" w14:textId="05DA134B" w:rsidR="00932D68" w:rsidRDefault="00E966EF" w:rsidP="00E966EF">
      <w:pPr>
        <w:pStyle w:val="berschrift3"/>
      </w:pPr>
      <w:r>
        <w:br w:type="page"/>
      </w:r>
      <w:bookmarkStart w:id="2496" w:name="_Toc196079073"/>
      <w:r w:rsidR="00932D68">
        <w:t>PCB-GCODE-ULP</w:t>
      </w:r>
      <w:r w:rsidR="009C4488">
        <w:t xml:space="preserve"> 3.</w:t>
      </w:r>
      <w:r w:rsidR="007C1313">
        <w:t>5.2.11</w:t>
      </w:r>
      <w:bookmarkEnd w:id="2496"/>
    </w:p>
    <w:p w14:paraId="40C8F1D6" w14:textId="77777777" w:rsidR="00932D68" w:rsidRDefault="00932D68" w:rsidP="00932D68"/>
    <w:p w14:paraId="5ED4ECA4" w14:textId="77777777" w:rsidR="00AA6639" w:rsidRDefault="00AA6639" w:rsidP="00101E41">
      <w:r>
        <w:rPr>
          <w:noProof/>
          <w:lang w:eastAsia="de-DE"/>
        </w:rPr>
        <w:drawing>
          <wp:inline distT="0" distB="0" distL="0" distR="0" wp14:anchorId="2A19899B" wp14:editId="28A0636D">
            <wp:extent cx="4568767" cy="3465059"/>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21">
                      <a:extLst>
                        <a:ext uri="{28A0092B-C50C-407E-A947-70E740481C1C}">
                          <a14:useLocalDpi xmlns:a14="http://schemas.microsoft.com/office/drawing/2010/main" val="0"/>
                        </a:ext>
                      </a:extLst>
                    </a:blip>
                    <a:srcRect l="4707" t="3948" r="4589" b="8601"/>
                    <a:stretch/>
                  </pic:blipFill>
                  <pic:spPr bwMode="auto">
                    <a:xfrm>
                      <a:off x="0" y="0"/>
                      <a:ext cx="4584570" cy="347704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330A96F2" w:rsidR="00D76815" w:rsidRPr="00D76815" w:rsidRDefault="00AA6639" w:rsidP="00D76815">
      <w:pPr>
        <w:pStyle w:val="Beschriftung"/>
      </w:pPr>
      <w:bookmarkStart w:id="2497" w:name="_Toc195011699"/>
      <w:bookmarkStart w:id="2498" w:name="_Toc195068827"/>
      <w:bookmarkStart w:id="2499" w:name="_Toc195068906"/>
      <w:bookmarkStart w:id="2500" w:name="_Toc195069038"/>
      <w:bookmarkStart w:id="2501" w:name="_Toc195069340"/>
      <w:bookmarkStart w:id="2502" w:name="_Toc195118419"/>
      <w:bookmarkStart w:id="2503" w:name="_Toc195150488"/>
      <w:bookmarkStart w:id="2504" w:name="_Toc196078930"/>
      <w:r w:rsidRPr="00C80643">
        <w:t xml:space="preserve">Abbildung </w:t>
      </w:r>
      <w:ins w:id="2505" w:author="Dennis Hohmann" w:date="2012-04-15T03:12:00Z">
        <w:r w:rsidR="003C14D1">
          <w:fldChar w:fldCharType="begin"/>
        </w:r>
        <w:r w:rsidR="003C14D1">
          <w:instrText xml:space="preserve"> STYLEREF 2 \s </w:instrText>
        </w:r>
      </w:ins>
      <w:r w:rsidR="003C14D1">
        <w:fldChar w:fldCharType="separate"/>
      </w:r>
      <w:r w:rsidR="003C14D1">
        <w:rPr>
          <w:noProof/>
        </w:rPr>
        <w:t>3.9</w:t>
      </w:r>
      <w:ins w:id="250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507" w:author="Dennis Hohmann" w:date="2012-04-15T03:12:00Z">
        <w:r w:rsidR="003C14D1">
          <w:rPr>
            <w:noProof/>
          </w:rPr>
          <w:t>1</w:t>
        </w:r>
        <w:r w:rsidR="003C14D1">
          <w:fldChar w:fldCharType="end"/>
        </w:r>
      </w:ins>
      <w:del w:id="250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3.9</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2509" w:author="Dennis Hohmann" w:date="2012-04-15T01:13:00Z">
        <w:r w:rsidR="002F6ABA" w:rsidDel="00213233">
          <w:rPr>
            <w:noProof/>
          </w:rPr>
          <w:delText>2</w:delText>
        </w:r>
      </w:del>
      <w:del w:id="2510" w:author="Dennis Hohmann" w:date="2012-04-15T03:04:00Z">
        <w:r w:rsidR="002F6ABA" w:rsidDel="00FB78A1">
          <w:fldChar w:fldCharType="end"/>
        </w:r>
      </w:del>
      <w:r w:rsidRPr="00C80643">
        <w:t>: PCB-GCODE Menu</w:t>
      </w:r>
      <w:bookmarkEnd w:id="2497"/>
      <w:bookmarkEnd w:id="2498"/>
      <w:bookmarkEnd w:id="2499"/>
      <w:bookmarkEnd w:id="2500"/>
      <w:bookmarkEnd w:id="2501"/>
      <w:bookmarkEnd w:id="2502"/>
      <w:bookmarkEnd w:id="2503"/>
      <w:bookmarkEnd w:id="2504"/>
    </w:p>
    <w:p w14:paraId="53F3E643" w14:textId="49FF8C65" w:rsidR="00101E41" w:rsidRPr="00C80643" w:rsidRDefault="00C80643" w:rsidP="008B14C0">
      <w:pPr>
        <w:pStyle w:val="Textkrper"/>
        <w:pPrChange w:id="2511" w:author="Dennis Hohmann" w:date="2012-04-15T00:39:00Z">
          <w:pPr/>
        </w:pPrChange>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ins w:id="2512" w:author="Dennis Hohmann" w:date="2012-04-14T20:54:00Z">
        <w:r w:rsidR="00717F02">
          <w:t xml:space="preserve"> wird</w:t>
        </w:r>
      </w:ins>
      <w:r w:rsidR="00101E41" w:rsidRPr="00C80643">
        <w:t>.</w:t>
      </w:r>
      <w:r>
        <w:t xml:space="preserve"> Das hier verwendete ULP PCB-GCode</w:t>
      </w:r>
      <w:r w:rsidR="002971E4">
        <w:rPr>
          <w:rStyle w:val="Funotenzeichen"/>
        </w:rPr>
        <w:footnoteReference w:id="15"/>
      </w:r>
      <w:r>
        <w:t xml:space="preserve"> erzeugt aus dem erstellen Board-Layout </w:t>
      </w:r>
      <w:r w:rsidR="00D76815">
        <w:t>je nach Einstellungen, eine oder mehr</w:t>
      </w:r>
      <w:r w:rsidR="00D76815">
        <w:t>e</w:t>
      </w:r>
      <w:r w:rsidR="00D76815">
        <w:t xml:space="preserve">re </w:t>
      </w:r>
      <w:r>
        <w:t>gCode-Dateien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eingestellt und optimiert:</w:t>
      </w:r>
    </w:p>
    <w:p w14:paraId="4CB7C5A0" w14:textId="77777777" w:rsidR="00B6203E" w:rsidRPr="00C80643" w:rsidRDefault="00B6203E" w:rsidP="00932D68"/>
    <w:p w14:paraId="6CCF48C9" w14:textId="4C935AE4" w:rsidR="00101E41" w:rsidRPr="00C80643" w:rsidRDefault="00101E41" w:rsidP="00932D68">
      <w:r w:rsidRPr="00C80643">
        <w:t>Generation Options:</w:t>
      </w:r>
    </w:p>
    <w:p w14:paraId="5E691777" w14:textId="1A1986F4" w:rsidR="00B6203E" w:rsidRDefault="00101E41" w:rsidP="00D351D6">
      <w:pPr>
        <w:pStyle w:val="Listenabsatz"/>
        <w:numPr>
          <w:ilvl w:val="0"/>
          <w:numId w:val="9"/>
        </w:numPr>
      </w:pPr>
      <w:r w:rsidRPr="00C80643">
        <w:t>Etching Tool Size:</w:t>
      </w:r>
      <w:r w:rsidRPr="00C80643">
        <w:tab/>
      </w:r>
      <w:r w:rsidRPr="00C80643">
        <w:tab/>
      </w:r>
      <w:ins w:id="2513" w:author="Dennis Hohmann" w:date="2012-04-15T02:51:00Z">
        <w:r w:rsidR="00A237AB">
          <w:t xml:space="preserve">    </w:t>
        </w:r>
      </w:ins>
      <w:r w:rsidRPr="00C80643">
        <w:rPr>
          <w:b/>
        </w:rPr>
        <w:t>0.254mm</w:t>
      </w:r>
      <w:r w:rsidRPr="00C80643">
        <w:tab/>
      </w:r>
      <w:r w:rsidRPr="00C80643">
        <w:tab/>
        <w:t>Durchmesser des Gravierstichels</w:t>
      </w:r>
    </w:p>
    <w:p w14:paraId="74C56725" w14:textId="77777777" w:rsidR="00D76815" w:rsidRPr="00C80643" w:rsidRDefault="00D76815" w:rsidP="0014197A">
      <w:pPr>
        <w:ind w:left="0" w:firstLine="0"/>
      </w:pPr>
    </w:p>
    <w:p w14:paraId="4A7E39E6" w14:textId="061EA27A" w:rsidR="00101E41" w:rsidRPr="00B54950" w:rsidRDefault="00101E41" w:rsidP="00932D68">
      <w:pPr>
        <w:rPr>
          <w:highlight w:val="green"/>
          <w:rPrChange w:id="2514" w:author="Dennis Hohmann" w:date="2012-04-15T02:52:00Z">
            <w:rPr/>
          </w:rPrChange>
        </w:rPr>
      </w:pPr>
      <w:r w:rsidRPr="00B54950">
        <w:rPr>
          <w:highlight w:val="green"/>
          <w:rPrChange w:id="2515" w:author="Dennis Hohmann" w:date="2012-04-15T02:52:00Z">
            <w:rPr/>
          </w:rPrChange>
        </w:rPr>
        <w:t>Maschine:</w:t>
      </w:r>
    </w:p>
    <w:p w14:paraId="4C12BE62" w14:textId="6BA0EE3D" w:rsidR="00101E41" w:rsidRPr="00B54950" w:rsidRDefault="00101E41" w:rsidP="00BF6391">
      <w:pPr>
        <w:pStyle w:val="Listenabsatz"/>
        <w:numPr>
          <w:ilvl w:val="0"/>
          <w:numId w:val="9"/>
        </w:numPr>
        <w:rPr>
          <w:highlight w:val="green"/>
          <w:rPrChange w:id="2516" w:author="Dennis Hohmann" w:date="2012-04-15T02:52:00Z">
            <w:rPr/>
          </w:rPrChange>
        </w:rPr>
      </w:pPr>
      <w:r w:rsidRPr="00B54950">
        <w:rPr>
          <w:highlight w:val="green"/>
          <w:rPrChange w:id="2517" w:author="Dennis Hohmann" w:date="2012-04-15T02:52:00Z">
            <w:rPr/>
          </w:rPrChange>
        </w:rPr>
        <w:t>Z-High:</w:t>
      </w:r>
      <w:r w:rsidRPr="00B54950">
        <w:rPr>
          <w:highlight w:val="green"/>
          <w:rPrChange w:id="2518" w:author="Dennis Hohmann" w:date="2012-04-15T02:52:00Z">
            <w:rPr/>
          </w:rPrChange>
        </w:rPr>
        <w:tab/>
      </w:r>
      <w:r w:rsidRPr="00B54950">
        <w:rPr>
          <w:highlight w:val="green"/>
          <w:rPrChange w:id="2519" w:author="Dennis Hohmann" w:date="2012-04-15T02:52:00Z">
            <w:rPr/>
          </w:rPrChange>
        </w:rPr>
        <w:tab/>
      </w:r>
      <w:r w:rsidRPr="00B54950">
        <w:rPr>
          <w:highlight w:val="green"/>
          <w:rPrChange w:id="2520" w:author="Dennis Hohmann" w:date="2012-04-15T02:52:00Z">
            <w:rPr/>
          </w:rPrChange>
        </w:rPr>
        <w:tab/>
      </w:r>
      <w:ins w:id="2521" w:author="Dennis Hohmann" w:date="2012-04-15T02:51:00Z">
        <w:r w:rsidR="00A237AB" w:rsidRPr="00B54950">
          <w:rPr>
            <w:highlight w:val="green"/>
            <w:rPrChange w:id="2522" w:author="Dennis Hohmann" w:date="2012-04-15T02:52:00Z">
              <w:rPr/>
            </w:rPrChange>
          </w:rPr>
          <w:t xml:space="preserve">         </w:t>
        </w:r>
      </w:ins>
      <w:r w:rsidRPr="00B54950">
        <w:rPr>
          <w:b/>
          <w:highlight w:val="green"/>
          <w:rPrChange w:id="2523" w:author="Dennis Hohmann" w:date="2012-04-15T02:52:00Z">
            <w:rPr>
              <w:b/>
            </w:rPr>
          </w:rPrChange>
        </w:rPr>
        <w:t>16mm</w:t>
      </w:r>
      <w:r w:rsidRPr="00B54950">
        <w:rPr>
          <w:highlight w:val="green"/>
          <w:rPrChange w:id="2524" w:author="Dennis Hohmann" w:date="2012-04-15T02:52:00Z">
            <w:rPr/>
          </w:rPrChange>
        </w:rPr>
        <w:tab/>
      </w:r>
      <w:r w:rsidRPr="00B54950">
        <w:rPr>
          <w:highlight w:val="green"/>
          <w:rPrChange w:id="2525" w:author="Dennis Hohmann" w:date="2012-04-15T02:52:00Z">
            <w:rPr/>
          </w:rPrChange>
        </w:rPr>
        <w:tab/>
      </w:r>
      <w:del w:id="2526" w:author="Dennis Hohmann" w:date="2012-04-15T02:52:00Z">
        <w:r w:rsidRPr="00B54950" w:rsidDel="0034675E">
          <w:rPr>
            <w:highlight w:val="green"/>
            <w:rPrChange w:id="2527" w:author="Dennis Hohmann" w:date="2012-04-15T02:52:00Z">
              <w:rPr/>
            </w:rPrChange>
          </w:rPr>
          <w:tab/>
        </w:r>
      </w:del>
      <w:r w:rsidRPr="00B54950">
        <w:rPr>
          <w:highlight w:val="green"/>
          <w:rPrChange w:id="2528" w:author="Dennis Hohmann" w:date="2012-04-15T02:52:00Z">
            <w:rPr/>
          </w:rPrChange>
        </w:rPr>
        <w:t>Warteposition über Platine</w:t>
      </w:r>
    </w:p>
    <w:p w14:paraId="2A9CE7A4" w14:textId="17E07C9E" w:rsidR="00101E41" w:rsidRPr="00B54950" w:rsidRDefault="00101E41" w:rsidP="00101E41">
      <w:pPr>
        <w:pStyle w:val="Listenabsatz"/>
        <w:numPr>
          <w:ilvl w:val="0"/>
          <w:numId w:val="9"/>
        </w:numPr>
        <w:rPr>
          <w:highlight w:val="green"/>
          <w:rPrChange w:id="2529" w:author="Dennis Hohmann" w:date="2012-04-15T02:52:00Z">
            <w:rPr/>
          </w:rPrChange>
        </w:rPr>
      </w:pPr>
      <w:r w:rsidRPr="00B54950">
        <w:rPr>
          <w:highlight w:val="green"/>
          <w:rPrChange w:id="2530" w:author="Dennis Hohmann" w:date="2012-04-15T02:52:00Z">
            <w:rPr/>
          </w:rPrChange>
        </w:rPr>
        <w:t>Z-Up:</w:t>
      </w:r>
      <w:r w:rsidRPr="00B54950">
        <w:rPr>
          <w:highlight w:val="green"/>
          <w:rPrChange w:id="2531" w:author="Dennis Hohmann" w:date="2012-04-15T02:52:00Z">
            <w:rPr/>
          </w:rPrChange>
        </w:rPr>
        <w:tab/>
      </w:r>
      <w:r w:rsidRPr="00B54950">
        <w:rPr>
          <w:highlight w:val="green"/>
          <w:rPrChange w:id="2532" w:author="Dennis Hohmann" w:date="2012-04-15T02:52:00Z">
            <w:rPr/>
          </w:rPrChange>
        </w:rPr>
        <w:tab/>
      </w:r>
      <w:r w:rsidRPr="00B54950">
        <w:rPr>
          <w:highlight w:val="green"/>
          <w:rPrChange w:id="2533" w:author="Dennis Hohmann" w:date="2012-04-15T02:52:00Z">
            <w:rPr/>
          </w:rPrChange>
        </w:rPr>
        <w:tab/>
      </w:r>
      <w:r w:rsidRPr="00B54950">
        <w:rPr>
          <w:highlight w:val="green"/>
          <w:rPrChange w:id="2534" w:author="Dennis Hohmann" w:date="2012-04-15T02:52:00Z">
            <w:rPr/>
          </w:rPrChange>
        </w:rPr>
        <w:tab/>
      </w:r>
      <w:ins w:id="2535" w:author="Dennis Hohmann" w:date="2012-04-15T02:51:00Z">
        <w:r w:rsidR="00A237AB" w:rsidRPr="00B54950">
          <w:rPr>
            <w:highlight w:val="green"/>
            <w:rPrChange w:id="2536" w:author="Dennis Hohmann" w:date="2012-04-15T02:52:00Z">
              <w:rPr/>
            </w:rPrChange>
          </w:rPr>
          <w:t xml:space="preserve">      </w:t>
        </w:r>
      </w:ins>
      <w:r w:rsidRPr="00B54950">
        <w:rPr>
          <w:b/>
          <w:highlight w:val="green"/>
          <w:rPrChange w:id="2537" w:author="Dennis Hohmann" w:date="2012-04-15T02:52:00Z">
            <w:rPr>
              <w:b/>
            </w:rPr>
          </w:rPrChange>
        </w:rPr>
        <w:t>2.54mm</w:t>
      </w:r>
      <w:r w:rsidRPr="00B54950">
        <w:rPr>
          <w:highlight w:val="green"/>
          <w:rPrChange w:id="2538" w:author="Dennis Hohmann" w:date="2012-04-15T02:52:00Z">
            <w:rPr/>
          </w:rPrChange>
        </w:rPr>
        <w:tab/>
      </w:r>
      <w:r w:rsidRPr="00B54950">
        <w:rPr>
          <w:highlight w:val="green"/>
          <w:rPrChange w:id="2539" w:author="Dennis Hohmann" w:date="2012-04-15T02:52:00Z">
            <w:rPr/>
          </w:rPrChange>
        </w:rPr>
        <w:tab/>
        <w:t>Arbeitsposition über Platine</w:t>
      </w:r>
    </w:p>
    <w:p w14:paraId="4F11A55B" w14:textId="7BEB9D7F" w:rsidR="00101E41" w:rsidRPr="00B54950" w:rsidRDefault="00101E41" w:rsidP="00101E41">
      <w:pPr>
        <w:pStyle w:val="Listenabsatz"/>
        <w:numPr>
          <w:ilvl w:val="0"/>
          <w:numId w:val="9"/>
        </w:numPr>
        <w:rPr>
          <w:highlight w:val="green"/>
          <w:rPrChange w:id="2540" w:author="Dennis Hohmann" w:date="2012-04-15T02:52:00Z">
            <w:rPr/>
          </w:rPrChange>
        </w:rPr>
      </w:pPr>
      <w:r w:rsidRPr="00B54950">
        <w:rPr>
          <w:highlight w:val="green"/>
          <w:rPrChange w:id="2541" w:author="Dennis Hohmann" w:date="2012-04-15T02:52:00Z">
            <w:rPr/>
          </w:rPrChange>
        </w:rPr>
        <w:t>Z-Down:</w:t>
      </w:r>
      <w:r w:rsidRPr="00B54950">
        <w:rPr>
          <w:highlight w:val="green"/>
          <w:rPrChange w:id="2542" w:author="Dennis Hohmann" w:date="2012-04-15T02:52:00Z">
            <w:rPr/>
          </w:rPrChange>
        </w:rPr>
        <w:tab/>
      </w:r>
      <w:r w:rsidRPr="00B54950">
        <w:rPr>
          <w:highlight w:val="green"/>
          <w:rPrChange w:id="2543" w:author="Dennis Hohmann" w:date="2012-04-15T02:52:00Z">
            <w:rPr/>
          </w:rPrChange>
        </w:rPr>
        <w:tab/>
      </w:r>
      <w:r w:rsidRPr="00B54950">
        <w:rPr>
          <w:highlight w:val="green"/>
          <w:rPrChange w:id="2544" w:author="Dennis Hohmann" w:date="2012-04-15T02:52:00Z">
            <w:rPr/>
          </w:rPrChange>
        </w:rPr>
        <w:tab/>
      </w:r>
      <w:r w:rsidRPr="00B54950">
        <w:rPr>
          <w:b/>
          <w:highlight w:val="green"/>
          <w:rPrChange w:id="2545" w:author="Dennis Hohmann" w:date="2012-04-15T02:52:00Z">
            <w:rPr>
              <w:b/>
            </w:rPr>
          </w:rPrChange>
        </w:rPr>
        <w:t>-</w:t>
      </w:r>
      <w:r w:rsidR="00B6203E" w:rsidRPr="00B54950">
        <w:rPr>
          <w:b/>
          <w:highlight w:val="green"/>
          <w:rPrChange w:id="2546" w:author="Dennis Hohmann" w:date="2012-04-15T02:52:00Z">
            <w:rPr>
              <w:b/>
            </w:rPr>
          </w:rPrChange>
        </w:rPr>
        <w:t xml:space="preserve"> </w:t>
      </w:r>
      <w:r w:rsidRPr="00B54950">
        <w:rPr>
          <w:b/>
          <w:highlight w:val="green"/>
          <w:rPrChange w:id="2547" w:author="Dennis Hohmann" w:date="2012-04-15T02:52:00Z">
            <w:rPr>
              <w:b/>
            </w:rPr>
          </w:rPrChange>
        </w:rPr>
        <w:t>0.1778mm</w:t>
      </w:r>
      <w:r w:rsidRPr="00B54950">
        <w:rPr>
          <w:highlight w:val="green"/>
          <w:rPrChange w:id="2548" w:author="Dennis Hohmann" w:date="2012-04-15T02:52:00Z">
            <w:rPr/>
          </w:rPrChange>
        </w:rPr>
        <w:tab/>
      </w:r>
      <w:r w:rsidRPr="00B54950">
        <w:rPr>
          <w:highlight w:val="green"/>
          <w:rPrChange w:id="2549" w:author="Dennis Hohmann" w:date="2012-04-15T02:52:00Z">
            <w:rPr/>
          </w:rPrChange>
        </w:rPr>
        <w:tab/>
        <w:t>Eintauchtiefe beim fräsen</w:t>
      </w:r>
    </w:p>
    <w:p w14:paraId="64773B1B" w14:textId="605AF20A" w:rsidR="00101E41" w:rsidRPr="00B54950" w:rsidRDefault="00101E41" w:rsidP="00101E41">
      <w:pPr>
        <w:pStyle w:val="Listenabsatz"/>
        <w:numPr>
          <w:ilvl w:val="0"/>
          <w:numId w:val="9"/>
        </w:numPr>
        <w:rPr>
          <w:highlight w:val="green"/>
          <w:rPrChange w:id="2550" w:author="Dennis Hohmann" w:date="2012-04-15T02:52:00Z">
            <w:rPr/>
          </w:rPrChange>
        </w:rPr>
      </w:pPr>
      <w:r w:rsidRPr="00B54950">
        <w:rPr>
          <w:highlight w:val="green"/>
          <w:rPrChange w:id="2551" w:author="Dennis Hohmann" w:date="2012-04-15T02:52:00Z">
            <w:rPr/>
          </w:rPrChange>
        </w:rPr>
        <w:t>Z-Drilldepth:</w:t>
      </w:r>
      <w:r w:rsidRPr="00B54950">
        <w:rPr>
          <w:highlight w:val="green"/>
          <w:rPrChange w:id="2552" w:author="Dennis Hohmann" w:date="2012-04-15T02:52:00Z">
            <w:rPr/>
          </w:rPrChange>
        </w:rPr>
        <w:tab/>
      </w:r>
      <w:r w:rsidRPr="00B54950">
        <w:rPr>
          <w:highlight w:val="green"/>
          <w:rPrChange w:id="2553" w:author="Dennis Hohmann" w:date="2012-04-15T02:52:00Z">
            <w:rPr/>
          </w:rPrChange>
        </w:rPr>
        <w:tab/>
      </w:r>
      <w:r w:rsidRPr="00B54950">
        <w:rPr>
          <w:highlight w:val="green"/>
          <w:rPrChange w:id="2554" w:author="Dennis Hohmann" w:date="2012-04-15T02:52:00Z">
            <w:rPr/>
          </w:rPrChange>
        </w:rPr>
        <w:tab/>
      </w:r>
      <w:ins w:id="2555" w:author="Dennis Hohmann" w:date="2012-04-15T02:51:00Z">
        <w:r w:rsidR="00A237AB" w:rsidRPr="00B54950">
          <w:rPr>
            <w:highlight w:val="green"/>
            <w:rPrChange w:id="2556" w:author="Dennis Hohmann" w:date="2012-04-15T02:52:00Z">
              <w:rPr/>
            </w:rPrChange>
          </w:rPr>
          <w:t xml:space="preserve">    </w:t>
        </w:r>
      </w:ins>
      <w:r w:rsidRPr="00B54950">
        <w:rPr>
          <w:b/>
          <w:highlight w:val="green"/>
          <w:rPrChange w:id="2557" w:author="Dennis Hohmann" w:date="2012-04-15T02:52:00Z">
            <w:rPr>
              <w:b/>
            </w:rPr>
          </w:rPrChange>
        </w:rPr>
        <w:t>-</w:t>
      </w:r>
      <w:r w:rsidR="00B6203E" w:rsidRPr="00B54950">
        <w:rPr>
          <w:b/>
          <w:highlight w:val="green"/>
          <w:rPrChange w:id="2558" w:author="Dennis Hohmann" w:date="2012-04-15T02:52:00Z">
            <w:rPr>
              <w:b/>
            </w:rPr>
          </w:rPrChange>
        </w:rPr>
        <w:t xml:space="preserve"> </w:t>
      </w:r>
      <w:r w:rsidRPr="00B54950">
        <w:rPr>
          <w:b/>
          <w:highlight w:val="green"/>
          <w:rPrChange w:id="2559" w:author="Dennis Hohmann" w:date="2012-04-15T02:52:00Z">
            <w:rPr>
              <w:b/>
            </w:rPr>
          </w:rPrChange>
        </w:rPr>
        <w:t>0,75mm</w:t>
      </w:r>
      <w:r w:rsidRPr="00B54950">
        <w:rPr>
          <w:highlight w:val="green"/>
          <w:rPrChange w:id="2560" w:author="Dennis Hohmann" w:date="2012-04-15T02:52:00Z">
            <w:rPr/>
          </w:rPrChange>
        </w:rPr>
        <w:tab/>
      </w:r>
      <w:r w:rsidRPr="00B54950">
        <w:rPr>
          <w:highlight w:val="green"/>
          <w:rPrChange w:id="2561" w:author="Dennis Hohmann" w:date="2012-04-15T02:52:00Z">
            <w:rPr/>
          </w:rPrChange>
        </w:rPr>
        <w:tab/>
        <w:t>Bohrtiefe</w:t>
      </w:r>
    </w:p>
    <w:p w14:paraId="72CD1C5A" w14:textId="1C045AB4" w:rsidR="00B6203E" w:rsidRDefault="009F7D89" w:rsidP="00EA4518">
      <w:pPr>
        <w:pStyle w:val="Listenabsatz"/>
        <w:numPr>
          <w:ilvl w:val="0"/>
          <w:numId w:val="9"/>
        </w:numPr>
      </w:pPr>
      <w:r w:rsidRPr="00B54950">
        <w:rPr>
          <w:highlight w:val="green"/>
          <w:rPrChange w:id="2562" w:author="Dennis Hohmann" w:date="2012-04-15T02:52:00Z">
            <w:rPr/>
          </w:rPrChange>
        </w:rPr>
        <w:t>Position Z:</w:t>
      </w:r>
      <w:r w:rsidRPr="00B54950">
        <w:rPr>
          <w:highlight w:val="green"/>
          <w:rPrChange w:id="2563" w:author="Dennis Hohmann" w:date="2012-04-15T02:52:00Z">
            <w:rPr/>
          </w:rPrChange>
        </w:rPr>
        <w:tab/>
      </w:r>
      <w:r w:rsidRPr="00B54950">
        <w:rPr>
          <w:highlight w:val="green"/>
          <w:rPrChange w:id="2564" w:author="Dennis Hohmann" w:date="2012-04-15T02:52:00Z">
            <w:rPr/>
          </w:rPrChange>
        </w:rPr>
        <w:tab/>
      </w:r>
      <w:r w:rsidRPr="00B54950">
        <w:rPr>
          <w:highlight w:val="green"/>
          <w:rPrChange w:id="2565" w:author="Dennis Hohmann" w:date="2012-04-15T02:52:00Z">
            <w:rPr/>
          </w:rPrChange>
        </w:rPr>
        <w:tab/>
      </w:r>
      <w:ins w:id="2566" w:author="Dennis Hohmann" w:date="2012-04-15T02:51:00Z">
        <w:r w:rsidR="00A237AB" w:rsidRPr="00B54950">
          <w:rPr>
            <w:highlight w:val="green"/>
            <w:rPrChange w:id="2567" w:author="Dennis Hohmann" w:date="2012-04-15T02:52:00Z">
              <w:rPr/>
            </w:rPrChange>
          </w:rPr>
          <w:t xml:space="preserve">         </w:t>
        </w:r>
      </w:ins>
      <w:r w:rsidRPr="00B54950">
        <w:rPr>
          <w:b/>
          <w:highlight w:val="green"/>
          <w:rPrChange w:id="2568" w:author="Dennis Hohmann" w:date="2012-04-15T02:52:00Z">
            <w:rPr>
              <w:b/>
            </w:rPr>
          </w:rPrChange>
        </w:rPr>
        <w:t>40mm</w:t>
      </w:r>
      <w:r w:rsidRPr="00B54950">
        <w:rPr>
          <w:b/>
          <w:highlight w:val="green"/>
          <w:rPrChange w:id="2569" w:author="Dennis Hohmann" w:date="2012-04-15T02:52:00Z">
            <w:rPr>
              <w:b/>
            </w:rPr>
          </w:rPrChange>
        </w:rPr>
        <w:tab/>
      </w:r>
      <w:r w:rsidRPr="00B54950">
        <w:rPr>
          <w:highlight w:val="green"/>
          <w:rPrChange w:id="2570" w:author="Dennis Hohmann" w:date="2012-04-15T02:52:00Z">
            <w:rPr/>
          </w:rPrChange>
        </w:rPr>
        <w:tab/>
      </w:r>
      <w:del w:id="2571" w:author="Dennis Hohmann" w:date="2012-04-15T02:52:00Z">
        <w:r w:rsidRPr="00B54950" w:rsidDel="0034675E">
          <w:rPr>
            <w:highlight w:val="green"/>
            <w:rPrChange w:id="2572" w:author="Dennis Hohmann" w:date="2012-04-15T02:52:00Z">
              <w:rPr/>
            </w:rPrChange>
          </w:rPr>
          <w:tab/>
        </w:r>
      </w:del>
      <w:r w:rsidRPr="00B54950">
        <w:rPr>
          <w:highlight w:val="green"/>
          <w:rPrChange w:id="2573" w:author="Dennis Hohmann" w:date="2012-04-15T02:52:00Z">
            <w:rPr/>
          </w:rPrChange>
        </w:rPr>
        <w:t>Werkzeugwechselhöhe</w:t>
      </w:r>
    </w:p>
    <w:p w14:paraId="5412E0FD" w14:textId="77777777" w:rsidR="00D76815" w:rsidRPr="00EA4518" w:rsidRDefault="00D76815" w:rsidP="0014197A"/>
    <w:p w14:paraId="53FED8B9" w14:textId="6E186289" w:rsidR="00B6203E" w:rsidRDefault="009F7D89" w:rsidP="00D351D6">
      <w:r>
        <w:t>GCode Style:</w:t>
      </w:r>
      <w:r w:rsidR="00B6203E">
        <w:tab/>
      </w:r>
      <w:r w:rsidR="00B6203E">
        <w:tab/>
      </w:r>
      <w:r w:rsidR="00B6203E">
        <w:tab/>
      </w:r>
      <w:r w:rsidR="00B6203E">
        <w:tab/>
      </w:r>
      <w:ins w:id="2574" w:author="Dennis Hohmann" w:date="2012-04-15T02:51:00Z">
        <w:r w:rsidR="00A237AB">
          <w:t xml:space="preserve">  </w:t>
        </w:r>
      </w:ins>
      <w:r w:rsidRPr="00B6203E">
        <w:rPr>
          <w:b/>
        </w:rPr>
        <w:t>generic</w:t>
      </w:r>
      <w:r w:rsidR="00B6203E" w:rsidRPr="00B6203E">
        <w:rPr>
          <w:b/>
        </w:rPr>
        <w:t>.pp</w:t>
      </w:r>
      <w:r w:rsidR="00B6203E" w:rsidRPr="00B6203E">
        <w:tab/>
      </w:r>
      <w:r w:rsidR="00B6203E">
        <w:tab/>
      </w:r>
      <w:r w:rsidRPr="00B6203E">
        <w:t>Standart gCode</w:t>
      </w:r>
    </w:p>
    <w:p w14:paraId="734E2F23" w14:textId="77777777" w:rsidR="00D76815" w:rsidRPr="00B6203E" w:rsidRDefault="00D76815" w:rsidP="00D351D6"/>
    <w:p w14:paraId="1BF7929C" w14:textId="4B7BBBC7" w:rsidR="009F7D89" w:rsidRPr="009F7D89" w:rsidRDefault="009F7D89" w:rsidP="009F7D89">
      <w:r>
        <w:t>GCode Options:</w:t>
      </w:r>
    </w:p>
    <w:p w14:paraId="1A2F9400" w14:textId="388915FC" w:rsidR="00AF7399" w:rsidRDefault="009F7D89" w:rsidP="00B6203E">
      <w:pPr>
        <w:pStyle w:val="Listenabsatz"/>
        <w:numPr>
          <w:ilvl w:val="0"/>
          <w:numId w:val="10"/>
        </w:numPr>
        <w:ind w:left="426" w:firstLine="0"/>
      </w:pPr>
      <w:r>
        <w:t>Zeilennummer Format:</w:t>
      </w:r>
      <w:r>
        <w:tab/>
      </w:r>
      <w:ins w:id="2575" w:author="Dennis Hohmann" w:date="2012-04-15T02:51:00Z">
        <w:r w:rsidR="00A237AB">
          <w:t xml:space="preserve">        </w:t>
        </w:r>
      </w:ins>
      <w:r w:rsidRPr="00B6203E">
        <w:rPr>
          <w:b/>
        </w:rPr>
        <w:t>N%05d</w:t>
      </w:r>
      <w:r>
        <w:tab/>
      </w:r>
      <w:r>
        <w:tab/>
        <w:t>Schrittnummer</w:t>
      </w:r>
    </w:p>
    <w:p w14:paraId="08ACE07F" w14:textId="77777777" w:rsidR="00D76815" w:rsidRDefault="00D76815" w:rsidP="008E13B6">
      <w:pPr>
        <w:ind w:left="0" w:firstLine="0"/>
      </w:pPr>
    </w:p>
    <w:p w14:paraId="00E9EB3B" w14:textId="35152EB0" w:rsidR="009F7D89" w:rsidRPr="009F7D89" w:rsidRDefault="009F7D89" w:rsidP="008E13B6">
      <w:pPr>
        <w:ind w:left="0" w:firstLine="0"/>
      </w:pPr>
      <w:r>
        <w:t>File Naming:</w:t>
      </w:r>
    </w:p>
    <w:p w14:paraId="72AFC4FA" w14:textId="0730FB51" w:rsidR="009F7D89" w:rsidRDefault="009F7D89" w:rsidP="009F7D89">
      <w:pPr>
        <w:pStyle w:val="Listenabsatz"/>
        <w:numPr>
          <w:ilvl w:val="0"/>
          <w:numId w:val="10"/>
        </w:numPr>
      </w:pPr>
      <w:r>
        <w:t>Wort für Etch:</w:t>
      </w:r>
      <w:r>
        <w:tab/>
      </w:r>
      <w:r>
        <w:tab/>
      </w:r>
      <w:r w:rsidRPr="00B6203E">
        <w:rPr>
          <w:b/>
        </w:rPr>
        <w:t>e</w:t>
      </w:r>
      <w:r>
        <w:tab/>
      </w:r>
      <w:r>
        <w:tab/>
      </w:r>
      <w:r>
        <w:tab/>
        <w:t>fräsen</w:t>
      </w:r>
    </w:p>
    <w:p w14:paraId="04C20284" w14:textId="49C0BAF4" w:rsidR="009F7D89" w:rsidRDefault="0014197A" w:rsidP="009F7D89">
      <w:pPr>
        <w:pStyle w:val="Listenabsatz"/>
        <w:numPr>
          <w:ilvl w:val="0"/>
          <w:numId w:val="10"/>
        </w:numPr>
      </w:pPr>
      <w:r>
        <w:t>Wort für Drill:</w:t>
      </w:r>
      <w:r>
        <w:tab/>
      </w:r>
      <w:r w:rsidR="009F7D89">
        <w:tab/>
      </w:r>
      <w:r w:rsidR="009F7D89" w:rsidRPr="00B6203E">
        <w:rPr>
          <w:b/>
        </w:rPr>
        <w:t>d</w:t>
      </w:r>
      <w:r w:rsidR="009F7D89">
        <w:tab/>
      </w:r>
      <w:r w:rsidR="009F7D89">
        <w:tab/>
      </w:r>
      <w:r w:rsidR="009F7D89">
        <w:tab/>
        <w:t>bohren</w:t>
      </w:r>
    </w:p>
    <w:p w14:paraId="3D783474" w14:textId="4B5B765F" w:rsidR="009F7D89" w:rsidRDefault="0014197A" w:rsidP="009F7D89">
      <w:pPr>
        <w:pStyle w:val="Listenabsatz"/>
        <w:numPr>
          <w:ilvl w:val="0"/>
          <w:numId w:val="10"/>
        </w:numPr>
      </w:pPr>
      <w:r>
        <w:t>Wort für Top:</w:t>
      </w:r>
      <w:r>
        <w:tab/>
      </w:r>
      <w:r>
        <w:tab/>
      </w:r>
      <w:r w:rsidR="009F7D89" w:rsidRPr="00B6203E">
        <w:rPr>
          <w:b/>
        </w:rPr>
        <w:t>t</w:t>
      </w:r>
      <w:r w:rsidR="009F7D89">
        <w:tab/>
      </w:r>
      <w:r w:rsidR="009F7D89">
        <w:tab/>
      </w:r>
      <w:r w:rsidR="009F7D89">
        <w:tab/>
        <w:t>Oberseite</w:t>
      </w:r>
    </w:p>
    <w:p w14:paraId="3EAF1DA0" w14:textId="0ED8E9DE" w:rsidR="009F7D89" w:rsidRDefault="009F7D89" w:rsidP="009F7D89">
      <w:pPr>
        <w:pStyle w:val="Listenabsatz"/>
        <w:numPr>
          <w:ilvl w:val="0"/>
          <w:numId w:val="10"/>
        </w:numPr>
      </w:pPr>
      <w:r>
        <w:t>Wort für Bottom:</w:t>
      </w:r>
      <w:r>
        <w:tab/>
      </w:r>
      <w:r>
        <w:tab/>
      </w:r>
      <w:r w:rsidRPr="00B6203E">
        <w:rPr>
          <w:b/>
        </w:rPr>
        <w:t>b</w:t>
      </w:r>
      <w:r>
        <w:tab/>
      </w:r>
      <w:r>
        <w:tab/>
      </w:r>
      <w:r>
        <w:tab/>
        <w:t>Unterseite</w:t>
      </w:r>
    </w:p>
    <w:p w14:paraId="3378F9C1" w14:textId="70A96924" w:rsidR="009F7D89" w:rsidRDefault="0014197A" w:rsidP="009F7D89">
      <w:pPr>
        <w:pStyle w:val="Listenabsatz"/>
        <w:numPr>
          <w:ilvl w:val="0"/>
          <w:numId w:val="10"/>
        </w:numPr>
      </w:pPr>
      <w:r>
        <w:t>Extension:</w:t>
      </w:r>
      <w:r>
        <w:tab/>
      </w:r>
      <w:r>
        <w:tab/>
      </w:r>
      <w:r w:rsidR="009F7D89" w:rsidRPr="00B6203E">
        <w:rPr>
          <w:b/>
        </w:rPr>
        <w:t>tap</w:t>
      </w:r>
      <w:r w:rsidR="009F7D89">
        <w:tab/>
      </w:r>
      <w:r w:rsidR="009F7D89">
        <w:tab/>
      </w:r>
      <w:r w:rsidR="009F7D89">
        <w:tab/>
        <w:t>Dateierweiterung</w:t>
      </w:r>
    </w:p>
    <w:p w14:paraId="43122AD8" w14:textId="069268D8" w:rsidR="009F7D89" w:rsidRPr="009F7D89" w:rsidRDefault="0014197A" w:rsidP="009F7D89">
      <w:pPr>
        <w:pStyle w:val="Listenabsatz"/>
        <w:numPr>
          <w:ilvl w:val="0"/>
          <w:numId w:val="10"/>
        </w:numPr>
      </w:pPr>
      <w:r>
        <w:t>Filename:</w:t>
      </w:r>
      <w:r>
        <w:tab/>
      </w:r>
      <w:r>
        <w:tab/>
      </w:r>
      <w:r w:rsidR="009F7D89" w:rsidRPr="00B6203E">
        <w:rPr>
          <w:b/>
        </w:rPr>
        <w:t>$SIDE$FILE.$EXT</w:t>
      </w:r>
    </w:p>
    <w:p w14:paraId="64DF9E80" w14:textId="77777777" w:rsidR="009F7D89" w:rsidRDefault="009F7D89" w:rsidP="009F7D89">
      <w:pPr>
        <w:ind w:left="0" w:firstLine="0"/>
      </w:pPr>
    </w:p>
    <w:p w14:paraId="3C696E69" w14:textId="34BBB1B7" w:rsidR="009F7D89" w:rsidRDefault="009F7D89" w:rsidP="009F7D89">
      <w:pPr>
        <w:ind w:left="0" w:firstLine="0"/>
      </w:pPr>
      <w:r>
        <w:t xml:space="preserve">Daraus ergibt sich z.B. für den </w:t>
      </w:r>
      <w:r w:rsidR="00454E94">
        <w:t>Bohrplan</w:t>
      </w:r>
      <w:r>
        <w:t xml:space="preserve"> der Unterseite folgender Dateiname:</w:t>
      </w:r>
    </w:p>
    <w:p w14:paraId="1DF3336C" w14:textId="77777777" w:rsidR="00D75FF9" w:rsidRPr="00454E94" w:rsidRDefault="009F7D89" w:rsidP="00454E94">
      <w:pPr>
        <w:jc w:val="center"/>
        <w:rPr>
          <w:b/>
        </w:rPr>
      </w:pPr>
      <w:r w:rsidRPr="00454E94">
        <w:rPr>
          <w:b/>
        </w:rPr>
        <w:t>bd.tap</w:t>
      </w:r>
    </w:p>
    <w:p w14:paraId="1FCF7A9A" w14:textId="77777777" w:rsidR="00D75FF9" w:rsidRDefault="00D75FF9" w:rsidP="00D75FF9">
      <w:pPr>
        <w:ind w:left="0" w:firstLine="0"/>
      </w:pPr>
    </w:p>
    <w:p w14:paraId="44F669A2" w14:textId="18DCF8A5" w:rsidR="00EF798F" w:rsidRPr="00D75FF9" w:rsidRDefault="00CD4C76" w:rsidP="00776078">
      <w:pPr>
        <w:pStyle w:val="berschrift1"/>
      </w:pPr>
      <w:r>
        <w:br w:type="page"/>
      </w:r>
      <w:bookmarkStart w:id="2576" w:name="_Toc196079074"/>
      <w:r w:rsidR="00EF798F" w:rsidRPr="00D75FF9">
        <w:t>Software</w:t>
      </w:r>
      <w:bookmarkEnd w:id="2576"/>
    </w:p>
    <w:p w14:paraId="3726E222" w14:textId="69BE067F" w:rsidR="00EF0165" w:rsidRPr="00825287" w:rsidRDefault="00EF0165" w:rsidP="001B7DAE">
      <w:pPr>
        <w:pStyle w:val="berschrift2"/>
      </w:pPr>
      <w:bookmarkStart w:id="2577" w:name="_Toc196079075"/>
      <w:r w:rsidRPr="00825287">
        <w:t>Einleitung</w:t>
      </w:r>
      <w:bookmarkEnd w:id="2577"/>
    </w:p>
    <w:p w14:paraId="3B49A6C1" w14:textId="2F71DCCD" w:rsidR="00C13E0A" w:rsidRDefault="00EF0165" w:rsidP="008B14C0">
      <w:pPr>
        <w:pStyle w:val="Textkrper"/>
        <w:pPrChange w:id="2578" w:author="Dennis Hohmann" w:date="2012-04-15T00:39:00Z">
          <w:pPr>
            <w:pStyle w:val="Textkrper"/>
          </w:pPr>
        </w:pPrChange>
      </w:pPr>
      <w:r w:rsidRPr="00EF0165">
        <w:t xml:space="preserve">Das Projekt </w:t>
      </w:r>
      <w:del w:id="2579" w:author="Dennis Hohmann" w:date="2012-04-14T20:54:00Z">
        <w:r w:rsidRPr="00EF0165" w:rsidDel="00717F02">
          <w:delText>“</w:delText>
        </w:r>
      </w:del>
      <w:r w:rsidRPr="00EF0165">
        <w:t>CNC-</w:t>
      </w:r>
      <w:r w:rsidRPr="00AF4C67">
        <w:t>Steuerung</w:t>
      </w:r>
      <w:del w:id="2580" w:author="Dennis Hohmann" w:date="2012-04-14T20:54:00Z">
        <w:r w:rsidRPr="00EF0165" w:rsidDel="00717F02">
          <w:delText>”</w:delText>
        </w:r>
      </w:del>
      <w:r w:rsidRPr="00EF0165">
        <w:t xml:space="preserve"> wurde in der Hochsprache C programmiert. </w:t>
      </w:r>
      <w:r>
        <w:t>Die Entwic</w:t>
      </w:r>
      <w:r>
        <w:t>k</w:t>
      </w:r>
      <w:r>
        <w:t>lungsumgebung war die bereits erwähnte Software der Firma Atmel, AVR-Studio 5.1.</w:t>
      </w:r>
      <w:r w:rsidR="00C851F4">
        <w:t xml:space="preserve"> </w:t>
      </w:r>
      <w:r>
        <w:t xml:space="preserve">Zum flashen und debuggen </w:t>
      </w:r>
      <w:r w:rsidRPr="004662D1">
        <w:rPr>
          <w:rPrChange w:id="2581" w:author="Dennis Hohmann" w:date="2012-04-15T02:53:00Z">
            <w:rPr/>
          </w:rPrChange>
        </w:rPr>
        <w:t xml:space="preserve">der Software kam der ebenfalls von Atmel entwickelte Debugger AVR JTAGICE3 zum </w:t>
      </w:r>
      <w:r w:rsidRPr="00FE636C">
        <w:rPr>
          <w:rPrChange w:id="2582" w:author="Dennis Hohmann" w:date="2012-04-15T02:54:00Z">
            <w:rPr/>
          </w:rPrChange>
        </w:rPr>
        <w:t>Einsatz.</w:t>
      </w:r>
      <w:r w:rsidR="00C851F4" w:rsidRPr="00FE636C">
        <w:rPr>
          <w:rPrChange w:id="2583" w:author="Dennis Hohmann" w:date="2012-04-15T02:54:00Z">
            <w:rPr/>
          </w:rPrChange>
        </w:rPr>
        <w:t xml:space="preserve"> </w:t>
      </w:r>
      <w:r w:rsidRPr="00FE636C">
        <w:rPr>
          <w:rPrChange w:id="2584" w:author="Dennis Hohmann" w:date="2012-04-15T02:54:00Z">
            <w:rPr/>
          </w:rPrChange>
        </w:rPr>
        <w:t>Als primäre</w:t>
      </w:r>
      <w:r w:rsidR="00FB61D3" w:rsidRPr="00FE636C">
        <w:rPr>
          <w:rPrChange w:id="2585" w:author="Dennis Hohmann" w:date="2012-04-15T02:54:00Z">
            <w:rPr/>
          </w:rPrChange>
        </w:rPr>
        <w:t>s Entwicklungsboard diente das Pollin</w:t>
      </w:r>
      <w:r w:rsidRPr="00FE636C">
        <w:rPr>
          <w:rPrChange w:id="2586" w:author="Dennis Hohmann" w:date="2012-04-15T02:54:00Z">
            <w:rPr/>
          </w:rPrChange>
        </w:rPr>
        <w:t xml:space="preserve"> Evaluat</w:t>
      </w:r>
      <w:r w:rsidRPr="00FE636C">
        <w:rPr>
          <w:rPrChange w:id="2587" w:author="Dennis Hohmann" w:date="2012-04-15T02:54:00Z">
            <w:rPr/>
          </w:rPrChange>
        </w:rPr>
        <w:t>i</w:t>
      </w:r>
      <w:r w:rsidRPr="00FE636C">
        <w:rPr>
          <w:rPrChange w:id="2588" w:author="Dennis Hohmann" w:date="2012-04-15T02:54:00Z">
            <w:rPr/>
          </w:rPrChange>
        </w:rPr>
        <w:t>onsboard</w:t>
      </w:r>
      <w:r w:rsidR="00F551CB" w:rsidRPr="00FE636C">
        <w:rPr>
          <w:rPrChange w:id="2589" w:author="Dennis Hohmann" w:date="2012-04-15T02:54:00Z">
            <w:rPr/>
          </w:rPrChange>
        </w:rPr>
        <w:t xml:space="preserve"> V2.0</w:t>
      </w:r>
      <w:r w:rsidR="006557EE" w:rsidRPr="00FE636C">
        <w:rPr>
          <w:rPrChange w:id="2590" w:author="Dennis Hohmann" w:date="2012-04-15T02:54:00Z">
            <w:rPr/>
          </w:rPrChange>
        </w:rPr>
        <w:t>.1</w:t>
      </w:r>
      <w:r w:rsidRPr="00FE636C">
        <w:rPr>
          <w:rPrChange w:id="2591" w:author="Dennis Hohmann" w:date="2012-04-15T02:54:00Z">
            <w:rPr/>
          </w:rPrChange>
        </w:rPr>
        <w:t>“</w:t>
      </w:r>
      <w:r w:rsidR="002971E4" w:rsidRPr="00FE636C">
        <w:rPr>
          <w:rPrChange w:id="2592" w:author="Dennis Hohmann" w:date="2012-04-15T02:54:00Z">
            <w:rPr>
              <w:rStyle w:val="Funotenzeichen"/>
            </w:rPr>
          </w:rPrChange>
        </w:rPr>
        <w:footnoteReference w:id="16"/>
      </w:r>
      <w:r w:rsidR="002971E4" w:rsidRPr="00FE636C">
        <w:rPr>
          <w:rPrChange w:id="2599" w:author="Dennis Hohmann" w:date="2012-04-15T02:54:00Z">
            <w:rPr/>
          </w:rPrChange>
        </w:rPr>
        <w:t xml:space="preserve"> </w:t>
      </w:r>
      <w:r w:rsidRPr="00FE636C">
        <w:rPr>
          <w:rPrChange w:id="2600" w:author="Dennis Hohmann" w:date="2012-04-15T02:54:00Z">
            <w:rPr/>
          </w:rPrChange>
        </w:rPr>
        <w:t xml:space="preserve">der Firma </w:t>
      </w:r>
      <w:ins w:id="2601" w:author="Dennis Hohmann" w:date="2012-04-15T02:54:00Z">
        <w:r w:rsidR="00FE636C" w:rsidRPr="00FE636C">
          <w:rPr>
            <w:rPrChange w:id="2602" w:author="Dennis Hohmann" w:date="2012-04-15T02:54:00Z">
              <w:rPr>
                <w:rFonts w:ascii="Times New Roman" w:hAnsi="Times New Roman"/>
                <w:noProof/>
              </w:rPr>
            </w:rPrChange>
          </w:rPr>
          <w:t>Pollin Electronic</w:t>
        </w:r>
      </w:ins>
      <w:del w:id="2603" w:author="Dennis Hohmann" w:date="2012-04-15T02:54:00Z">
        <w:r w:rsidRPr="00FE636C" w:rsidDel="00FE636C">
          <w:rPr>
            <w:rPrChange w:id="2604" w:author="Dennis Hohmann" w:date="2012-04-15T02:54:00Z">
              <w:rPr/>
            </w:rPrChange>
          </w:rPr>
          <w:delText>pollin.de</w:delText>
        </w:r>
      </w:del>
      <w:r w:rsidRPr="00FE636C">
        <w:rPr>
          <w:rPrChange w:id="2605" w:author="Dennis Hohmann" w:date="2012-04-15T02:54:00Z">
            <w:rPr/>
          </w:rPrChange>
        </w:rPr>
        <w:t>, sowie ein Breadboard der Firma Wanjie.</w:t>
      </w:r>
      <w:r w:rsidR="004E0FD6" w:rsidRPr="00FE636C">
        <w:rPr>
          <w:rPrChange w:id="2606" w:author="Dennis Hohmann" w:date="2012-04-15T02:54:00Z">
            <w:rPr/>
          </w:rPrChange>
        </w:rPr>
        <w:t xml:space="preserve"> Ein Breadboard ist ein Steckbrettsystem, mit einem Rastermaß von 2,54mm.</w:t>
      </w:r>
      <w:r w:rsidR="007E6BF1" w:rsidRPr="00FE636C">
        <w:rPr>
          <w:rPrChange w:id="2607" w:author="Dennis Hohmann" w:date="2012-04-15T02:54:00Z">
            <w:rPr/>
          </w:rPrChange>
        </w:rPr>
        <w:t xml:space="preserve"> </w:t>
      </w:r>
      <w:r w:rsidR="004E0FD6" w:rsidRPr="00FE636C">
        <w:rPr>
          <w:rPrChange w:id="2608" w:author="Dennis Hohmann" w:date="2012-04-15T02:54:00Z">
            <w:rPr/>
          </w:rPrChange>
        </w:rPr>
        <w:t>Standartba</w:t>
      </w:r>
      <w:r w:rsidR="004E0FD6" w:rsidRPr="00FE636C">
        <w:rPr>
          <w:rPrChange w:id="2609" w:author="Dennis Hohmann" w:date="2012-04-15T02:54:00Z">
            <w:rPr/>
          </w:rPrChange>
        </w:rPr>
        <w:t>u</w:t>
      </w:r>
      <w:r w:rsidR="004E0FD6" w:rsidRPr="00FE636C">
        <w:rPr>
          <w:rPrChange w:id="2610" w:author="Dennis Hohmann" w:date="2012-04-15T02:54:00Z">
            <w:rPr/>
          </w:rPrChange>
        </w:rPr>
        <w:t xml:space="preserve">teile, die diesem Rastermaß entsprechen, können ohne Löten, über </w:t>
      </w:r>
      <w:r w:rsidR="007E6BF1" w:rsidRPr="00FE636C">
        <w:rPr>
          <w:rPrChange w:id="2611" w:author="Dennis Hohmann" w:date="2012-04-15T02:54:00Z">
            <w:rPr/>
          </w:rPrChange>
        </w:rPr>
        <w:t>entsprechende Kabe</w:t>
      </w:r>
      <w:r w:rsidR="007E6BF1" w:rsidRPr="00FE636C">
        <w:rPr>
          <w:rPrChange w:id="2612" w:author="Dennis Hohmann" w:date="2012-04-15T02:54:00Z">
            <w:rPr/>
          </w:rPrChange>
        </w:rPr>
        <w:t>l</w:t>
      </w:r>
      <w:r w:rsidR="007E6BF1" w:rsidRPr="00FE636C">
        <w:rPr>
          <w:rPrChange w:id="2613" w:author="Dennis Hohmann" w:date="2012-04-15T02:54:00Z">
            <w:rPr/>
          </w:rPrChange>
        </w:rPr>
        <w:t>steckbrücken</w:t>
      </w:r>
      <w:ins w:id="2614" w:author="Dennis Hohmann" w:date="2012-04-15T02:54:00Z">
        <w:r w:rsidR="00B60A95">
          <w:t xml:space="preserve">, </w:t>
        </w:r>
      </w:ins>
      <w:del w:id="2615" w:author="Dennis Hohmann" w:date="2012-04-15T02:54:00Z">
        <w:r w:rsidR="007E6BF1" w:rsidRPr="00FE636C" w:rsidDel="00B60A95">
          <w:rPr>
            <w:rPrChange w:id="2616" w:author="Dennis Hohmann" w:date="2012-04-15T02:54:00Z">
              <w:rPr/>
            </w:rPrChange>
          </w:rPr>
          <w:delText xml:space="preserve"> </w:delText>
        </w:r>
      </w:del>
      <w:r w:rsidR="007E6BF1" w:rsidRPr="00FE636C">
        <w:rPr>
          <w:rPrChange w:id="2617" w:author="Dennis Hohmann" w:date="2012-04-15T02:54:00Z">
            <w:rPr/>
          </w:rPrChange>
        </w:rPr>
        <w:t>miteinander v</w:t>
      </w:r>
      <w:r w:rsidR="004E0FD6" w:rsidRPr="00FE636C">
        <w:rPr>
          <w:rPrChange w:id="2618" w:author="Dennis Hohmann" w:date="2012-04-15T02:54:00Z">
            <w:rPr/>
          </w:rPrChange>
        </w:rPr>
        <w:t xml:space="preserve">erbunden werden. </w:t>
      </w:r>
      <w:r w:rsidRPr="00FE636C">
        <w:rPr>
          <w:rPrChange w:id="2619" w:author="Dennis Hohmann" w:date="2012-04-15T02:54:00Z">
            <w:rPr/>
          </w:rPrChange>
        </w:rPr>
        <w:t xml:space="preserve">In der ersten </w:t>
      </w:r>
      <w:r w:rsidR="007A0C86" w:rsidRPr="00FE636C">
        <w:rPr>
          <w:rPrChange w:id="2620" w:author="Dennis Hohmann" w:date="2012-04-15T02:54:00Z">
            <w:rPr/>
          </w:rPrChange>
        </w:rPr>
        <w:t>Entwicklungsphase</w:t>
      </w:r>
      <w:r w:rsidR="007A0C86" w:rsidRPr="0003747B">
        <w:t xml:space="preserve"> </w:t>
      </w:r>
      <w:r w:rsidRPr="0003747B">
        <w:t>wurde eine A</w:t>
      </w:r>
      <w:r w:rsidRPr="0003747B">
        <w:t>t</w:t>
      </w:r>
      <w:r w:rsidRPr="0003747B">
        <w:t xml:space="preserve">mel </w:t>
      </w:r>
      <w:r w:rsidR="007E6BF1" w:rsidRPr="0003747B">
        <w:t>AT</w:t>
      </w:r>
      <w:r w:rsidRPr="0003747B">
        <w:t xml:space="preserve">mega8, später ein </w:t>
      </w:r>
      <w:r w:rsidR="007E6BF1" w:rsidRPr="0003747B">
        <w:t>AT</w:t>
      </w:r>
      <w:r w:rsidRPr="0003747B">
        <w:t>mega32 und in der finale Version</w:t>
      </w:r>
      <w:del w:id="2621" w:author="Dennis Hohmann" w:date="2012-04-15T02:54:00Z">
        <w:r w:rsidRPr="0003747B" w:rsidDel="00FE636C">
          <w:delText>,</w:delText>
        </w:r>
      </w:del>
      <w:r w:rsidRPr="0003747B">
        <w:t xml:space="preserve"> ein </w:t>
      </w:r>
      <w:r w:rsidR="007E6BF1" w:rsidRPr="0003747B">
        <w:t>AT</w:t>
      </w:r>
      <w:r w:rsidRPr="0003747B">
        <w:t>mega128</w:t>
      </w:r>
      <w:r w:rsidR="00E422D3" w:rsidRPr="0003747B">
        <w:t xml:space="preserve">4P als </w:t>
      </w:r>
      <w:r w:rsidR="004E0FD6" w:rsidRPr="0003747B">
        <w:t>Zielsystem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w:t>
      </w:r>
      <w:r w:rsidR="00FB61D3" w:rsidRPr="0003747B">
        <w:t>s</w:t>
      </w:r>
      <w:r w:rsidR="00FB61D3" w:rsidRPr="0003747B">
        <w:t>phasen zurück zu</w:t>
      </w:r>
      <w:r w:rsidR="00C13E0A" w:rsidRPr="0003747B">
        <w:t xml:space="preserve">führen. Am Anfang </w:t>
      </w:r>
      <w:r w:rsidR="000D2CFE" w:rsidRPr="0003747B">
        <w:t xml:space="preserve">der Entwicklung </w:t>
      </w:r>
      <w:r w:rsidR="00C13E0A" w:rsidRPr="0003747B">
        <w:t>wurd</w:t>
      </w:r>
      <w:r w:rsidR="006F65A7" w:rsidRPr="0003747B">
        <w:t>en nur die Motoren angeste</w:t>
      </w:r>
      <w:r w:rsidR="006F65A7" w:rsidRPr="0003747B">
        <w:t>u</w:t>
      </w:r>
      <w:r w:rsidR="006F65A7" w:rsidRPr="0003747B">
        <w:t xml:space="preserve">ert, </w:t>
      </w:r>
      <w:r w:rsidR="00C13E0A" w:rsidRPr="0003747B">
        <w:t>hierzu reichte der ATmega8</w:t>
      </w:r>
      <w:r w:rsidR="00C70A5F" w:rsidRPr="0003747B">
        <w:t>, mit einer UART als</w:t>
      </w:r>
      <w:r w:rsidR="00C70A5F">
        <w:t xml:space="preserve"> Debug-Ausgabe</w:t>
      </w:r>
      <w:r w:rsidR="000D2CFE">
        <w:t xml:space="preserve"> zum PC</w:t>
      </w:r>
      <w:r w:rsidR="00C70A5F">
        <w:t xml:space="preserve"> aus. In der nächsten Entwicklungsstufe </w:t>
      </w:r>
      <w:del w:id="2622" w:author="Dennis Hohmann" w:date="2012-04-14T20:56:00Z">
        <w:r w:rsidR="00C70A5F" w:rsidDel="00717F02">
          <w:delText xml:space="preserve">wurde </w:delText>
        </w:r>
      </w:del>
      <w:ins w:id="2623" w:author="Dennis Hohmann" w:date="2012-04-14T20:56:00Z">
        <w:r w:rsidR="00717F02">
          <w:t xml:space="preserve">wird </w:t>
        </w:r>
      </w:ins>
      <w:r w:rsidR="000D2CFE">
        <w:t xml:space="preserve">jedoch </w:t>
      </w:r>
      <w:r w:rsidR="00C70A5F">
        <w:t xml:space="preserve">der </w:t>
      </w:r>
      <w:r w:rsidR="00B0341A">
        <w:t>VDrive2</w:t>
      </w:r>
      <w:r w:rsidR="00C70A5F">
        <w:t xml:space="preserve"> über diese</w:t>
      </w:r>
      <w:r w:rsidR="000D2CFE">
        <w:t xml:space="preserve"> UART</w:t>
      </w:r>
      <w:del w:id="2624" w:author="Dennis Hohmann" w:date="2012-04-14T20:59:00Z">
        <w:r w:rsidR="000B237D" w:rsidDel="00717F02">
          <w:delText>0</w:delText>
        </w:r>
      </w:del>
      <w:r w:rsidR="000D2CFE">
        <w:t xml:space="preserve"> </w:t>
      </w:r>
      <w:r w:rsidR="00C70A5F">
        <w:t>implementiert.</w:t>
      </w:r>
      <w:r w:rsidR="000D2CFE">
        <w:t xml:space="preserve"> Um dennoch die Möglichkeit zum Debuggen zu erhalten, </w:t>
      </w:r>
      <w:del w:id="2625" w:author="Dennis Hohmann" w:date="2012-04-14T20:55:00Z">
        <w:r w:rsidR="000D2CFE" w:rsidDel="00717F02">
          <w:delText xml:space="preserve">wurde </w:delText>
        </w:r>
      </w:del>
      <w:ins w:id="2626" w:author="Dennis Hohmann" w:date="2012-04-14T20:55:00Z">
        <w:r w:rsidR="00717F02">
          <w:t xml:space="preserve">wird </w:t>
        </w:r>
      </w:ins>
      <w:r w:rsidR="000D2CFE">
        <w:t>das ganze System auf einen ATmega32 portiert</w:t>
      </w:r>
      <w:ins w:id="2627" w:author="Dennis Hohmann" w:date="2012-04-14T20:57:00Z">
        <w:r w:rsidR="00717F02">
          <w:t xml:space="preserve"> der eine</w:t>
        </w:r>
      </w:ins>
      <w:del w:id="2628" w:author="Dennis Hohmann" w:date="2012-04-14T20:57:00Z">
        <w:r w:rsidR="000D2CFE" w:rsidDel="00717F02">
          <w:delText xml:space="preserve">. </w:delText>
        </w:r>
      </w:del>
      <w:del w:id="2629" w:author="Dennis Hohmann" w:date="2012-04-14T20:56:00Z">
        <w:r w:rsidR="000D2CFE" w:rsidDel="00717F02">
          <w:delText>Hier stand a</w:delText>
        </w:r>
      </w:del>
      <w:del w:id="2630" w:author="Dennis Hohmann" w:date="2012-04-14T20:57:00Z">
        <w:r w:rsidR="000D2CFE" w:rsidDel="00717F02">
          <w:delText>b sofort</w:delText>
        </w:r>
      </w:del>
      <w:ins w:id="2631" w:author="Dennis Hohmann" w:date="2012-04-14T20:57:00Z">
        <w:r w:rsidR="00717F02">
          <w:t xml:space="preserve"> </w:t>
        </w:r>
      </w:ins>
      <w:del w:id="2632" w:author="Dennis Hohmann" w:date="2012-04-14T20:57:00Z">
        <w:r w:rsidR="000D2CFE" w:rsidDel="00717F02">
          <w:delText xml:space="preserve"> die </w:delText>
        </w:r>
      </w:del>
      <w:r w:rsidR="000D2CFE">
        <w:t>JTAG</w:t>
      </w:r>
      <w:r w:rsidR="002F2E07">
        <w:t xml:space="preserve"> Schnittstelle zur Verfügung</w:t>
      </w:r>
      <w:ins w:id="2633" w:author="Dennis Hohmann" w:date="2012-04-14T20:57:00Z">
        <w:r w:rsidR="00717F02">
          <w:t xml:space="preserve"> stellt</w:t>
        </w:r>
      </w:ins>
      <w:r w:rsidR="002F2E07">
        <w:t xml:space="preserve">. </w:t>
      </w:r>
      <w:r w:rsidR="00FB61D3">
        <w:t>In</w:t>
      </w:r>
      <w:r w:rsidR="000B237D">
        <w:t xml:space="preserve"> der vorletzten En</w:t>
      </w:r>
      <w:r w:rsidR="000B237D">
        <w:t>t</w:t>
      </w:r>
      <w:r w:rsidR="000B237D">
        <w:t>wicklungsst</w:t>
      </w:r>
      <w:r w:rsidR="000B237D">
        <w:t>u</w:t>
      </w:r>
      <w:r w:rsidR="000B237D">
        <w:t xml:space="preserve">fe wurden alle Funktionen zusammen geführt. Es war nun erforderlich, zur </w:t>
      </w:r>
      <w:del w:id="2634" w:author="Dennis Hohmann" w:date="2012-04-14T20:55:00Z">
        <w:r w:rsidR="000B237D" w:rsidDel="00717F02">
          <w:delText>Steuerung</w:delText>
        </w:r>
        <w:r w:rsidR="00FB61D3" w:rsidDel="00717F02">
          <w:delText xml:space="preserve"> des Ablaufs</w:delText>
        </w:r>
      </w:del>
      <w:ins w:id="2635" w:author="Dennis Hohmann" w:date="2012-04-14T20:55:00Z">
        <w:r w:rsidR="00717F02">
          <w:t>Ablaufsteu</w:t>
        </w:r>
        <w:r w:rsidR="00717F02">
          <w:t>e</w:t>
        </w:r>
        <w:r w:rsidR="00717F02">
          <w:t>rung ist es nun erforderlich</w:t>
        </w:r>
      </w:ins>
      <w:del w:id="2636" w:author="Dennis Hohmann" w:date="2012-04-14T20:56:00Z">
        <w:r w:rsidR="00FB61D3" w:rsidDel="00717F02">
          <w:delText>,</w:delText>
        </w:r>
      </w:del>
      <w:r w:rsidR="000B237D">
        <w:t xml:space="preserve"> </w:t>
      </w:r>
      <w:r w:rsidR="00FB61D3">
        <w:t xml:space="preserve">dem Controller </w:t>
      </w:r>
      <w:r w:rsidR="000B237D">
        <w:t xml:space="preserve">Befehle zuzuführen. Diese Funktion war </w:t>
      </w:r>
      <w:r w:rsidR="00FB61D3">
        <w:t xml:space="preserve">ursprünglich </w:t>
      </w:r>
      <w:r w:rsidR="000B237D">
        <w:t>für die UART0</w:t>
      </w:r>
      <w:r w:rsidR="0012352C">
        <w:t xml:space="preserve"> vorgesehen</w:t>
      </w:r>
      <w:r w:rsidR="00FB61D3">
        <w:t>. Somit wurde das System auf den ATm</w:t>
      </w:r>
      <w:r w:rsidR="00FB61D3">
        <w:t>e</w:t>
      </w:r>
      <w:r w:rsidR="00FB61D3">
        <w:t>ga1284P-PU po</w:t>
      </w:r>
      <w:r w:rsidR="00FB61D3">
        <w:t>r</w:t>
      </w:r>
      <w:r w:rsidR="00FB61D3">
        <w:t xml:space="preserve">tiert und </w:t>
      </w:r>
      <w:ins w:id="2637" w:author="Dennis Hohmann" w:date="2012-04-14T20:58:00Z">
        <w:r w:rsidR="00717F02">
          <w:t xml:space="preserve">die Schnittstellen </w:t>
        </w:r>
      </w:ins>
      <w:r w:rsidR="00FB61D3">
        <w:t>wie folgt belegt:</w:t>
      </w:r>
    </w:p>
    <w:p w14:paraId="1C046E56" w14:textId="77777777" w:rsidR="00926E16" w:rsidRDefault="00926E16" w:rsidP="008B14C0">
      <w:pPr>
        <w:pStyle w:val="Textkrper"/>
        <w:pPrChange w:id="2638" w:author="Dennis Hohmann" w:date="2012-04-15T00:39:00Z">
          <w:pPr>
            <w:pStyle w:val="Textkrper"/>
          </w:pPr>
        </w:pPrChange>
      </w:pPr>
    </w:p>
    <w:p w14:paraId="574A33D9" w14:textId="01EE94B7" w:rsidR="00FB61D3" w:rsidRDefault="00FB61D3" w:rsidP="008B14C0">
      <w:pPr>
        <w:pStyle w:val="Textkrper"/>
        <w:numPr>
          <w:ilvl w:val="0"/>
          <w:numId w:val="19"/>
        </w:numPr>
        <w:pPrChange w:id="2639" w:author="Dennis Hohmann" w:date="2012-04-15T00:39:00Z">
          <w:pPr>
            <w:pStyle w:val="Textkrper"/>
          </w:pPr>
        </w:pPrChange>
      </w:pPr>
      <w:r>
        <w:t>UART0</w:t>
      </w:r>
      <w:r>
        <w:tab/>
        <w:t>Ausgabe von Meldungen und Empfang von Steuerbefehlen vom PC</w:t>
      </w:r>
    </w:p>
    <w:p w14:paraId="176467CB" w14:textId="092F5C58" w:rsidR="00FB61D3" w:rsidRDefault="00FB61D3" w:rsidP="008B14C0">
      <w:pPr>
        <w:pStyle w:val="Textkrper"/>
        <w:numPr>
          <w:ilvl w:val="0"/>
          <w:numId w:val="19"/>
        </w:numPr>
        <w:pPrChange w:id="2640" w:author="Dennis Hohmann" w:date="2012-04-15T00:39:00Z">
          <w:pPr>
            <w:pStyle w:val="Textkrper"/>
            <w:numPr>
              <w:numId w:val="19"/>
            </w:numPr>
            <w:ind w:left="720" w:hanging="360"/>
          </w:pPr>
        </w:pPrChange>
      </w:pPr>
      <w:r>
        <w:t>UART1</w:t>
      </w:r>
      <w:r>
        <w:tab/>
      </w:r>
      <w:r w:rsidR="00B0341A">
        <w:t>VDrive2</w:t>
      </w:r>
      <w:r w:rsidR="00300235">
        <w:t xml:space="preserve"> USB</w:t>
      </w:r>
    </w:p>
    <w:p w14:paraId="38CBEC46" w14:textId="6E927FCD" w:rsidR="00FB61D3" w:rsidRDefault="00AE1ADB" w:rsidP="008B14C0">
      <w:pPr>
        <w:pStyle w:val="Textkrper"/>
        <w:numPr>
          <w:ilvl w:val="0"/>
          <w:numId w:val="19"/>
        </w:numPr>
        <w:pPrChange w:id="2641" w:author="Dennis Hohmann" w:date="2012-04-15T00:39:00Z">
          <w:pPr>
            <w:pStyle w:val="Textkrper"/>
            <w:numPr>
              <w:numId w:val="19"/>
            </w:numPr>
            <w:ind w:left="720" w:hanging="360"/>
          </w:pPr>
        </w:pPrChange>
      </w:pPr>
      <w:ins w:id="2642" w:author="Dennis Hohmann" w:date="2012-04-14T21:02:00Z">
        <w:r>
          <w:t>Pin</w:t>
        </w:r>
      </w:ins>
      <w:r w:rsidR="00FB61D3">
        <w:t>Port</w:t>
      </w:r>
      <w:del w:id="2643" w:author="Dennis Hohmann" w:date="2012-04-14T21:02:00Z">
        <w:r w:rsidR="00FB61D3" w:rsidDel="00AE1ADB">
          <w:delText xml:space="preserve"> </w:delText>
        </w:r>
      </w:del>
      <w:r w:rsidR="00FB61D3">
        <w:t>A</w:t>
      </w:r>
      <w:r w:rsidR="00FB61D3">
        <w:tab/>
      </w:r>
      <w:del w:id="2644" w:author="Dennis Hohmann" w:date="2012-04-15T02:54:00Z">
        <w:r w:rsidR="00FB61D3" w:rsidDel="00B60A95">
          <w:tab/>
        </w:r>
      </w:del>
      <w:r w:rsidR="00FB61D3">
        <w:t>goCNC</w:t>
      </w:r>
      <w:r w:rsidR="00300235">
        <w:t xml:space="preserve"> Portalfräse</w:t>
      </w:r>
    </w:p>
    <w:p w14:paraId="7109994E" w14:textId="77777777" w:rsidR="00926E16" w:rsidRDefault="00926E16" w:rsidP="008B14C0">
      <w:pPr>
        <w:pStyle w:val="Textkrper"/>
        <w:pPrChange w:id="2645" w:author="Dennis Hohmann" w:date="2012-04-15T00:39:00Z">
          <w:pPr>
            <w:pStyle w:val="Textkrper"/>
            <w:numPr>
              <w:numId w:val="19"/>
            </w:numPr>
            <w:ind w:left="720" w:hanging="360"/>
          </w:pPr>
        </w:pPrChange>
      </w:pPr>
    </w:p>
    <w:p w14:paraId="7F6D3C51" w14:textId="1CAFF9F8" w:rsidR="00FB61D3" w:rsidRDefault="00FB61D3" w:rsidP="008B14C0">
      <w:pPr>
        <w:pStyle w:val="Textkrper"/>
        <w:pPrChange w:id="2646" w:author="Dennis Hohmann" w:date="2012-04-15T00:39:00Z">
          <w:pPr>
            <w:pStyle w:val="Textkrper"/>
          </w:pPr>
        </w:pPrChange>
      </w:pPr>
      <w:r>
        <w:t>Im letzten Schritt der Entwicklung wurde das Display implementiert. Dieses ist über</w:t>
      </w:r>
      <w:del w:id="2647" w:author="Dennis Hohmann" w:date="2012-04-15T02:55:00Z">
        <w:r w:rsidDel="00B60A95">
          <w:delText xml:space="preserve"> </w:delText>
        </w:r>
      </w:del>
      <w:del w:id="2648" w:author="Dennis Hohmann" w:date="2012-04-15T02:54:00Z">
        <w:r w:rsidDel="00B60A95">
          <w:delText>das</w:delText>
        </w:r>
      </w:del>
      <w:r>
        <w:t xml:space="preserve"> TWI angebunden.</w:t>
      </w:r>
    </w:p>
    <w:p w14:paraId="272AD607" w14:textId="77777777" w:rsidR="00D24904" w:rsidRDefault="00D24904" w:rsidP="008B14C0">
      <w:pPr>
        <w:pStyle w:val="Textkrper"/>
        <w:pPrChange w:id="2649" w:author="Dennis Hohmann" w:date="2012-04-15T00:39:00Z">
          <w:pPr>
            <w:pStyle w:val="Textkrper"/>
          </w:pPr>
        </w:pPrChange>
      </w:pPr>
    </w:p>
    <w:p w14:paraId="2E5533B3" w14:textId="313B6513" w:rsidR="008741AE" w:rsidRDefault="0074053F" w:rsidP="0091761D">
      <w:pPr>
        <w:pStyle w:val="berschrift2"/>
      </w:pPr>
      <w:bookmarkStart w:id="2650" w:name="_Controller-Programm"/>
      <w:bookmarkEnd w:id="2650"/>
      <w:r>
        <w:br w:type="page"/>
      </w:r>
      <w:bookmarkStart w:id="2651" w:name="_Toc196079076"/>
      <w:r w:rsidR="00462E08">
        <w:t>Controller-Programm</w:t>
      </w:r>
      <w:bookmarkEnd w:id="2651"/>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1894"/>
        <w:gridCol w:w="1699"/>
        <w:gridCol w:w="2534"/>
        <w:gridCol w:w="2322"/>
      </w:tblGrid>
      <w:tr w:rsidR="008741AE" w:rsidRPr="00CB7D2E" w14:paraId="2F83F9EB" w14:textId="77777777" w:rsidTr="00912CCD">
        <w:trPr>
          <w:jc w:val="center"/>
        </w:trPr>
        <w:tc>
          <w:tcPr>
            <w:tcW w:w="1894" w:type="dxa"/>
          </w:tcPr>
          <w:p w14:paraId="2BF173C5" w14:textId="77777777" w:rsidR="008741AE" w:rsidRPr="00C97B55" w:rsidRDefault="008741AE" w:rsidP="008B14C0">
            <w:pPr>
              <w:pStyle w:val="Textkrper"/>
              <w:rPr>
                <w:b/>
                <w:rPrChange w:id="2652" w:author="Dennis Hohmann" w:date="2012-04-15T02:55:00Z">
                  <w:rPr/>
                </w:rPrChange>
              </w:rPr>
              <w:pPrChange w:id="2653" w:author="Dennis Hohmann" w:date="2012-04-15T00:39:00Z">
                <w:pPr>
                  <w:pStyle w:val="Textkrper"/>
                </w:pPr>
              </w:pPrChange>
            </w:pPr>
            <w:r w:rsidRPr="00C97B55">
              <w:rPr>
                <w:b/>
                <w:rPrChange w:id="2654" w:author="Dennis Hohmann" w:date="2012-04-15T02:55:00Z">
                  <w:rPr/>
                </w:rPrChange>
              </w:rPr>
              <w:t>C-Programm-</w:t>
            </w:r>
            <w:r w:rsidRPr="00C97B55">
              <w:rPr>
                <w:b/>
                <w:rPrChange w:id="2655" w:author="Dennis Hohmann" w:date="2012-04-15T02:55:00Z">
                  <w:rPr/>
                </w:rPrChange>
              </w:rPr>
              <w:br/>
              <w:t>Dateien</w:t>
            </w:r>
          </w:p>
        </w:tc>
        <w:tc>
          <w:tcPr>
            <w:tcW w:w="1699" w:type="dxa"/>
          </w:tcPr>
          <w:p w14:paraId="68F30835" w14:textId="77777777" w:rsidR="008741AE" w:rsidRPr="00C97B55" w:rsidRDefault="008741AE" w:rsidP="008B14C0">
            <w:pPr>
              <w:pStyle w:val="Textkrper"/>
              <w:rPr>
                <w:b/>
                <w:rPrChange w:id="2656" w:author="Dennis Hohmann" w:date="2012-04-15T02:55:00Z">
                  <w:rPr/>
                </w:rPrChange>
              </w:rPr>
              <w:pPrChange w:id="2657" w:author="Dennis Hohmann" w:date="2012-04-15T00:39:00Z">
                <w:pPr>
                  <w:pStyle w:val="Textkrper"/>
                </w:pPr>
              </w:pPrChange>
            </w:pPr>
            <w:r w:rsidRPr="00C97B55">
              <w:rPr>
                <w:b/>
                <w:rPrChange w:id="2658" w:author="Dennis Hohmann" w:date="2012-04-15T02:55:00Z">
                  <w:rPr/>
                </w:rPrChange>
              </w:rPr>
              <w:t>Header-</w:t>
            </w:r>
            <w:r w:rsidRPr="00C97B55">
              <w:rPr>
                <w:b/>
                <w:rPrChange w:id="2659" w:author="Dennis Hohmann" w:date="2012-04-15T02:55:00Z">
                  <w:rPr/>
                </w:rPrChange>
              </w:rPr>
              <w:br/>
              <w:t>Dateien</w:t>
            </w:r>
          </w:p>
        </w:tc>
        <w:tc>
          <w:tcPr>
            <w:tcW w:w="2534" w:type="dxa"/>
          </w:tcPr>
          <w:p w14:paraId="4E8EC992" w14:textId="77777777" w:rsidR="008741AE" w:rsidRPr="00C97B55" w:rsidRDefault="008741AE" w:rsidP="008B14C0">
            <w:pPr>
              <w:pStyle w:val="Textkrper"/>
              <w:rPr>
                <w:b/>
                <w:rPrChange w:id="2660" w:author="Dennis Hohmann" w:date="2012-04-15T02:55:00Z">
                  <w:rPr/>
                </w:rPrChange>
              </w:rPr>
              <w:pPrChange w:id="2661" w:author="Dennis Hohmann" w:date="2012-04-15T00:39:00Z">
                <w:pPr>
                  <w:pStyle w:val="Textkrper"/>
                </w:pPr>
              </w:pPrChange>
            </w:pPr>
            <w:r w:rsidRPr="00C97B55">
              <w:rPr>
                <w:b/>
                <w:rPrChange w:id="2662" w:author="Dennis Hohmann" w:date="2012-04-15T02:55:00Z">
                  <w:rPr/>
                </w:rPrChange>
              </w:rPr>
              <w:t>Funktion</w:t>
            </w:r>
          </w:p>
        </w:tc>
        <w:tc>
          <w:tcPr>
            <w:tcW w:w="2322" w:type="dxa"/>
          </w:tcPr>
          <w:p w14:paraId="56D7CA97" w14:textId="77777777" w:rsidR="008741AE" w:rsidRPr="00C97B55" w:rsidRDefault="008741AE" w:rsidP="008B14C0">
            <w:pPr>
              <w:pStyle w:val="Textkrper"/>
              <w:rPr>
                <w:b/>
                <w:rPrChange w:id="2663" w:author="Dennis Hohmann" w:date="2012-04-15T02:55:00Z">
                  <w:rPr/>
                </w:rPrChange>
              </w:rPr>
              <w:pPrChange w:id="2664" w:author="Dennis Hohmann" w:date="2012-04-15T00:39:00Z">
                <w:pPr>
                  <w:pStyle w:val="Textkrper"/>
                </w:pPr>
              </w:pPrChange>
            </w:pPr>
            <w:r w:rsidRPr="00C97B55">
              <w:rPr>
                <w:b/>
                <w:rPrChange w:id="2665" w:author="Dennis Hohmann" w:date="2012-04-15T02:55:00Z">
                  <w:rPr/>
                </w:rPrChange>
              </w:rPr>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rsidP="00C97B55">
            <w:pPr>
              <w:pStyle w:val="Textkrper"/>
              <w:jc w:val="left"/>
              <w:pPrChange w:id="2666" w:author="Dennis Hohmann" w:date="2012-04-15T02:55:00Z">
                <w:pPr>
                  <w:pStyle w:val="Textkrper"/>
                </w:pPr>
              </w:pPrChange>
            </w:pPr>
            <w:r w:rsidRPr="00CB7D2E">
              <w:t>main.c</w:t>
            </w:r>
          </w:p>
        </w:tc>
        <w:tc>
          <w:tcPr>
            <w:tcW w:w="1699" w:type="dxa"/>
            <w:vAlign w:val="center"/>
          </w:tcPr>
          <w:p w14:paraId="205F8FFE" w14:textId="32C53A6D" w:rsidR="008741AE" w:rsidRPr="00CB7D2E" w:rsidRDefault="00A32599" w:rsidP="00C97B55">
            <w:pPr>
              <w:pStyle w:val="Textkrper"/>
              <w:jc w:val="left"/>
              <w:pPrChange w:id="2667" w:author="Dennis Hohmann" w:date="2012-04-15T02:55:00Z">
                <w:pPr>
                  <w:pStyle w:val="Textkrper"/>
                </w:pPr>
              </w:pPrChange>
            </w:pPr>
            <w:r>
              <w:t>globdef.h</w:t>
            </w:r>
          </w:p>
        </w:tc>
        <w:tc>
          <w:tcPr>
            <w:tcW w:w="2534" w:type="dxa"/>
            <w:vAlign w:val="center"/>
          </w:tcPr>
          <w:p w14:paraId="0D23CA3C" w14:textId="77777777" w:rsidR="008741AE" w:rsidRPr="00CB7D2E" w:rsidRDefault="008741AE" w:rsidP="00C97B55">
            <w:pPr>
              <w:pStyle w:val="Textkrper"/>
              <w:jc w:val="left"/>
              <w:pPrChange w:id="2668" w:author="Dennis Hohmann" w:date="2012-04-15T02:55:00Z">
                <w:pPr>
                  <w:pStyle w:val="Textkrper"/>
                </w:pPr>
              </w:pPrChange>
            </w:pPr>
            <w:r w:rsidRPr="00CB7D2E">
              <w:t>Hauptprogramm</w:t>
            </w:r>
          </w:p>
        </w:tc>
        <w:tc>
          <w:tcPr>
            <w:tcW w:w="2322" w:type="dxa"/>
            <w:vAlign w:val="center"/>
          </w:tcPr>
          <w:p w14:paraId="311213CC" w14:textId="77777777" w:rsidR="008741AE" w:rsidRPr="00CB7D2E" w:rsidRDefault="008741AE" w:rsidP="00C97B55">
            <w:pPr>
              <w:pStyle w:val="Textkrper"/>
              <w:jc w:val="left"/>
              <w:pPrChange w:id="2669" w:author="Dennis Hohmann" w:date="2012-04-15T02:55:00Z">
                <w:pPr>
                  <w:pStyle w:val="Textkrper"/>
                </w:pPr>
              </w:pPrChange>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rsidP="00C97B55">
            <w:pPr>
              <w:pStyle w:val="Textkrper"/>
              <w:jc w:val="left"/>
              <w:pPrChange w:id="2670" w:author="Dennis Hohmann" w:date="2012-04-15T02:55:00Z">
                <w:pPr>
                  <w:pStyle w:val="Textkrper"/>
                </w:pPr>
              </w:pPrChange>
            </w:pPr>
            <w:r w:rsidRPr="00CB7D2E">
              <w:t>uart.</w:t>
            </w:r>
            <w:r>
              <w:t>c</w:t>
            </w:r>
          </w:p>
        </w:tc>
        <w:tc>
          <w:tcPr>
            <w:tcW w:w="1699" w:type="dxa"/>
            <w:vAlign w:val="center"/>
          </w:tcPr>
          <w:p w14:paraId="692FF345" w14:textId="77777777" w:rsidR="008741AE" w:rsidRDefault="008741AE" w:rsidP="00C97B55">
            <w:pPr>
              <w:pStyle w:val="Textkrper"/>
              <w:jc w:val="left"/>
              <w:pPrChange w:id="2671" w:author="Dennis Hohmann" w:date="2012-04-15T02:55:00Z">
                <w:pPr>
                  <w:pStyle w:val="Textkrper"/>
                </w:pPr>
              </w:pPrChange>
            </w:pPr>
            <w:r>
              <w:t>uart.h</w:t>
            </w:r>
          </w:p>
        </w:tc>
        <w:tc>
          <w:tcPr>
            <w:tcW w:w="2534" w:type="dxa"/>
            <w:vAlign w:val="center"/>
          </w:tcPr>
          <w:p w14:paraId="6F9491FA" w14:textId="77777777" w:rsidR="008741AE" w:rsidRDefault="008741AE" w:rsidP="00C97B55">
            <w:pPr>
              <w:pStyle w:val="Textkrper"/>
              <w:jc w:val="left"/>
              <w:pPrChange w:id="2672" w:author="Dennis Hohmann" w:date="2012-04-15T02:55:00Z">
                <w:pPr>
                  <w:pStyle w:val="Textkrper"/>
                </w:pPr>
              </w:pPrChange>
            </w:pPr>
            <w:r>
              <w:t>UART-Library</w:t>
            </w:r>
          </w:p>
        </w:tc>
        <w:tc>
          <w:tcPr>
            <w:tcW w:w="2322" w:type="dxa"/>
            <w:vAlign w:val="center"/>
          </w:tcPr>
          <w:p w14:paraId="31B123F3" w14:textId="04C0A102" w:rsidR="008741AE" w:rsidRPr="00DC1FEC" w:rsidRDefault="00A32599" w:rsidP="00C97B55">
            <w:pPr>
              <w:pStyle w:val="Textkrper"/>
              <w:jc w:val="left"/>
              <w:pPrChange w:id="2673" w:author="Dennis Hohmann" w:date="2012-04-15T02:55:00Z">
                <w:pPr>
                  <w:pStyle w:val="Textkrper"/>
                </w:pPr>
              </w:pPrChange>
            </w:pPr>
            <w:r>
              <w:t xml:space="preserve">Peter </w:t>
            </w:r>
            <w:r w:rsidR="008741AE" w:rsidRPr="00DC1FEC">
              <w:t>Fleury</w:t>
            </w:r>
            <w:r w:rsidR="008741AE" w:rsidRPr="00DC1FEC">
              <w:br/>
              <w:t>http://jump.to/fleury</w:t>
            </w:r>
          </w:p>
          <w:p w14:paraId="73BCEC21" w14:textId="77777777" w:rsidR="008741AE" w:rsidRPr="00CB7D2E" w:rsidRDefault="008741AE" w:rsidP="00C97B55">
            <w:pPr>
              <w:pStyle w:val="Textkrper"/>
              <w:jc w:val="left"/>
              <w:pPrChange w:id="2674" w:author="Dennis Hohmann" w:date="2012-04-15T02:55:00Z">
                <w:pPr>
                  <w:pStyle w:val="Textkrper"/>
                </w:pPr>
              </w:pPrChange>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rsidP="00C97B55">
            <w:pPr>
              <w:pStyle w:val="Textkrper"/>
              <w:jc w:val="left"/>
              <w:pPrChange w:id="2675" w:author="Dennis Hohmann" w:date="2012-04-15T02:55:00Z">
                <w:pPr>
                  <w:pStyle w:val="Textkrper"/>
                </w:pPr>
              </w:pPrChange>
            </w:pPr>
            <w:r>
              <w:t>i2cmaster.c</w:t>
            </w:r>
          </w:p>
        </w:tc>
        <w:tc>
          <w:tcPr>
            <w:tcW w:w="1699" w:type="dxa"/>
            <w:vAlign w:val="center"/>
          </w:tcPr>
          <w:p w14:paraId="0B2EAA61" w14:textId="13EFD97A" w:rsidR="008741AE" w:rsidRDefault="00A83570" w:rsidP="00C97B55">
            <w:pPr>
              <w:pStyle w:val="Textkrper"/>
              <w:jc w:val="left"/>
              <w:pPrChange w:id="2676" w:author="Dennis Hohmann" w:date="2012-04-15T02:55:00Z">
                <w:pPr>
                  <w:pStyle w:val="Textkrper"/>
                </w:pPr>
              </w:pPrChange>
            </w:pPr>
            <w:ins w:id="2677" w:author="Dennis Hohmann" w:date="2012-04-14T21:03:00Z">
              <w:r>
                <w:t>i</w:t>
              </w:r>
            </w:ins>
            <w:del w:id="2678" w:author="Dennis Hohmann" w:date="2012-04-14T21:03:00Z">
              <w:r w:rsidR="008741AE" w:rsidDel="00A83570">
                <w:delText>í</w:delText>
              </w:r>
            </w:del>
            <w:r w:rsidR="008741AE">
              <w:t>2cmaster.h</w:t>
            </w:r>
          </w:p>
        </w:tc>
        <w:tc>
          <w:tcPr>
            <w:tcW w:w="2534" w:type="dxa"/>
            <w:vAlign w:val="center"/>
          </w:tcPr>
          <w:p w14:paraId="184AF62D" w14:textId="77777777" w:rsidR="008741AE" w:rsidRDefault="008741AE" w:rsidP="00C97B55">
            <w:pPr>
              <w:pStyle w:val="Textkrper"/>
              <w:jc w:val="left"/>
              <w:pPrChange w:id="2679" w:author="Dennis Hohmann" w:date="2012-04-15T02:55:00Z">
                <w:pPr>
                  <w:pStyle w:val="Textkrper"/>
                </w:pPr>
              </w:pPrChange>
            </w:pPr>
            <w:r>
              <w:t>I2C-Library</w:t>
            </w:r>
          </w:p>
        </w:tc>
        <w:tc>
          <w:tcPr>
            <w:tcW w:w="2322" w:type="dxa"/>
            <w:vAlign w:val="center"/>
          </w:tcPr>
          <w:p w14:paraId="0ED2D2E6" w14:textId="77777777" w:rsidR="008741AE" w:rsidRPr="00CB7D2E" w:rsidRDefault="008741AE" w:rsidP="00C97B55">
            <w:pPr>
              <w:pStyle w:val="Textkrper"/>
              <w:jc w:val="left"/>
              <w:pPrChange w:id="2680" w:author="Dennis Hohmann" w:date="2012-04-15T02:55:00Z">
                <w:pPr>
                  <w:pStyle w:val="Textkrper"/>
                </w:pPr>
              </w:pPrChange>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rsidP="00C97B55">
            <w:pPr>
              <w:pStyle w:val="Textkrper"/>
              <w:jc w:val="left"/>
              <w:pPrChange w:id="2681" w:author="Dennis Hohmann" w:date="2012-04-15T02:55:00Z">
                <w:pPr>
                  <w:pStyle w:val="Textkrper"/>
                </w:pPr>
              </w:pPrChange>
            </w:pPr>
            <w:r>
              <w:t>eDIP240.c</w:t>
            </w:r>
          </w:p>
        </w:tc>
        <w:tc>
          <w:tcPr>
            <w:tcW w:w="1699" w:type="dxa"/>
            <w:vAlign w:val="center"/>
          </w:tcPr>
          <w:p w14:paraId="08C9FB0A" w14:textId="77777777" w:rsidR="008741AE" w:rsidRDefault="008741AE" w:rsidP="00C97B55">
            <w:pPr>
              <w:pStyle w:val="Textkrper"/>
              <w:jc w:val="left"/>
              <w:pPrChange w:id="2682" w:author="Dennis Hohmann" w:date="2012-04-15T02:55:00Z">
                <w:pPr>
                  <w:pStyle w:val="Textkrper"/>
                </w:pPr>
              </w:pPrChange>
            </w:pPr>
            <w:r>
              <w:t>eDIP240.h</w:t>
            </w:r>
          </w:p>
        </w:tc>
        <w:tc>
          <w:tcPr>
            <w:tcW w:w="2534" w:type="dxa"/>
            <w:vAlign w:val="center"/>
          </w:tcPr>
          <w:p w14:paraId="47B05D2A" w14:textId="77777777" w:rsidR="008741AE" w:rsidRDefault="008741AE" w:rsidP="00C97B55">
            <w:pPr>
              <w:pStyle w:val="Textkrper"/>
              <w:jc w:val="left"/>
              <w:pPrChange w:id="2683" w:author="Dennis Hohmann" w:date="2012-04-15T02:55:00Z">
                <w:pPr>
                  <w:pStyle w:val="Textkrper"/>
                </w:pPr>
              </w:pPrChange>
            </w:pPr>
            <w:r>
              <w:t>Display-Routinen</w:t>
            </w:r>
          </w:p>
        </w:tc>
        <w:tc>
          <w:tcPr>
            <w:tcW w:w="2322" w:type="dxa"/>
            <w:vAlign w:val="center"/>
          </w:tcPr>
          <w:p w14:paraId="53F2E661" w14:textId="77777777" w:rsidR="008741AE" w:rsidRDefault="008741AE" w:rsidP="00C97B55">
            <w:pPr>
              <w:pStyle w:val="Textkrper"/>
              <w:jc w:val="left"/>
              <w:pPrChange w:id="2684" w:author="Dennis Hohmann" w:date="2012-04-15T02:55:00Z">
                <w:pPr>
                  <w:pStyle w:val="Textkrper"/>
                </w:pPr>
              </w:pPrChange>
            </w:pPr>
            <w:r>
              <w:t>Dennis Hohmann</w:t>
            </w:r>
          </w:p>
        </w:tc>
      </w:tr>
      <w:tr w:rsidR="008741AE" w14:paraId="59A448C7" w14:textId="77777777" w:rsidTr="00912CCD">
        <w:trPr>
          <w:jc w:val="center"/>
        </w:trPr>
        <w:tc>
          <w:tcPr>
            <w:tcW w:w="1894" w:type="dxa"/>
            <w:vAlign w:val="center"/>
          </w:tcPr>
          <w:p w14:paraId="5CAC58C3" w14:textId="77777777" w:rsidR="008741AE" w:rsidRDefault="008741AE" w:rsidP="00C97B55">
            <w:pPr>
              <w:pStyle w:val="Textkrper"/>
              <w:jc w:val="left"/>
              <w:pPrChange w:id="2685" w:author="Dennis Hohmann" w:date="2012-04-15T02:55:00Z">
                <w:pPr>
                  <w:pStyle w:val="Textkrper"/>
                </w:pPr>
              </w:pPrChange>
            </w:pPr>
            <w:r>
              <w:t>vnc1l.c</w:t>
            </w:r>
          </w:p>
        </w:tc>
        <w:tc>
          <w:tcPr>
            <w:tcW w:w="1699" w:type="dxa"/>
            <w:vAlign w:val="center"/>
          </w:tcPr>
          <w:p w14:paraId="5AD62534" w14:textId="77777777" w:rsidR="008741AE" w:rsidRDefault="008741AE" w:rsidP="00C97B55">
            <w:pPr>
              <w:pStyle w:val="Textkrper"/>
              <w:jc w:val="left"/>
              <w:pPrChange w:id="2686" w:author="Dennis Hohmann" w:date="2012-04-15T02:55:00Z">
                <w:pPr>
                  <w:pStyle w:val="Textkrper"/>
                </w:pPr>
              </w:pPrChange>
            </w:pPr>
            <w:r>
              <w:t>vnc1l.h</w:t>
            </w:r>
          </w:p>
        </w:tc>
        <w:tc>
          <w:tcPr>
            <w:tcW w:w="2534" w:type="dxa"/>
            <w:vAlign w:val="center"/>
          </w:tcPr>
          <w:p w14:paraId="645E1919" w14:textId="77777777" w:rsidR="008741AE" w:rsidRDefault="008741AE" w:rsidP="00C97B55">
            <w:pPr>
              <w:pStyle w:val="Textkrper"/>
              <w:jc w:val="left"/>
              <w:pPrChange w:id="2687" w:author="Dennis Hohmann" w:date="2012-04-15T02:55:00Z">
                <w:pPr>
                  <w:pStyle w:val="Textkrper"/>
                </w:pPr>
              </w:pPrChange>
            </w:pPr>
            <w:r>
              <w:t>USB-Routinen</w:t>
            </w:r>
          </w:p>
        </w:tc>
        <w:tc>
          <w:tcPr>
            <w:tcW w:w="2322" w:type="dxa"/>
            <w:vAlign w:val="center"/>
          </w:tcPr>
          <w:p w14:paraId="08F5D2CA" w14:textId="77777777" w:rsidR="008741AE" w:rsidRDefault="008741AE" w:rsidP="00C97B55">
            <w:pPr>
              <w:pStyle w:val="Textkrper"/>
              <w:jc w:val="left"/>
              <w:pPrChange w:id="2688" w:author="Dennis Hohmann" w:date="2012-04-15T02:55:00Z">
                <w:pPr>
                  <w:pStyle w:val="Textkrper"/>
                </w:pPr>
              </w:pPrChange>
            </w:pPr>
            <w:r>
              <w:t>Dennis Hohmann</w:t>
            </w:r>
          </w:p>
        </w:tc>
      </w:tr>
      <w:tr w:rsidR="008741AE" w14:paraId="209E104A" w14:textId="77777777" w:rsidTr="00912CCD">
        <w:trPr>
          <w:jc w:val="center"/>
        </w:trPr>
        <w:tc>
          <w:tcPr>
            <w:tcW w:w="1894" w:type="dxa"/>
            <w:vAlign w:val="center"/>
          </w:tcPr>
          <w:p w14:paraId="0E88D961" w14:textId="77777777" w:rsidR="008741AE" w:rsidRDefault="008741AE" w:rsidP="00C97B55">
            <w:pPr>
              <w:pStyle w:val="Textkrper"/>
              <w:jc w:val="left"/>
              <w:pPrChange w:id="2689" w:author="Dennis Hohmann" w:date="2012-04-15T02:55:00Z">
                <w:pPr>
                  <w:pStyle w:val="Textkrper"/>
                </w:pPr>
              </w:pPrChange>
            </w:pPr>
            <w:r>
              <w:t>gcode.c</w:t>
            </w:r>
          </w:p>
        </w:tc>
        <w:tc>
          <w:tcPr>
            <w:tcW w:w="1699" w:type="dxa"/>
            <w:vAlign w:val="center"/>
          </w:tcPr>
          <w:p w14:paraId="330824F9" w14:textId="77777777" w:rsidR="008741AE" w:rsidRDefault="008741AE" w:rsidP="00C97B55">
            <w:pPr>
              <w:pStyle w:val="Textkrper"/>
              <w:jc w:val="left"/>
              <w:pPrChange w:id="2690" w:author="Dennis Hohmann" w:date="2012-04-15T02:55:00Z">
                <w:pPr>
                  <w:pStyle w:val="Textkrper"/>
                </w:pPr>
              </w:pPrChange>
            </w:pPr>
            <w:r>
              <w:t>gcode.h</w:t>
            </w:r>
          </w:p>
        </w:tc>
        <w:tc>
          <w:tcPr>
            <w:tcW w:w="2534" w:type="dxa"/>
            <w:vAlign w:val="center"/>
          </w:tcPr>
          <w:p w14:paraId="5A7F29EA" w14:textId="77777777" w:rsidR="008741AE" w:rsidRDefault="008741AE" w:rsidP="00C97B55">
            <w:pPr>
              <w:pStyle w:val="Textkrper"/>
              <w:jc w:val="left"/>
              <w:pPrChange w:id="2691" w:author="Dennis Hohmann" w:date="2012-04-15T02:55:00Z">
                <w:pPr>
                  <w:pStyle w:val="Textkrper"/>
                </w:pPr>
              </w:pPrChange>
            </w:pPr>
            <w:r>
              <w:t>gCode-Routine</w:t>
            </w:r>
          </w:p>
        </w:tc>
        <w:tc>
          <w:tcPr>
            <w:tcW w:w="2322" w:type="dxa"/>
            <w:vAlign w:val="center"/>
          </w:tcPr>
          <w:p w14:paraId="5B77DE75" w14:textId="77777777" w:rsidR="008741AE" w:rsidRDefault="008741AE" w:rsidP="00C97B55">
            <w:pPr>
              <w:pStyle w:val="Textkrper"/>
              <w:jc w:val="left"/>
              <w:pPrChange w:id="2692" w:author="Dennis Hohmann" w:date="2012-04-15T02:55:00Z">
                <w:pPr>
                  <w:pStyle w:val="Textkrper"/>
                </w:pPr>
              </w:pPrChange>
            </w:pPr>
            <w:r>
              <w:t>Dennis Hohmann</w:t>
            </w:r>
          </w:p>
        </w:tc>
      </w:tr>
      <w:tr w:rsidR="008741AE" w14:paraId="0A386C73" w14:textId="77777777" w:rsidTr="00912CCD">
        <w:trPr>
          <w:jc w:val="center"/>
        </w:trPr>
        <w:tc>
          <w:tcPr>
            <w:tcW w:w="1894" w:type="dxa"/>
            <w:vAlign w:val="center"/>
          </w:tcPr>
          <w:p w14:paraId="6AE39BEE" w14:textId="77777777" w:rsidR="008741AE" w:rsidRDefault="008741AE" w:rsidP="00C97B55">
            <w:pPr>
              <w:pStyle w:val="Textkrper"/>
              <w:jc w:val="left"/>
              <w:pPrChange w:id="2693" w:author="Dennis Hohmann" w:date="2012-04-15T02:55:00Z">
                <w:pPr>
                  <w:pStyle w:val="Textkrper"/>
                </w:pPr>
              </w:pPrChange>
            </w:pPr>
            <w:r>
              <w:t>gocnc.c</w:t>
            </w:r>
          </w:p>
        </w:tc>
        <w:tc>
          <w:tcPr>
            <w:tcW w:w="1699" w:type="dxa"/>
            <w:vAlign w:val="center"/>
          </w:tcPr>
          <w:p w14:paraId="38E1EA61" w14:textId="77777777" w:rsidR="008741AE" w:rsidRDefault="008741AE" w:rsidP="00C97B55">
            <w:pPr>
              <w:pStyle w:val="Textkrper"/>
              <w:jc w:val="left"/>
              <w:pPrChange w:id="2694" w:author="Dennis Hohmann" w:date="2012-04-15T02:55:00Z">
                <w:pPr>
                  <w:pStyle w:val="Textkrper"/>
                </w:pPr>
              </w:pPrChange>
            </w:pPr>
            <w:r>
              <w:t>gocnc.h</w:t>
            </w:r>
          </w:p>
        </w:tc>
        <w:tc>
          <w:tcPr>
            <w:tcW w:w="2534" w:type="dxa"/>
            <w:vAlign w:val="center"/>
          </w:tcPr>
          <w:p w14:paraId="4DE95AE3" w14:textId="77777777" w:rsidR="008741AE" w:rsidRDefault="008741AE" w:rsidP="00C97B55">
            <w:pPr>
              <w:pStyle w:val="Textkrper"/>
              <w:jc w:val="left"/>
              <w:pPrChange w:id="2695" w:author="Dennis Hohmann" w:date="2012-04-15T02:55:00Z">
                <w:pPr>
                  <w:pStyle w:val="Textkrper"/>
                </w:pPr>
              </w:pPrChange>
            </w:pPr>
            <w:r>
              <w:t>Bewegungroutinen</w:t>
            </w:r>
          </w:p>
        </w:tc>
        <w:tc>
          <w:tcPr>
            <w:tcW w:w="2322" w:type="dxa"/>
            <w:vAlign w:val="center"/>
          </w:tcPr>
          <w:p w14:paraId="0C509387" w14:textId="77777777" w:rsidR="008741AE" w:rsidRDefault="008741AE" w:rsidP="00C97B55">
            <w:pPr>
              <w:pStyle w:val="Textkrper"/>
              <w:jc w:val="left"/>
              <w:pPrChange w:id="2696" w:author="Dennis Hohmann" w:date="2012-04-15T02:55:00Z">
                <w:pPr>
                  <w:pStyle w:val="Textkrper"/>
                </w:pPr>
              </w:pPrChange>
            </w:pPr>
            <w:r>
              <w:t>Dennis Hohmann</w:t>
            </w:r>
          </w:p>
        </w:tc>
      </w:tr>
    </w:tbl>
    <w:p w14:paraId="241FB13D" w14:textId="6B151B21" w:rsidR="008500CE" w:rsidRDefault="008500CE" w:rsidP="008500CE">
      <w:pPr>
        <w:pStyle w:val="Beschriftung"/>
        <w:ind w:hanging="2"/>
      </w:pPr>
      <w:bookmarkStart w:id="2697" w:name="_Toc195118420"/>
      <w:bookmarkStart w:id="2698" w:name="_Toc195150489"/>
      <w:bookmarkStart w:id="2699" w:name="_Toc196078931"/>
      <w:r>
        <w:t xml:space="preserve">Abbildung </w:t>
      </w:r>
      <w:ins w:id="2700" w:author="Dennis Hohmann" w:date="2012-04-15T03:12:00Z">
        <w:r w:rsidR="003C14D1">
          <w:fldChar w:fldCharType="begin"/>
        </w:r>
        <w:r w:rsidR="003C14D1">
          <w:instrText xml:space="preserve"> STYLEREF 2 \s </w:instrText>
        </w:r>
      </w:ins>
      <w:r w:rsidR="003C14D1">
        <w:fldChar w:fldCharType="separate"/>
      </w:r>
      <w:r w:rsidR="003C14D1">
        <w:rPr>
          <w:noProof/>
        </w:rPr>
        <w:t>4.2</w:t>
      </w:r>
      <w:ins w:id="2701"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702" w:author="Dennis Hohmann" w:date="2012-04-15T03:12:00Z">
        <w:r w:rsidR="003C14D1">
          <w:rPr>
            <w:noProof/>
          </w:rPr>
          <w:t>1</w:t>
        </w:r>
        <w:r w:rsidR="003C14D1">
          <w:fldChar w:fldCharType="end"/>
        </w:r>
      </w:ins>
      <w:del w:id="270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w:t>
      </w:r>
      <w:r w:rsidR="00462E08">
        <w:t>Controller</w:t>
      </w:r>
      <w:r>
        <w:t xml:space="preserve"> Programmdateien</w:t>
      </w:r>
      <w:bookmarkEnd w:id="2697"/>
      <w:bookmarkEnd w:id="2698"/>
      <w:bookmarkEnd w:id="2699"/>
    </w:p>
    <w:p w14:paraId="3FED081A" w14:textId="77777777" w:rsidR="00462E08" w:rsidRDefault="00462E08" w:rsidP="008B14C0">
      <w:pPr>
        <w:pStyle w:val="Textkrper"/>
        <w:pPrChange w:id="2704" w:author="Dennis Hohmann" w:date="2012-04-15T00:39:00Z">
          <w:pPr>
            <w:pStyle w:val="Textkrper"/>
            <w:jc w:val="left"/>
          </w:pPr>
        </w:pPrChange>
      </w:pP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tblGrid>
      <w:tr w:rsidR="00A77232" w14:paraId="4DDA722F" w14:textId="77777777" w:rsidTr="00213233">
        <w:trPr>
          <w:trHeight w:val="4316"/>
        </w:trPr>
        <w:tc>
          <w:tcPr>
            <w:tcW w:w="2835" w:type="dxa"/>
          </w:tcPr>
          <w:p w14:paraId="50E6DF73" w14:textId="77777777" w:rsidR="00A77232" w:rsidRDefault="00A77232" w:rsidP="008B14C0">
            <w:pPr>
              <w:pStyle w:val="Textkrper"/>
              <w:pPrChange w:id="2705" w:author="Dennis Hohmann" w:date="2012-04-15T00:39:00Z">
                <w:pPr>
                  <w:pStyle w:val="Textkrper"/>
                  <w:keepNext/>
                  <w:framePr w:hSpace="141" w:wrap="around" w:vAnchor="text" w:hAnchor="text" w:y="1"/>
                  <w:suppressOverlap/>
                </w:pPr>
              </w:pPrChange>
            </w:pPr>
            <w:r>
              <w:rPr>
                <w:noProof/>
                <w:lang w:eastAsia="de-DE"/>
              </w:rPr>
              <w:drawing>
                <wp:inline distT="0" distB="0" distL="0" distR="0" wp14:anchorId="3747572C" wp14:editId="3940761F">
                  <wp:extent cx="1714109" cy="3172312"/>
                  <wp:effectExtent l="0" t="0" r="0" b="3175"/>
                  <wp:docPr id="2143" name="Bild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_Init.pdf"/>
                          <pic:cNvPicPr/>
                        </pic:nvPicPr>
                        <pic:blipFill rotWithShape="1">
                          <a:blip r:embed="rId22">
                            <a:extLst>
                              <a:ext uri="{28A0092B-C50C-407E-A947-70E740481C1C}">
                                <a14:useLocalDpi xmlns:a14="http://schemas.microsoft.com/office/drawing/2010/main" val="0"/>
                              </a:ext>
                            </a:extLst>
                          </a:blip>
                          <a:srcRect l="7242" t="7641" r="26561" b="3172"/>
                          <a:stretch/>
                        </pic:blipFill>
                        <pic:spPr bwMode="auto">
                          <a:xfrm>
                            <a:off x="0" y="0"/>
                            <a:ext cx="1729177" cy="3200198"/>
                          </a:xfrm>
                          <a:prstGeom prst="rect">
                            <a:avLst/>
                          </a:prstGeom>
                          <a:ln>
                            <a:noFill/>
                          </a:ln>
                          <a:extLst>
                            <a:ext uri="{53640926-AAD7-44d8-BBD7-CCE9431645EC}">
                              <a14:shadowObscured xmlns:a14="http://schemas.microsoft.com/office/drawing/2010/main"/>
                            </a:ext>
                          </a:extLst>
                        </pic:spPr>
                      </pic:pic>
                    </a:graphicData>
                  </a:graphic>
                </wp:inline>
              </w:drawing>
            </w:r>
          </w:p>
          <w:p w14:paraId="6D96D0F0" w14:textId="0ED4371B" w:rsidR="00A77232" w:rsidRDefault="00A77232" w:rsidP="00306F8E">
            <w:pPr>
              <w:pStyle w:val="Beschriftung"/>
              <w:jc w:val="both"/>
            </w:pPr>
            <w:bookmarkStart w:id="2706" w:name="_Toc196078932"/>
            <w:r>
              <w:t xml:space="preserve">Abbildung </w:t>
            </w:r>
            <w:ins w:id="2707" w:author="Dennis Hohmann" w:date="2012-04-15T03:12:00Z">
              <w:r w:rsidR="003C14D1">
                <w:fldChar w:fldCharType="begin"/>
              </w:r>
              <w:r w:rsidR="003C14D1">
                <w:instrText xml:space="preserve"> STYLEREF 2 \s </w:instrText>
              </w:r>
            </w:ins>
            <w:r w:rsidR="003C14D1">
              <w:fldChar w:fldCharType="separate"/>
            </w:r>
            <w:r w:rsidR="003C14D1">
              <w:rPr>
                <w:noProof/>
              </w:rPr>
              <w:t>4.2</w:t>
            </w:r>
            <w:ins w:id="2708"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709" w:author="Dennis Hohmann" w:date="2012-04-15T03:12:00Z">
              <w:r w:rsidR="003C14D1">
                <w:rPr>
                  <w:noProof/>
                </w:rPr>
                <w:t>2</w:t>
              </w:r>
              <w:r w:rsidR="003C14D1">
                <w:fldChar w:fldCharType="end"/>
              </w:r>
            </w:ins>
            <w:del w:id="271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w:t>
            </w:r>
            <w:ins w:id="2711" w:author="Dennis Hohmann" w:date="2012-04-14T22:11:00Z">
              <w:r w:rsidR="007418E2">
                <w:t xml:space="preserve"> </w:t>
              </w:r>
            </w:ins>
            <w:del w:id="2712" w:author="Dennis Hohmann" w:date="2012-04-14T22:11:00Z">
              <w:r w:rsidDel="007418E2">
                <w:delText xml:space="preserve"> </w:delText>
              </w:r>
            </w:del>
            <w:r w:rsidR="00306F8E">
              <w:t>Initialisi</w:t>
            </w:r>
            <w:r w:rsidR="00306F8E">
              <w:t>e</w:t>
            </w:r>
            <w:r w:rsidR="00306F8E">
              <w:t>rung</w:t>
            </w:r>
            <w:bookmarkEnd w:id="2706"/>
          </w:p>
        </w:tc>
      </w:tr>
    </w:tbl>
    <w:p w14:paraId="7D378B13" w14:textId="661BA267" w:rsidR="00F747F3" w:rsidDel="00F747F3" w:rsidRDefault="00A77232" w:rsidP="008B14C0">
      <w:pPr>
        <w:pStyle w:val="Textkrper"/>
        <w:rPr>
          <w:del w:id="2713" w:author="Dennis Hohmann" w:date="2012-04-14T21:58:00Z"/>
        </w:rPr>
        <w:pPrChange w:id="2714" w:author="Dennis Hohmann" w:date="2012-04-15T00:39:00Z">
          <w:pPr>
            <w:pStyle w:val="Textkrper"/>
            <w:framePr w:hSpace="141" w:wrap="around" w:vAnchor="text" w:hAnchor="text" w:y="1"/>
            <w:suppressOverlap/>
          </w:pPr>
        </w:pPrChange>
      </w:pPr>
      <w:del w:id="2715" w:author="Dennis Hohmann" w:date="2012-04-14T21:59:00Z">
        <w:r w:rsidDel="00F747F3">
          <w:delText>Zu Beginn des Anlaufs, wird das komplette System initi</w:delText>
        </w:r>
        <w:r w:rsidDel="00F747F3">
          <w:delText>a</w:delText>
        </w:r>
        <w:r w:rsidDel="00F747F3">
          <w:delText xml:space="preserve">lisiert. Es werden als </w:delText>
        </w:r>
      </w:del>
      <w:ins w:id="2716" w:author="Dennis Hohmann" w:date="2012-04-14T21:59:00Z">
        <w:r w:rsidR="00F747F3">
          <w:t xml:space="preserve">Beim Systemstart wird als </w:t>
        </w:r>
      </w:ins>
      <w:r>
        <w:t>erste Aktion</w:t>
      </w:r>
      <w:del w:id="2717" w:author="Dennis Hohmann" w:date="2012-04-15T02:55:00Z">
        <w:r w:rsidDel="007D68EB">
          <w:delText>,</w:delText>
        </w:r>
      </w:del>
      <w:r>
        <w:t xml:space="preserve"> die I/O Register des Controllers gesetzt. Im nächsten Schritt wird 500ms gewa</w:t>
      </w:r>
      <w:r>
        <w:t>r</w:t>
      </w:r>
      <w:r>
        <w:t>tet</w:t>
      </w:r>
      <w:ins w:id="2718" w:author="Dennis Hohmann" w:date="2012-04-14T21:59:00Z">
        <w:r w:rsidR="00F747F3">
          <w:t>,</w:t>
        </w:r>
      </w:ins>
      <w:del w:id="2719" w:author="Dennis Hohmann" w:date="2012-04-14T21:59:00Z">
        <w:r w:rsidDel="00F747F3">
          <w:delText>,</w:delText>
        </w:r>
      </w:del>
      <w:r>
        <w:t xml:space="preserve"> bis die </w:t>
      </w:r>
      <w:ins w:id="2720" w:author="Dennis Hohmann" w:date="2012-04-14T21:59:00Z">
        <w:r w:rsidR="00F747F3">
          <w:t xml:space="preserve">übrige </w:t>
        </w:r>
      </w:ins>
      <w:del w:id="2721" w:author="Dennis Hohmann" w:date="2012-04-14T22:00:00Z">
        <w:r w:rsidDel="00F747F3">
          <w:delText xml:space="preserve">ganze </w:delText>
        </w:r>
      </w:del>
      <w:r>
        <w:t xml:space="preserve">Peripherie ebenfalls </w:t>
      </w:r>
      <w:del w:id="2722" w:author="Dennis Hohmann" w:date="2012-04-14T22:00:00Z">
        <w:r w:rsidDel="00F747F3">
          <w:delText>vollstä</w:delText>
        </w:r>
        <w:r w:rsidDel="00F747F3">
          <w:delText>n</w:delText>
        </w:r>
        <w:r w:rsidDel="00F747F3">
          <w:delText>dig Angelaufen</w:delText>
        </w:r>
      </w:del>
      <w:ins w:id="2723" w:author="Dennis Hohmann" w:date="2012-04-14T22:00:00Z">
        <w:r w:rsidR="00F747F3">
          <w:t>bereit</w:t>
        </w:r>
      </w:ins>
      <w:r>
        <w:t xml:space="preserve"> ist. Diese Zeit ist b</w:t>
      </w:r>
      <w:r>
        <w:t>e</w:t>
      </w:r>
      <w:r>
        <w:t>sonders für den VDrive2 wichtig, da ein zu frühes A</w:t>
      </w:r>
      <w:r>
        <w:t>n</w:t>
      </w:r>
      <w:r>
        <w:t>sprechen</w:t>
      </w:r>
      <w:del w:id="2724" w:author="Dennis Hohmann" w:date="2012-04-14T22:00:00Z">
        <w:r w:rsidDel="00F747F3">
          <w:delText>,</w:delText>
        </w:r>
      </w:del>
      <w:r>
        <w:t xml:space="preserve"> diesen im Anlauf unterbricht. </w:t>
      </w:r>
      <w:del w:id="2725" w:author="Dennis Hohmann" w:date="2012-04-14T22:00:00Z">
        <w:r w:rsidDel="00F747F3">
          <w:delText>In diesem Zustand hilft nur ein Spannungsreset des VDr</w:delText>
        </w:r>
        <w:r w:rsidDel="00F747F3">
          <w:delText>i</w:delText>
        </w:r>
        <w:r w:rsidDel="00F747F3">
          <w:delText>ve2.</w:delText>
        </w:r>
      </w:del>
    </w:p>
    <w:p w14:paraId="21C7ACE1" w14:textId="4E279974" w:rsidR="00A77232" w:rsidDel="00F747F3" w:rsidRDefault="00A77232" w:rsidP="008B14C0">
      <w:pPr>
        <w:pStyle w:val="Textkrper"/>
        <w:rPr>
          <w:del w:id="2726" w:author="Dennis Hohmann" w:date="2012-04-14T21:58:00Z"/>
        </w:rPr>
        <w:pPrChange w:id="2727" w:author="Dennis Hohmann" w:date="2012-04-15T00:39:00Z">
          <w:pPr>
            <w:pStyle w:val="Textkrper"/>
          </w:pPr>
        </w:pPrChange>
      </w:pPr>
    </w:p>
    <w:p w14:paraId="4D5C4198" w14:textId="5CB33085" w:rsidR="00A77232" w:rsidDel="00F747F3" w:rsidRDefault="00A77232" w:rsidP="008B14C0">
      <w:pPr>
        <w:pStyle w:val="Textkrper"/>
        <w:rPr>
          <w:del w:id="2728" w:author="Dennis Hohmann" w:date="2012-04-14T21:58:00Z"/>
        </w:rPr>
        <w:pPrChange w:id="2729" w:author="Dennis Hohmann" w:date="2012-04-15T00:39:00Z">
          <w:pPr>
            <w:pStyle w:val="Textkrper"/>
          </w:pPr>
        </w:pPrChange>
      </w:pPr>
      <w:r>
        <w:t>Nach Ablauf der Wartezeit we</w:t>
      </w:r>
      <w:r>
        <w:t>r</w:t>
      </w:r>
      <w:r>
        <w:t>den die seriellen Schnittstellen</w:t>
      </w:r>
      <w:ins w:id="2730" w:author="Dennis Hohmann" w:date="2012-04-14T22:01:00Z">
        <w:r w:rsidR="00F747F3">
          <w:t xml:space="preserve"> mit der entspr</w:t>
        </w:r>
        <w:r w:rsidR="00F747F3">
          <w:t>e</w:t>
        </w:r>
        <w:r w:rsidR="00F747F3">
          <w:t>chenden BAUD</w:t>
        </w:r>
      </w:ins>
      <w:r>
        <w:t xml:space="preserve"> initialisiert</w:t>
      </w:r>
      <w:ins w:id="2731" w:author="Dennis Hohmann" w:date="2012-04-14T22:03:00Z">
        <w:r w:rsidR="0082719B">
          <w:t xml:space="preserve">, im Anschluss folgt der Datenbus I2C. </w:t>
        </w:r>
      </w:ins>
      <w:del w:id="2732" w:author="Dennis Hohmann" w:date="2012-04-14T22:03:00Z">
        <w:r w:rsidDel="0082719B">
          <w:delText xml:space="preserve">. </w:delText>
        </w:r>
      </w:del>
    </w:p>
    <w:p w14:paraId="2125C42B" w14:textId="5C8DB0EF" w:rsidR="009A5DF0" w:rsidDel="00F747F3" w:rsidRDefault="009A5DF0" w:rsidP="008B14C0">
      <w:pPr>
        <w:pStyle w:val="Textkrper"/>
        <w:rPr>
          <w:del w:id="2733" w:author="Dennis Hohmann" w:date="2012-04-14T21:58:00Z"/>
        </w:rPr>
        <w:pPrChange w:id="2734" w:author="Dennis Hohmann" w:date="2012-04-15T00:39:00Z">
          <w:pPr>
            <w:pStyle w:val="Textkrper"/>
          </w:pPr>
        </w:pPrChange>
      </w:pPr>
    </w:p>
    <w:p w14:paraId="41CD3B32" w14:textId="680C72F9" w:rsidR="007418E2" w:rsidRDefault="00A77232" w:rsidP="008B14C0">
      <w:pPr>
        <w:pStyle w:val="Textkrper"/>
        <w:rPr>
          <w:ins w:id="2735" w:author="Dennis Hohmann" w:date="2012-04-14T22:09:00Z"/>
        </w:rPr>
        <w:pPrChange w:id="2736" w:author="Dennis Hohmann" w:date="2012-04-15T00:39:00Z">
          <w:pPr>
            <w:pStyle w:val="Textkrper"/>
          </w:pPr>
        </w:pPrChange>
      </w:pPr>
      <w:del w:id="2737" w:author="Dennis Hohmann" w:date="2012-04-14T22:01:00Z">
        <w:r w:rsidDel="00F747F3">
          <w:delText>Sind auch di</w:delText>
        </w:r>
        <w:r w:rsidDel="00F747F3">
          <w:delText>e</w:delText>
        </w:r>
        <w:r w:rsidDel="00F747F3">
          <w:delText>se mit der entsprechenden BAUD initialisiert</w:delText>
        </w:r>
      </w:del>
      <w:del w:id="2738" w:author="Dennis Hohmann" w:date="2012-04-14T22:02:00Z">
        <w:r w:rsidDel="0082719B">
          <w:delText>, wird nun der serielle Datenbus initialisiert</w:delText>
        </w:r>
      </w:del>
      <w:del w:id="2739" w:author="Dennis Hohmann" w:date="2012-04-14T22:03:00Z">
        <w:r w:rsidDel="0082719B">
          <w:delText>.</w:delText>
        </w:r>
        <w:r w:rsidR="006967C0" w:rsidDel="0082719B">
          <w:delText xml:space="preserve"> </w:delText>
        </w:r>
      </w:del>
      <w:r w:rsidR="00537786">
        <w:t>Ist auch di</w:t>
      </w:r>
      <w:r w:rsidR="00537786">
        <w:t>e</w:t>
      </w:r>
      <w:r w:rsidR="00537786">
        <w:t>se Schnittstelle erfol</w:t>
      </w:r>
      <w:r w:rsidR="00537786">
        <w:t>g</w:t>
      </w:r>
      <w:r w:rsidR="00537786">
        <w:t>reich initialisiert, wird das Interrupt-Control-Register des ATmega1284P mit der gewünschten B</w:t>
      </w:r>
      <w:r w:rsidR="00537786">
        <w:t>e</w:t>
      </w:r>
      <w:r w:rsidR="00537786">
        <w:t>triebsart geladen. Diese sieht einen Interrupt-Auslösung bei fallende</w:t>
      </w:r>
      <w:ins w:id="2740" w:author="Dennis Hohmann" w:date="2012-04-14T22:06:00Z">
        <w:r w:rsidR="00A323C7">
          <w:t>r</w:t>
        </w:r>
      </w:ins>
      <w:r w:rsidR="00537786">
        <w:t xml:space="preserve"> Flanke, also „falling edge“ vor</w:t>
      </w:r>
      <w:ins w:id="2741" w:author="Dennis Hohmann" w:date="2012-04-14T22:10:00Z">
        <w:r w:rsidR="007418E2">
          <w:t xml:space="preserve"> (</w:t>
        </w:r>
        <w:r w:rsidR="007418E2">
          <w:sym w:font="Wingdings" w:char="F0E0"/>
        </w:r>
        <w:r w:rsidR="007418E2">
          <w:t xml:space="preserve"> 4.2.6)</w:t>
        </w:r>
      </w:ins>
      <w:r w:rsidR="00537786">
        <w:t>. Zuletzt we</w:t>
      </w:r>
      <w:r w:rsidR="00537786">
        <w:t>r</w:t>
      </w:r>
      <w:r w:rsidR="00537786">
        <w:t>den noch die entsprechenden Statusbits im Bi</w:t>
      </w:r>
      <w:r w:rsidR="00537786">
        <w:t>t</w:t>
      </w:r>
      <w:r w:rsidR="00537786">
        <w:t xml:space="preserve">feld </w:t>
      </w:r>
      <w:r w:rsidR="00537786" w:rsidRPr="00537786">
        <w:rPr>
          <w:b/>
        </w:rPr>
        <w:t>M_FLAGS</w:t>
      </w:r>
      <w:r w:rsidR="00537786">
        <w:rPr>
          <w:b/>
        </w:rPr>
        <w:t xml:space="preserve"> </w:t>
      </w:r>
      <w:r w:rsidR="00537786">
        <w:t>gesetzt</w:t>
      </w:r>
      <w:ins w:id="2742" w:author="Dennis Hohmann" w:date="2012-04-14T22:08:00Z">
        <w:r w:rsidR="00A323C7">
          <w:t xml:space="preserve"> (</w:t>
        </w:r>
      </w:ins>
      <w:ins w:id="2743" w:author="Dennis Hohmann" w:date="2012-04-14T22:09:00Z">
        <w:r w:rsidR="00A323C7">
          <w:sym w:font="Wingdings" w:char="F0E0"/>
        </w:r>
        <w:r w:rsidR="00A323C7">
          <w:t xml:space="preserve"> 4.2.1</w:t>
        </w:r>
      </w:ins>
      <w:ins w:id="2744" w:author="Dennis Hohmann" w:date="2012-04-14T22:08:00Z">
        <w:r w:rsidR="00A323C7">
          <w:t>)</w:t>
        </w:r>
      </w:ins>
      <w:r w:rsidR="00537786">
        <w:t>.</w:t>
      </w:r>
      <w:ins w:id="2745" w:author="Dennis Hohmann" w:date="2012-04-14T22:11:00Z">
        <w:r w:rsidR="0021746A">
          <w:t xml:space="preserve"> </w:t>
        </w:r>
      </w:ins>
    </w:p>
    <w:p w14:paraId="29FCA57E" w14:textId="77777777" w:rsidR="007418E2" w:rsidRDefault="007418E2" w:rsidP="008B14C0">
      <w:pPr>
        <w:pStyle w:val="Textkrper"/>
        <w:rPr>
          <w:ins w:id="2746" w:author="Dennis Hohmann" w:date="2012-04-14T22:09:00Z"/>
        </w:rPr>
        <w:pPrChange w:id="2747" w:author="Dennis Hohmann" w:date="2012-04-15T00:39:00Z">
          <w:pPr>
            <w:pStyle w:val="Textkrper"/>
          </w:pPr>
        </w:pPrChange>
      </w:pPr>
    </w:p>
    <w:p w14:paraId="1C220C11" w14:textId="0063DF10" w:rsidR="00537786" w:rsidDel="00233FB0" w:rsidRDefault="00537786" w:rsidP="008B14C0">
      <w:pPr>
        <w:pStyle w:val="Textkrper"/>
        <w:rPr>
          <w:del w:id="2748" w:author="Dennis Hohmann" w:date="2012-04-14T22:14:00Z"/>
        </w:rPr>
        <w:pPrChange w:id="2749" w:author="Dennis Hohmann" w:date="2012-04-15T00:39:00Z">
          <w:pPr>
            <w:pStyle w:val="Textkrper"/>
          </w:pPr>
        </w:pPrChange>
      </w:pPr>
      <w:del w:id="2750" w:author="Dennis Hohmann" w:date="2012-04-14T22:12:00Z">
        <w:r w:rsidDel="00A36053">
          <w:delText xml:space="preserve"> </w:delText>
        </w:r>
      </w:del>
      <w:r>
        <w:t>Nun ist der Controller bereit und gibt dies</w:t>
      </w:r>
      <w:ins w:id="2751" w:author="Dennis Hohmann" w:date="2012-04-14T22:13:00Z">
        <w:r w:rsidR="00A36053">
          <w:t>es</w:t>
        </w:r>
      </w:ins>
      <w:del w:id="2752" w:author="Dennis Hohmann" w:date="2012-04-14T22:12:00Z">
        <w:r w:rsidDel="00A36053">
          <w:delText>e</w:delText>
        </w:r>
      </w:del>
      <w:r>
        <w:t xml:space="preserve"> </w:t>
      </w:r>
      <w:ins w:id="2753" w:author="Dennis Hohmann" w:date="2012-04-14T22:13:00Z">
        <w:r w:rsidR="00A36053">
          <w:t xml:space="preserve">als </w:t>
        </w:r>
      </w:ins>
      <w:r>
        <w:t>Statusmeldung an das Display aus. Ab jetzt sind die Interrupts aktiv</w:t>
      </w:r>
      <w:del w:id="2754" w:author="Dennis Hohmann" w:date="2012-04-14T22:13:00Z">
        <w:r w:rsidDel="00A36053">
          <w:delText>e</w:delText>
        </w:r>
      </w:del>
      <w:r>
        <w:t>, der Anlauf ist beendet. Sollte einer dieser Initialisierung</w:t>
      </w:r>
      <w:r>
        <w:t>s</w:t>
      </w:r>
      <w:r>
        <w:t>schritte nicht erfolgreich verlaufen, wird die entsprechende Meldung über die</w:t>
      </w:r>
      <w:ins w:id="2755" w:author="Dennis Hohmann" w:date="2012-04-14T22:15:00Z">
        <w:r w:rsidR="00AA4EE2">
          <w:t xml:space="preserve"> </w:t>
        </w:r>
      </w:ins>
      <w:del w:id="2756" w:author="Dennis Hohmann" w:date="2012-04-14T22:15:00Z">
        <w:r w:rsidDel="00AA4EE2">
          <w:delText xml:space="preserve"> </w:delText>
        </w:r>
      </w:del>
      <w:r>
        <w:t>b</w:t>
      </w:r>
      <w:r>
        <w:t>e</w:t>
      </w:r>
      <w:r>
        <w:t>reits zur Verfügung stehende</w:t>
      </w:r>
      <w:ins w:id="2757" w:author="Dennis Hohmann" w:date="2012-04-14T22:14:00Z">
        <w:r w:rsidR="00A36053">
          <w:t>n</w:t>
        </w:r>
      </w:ins>
      <w:r>
        <w:t xml:space="preserve"> Schnittstelle</w:t>
      </w:r>
      <w:ins w:id="2758" w:author="Dennis Hohmann" w:date="2012-04-14T22:14:00Z">
        <w:r w:rsidR="00A36053">
          <w:t>n</w:t>
        </w:r>
      </w:ins>
      <w:r>
        <w:t xml:space="preserve"> ausgeg</w:t>
      </w:r>
      <w:r>
        <w:t>e</w:t>
      </w:r>
      <w:r>
        <w:t>ben.</w:t>
      </w:r>
    </w:p>
    <w:p w14:paraId="0B616F66" w14:textId="77777777" w:rsidR="00233FB0" w:rsidRDefault="00233FB0" w:rsidP="008B14C0">
      <w:pPr>
        <w:pStyle w:val="Textkrper"/>
        <w:rPr>
          <w:ins w:id="2759" w:author="Dennis Hohmann" w:date="2012-04-15T02:56:00Z"/>
        </w:rPr>
        <w:pPrChange w:id="2760" w:author="Dennis Hohmann" w:date="2012-04-15T00:39:00Z">
          <w:pPr>
            <w:pStyle w:val="Textkrper"/>
          </w:pPr>
        </w:pPrChange>
      </w:pPr>
    </w:p>
    <w:p w14:paraId="04373FE1" w14:textId="0A299308" w:rsidR="00537786" w:rsidDel="00A36053" w:rsidRDefault="00537786" w:rsidP="008B14C0">
      <w:pPr>
        <w:pStyle w:val="Textkrper"/>
        <w:rPr>
          <w:del w:id="2761" w:author="Dennis Hohmann" w:date="2012-04-14T22:14:00Z"/>
        </w:rPr>
        <w:pPrChange w:id="2762" w:author="Dennis Hohmann" w:date="2012-04-15T00:39:00Z">
          <w:pPr>
            <w:pStyle w:val="Textkrper"/>
          </w:pPr>
        </w:pPrChange>
      </w:pPr>
    </w:p>
    <w:p w14:paraId="77FA5F10" w14:textId="77777777" w:rsidR="00A36053" w:rsidRDefault="00A36053" w:rsidP="008B14C0">
      <w:pPr>
        <w:pStyle w:val="Textkrper"/>
        <w:rPr>
          <w:ins w:id="2763" w:author="Dennis Hohmann" w:date="2012-04-14T22:14:00Z"/>
        </w:rPr>
        <w:pPrChange w:id="2764" w:author="Dennis Hohmann" w:date="2012-04-15T00:39:00Z">
          <w:pPr>
            <w:pStyle w:val="Textkrper"/>
          </w:pPr>
        </w:pPrChange>
      </w:pPr>
    </w:p>
    <w:p w14:paraId="0165B013" w14:textId="7A504F00" w:rsidR="009E36E4" w:rsidRDefault="00537786" w:rsidP="008B14C0">
      <w:pPr>
        <w:pStyle w:val="Textkrper"/>
        <w:rPr>
          <w:ins w:id="2765" w:author="Dennis Hohmann" w:date="2012-04-14T22:22:00Z"/>
        </w:rPr>
        <w:pPrChange w:id="2766" w:author="Dennis Hohmann" w:date="2012-04-15T00:39:00Z">
          <w:pPr>
            <w:pStyle w:val="Textkrper"/>
          </w:pPr>
        </w:pPrChange>
      </w:pPr>
      <w:r>
        <w:t xml:space="preserve">Ab jetzt wird die main-Schleife zyklisch durchlaufen. Nach jedem Durchlauf wird des </w:t>
      </w:r>
      <w:r w:rsidRPr="00537786">
        <w:rPr>
          <w:b/>
        </w:rPr>
        <w:t>M_FLAGS.LIFEBIT</w:t>
      </w:r>
      <w:r>
        <w:rPr>
          <w:b/>
        </w:rPr>
        <w:t xml:space="preserve"> </w:t>
      </w:r>
      <w:r>
        <w:t xml:space="preserve">getoggelt. </w:t>
      </w:r>
      <w:ins w:id="2767" w:author="Dennis Hohmann" w:date="2012-04-14T22:22:00Z">
        <w:r w:rsidR="007D6076">
          <w:t>Der Z</w:t>
        </w:r>
        <w:r w:rsidR="009E36E4">
          <w:t>ustand des Bits wird über eine</w:t>
        </w:r>
      </w:ins>
      <w:ins w:id="2768" w:author="Dennis Hohmann" w:date="2012-04-14T22:23:00Z">
        <w:r w:rsidR="007D6076">
          <w:t>,</w:t>
        </w:r>
      </w:ins>
      <w:ins w:id="2769" w:author="Dennis Hohmann" w:date="2012-04-14T22:22:00Z">
        <w:r w:rsidR="009E36E4">
          <w:t xml:space="preserve"> am Pin D5 ang</w:t>
        </w:r>
        <w:r w:rsidR="009E36E4">
          <w:t>e</w:t>
        </w:r>
        <w:r w:rsidR="009E36E4">
          <w:t>schlossene LED angezeigt und dient der optischen Kont</w:t>
        </w:r>
        <w:r w:rsidR="007D6076">
          <w:t>rolle des Programmablaufs.</w:t>
        </w:r>
      </w:ins>
    </w:p>
    <w:p w14:paraId="75EE85B9" w14:textId="1B80660F" w:rsidR="00537786" w:rsidDel="001D1240" w:rsidRDefault="00537786" w:rsidP="008B14C0">
      <w:pPr>
        <w:pStyle w:val="Textkrper"/>
        <w:rPr>
          <w:del w:id="2770" w:author="Dennis Hohmann" w:date="2012-04-14T22:23:00Z"/>
        </w:rPr>
        <w:pPrChange w:id="2771" w:author="Dennis Hohmann" w:date="2012-04-15T00:39:00Z">
          <w:pPr>
            <w:pStyle w:val="Textkrper"/>
          </w:pPr>
        </w:pPrChange>
      </w:pPr>
      <w:del w:id="2772" w:author="Dennis Hohmann" w:date="2012-04-14T22:23:00Z">
        <w:r w:rsidDel="001D1240">
          <w:delText>Diese Bi</w:delText>
        </w:r>
        <w:r w:rsidR="00956CA9" w:rsidDel="001D1240">
          <w:delText>t wird direkt über den PinD5 an eine LED a</w:delText>
        </w:r>
      </w:del>
      <w:del w:id="2773" w:author="Dennis Hohmann" w:date="2012-04-14T22:21:00Z">
        <w:r w:rsidR="00956CA9" w:rsidDel="009E36E4">
          <w:delText>us</w:delText>
        </w:r>
      </w:del>
      <w:del w:id="2774" w:author="Dennis Hohmann" w:date="2012-04-14T22:20:00Z">
        <w:r w:rsidR="00956CA9" w:rsidDel="009E36E4">
          <w:delText>g</w:delText>
        </w:r>
        <w:r w:rsidR="00956CA9" w:rsidDel="009E36E4">
          <w:delText>e</w:delText>
        </w:r>
        <w:r w:rsidR="00956CA9" w:rsidDel="009E36E4">
          <w:delText>geben.</w:delText>
        </w:r>
      </w:del>
    </w:p>
    <w:p w14:paraId="742082AE" w14:textId="77777777" w:rsidR="00956CA9" w:rsidRDefault="00956CA9" w:rsidP="008B14C0">
      <w:pPr>
        <w:pStyle w:val="Textkrper"/>
        <w:pPrChange w:id="2775" w:author="Dennis Hohmann" w:date="2012-04-15T00:39:00Z">
          <w:pPr>
            <w:pStyle w:val="Textkrper"/>
          </w:pPr>
        </w:pPrChange>
      </w:pPr>
    </w:p>
    <w:p w14:paraId="1E423AAF" w14:textId="3611A5DF" w:rsidR="00956CA9" w:rsidRDefault="00956CA9" w:rsidP="008B14C0">
      <w:pPr>
        <w:pStyle w:val="Textkrper"/>
        <w:pPrChange w:id="2776" w:author="Dennis Hohmann" w:date="2012-04-15T00:39:00Z">
          <w:pPr>
            <w:pStyle w:val="Textkrper"/>
          </w:pPr>
        </w:pPrChange>
      </w:pPr>
      <w:r>
        <w:t xml:space="preserve">Es werden folgende Bits aus </w:t>
      </w:r>
      <w:r w:rsidRPr="001D1240">
        <w:rPr>
          <w:b/>
          <w:rPrChange w:id="2777" w:author="Dennis Hohmann" w:date="2012-04-14T22:24:00Z">
            <w:rPr/>
          </w:rPrChange>
        </w:rPr>
        <w:t>M_FLAGS</w:t>
      </w:r>
      <w:r>
        <w:t xml:space="preserve"> zyklisch ausgewertet und die entsprechenden Aktionen eingeleitet.</w:t>
      </w:r>
    </w:p>
    <w:p w14:paraId="5E152630" w14:textId="77777777" w:rsidR="00956CA9" w:rsidRPr="00956CA9" w:rsidRDefault="00956CA9" w:rsidP="008B14C0">
      <w:pPr>
        <w:pStyle w:val="Textkrper"/>
        <w:pPrChange w:id="2778" w:author="Dennis Hohmann" w:date="2012-04-15T00:39:00Z">
          <w:pPr>
            <w:pStyle w:val="Textkrper"/>
          </w:pPr>
        </w:pPrChange>
      </w:pPr>
    </w:p>
    <w:p w14:paraId="6C66F8E5" w14:textId="456753E4" w:rsidR="00956CA9" w:rsidRPr="001D1240" w:rsidRDefault="00956CA9" w:rsidP="008B14C0">
      <w:pPr>
        <w:pStyle w:val="Textkrper"/>
        <w:rPr>
          <w:rPrChange w:id="2779" w:author="Dennis Hohmann" w:date="2012-04-14T22:24:00Z">
            <w:rPr/>
          </w:rPrChange>
        </w:rPr>
        <w:pPrChange w:id="2780" w:author="Dennis Hohmann" w:date="2012-04-15T00:39:00Z">
          <w:pPr>
            <w:pStyle w:val="Textkrper"/>
          </w:pPr>
        </w:pPrChange>
      </w:pPr>
      <w:r w:rsidRPr="001D1240">
        <w:rPr>
          <w:rPrChange w:id="2781" w:author="Dennis Hohmann" w:date="2012-04-14T22:24:00Z">
            <w:rPr/>
          </w:rPrChange>
        </w:rPr>
        <w:t>GCODE_FILESET</w:t>
      </w:r>
    </w:p>
    <w:p w14:paraId="6CFB5436" w14:textId="6B74C5CE" w:rsidR="00956CA9" w:rsidRDefault="005B5707" w:rsidP="008B14C0">
      <w:pPr>
        <w:pStyle w:val="Textkrper"/>
        <w:pPrChange w:id="2782" w:author="Dennis Hohmann" w:date="2012-04-15T00:39:00Z">
          <w:pPr>
            <w:pStyle w:val="Textkrper"/>
          </w:pPr>
        </w:pPrChange>
      </w:pPr>
      <w:r>
        <w:t xml:space="preserve">Ist dieses Bit </w:t>
      </w:r>
      <w:ins w:id="2783" w:author="Dennis Hohmann" w:date="2012-04-14T22:25:00Z">
        <w:r w:rsidR="001D1240">
          <w:t>gleich</w:t>
        </w:r>
      </w:ins>
      <w:del w:id="2784" w:author="Dennis Hohmann" w:date="2012-04-14T22:25:00Z">
        <w:r w:rsidDel="001D1240">
          <w:delText>==</w:delText>
        </w:r>
      </w:del>
      <w:r>
        <w:t xml:space="preserve"> 1, wird </w:t>
      </w:r>
      <w:ins w:id="2785" w:author="Dennis Hohmann" w:date="2012-04-14T22:27:00Z">
        <w:r w:rsidR="009D618A">
          <w:t>die</w:t>
        </w:r>
      </w:ins>
      <w:del w:id="2786" w:author="Dennis Hohmann" w:date="2012-04-14T22:27:00Z">
        <w:r w:rsidDel="009D618A">
          <w:delText>der</w:delText>
        </w:r>
      </w:del>
      <w:r>
        <w:t>, in der</w:t>
      </w:r>
      <w:r w:rsidR="00956CA9">
        <w:t xml:space="preserve"> glob</w:t>
      </w:r>
      <w:r>
        <w:t>alen Variablen</w:t>
      </w:r>
      <w:r w:rsidR="00956CA9">
        <w:t xml:space="preserve"> FILENAME definierte Datei vom USB-Stick geöffnet.</w:t>
      </w:r>
    </w:p>
    <w:p w14:paraId="0074C774" w14:textId="77777777" w:rsidR="00956CA9" w:rsidRPr="00956CA9" w:rsidRDefault="00956CA9" w:rsidP="008B14C0">
      <w:pPr>
        <w:pStyle w:val="Textkrper"/>
        <w:pPrChange w:id="2787" w:author="Dennis Hohmann" w:date="2012-04-15T00:39:00Z">
          <w:pPr>
            <w:pStyle w:val="Textkrper"/>
          </w:pPr>
        </w:pPrChange>
      </w:pPr>
    </w:p>
    <w:p w14:paraId="280A1E7B" w14:textId="4DF78A41" w:rsidR="00956CA9" w:rsidRPr="001D1240" w:rsidRDefault="00956CA9" w:rsidP="008B14C0">
      <w:pPr>
        <w:pStyle w:val="Textkrper"/>
        <w:rPr>
          <w:rPrChange w:id="2788" w:author="Dennis Hohmann" w:date="2012-04-14T22:24:00Z">
            <w:rPr/>
          </w:rPrChange>
        </w:rPr>
        <w:pPrChange w:id="2789" w:author="Dennis Hohmann" w:date="2012-04-15T00:39:00Z">
          <w:pPr>
            <w:pStyle w:val="Textkrper"/>
          </w:pPr>
        </w:pPrChange>
      </w:pPr>
      <w:r w:rsidRPr="001D1240">
        <w:rPr>
          <w:rPrChange w:id="2790" w:author="Dennis Hohmann" w:date="2012-04-14T22:24:00Z">
            <w:rPr/>
          </w:rPrChange>
        </w:rPr>
        <w:t>M_FLAGS-&gt;TOOL_Change</w:t>
      </w:r>
    </w:p>
    <w:p w14:paraId="76ABEC00" w14:textId="6C4771F7" w:rsidR="00956CA9" w:rsidRDefault="00956CA9" w:rsidP="008B14C0">
      <w:pPr>
        <w:pStyle w:val="Textkrper"/>
        <w:pPrChange w:id="2791" w:author="Dennis Hohmann" w:date="2012-04-15T00:39:00Z">
          <w:pPr>
            <w:pStyle w:val="Textkrper"/>
          </w:pPr>
        </w:pPrChange>
      </w:pPr>
      <w:r>
        <w:t>Dieses Bit zeigt durch den Zustand 1 an, dass das Werkzeug gewechselt werden muss. Es wird di</w:t>
      </w:r>
      <w:r w:rsidR="00674137">
        <w:t xml:space="preserve">e entsprechende Routine zum Werkzeugwechsel geladen. Nach erfolgreichem beenden der Routine wird das Bit gelöscht. </w:t>
      </w:r>
    </w:p>
    <w:p w14:paraId="23AF63AD" w14:textId="77777777" w:rsidR="00956CA9" w:rsidRPr="00956CA9" w:rsidRDefault="00956CA9" w:rsidP="008B14C0">
      <w:pPr>
        <w:pStyle w:val="Textkrper"/>
        <w:pPrChange w:id="2792" w:author="Dennis Hohmann" w:date="2012-04-15T00:39:00Z">
          <w:pPr>
            <w:pStyle w:val="Textkrper"/>
          </w:pPr>
        </w:pPrChange>
      </w:pPr>
    </w:p>
    <w:p w14:paraId="2C7FB15D" w14:textId="2DDF20C3" w:rsidR="00956CA9" w:rsidRPr="001D1240" w:rsidRDefault="00956CA9" w:rsidP="008B14C0">
      <w:pPr>
        <w:pStyle w:val="Textkrper"/>
        <w:rPr>
          <w:rPrChange w:id="2793" w:author="Dennis Hohmann" w:date="2012-04-14T22:24:00Z">
            <w:rPr/>
          </w:rPrChange>
        </w:rPr>
        <w:pPrChange w:id="2794" w:author="Dennis Hohmann" w:date="2012-04-15T00:39:00Z">
          <w:pPr>
            <w:pStyle w:val="Textkrper"/>
          </w:pPr>
        </w:pPrChange>
      </w:pPr>
      <w:r w:rsidRPr="001D1240">
        <w:rPr>
          <w:rPrChange w:id="2795" w:author="Dennis Hohmann" w:date="2012-04-14T22:24:00Z">
            <w:rPr/>
          </w:rPrChange>
        </w:rPr>
        <w:t>AUTO_Action</w:t>
      </w:r>
    </w:p>
    <w:p w14:paraId="2F0C6E79" w14:textId="37DA7101" w:rsidR="00956CA9" w:rsidRDefault="00956CA9" w:rsidP="008B14C0">
      <w:pPr>
        <w:pStyle w:val="Textkrper"/>
        <w:pPrChange w:id="2796" w:author="Dennis Hohmann" w:date="2012-04-15T00:39:00Z">
          <w:pPr>
            <w:pStyle w:val="Textkrper"/>
          </w:pPr>
        </w:pPrChange>
      </w:pPr>
      <w:r>
        <w:t xml:space="preserve">Das </w:t>
      </w:r>
      <w:r w:rsidRPr="00956CA9">
        <w:t>AUTO_Action</w:t>
      </w:r>
      <w:r>
        <w:t>-Bit signalisiert, dass der Automatik-Betrieb läuft.</w:t>
      </w:r>
    </w:p>
    <w:p w14:paraId="158FB015" w14:textId="4462C236" w:rsidR="00956CA9" w:rsidRPr="00956CA9" w:rsidRDefault="00956CA9" w:rsidP="008B14C0">
      <w:pPr>
        <w:pStyle w:val="Textkrper"/>
        <w:pPrChange w:id="2797" w:author="Dennis Hohmann" w:date="2012-04-15T00:39:00Z">
          <w:pPr>
            <w:pStyle w:val="Textkrper"/>
          </w:pPr>
        </w:pPrChange>
      </w:pPr>
    </w:p>
    <w:p w14:paraId="63F8A4F7" w14:textId="517F9B80" w:rsidR="00956CA9" w:rsidRPr="001D1240" w:rsidRDefault="00956CA9" w:rsidP="008B14C0">
      <w:pPr>
        <w:pStyle w:val="Textkrper"/>
        <w:rPr>
          <w:rPrChange w:id="2798" w:author="Dennis Hohmann" w:date="2012-04-14T22:24:00Z">
            <w:rPr/>
          </w:rPrChange>
        </w:rPr>
        <w:pPrChange w:id="2799" w:author="Dennis Hohmann" w:date="2012-04-15T00:39:00Z">
          <w:pPr>
            <w:pStyle w:val="Textkrper"/>
          </w:pPr>
        </w:pPrChange>
      </w:pPr>
      <w:r w:rsidRPr="001D1240">
        <w:rPr>
          <w:rPrChange w:id="2800" w:author="Dennis Hohmann" w:date="2012-04-14T22:24:00Z">
            <w:rPr/>
          </w:rPrChange>
        </w:rPr>
        <w:t>ABORT_Action</w:t>
      </w:r>
    </w:p>
    <w:p w14:paraId="4142FC11" w14:textId="76CC5B38" w:rsidR="00956CA9" w:rsidRDefault="00956CA9" w:rsidP="008B14C0">
      <w:pPr>
        <w:pStyle w:val="Textkrper"/>
        <w:pPrChange w:id="2801" w:author="Dennis Hohmann" w:date="2012-04-15T00:39:00Z">
          <w:pPr>
            <w:pStyle w:val="Textkrper"/>
          </w:pPr>
        </w:pPrChange>
      </w:pPr>
      <w:r>
        <w:t xml:space="preserve">Dieses Bit kann zusätzlich zum </w:t>
      </w:r>
      <w:r w:rsidRPr="00956CA9">
        <w:t>AUTO_Action</w:t>
      </w:r>
      <w:r>
        <w:t xml:space="preserve">-Bit </w:t>
      </w:r>
      <w:del w:id="2802" w:author="Dennis Hohmann" w:date="2012-04-14T22:28:00Z">
        <w:r w:rsidR="00674137" w:rsidDel="00003CD3">
          <w:delText>anstehen</w:delText>
        </w:r>
      </w:del>
      <w:ins w:id="2803" w:author="Dennis Hohmann" w:date="2012-04-14T22:28:00Z">
        <w:r w:rsidR="00003CD3">
          <w:t>gesetzt sein</w:t>
        </w:r>
      </w:ins>
      <w:r w:rsidR="00674137">
        <w:t xml:space="preserve">, jedoch ist das </w:t>
      </w:r>
      <w:del w:id="2804" w:author="Dennis Hohmann" w:date="2012-04-14T22:25:00Z">
        <w:r w:rsidR="00674137" w:rsidDel="001D1240">
          <w:delText>Abbruch</w:delText>
        </w:r>
      </w:del>
      <w:ins w:id="2805" w:author="Dennis Hohmann" w:date="2012-04-14T22:25:00Z">
        <w:r w:rsidR="001D1240">
          <w:t>ABORT_Action</w:t>
        </w:r>
      </w:ins>
      <w:r w:rsidR="00674137">
        <w:t xml:space="preserve">-Bit dominant ausgeführt und überschreibt das </w:t>
      </w:r>
      <w:ins w:id="2806" w:author="Dennis Hohmann" w:date="2012-04-14T22:27:00Z">
        <w:r w:rsidR="009D618A" w:rsidRPr="00956CA9">
          <w:t>AUTO_Action</w:t>
        </w:r>
        <w:r w:rsidR="009D618A">
          <w:t xml:space="preserve">-Bit </w:t>
        </w:r>
      </w:ins>
      <w:del w:id="2807" w:author="Dennis Hohmann" w:date="2012-04-14T22:27:00Z">
        <w:r w:rsidR="00674137" w:rsidDel="009D618A">
          <w:delText xml:space="preserve">Automatik-Bit </w:delText>
        </w:r>
      </w:del>
      <w:r w:rsidR="00674137">
        <w:t>zum Ende des aktuellen Zy</w:t>
      </w:r>
      <w:r w:rsidR="00674137">
        <w:t>k</w:t>
      </w:r>
      <w:r w:rsidR="00674137">
        <w:t>lus.</w:t>
      </w:r>
    </w:p>
    <w:p w14:paraId="522E131F" w14:textId="4CA06B58" w:rsidR="00956CA9" w:rsidRPr="00956CA9" w:rsidRDefault="00956CA9" w:rsidP="008B14C0">
      <w:pPr>
        <w:pStyle w:val="Textkrper"/>
        <w:pPrChange w:id="2808" w:author="Dennis Hohmann" w:date="2012-04-15T00:39:00Z">
          <w:pPr>
            <w:pStyle w:val="Textkrper"/>
          </w:pPr>
        </w:pPrChange>
      </w:pPr>
    </w:p>
    <w:p w14:paraId="2740278E" w14:textId="0E083C3B" w:rsidR="00956CA9" w:rsidRPr="001D1240" w:rsidRDefault="00956CA9" w:rsidP="008B14C0">
      <w:pPr>
        <w:pStyle w:val="Textkrper"/>
        <w:rPr>
          <w:rPrChange w:id="2809" w:author="Dennis Hohmann" w:date="2012-04-14T22:24:00Z">
            <w:rPr/>
          </w:rPrChange>
        </w:rPr>
        <w:pPrChange w:id="2810" w:author="Dennis Hohmann" w:date="2012-04-15T00:39:00Z">
          <w:pPr>
            <w:pStyle w:val="Textkrper"/>
          </w:pPr>
        </w:pPrChange>
      </w:pPr>
      <w:r w:rsidRPr="001D1240">
        <w:rPr>
          <w:rPrChange w:id="2811" w:author="Dennis Hohmann" w:date="2012-04-14T22:24:00Z">
            <w:rPr/>
          </w:rPrChange>
        </w:rPr>
        <w:t>EDIP_NEWPOS</w:t>
      </w:r>
    </w:p>
    <w:p w14:paraId="2B815899" w14:textId="3C89E152" w:rsidR="003D339D" w:rsidRPr="001C6B1A" w:rsidRDefault="00003CD3" w:rsidP="008B14C0">
      <w:pPr>
        <w:pStyle w:val="Textkrper"/>
        <w:pPrChange w:id="2812" w:author="Dennis Hohmann" w:date="2012-04-15T00:39:00Z">
          <w:pPr>
            <w:pStyle w:val="Textkrper"/>
          </w:pPr>
        </w:pPrChange>
      </w:pPr>
      <w:ins w:id="2813" w:author="Dennis Hohmann" w:date="2012-04-14T22:28:00Z">
        <w:r>
          <w:t>Dieses Bit gibt an</w:t>
        </w:r>
      </w:ins>
      <w:del w:id="2814" w:author="Dennis Hohmann" w:date="2012-04-14T22:28:00Z">
        <w:r w:rsidR="00674137" w:rsidDel="00003CD3">
          <w:delText>An dieser Stelle wird geprüft</w:delText>
        </w:r>
      </w:del>
      <w:r w:rsidR="00674137">
        <w:t xml:space="preserve">, ob sich die Position einer beliebigen Achse </w:t>
      </w:r>
      <w:del w:id="2815" w:author="Dennis Hohmann" w:date="2012-04-14T22:29:00Z">
        <w:r w:rsidR="00674137" w:rsidDel="00003CD3">
          <w:delText xml:space="preserve">zum </w:delText>
        </w:r>
      </w:del>
      <w:ins w:id="2816" w:author="Dennis Hohmann" w:date="2012-04-14T22:29:00Z">
        <w:r>
          <w:t xml:space="preserve">im </w:t>
        </w:r>
      </w:ins>
      <w:r w:rsidR="00674137">
        <w:t>letzten Zyklus verä</w:t>
      </w:r>
      <w:r w:rsidR="00674137">
        <w:t>n</w:t>
      </w:r>
      <w:r w:rsidR="00674137">
        <w:t>dert hat. Wenn dies der Fall ist, wird die Routine zur Aktualisierung der Positions</w:t>
      </w:r>
      <w:ins w:id="2817" w:author="Dennis Hohmann" w:date="2012-04-14T22:29:00Z">
        <w:r w:rsidR="00ED6DBB">
          <w:t>w</w:t>
        </w:r>
      </w:ins>
      <w:del w:id="2818" w:author="Dennis Hohmann" w:date="2012-04-14T22:29:00Z">
        <w:r w:rsidR="00674137" w:rsidDel="00ED6DBB">
          <w:delText>-w</w:delText>
        </w:r>
      </w:del>
      <w:r w:rsidR="00674137">
        <w:t>erte im Di</w:t>
      </w:r>
      <w:r w:rsidR="00674137">
        <w:t>s</w:t>
      </w:r>
      <w:r w:rsidR="00674137">
        <w:t xml:space="preserve">play aufgerufen. Dieses Bit wird durch die Routine wieder </w:t>
      </w:r>
      <w:del w:id="2819" w:author="Dennis Hohmann" w:date="2012-04-14T22:24:00Z">
        <w:r w:rsidR="00674137" w:rsidDel="001D1240">
          <w:delText>gelöscht</w:delText>
        </w:r>
      </w:del>
      <w:ins w:id="2820" w:author="Dennis Hohmann" w:date="2012-04-14T22:24:00Z">
        <w:r w:rsidR="001D1240">
          <w:t>zurück gesetzt</w:t>
        </w:r>
      </w:ins>
      <w:r w:rsidR="00674137">
        <w:t>.</w:t>
      </w:r>
    </w:p>
    <w:p w14:paraId="0F71DD87" w14:textId="7A36EF48" w:rsidR="00C43950" w:rsidRDefault="00C43950" w:rsidP="0091761D">
      <w:pPr>
        <w:pStyle w:val="berschrift3"/>
      </w:pPr>
      <w:r>
        <w:br w:type="page"/>
      </w:r>
      <w:bookmarkStart w:id="2821" w:name="_Toc196079077"/>
      <w:r>
        <w:t>Globale Definitionsdatei globdef.h</w:t>
      </w:r>
      <w:bookmarkEnd w:id="2821"/>
    </w:p>
    <w:p w14:paraId="4A75FEA9" w14:textId="77777777" w:rsidR="0091761D" w:rsidRPr="0091761D" w:rsidRDefault="0091761D" w:rsidP="0091761D"/>
    <w:p w14:paraId="2EEFE4E2" w14:textId="79E1845D" w:rsidR="006B396F" w:rsidRDefault="00C43950" w:rsidP="008B14C0">
      <w:pPr>
        <w:pStyle w:val="Textkrper"/>
        <w:pPrChange w:id="2822" w:author="Dennis Hohmann" w:date="2012-04-15T00:39:00Z">
          <w:pPr>
            <w:pStyle w:val="Textkrper"/>
          </w:pPr>
        </w:pPrChange>
      </w:pPr>
      <w:r>
        <w:t>Dies</w:t>
      </w:r>
      <w:ins w:id="2823" w:author="Dennis Hohmann" w:date="2012-04-14T22:30:00Z">
        <w:r w:rsidR="003171EA">
          <w:t>es</w:t>
        </w:r>
      </w:ins>
      <w:del w:id="2824" w:author="Dennis Hohmann" w:date="2012-04-14T22:30:00Z">
        <w:r w:rsidDel="003171EA">
          <w:delText>e</w:delText>
        </w:r>
      </w:del>
      <w:r>
        <w:t xml:space="preserve"> Header-File ist die zentrale Definitions-Datei. Hier wird die globale Struktur </w:t>
      </w:r>
      <w:r w:rsidRPr="00652640">
        <w:rPr>
          <w:b/>
        </w:rPr>
        <w:t>M_FLAGS</w:t>
      </w:r>
      <w:r w:rsidR="005F4E67">
        <w:t xml:space="preserve"> </w:t>
      </w:r>
      <w:r w:rsidR="00652640">
        <w:t>deklariert. Eine Struktur ist ein Datensatz der aus verschieden</w:t>
      </w:r>
      <w:ins w:id="2825" w:author="Dennis Hohmann" w:date="2012-04-14T22:31:00Z">
        <w:r w:rsidR="003171EA">
          <w:t>en</w:t>
        </w:r>
      </w:ins>
      <w:del w:id="2826" w:author="Dennis Hohmann" w:date="2012-04-14T22:31:00Z">
        <w:r w:rsidR="00652640" w:rsidDel="003171EA">
          <w:delText>sten</w:delText>
        </w:r>
      </w:del>
      <w:r w:rsidR="00652640">
        <w:t xml:space="preserve"> Werten und Formaten zusammen</w:t>
      </w:r>
      <w:del w:id="2827" w:author="Dennis Hohmann" w:date="2012-04-14T22:31:00Z">
        <w:r w:rsidR="00652640" w:rsidDel="003171EA">
          <w:delText xml:space="preserve"> </w:delText>
        </w:r>
      </w:del>
      <w:r w:rsidR="00652640">
        <w:t>gesetzt sein kann.</w:t>
      </w:r>
      <w:r w:rsidR="00E23524">
        <w:t xml:space="preserve"> </w:t>
      </w:r>
      <w:r w:rsidR="00652640">
        <w:t>Die hier verwendete Struktur besteht größten</w:t>
      </w:r>
      <w:del w:id="2828" w:author="Dennis Hohmann" w:date="2012-04-14T22:31:00Z">
        <w:r w:rsidR="00652640" w:rsidDel="003171EA">
          <w:delText xml:space="preserve"> T</w:delText>
        </w:r>
      </w:del>
      <w:ins w:id="2829" w:author="Dennis Hohmann" w:date="2012-04-14T22:31:00Z">
        <w:r w:rsidR="003171EA">
          <w:t>t</w:t>
        </w:r>
      </w:ins>
      <w:r w:rsidR="00652640">
        <w:t>eils aus Bitfeldern. Diese ha</w:t>
      </w:r>
      <w:r w:rsidR="00E23524">
        <w:t xml:space="preserve">ben den Vorteil, dass die Größe einer Variablen </w:t>
      </w:r>
      <w:r w:rsidR="009962FF">
        <w:t xml:space="preserve">manuell </w:t>
      </w:r>
      <w:r w:rsidR="00E23524">
        <w:t>festgelegt werden kann. Standar</w:t>
      </w:r>
      <w:ins w:id="2830" w:author="Dennis Hohmann" w:date="2012-04-14T22:32:00Z">
        <w:r w:rsidR="003171EA">
          <w:t>d</w:t>
        </w:r>
      </w:ins>
      <w:del w:id="2831" w:author="Dennis Hohmann" w:date="2012-04-14T22:32:00Z">
        <w:r w:rsidR="00E23524" w:rsidDel="003171EA">
          <w:delText>t</w:delText>
        </w:r>
      </w:del>
      <w:r w:rsidR="00E23524">
        <w:t xml:space="preserve">mäßig </w:t>
      </w:r>
      <w:del w:id="2832" w:author="Dennis Hohmann" w:date="2012-04-14T22:32:00Z">
        <w:r w:rsidR="00E23524" w:rsidDel="005E2362">
          <w:delText xml:space="preserve">wird </w:delText>
        </w:r>
      </w:del>
      <w:ins w:id="2833" w:author="Dennis Hohmann" w:date="2012-04-14T22:32:00Z">
        <w:r w:rsidR="005E2362">
          <w:t xml:space="preserve">werden </w:t>
        </w:r>
      </w:ins>
      <w:r w:rsidR="00E23524">
        <w:t xml:space="preserve">für eine Variable vom Datentyp </w:t>
      </w:r>
      <w:del w:id="2834" w:author="Dennis Hohmann" w:date="2012-04-14T22:32:00Z">
        <w:r w:rsidR="00E23524" w:rsidRPr="003171EA" w:rsidDel="003171EA">
          <w:rPr>
            <w:i/>
            <w:rPrChange w:id="2835" w:author="Dennis Hohmann" w:date="2012-04-14T22:32:00Z">
              <w:rPr/>
            </w:rPrChange>
          </w:rPr>
          <w:delText xml:space="preserve">CHAR </w:delText>
        </w:r>
      </w:del>
      <w:ins w:id="2836" w:author="Dennis Hohmann" w:date="2012-04-14T22:32:00Z">
        <w:r w:rsidR="003171EA" w:rsidRPr="003171EA">
          <w:rPr>
            <w:i/>
            <w:rPrChange w:id="2837" w:author="Dennis Hohmann" w:date="2012-04-14T22:32:00Z">
              <w:rPr/>
            </w:rPrChange>
          </w:rPr>
          <w:t>char</w:t>
        </w:r>
        <w:r w:rsidR="003171EA">
          <w:t xml:space="preserve"> </w:t>
        </w:r>
      </w:ins>
      <w:del w:id="2838" w:author="Dennis Hohmann" w:date="2012-04-14T22:32:00Z">
        <w:r w:rsidR="00E23524" w:rsidDel="003171EA">
          <w:delText xml:space="preserve">8 </w:delText>
        </w:r>
      </w:del>
      <w:ins w:id="2839" w:author="Dennis Hohmann" w:date="2012-04-14T22:32:00Z">
        <w:r w:rsidR="003171EA">
          <w:t xml:space="preserve">acht </w:t>
        </w:r>
      </w:ins>
      <w:r w:rsidR="00E23524">
        <w:t>Bit rese</w:t>
      </w:r>
      <w:r w:rsidR="00E23524">
        <w:t>r</w:t>
      </w:r>
      <w:r w:rsidR="00E23524">
        <w:t xml:space="preserve">viert. Somit kann diese einen Wert von 0 bis 255 bei </w:t>
      </w:r>
      <w:r w:rsidR="00E23524" w:rsidRPr="005E2362">
        <w:rPr>
          <w:i/>
          <w:rPrChange w:id="2840" w:author="Dennis Hohmann" w:date="2012-04-14T22:32:00Z">
            <w:rPr/>
          </w:rPrChange>
        </w:rPr>
        <w:t>unsigned</w:t>
      </w:r>
      <w:r w:rsidR="00E23524">
        <w:t xml:space="preserve"> bzw. -128 bis 127 bei </w:t>
      </w:r>
      <w:r w:rsidR="00E23524" w:rsidRPr="005E2362">
        <w:rPr>
          <w:i/>
          <w:rPrChange w:id="2841" w:author="Dennis Hohmann" w:date="2012-04-14T22:33:00Z">
            <w:rPr/>
          </w:rPrChange>
        </w:rPr>
        <w:t>si</w:t>
      </w:r>
      <w:r w:rsidR="00E23524" w:rsidRPr="005E2362">
        <w:rPr>
          <w:i/>
          <w:rPrChange w:id="2842" w:author="Dennis Hohmann" w:date="2012-04-14T22:33:00Z">
            <w:rPr/>
          </w:rPrChange>
        </w:rPr>
        <w:t>g</w:t>
      </w:r>
      <w:r w:rsidR="00E23524" w:rsidRPr="005E2362">
        <w:rPr>
          <w:i/>
          <w:rPrChange w:id="2843" w:author="Dennis Hohmann" w:date="2012-04-14T22:33:00Z">
            <w:rPr/>
          </w:rPrChange>
        </w:rPr>
        <w:t>ned</w:t>
      </w:r>
      <w:r w:rsidR="00E23524">
        <w:t xml:space="preserve"> annehmen.</w:t>
      </w:r>
      <w:r w:rsidR="009962FF">
        <w:t xml:space="preserve"> Der Unterschied zwischen de</w:t>
      </w:r>
      <w:ins w:id="2844" w:author="Dennis Hohmann" w:date="2012-04-14T22:35:00Z">
        <w:r w:rsidR="005E2362">
          <w:t>n</w:t>
        </w:r>
      </w:ins>
      <w:del w:id="2845" w:author="Dennis Hohmann" w:date="2012-04-14T22:34:00Z">
        <w:r w:rsidR="009962FF" w:rsidDel="005E2362">
          <w:delText>r</w:delText>
        </w:r>
      </w:del>
      <w:r w:rsidR="009962FF">
        <w:t xml:space="preserve"> Definition</w:t>
      </w:r>
      <w:ins w:id="2846" w:author="Dennis Hohmann" w:date="2012-04-14T22:36:00Z">
        <w:r w:rsidR="005E2362">
          <w:t>en</w:t>
        </w:r>
      </w:ins>
      <w:r w:rsidR="009962FF">
        <w:t xml:space="preserve"> </w:t>
      </w:r>
      <w:r w:rsidR="009962FF" w:rsidRPr="005E2362">
        <w:rPr>
          <w:i/>
          <w:rPrChange w:id="2847" w:author="Dennis Hohmann" w:date="2012-04-14T22:34:00Z">
            <w:rPr/>
          </w:rPrChange>
        </w:rPr>
        <w:t>signed</w:t>
      </w:r>
      <w:ins w:id="2848" w:author="Dennis Hohmann" w:date="2012-04-14T22:34:00Z">
        <w:r w:rsidR="005E2362">
          <w:t xml:space="preserve"> </w:t>
        </w:r>
      </w:ins>
      <w:del w:id="2849" w:author="Dennis Hohmann" w:date="2012-04-14T22:34:00Z">
        <w:r w:rsidR="009962FF" w:rsidDel="005E2362">
          <w:delText xml:space="preserve"> </w:delText>
        </w:r>
      </w:del>
      <w:r w:rsidR="009962FF">
        <w:t xml:space="preserve">und </w:t>
      </w:r>
      <w:r w:rsidR="009962FF" w:rsidRPr="005E2362">
        <w:rPr>
          <w:i/>
          <w:rPrChange w:id="2850" w:author="Dennis Hohmann" w:date="2012-04-14T22:34:00Z">
            <w:rPr/>
          </w:rPrChange>
        </w:rPr>
        <w:t>unsigned</w:t>
      </w:r>
      <w:r w:rsidR="009962FF">
        <w:t xml:space="preserve"> liegt d</w:t>
      </w:r>
      <w:r w:rsidR="009962FF">
        <w:t>a</w:t>
      </w:r>
      <w:r w:rsidR="009962FF">
        <w:t xml:space="preserve">rin das </w:t>
      </w:r>
      <w:r w:rsidR="009962FF" w:rsidRPr="008A6DF7">
        <w:rPr>
          <w:i/>
          <w:rPrChange w:id="2851" w:author="Dennis Hohmann" w:date="2012-04-14T22:44:00Z">
            <w:rPr/>
          </w:rPrChange>
        </w:rPr>
        <w:t>signed</w:t>
      </w:r>
      <w:r w:rsidR="009962FF">
        <w:t xml:space="preserve"> Variablen positiv</w:t>
      </w:r>
      <w:ins w:id="2852" w:author="Dennis Hohmann" w:date="2012-04-14T22:36:00Z">
        <w:r w:rsidR="005E2362">
          <w:t>e</w:t>
        </w:r>
      </w:ins>
      <w:del w:id="2853" w:author="Dennis Hohmann" w:date="2012-04-14T22:36:00Z">
        <w:r w:rsidR="009962FF" w:rsidDel="005E2362">
          <w:delText xml:space="preserve"> </w:delText>
        </w:r>
      </w:del>
      <w:ins w:id="2854" w:author="Dennis Hohmann" w:date="2012-04-14T22:36:00Z">
        <w:r w:rsidR="005E2362">
          <w:t xml:space="preserve">, </w:t>
        </w:r>
      </w:ins>
      <w:del w:id="2855" w:author="Dennis Hohmann" w:date="2012-04-14T22:36:00Z">
        <w:r w:rsidR="009962FF" w:rsidDel="005E2362">
          <w:delText xml:space="preserve">und </w:delText>
        </w:r>
      </w:del>
      <w:r w:rsidR="009962FF">
        <w:t xml:space="preserve">negative Werte </w:t>
      </w:r>
      <w:ins w:id="2856" w:author="Dennis Hohmann" w:date="2012-04-14T22:36:00Z">
        <w:r w:rsidR="005E2362">
          <w:t xml:space="preserve">oder </w:t>
        </w:r>
      </w:ins>
      <w:ins w:id="2857" w:author="Dennis Hohmann" w:date="2012-04-14T22:37:00Z">
        <w:r w:rsidR="005E2362">
          <w:t xml:space="preserve">„0“ </w:t>
        </w:r>
      </w:ins>
      <w:r w:rsidR="006B396F">
        <w:t>annehmen können</w:t>
      </w:r>
      <w:r w:rsidR="009962FF">
        <w:t xml:space="preserve">. </w:t>
      </w:r>
      <w:r w:rsidR="009962FF" w:rsidRPr="005E2362">
        <w:rPr>
          <w:i/>
          <w:rPrChange w:id="2858" w:author="Dennis Hohmann" w:date="2012-04-14T22:36:00Z">
            <w:rPr/>
          </w:rPrChange>
        </w:rPr>
        <w:t>Unsigned</w:t>
      </w:r>
      <w:r w:rsidR="009962FF">
        <w:t xml:space="preserve"> können nur positiv</w:t>
      </w:r>
      <w:del w:id="2859" w:author="Dennis Hohmann" w:date="2012-04-14T22:36:00Z">
        <w:r w:rsidR="009962FF" w:rsidDel="005E2362">
          <w:delText>e</w:delText>
        </w:r>
      </w:del>
      <w:r w:rsidR="009962FF">
        <w:t xml:space="preserve"> oder </w:t>
      </w:r>
      <w:ins w:id="2860" w:author="Dennis Hohmann" w:date="2012-04-14T22:43:00Z">
        <w:r w:rsidR="008A6DF7">
          <w:t>„</w:t>
        </w:r>
      </w:ins>
      <w:r w:rsidR="009962FF">
        <w:t>0</w:t>
      </w:r>
      <w:ins w:id="2861" w:author="Dennis Hohmann" w:date="2012-04-14T22:43:00Z">
        <w:r w:rsidR="008A6DF7">
          <w:t>“</w:t>
        </w:r>
      </w:ins>
      <w:r w:rsidR="009962FF">
        <w:t xml:space="preserve"> sein. Ist die Variable </w:t>
      </w:r>
      <w:r w:rsidR="00E23524">
        <w:t xml:space="preserve">als Bitfeld mit einer Länge von </w:t>
      </w:r>
      <w:ins w:id="2862" w:author="Dennis Hohmann" w:date="2012-04-14T22:44:00Z">
        <w:r w:rsidR="008A6DF7">
          <w:t>ein</w:t>
        </w:r>
      </w:ins>
      <w:del w:id="2863" w:author="Dennis Hohmann" w:date="2012-04-14T22:44:00Z">
        <w:r w:rsidR="00E23524" w:rsidDel="008A6DF7">
          <w:delText>1</w:delText>
        </w:r>
      </w:del>
      <w:r w:rsidR="00E23524">
        <w:t xml:space="preserve"> dekl</w:t>
      </w:r>
      <w:r w:rsidR="00E23524">
        <w:t>a</w:t>
      </w:r>
      <w:r w:rsidR="00E23524">
        <w:t xml:space="preserve">riert, werden zwar </w:t>
      </w:r>
      <w:r w:rsidR="0002332D">
        <w:t>immer noch</w:t>
      </w:r>
      <w:r w:rsidR="00E23524">
        <w:t xml:space="preserve"> </w:t>
      </w:r>
      <w:del w:id="2864" w:author="Dennis Hohmann" w:date="2012-04-14T22:43:00Z">
        <w:r w:rsidR="00E23524" w:rsidDel="008A6DF7">
          <w:delText xml:space="preserve">8 </w:delText>
        </w:r>
      </w:del>
      <w:ins w:id="2865" w:author="Dennis Hohmann" w:date="2012-04-14T22:43:00Z">
        <w:r w:rsidR="008A6DF7">
          <w:t xml:space="preserve">acht </w:t>
        </w:r>
      </w:ins>
      <w:r w:rsidR="00E23524">
        <w:t xml:space="preserve">Bit reserviert, jedoch nur </w:t>
      </w:r>
      <w:r w:rsidR="009962FF">
        <w:t xml:space="preserve">noch </w:t>
      </w:r>
      <w:ins w:id="2866" w:author="Dennis Hohmann" w:date="2012-04-14T22:44:00Z">
        <w:r w:rsidR="008A6DF7">
          <w:t>ein</w:t>
        </w:r>
      </w:ins>
      <w:del w:id="2867" w:author="Dennis Hohmann" w:date="2012-04-14T22:44:00Z">
        <w:r w:rsidR="00E23524" w:rsidDel="008A6DF7">
          <w:delText>1</w:delText>
        </w:r>
      </w:del>
      <w:r w:rsidR="00E23524">
        <w:t xml:space="preserve"> Bit tatsächlich ve</w:t>
      </w:r>
      <w:r w:rsidR="00E23524">
        <w:t>r</w:t>
      </w:r>
      <w:r w:rsidR="00E23524">
        <w:t>wendet</w:t>
      </w:r>
      <w:r w:rsidR="00354597">
        <w:t xml:space="preserve">. </w:t>
      </w:r>
      <w:r w:rsidR="00E23524">
        <w:t xml:space="preserve">Hier kann die Variable nur noch den Wert </w:t>
      </w:r>
      <w:ins w:id="2868" w:author="Dennis Hohmann" w:date="2012-04-14T22:43:00Z">
        <w:r w:rsidR="008A6DF7">
          <w:t>„</w:t>
        </w:r>
      </w:ins>
      <w:r w:rsidR="00E23524">
        <w:t>0</w:t>
      </w:r>
      <w:ins w:id="2869" w:author="Dennis Hohmann" w:date="2012-04-14T22:43:00Z">
        <w:r w:rsidR="008A6DF7">
          <w:t>“</w:t>
        </w:r>
      </w:ins>
      <w:r w:rsidR="00E23524">
        <w:t xml:space="preserve"> o</w:t>
      </w:r>
      <w:r w:rsidR="009962FF">
        <w:t xml:space="preserve">der </w:t>
      </w:r>
      <w:ins w:id="2870" w:author="Dennis Hohmann" w:date="2012-04-14T22:43:00Z">
        <w:r w:rsidR="008A6DF7">
          <w:t>„</w:t>
        </w:r>
      </w:ins>
      <w:r w:rsidR="009962FF">
        <w:t>1</w:t>
      </w:r>
      <w:ins w:id="2871" w:author="Dennis Hohmann" w:date="2012-04-14T22:43:00Z">
        <w:r w:rsidR="008A6DF7">
          <w:t>“</w:t>
        </w:r>
      </w:ins>
      <w:r w:rsidR="009962FF">
        <w:t xml:space="preserve"> annehmen.</w:t>
      </w:r>
      <w:r w:rsidR="00354597">
        <w:t xml:space="preserve"> Der reservierte B</w:t>
      </w:r>
      <w:r w:rsidR="00354597">
        <w:t>e</w:t>
      </w:r>
      <w:r w:rsidR="00354597">
        <w:t>reich wird mit der nächsten Variablen aufgefüllt.</w:t>
      </w:r>
    </w:p>
    <w:p w14:paraId="2AEB837E" w14:textId="77777777" w:rsidR="00965012" w:rsidRDefault="00965012" w:rsidP="008B14C0">
      <w:pPr>
        <w:pStyle w:val="Textkrper"/>
        <w:pPrChange w:id="2872" w:author="Dennis Hohmann" w:date="2012-04-15T00:39:00Z">
          <w:pPr>
            <w:pStyle w:val="Textkrper"/>
          </w:pPr>
        </w:pPrChange>
      </w:pPr>
    </w:p>
    <w:p w14:paraId="0CD8230E" w14:textId="77777777" w:rsidR="00DC5FEE" w:rsidRDefault="00E55A8B" w:rsidP="008B14C0">
      <w:pPr>
        <w:pStyle w:val="Textkrper"/>
        <w:pPrChange w:id="2873" w:author="Dennis Hohmann" w:date="2012-04-15T00:39:00Z">
          <w:pPr>
            <w:pStyle w:val="Textkrper"/>
          </w:pPr>
        </w:pPrChange>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56041828" w:rsidR="006B396F" w:rsidRDefault="00DC5FEE" w:rsidP="00DC5FEE">
      <w:pPr>
        <w:pStyle w:val="Beschriftung"/>
        <w:jc w:val="both"/>
      </w:pPr>
      <w:bookmarkStart w:id="2874" w:name="_Toc196078933"/>
      <w:r>
        <w:t xml:space="preserve">Abbildung </w:t>
      </w:r>
      <w:ins w:id="2875" w:author="Dennis Hohmann" w:date="2012-04-15T03:12:00Z">
        <w:r w:rsidR="003C14D1">
          <w:fldChar w:fldCharType="begin"/>
        </w:r>
        <w:r w:rsidR="003C14D1">
          <w:instrText xml:space="preserve"> STYLEREF 2 \s </w:instrText>
        </w:r>
      </w:ins>
      <w:r w:rsidR="003C14D1">
        <w:fldChar w:fldCharType="separate"/>
      </w:r>
      <w:r w:rsidR="003C14D1">
        <w:rPr>
          <w:noProof/>
        </w:rPr>
        <w:t>4.2</w:t>
      </w:r>
      <w:ins w:id="287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877" w:author="Dennis Hohmann" w:date="2012-04-15T03:12:00Z">
        <w:r w:rsidR="003C14D1">
          <w:rPr>
            <w:noProof/>
          </w:rPr>
          <w:t>3</w:t>
        </w:r>
        <w:r w:rsidR="003C14D1">
          <w:fldChar w:fldCharType="end"/>
        </w:r>
      </w:ins>
      <w:del w:id="287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rsidR="00E93A46">
        <w:t xml:space="preserve">: Bitfeld mit zwei </w:t>
      </w:r>
      <w:r w:rsidR="00220105" w:rsidRPr="008A6DF7">
        <w:rPr>
          <w:i/>
          <w:rPrChange w:id="2879" w:author="Dennis Hohmann" w:date="2012-04-14T22:44:00Z">
            <w:rPr/>
          </w:rPrChange>
        </w:rPr>
        <w:t>unsigned</w:t>
      </w:r>
      <w:r w:rsidR="00220105">
        <w:t xml:space="preserve"> CHAR </w:t>
      </w:r>
      <w:r>
        <w:t>Variablen</w:t>
      </w:r>
      <w:bookmarkEnd w:id="2874"/>
    </w:p>
    <w:p w14:paraId="282041E8" w14:textId="77777777" w:rsidR="00965012" w:rsidRPr="00965012" w:rsidRDefault="00965012" w:rsidP="00965012"/>
    <w:p w14:paraId="29DF30FB" w14:textId="020E0FB8" w:rsidR="00354597" w:rsidRDefault="00354597" w:rsidP="008B14C0">
      <w:pPr>
        <w:pStyle w:val="Textkrper"/>
        <w:pPrChange w:id="2880" w:author="Dennis Hohmann" w:date="2012-04-15T00:39:00Z">
          <w:pPr>
            <w:pStyle w:val="Textkrper"/>
          </w:pPr>
        </w:pPrChange>
      </w:pPr>
      <w:r w:rsidRPr="00354597">
        <w:t xml:space="preserve">Mit dieser Methode </w:t>
      </w:r>
      <w:r>
        <w:t xml:space="preserve">kann gerade bei der Verwendung mehrerer Variablen sehr viel Platz gespart werden. </w:t>
      </w:r>
      <w:del w:id="2881" w:author="Dennis Hohmann" w:date="2012-04-14T22:45:00Z">
        <w:r w:rsidDel="008A6DF7">
          <w:delText xml:space="preserve">8 </w:delText>
        </w:r>
      </w:del>
      <w:ins w:id="2882" w:author="Dennis Hohmann" w:date="2012-04-14T22:45:00Z">
        <w:r w:rsidR="008A6DF7">
          <w:t xml:space="preserve">Acht </w:t>
        </w:r>
      </w:ins>
      <w:r>
        <w:t xml:space="preserve">Variablen vom Typ </w:t>
      </w:r>
      <w:r w:rsidRPr="008A6DF7">
        <w:rPr>
          <w:i/>
          <w:rPrChange w:id="2883" w:author="Dennis Hohmann" w:date="2012-04-14T22:44:00Z">
            <w:rPr/>
          </w:rPrChange>
        </w:rPr>
        <w:t>unsigned</w:t>
      </w:r>
      <w:r>
        <w:t xml:space="preserve"> </w:t>
      </w:r>
      <w:del w:id="2884" w:author="Dennis Hohmann" w:date="2012-04-14T22:44:00Z">
        <w:r w:rsidRPr="00593631" w:rsidDel="008A6DF7">
          <w:rPr>
            <w:i/>
            <w:rPrChange w:id="2885" w:author="Dennis Hohmann" w:date="2012-04-14T22:47:00Z">
              <w:rPr/>
            </w:rPrChange>
          </w:rPr>
          <w:delText xml:space="preserve">CHAR </w:delText>
        </w:r>
      </w:del>
      <w:ins w:id="2886" w:author="Dennis Hohmann" w:date="2012-04-14T22:44:00Z">
        <w:r w:rsidR="008A6DF7" w:rsidRPr="00593631">
          <w:rPr>
            <w:i/>
            <w:rPrChange w:id="2887" w:author="Dennis Hohmann" w:date="2012-04-14T22:47:00Z">
              <w:rPr/>
            </w:rPrChange>
          </w:rPr>
          <w:t>char</w:t>
        </w:r>
        <w:r w:rsidR="008A6DF7">
          <w:t xml:space="preserve"> </w:t>
        </w:r>
      </w:ins>
      <w:r>
        <w:t xml:space="preserve">benötigen 64 Bit Speicherplatz. Wird jeweils nur </w:t>
      </w:r>
      <w:del w:id="2888" w:author="Dennis Hohmann" w:date="2012-04-14T22:45:00Z">
        <w:r w:rsidDel="008A6DF7">
          <w:delText xml:space="preserve">1 </w:delText>
        </w:r>
      </w:del>
      <w:ins w:id="2889" w:author="Dennis Hohmann" w:date="2012-04-14T22:45:00Z">
        <w:r w:rsidR="008A6DF7">
          <w:t xml:space="preserve">ein </w:t>
        </w:r>
      </w:ins>
      <w:r>
        <w:t xml:space="preserve">Bit ausgewertet, sind 56 Bit „verschwendet“. Definiert man diese </w:t>
      </w:r>
      <w:ins w:id="2890" w:author="Dennis Hohmann" w:date="2012-04-14T22:46:00Z">
        <w:r w:rsidR="008A6DF7">
          <w:t>acht</w:t>
        </w:r>
      </w:ins>
      <w:del w:id="2891" w:author="Dennis Hohmann" w:date="2012-04-14T22:46:00Z">
        <w:r w:rsidDel="008A6DF7">
          <w:delText>8</w:delText>
        </w:r>
      </w:del>
      <w:r>
        <w:t xml:space="preserve"> </w:t>
      </w:r>
      <w:r w:rsidRPr="008A6DF7">
        <w:rPr>
          <w:i/>
          <w:rPrChange w:id="2892" w:author="Dennis Hohmann" w:date="2012-04-14T22:45:00Z">
            <w:rPr/>
          </w:rPrChange>
        </w:rPr>
        <w:t>u</w:t>
      </w:r>
      <w:r w:rsidRPr="008A6DF7">
        <w:rPr>
          <w:i/>
          <w:rPrChange w:id="2893" w:author="Dennis Hohmann" w:date="2012-04-14T22:45:00Z">
            <w:rPr/>
          </w:rPrChange>
        </w:rPr>
        <w:t>n</w:t>
      </w:r>
      <w:r w:rsidRPr="008A6DF7">
        <w:rPr>
          <w:i/>
          <w:rPrChange w:id="2894" w:author="Dennis Hohmann" w:date="2012-04-14T22:45:00Z">
            <w:rPr/>
          </w:rPrChange>
        </w:rPr>
        <w:t xml:space="preserve">signed </w:t>
      </w:r>
      <w:ins w:id="2895" w:author="Dennis Hohmann" w:date="2012-04-14T22:45:00Z">
        <w:r w:rsidR="008A6DF7" w:rsidRPr="008A6DF7">
          <w:rPr>
            <w:i/>
            <w:rPrChange w:id="2896" w:author="Dennis Hohmann" w:date="2012-04-14T22:45:00Z">
              <w:rPr/>
            </w:rPrChange>
          </w:rPr>
          <w:t xml:space="preserve">char </w:t>
        </w:r>
      </w:ins>
      <w:del w:id="2897" w:author="Dennis Hohmann" w:date="2012-04-14T22:45:00Z">
        <w:r w:rsidDel="008A6DF7">
          <w:delText xml:space="preserve">CHAR </w:delText>
        </w:r>
      </w:del>
      <w:r>
        <w:t>Variablen in einem Bitfeld</w:t>
      </w:r>
      <w:r w:rsidR="00965012">
        <w:t xml:space="preserve"> je</w:t>
      </w:r>
      <w:r>
        <w:t xml:space="preserve"> mit der Länge </w:t>
      </w:r>
      <w:ins w:id="2898" w:author="Dennis Hohmann" w:date="2012-04-14T22:45:00Z">
        <w:r w:rsidR="008A6DF7">
          <w:t>ein</w:t>
        </w:r>
      </w:ins>
      <w:ins w:id="2899" w:author="Dennis Hohmann" w:date="2012-04-14T22:46:00Z">
        <w:r w:rsidR="008A6DF7">
          <w:t>s</w:t>
        </w:r>
      </w:ins>
      <w:del w:id="2900" w:author="Dennis Hohmann" w:date="2012-04-14T22:45:00Z">
        <w:r w:rsidDel="008A6DF7">
          <w:delText>1</w:delText>
        </w:r>
      </w:del>
      <w:r>
        <w:t xml:space="preserve">, so benötigen diese nur noch </w:t>
      </w:r>
      <w:ins w:id="2901" w:author="Dennis Hohmann" w:date="2012-04-14T22:46:00Z">
        <w:r w:rsidR="008A6DF7">
          <w:t>acht</w:t>
        </w:r>
      </w:ins>
      <w:del w:id="2902" w:author="Dennis Hohmann" w:date="2012-04-14T22:46:00Z">
        <w:r w:rsidDel="008A6DF7">
          <w:delText>8</w:delText>
        </w:r>
      </w:del>
      <w:r>
        <w:t xml:space="preserve"> Bit Spe</w:t>
      </w:r>
      <w:r>
        <w:t>i</w:t>
      </w:r>
      <w:r>
        <w:t>cherplatz.</w:t>
      </w:r>
    </w:p>
    <w:p w14:paraId="7266CC58" w14:textId="77777777" w:rsidR="00354597" w:rsidRDefault="00354597" w:rsidP="008B14C0">
      <w:pPr>
        <w:pStyle w:val="Textkrper"/>
        <w:pPrChange w:id="2903" w:author="Dennis Hohmann" w:date="2012-04-15T00:39:00Z">
          <w:pPr>
            <w:pStyle w:val="Textkrper"/>
          </w:pPr>
        </w:pPrChange>
      </w:pPr>
    </w:p>
    <w:p w14:paraId="2C9E71DD" w14:textId="057B4B05" w:rsidR="00965012" w:rsidRPr="00C43950" w:rsidRDefault="00965012" w:rsidP="008B14C0">
      <w:pPr>
        <w:pStyle w:val="Textkrper"/>
        <w:pPrChange w:id="2904" w:author="Dennis Hohmann" w:date="2012-04-15T00:39:00Z">
          <w:pPr>
            <w:pStyle w:val="Textkrper"/>
          </w:pPr>
        </w:pPrChange>
      </w:pPr>
      <w:r>
        <w:t>Diese Definitionsdatei enthält des Weiteren die Frequenzen F_CPU (</w:t>
      </w:r>
      <w:del w:id="2905" w:author="Dennis Hohmann" w:date="2012-04-14T22:42:00Z">
        <w:r w:rsidDel="005E2362">
          <w:delText xml:space="preserve"> </w:delText>
        </w:r>
      </w:del>
      <w:r>
        <w:t>Quarz-Frequenz</w:t>
      </w:r>
      <w:del w:id="2906" w:author="Dennis Hohmann" w:date="2012-04-14T22:42:00Z">
        <w:r w:rsidDel="005E2362">
          <w:delText xml:space="preserve"> </w:delText>
        </w:r>
      </w:del>
      <w:r>
        <w:t xml:space="preserve">) und </w:t>
      </w:r>
      <w:del w:id="2907" w:author="Dennis Hohmann" w:date="2012-04-14T22:49:00Z">
        <w:r w:rsidDel="00C735BE">
          <w:delText xml:space="preserve">der </w:delText>
        </w:r>
      </w:del>
      <w:ins w:id="2908" w:author="Dennis Hohmann" w:date="2012-04-14T22:49:00Z">
        <w:r w:rsidR="00C735BE">
          <w:t xml:space="preserve">die BAUDs der </w:t>
        </w:r>
      </w:ins>
      <w:r>
        <w:t>verwendeten Schnittstellen, UART0, UART1 und I2C. Auch die maximalen P</w:t>
      </w:r>
      <w:r>
        <w:t>o</w:t>
      </w:r>
      <w:r>
        <w:t>sitionen der Achsen sowie die Offset-Position des Werkzeuglängen-Sensors sind hier festgelegt.</w:t>
      </w:r>
    </w:p>
    <w:p w14:paraId="2077176D" w14:textId="004AF706" w:rsidR="0086750C" w:rsidRDefault="00C43950" w:rsidP="00041EE7">
      <w:pPr>
        <w:pStyle w:val="berschrift3"/>
      </w:pPr>
      <w:r>
        <w:br w:type="page"/>
      </w:r>
      <w:bookmarkStart w:id="2909" w:name="_Toc196079078"/>
      <w:r>
        <w:t>Schrittmotor-</w:t>
      </w:r>
      <w:r w:rsidR="003D339D">
        <w:t>Handling</w:t>
      </w:r>
      <w:r>
        <w:t xml:space="preserve"> gocnc.c</w:t>
      </w:r>
      <w:bookmarkEnd w:id="2909"/>
    </w:p>
    <w:p w14:paraId="1DFB1DEA" w14:textId="77777777" w:rsidR="00041EE7" w:rsidRDefault="00041EE7" w:rsidP="00041EE7"/>
    <w:p w14:paraId="2671A535" w14:textId="07B6C2FE" w:rsidR="00041EE7" w:rsidRDefault="004255AE" w:rsidP="008B14C0">
      <w:pPr>
        <w:pStyle w:val="Textkrper"/>
        <w:pPrChange w:id="2910" w:author="Dennis Hohmann" w:date="2012-04-15T00:39:00Z">
          <w:pPr>
            <w:pStyle w:val="Textkrper"/>
          </w:pPr>
        </w:pPrChange>
      </w:pPr>
      <w:del w:id="2911" w:author="Dennis Hohmann" w:date="2012-04-14T22:58:00Z">
        <w:r w:rsidDel="00A76AE1">
          <w:delText>Die große Herausforderung dieser</w:delText>
        </w:r>
      </w:del>
      <w:ins w:id="2912" w:author="Dennis Hohmann" w:date="2012-04-14T22:58:00Z">
        <w:r w:rsidR="00A76AE1">
          <w:t>Mit dieser</w:t>
        </w:r>
      </w:ins>
      <w:r>
        <w:t xml:space="preserve"> Bibliothek </w:t>
      </w:r>
      <w:del w:id="2913" w:author="Dennis Hohmann" w:date="2012-04-14T22:58:00Z">
        <w:r w:rsidDel="00A76AE1">
          <w:delText>ist es,</w:delText>
        </w:r>
      </w:del>
      <w:ins w:id="2914" w:author="Dennis Hohmann" w:date="2012-04-14T22:58:00Z">
        <w:r w:rsidR="00A76AE1">
          <w:t>werden</w:t>
        </w:r>
      </w:ins>
      <w:r>
        <w:t xml:space="preserve"> alle </w:t>
      </w:r>
      <w:ins w:id="2915" w:author="Dennis Hohmann" w:date="2012-04-14T22:59:00Z">
        <w:r w:rsidR="00A76AE1">
          <w:t xml:space="preserve">notwendigen </w:t>
        </w:r>
      </w:ins>
      <w:r>
        <w:t xml:space="preserve">Funktionen für die Bewegungen der Achsen zur Verfügung </w:t>
      </w:r>
      <w:del w:id="2916" w:author="Dennis Hohmann" w:date="2012-04-14T22:59:00Z">
        <w:r w:rsidDel="00A76AE1">
          <w:delText>zustellen</w:delText>
        </w:r>
      </w:del>
      <w:ins w:id="2917" w:author="Dennis Hohmann" w:date="2012-04-14T22:59:00Z">
        <w:r w:rsidR="00A76AE1">
          <w:t>gestellt.</w:t>
        </w:r>
      </w:ins>
      <w:del w:id="2918" w:author="Dennis Hohmann" w:date="2012-04-14T22:59:00Z">
        <w:r w:rsidDel="00A76AE1">
          <w:delText>.</w:delText>
        </w:r>
      </w:del>
      <w:r>
        <w:t xml:space="preserve"> Die kleinste</w:t>
      </w:r>
      <w:del w:id="2919" w:author="Dennis Hohmann" w:date="2012-04-14T22:58:00Z">
        <w:r w:rsidDel="00A76AE1">
          <w:delText>r</w:delText>
        </w:r>
      </w:del>
      <w:r>
        <w:t xml:space="preserve"> Verfahr-Einheit einer Achse</w:t>
      </w:r>
      <w:del w:id="2920" w:author="Dennis Hohmann" w:date="2012-04-14T22:59:00Z">
        <w:r w:rsidDel="003B1EA2">
          <w:delText>,</w:delText>
        </w:r>
      </w:del>
      <w:r>
        <w:t xml:space="preserve"> ist ein einzelner Step. Di</w:t>
      </w:r>
      <w:r>
        <w:t>e</w:t>
      </w:r>
      <w:r>
        <w:t xml:space="preserve">ser wird mit einer </w:t>
      </w:r>
      <w:r w:rsidR="00D15B9D">
        <w:t xml:space="preserve">vorher festgelegten Geschwindigkeit in eine definierte Richtung mit der </w:t>
      </w:r>
      <w:r w:rsidR="00D15B9D" w:rsidRPr="00D15B9D">
        <w:t xml:space="preserve">Funktion </w:t>
      </w:r>
      <w:del w:id="2921" w:author="Dennis Hohmann" w:date="2012-04-14T23:00:00Z">
        <w:r w:rsidR="00D15B9D" w:rsidRPr="003B1EA2" w:rsidDel="003B1EA2">
          <w:rPr>
            <w:i/>
            <w:rPrChange w:id="2922" w:author="Dennis Hohmann" w:date="2012-04-14T23:00:00Z">
              <w:rPr/>
            </w:rPrChange>
          </w:rPr>
          <w:delText>„</w:delText>
        </w:r>
      </w:del>
      <w:r w:rsidR="00D15B9D" w:rsidRPr="003B1EA2">
        <w:rPr>
          <w:i/>
          <w:rPrChange w:id="2923" w:author="Dennis Hohmann" w:date="2012-04-14T23:00:00Z">
            <w:rPr/>
          </w:rPrChange>
        </w:rPr>
        <w:t>axis_move_single(int8_t AxisSelect,int32_t AxisGoto,uint16_t AxisSpeed)</w:t>
      </w:r>
      <w:del w:id="2924" w:author="Dennis Hohmann" w:date="2012-04-14T23:00:00Z">
        <w:r w:rsidR="00D15B9D" w:rsidDel="003B1EA2">
          <w:delText>“</w:delText>
        </w:r>
      </w:del>
      <w:r w:rsidR="00D15B9D">
        <w:t xml:space="preserve"> </w:t>
      </w:r>
      <w:r w:rsidR="00D15B9D" w:rsidRPr="00D15B9D">
        <w:t>ausg</w:t>
      </w:r>
      <w:r w:rsidR="00D15B9D" w:rsidRPr="00D15B9D">
        <w:t>e</w:t>
      </w:r>
      <w:r w:rsidR="00D15B9D" w:rsidRPr="00D15B9D">
        <w:t>führt</w:t>
      </w:r>
      <w:r w:rsidR="00D15B9D">
        <w:t xml:space="preserve">. Die Variable </w:t>
      </w:r>
      <w:r w:rsidR="00D15B9D" w:rsidRPr="003B1EA2">
        <w:rPr>
          <w:i/>
          <w:rPrChange w:id="2925" w:author="Dennis Hohmann" w:date="2012-04-14T23:00:00Z">
            <w:rPr/>
          </w:rPrChange>
        </w:rPr>
        <w:t>AxisGoto</w:t>
      </w:r>
      <w:r w:rsidR="00D15B9D">
        <w:t xml:space="preserve"> ist mit der Zielposition in</w:t>
      </w:r>
      <w:r w:rsidR="001B077E">
        <w:t xml:space="preserve"> Steps zu belegen. Es wird </w:t>
      </w:r>
      <w:r w:rsidR="00D15B9D">
        <w:t>i</w:t>
      </w:r>
      <w:r w:rsidR="00D15B9D">
        <w:t>n</w:t>
      </w:r>
      <w:r w:rsidR="00D15B9D">
        <w:t>tern die Diff</w:t>
      </w:r>
      <w:r w:rsidR="00D15B9D">
        <w:t>e</w:t>
      </w:r>
      <w:r w:rsidR="00D15B9D">
        <w:t>renz</w:t>
      </w:r>
      <w:r w:rsidR="001B077E">
        <w:t xml:space="preserve"> zwischen Ist- und Soll-Position ermittelt und die entsprechende Achse mit </w:t>
      </w:r>
      <w:r w:rsidR="001B077E" w:rsidRPr="00BD4938">
        <w:t xml:space="preserve">dieser Differenz verfahren. </w:t>
      </w:r>
      <w:r w:rsidR="00305BE8">
        <w:t>Die</w:t>
      </w:r>
      <w:r w:rsidR="001B077E" w:rsidRPr="00BD4938">
        <w:t xml:space="preserve"> </w:t>
      </w:r>
      <w:r w:rsidR="00305BE8">
        <w:t xml:space="preserve">Umrechnung der Koordinaten von </w:t>
      </w:r>
      <w:ins w:id="2926" w:author="Dennis Hohmann" w:date="2012-04-14T23:02:00Z">
        <w:r w:rsidR="003B1EA2">
          <w:t>µ</w:t>
        </w:r>
      </w:ins>
      <w:del w:id="2927" w:author="Dennis Hohmann" w:date="2012-04-14T23:02:00Z">
        <w:r w:rsidR="00305BE8" w:rsidDel="003B1EA2">
          <w:delText>u</w:delText>
        </w:r>
      </w:del>
      <w:r w:rsidR="001B077E" w:rsidRPr="00BD4938">
        <w:t xml:space="preserve">m in Steps </w:t>
      </w:r>
      <w:r w:rsidR="00305BE8">
        <w:t xml:space="preserve">übernimmt </w:t>
      </w:r>
      <w:r w:rsidR="001B077E" w:rsidRPr="00BD4938">
        <w:t xml:space="preserve">die Funktion </w:t>
      </w:r>
      <w:del w:id="2928" w:author="Dennis Hohmann" w:date="2012-04-14T23:01:00Z">
        <w:r w:rsidR="00305BE8" w:rsidRPr="003B1EA2" w:rsidDel="003B1EA2">
          <w:rPr>
            <w:i/>
            <w:rPrChange w:id="2929" w:author="Dennis Hohmann" w:date="2012-04-14T23:01:00Z">
              <w:rPr/>
            </w:rPrChange>
          </w:rPr>
          <w:delText>„</w:delText>
        </w:r>
      </w:del>
      <w:r w:rsidR="00BD4938" w:rsidRPr="003B1EA2">
        <w:rPr>
          <w:i/>
          <w:rPrChange w:id="2930" w:author="Dennis Hohmann" w:date="2012-04-14T23:01:00Z">
            <w:rPr/>
          </w:rPrChange>
        </w:rPr>
        <w:t>um_to_steps(int32_t umGoTo)</w:t>
      </w:r>
      <w:del w:id="2931" w:author="Dennis Hohmann" w:date="2012-04-14T23:01:00Z">
        <w:r w:rsidR="00305BE8" w:rsidRPr="00305BE8" w:rsidDel="003B1EA2">
          <w:delText>“</w:delText>
        </w:r>
      </w:del>
      <w:r w:rsidR="00305BE8" w:rsidRPr="00305BE8">
        <w:t>, in andere Richtung für die Ausgabe</w:t>
      </w:r>
      <w:r w:rsidR="00305BE8">
        <w:t xml:space="preserve"> der P</w:t>
      </w:r>
      <w:r w:rsidR="00305BE8">
        <w:t>o</w:t>
      </w:r>
      <w:r w:rsidR="00305BE8">
        <w:t>sition</w:t>
      </w:r>
      <w:r w:rsidR="00305BE8" w:rsidRPr="00305BE8">
        <w:t xml:space="preserve"> werden die Steps mit der Funktion </w:t>
      </w:r>
      <w:r w:rsidR="00305BE8" w:rsidRPr="003B1EA2">
        <w:rPr>
          <w:i/>
          <w:rPrChange w:id="2932" w:author="Dennis Hohmann" w:date="2012-04-14T23:02:00Z">
            <w:rPr/>
          </w:rPrChange>
        </w:rPr>
        <w:t>steps_to_um(int32_t steps)</w:t>
      </w:r>
      <w:r w:rsidR="00305BE8">
        <w:t xml:space="preserve"> zurück in </w:t>
      </w:r>
      <w:ins w:id="2933" w:author="Dennis Hohmann" w:date="2012-04-14T23:02:00Z">
        <w:r w:rsidR="003B1EA2">
          <w:t>µ</w:t>
        </w:r>
      </w:ins>
      <w:del w:id="2934" w:author="Dennis Hohmann" w:date="2012-04-14T23:02:00Z">
        <w:r w:rsidR="00305BE8" w:rsidDel="003B1EA2">
          <w:delText>u</w:delText>
        </w:r>
      </w:del>
      <w:r w:rsidR="00305BE8">
        <w:t>m gerec</w:t>
      </w:r>
      <w:r w:rsidR="00305BE8">
        <w:t>h</w:t>
      </w:r>
      <w:r w:rsidR="00305BE8">
        <w:t>net.</w:t>
      </w:r>
    </w:p>
    <w:p w14:paraId="317C0882" w14:textId="77777777" w:rsidR="00305BE8" w:rsidRDefault="00305BE8" w:rsidP="008B14C0">
      <w:pPr>
        <w:pStyle w:val="Textkrper"/>
        <w:pPrChange w:id="2935" w:author="Dennis Hohmann" w:date="2012-04-15T00:39:00Z">
          <w:pPr>
            <w:pStyle w:val="Textkrper"/>
          </w:pPr>
        </w:pPrChange>
      </w:pPr>
    </w:p>
    <w:p w14:paraId="25FE8F20" w14:textId="2AC51748" w:rsidR="00305BE8" w:rsidRDefault="00305BE8" w:rsidP="008B14C0">
      <w:pPr>
        <w:pStyle w:val="Textkrper"/>
        <w:pPrChange w:id="2936" w:author="Dennis Hohmann" w:date="2012-04-15T00:39:00Z">
          <w:pPr>
            <w:pStyle w:val="Textkrper"/>
          </w:pPr>
        </w:pPrChange>
      </w:pPr>
      <w:r>
        <w:t xml:space="preserve">Besonderes Augenmerk gilt dem Zusammenspiel der X- </w:t>
      </w:r>
      <w:del w:id="2937" w:author="Dennis Hohmann" w:date="2012-04-14T23:05:00Z">
        <w:r w:rsidDel="00950D27">
          <w:delText xml:space="preserve">und </w:delText>
        </w:r>
      </w:del>
      <w:ins w:id="2938" w:author="Dennis Hohmann" w:date="2012-04-14T23:05:00Z">
        <w:r w:rsidR="00950D27">
          <w:t xml:space="preserve">mit der </w:t>
        </w:r>
      </w:ins>
      <w:r>
        <w:t>Y-Achse. Das Fahren e</w:t>
      </w:r>
      <w:r>
        <w:t>i</w:t>
      </w:r>
      <w:r>
        <w:t>ner Diagonalen im 45° Winkel stellt für den Controller keine große Schwierigkeit dar. Es we</w:t>
      </w:r>
      <w:r>
        <w:t>r</w:t>
      </w:r>
      <w:r>
        <w:t xml:space="preserve">den beide Achsen parallel mit der </w:t>
      </w:r>
      <w:ins w:id="2939" w:author="Dennis Hohmann" w:date="2012-04-14T23:05:00Z">
        <w:r w:rsidR="00950D27">
          <w:t>ü</w:t>
        </w:r>
      </w:ins>
      <w:del w:id="2940" w:author="Dennis Hohmann" w:date="2012-04-14T23:05:00Z">
        <w:r w:rsidDel="00950D27">
          <w:delText>Ü</w:delText>
        </w:r>
      </w:del>
      <w:r>
        <w:t>bergebenen Geschwindigkeit verfahren Dies ist zum schnellen Positionieren über der Platine ausreichend. Wenn es darum geht, geome</w:t>
      </w:r>
      <w:r>
        <w:t>t</w:t>
      </w:r>
      <w:r>
        <w:t>rische Formen zu fahren, wie zum Beispiel ein Diagonale m</w:t>
      </w:r>
      <w:r w:rsidR="00F41314">
        <w:t>it beliebigem Winkel</w:t>
      </w:r>
      <w:ins w:id="2941" w:author="Dennis Hohmann" w:date="2012-04-14T23:06:00Z">
        <w:r w:rsidR="00950D27">
          <w:t xml:space="preserve"> erreicht man</w:t>
        </w:r>
      </w:ins>
      <w:del w:id="2942" w:author="Dennis Hohmann" w:date="2012-04-14T23:06:00Z">
        <w:r w:rsidR="00F41314" w:rsidDel="00950D27">
          <w:delText>, kommt man</w:delText>
        </w:r>
      </w:del>
      <w:r w:rsidR="00F41314">
        <w:t xml:space="preserve"> mit Geräten, die einem Raster unterliegen, </w:t>
      </w:r>
      <w:r>
        <w:t>sehr schnell an die Grenzen de</w:t>
      </w:r>
      <w:ins w:id="2943" w:author="Dennis Hohmann" w:date="2012-04-14T23:06:00Z">
        <w:r w:rsidR="00950D27">
          <w:t>r</w:t>
        </w:r>
      </w:ins>
      <w:del w:id="2944" w:author="Dennis Hohmann" w:date="2012-04-14T23:06:00Z">
        <w:r w:rsidDel="00950D27">
          <w:delText>s</w:delText>
        </w:r>
      </w:del>
      <w:r>
        <w:t xml:space="preserve"> </w:t>
      </w:r>
      <w:del w:id="2945" w:author="Dennis Hohmann" w:date="2012-04-14T23:06:00Z">
        <w:r w:rsidDel="00950D27">
          <w:delText>Brauc</w:delText>
        </w:r>
        <w:r w:rsidDel="00950D27">
          <w:delText>h</w:delText>
        </w:r>
        <w:r w:rsidDel="00950D27">
          <w:delText>baren.</w:delText>
        </w:r>
      </w:del>
      <w:ins w:id="2946" w:author="Dennis Hohmann" w:date="2012-04-14T23:06:00Z">
        <w:r w:rsidR="00950D27">
          <w:t>Aufl</w:t>
        </w:r>
        <w:r w:rsidR="00950D27">
          <w:t>ö</w:t>
        </w:r>
        <w:r w:rsidR="00950D27">
          <w:t>sung.</w:t>
        </w:r>
      </w:ins>
    </w:p>
    <w:p w14:paraId="11643D04" w14:textId="77777777" w:rsidR="00F41314" w:rsidRDefault="00F41314" w:rsidP="008B14C0">
      <w:pPr>
        <w:pStyle w:val="Textkrper"/>
        <w:pPrChange w:id="2947" w:author="Dennis Hohmann" w:date="2012-04-15T00:39:00Z">
          <w:pPr>
            <w:pStyle w:val="Textkrper"/>
          </w:pPr>
        </w:pPrChange>
      </w:pPr>
    </w:p>
    <w:p w14:paraId="7384190C" w14:textId="72AAC51B" w:rsidR="007260DF" w:rsidRDefault="00F41314" w:rsidP="008B14C0">
      <w:pPr>
        <w:pStyle w:val="Textkrper"/>
        <w:pPrChange w:id="2948" w:author="Dennis Hohmann" w:date="2012-04-15T00:39:00Z">
          <w:pPr>
            <w:pStyle w:val="Textkrper"/>
          </w:pPr>
        </w:pPrChange>
      </w:pPr>
      <w:r w:rsidRPr="00F41314">
        <w:t>Eine einfache Methode zur Berechnung</w:t>
      </w:r>
      <w:del w:id="2949" w:author="Dennis Hohmann" w:date="2012-04-14T23:07:00Z">
        <w:r w:rsidDel="00950D27">
          <w:delText>,</w:delText>
        </w:r>
      </w:del>
      <w:r>
        <w:t xml:space="preserve"> </w:t>
      </w:r>
      <w:r w:rsidRPr="00F41314">
        <w:t xml:space="preserve">einer </w:t>
      </w:r>
      <w:del w:id="2950" w:author="Dennis Hohmann" w:date="2012-04-14T23:08:00Z">
        <w:r w:rsidRPr="00F41314" w:rsidDel="00950D27">
          <w:delText xml:space="preserve">variablen </w:delText>
        </w:r>
      </w:del>
      <w:r w:rsidRPr="00F41314">
        <w:t>Diagonalen</w:t>
      </w:r>
      <w:ins w:id="2951" w:author="Dennis Hohmann" w:date="2012-04-14T23:08:00Z">
        <w:r w:rsidR="00950D27">
          <w:t xml:space="preserve"> mit variabler Steigung</w:t>
        </w:r>
      </w:ins>
      <w:del w:id="2952" w:author="Dennis Hohmann" w:date="2012-04-14T23:07:00Z">
        <w:r w:rsidDel="00950D27">
          <w:delText>,</w:delText>
        </w:r>
      </w:del>
      <w:r w:rsidRPr="00F41314">
        <w:t xml:space="preserve"> ist der Br</w:t>
      </w:r>
      <w:r w:rsidRPr="00F41314">
        <w:t>e</w:t>
      </w:r>
      <w:r w:rsidRPr="00F41314">
        <w:t>senham-Algorithmus</w:t>
      </w:r>
      <w:r>
        <w:t xml:space="preserve">. </w:t>
      </w:r>
      <w:r w:rsidR="005D5BEA">
        <w:t>Dieser Algorithmus wird dazu verwendet, Geraden oder Kreis</w:t>
      </w:r>
      <w:ins w:id="2953" w:author="Dennis Hohmann" w:date="2012-04-14T23:07:00Z">
        <w:r w:rsidR="00950D27">
          <w:t>e</w:t>
        </w:r>
      </w:ins>
      <w:r w:rsidR="005D5BEA">
        <w:t xml:space="preserve"> so zu zerlegen, dass diese auf Rasterzeichengeräten mit möglichst geringer Abweichung dargestellt we</w:t>
      </w:r>
      <w:r w:rsidR="005D5BEA">
        <w:t>r</w:t>
      </w:r>
      <w:r w:rsidR="007260DF">
        <w:t>den können</w:t>
      </w:r>
      <w:r w:rsidR="0029078E">
        <w:t xml:space="preserve">. Im Prinzip wird die Abweichung </w:t>
      </w:r>
      <w:r w:rsidR="00301CC8">
        <w:t xml:space="preserve">zwischen </w:t>
      </w:r>
      <w:r w:rsidR="0029078E">
        <w:t>der</w:t>
      </w:r>
      <w:r w:rsidR="00A86078">
        <w:t xml:space="preserve"> tatsächlichen</w:t>
      </w:r>
      <w:r w:rsidR="0029078E">
        <w:t xml:space="preserve"> Linie</w:t>
      </w:r>
      <w:r w:rsidR="00301CC8">
        <w:t xml:space="preserve"> und dem Mittelpunkt der umliegenden Pixel in einem Ab</w:t>
      </w:r>
      <w:r w:rsidR="00A86078">
        <w:t xml:space="preserve">schnitt ermittelt. Es wird dann das Pixel </w:t>
      </w:r>
      <w:ins w:id="2954" w:author="Dennis Hohmann" w:date="2012-04-14T23:09:00Z">
        <w:r w:rsidR="00E97D5D">
          <w:t xml:space="preserve">mit der kleinsten Abweichung </w:t>
        </w:r>
      </w:ins>
      <w:r w:rsidR="00A86078">
        <w:t>ausgewählt</w:t>
      </w:r>
      <w:del w:id="2955" w:author="Dennis Hohmann" w:date="2012-04-14T23:09:00Z">
        <w:r w:rsidR="00A86078" w:rsidDel="00E97D5D">
          <w:delText>, mit der kleinsten Abweichung</w:delText>
        </w:r>
      </w:del>
      <w:r w:rsidR="00A86078">
        <w:t>.</w:t>
      </w:r>
    </w:p>
    <w:p w14:paraId="3C61350D" w14:textId="77777777" w:rsidR="00A86078" w:rsidRDefault="00A86078" w:rsidP="008B14C0">
      <w:pPr>
        <w:pStyle w:val="Textkrper"/>
        <w:pPrChange w:id="2956" w:author="Dennis Hohmann" w:date="2012-04-15T00:39:00Z">
          <w:pPr>
            <w:pStyle w:val="Textkrper"/>
          </w:pPr>
        </w:pPrChange>
      </w:pPr>
    </w:p>
    <w:p w14:paraId="03D5850A" w14:textId="77777777" w:rsidR="004255AE" w:rsidRDefault="004255AE" w:rsidP="00A86078">
      <w:pPr>
        <w:jc w:val="center"/>
      </w:pPr>
      <w:r>
        <w:rPr>
          <w:noProof/>
          <w:lang w:eastAsia="de-DE"/>
        </w:rPr>
        <w:drawing>
          <wp:inline distT="0" distB="0" distL="0" distR="0" wp14:anchorId="36AC798C" wp14:editId="2AFCB966">
            <wp:extent cx="4574540" cy="1924634"/>
            <wp:effectExtent l="0" t="0" r="0" b="635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senhamLine.png"/>
                    <pic:cNvPicPr/>
                  </pic:nvPicPr>
                  <pic:blipFill rotWithShape="1">
                    <a:blip r:embed="rId24">
                      <a:extLst>
                        <a:ext uri="{28A0092B-C50C-407E-A947-70E740481C1C}">
                          <a14:useLocalDpi xmlns:a14="http://schemas.microsoft.com/office/drawing/2010/main" val="0"/>
                        </a:ext>
                      </a:extLst>
                    </a:blip>
                    <a:srcRect l="-40" t="-1" r="-40" b="57632"/>
                    <a:stretch/>
                  </pic:blipFill>
                  <pic:spPr bwMode="auto">
                    <a:xfrm>
                      <a:off x="0" y="0"/>
                      <a:ext cx="4617213" cy="1942588"/>
                    </a:xfrm>
                    <a:prstGeom prst="rect">
                      <a:avLst/>
                    </a:prstGeom>
                    <a:ln>
                      <a:noFill/>
                    </a:ln>
                    <a:extLst>
                      <a:ext uri="{53640926-AAD7-44d8-BBD7-CCE9431645EC}">
                        <a14:shadowObscured xmlns:a14="http://schemas.microsoft.com/office/drawing/2010/main"/>
                      </a:ext>
                    </a:extLst>
                  </pic:spPr>
                </pic:pic>
              </a:graphicData>
            </a:graphic>
          </wp:inline>
        </w:drawing>
      </w:r>
    </w:p>
    <w:p w14:paraId="7BCA7DE0" w14:textId="5B9FEF64" w:rsidR="00527914" w:rsidRDefault="004255AE" w:rsidP="00A86078">
      <w:pPr>
        <w:pStyle w:val="Beschriftung"/>
        <w:ind w:firstLine="698"/>
        <w:jc w:val="both"/>
        <w:rPr>
          <w:ins w:id="2957" w:author="Dennis Hohmann" w:date="2012-04-15T02:56:00Z"/>
        </w:rPr>
      </w:pPr>
      <w:bookmarkStart w:id="2958" w:name="_Toc196078934"/>
      <w:r>
        <w:t xml:space="preserve">Abbildung </w:t>
      </w:r>
      <w:ins w:id="2959" w:author="Dennis Hohmann" w:date="2012-04-15T03:12:00Z">
        <w:r w:rsidR="003C14D1">
          <w:fldChar w:fldCharType="begin"/>
        </w:r>
        <w:r w:rsidR="003C14D1">
          <w:instrText xml:space="preserve"> STYLEREF 2 \s </w:instrText>
        </w:r>
      </w:ins>
      <w:r w:rsidR="003C14D1">
        <w:fldChar w:fldCharType="separate"/>
      </w:r>
      <w:r w:rsidR="003C14D1">
        <w:rPr>
          <w:noProof/>
        </w:rPr>
        <w:t>4.2</w:t>
      </w:r>
      <w:ins w:id="2960"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2961" w:author="Dennis Hohmann" w:date="2012-04-15T03:12:00Z">
        <w:r w:rsidR="003C14D1">
          <w:rPr>
            <w:noProof/>
          </w:rPr>
          <w:t>4</w:t>
        </w:r>
        <w:r w:rsidR="003C14D1">
          <w:fldChar w:fldCharType="end"/>
        </w:r>
      </w:ins>
      <w:del w:id="296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Fehler einer gerasterten Linie</w:t>
      </w:r>
      <w:r w:rsidR="00D468DD">
        <w:t xml:space="preserve"> </w:t>
      </w:r>
      <w:sdt>
        <w:sdtPr>
          <w:id w:val="468718830"/>
          <w:citation/>
        </w:sdtPr>
        <w:sdtContent>
          <w:r w:rsidR="00D468DD">
            <w:fldChar w:fldCharType="begin"/>
          </w:r>
          <w:r w:rsidR="00D468DD">
            <w:rPr>
              <w:rFonts w:ascii="Times New Roman" w:hAnsi="Times New Roman"/>
            </w:rPr>
            <w:instrText xml:space="preserve"> CITATION Wik1 \l 1031 </w:instrText>
          </w:r>
          <w:r w:rsidR="00D468DD">
            <w:fldChar w:fldCharType="separate"/>
          </w:r>
          <w:r w:rsidR="00B35DB6" w:rsidRPr="00B35DB6">
            <w:rPr>
              <w:rFonts w:ascii="Times New Roman" w:hAnsi="Times New Roman"/>
              <w:noProof/>
            </w:rPr>
            <w:t>(Wikipedia, 2012)</w:t>
          </w:r>
          <w:r w:rsidR="00D468DD">
            <w:fldChar w:fldCharType="end"/>
          </w:r>
        </w:sdtContent>
      </w:sdt>
      <w:bookmarkEnd w:id="2958"/>
    </w:p>
    <w:p w14:paraId="33FB4BDC" w14:textId="77777777" w:rsidR="00233FB0" w:rsidRPr="00233FB0" w:rsidRDefault="00233FB0" w:rsidP="00233FB0">
      <w:pPr>
        <w:rPr>
          <w:rPrChange w:id="2963" w:author="Dennis Hohmann" w:date="2012-04-15T02:56:00Z">
            <w:rPr/>
          </w:rPrChange>
        </w:rPr>
        <w:pPrChange w:id="2964" w:author="Dennis Hohmann" w:date="2012-04-15T02:56:00Z">
          <w:pPr>
            <w:pStyle w:val="Beschriftung"/>
            <w:ind w:firstLine="698"/>
            <w:jc w:val="both"/>
          </w:pPr>
        </w:pPrChange>
      </w:pPr>
    </w:p>
    <w:p w14:paraId="27431714" w14:textId="5392992A" w:rsidR="00D468DD" w:rsidRDefault="00D468DD" w:rsidP="008B14C0">
      <w:pPr>
        <w:pStyle w:val="Textkrper"/>
        <w:pPrChange w:id="2965" w:author="Dennis Hohmann" w:date="2012-04-15T00:39:00Z">
          <w:pPr>
            <w:pStyle w:val="Beschriftung"/>
            <w:ind w:firstLine="698"/>
            <w:jc w:val="both"/>
          </w:pPr>
        </w:pPrChange>
      </w:pPr>
      <w:r>
        <w:t xml:space="preserve">Es wird zwischen </w:t>
      </w:r>
      <w:ins w:id="2966" w:author="Dennis Hohmann" w:date="2012-04-14T23:10:00Z">
        <w:r w:rsidR="00E97D5D">
          <w:t>zwei</w:t>
        </w:r>
      </w:ins>
      <w:del w:id="2967" w:author="Dennis Hohmann" w:date="2012-04-14T23:10:00Z">
        <w:r w:rsidDel="00E97D5D">
          <w:delText>2</w:delText>
        </w:r>
      </w:del>
      <w:r>
        <w:t xml:space="preserve"> Gruppen von Bewegungen unterschieden</w:t>
      </w:r>
      <w:ins w:id="2968" w:author="Dennis Hohmann" w:date="2012-04-14T23:10:00Z">
        <w:r w:rsidR="00E97D5D">
          <w:t>, z</w:t>
        </w:r>
      </w:ins>
      <w:del w:id="2969" w:author="Dennis Hohmann" w:date="2012-04-14T23:10:00Z">
        <w:r w:rsidDel="00E97D5D">
          <w:delText>. Z</w:delText>
        </w:r>
      </w:del>
      <w:r>
        <w:t>um eine</w:t>
      </w:r>
      <w:ins w:id="2970" w:author="Dennis Hohmann" w:date="2012-04-14T23:11:00Z">
        <w:r w:rsidR="00E97D5D">
          <w:t>m</w:t>
        </w:r>
      </w:ins>
      <w:del w:id="2971" w:author="Dennis Hohmann" w:date="2012-04-14T23:11:00Z">
        <w:r w:rsidDel="00E97D5D">
          <w:delText>n</w:delText>
        </w:r>
      </w:del>
      <w:r>
        <w:t xml:space="preserve"> relative</w:t>
      </w:r>
      <w:r w:rsidR="00491E7B">
        <w:t>,</w:t>
      </w:r>
      <w:r>
        <w:t xml:space="preserve"> zum andere</w:t>
      </w:r>
      <w:ins w:id="2972" w:author="Dennis Hohmann" w:date="2012-04-14T23:11:00Z">
        <w:r w:rsidR="00E97D5D">
          <w:t>m</w:t>
        </w:r>
      </w:ins>
      <w:del w:id="2973" w:author="Dennis Hohmann" w:date="2012-04-14T23:11:00Z">
        <w:r w:rsidDel="00E97D5D">
          <w:delText>n</w:delText>
        </w:r>
      </w:del>
      <w:r>
        <w:t xml:space="preserve"> absolute </w:t>
      </w:r>
      <w:r w:rsidR="00491E7B">
        <w:t xml:space="preserve">Bewegungen. Der Unterschied dieser Gruppen liegt </w:t>
      </w:r>
      <w:del w:id="2974" w:author="Dennis Hohmann" w:date="2012-04-14T23:11:00Z">
        <w:r w:rsidR="00491E7B" w:rsidDel="00E97D5D">
          <w:delText xml:space="preserve">einfach </w:delText>
        </w:r>
      </w:del>
      <w:r w:rsidR="00491E7B">
        <w:t>nur in der Berec</w:t>
      </w:r>
      <w:r w:rsidR="00491E7B">
        <w:t>h</w:t>
      </w:r>
      <w:r w:rsidR="00491E7B">
        <w:t>nung der zu fahrenden Strecke.</w:t>
      </w:r>
    </w:p>
    <w:p w14:paraId="4B6AA09D" w14:textId="77777777" w:rsidR="00491E7B" w:rsidRDefault="00491E7B" w:rsidP="008B14C0">
      <w:pPr>
        <w:pStyle w:val="Textkrper"/>
        <w:pPrChange w:id="2975" w:author="Dennis Hohmann" w:date="2012-04-15T00:39:00Z">
          <w:pPr>
            <w:pStyle w:val="Beschriftung"/>
            <w:ind w:firstLine="698"/>
            <w:jc w:val="both"/>
          </w:pPr>
        </w:pPrChange>
      </w:pPr>
    </w:p>
    <w:p w14:paraId="54A07DBA" w14:textId="3880861A" w:rsidR="00491E7B" w:rsidRPr="00210452" w:rsidRDefault="00491E7B" w:rsidP="008B14C0">
      <w:pPr>
        <w:pStyle w:val="Textkrper"/>
        <w:pPrChange w:id="2976" w:author="Dennis Hohmann" w:date="2012-04-15T00:39:00Z">
          <w:pPr>
            <w:pStyle w:val="Beschriftung"/>
            <w:ind w:firstLine="698"/>
            <w:jc w:val="both"/>
          </w:pPr>
        </w:pPrChange>
      </w:pPr>
      <w:r>
        <w:t xml:space="preserve">Die Berechnung der Geschwindigkeit </w:t>
      </w:r>
      <w:r w:rsidR="00210452">
        <w:t>wird durch die</w:t>
      </w:r>
      <w:r>
        <w:t xml:space="preserve"> </w:t>
      </w:r>
      <w:r w:rsidRPr="00210452">
        <w:t xml:space="preserve">Funktion </w:t>
      </w:r>
      <w:r w:rsidR="00210452" w:rsidRPr="00E97D5D">
        <w:rPr>
          <w:i/>
          <w:color w:val="000000"/>
          <w:rPrChange w:id="2977" w:author="Dennis Hohmann" w:date="2012-04-14T23:11:00Z">
            <w:rPr>
              <w:color w:val="000000"/>
            </w:rPr>
          </w:rPrChange>
        </w:rPr>
        <w:t>axis_set_speed(uint8_t speed)</w:t>
      </w:r>
      <w:r w:rsidR="00210452">
        <w:rPr>
          <w:color w:val="000000"/>
        </w:rPr>
        <w:t xml:space="preserve"> übernommen.</w:t>
      </w:r>
    </w:p>
    <w:p w14:paraId="53D9104A" w14:textId="77777777" w:rsidR="00D468DD" w:rsidRPr="00D468DD" w:rsidRDefault="00D468DD" w:rsidP="00D468DD"/>
    <w:p w14:paraId="0DD06542" w14:textId="067B1EA2" w:rsidR="00250369" w:rsidRPr="00250369" w:rsidRDefault="00955ADA" w:rsidP="00250369">
      <w:pPr>
        <w:pStyle w:val="berschrift3"/>
      </w:pPr>
      <w:bookmarkStart w:id="2978" w:name="_Toc196079079"/>
      <w:r>
        <w:t>USB-Kommunikation vnc1l.c</w:t>
      </w:r>
      <w:bookmarkEnd w:id="2978"/>
    </w:p>
    <w:p w14:paraId="504411EC" w14:textId="77777777" w:rsidR="00955ADA" w:rsidRDefault="00955ADA" w:rsidP="00041EE7"/>
    <w:p w14:paraId="18431C82" w14:textId="44810BF5" w:rsidR="001E56AB" w:rsidRDefault="001E56AB" w:rsidP="008B14C0">
      <w:pPr>
        <w:pStyle w:val="Textkrper"/>
        <w:pPrChange w:id="2979" w:author="Dennis Hohmann" w:date="2012-04-15T00:39:00Z">
          <w:pPr>
            <w:pStyle w:val="Textkrper"/>
          </w:pPr>
        </w:pPrChange>
      </w:pPr>
      <w:del w:id="2980" w:author="Dennis Hohmann" w:date="2012-04-14T23:12:00Z">
        <w:r w:rsidDel="00E97D5D">
          <w:delText xml:space="preserve">Wurde </w:delText>
        </w:r>
      </w:del>
      <w:ins w:id="2981" w:author="Dennis Hohmann" w:date="2012-04-14T23:12:00Z">
        <w:r w:rsidR="00E97D5D">
          <w:t xml:space="preserve">Wird </w:t>
        </w:r>
      </w:ins>
      <w:del w:id="2982" w:author="Dennis Hohmann" w:date="2012-04-14T23:12:00Z">
        <w:r w:rsidDel="00E97D5D">
          <w:delText xml:space="preserve">der </w:delText>
        </w:r>
      </w:del>
      <w:r>
        <w:t xml:space="preserve">ein </w:t>
      </w:r>
      <w:ins w:id="2983" w:author="Dennis Hohmann" w:date="2012-04-14T23:12:00Z">
        <w:r w:rsidR="00E97D5D">
          <w:t>USB-</w:t>
        </w:r>
      </w:ins>
      <w:r>
        <w:t xml:space="preserve">Stick gesteckt und korrekt erkannt, kann eine entsprechende Datei aus dem </w:t>
      </w:r>
    </w:p>
    <w:p w14:paraId="27C0DE32" w14:textId="77777777" w:rsidR="00B41BAE" w:rsidRDefault="001E56AB" w:rsidP="008B14C0">
      <w:pPr>
        <w:pStyle w:val="Textkrper"/>
        <w:rPr>
          <w:ins w:id="2984" w:author="Dennis Hohmann" w:date="2012-04-14T23:14:00Z"/>
        </w:rPr>
        <w:pPrChange w:id="2985" w:author="Dennis Hohmann" w:date="2012-04-15T00:39:00Z">
          <w:pPr>
            <w:pStyle w:val="Textkrper"/>
          </w:pPr>
        </w:pPrChange>
      </w:pPr>
      <w:r>
        <w:t>ROOT-Verzeichnis vo</w:t>
      </w:r>
      <w:ins w:id="2986" w:author="Dennis Hohmann" w:date="2012-04-14T23:13:00Z">
        <w:r w:rsidR="00B41BAE">
          <w:t>n dem</w:t>
        </w:r>
      </w:ins>
      <w:del w:id="2987" w:author="Dennis Hohmann" w:date="2012-04-14T23:13:00Z">
        <w:r w:rsidDel="00B41BAE">
          <w:delText>m</w:delText>
        </w:r>
      </w:del>
      <w:r>
        <w:t xml:space="preserve"> Programm mit der Funktion </w:t>
      </w:r>
      <w:del w:id="2988" w:author="Dennis Hohmann" w:date="2012-04-14T23:13:00Z">
        <w:r w:rsidRPr="00B41BAE" w:rsidDel="00B41BAE">
          <w:rPr>
            <w:i/>
            <w:rPrChange w:id="2989" w:author="Dennis Hohmann" w:date="2012-04-14T23:13:00Z">
              <w:rPr/>
            </w:rPrChange>
          </w:rPr>
          <w:delText>„</w:delText>
        </w:r>
      </w:del>
      <w:r w:rsidRPr="00B41BAE">
        <w:rPr>
          <w:i/>
          <w:rPrChange w:id="2990" w:author="Dennis Hohmann" w:date="2012-04-14T23:13:00Z">
            <w:rPr/>
          </w:rPrChange>
        </w:rPr>
        <w:t>usb_open_file(FILENAME)</w:t>
      </w:r>
      <w:del w:id="2991" w:author="Dennis Hohmann" w:date="2012-04-14T23:13:00Z">
        <w:r w:rsidRPr="001E56AB" w:rsidDel="00B41BAE">
          <w:delText>“</w:delText>
        </w:r>
      </w:del>
      <w:r>
        <w:rPr>
          <w:rFonts w:ascii="Menlo Regular" w:hAnsi="Menlo Regular" w:cs="Menlo Regular"/>
          <w:color w:val="000000"/>
          <w:sz w:val="22"/>
          <w:szCs w:val="22"/>
        </w:rPr>
        <w:t xml:space="preserve"> </w:t>
      </w:r>
      <w:r>
        <w:t>g</w:t>
      </w:r>
      <w:r>
        <w:t>e</w:t>
      </w:r>
      <w:r>
        <w:t xml:space="preserve">öffnet werden. Dateien </w:t>
      </w:r>
      <w:del w:id="2992" w:author="Dennis Hohmann" w:date="2012-04-14T23:13:00Z">
        <w:r w:rsidDel="00B41BAE">
          <w:delText xml:space="preserve">aus </w:delText>
        </w:r>
      </w:del>
      <w:ins w:id="2993" w:author="Dennis Hohmann" w:date="2012-04-14T23:13:00Z">
        <w:r w:rsidR="00B41BAE">
          <w:t xml:space="preserve">in </w:t>
        </w:r>
      </w:ins>
      <w:r>
        <w:t>Unterverzeichnissen werden aktuell nicht unterstützt. Ist die D</w:t>
      </w:r>
      <w:r>
        <w:t>a</w:t>
      </w:r>
      <w:r>
        <w:t xml:space="preserve">tei erfolgreich geöffnet, stehen </w:t>
      </w:r>
      <w:del w:id="2994" w:author="Dennis Hohmann" w:date="2012-04-14T23:13:00Z">
        <w:r w:rsidDel="00B41BAE">
          <w:delText xml:space="preserve">2 </w:delText>
        </w:r>
      </w:del>
      <w:ins w:id="2995" w:author="Dennis Hohmann" w:date="2012-04-14T23:13:00Z">
        <w:r w:rsidR="00B41BAE">
          <w:t xml:space="preserve">zwei </w:t>
        </w:r>
      </w:ins>
      <w:r>
        <w:t>weitere Funktionen zur Verfügung</w:t>
      </w:r>
      <w:ins w:id="2996" w:author="Dennis Hohmann" w:date="2012-04-14T23:14:00Z">
        <w:r w:rsidR="00B41BAE">
          <w:t>:</w:t>
        </w:r>
      </w:ins>
    </w:p>
    <w:p w14:paraId="13D030B3" w14:textId="77777777" w:rsidR="00B41BAE" w:rsidRDefault="001E56AB" w:rsidP="008B14C0">
      <w:pPr>
        <w:pStyle w:val="Textkrper"/>
        <w:rPr>
          <w:ins w:id="2997" w:author="Dennis Hohmann" w:date="2012-04-14T23:14:00Z"/>
        </w:rPr>
        <w:pPrChange w:id="2998" w:author="Dennis Hohmann" w:date="2012-04-15T00:39:00Z">
          <w:pPr>
            <w:pStyle w:val="Textkrper"/>
          </w:pPr>
        </w:pPrChange>
      </w:pPr>
      <w:del w:id="2999" w:author="Dennis Hohmann" w:date="2012-04-14T23:14:00Z">
        <w:r w:rsidDel="00B41BAE">
          <w:delText xml:space="preserve">. </w:delText>
        </w:r>
      </w:del>
      <w:del w:id="3000" w:author="Dennis Hohmann" w:date="2012-04-14T23:13:00Z">
        <w:r w:rsidRPr="00B41BAE" w:rsidDel="00B41BAE">
          <w:rPr>
            <w:i/>
            <w:rPrChange w:id="3001" w:author="Dennis Hohmann" w:date="2012-04-14T23:14:00Z">
              <w:rPr/>
            </w:rPrChange>
          </w:rPr>
          <w:delText>„</w:delText>
        </w:r>
      </w:del>
      <w:r w:rsidRPr="00B41BAE">
        <w:rPr>
          <w:i/>
          <w:rPrChange w:id="3002" w:author="Dennis Hohmann" w:date="2012-04-14T23:14:00Z">
            <w:rPr/>
          </w:rPrChange>
        </w:rPr>
        <w:t>usb_close_file(FILENAME)</w:t>
      </w:r>
      <w:del w:id="3003" w:author="Dennis Hohmann" w:date="2012-04-14T23:13:00Z">
        <w:r w:rsidRPr="00C77F17" w:rsidDel="00B41BAE">
          <w:delText>“</w:delText>
        </w:r>
      </w:del>
      <w:r w:rsidRPr="00C77F17">
        <w:t xml:space="preserve"> schließt die angegeben </w:t>
      </w:r>
      <w:r>
        <w:t>Datei wiede</w:t>
      </w:r>
      <w:del w:id="3004" w:author="Dennis Hohmann" w:date="2012-04-14T23:14:00Z">
        <w:r w:rsidDel="00B41BAE">
          <w:delText>r</w:delText>
        </w:r>
      </w:del>
      <w:ins w:id="3005" w:author="Dennis Hohmann" w:date="2012-04-14T23:14:00Z">
        <w:r w:rsidR="00B41BAE">
          <w:t>r.</w:t>
        </w:r>
      </w:ins>
      <w:del w:id="3006" w:author="Dennis Hohmann" w:date="2012-04-14T23:14:00Z">
        <w:r w:rsidDel="00B41BAE">
          <w:delText>,</w:delText>
        </w:r>
      </w:del>
    </w:p>
    <w:p w14:paraId="6191A9F5" w14:textId="5C985E6D" w:rsidR="001E56AB" w:rsidRDefault="001E56AB" w:rsidP="008B14C0">
      <w:pPr>
        <w:pStyle w:val="Textkrper"/>
        <w:pPrChange w:id="3007" w:author="Dennis Hohmann" w:date="2012-04-15T00:39:00Z">
          <w:pPr>
            <w:pStyle w:val="Textkrper"/>
          </w:pPr>
        </w:pPrChange>
      </w:pPr>
      <w:del w:id="3008" w:author="Dennis Hohmann" w:date="2012-04-14T23:14:00Z">
        <w:r w:rsidDel="00B41BAE">
          <w:delText xml:space="preserve"> </w:delText>
        </w:r>
        <w:r w:rsidRPr="00B41BAE" w:rsidDel="00B41BAE">
          <w:rPr>
            <w:i/>
            <w:rPrChange w:id="3009" w:author="Dennis Hohmann" w:date="2012-04-14T23:14:00Z">
              <w:rPr/>
            </w:rPrChange>
          </w:rPr>
          <w:delText>„</w:delText>
        </w:r>
      </w:del>
      <w:r w:rsidRPr="00B41BAE">
        <w:rPr>
          <w:i/>
          <w:rPrChange w:id="3010" w:author="Dennis Hohmann" w:date="2012-04-14T23:14:00Z">
            <w:rPr/>
          </w:rPrChange>
        </w:rPr>
        <w:t>usb_get_block(int8_t byte)</w:t>
      </w:r>
      <w:del w:id="3011" w:author="Dennis Hohmann" w:date="2012-04-14T23:14:00Z">
        <w:r w:rsidRPr="00C77F17" w:rsidDel="00B41BAE">
          <w:delText>“</w:delText>
        </w:r>
      </w:del>
      <w:r>
        <w:rPr>
          <w:rFonts w:ascii="Menlo Regular" w:hAnsi="Menlo Regular" w:cs="Menlo Regular"/>
          <w:color w:val="000000"/>
          <w:sz w:val="22"/>
          <w:szCs w:val="22"/>
        </w:rPr>
        <w:t xml:space="preserve"> </w:t>
      </w:r>
      <w:r>
        <w:t>gibt die übergebene Anz</w:t>
      </w:r>
      <w:r w:rsidRPr="00C77F17">
        <w:t>ahl an Bytes</w:t>
      </w:r>
      <w:r>
        <w:t xml:space="preserve"> an die globale Variable </w:t>
      </w:r>
      <w:r w:rsidRPr="00B41BAE">
        <w:rPr>
          <w:i/>
          <w:rPrChange w:id="3012" w:author="Dennis Hohmann" w:date="2012-04-14T23:15:00Z">
            <w:rPr/>
          </w:rPrChange>
        </w:rPr>
        <w:t>STRING</w:t>
      </w:r>
      <w:r>
        <w:t xml:space="preserve"> zurück.</w:t>
      </w:r>
      <w:ins w:id="3013" w:author="Dennis Hohmann" w:date="2012-04-14T23:16:00Z">
        <w:r w:rsidR="00B41BAE">
          <w:t xml:space="preserve"> Von dort kann der </w:t>
        </w:r>
        <w:r w:rsidR="00B41BAE" w:rsidRPr="003B4059">
          <w:rPr>
            <w:i/>
          </w:rPr>
          <w:t>STRING</w:t>
        </w:r>
        <w:r w:rsidR="00B41BAE">
          <w:t xml:space="preserve"> mit der Funktion </w:t>
        </w:r>
        <w:r w:rsidR="00B41BAE" w:rsidRPr="003B4059">
          <w:rPr>
            <w:i/>
          </w:rPr>
          <w:t>usb_get_command(void)</w:t>
        </w:r>
        <w:r w:rsidR="00B41BAE">
          <w:rPr>
            <w:i/>
          </w:rPr>
          <w:t>,</w:t>
        </w:r>
        <w:r w:rsidR="00B41BAE">
          <w:rPr>
            <w:rFonts w:ascii="Menlo Regular" w:hAnsi="Menlo Regular" w:cs="Menlo Regular"/>
            <w:color w:val="000000"/>
            <w:sz w:val="22"/>
            <w:szCs w:val="22"/>
          </w:rPr>
          <w:t xml:space="preserve"> </w:t>
        </w:r>
        <w:r w:rsidR="00B41BAE" w:rsidRPr="00C77F17">
          <w:t xml:space="preserve">wie im </w:t>
        </w:r>
        <w:r w:rsidR="00B41BAE">
          <w:t>Strukt</w:t>
        </w:r>
        <w:r w:rsidR="00B41BAE">
          <w:t>o</w:t>
        </w:r>
        <w:r w:rsidR="00B41BAE">
          <w:t>gramm dargestellt, ausgewertet werden.</w:t>
        </w:r>
      </w:ins>
    </w:p>
    <w:p w14:paraId="2C321457" w14:textId="77777777" w:rsidR="001E56AB" w:rsidRDefault="001E56AB" w:rsidP="00041EE7"/>
    <w:p w14:paraId="34891E73" w14:textId="77777777" w:rsidR="00250369" w:rsidRDefault="00250369" w:rsidP="00250369">
      <w:pPr>
        <w:keepNext/>
      </w:pPr>
      <w:r>
        <w:rPr>
          <w:noProof/>
          <w:lang w:eastAsia="de-DE"/>
        </w:rPr>
        <w:drawing>
          <wp:inline distT="0" distB="0" distL="0" distR="0" wp14:anchorId="7C85D2ED" wp14:editId="1AC69FAB">
            <wp:extent cx="6120765" cy="2933700"/>
            <wp:effectExtent l="0" t="0" r="635" b="1270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5">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11439010" w14:textId="18E29B21" w:rsidR="00955ADA" w:rsidRDefault="00250369" w:rsidP="00250369">
      <w:pPr>
        <w:pStyle w:val="Beschriftung"/>
      </w:pPr>
      <w:bookmarkStart w:id="3014" w:name="_Toc196078935"/>
      <w:r>
        <w:t xml:space="preserve">Abbildung </w:t>
      </w:r>
      <w:ins w:id="3015" w:author="Dennis Hohmann" w:date="2012-04-15T03:12:00Z">
        <w:r w:rsidR="003C14D1">
          <w:fldChar w:fldCharType="begin"/>
        </w:r>
        <w:r w:rsidR="003C14D1">
          <w:instrText xml:space="preserve"> STYLEREF 2 \s </w:instrText>
        </w:r>
      </w:ins>
      <w:r w:rsidR="003C14D1">
        <w:fldChar w:fldCharType="separate"/>
      </w:r>
      <w:r w:rsidR="003C14D1">
        <w:rPr>
          <w:noProof/>
        </w:rPr>
        <w:t>4.2</w:t>
      </w:r>
      <w:ins w:id="301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017" w:author="Dennis Hohmann" w:date="2012-04-15T03:12:00Z">
        <w:r w:rsidR="003C14D1">
          <w:rPr>
            <w:noProof/>
          </w:rPr>
          <w:t>5</w:t>
        </w:r>
        <w:r w:rsidR="003C14D1">
          <w:fldChar w:fldCharType="end"/>
        </w:r>
      </w:ins>
      <w:del w:id="301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USB-Sequenz</w:t>
      </w:r>
      <w:bookmarkEnd w:id="3014"/>
    </w:p>
    <w:p w14:paraId="7721F870" w14:textId="77777777" w:rsidR="00250369" w:rsidRDefault="00250369" w:rsidP="00955ADA"/>
    <w:p w14:paraId="5A9F950D" w14:textId="2FE34B7B" w:rsidR="00C77F17" w:rsidDel="00B41BAE" w:rsidRDefault="00C77F17" w:rsidP="008B14C0">
      <w:pPr>
        <w:pStyle w:val="Textkrper"/>
        <w:rPr>
          <w:del w:id="3019" w:author="Dennis Hohmann" w:date="2012-04-14T23:16:00Z"/>
        </w:rPr>
        <w:pPrChange w:id="3020" w:author="Dennis Hohmann" w:date="2012-04-15T00:39:00Z">
          <w:pPr>
            <w:pStyle w:val="Textkrper"/>
          </w:pPr>
        </w:pPrChange>
      </w:pPr>
      <w:del w:id="3021" w:author="Dennis Hohmann" w:date="2012-04-14T23:16:00Z">
        <w:r w:rsidDel="00B41BAE">
          <w:delText xml:space="preserve">Von dort kann der </w:delText>
        </w:r>
        <w:r w:rsidRPr="00B41BAE" w:rsidDel="00B41BAE">
          <w:rPr>
            <w:i/>
            <w:rPrChange w:id="3022" w:author="Dennis Hohmann" w:date="2012-04-14T23:16:00Z">
              <w:rPr/>
            </w:rPrChange>
          </w:rPr>
          <w:delText>STRING</w:delText>
        </w:r>
        <w:r w:rsidDel="00B41BAE">
          <w:delText xml:space="preserve"> mit der Funktion </w:delText>
        </w:r>
        <w:r w:rsidRPr="00B41BAE" w:rsidDel="00B41BAE">
          <w:rPr>
            <w:i/>
            <w:rPrChange w:id="3023" w:author="Dennis Hohmann" w:date="2012-04-14T23:16:00Z">
              <w:rPr/>
            </w:rPrChange>
          </w:rPr>
          <w:delText>„usb_get_command(void)“</w:delText>
        </w:r>
        <w:r w:rsidDel="00B41BAE">
          <w:rPr>
            <w:rFonts w:ascii="Menlo Regular" w:hAnsi="Menlo Regular" w:cs="Menlo Regular"/>
            <w:color w:val="000000"/>
            <w:sz w:val="22"/>
            <w:szCs w:val="22"/>
          </w:rPr>
          <w:delText xml:space="preserve"> </w:delText>
        </w:r>
        <w:r w:rsidRPr="00C77F17" w:rsidDel="00B41BAE">
          <w:delText xml:space="preserve">wie im </w:delText>
        </w:r>
        <w:r w:rsidDel="00B41BAE">
          <w:delText>Strukt</w:delText>
        </w:r>
        <w:r w:rsidR="001E56AB" w:rsidDel="00B41BAE">
          <w:delText>o</w:delText>
        </w:r>
        <w:r w:rsidR="001E56AB" w:rsidDel="00B41BAE">
          <w:delText>gramm dargestellt, ausgewertet werden.</w:delText>
        </w:r>
      </w:del>
    </w:p>
    <w:p w14:paraId="54B3645B" w14:textId="79DDD5D4" w:rsidR="00C77F17" w:rsidRDefault="00C77F17" w:rsidP="008B14C0">
      <w:pPr>
        <w:pStyle w:val="Textkrper"/>
        <w:pPrChange w:id="3024" w:author="Dennis Hohmann" w:date="2012-04-15T00:39:00Z">
          <w:pPr>
            <w:pStyle w:val="Textkrper"/>
          </w:pPr>
        </w:pPrChange>
      </w:pPr>
      <w:r>
        <w:t>Die Funktion</w:t>
      </w:r>
      <w:ins w:id="3025" w:author="Dennis Hohmann" w:date="2012-04-14T23:17:00Z">
        <w:r w:rsidR="00B41BAE">
          <w:t xml:space="preserve"> </w:t>
        </w:r>
      </w:ins>
      <w:del w:id="3026" w:author="Dennis Hohmann" w:date="2012-04-14T23:17:00Z">
        <w:r w:rsidRPr="00B41BAE" w:rsidDel="00B41BAE">
          <w:rPr>
            <w:i/>
            <w:rPrChange w:id="3027" w:author="Dennis Hohmann" w:date="2012-04-14T23:17:00Z">
              <w:rPr/>
            </w:rPrChange>
          </w:rPr>
          <w:delText xml:space="preserve"> „</w:delText>
        </w:r>
      </w:del>
      <w:r w:rsidRPr="00B41BAE">
        <w:rPr>
          <w:i/>
          <w:rPrChange w:id="3028" w:author="Dennis Hohmann" w:date="2012-04-14T23:17:00Z">
            <w:rPr/>
          </w:rPrChange>
        </w:rPr>
        <w:t>usb_string_reset(</w:t>
      </w:r>
      <w:r w:rsidR="001E56AB" w:rsidRPr="00B41BAE">
        <w:rPr>
          <w:i/>
          <w:rPrChange w:id="3029" w:author="Dennis Hohmann" w:date="2012-04-14T23:17:00Z">
            <w:rPr/>
          </w:rPrChange>
        </w:rPr>
        <w:t>void</w:t>
      </w:r>
      <w:ins w:id="3030" w:author="Dennis Hohmann" w:date="2012-04-14T23:17:00Z">
        <w:r w:rsidR="00B41BAE" w:rsidRPr="00B41BAE">
          <w:rPr>
            <w:i/>
            <w:rPrChange w:id="3031" w:author="Dennis Hohmann" w:date="2012-04-14T23:17:00Z">
              <w:rPr/>
            </w:rPrChange>
          </w:rPr>
          <w:t>)</w:t>
        </w:r>
      </w:ins>
      <w:del w:id="3032" w:author="Dennis Hohmann" w:date="2012-04-14T23:17:00Z">
        <w:r w:rsidRPr="00B41BAE" w:rsidDel="00B41BAE">
          <w:rPr>
            <w:i/>
            <w:rPrChange w:id="3033" w:author="Dennis Hohmann" w:date="2012-04-14T23:17:00Z">
              <w:rPr/>
            </w:rPrChange>
          </w:rPr>
          <w:delText>)“</w:delText>
        </w:r>
      </w:del>
      <w:r>
        <w:t xml:space="preserve"> </w:t>
      </w:r>
      <w:del w:id="3034" w:author="Dennis Hohmann" w:date="2012-04-14T23:17:00Z">
        <w:r w:rsidR="001E56AB" w:rsidDel="00B41BAE">
          <w:delText>wird dieser</w:delText>
        </w:r>
      </w:del>
      <w:ins w:id="3035" w:author="Dennis Hohmann" w:date="2012-04-14T23:17:00Z">
        <w:r w:rsidR="00B41BAE">
          <w:t>verwirft diesen</w:t>
        </w:r>
      </w:ins>
      <w:r w:rsidR="001E56AB">
        <w:t xml:space="preserve"> </w:t>
      </w:r>
      <w:r w:rsidR="001E56AB" w:rsidRPr="00B41BAE">
        <w:rPr>
          <w:i/>
          <w:rPrChange w:id="3036" w:author="Dennis Hohmann" w:date="2012-04-14T23:17:00Z">
            <w:rPr/>
          </w:rPrChange>
        </w:rPr>
        <w:t>STRING</w:t>
      </w:r>
      <w:del w:id="3037" w:author="Dennis Hohmann" w:date="2012-04-14T23:17:00Z">
        <w:r w:rsidR="001E56AB" w:rsidDel="00B41BAE">
          <w:delText xml:space="preserve"> verworfen</w:delText>
        </w:r>
      </w:del>
      <w:r w:rsidR="001E56AB">
        <w:t>.</w:t>
      </w:r>
    </w:p>
    <w:p w14:paraId="6DB93587" w14:textId="7C95B563" w:rsidR="001E56AB" w:rsidDel="00B41BAE" w:rsidRDefault="001E56AB" w:rsidP="008B14C0">
      <w:pPr>
        <w:pStyle w:val="Textkrper"/>
        <w:rPr>
          <w:del w:id="3038" w:author="Dennis Hohmann" w:date="2012-04-14T23:17:00Z"/>
        </w:rPr>
        <w:pPrChange w:id="3039" w:author="Dennis Hohmann" w:date="2012-04-15T00:39:00Z">
          <w:pPr>
            <w:pStyle w:val="Textkrper"/>
          </w:pPr>
        </w:pPrChange>
      </w:pPr>
    </w:p>
    <w:p w14:paraId="7EA0BC26" w14:textId="0079DEB8" w:rsidR="00955ADA" w:rsidRDefault="008B1BA8" w:rsidP="008B14C0">
      <w:pPr>
        <w:pStyle w:val="Textkrper"/>
        <w:pPrChange w:id="3040" w:author="Dennis Hohmann" w:date="2012-04-15T00:39:00Z">
          <w:pPr>
            <w:pStyle w:val="Textkrper"/>
          </w:pPr>
        </w:pPrChange>
      </w:pPr>
      <w:r>
        <w:t xml:space="preserve">Mit der </w:t>
      </w:r>
      <w:r w:rsidRPr="008B1BA8">
        <w:t xml:space="preserve">Funktion </w:t>
      </w:r>
      <w:del w:id="3041" w:author="Dennis Hohmann" w:date="2012-04-14T23:17:00Z">
        <w:r w:rsidRPr="00B41BAE" w:rsidDel="00B41BAE">
          <w:rPr>
            <w:i/>
            <w:rPrChange w:id="3042" w:author="Dennis Hohmann" w:date="2012-04-14T23:18:00Z">
              <w:rPr/>
            </w:rPrChange>
          </w:rPr>
          <w:delText>„</w:delText>
        </w:r>
      </w:del>
      <w:r w:rsidRPr="00B41BAE">
        <w:rPr>
          <w:i/>
          <w:rPrChange w:id="3043" w:author="Dennis Hohmann" w:date="2012-04-14T23:18:00Z">
            <w:rPr/>
          </w:rPrChange>
        </w:rPr>
        <w:t>usb_get_state(void)</w:t>
      </w:r>
      <w:del w:id="3044" w:author="Dennis Hohmann" w:date="2012-04-14T23:17:00Z">
        <w:r w:rsidDel="00B41BAE">
          <w:delText>“</w:delText>
        </w:r>
      </w:del>
      <w:r>
        <w:t xml:space="preserve"> wird im Automatik-Modus </w:t>
      </w:r>
      <w:del w:id="3045" w:author="Dennis Hohmann" w:date="2012-04-14T23:18:00Z">
        <w:r w:rsidDel="00B41BAE">
          <w:delText>geprüft, ob der USB-Stick noch vorhanden ist, oder ob er gezogen wurde.</w:delText>
        </w:r>
      </w:del>
      <w:ins w:id="3046" w:author="Dennis Hohmann" w:date="2012-04-14T23:18:00Z">
        <w:r w:rsidR="00B41BAE">
          <w:t>der Status des USB-Sticks abgefragt.</w:t>
        </w:r>
      </w:ins>
    </w:p>
    <w:p w14:paraId="6A49DE83" w14:textId="2B0AAD15" w:rsidR="00041EE7" w:rsidRDefault="00965517" w:rsidP="00965517">
      <w:pPr>
        <w:pStyle w:val="berschrift3"/>
      </w:pPr>
      <w:r>
        <w:br w:type="page"/>
      </w:r>
      <w:bookmarkStart w:id="3047" w:name="_Toc196079080"/>
      <w:r>
        <w:t>Serielle Schnittstelle uart.c</w:t>
      </w:r>
      <w:bookmarkEnd w:id="3047"/>
    </w:p>
    <w:p w14:paraId="1096CC0B" w14:textId="77777777" w:rsidR="00965517" w:rsidRDefault="00965517" w:rsidP="00965517"/>
    <w:p w14:paraId="041E7B05" w14:textId="7AB82842" w:rsidR="00965517" w:rsidRDefault="00042A42" w:rsidP="008B14C0">
      <w:pPr>
        <w:pStyle w:val="Textkrper"/>
        <w:pPrChange w:id="3048" w:author="Dennis Hohmann" w:date="2012-04-15T00:39:00Z">
          <w:pPr>
            <w:pStyle w:val="Textkrper"/>
          </w:pPr>
        </w:pPrChange>
      </w:pPr>
      <w:r>
        <w:t xml:space="preserve">Diese Bibliothek wurde von Peter Fleurys </w:t>
      </w:r>
      <w:del w:id="3049" w:author="Dennis Hohmann" w:date="2012-04-14T23:31:00Z">
        <w:r w:rsidDel="00E87719">
          <w:delText>„</w:delText>
        </w:r>
      </w:del>
      <w:r>
        <w:t>UART-Library</w:t>
      </w:r>
      <w:del w:id="3050" w:author="Dennis Hohmann" w:date="2012-04-14T23:31:00Z">
        <w:r w:rsidDel="00E87719">
          <w:delText>“</w:delText>
        </w:r>
      </w:del>
      <w:ins w:id="3051" w:author="Dennis Hohmann" w:date="2012-04-14T23:31:00Z">
        <w:r w:rsidR="005D05D6">
          <w:rPr>
            <w:rStyle w:val="Funotenzeichen"/>
          </w:rPr>
          <w:footnoteReference w:id="17"/>
        </w:r>
      </w:ins>
      <w:r w:rsidR="00901456">
        <w:t xml:space="preserve"> aus der Version 1.6.2.2</w:t>
      </w:r>
      <w:r>
        <w:t xml:space="preserve"> übe</w:t>
      </w:r>
      <w:r>
        <w:t>r</w:t>
      </w:r>
      <w:r>
        <w:t>nom</w:t>
      </w:r>
      <w:r w:rsidR="00901456">
        <w:t>men und u</w:t>
      </w:r>
      <w:r>
        <w:t>m eine</w:t>
      </w:r>
      <w:del w:id="3053" w:author="Dennis Hohmann" w:date="2012-04-14T23:20:00Z">
        <w:r w:rsidDel="00B41BAE">
          <w:delText>,</w:delText>
        </w:r>
      </w:del>
      <w:r>
        <w:t xml:space="preserve"> bisher nicht existierende Funktion erweitert. Die</w:t>
      </w:r>
      <w:ins w:id="3054" w:author="Dennis Hohmann" w:date="2012-04-14T23:20:00Z">
        <w:r w:rsidR="00B41BAE">
          <w:t>se</w:t>
        </w:r>
      </w:ins>
      <w:r>
        <w:t xml:space="preserve"> neue Funktion dient dem </w:t>
      </w:r>
      <w:ins w:id="3055" w:author="Dennis Hohmann" w:date="2012-04-14T23:19:00Z">
        <w:r w:rsidR="00B41BAE">
          <w:t>E</w:t>
        </w:r>
      </w:ins>
      <w:del w:id="3056" w:author="Dennis Hohmann" w:date="2012-04-14T23:19:00Z">
        <w:r w:rsidDel="00B41BAE">
          <w:delText>e</w:delText>
        </w:r>
      </w:del>
      <w:r>
        <w:t>inlesen von Strings, welche durch ein Trennzeichen</w:t>
      </w:r>
      <w:r w:rsidR="00BE4B47">
        <w:t xml:space="preserve">, dem </w:t>
      </w:r>
      <w:del w:id="3057" w:author="Dennis Hohmann" w:date="2012-04-14T23:19:00Z">
        <w:r w:rsidR="00BE4B47" w:rsidRPr="00B41BAE" w:rsidDel="00B41BAE">
          <w:rPr>
            <w:i/>
            <w:rPrChange w:id="3058" w:author="Dennis Hohmann" w:date="2012-04-14T23:20:00Z">
              <w:rPr/>
            </w:rPrChange>
          </w:rPr>
          <w:delText>„</w:delText>
        </w:r>
      </w:del>
      <w:r w:rsidR="00BE4B47" w:rsidRPr="00B41BAE">
        <w:rPr>
          <w:i/>
          <w:rPrChange w:id="3059" w:author="Dennis Hohmann" w:date="2012-04-14T23:20:00Z">
            <w:rPr/>
          </w:rPrChange>
        </w:rPr>
        <w:t>seperator</w:t>
      </w:r>
      <w:ins w:id="3060" w:author="Dennis Hohmann" w:date="2012-04-14T23:19:00Z">
        <w:r w:rsidR="00B41BAE">
          <w:t>,</w:t>
        </w:r>
      </w:ins>
      <w:del w:id="3061" w:author="Dennis Hohmann" w:date="2012-04-14T23:19:00Z">
        <w:r w:rsidR="00BE4B47" w:rsidDel="00B41BAE">
          <w:delText>“</w:delText>
        </w:r>
      </w:del>
      <w:r w:rsidR="00BE4B47">
        <w:t xml:space="preserve"> unter</w:t>
      </w:r>
      <w:r>
        <w:t>e</w:t>
      </w:r>
      <w:r>
        <w:t>i</w:t>
      </w:r>
      <w:r>
        <w:t>nander abgegrenzt sind.</w:t>
      </w:r>
      <w:r w:rsidR="00901456">
        <w:t xml:space="preserve"> Aus den </w:t>
      </w:r>
      <w:r w:rsidR="001C34DD">
        <w:t>separierten</w:t>
      </w:r>
      <w:r w:rsidR="00901456">
        <w:t xml:space="preserve"> Strings wird</w:t>
      </w:r>
      <w:del w:id="3062" w:author="Dennis Hohmann" w:date="2012-04-14T23:20:00Z">
        <w:r w:rsidR="00901456" w:rsidDel="00B41BAE">
          <w:delText>,</w:delText>
        </w:r>
      </w:del>
      <w:r w:rsidR="00901456">
        <w:t xml:space="preserve"> der jeweils letzte String an den </w:t>
      </w:r>
      <w:r w:rsidR="00901456" w:rsidRPr="00B41BAE">
        <w:rPr>
          <w:i/>
          <w:rPrChange w:id="3063" w:author="Dennis Hohmann" w:date="2012-04-14T23:20:00Z">
            <w:rPr/>
          </w:rPrChange>
        </w:rPr>
        <w:t>BU</w:t>
      </w:r>
      <w:r w:rsidR="00901456" w:rsidRPr="00B41BAE">
        <w:rPr>
          <w:i/>
          <w:rPrChange w:id="3064" w:author="Dennis Hohmann" w:date="2012-04-14T23:20:00Z">
            <w:rPr/>
          </w:rPrChange>
        </w:rPr>
        <w:t>F</w:t>
      </w:r>
      <w:r w:rsidR="00901456" w:rsidRPr="00B41BAE">
        <w:rPr>
          <w:i/>
          <w:rPrChange w:id="3065" w:author="Dennis Hohmann" w:date="2012-04-14T23:20:00Z">
            <w:rPr/>
          </w:rPrChange>
        </w:rPr>
        <w:t>FER</w:t>
      </w:r>
      <w:r w:rsidR="00901456">
        <w:t xml:space="preserve"> übergeben.</w:t>
      </w:r>
    </w:p>
    <w:p w14:paraId="53E6D5FC" w14:textId="77777777" w:rsidR="00042A42" w:rsidRDefault="00042A42" w:rsidP="008B14C0">
      <w:pPr>
        <w:pStyle w:val="Textkrper"/>
        <w:pPrChange w:id="3066" w:author="Dennis Hohmann" w:date="2012-04-15T00:39:00Z">
          <w:pPr>
            <w:pStyle w:val="Textkrper"/>
          </w:pPr>
        </w:pPrChange>
      </w:pPr>
    </w:p>
    <w:tbl>
      <w:tblPr>
        <w:tblStyle w:val="Tabellenraster"/>
        <w:tblW w:w="0" w:type="auto"/>
        <w:tblInd w:w="756" w:type="dxa"/>
        <w:tblLook w:val="04A0" w:firstRow="1" w:lastRow="0" w:firstColumn="1" w:lastColumn="0" w:noHBand="0" w:noVBand="1"/>
      </w:tblPr>
      <w:tblGrid>
        <w:gridCol w:w="8344"/>
      </w:tblGrid>
      <w:tr w:rsidR="00325EBB" w14:paraId="14FAAEF5" w14:textId="77777777" w:rsidTr="00BE4B47">
        <w:trPr>
          <w:trHeight w:val="7892"/>
        </w:trPr>
        <w:tc>
          <w:tcPr>
            <w:tcW w:w="8344" w:type="dxa"/>
          </w:tcPr>
          <w:p w14:paraId="08458E37" w14:textId="55687D22"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w:t>
            </w:r>
          </w:p>
          <w:p w14:paraId="6F6D96B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Function: uart_gets()</w:t>
            </w:r>
          </w:p>
          <w:p w14:paraId="5A3CCAC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Purpose:  receive string from UART</w:t>
            </w:r>
          </w:p>
          <w:p w14:paraId="1FECAAFD" w14:textId="77777777" w:rsidR="00300235"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Input:    pointer to chararray, </w:t>
            </w:r>
            <w:r w:rsidR="00300235">
              <w:rPr>
                <w:rFonts w:ascii="Menlo Regular" w:hAnsi="Menlo Regular" w:cs="Menlo Regular"/>
                <w:color w:val="007400"/>
                <w:sz w:val="18"/>
                <w:szCs w:val="18"/>
              </w:rPr>
              <w:t>seperator</w:t>
            </w:r>
          </w:p>
          <w:p w14:paraId="5768F1FD" w14:textId="332B51C4"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Returns:  none          </w:t>
            </w:r>
          </w:p>
          <w:p w14:paraId="70186B4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w:t>
            </w:r>
          </w:p>
          <w:p w14:paraId="73D839A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AA0D91"/>
                <w:sz w:val="18"/>
                <w:szCs w:val="18"/>
              </w:rPr>
              <w:t>void</w:t>
            </w:r>
            <w:r w:rsidRPr="00325EBB">
              <w:rPr>
                <w:rFonts w:ascii="Menlo Regular" w:hAnsi="Menlo Regular" w:cs="Menlo Regular"/>
                <w:color w:val="000000"/>
                <w:sz w:val="18"/>
                <w:szCs w:val="18"/>
              </w:rPr>
              <w:t xml:space="preserve"> uart1_gets(</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BUFFER,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separator)</w:t>
            </w:r>
          </w:p>
          <w:p w14:paraId="492820E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w:t>
            </w:r>
          </w:p>
          <w:p w14:paraId="2383B73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uint8_t NextChar;</w:t>
            </w:r>
          </w:p>
          <w:p w14:paraId="0F182BF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 xml:space="preserve">uint8_t 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2D5AA58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p>
          <w:p w14:paraId="098CF1E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BUFFER leeren!</w:t>
            </w:r>
          </w:p>
          <w:p w14:paraId="7F28034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BUFFER[</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3D13948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3335430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Warte auf und empfange das n‰chste Zeichen</w:t>
            </w:r>
          </w:p>
          <w:p w14:paraId="1D592A6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uart1_getc();</w:t>
            </w:r>
          </w:p>
          <w:p w14:paraId="00BD6AF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DBE727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xml:space="preserve">// Sammle solange Zeichen, bis:    </w:t>
            </w:r>
          </w:p>
          <w:p w14:paraId="0E3ABB38" w14:textId="2EF62391"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7E2D0CF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21572D5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das String Ende Zeichen kam</w:t>
            </w:r>
          </w:p>
          <w:p w14:paraId="2873DCCB" w14:textId="461AA8B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7FEA1E53" w14:textId="4109560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r w:rsidRPr="00325EBB">
              <w:rPr>
                <w:rFonts w:ascii="Menlo Regular" w:hAnsi="Menlo Regular" w:cs="Menlo Regular"/>
                <w:color w:val="000000"/>
                <w:sz w:val="18"/>
                <w:szCs w:val="18"/>
              </w:rPr>
              <w:tab/>
            </w:r>
          </w:p>
          <w:p w14:paraId="539A5A6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638AEBD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385BF4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NextChar;</w:t>
            </w:r>
          </w:p>
          <w:p w14:paraId="1D08583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642D2A1E"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33B5AF9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5C1D326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72291D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344301A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09A38E9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2A1A9F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F025FA4"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CMD_CR wieder anhängen!</w:t>
            </w:r>
          </w:p>
          <w:p w14:paraId="491BFA8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separator;</w:t>
            </w:r>
          </w:p>
          <w:p w14:paraId="5167193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B3FE6D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C-Standart-String-Terminierung</w:t>
            </w:r>
          </w:p>
          <w:p w14:paraId="5D88A4D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 xml:space="preserve">BUFFER[counter++]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5E28D65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p>
          <w:p w14:paraId="5CF3EDE7" w14:textId="5FB3F30A" w:rsidR="00325EBB" w:rsidRDefault="00325EBB" w:rsidP="008B14C0">
            <w:pPr>
              <w:pStyle w:val="Textkrper"/>
              <w:pPrChange w:id="3067" w:author="Dennis Hohmann" w:date="2012-04-15T00:39:00Z">
                <w:pPr>
                  <w:pStyle w:val="Textkrper"/>
                  <w:keepNext/>
                </w:pPr>
              </w:pPrChange>
            </w:pPr>
            <w:r w:rsidRPr="00325EBB">
              <w:t>}</w:t>
            </w:r>
          </w:p>
        </w:tc>
      </w:tr>
    </w:tbl>
    <w:p w14:paraId="5E14F2C8" w14:textId="2F3CE2F3" w:rsidR="00325EBB" w:rsidDel="00B41BAE" w:rsidRDefault="00BE4B47" w:rsidP="00BE4B47">
      <w:pPr>
        <w:pStyle w:val="Beschriftung"/>
        <w:ind w:firstLine="131"/>
        <w:rPr>
          <w:del w:id="3068" w:author="Dennis Hohmann" w:date="2012-04-14T23:22:00Z"/>
        </w:rPr>
      </w:pPr>
      <w:bookmarkStart w:id="3069" w:name="_Toc196078936"/>
      <w:r>
        <w:t xml:space="preserve">Abbildung </w:t>
      </w:r>
      <w:ins w:id="3070" w:author="Dennis Hohmann" w:date="2012-04-15T03:12:00Z">
        <w:r w:rsidR="003C14D1">
          <w:fldChar w:fldCharType="begin"/>
        </w:r>
        <w:r w:rsidR="003C14D1">
          <w:instrText xml:space="preserve"> STYLEREF 2 \s </w:instrText>
        </w:r>
      </w:ins>
      <w:r w:rsidR="003C14D1">
        <w:fldChar w:fldCharType="separate"/>
      </w:r>
      <w:r w:rsidR="003C14D1">
        <w:rPr>
          <w:noProof/>
        </w:rPr>
        <w:t>4.2</w:t>
      </w:r>
      <w:ins w:id="3071"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072" w:author="Dennis Hohmann" w:date="2012-04-15T03:12:00Z">
        <w:r w:rsidR="003C14D1">
          <w:rPr>
            <w:noProof/>
          </w:rPr>
          <w:t>6</w:t>
        </w:r>
        <w:r w:rsidR="003C14D1">
          <w:fldChar w:fldCharType="end"/>
        </w:r>
      </w:ins>
      <w:del w:id="307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6</w:delText>
        </w:r>
        <w:r w:rsidR="002F6ABA" w:rsidDel="00FB78A1">
          <w:fldChar w:fldCharType="end"/>
        </w:r>
      </w:del>
      <w:r>
        <w:t>: uart_gets()</w:t>
      </w:r>
      <w:bookmarkEnd w:id="3069"/>
    </w:p>
    <w:p w14:paraId="64B2BC32" w14:textId="77777777" w:rsidR="00325EBB" w:rsidRDefault="00325EBB" w:rsidP="00B41BAE">
      <w:pPr>
        <w:pStyle w:val="Beschriftung"/>
        <w:ind w:firstLine="131"/>
        <w:pPrChange w:id="3074" w:author="Dennis Hohmann" w:date="2012-04-14T23:22:00Z">
          <w:pPr>
            <w:pStyle w:val="Textkrper"/>
          </w:pPr>
        </w:pPrChange>
      </w:pPr>
    </w:p>
    <w:p w14:paraId="5024500F" w14:textId="77777777" w:rsidR="005D05D6" w:rsidRDefault="005D05D6" w:rsidP="008B14C0">
      <w:pPr>
        <w:pStyle w:val="Textkrper"/>
        <w:rPr>
          <w:ins w:id="3075" w:author="Dennis Hohmann" w:date="2012-04-14T23:27:00Z"/>
        </w:rPr>
        <w:pPrChange w:id="3076" w:author="Dennis Hohmann" w:date="2012-04-15T00:39:00Z">
          <w:pPr>
            <w:pStyle w:val="berschrift3"/>
          </w:pPr>
        </w:pPrChange>
      </w:pPr>
    </w:p>
    <w:p w14:paraId="7D98EA3F" w14:textId="50333965" w:rsidR="006E2628" w:rsidRDefault="006E2628" w:rsidP="008B14C0">
      <w:pPr>
        <w:pStyle w:val="Textkrper"/>
        <w:rPr>
          <w:ins w:id="3077" w:author="Dennis Hohmann" w:date="2012-04-14T23:25:00Z"/>
        </w:rPr>
        <w:pPrChange w:id="3078" w:author="Dennis Hohmann" w:date="2012-04-15T00:39:00Z">
          <w:pPr>
            <w:pStyle w:val="berschrift3"/>
          </w:pPr>
        </w:pPrChange>
      </w:pPr>
      <w:ins w:id="3079" w:author="Dennis Hohmann" w:date="2012-04-14T23:25:00Z">
        <w:r>
          <w:t>Diese Bi</w:t>
        </w:r>
        <w:r>
          <w:t>b</w:t>
        </w:r>
        <w:r>
          <w:t xml:space="preserve">liothek steuert die Kommunikation zwischen dem Controller und dem </w:t>
        </w:r>
      </w:ins>
      <w:ins w:id="3080" w:author="Dennis Hohmann" w:date="2012-04-14T23:26:00Z">
        <w:r w:rsidR="005D05D6">
          <w:t>VDrive2</w:t>
        </w:r>
      </w:ins>
      <w:ins w:id="3081" w:author="Dennis Hohmann" w:date="2012-04-14T23:25:00Z">
        <w:r w:rsidR="005D05D6">
          <w:t>, sowie die</w:t>
        </w:r>
      </w:ins>
      <w:ins w:id="3082" w:author="Dennis Hohmann" w:date="2012-04-14T23:27:00Z">
        <w:r w:rsidR="005D05D6">
          <w:t xml:space="preserve"> </w:t>
        </w:r>
      </w:ins>
      <w:ins w:id="3083" w:author="Dennis Hohmann" w:date="2012-04-14T23:28:00Z">
        <w:r w:rsidR="005D05D6">
          <w:t>Debugging</w:t>
        </w:r>
      </w:ins>
      <w:ins w:id="3084" w:author="Dennis Hohmann" w:date="2012-04-14T23:27:00Z">
        <w:r w:rsidR="005D05D6">
          <w:t>- und Steuerkommunikation mit einem PC.</w:t>
        </w:r>
      </w:ins>
    </w:p>
    <w:p w14:paraId="3BA846F9" w14:textId="12097B99" w:rsidR="001C6B1A" w:rsidRPr="001C6B1A" w:rsidDel="00B41BAE" w:rsidRDefault="00901456" w:rsidP="00603D26">
      <w:pPr>
        <w:pStyle w:val="Textkrper"/>
        <w:rPr>
          <w:del w:id="3085" w:author="Dennis Hohmann" w:date="2012-04-14T23:22:00Z"/>
          <w:b/>
        </w:rPr>
      </w:pPr>
      <w:del w:id="3086" w:author="Dennis Hohmann" w:date="2012-04-14T23:22:00Z">
        <w:r w:rsidDel="00B41BAE">
          <w:delText>Weiter Funktionen dieser Library sind unter anderem uartx_init(BAUD), uartx_getc(), uartx_putc(CHAR) und uartx_puts(STRING). Diese Funktionen sind jeweils für beide UARTs ausgelegt.</w:delText>
        </w:r>
        <w:r w:rsidR="001C34DD" w:rsidDel="00B41BAE">
          <w:delText xml:space="preserve"> </w:delText>
        </w:r>
        <w:r w:rsidR="00A357F6" w:rsidRPr="001C34DD" w:rsidDel="00B41BAE">
          <w:delText>Wei</w:delText>
        </w:r>
        <w:r w:rsidR="00A357F6" w:rsidDel="00B41BAE">
          <w:delText>tere Informationen zu dieser Library, sind der Dokumentation von Peter Fleury zu entnehmen.</w:delText>
        </w:r>
      </w:del>
    </w:p>
    <w:p w14:paraId="711AB9C9" w14:textId="36A8306D" w:rsidR="00965517" w:rsidRDefault="00965517" w:rsidP="00965517">
      <w:pPr>
        <w:pStyle w:val="berschrift3"/>
      </w:pPr>
      <w:r>
        <w:br w:type="page"/>
      </w:r>
      <w:bookmarkStart w:id="3087" w:name="_Toc196079081"/>
      <w:r>
        <w:t>Serieller Datenbus i2cmaster.c</w:t>
      </w:r>
      <w:bookmarkEnd w:id="3087"/>
    </w:p>
    <w:p w14:paraId="6DBB788E" w14:textId="77777777" w:rsidR="00A129A9" w:rsidRDefault="00A129A9" w:rsidP="00A129A9"/>
    <w:p w14:paraId="31AB0427" w14:textId="7418A056" w:rsidR="00B41BAE" w:rsidRDefault="00BE4B47" w:rsidP="008B14C0">
      <w:pPr>
        <w:pStyle w:val="Textkrper"/>
        <w:pPrChange w:id="3088" w:author="Dennis Hohmann" w:date="2012-04-15T00:39:00Z">
          <w:pPr>
            <w:pStyle w:val="berschrift3"/>
          </w:pPr>
        </w:pPrChange>
      </w:pPr>
      <w:r w:rsidRPr="00BE4B47">
        <w:t>Wie</w:t>
      </w:r>
      <w:r>
        <w:t xml:space="preserve"> auch die UART-Library, stammt die hier verwendete I2C-</w:t>
      </w:r>
      <w:ins w:id="3089" w:author="Dennis Hohmann" w:date="2012-04-14T23:24:00Z">
        <w:r w:rsidR="006E2628" w:rsidRPr="006E2628">
          <w:t xml:space="preserve"> </w:t>
        </w:r>
        <w:r w:rsidR="006E2628">
          <w:t>Bibliothek</w:t>
        </w:r>
      </w:ins>
      <w:del w:id="3090" w:author="Dennis Hohmann" w:date="2012-04-14T23:24:00Z">
        <w:r w:rsidDel="006E2628">
          <w:delText>Library</w:delText>
        </w:r>
      </w:del>
      <w:r>
        <w:t xml:space="preserve"> ebenfalls von P</w:t>
      </w:r>
      <w:r>
        <w:t>e</w:t>
      </w:r>
      <w:r>
        <w:t xml:space="preserve">ter Fleury. Sie wurde komplett in der Version </w:t>
      </w:r>
      <w:r w:rsidR="00901456">
        <w:t>1.3 ohne Änderungen übernommen.</w:t>
      </w:r>
      <w:ins w:id="3091" w:author="Dennis Hohmann" w:date="2012-04-14T23:24:00Z">
        <w:r w:rsidR="006E2628">
          <w:t xml:space="preserve"> </w:t>
        </w:r>
      </w:ins>
      <w:ins w:id="3092" w:author="Dennis Hohmann" w:date="2012-04-14T23:22:00Z">
        <w:r w:rsidR="00B41BAE">
          <w:t xml:space="preserve">Diese </w:t>
        </w:r>
      </w:ins>
      <w:ins w:id="3093" w:author="Dennis Hohmann" w:date="2012-04-14T23:23:00Z">
        <w:r w:rsidR="006E2628">
          <w:t>Bi</w:t>
        </w:r>
        <w:r w:rsidR="006E2628">
          <w:t>b</w:t>
        </w:r>
        <w:r w:rsidR="006E2628">
          <w:t>liothek</w:t>
        </w:r>
      </w:ins>
      <w:ins w:id="3094" w:author="Dennis Hohmann" w:date="2012-04-14T23:22:00Z">
        <w:r w:rsidR="00B41BAE">
          <w:t xml:space="preserve"> </w:t>
        </w:r>
      </w:ins>
      <w:ins w:id="3095" w:author="Dennis Hohmann" w:date="2012-04-14T23:24:00Z">
        <w:r w:rsidR="006E2628">
          <w:t>steuert</w:t>
        </w:r>
      </w:ins>
      <w:ins w:id="3096" w:author="Dennis Hohmann" w:date="2012-04-14T23:22:00Z">
        <w:r w:rsidR="00B41BAE">
          <w:t xml:space="preserve"> die Kommunikation zwischen </w:t>
        </w:r>
      </w:ins>
      <w:ins w:id="3097" w:author="Dennis Hohmann" w:date="2012-04-14T23:23:00Z">
        <w:r w:rsidR="00B41BAE">
          <w:t>dem Controller und dem Display.</w:t>
        </w:r>
      </w:ins>
    </w:p>
    <w:p w14:paraId="4DE6DAAC" w14:textId="77777777" w:rsidR="006227A3" w:rsidRDefault="006227A3" w:rsidP="008B14C0">
      <w:pPr>
        <w:pStyle w:val="Textkrper"/>
        <w:pPrChange w:id="3098" w:author="Dennis Hohmann" w:date="2012-04-15T00:39:00Z">
          <w:pPr>
            <w:pStyle w:val="berschrift3"/>
          </w:pPr>
        </w:pPrChange>
      </w:pPr>
    </w:p>
    <w:p w14:paraId="448F0B16" w14:textId="77777777" w:rsidR="006E2628" w:rsidRDefault="006227A3" w:rsidP="008B14C0">
      <w:pPr>
        <w:pStyle w:val="Textkrper"/>
        <w:rPr>
          <w:ins w:id="3099" w:author="Dennis Hohmann" w:date="2012-04-14T23:25:00Z"/>
        </w:rPr>
        <w:pPrChange w:id="3100" w:author="Dennis Hohmann" w:date="2012-04-15T00:39:00Z">
          <w:pPr>
            <w:pStyle w:val="berschrift3"/>
          </w:pPr>
        </w:pPrChange>
      </w:pPr>
      <w:r>
        <w:t xml:space="preserve">Es werden </w:t>
      </w:r>
      <w:ins w:id="3101" w:author="Dennis Hohmann" w:date="2012-04-14T23:25:00Z">
        <w:r w:rsidR="006E2628">
          <w:t>sechs</w:t>
        </w:r>
      </w:ins>
      <w:del w:id="3102" w:author="Dennis Hohmann" w:date="2012-04-14T23:25:00Z">
        <w:r w:rsidDel="006E2628">
          <w:delText>4</w:delText>
        </w:r>
      </w:del>
      <w:r>
        <w:t xml:space="preserve"> wichtige Funktionen aus dieser </w:t>
      </w:r>
      <w:ins w:id="3103" w:author="Dennis Hohmann" w:date="2012-04-14T23:23:00Z">
        <w:r w:rsidR="006E2628">
          <w:t>Bibliothek</w:t>
        </w:r>
      </w:ins>
      <w:del w:id="3104" w:author="Dennis Hohmann" w:date="2012-04-14T23:23:00Z">
        <w:r w:rsidDel="006E2628">
          <w:delText>Library</w:delText>
        </w:r>
      </w:del>
      <w:r>
        <w:t xml:space="preserve"> benötigt</w:t>
      </w:r>
      <w:ins w:id="3105" w:author="Dennis Hohmann" w:date="2012-04-14T23:25:00Z">
        <w:r w:rsidR="006E2628">
          <w:t>:</w:t>
        </w:r>
      </w:ins>
    </w:p>
    <w:p w14:paraId="2C5FE4C2" w14:textId="7B21C399" w:rsidR="006227A3" w:rsidRDefault="006227A3" w:rsidP="008B14C0">
      <w:pPr>
        <w:pStyle w:val="Textkrper"/>
        <w:pPrChange w:id="3106" w:author="Dennis Hohmann" w:date="2012-04-15T00:39:00Z">
          <w:pPr>
            <w:pStyle w:val="Textkrper"/>
          </w:pPr>
        </w:pPrChange>
      </w:pPr>
      <w:del w:id="3107" w:author="Dennis Hohmann" w:date="2012-04-14T23:25:00Z">
        <w:r w:rsidDel="006E2628">
          <w:delText xml:space="preserve">. </w:delText>
        </w:r>
      </w:del>
      <w:r w:rsidRPr="006E2628">
        <w:rPr>
          <w:rPrChange w:id="3108" w:author="Dennis Hohmann" w:date="2012-04-14T23:23:00Z">
            <w:rPr/>
          </w:rPrChange>
        </w:rPr>
        <w:t>I2c_init(), i2c_start(ADRESSE), i2c_rep_start(ADRESSE), i2c_stop(), i2c_write(CHAR)</w:t>
      </w:r>
      <w:r>
        <w:t xml:space="preserve">, sowie </w:t>
      </w:r>
      <w:r w:rsidRPr="006E2628">
        <w:rPr>
          <w:rPrChange w:id="3109" w:author="Dennis Hohmann" w:date="2012-04-14T23:24:00Z">
            <w:rPr/>
          </w:rPrChange>
        </w:rPr>
        <w:t>i2c_readAck.</w:t>
      </w:r>
    </w:p>
    <w:p w14:paraId="7E128466" w14:textId="77777777" w:rsidR="006227A3" w:rsidRDefault="006227A3" w:rsidP="008B14C0">
      <w:pPr>
        <w:pStyle w:val="Textkrper"/>
        <w:pPrChange w:id="3110" w:author="Dennis Hohmann" w:date="2012-04-15T00:39:00Z">
          <w:pPr>
            <w:pStyle w:val="Textkrper"/>
          </w:pPr>
        </w:pPrChange>
      </w:pPr>
    </w:p>
    <w:p w14:paraId="276E30BF" w14:textId="6EAF81CD" w:rsidR="006227A3" w:rsidRDefault="006227A3" w:rsidP="008B14C0">
      <w:pPr>
        <w:pStyle w:val="Textkrper"/>
        <w:pPrChange w:id="3111" w:author="Dennis Hohmann" w:date="2012-04-15T00:39:00Z">
          <w:pPr>
            <w:pStyle w:val="Textkrper"/>
          </w:pPr>
        </w:pPrChange>
      </w:pPr>
      <w:r>
        <w:t xml:space="preserve">Der Ablauf der Kommunikation mit dem Display wird </w:t>
      </w:r>
      <w:del w:id="3112" w:author="Dennis Hohmann" w:date="2012-04-14T23:29:00Z">
        <w:r w:rsidR="00E6339E" w:rsidDel="005D05D6">
          <w:delText>anhand</w:delText>
        </w:r>
        <w:r w:rsidDel="005D05D6">
          <w:delText xml:space="preserve"> </w:delText>
        </w:r>
      </w:del>
      <w:ins w:id="3113" w:author="Dennis Hohmann" w:date="2012-04-14T23:29:00Z">
        <w:r w:rsidR="005D05D6">
          <w:t xml:space="preserve">in der </w:t>
        </w:r>
      </w:ins>
      <w:r>
        <w:t>nachfolgende</w:t>
      </w:r>
      <w:ins w:id="3114" w:author="Dennis Hohmann" w:date="2012-04-14T23:29:00Z">
        <w:r w:rsidR="005D05D6">
          <w:t>n</w:t>
        </w:r>
      </w:ins>
      <w:del w:id="3115" w:author="Dennis Hohmann" w:date="2012-04-14T23:29:00Z">
        <w:r w:rsidDel="005D05D6">
          <w:delText>r</w:delText>
        </w:r>
      </w:del>
      <w:r>
        <w:t xml:space="preserve"> Grafik </w:t>
      </w:r>
      <w:r w:rsidR="00E6339E">
        <w:t>ver</w:t>
      </w:r>
      <w:r>
        <w:t>deu</w:t>
      </w:r>
      <w:r>
        <w:t>t</w:t>
      </w:r>
      <w:r>
        <w:t>lic</w:t>
      </w:r>
      <w:ins w:id="3116" w:author="Dennis Hohmann" w:date="2012-04-14T23:29:00Z">
        <w:r w:rsidR="005D05D6">
          <w:t>ht.</w:t>
        </w:r>
      </w:ins>
      <w:del w:id="3117" w:author="Dennis Hohmann" w:date="2012-04-14T23:29:00Z">
        <w:r w:rsidDel="005D05D6">
          <w:delText>h.</w:delText>
        </w:r>
      </w:del>
    </w:p>
    <w:p w14:paraId="4950D43F" w14:textId="77777777" w:rsidR="006227A3" w:rsidRDefault="006227A3" w:rsidP="008B14C0">
      <w:pPr>
        <w:pStyle w:val="Textkrper"/>
        <w:pPrChange w:id="3118" w:author="Dennis Hohmann" w:date="2012-04-15T00:39:00Z">
          <w:pPr>
            <w:pStyle w:val="Textkrper"/>
          </w:pPr>
        </w:pPrChange>
      </w:pPr>
    </w:p>
    <w:p w14:paraId="0D3D3416" w14:textId="77777777" w:rsidR="006227A3" w:rsidRDefault="006227A3" w:rsidP="006227A3">
      <w:pPr>
        <w:keepNext/>
        <w:jc w:val="center"/>
      </w:pPr>
      <w:r>
        <w:rPr>
          <w:noProof/>
          <w:lang w:eastAsia="de-DE"/>
        </w:rPr>
        <w:drawing>
          <wp:inline distT="0" distB="0" distL="0" distR="0" wp14:anchorId="2E49A14A" wp14:editId="59BD56A5">
            <wp:extent cx="2387600" cy="3390900"/>
            <wp:effectExtent l="0" t="0" r="0" b="1270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7600" cy="3390900"/>
                    </a:xfrm>
                    <a:prstGeom prst="rect">
                      <a:avLst/>
                    </a:prstGeom>
                    <a:noFill/>
                    <a:ln>
                      <a:noFill/>
                    </a:ln>
                  </pic:spPr>
                </pic:pic>
              </a:graphicData>
            </a:graphic>
          </wp:inline>
        </w:drawing>
      </w:r>
    </w:p>
    <w:p w14:paraId="29CDAC07" w14:textId="3B05811C" w:rsidR="006227A3" w:rsidRDefault="006227A3" w:rsidP="006227A3">
      <w:pPr>
        <w:pStyle w:val="Beschriftung"/>
        <w:jc w:val="center"/>
      </w:pPr>
      <w:bookmarkStart w:id="3119" w:name="_Toc196078937"/>
      <w:r>
        <w:t xml:space="preserve">Abbildung </w:t>
      </w:r>
      <w:ins w:id="3120" w:author="Dennis Hohmann" w:date="2012-04-15T03:12:00Z">
        <w:r w:rsidR="003C14D1">
          <w:fldChar w:fldCharType="begin"/>
        </w:r>
        <w:r w:rsidR="003C14D1">
          <w:instrText xml:space="preserve"> STYLEREF 2 \s </w:instrText>
        </w:r>
      </w:ins>
      <w:r w:rsidR="003C14D1">
        <w:fldChar w:fldCharType="separate"/>
      </w:r>
      <w:r w:rsidR="003C14D1">
        <w:rPr>
          <w:noProof/>
        </w:rPr>
        <w:t>4.2</w:t>
      </w:r>
      <w:ins w:id="3121"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122" w:author="Dennis Hohmann" w:date="2012-04-15T03:12:00Z">
        <w:r w:rsidR="003C14D1">
          <w:rPr>
            <w:noProof/>
          </w:rPr>
          <w:t>7</w:t>
        </w:r>
        <w:r w:rsidR="003C14D1">
          <w:fldChar w:fldCharType="end"/>
        </w:r>
      </w:ins>
      <w:del w:id="312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7</w:delText>
        </w:r>
        <w:r w:rsidR="002F6ABA" w:rsidDel="00FB78A1">
          <w:fldChar w:fldCharType="end"/>
        </w:r>
      </w:del>
      <w:r>
        <w:t>: I2C-Kommunikation</w:t>
      </w:r>
      <w:bookmarkEnd w:id="3119"/>
    </w:p>
    <w:p w14:paraId="267905D1" w14:textId="77777777" w:rsidR="001C34DD" w:rsidRPr="001C34DD" w:rsidRDefault="001C34DD" w:rsidP="001C34DD"/>
    <w:p w14:paraId="177223E6" w14:textId="4DE7A014" w:rsidR="00BE4B47" w:rsidRPr="001C34DD" w:rsidRDefault="001C34DD" w:rsidP="008B14C0">
      <w:pPr>
        <w:pStyle w:val="Textkrper"/>
        <w:pPrChange w:id="3124" w:author="Dennis Hohmann" w:date="2012-04-15T00:39:00Z">
          <w:pPr>
            <w:pStyle w:val="Textkrper"/>
          </w:pPr>
        </w:pPrChange>
      </w:pPr>
      <w:r w:rsidRPr="001C34DD">
        <w:t>Wei</w:t>
      </w:r>
      <w:r>
        <w:t>tere Informationen zu dieser Library, sind der Dokumentation von Peter Fleury</w:t>
      </w:r>
      <w:r>
        <w:rPr>
          <w:rStyle w:val="Funotenzeichen"/>
        </w:rPr>
        <w:footnoteReference w:id="18"/>
      </w:r>
      <w:r>
        <w:t xml:space="preserve"> zu entnehmen.</w:t>
      </w:r>
    </w:p>
    <w:p w14:paraId="4C0CD3E0" w14:textId="560C7A7E" w:rsidR="003D339D" w:rsidDel="005D05D6" w:rsidRDefault="003D339D" w:rsidP="00A129A9">
      <w:pPr>
        <w:rPr>
          <w:del w:id="3127" w:author="Dennis Hohmann" w:date="2012-04-14T23:31:00Z"/>
        </w:rPr>
      </w:pPr>
    </w:p>
    <w:p w14:paraId="23290E9F" w14:textId="7E3B152C" w:rsidR="00A129A9" w:rsidRDefault="003D339D" w:rsidP="001C6B1A">
      <w:pPr>
        <w:pStyle w:val="berschrift3"/>
      </w:pPr>
      <w:r>
        <w:br w:type="page"/>
      </w:r>
      <w:bookmarkStart w:id="3128" w:name="_Toc196079082"/>
      <w:r>
        <w:t>Display-Handling edip240.c</w:t>
      </w:r>
      <w:bookmarkEnd w:id="3128"/>
    </w:p>
    <w:p w14:paraId="4DAD9532" w14:textId="77777777" w:rsidR="001C6B1A" w:rsidRDefault="001C6B1A" w:rsidP="00A129A9"/>
    <w:p w14:paraId="44871BA6" w14:textId="6DA805C1" w:rsidR="001C6B1A" w:rsidRDefault="005049D4" w:rsidP="008B14C0">
      <w:pPr>
        <w:pStyle w:val="Textkrper"/>
        <w:pPrChange w:id="3129" w:author="Dennis Hohmann" w:date="2012-04-15T00:39:00Z">
          <w:pPr>
            <w:pStyle w:val="Textkrper"/>
          </w:pPr>
        </w:pPrChange>
      </w:pPr>
      <w:r>
        <w:t xml:space="preserve">In dieser Bibliothek </w:t>
      </w:r>
    </w:p>
    <w:p w14:paraId="06628271" w14:textId="77777777" w:rsidR="00D13DF1" w:rsidRDefault="00D13DF1" w:rsidP="008B14C0">
      <w:pPr>
        <w:pStyle w:val="Textkrper"/>
        <w:pPrChange w:id="3130" w:author="Dennis Hohmann" w:date="2012-04-15T00:39:00Z">
          <w:pPr>
            <w:pStyle w:val="Textkrper"/>
          </w:pPr>
        </w:pPrChange>
      </w:pPr>
    </w:p>
    <w:p w14:paraId="0C32E2F9" w14:textId="173A2D98" w:rsidR="00D13DF1" w:rsidRPr="001C6B1A" w:rsidRDefault="00D13DF1" w:rsidP="008B14C0">
      <w:pPr>
        <w:pStyle w:val="Textkrper"/>
        <w:pPrChange w:id="3131" w:author="Dennis Hohmann" w:date="2012-04-15T00:39:00Z">
          <w:pPr>
            <w:pStyle w:val="Textkrper"/>
          </w:pPr>
        </w:pPrChange>
      </w:pPr>
      <w:r w:rsidRPr="0029078E">
        <w:rPr>
          <w:highlight w:val="red"/>
        </w:rPr>
        <w:t>BAUSTELLE</w:t>
      </w:r>
    </w:p>
    <w:p w14:paraId="1741708A" w14:textId="77777777" w:rsidR="001C6B1A" w:rsidRPr="00A129A9" w:rsidRDefault="001C6B1A" w:rsidP="00A129A9"/>
    <w:p w14:paraId="2BCEB461" w14:textId="331384FC" w:rsidR="00940155" w:rsidRDefault="0074053F" w:rsidP="005049D4">
      <w:pPr>
        <w:pStyle w:val="berschrift3"/>
      </w:pPr>
      <w:r>
        <w:br w:type="page"/>
      </w:r>
      <w:bookmarkStart w:id="3132" w:name="_Toc196079083"/>
      <w:r w:rsidR="00940155">
        <w:t>gCode</w:t>
      </w:r>
      <w:r w:rsidR="00DC2BE5">
        <w:t>-Struktur</w:t>
      </w:r>
      <w:r w:rsidR="00E6339E">
        <w:t xml:space="preserve"> gcode.c</w:t>
      </w:r>
      <w:bookmarkEnd w:id="3132"/>
    </w:p>
    <w:p w14:paraId="10B59382" w14:textId="77777777" w:rsidR="005049D4" w:rsidRPr="005049D4" w:rsidRDefault="005049D4" w:rsidP="005049D4"/>
    <w:p w14:paraId="366A1184" w14:textId="64C3ACD0" w:rsidR="00B232C3" w:rsidRDefault="00940155" w:rsidP="008B14C0">
      <w:pPr>
        <w:pStyle w:val="Textkrper"/>
        <w:pPrChange w:id="3133" w:author="Dennis Hohmann" w:date="2012-04-15T00:39:00Z">
          <w:pPr>
            <w:pStyle w:val="Textkrper"/>
          </w:pPr>
        </w:pPrChange>
      </w:pPr>
      <w:r>
        <w:t>gCode ist eine, 1950 v</w:t>
      </w:r>
      <w:r w:rsidRPr="00940155">
        <w:t>om Massachusetts Institute of Technology</w:t>
      </w:r>
      <w:r w:rsidR="00DC2BE5">
        <w:t xml:space="preserve"> entwickelte</w:t>
      </w:r>
      <w:del w:id="3134" w:author="Dennis Hohmann" w:date="2012-04-14T23:35:00Z">
        <w:r w:rsidR="00DC2BE5" w:rsidDel="005874CB">
          <w:delText>,</w:delText>
        </w:r>
      </w:del>
      <w:r w:rsidR="00DC2BE5">
        <w:t xml:space="preserve"> </w:t>
      </w:r>
      <w:r>
        <w:t>Progra</w:t>
      </w:r>
      <w:r>
        <w:t>m</w:t>
      </w:r>
      <w:r>
        <w:t>miersprache zur CNC-Maschinensteuerung. Eine gCode-Datei ist meinst an den c</w:t>
      </w:r>
      <w:r w:rsidR="00BA0D18">
        <w:t>Gode-typischen Dateiendungen zu</w:t>
      </w:r>
      <w:del w:id="3135" w:author="Dennis Hohmann" w:date="2012-04-14T23:35:00Z">
        <w:r w:rsidR="00BA0D18" w:rsidDel="005874CB">
          <w:delText xml:space="preserve"> </w:delText>
        </w:r>
      </w:del>
      <w:r>
        <w:t>erkenne</w:t>
      </w:r>
      <w:ins w:id="3136" w:author="Dennis Hohmann" w:date="2012-04-14T23:35:00Z">
        <w:r w:rsidR="005874CB">
          <w:t>n</w:t>
        </w:r>
      </w:ins>
      <w:r>
        <w:t xml:space="preserve">. Diese sind beispielsweis </w:t>
      </w:r>
      <w:del w:id="3137" w:author="Dennis Hohmann" w:date="2012-04-14T23:35:00Z">
        <w:r w:rsidDel="005874CB">
          <w:delText>„</w:delText>
        </w:r>
      </w:del>
      <w:r>
        <w:t>.nc</w:t>
      </w:r>
      <w:del w:id="3138" w:author="Dennis Hohmann" w:date="2012-04-14T23:35:00Z">
        <w:r w:rsidDel="005874CB">
          <w:delText>“</w:delText>
        </w:r>
      </w:del>
      <w:r>
        <w:t xml:space="preserve">, </w:t>
      </w:r>
      <w:del w:id="3139" w:author="Dennis Hohmann" w:date="2012-04-14T23:35:00Z">
        <w:r w:rsidDel="005874CB">
          <w:delText>„</w:delText>
        </w:r>
      </w:del>
      <w:r>
        <w:t>.mpf</w:t>
      </w:r>
      <w:del w:id="3140" w:author="Dennis Hohmann" w:date="2012-04-14T23:35:00Z">
        <w:r w:rsidDel="005874CB">
          <w:delText>“</w:delText>
        </w:r>
      </w:del>
      <w:r>
        <w:t xml:space="preserve">, </w:t>
      </w:r>
      <w:del w:id="3141" w:author="Dennis Hohmann" w:date="2012-04-14T23:35:00Z">
        <w:r w:rsidDel="005874CB">
          <w:delText>„</w:delText>
        </w:r>
      </w:del>
      <w:r>
        <w:t>.tap</w:t>
      </w:r>
      <w:del w:id="3142" w:author="Dennis Hohmann" w:date="2012-04-14T23:35:00Z">
        <w:r w:rsidDel="005874CB">
          <w:delText>“</w:delText>
        </w:r>
      </w:del>
      <w:r>
        <w:t>. Der Au</w:t>
      </w:r>
      <w:r>
        <w:t>f</w:t>
      </w:r>
      <w:r>
        <w:t>bau einer gCode-Datei ist</w:t>
      </w:r>
      <w:r w:rsidR="00574B9C">
        <w:t xml:space="preserve"> strukturierten Klartext und </w:t>
      </w:r>
      <w:r w:rsidR="00BA0D18" w:rsidRPr="005874CB">
        <w:rPr>
          <w:rPrChange w:id="3143" w:author="Dennis Hohmann" w:date="2012-04-14T23:34:00Z">
            <w:rPr/>
          </w:rPrChange>
        </w:rPr>
        <w:t>durch</w:t>
      </w:r>
      <w:r w:rsidR="00574B9C" w:rsidRPr="005874CB">
        <w:rPr>
          <w:rPrChange w:id="3144" w:author="Dennis Hohmann" w:date="2012-04-14T23:34:00Z">
            <w:rPr/>
          </w:rPrChange>
        </w:rPr>
        <w:t xml:space="preserve"> die</w:t>
      </w:r>
      <w:r w:rsidR="002971E4" w:rsidRPr="005874CB">
        <w:rPr>
          <w:rPrChange w:id="3145" w:author="Dennis Hohmann" w:date="2012-04-14T23:34:00Z">
            <w:rPr/>
          </w:rPrChange>
        </w:rPr>
        <w:t xml:space="preserve"> </w:t>
      </w:r>
      <w:ins w:id="3146" w:author="Dennis Hohmann" w:date="2012-04-14T23:34:00Z">
        <w:r w:rsidR="005874CB" w:rsidRPr="005874CB">
          <w:rPr>
            <w:rPrChange w:id="3147" w:author="Dennis Hohmann" w:date="2012-04-14T23:34:00Z">
              <w:rPr>
                <w:rFonts w:ascii="Lucida Grande" w:hAnsi="Lucida Grande" w:cs="Lucida Grande"/>
                <w:color w:val="000000"/>
              </w:rPr>
            </w:rPrChange>
          </w:rPr>
          <w:t>DIN66025-1</w:t>
        </w:r>
      </w:ins>
      <w:del w:id="3148" w:author="Dennis Hohmann" w:date="2012-04-14T23:34:00Z">
        <w:r w:rsidR="002971E4" w:rsidDel="005874CB">
          <w:delText>DIN</w:delText>
        </w:r>
      </w:del>
      <w:r w:rsidR="00463336">
        <w:rPr>
          <w:rStyle w:val="Funotenzeichen"/>
        </w:rPr>
        <w:footnoteReference w:id="19"/>
      </w:r>
      <w:r w:rsidR="00574B9C">
        <w:t xml:space="preserve"> definiert. Ein Pr</w:t>
      </w:r>
      <w:r w:rsidR="00574B9C">
        <w:t>o</w:t>
      </w:r>
      <w:r w:rsidR="00574B9C">
        <w:t xml:space="preserve">gramm ist nach </w:t>
      </w:r>
      <w:r w:rsidR="005C3DE3">
        <w:t>eine</w:t>
      </w:r>
      <w:ins w:id="3149" w:author="Dennis Hohmann" w:date="2012-04-14T23:35:00Z">
        <w:r w:rsidR="005874CB">
          <w:t>r</w:t>
        </w:r>
      </w:ins>
      <w:del w:id="3150" w:author="Dennis Hohmann" w:date="2012-04-14T23:35:00Z">
        <w:r w:rsidR="005C3DE3" w:rsidDel="005874CB">
          <w:delText>m</w:delText>
        </w:r>
      </w:del>
      <w:r w:rsidR="005C3DE3">
        <w:t xml:space="preserve"> </w:t>
      </w:r>
      <w:r w:rsidR="00574B9C">
        <w:t xml:space="preserve">definierten </w:t>
      </w:r>
      <w:r w:rsidR="005C3DE3">
        <w:t>Syntax</w:t>
      </w:r>
      <w:r w:rsidR="00574B9C">
        <w:t xml:space="preserve"> aufgebaut. Die kleinste Informationsei</w:t>
      </w:r>
      <w:r w:rsidR="00574B9C">
        <w:t>n</w:t>
      </w:r>
      <w:r w:rsidR="00574B9C">
        <w:t xml:space="preserve">heit ist ein </w:t>
      </w:r>
      <w:r w:rsidR="00574B9C" w:rsidRPr="00574B9C">
        <w:rPr>
          <w:b/>
        </w:rPr>
        <w:t>Wort</w:t>
      </w:r>
      <w:r w:rsidR="00574B9C">
        <w:rPr>
          <w:b/>
        </w:rPr>
        <w:t>.</w:t>
      </w:r>
      <w:r w:rsidR="0050587C">
        <w:rPr>
          <w:b/>
        </w:rPr>
        <w:t xml:space="preserve"> </w:t>
      </w:r>
      <w:r w:rsidR="0050587C">
        <w:t>M</w:t>
      </w:r>
      <w:r w:rsidR="00574B9C">
        <w:t>ehrere Worte</w:t>
      </w:r>
      <w:r w:rsidR="0050587C">
        <w:t xml:space="preserve">, mindestens jedoch </w:t>
      </w:r>
      <w:del w:id="3151" w:author="Dennis Hohmann" w:date="2012-04-14T23:34:00Z">
        <w:r w:rsidR="0050587C" w:rsidDel="005874CB">
          <w:delText>2</w:delText>
        </w:r>
      </w:del>
      <w:ins w:id="3152" w:author="Dennis Hohmann" w:date="2012-04-14T23:34:00Z">
        <w:r w:rsidR="005874CB">
          <w:t>zwei</w:t>
        </w:r>
      </w:ins>
      <w:r w:rsidR="0050587C">
        <w:t>,</w:t>
      </w:r>
      <w:r w:rsidR="00574B9C">
        <w:t xml:space="preserve"> bilden einen </w:t>
      </w:r>
      <w:r w:rsidR="00574B9C" w:rsidRPr="00574B9C">
        <w:rPr>
          <w:b/>
        </w:rPr>
        <w:t>Satz</w:t>
      </w:r>
      <w:r w:rsidR="00574B9C">
        <w:t>. Die Zusammense</w:t>
      </w:r>
      <w:r w:rsidR="00574B9C">
        <w:t>t</w:t>
      </w:r>
      <w:r w:rsidR="00574B9C">
        <w:t xml:space="preserve">zung der Sätze ergibt das </w:t>
      </w:r>
      <w:r w:rsidR="00574B9C" w:rsidRPr="00574B9C">
        <w:rPr>
          <w:b/>
        </w:rPr>
        <w:t>Programm</w:t>
      </w:r>
      <w:r w:rsidR="00574B9C">
        <w:t>.</w:t>
      </w:r>
      <w:r w:rsidR="00FD1266">
        <w:t xml:space="preserve"> </w:t>
      </w:r>
      <w:r w:rsidR="00DC2BE5">
        <w:t xml:space="preserve">Zu </w:t>
      </w:r>
      <w:ins w:id="3153" w:author="Dennis Hohmann" w:date="2012-04-14T23:36:00Z">
        <w:r w:rsidR="006C1F0D">
          <w:t>B</w:t>
        </w:r>
      </w:ins>
      <w:del w:id="3154" w:author="Dennis Hohmann" w:date="2012-04-14T23:36:00Z">
        <w:r w:rsidR="00DC2BE5" w:rsidDel="006C1F0D">
          <w:delText>b</w:delText>
        </w:r>
      </w:del>
      <w:r w:rsidR="00DC2BE5">
        <w:t xml:space="preserve">eginn eines jeden </w:t>
      </w:r>
      <w:r w:rsidR="005C3DE3">
        <w:t>Satzes</w:t>
      </w:r>
      <w:r w:rsidR="00DC2BE5">
        <w:t xml:space="preserve"> steht </w:t>
      </w:r>
      <w:r w:rsidR="00B232C3">
        <w:t>die</w:t>
      </w:r>
      <w:r w:rsidR="00DC2BE5">
        <w:t xml:space="preserve"> </w:t>
      </w:r>
      <w:r w:rsidR="00DC2BE5" w:rsidRPr="001238FB">
        <w:rPr>
          <w:b/>
        </w:rPr>
        <w:t>Adresse</w:t>
      </w:r>
      <w:r w:rsidR="00DC2BE5">
        <w:rPr>
          <w:b/>
        </w:rPr>
        <w:t xml:space="preserve">, </w:t>
      </w:r>
      <w:r w:rsidR="00DC2BE5">
        <w:t>bes</w:t>
      </w:r>
      <w:r w:rsidR="00E6576B">
        <w:t>t</w:t>
      </w:r>
      <w:r w:rsidR="00E6576B">
        <w:t>e</w:t>
      </w:r>
      <w:r w:rsidR="00E6576B">
        <w:t>hend aus einem Buchstaben, sowie</w:t>
      </w:r>
      <w:r w:rsidR="00DC2BE5">
        <w:t xml:space="preserve"> einer Ziffernfolge</w:t>
      </w:r>
      <w:r w:rsidR="00FD1266">
        <w:t xml:space="preserve">, der </w:t>
      </w:r>
      <w:r w:rsidR="00FD1266" w:rsidRPr="00FD1266">
        <w:rPr>
          <w:b/>
        </w:rPr>
        <w:t>Nummer</w:t>
      </w:r>
      <w:r w:rsidR="00DC2BE5">
        <w:t xml:space="preserve">. </w:t>
      </w:r>
      <w:r w:rsidR="005C3DE3">
        <w:t>Jedes Programm b</w:t>
      </w:r>
      <w:r w:rsidR="005C3DE3">
        <w:t>e</w:t>
      </w:r>
      <w:r w:rsidR="005C3DE3">
        <w:t xml:space="preserve">ginnt mit der Adresse </w:t>
      </w:r>
      <w:r w:rsidR="005C3DE3" w:rsidRPr="005C3DE3">
        <w:rPr>
          <w:b/>
        </w:rPr>
        <w:t>N00000</w:t>
      </w:r>
      <w:r w:rsidR="005C3DE3">
        <w:t xml:space="preserve">. Diese wird </w:t>
      </w:r>
      <w:ins w:id="3155" w:author="Dennis Hohmann" w:date="2012-04-14T23:36:00Z">
        <w:r w:rsidR="006C1F0D">
          <w:t>s</w:t>
        </w:r>
      </w:ins>
      <w:del w:id="3156" w:author="Dennis Hohmann" w:date="2012-04-14T23:36:00Z">
        <w:r w:rsidR="005C3DE3" w:rsidDel="006C1F0D">
          <w:delText>S</w:delText>
        </w:r>
      </w:del>
      <w:r w:rsidR="005C3DE3">
        <w:t xml:space="preserve">atzweise in </w:t>
      </w:r>
      <w:ins w:id="3157" w:author="Dennis Hohmann" w:date="2012-04-14T23:36:00Z">
        <w:r w:rsidR="006C1F0D">
          <w:t>Zehner</w:t>
        </w:r>
      </w:ins>
      <w:del w:id="3158" w:author="Dennis Hohmann" w:date="2012-04-14T23:36:00Z">
        <w:r w:rsidR="005C3DE3" w:rsidDel="006C1F0D">
          <w:delText>10er</w:delText>
        </w:r>
      </w:del>
      <w:r w:rsidR="005C3DE3">
        <w:t>-Schritten erhöht. Die A</w:t>
      </w:r>
      <w:r w:rsidR="005C3DE3">
        <w:t>d</w:t>
      </w:r>
      <w:r w:rsidR="005C3DE3">
        <w:t xml:space="preserve">resse des 2. Satzes lautet somit </w:t>
      </w:r>
      <w:r w:rsidR="005C3DE3" w:rsidRPr="005C3DE3">
        <w:rPr>
          <w:b/>
        </w:rPr>
        <w:t>N00010</w:t>
      </w:r>
      <w:r w:rsidR="005C3DE3">
        <w:t>.</w:t>
      </w:r>
      <w:r w:rsidR="005C3DE3">
        <w:rPr>
          <w:b/>
        </w:rPr>
        <w:t xml:space="preserve"> </w:t>
      </w:r>
      <w:r w:rsidR="00B232C3">
        <w:t>Der so entstehen</w:t>
      </w:r>
      <w:r w:rsidR="0050587C">
        <w:t>de Abstand zwischen den Sä</w:t>
      </w:r>
      <w:r w:rsidR="0050587C">
        <w:t>t</w:t>
      </w:r>
      <w:r w:rsidR="0050587C">
        <w:t xml:space="preserve">zen </w:t>
      </w:r>
      <w:r w:rsidR="00B232C3">
        <w:t>kann für manuelle Korrekturen oder Zwischensätze genutzt werden. Als Beispiel</w:t>
      </w:r>
      <w:ins w:id="3159" w:author="Dennis Hohmann" w:date="2012-04-14T23:36:00Z">
        <w:r w:rsidR="006C1F0D">
          <w:t xml:space="preserve">: </w:t>
        </w:r>
      </w:ins>
      <w:del w:id="3160" w:author="Dennis Hohmann" w:date="2012-04-14T23:36:00Z">
        <w:r w:rsidR="00B232C3" w:rsidDel="006C1F0D">
          <w:delText xml:space="preserve"> </w:delText>
        </w:r>
      </w:del>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w:t>
      </w:r>
      <w:r w:rsidR="00B232C3">
        <w:t>a</w:t>
      </w:r>
      <w:r w:rsidR="00B232C3">
        <w:t>tengruppen ei</w:t>
      </w:r>
      <w:r w:rsidR="00B232C3">
        <w:t>n</w:t>
      </w:r>
      <w:r w:rsidR="00B232C3">
        <w:t>geteilt werden:</w:t>
      </w:r>
    </w:p>
    <w:p w14:paraId="184B2ACB" w14:textId="77777777" w:rsidR="00926E16" w:rsidRDefault="00926E16" w:rsidP="008B14C0">
      <w:pPr>
        <w:pStyle w:val="Textkrper"/>
        <w:pPrChange w:id="3161" w:author="Dennis Hohmann" w:date="2012-04-15T00:39:00Z">
          <w:pPr>
            <w:pStyle w:val="Textkrper"/>
          </w:pPr>
        </w:pPrChange>
      </w:pPr>
    </w:p>
    <w:p w14:paraId="1AAE4A73" w14:textId="77777777" w:rsidR="009016A2" w:rsidRDefault="00B232C3" w:rsidP="008B14C0">
      <w:pPr>
        <w:pStyle w:val="Textkrper"/>
        <w:numPr>
          <w:ilvl w:val="0"/>
          <w:numId w:val="18"/>
        </w:numPr>
        <w:pPrChange w:id="3162" w:author="Dennis Hohmann" w:date="2012-04-15T00:39:00Z">
          <w:pPr>
            <w:pStyle w:val="Textkrper"/>
          </w:pPr>
        </w:pPrChange>
      </w:pPr>
      <w:r w:rsidRPr="009016A2">
        <w:t>Programmdaten</w:t>
      </w:r>
    </w:p>
    <w:p w14:paraId="4BC50EC3" w14:textId="1D46C628" w:rsidR="009016A2" w:rsidRDefault="00B232C3" w:rsidP="008B14C0">
      <w:pPr>
        <w:pStyle w:val="Textkrper"/>
        <w:numPr>
          <w:ilvl w:val="0"/>
          <w:numId w:val="18"/>
        </w:numPr>
        <w:pPrChange w:id="3163" w:author="Dennis Hohmann" w:date="2012-04-15T00:39:00Z">
          <w:pPr>
            <w:pStyle w:val="Textkrper"/>
            <w:numPr>
              <w:numId w:val="18"/>
            </w:numPr>
            <w:ind w:left="720" w:hanging="360"/>
          </w:pPr>
        </w:pPrChange>
      </w:pPr>
      <w:r w:rsidRPr="009016A2">
        <w:t>Geometriedaten</w:t>
      </w:r>
    </w:p>
    <w:p w14:paraId="3686D86D" w14:textId="210A2554" w:rsidR="00B232C3" w:rsidRDefault="009016A2" w:rsidP="008B14C0">
      <w:pPr>
        <w:pStyle w:val="Textkrper"/>
        <w:numPr>
          <w:ilvl w:val="0"/>
          <w:numId w:val="18"/>
        </w:numPr>
        <w:pPrChange w:id="3164" w:author="Dennis Hohmann" w:date="2012-04-15T00:39:00Z">
          <w:pPr>
            <w:pStyle w:val="Textkrper"/>
            <w:numPr>
              <w:numId w:val="18"/>
            </w:numPr>
            <w:ind w:left="720" w:hanging="360"/>
          </w:pPr>
        </w:pPrChange>
      </w:pPr>
      <w:r>
        <w:t>T</w:t>
      </w:r>
      <w:r w:rsidR="00B232C3" w:rsidRPr="009016A2">
        <w:t>echnologiedaten</w:t>
      </w:r>
    </w:p>
    <w:p w14:paraId="16B55F20" w14:textId="77777777" w:rsidR="00926E16" w:rsidRPr="009016A2" w:rsidRDefault="00926E16" w:rsidP="008B14C0">
      <w:pPr>
        <w:pStyle w:val="Textkrper"/>
        <w:pPrChange w:id="3165" w:author="Dennis Hohmann" w:date="2012-04-15T00:39:00Z">
          <w:pPr>
            <w:pStyle w:val="Textkrper"/>
            <w:numPr>
              <w:numId w:val="18"/>
            </w:numPr>
            <w:ind w:left="720" w:hanging="360"/>
          </w:pPr>
        </w:pPrChange>
      </w:pPr>
    </w:p>
    <w:p w14:paraId="6E29ADBB" w14:textId="57DAE591" w:rsidR="00B232C3" w:rsidRPr="00E6576B" w:rsidRDefault="00B232C3" w:rsidP="008B14C0">
      <w:pPr>
        <w:pStyle w:val="Textkrper"/>
        <w:pPrChange w:id="3166" w:author="Dennis Hohmann" w:date="2012-04-15T00:39:00Z">
          <w:pPr>
            <w:pStyle w:val="Textkrper"/>
          </w:pPr>
        </w:pPrChange>
      </w:pPr>
      <w:r>
        <w:t>Adressen gehören zur</w:t>
      </w:r>
      <w:r w:rsidR="00E6576B">
        <w:t xml:space="preserve"> Gruppe der Programmdaten. Das A</w:t>
      </w:r>
      <w:r>
        <w:t>usführen von Geometrie- oder Technologiedaten wird durch eine Programmanweisung eingeleitet.</w:t>
      </w:r>
      <w:r w:rsidR="00E6576B">
        <w:t xml:space="preserve"> Eine weitere Anwe</w:t>
      </w:r>
      <w:r w:rsidR="00E6576B">
        <w:t>i</w:t>
      </w:r>
      <w:r w:rsidR="00E6576B">
        <w:t xml:space="preserve">sung aus dem Bereich der Programmdaten ist das Programmende </w:t>
      </w:r>
      <w:r w:rsidR="00E6576B" w:rsidRPr="00E6576B">
        <w:rPr>
          <w:b/>
        </w:rPr>
        <w:t>M02</w:t>
      </w:r>
      <w:r w:rsidR="00E6576B">
        <w:t>.</w:t>
      </w:r>
    </w:p>
    <w:p w14:paraId="24032548" w14:textId="378D63C5" w:rsidR="00DC2BE5" w:rsidRDefault="00E6576B" w:rsidP="008B14C0">
      <w:pPr>
        <w:pStyle w:val="Textkrper"/>
        <w:pPrChange w:id="3167" w:author="Dennis Hohmann" w:date="2012-04-15T00:39:00Z">
          <w:pPr>
            <w:pStyle w:val="Textkrper"/>
          </w:pPr>
        </w:pPrChange>
      </w:pPr>
      <w:r>
        <w:t xml:space="preserve">Dies bildet das </w:t>
      </w:r>
      <w:r w:rsidR="00DC2BE5">
        <w:t>letzte Wort eines Programms</w:t>
      </w:r>
      <w:r w:rsidR="00DC2BE5">
        <w:rPr>
          <w:b/>
        </w:rPr>
        <w:t xml:space="preserve">. </w:t>
      </w:r>
      <w:r w:rsidR="00DC2BE5">
        <w:t>Hieraus ergibt sich das minimalste gCode-Programm, bestehend aus einem Satz mit 2 Worten:</w:t>
      </w:r>
    </w:p>
    <w:p w14:paraId="470F1D00" w14:textId="77777777" w:rsidR="00926E16" w:rsidRDefault="00926E16" w:rsidP="008B14C0">
      <w:pPr>
        <w:pStyle w:val="Textkrper"/>
        <w:pPrChange w:id="3168" w:author="Dennis Hohmann" w:date="2012-04-15T00:39:00Z">
          <w:pPr>
            <w:pStyle w:val="Textkrper"/>
          </w:pPr>
        </w:pPrChange>
      </w:pPr>
    </w:p>
    <w:p w14:paraId="27B9F813" w14:textId="08455446" w:rsidR="00DC2BE5" w:rsidRPr="00B857CB" w:rsidRDefault="00B232C3" w:rsidP="00B857CB">
      <w:pPr>
        <w:jc w:val="center"/>
        <w:rPr>
          <w:b/>
        </w:rPr>
      </w:pPr>
      <w:r w:rsidRPr="00B857CB">
        <w:rPr>
          <w:b/>
        </w:rPr>
        <w:t>N0000</w:t>
      </w:r>
      <w:r w:rsidR="005C3DE3" w:rsidRPr="00B857CB">
        <w:rPr>
          <w:b/>
        </w:rPr>
        <w:t>0</w:t>
      </w:r>
      <w:r w:rsidR="00DC2BE5" w:rsidRPr="00B857CB">
        <w:rPr>
          <w:b/>
        </w:rPr>
        <w:t xml:space="preserve"> M02</w:t>
      </w:r>
    </w:p>
    <w:p w14:paraId="29D862B1" w14:textId="77777777" w:rsidR="00926E16" w:rsidRPr="00995C64" w:rsidRDefault="00926E16" w:rsidP="008B14C0">
      <w:pPr>
        <w:pStyle w:val="Textkrper"/>
        <w:pPrChange w:id="3169" w:author="Dennis Hohmann" w:date="2012-04-15T00:39:00Z">
          <w:pPr>
            <w:pStyle w:val="Textkrper"/>
          </w:pPr>
        </w:pPrChange>
      </w:pPr>
    </w:p>
    <w:p w14:paraId="28D80D07" w14:textId="77777777" w:rsidR="004C499F" w:rsidRDefault="00DC2BE5" w:rsidP="008B14C0">
      <w:pPr>
        <w:pStyle w:val="Textkrper"/>
        <w:rPr>
          <w:ins w:id="3170" w:author="Dennis Hohmann" w:date="2012-04-14T23:59:00Z"/>
        </w:rPr>
        <w:pPrChange w:id="3171" w:author="Dennis Hohmann" w:date="2012-04-15T00:39:00Z">
          <w:pPr>
            <w:pStyle w:val="Textkrper"/>
          </w:pPr>
        </w:pPrChange>
      </w:pPr>
      <w:r>
        <w:t xml:space="preserve">Dieses Programm hat </w:t>
      </w:r>
      <w:r w:rsidR="0050587C">
        <w:t xml:space="preserve">demnach </w:t>
      </w:r>
      <w:r>
        <w:t xml:space="preserve">keine </w:t>
      </w:r>
      <w:r w:rsidR="00381EEB">
        <w:t>Aufgabe</w:t>
      </w:r>
      <w:ins w:id="3172" w:author="Dennis Hohmann" w:date="2012-04-14T23:37:00Z">
        <w:r w:rsidR="006C1F0D">
          <w:t xml:space="preserve"> und beendet sich sofort</w:t>
        </w:r>
      </w:ins>
      <w:r>
        <w:t>.</w:t>
      </w:r>
      <w:r w:rsidR="00381EEB">
        <w:t xml:space="preserve"> Geometriefunkti</w:t>
      </w:r>
      <w:r w:rsidR="00381EEB">
        <w:t>o</w:t>
      </w:r>
      <w:r w:rsidR="00381EEB">
        <w:t xml:space="preserve">nen werden, mit einigen Ausnahmen, </w:t>
      </w:r>
      <w:del w:id="3173" w:author="Dennis Hohmann" w:date="2012-04-14T23:39:00Z">
        <w:r w:rsidR="00381EEB" w:rsidDel="00546407">
          <w:delText xml:space="preserve">begleitet </w:delText>
        </w:r>
      </w:del>
      <w:r w:rsidR="00381EEB">
        <w:t>von einem oder mehreren weiteren Wo</w:t>
      </w:r>
      <w:r w:rsidR="00381EEB">
        <w:t>r</w:t>
      </w:r>
      <w:r w:rsidR="00381EEB">
        <w:t>ten</w:t>
      </w:r>
      <w:ins w:id="3174" w:author="Dennis Hohmann" w:date="2012-04-14T23:39:00Z">
        <w:r w:rsidR="00546407">
          <w:t xml:space="preserve"> begleitet</w:t>
        </w:r>
      </w:ins>
      <w:r w:rsidR="00381EEB">
        <w:t xml:space="preserve">. Die Funktion </w:t>
      </w:r>
      <w:r w:rsidR="00381EEB" w:rsidRPr="00381EEB">
        <w:rPr>
          <w:b/>
        </w:rPr>
        <w:t>G0</w:t>
      </w:r>
      <w:r w:rsidR="0050587C">
        <w:rPr>
          <w:b/>
        </w:rPr>
        <w:t>0</w:t>
      </w:r>
      <w:r w:rsidR="00381EEB">
        <w:t xml:space="preserve"> </w:t>
      </w:r>
      <w:ins w:id="3175" w:author="Dennis Hohmann" w:date="2012-04-14T23:38:00Z">
        <w:r w:rsidR="00546407">
          <w:t xml:space="preserve">(schneller Vorlauf) </w:t>
        </w:r>
      </w:ins>
      <w:r w:rsidR="0050587C">
        <w:t xml:space="preserve">als Beispiel </w:t>
      </w:r>
      <w:r w:rsidR="00381EEB">
        <w:t>wird immer begleitet von Koo</w:t>
      </w:r>
      <w:r w:rsidR="00381EEB">
        <w:t>r</w:t>
      </w:r>
      <w:r w:rsidR="00381EEB">
        <w:t xml:space="preserve">dinaten. Zusätzlich können zu Geometriefunktionen noch weitere Worte, wie </w:t>
      </w:r>
      <w:r w:rsidR="00381EEB" w:rsidRPr="00381EEB">
        <w:rPr>
          <w:b/>
        </w:rPr>
        <w:t>Fxxxx</w:t>
      </w:r>
      <w:r w:rsidR="00381EEB">
        <w:rPr>
          <w:b/>
        </w:rPr>
        <w:t>x</w:t>
      </w:r>
      <w:r w:rsidR="00381EEB">
        <w:t xml:space="preserve"> a</w:t>
      </w:r>
      <w:r w:rsidR="00381EEB">
        <w:t>n</w:t>
      </w:r>
      <w:r w:rsidR="00381EEB">
        <w:t xml:space="preserve">gehängt </w:t>
      </w:r>
    </w:p>
    <w:p w14:paraId="459E433D" w14:textId="77777777" w:rsidR="004C499F" w:rsidRDefault="004C499F" w:rsidP="008B14C0">
      <w:pPr>
        <w:pStyle w:val="Textkrper"/>
        <w:rPr>
          <w:ins w:id="3176" w:author="Dennis Hohmann" w:date="2012-04-14T23:59:00Z"/>
        </w:rPr>
        <w:pPrChange w:id="3177" w:author="Dennis Hohmann" w:date="2012-04-15T00:39:00Z">
          <w:pPr>
            <w:pStyle w:val="Textkrper"/>
          </w:pPr>
        </w:pPrChange>
      </w:pPr>
    </w:p>
    <w:p w14:paraId="638659F1" w14:textId="77777777" w:rsidR="004C499F" w:rsidRDefault="004C499F" w:rsidP="008B14C0">
      <w:pPr>
        <w:pStyle w:val="Textkrper"/>
        <w:rPr>
          <w:ins w:id="3178" w:author="Dennis Hohmann" w:date="2012-04-14T23:59:00Z"/>
        </w:rPr>
        <w:pPrChange w:id="3179" w:author="Dennis Hohmann" w:date="2012-04-15T00:39:00Z">
          <w:pPr>
            <w:pStyle w:val="Textkrper"/>
          </w:pPr>
        </w:pPrChange>
      </w:pPr>
    </w:p>
    <w:p w14:paraId="351C360D" w14:textId="03789FFC" w:rsidR="00940155" w:rsidRDefault="00381EEB" w:rsidP="008B14C0">
      <w:pPr>
        <w:pStyle w:val="Textkrper"/>
        <w:pPrChange w:id="3180" w:author="Dennis Hohmann" w:date="2012-04-15T00:39:00Z">
          <w:pPr>
            <w:pStyle w:val="Textkrper"/>
          </w:pPr>
        </w:pPrChange>
      </w:pPr>
      <w:r>
        <w:t>werden. Dieses Wort gibt die Feed-Rat</w:t>
      </w:r>
      <w:r w:rsidR="0050587C">
        <w:t xml:space="preserve">e, also die </w:t>
      </w:r>
      <w:ins w:id="3181" w:author="Dennis Hohmann" w:date="2012-04-14T23:40:00Z">
        <w:r w:rsidR="00546407">
          <w:t>Bewegungsg</w:t>
        </w:r>
      </w:ins>
      <w:del w:id="3182" w:author="Dennis Hohmann" w:date="2012-04-14T23:40:00Z">
        <w:r w:rsidR="0050587C" w:rsidDel="00546407">
          <w:delText>G</w:delText>
        </w:r>
      </w:del>
      <w:r w:rsidR="0050587C">
        <w:t>eschwindigkeit des aktue</w:t>
      </w:r>
      <w:r w:rsidR="0050587C">
        <w:t>l</w:t>
      </w:r>
      <w:r w:rsidR="0050587C">
        <w:t xml:space="preserve">len Satzes </w:t>
      </w:r>
      <w:r>
        <w:t>an.</w:t>
      </w:r>
    </w:p>
    <w:p w14:paraId="6D4EE409" w14:textId="77777777" w:rsidR="00926E16" w:rsidRPr="00381EEB" w:rsidRDefault="00926E16" w:rsidP="008B14C0">
      <w:pPr>
        <w:pStyle w:val="Textkrper"/>
        <w:pPrChange w:id="3183" w:author="Dennis Hohmann" w:date="2012-04-15T00:39:00Z">
          <w:pPr>
            <w:pStyle w:val="Textkrper"/>
          </w:pPr>
        </w:pPrChange>
      </w:pPr>
    </w:p>
    <w:p w14:paraId="07D700A3" w14:textId="5E400F15" w:rsidR="00381EEB" w:rsidRPr="005329AE" w:rsidRDefault="00381EEB" w:rsidP="005329AE">
      <w:pPr>
        <w:jc w:val="center"/>
        <w:rPr>
          <w:b/>
        </w:rPr>
      </w:pPr>
      <w:r w:rsidRPr="005329AE">
        <w:rPr>
          <w:b/>
        </w:rPr>
        <w:t>N00120 G01 X12.250 Y-5.750 F120.0</w:t>
      </w:r>
    </w:p>
    <w:p w14:paraId="068F0EE8" w14:textId="77777777" w:rsidR="00926E16" w:rsidRDefault="00926E16" w:rsidP="008B14C0">
      <w:pPr>
        <w:pStyle w:val="Textkrper"/>
        <w:pPrChange w:id="3184" w:author="Dennis Hohmann" w:date="2012-04-15T00:39:00Z">
          <w:pPr>
            <w:pStyle w:val="Textkrper"/>
          </w:pPr>
        </w:pPrChange>
      </w:pPr>
    </w:p>
    <w:p w14:paraId="42EFADE3" w14:textId="0A4F8506" w:rsidR="005F29E6" w:rsidDel="004C499F" w:rsidRDefault="00381EEB" w:rsidP="008B14C0">
      <w:pPr>
        <w:pStyle w:val="Textkrper"/>
        <w:rPr>
          <w:del w:id="3185" w:author="Dennis Hohmann" w:date="2012-04-14T23:55:00Z"/>
        </w:rPr>
        <w:pPrChange w:id="3186" w:author="Dennis Hohmann" w:date="2012-04-15T00:39:00Z">
          <w:pPr>
            <w:pStyle w:val="Textkrper"/>
          </w:pPr>
        </w:pPrChange>
      </w:pPr>
      <w:r w:rsidRPr="00463336">
        <w:rPr>
          <w:b/>
        </w:rPr>
        <w:t>G01</w:t>
      </w:r>
      <w:r>
        <w:t xml:space="preserve"> gibt an</w:t>
      </w:r>
      <w:ins w:id="3187" w:author="Dennis Hohmann" w:date="2012-04-14T23:45:00Z">
        <w:r w:rsidR="003D512B">
          <w:t>,</w:t>
        </w:r>
      </w:ins>
      <w:r>
        <w:t xml:space="preserve"> das</w:t>
      </w:r>
      <w:ins w:id="3188" w:author="Dennis Hohmann" w:date="2012-04-14T23:45:00Z">
        <w:r w:rsidR="003D512B">
          <w:t>s</w:t>
        </w:r>
      </w:ins>
      <w:r>
        <w:t xml:space="preserve"> es sich bei diesem Satz um</w:t>
      </w:r>
      <w:r w:rsidR="00463336">
        <w:t xml:space="preserve"> eine </w:t>
      </w:r>
      <w:ins w:id="3189" w:author="Dennis Hohmann" w:date="2012-04-14T23:44:00Z">
        <w:r w:rsidR="003D512B">
          <w:t>geradlinige</w:t>
        </w:r>
      </w:ins>
      <w:del w:id="3190" w:author="Dennis Hohmann" w:date="2012-04-14T23:44:00Z">
        <w:r w:rsidR="00463336" w:rsidDel="003D512B">
          <w:delText>Interpolationsbewegung (</w:delText>
        </w:r>
      </w:del>
      <w:del w:id="3191" w:author="Dennis Hohmann" w:date="2012-04-14T23:41:00Z">
        <w:r w:rsidR="00463336" w:rsidDel="000444C5">
          <w:delText xml:space="preserve"> </w:delText>
        </w:r>
      </w:del>
      <w:del w:id="3192" w:author="Dennis Hohmann" w:date="2012-04-14T23:44:00Z">
        <w:r w:rsidR="00463336" w:rsidDel="003D512B">
          <w:delText>d</w:delText>
        </w:r>
        <w:r w:rsidDel="003D512B">
          <w:delText>iagonale</w:delText>
        </w:r>
      </w:del>
      <w:r w:rsidR="00463336">
        <w:t xml:space="preserve"> Bewegung</w:t>
      </w:r>
      <w:del w:id="3193" w:author="Dennis Hohmann" w:date="2012-04-14T23:41:00Z">
        <w:r w:rsidDel="000444C5">
          <w:delText xml:space="preserve"> </w:delText>
        </w:r>
      </w:del>
      <w:ins w:id="3194" w:author="Dennis Hohmann" w:date="2012-04-14T23:45:00Z">
        <w:r w:rsidR="003D512B">
          <w:t xml:space="preserve"> </w:t>
        </w:r>
      </w:ins>
      <w:del w:id="3195" w:author="Dennis Hohmann" w:date="2012-04-14T23:44:00Z">
        <w:r w:rsidDel="003D512B">
          <w:delText>)</w:delText>
        </w:r>
        <w:r w:rsidR="00463336" w:rsidDel="003D512B">
          <w:delText xml:space="preserve"> </w:delText>
        </w:r>
      </w:del>
      <w:r w:rsidR="00463336">
        <w:t>hand</w:t>
      </w:r>
      <w:r w:rsidR="00EC054E">
        <w:t>elt. Die</w:t>
      </w:r>
      <w:r w:rsidR="00463336">
        <w:t xml:space="preserve"> begleitenden</w:t>
      </w:r>
      <w:r w:rsidR="00EC054E">
        <w:t xml:space="preserve"> Zielkoordinaten sind </w:t>
      </w:r>
      <w:ins w:id="3196" w:author="Dennis Hohmann" w:date="2012-04-14T23:45:00Z">
        <w:r w:rsidR="003D512B">
          <w:t>X:</w:t>
        </w:r>
      </w:ins>
      <w:r w:rsidR="00EC054E">
        <w:t>12.250</w:t>
      </w:r>
      <w:del w:id="3197" w:author="Dennis Hohmann" w:date="2012-04-14T23:45:00Z">
        <w:r w:rsidR="00EC054E" w:rsidDel="003D512B">
          <w:delText xml:space="preserve"> für X</w:delText>
        </w:r>
      </w:del>
      <w:r w:rsidR="00EC054E">
        <w:t>,</w:t>
      </w:r>
      <w:ins w:id="3198" w:author="Dennis Hohmann" w:date="2012-04-14T23:45:00Z">
        <w:r w:rsidR="003D512B">
          <w:t xml:space="preserve"> Y:</w:t>
        </w:r>
      </w:ins>
      <w:del w:id="3199" w:author="Dennis Hohmann" w:date="2012-04-14T23:45:00Z">
        <w:r w:rsidR="00EC054E" w:rsidDel="003D512B">
          <w:delText xml:space="preserve"> </w:delText>
        </w:r>
      </w:del>
      <w:r w:rsidR="00EC054E">
        <w:t>-5</w:t>
      </w:r>
      <w:ins w:id="3200" w:author="Dennis Hohmann" w:date="2012-04-14T23:46:00Z">
        <w:r w:rsidR="003D512B">
          <w:t>.</w:t>
        </w:r>
      </w:ins>
      <w:del w:id="3201" w:author="Dennis Hohmann" w:date="2012-04-14T23:46:00Z">
        <w:r w:rsidR="00EC054E" w:rsidDel="003D512B">
          <w:delText>,</w:delText>
        </w:r>
      </w:del>
      <w:r w:rsidR="00EC054E">
        <w:t>750</w:t>
      </w:r>
      <w:del w:id="3202" w:author="Dennis Hohmann" w:date="2012-04-14T23:45:00Z">
        <w:r w:rsidR="00EC054E" w:rsidDel="003D512B">
          <w:delText xml:space="preserve"> für Y</w:delText>
        </w:r>
      </w:del>
      <w:r w:rsidR="00EC054E">
        <w:t xml:space="preserve">. Als Geschwindigkeit sind </w:t>
      </w:r>
      <w:ins w:id="3203" w:author="Dennis Hohmann" w:date="2012-04-14T23:46:00Z">
        <w:r w:rsidR="003D512B">
          <w:t>F:</w:t>
        </w:r>
      </w:ins>
      <w:r w:rsidR="00EC054E">
        <w:t>120.0 angegeben. Die Einheiten dieser Angaben werden zu Beginn des Programms über die Pr</w:t>
      </w:r>
      <w:r w:rsidR="00EC054E">
        <w:t>o</w:t>
      </w:r>
      <w:r w:rsidR="00EC054E">
        <w:t xml:space="preserve">grammdaten </w:t>
      </w:r>
      <w:r w:rsidR="00EC054E" w:rsidRPr="00EC054E">
        <w:rPr>
          <w:b/>
        </w:rPr>
        <w:t>G20</w:t>
      </w:r>
      <w:r w:rsidR="00EC054E">
        <w:t xml:space="preserve"> für inch, bzw. </w:t>
      </w:r>
      <w:r w:rsidR="00EC054E" w:rsidRPr="00EC054E">
        <w:rPr>
          <w:b/>
        </w:rPr>
        <w:t>G21</w:t>
      </w:r>
      <w:r w:rsidR="00EC054E">
        <w:t xml:space="preserve"> für mm festgelegt.</w:t>
      </w:r>
    </w:p>
    <w:p w14:paraId="08ECCBB0" w14:textId="27AEF586" w:rsidR="006E76B7" w:rsidDel="004C499F" w:rsidRDefault="006E76B7" w:rsidP="008B14C0">
      <w:pPr>
        <w:pStyle w:val="Textkrper"/>
        <w:rPr>
          <w:del w:id="3204" w:author="Dennis Hohmann" w:date="2012-04-14T23:55:00Z"/>
        </w:rPr>
        <w:pPrChange w:id="3205" w:author="Dennis Hohmann" w:date="2012-04-15T00:39:00Z">
          <w:pPr>
            <w:pStyle w:val="Textkrper"/>
          </w:pPr>
        </w:pPrChange>
      </w:pPr>
    </w:p>
    <w:p w14:paraId="72A2CCEC" w14:textId="662235FA" w:rsidR="004C499F" w:rsidRDefault="00EC054E" w:rsidP="008B14C0">
      <w:pPr>
        <w:pStyle w:val="Textkrper"/>
        <w:rPr>
          <w:ins w:id="3206" w:author="Dennis Hohmann" w:date="2012-04-14T23:55:00Z"/>
        </w:rPr>
        <w:pPrChange w:id="3207" w:author="Dennis Hohmann" w:date="2012-04-15T00:39:00Z">
          <w:pPr>
            <w:pStyle w:val="Textkrper"/>
          </w:pPr>
        </w:pPrChange>
      </w:pPr>
      <w:del w:id="3208" w:author="Dennis Hohmann" w:date="2012-04-14T23:55:00Z">
        <w:r w:rsidDel="004C499F">
          <w:delText>Ebenso wie die Eigenschaft de</w:delText>
        </w:r>
        <w:r w:rsidR="00230237" w:rsidDel="004C499F">
          <w:delText>r Koordinaten.</w:delText>
        </w:r>
      </w:del>
    </w:p>
    <w:p w14:paraId="10AB362E" w14:textId="77777777" w:rsidR="004C499F" w:rsidRDefault="004C499F" w:rsidP="008B14C0">
      <w:pPr>
        <w:pStyle w:val="Textkrper"/>
        <w:rPr>
          <w:ins w:id="3209" w:author="Dennis Hohmann" w:date="2012-04-14T23:55:00Z"/>
        </w:rPr>
        <w:pPrChange w:id="3210" w:author="Dennis Hohmann" w:date="2012-04-15T00:39:00Z">
          <w:pPr>
            <w:pStyle w:val="Textkrper"/>
          </w:pPr>
        </w:pPrChange>
      </w:pPr>
    </w:p>
    <w:p w14:paraId="1600155A" w14:textId="0CA49F73" w:rsidR="005F29E6" w:rsidRDefault="00230237" w:rsidP="008B14C0">
      <w:pPr>
        <w:pStyle w:val="Textkrper"/>
        <w:pPrChange w:id="3211" w:author="Dennis Hohmann" w:date="2012-04-15T00:39:00Z">
          <w:pPr>
            <w:pStyle w:val="Textkrper"/>
          </w:pPr>
        </w:pPrChange>
      </w:pPr>
      <w:del w:id="3212" w:author="Dennis Hohmann" w:date="2012-04-14T23:55:00Z">
        <w:r w:rsidDel="004C499F">
          <w:delText xml:space="preserve"> </w:delText>
        </w:r>
      </w:del>
      <w:r w:rsidR="00EC054E">
        <w:t>Handelt es sich um absolute Koordinaten wird dies zu Beginn mit de</w:t>
      </w:r>
      <w:ins w:id="3213" w:author="Dennis Hohmann" w:date="2012-04-14T23:56:00Z">
        <w:r w:rsidR="004C499F">
          <w:t>m</w:t>
        </w:r>
      </w:ins>
      <w:del w:id="3214" w:author="Dennis Hohmann" w:date="2012-04-14T23:56:00Z">
        <w:r w:rsidR="00EC054E" w:rsidDel="004C499F">
          <w:delText>n</w:delText>
        </w:r>
      </w:del>
      <w:r w:rsidR="00EC054E">
        <w:t xml:space="preserve"> Wort </w:t>
      </w:r>
      <w:r w:rsidR="00EC054E" w:rsidRPr="004C499F">
        <w:rPr>
          <w:b/>
          <w:rPrChange w:id="3215" w:author="Dennis Hohmann" w:date="2012-04-14T23:55:00Z">
            <w:rPr/>
          </w:rPrChange>
        </w:rPr>
        <w:t>G90</w:t>
      </w:r>
      <w:del w:id="3216" w:author="Dennis Hohmann" w:date="2012-04-14T23:56:00Z">
        <w:r w:rsidR="00EC054E" w:rsidDel="004C499F">
          <w:delText xml:space="preserve">, </w:delText>
        </w:r>
      </w:del>
      <w:ins w:id="3217" w:author="Dennis Hohmann" w:date="2012-04-14T23:56:00Z">
        <w:r w:rsidR="004C499F">
          <w:t xml:space="preserve"> definiert. </w:t>
        </w:r>
      </w:ins>
      <w:del w:id="3218" w:author="Dennis Hohmann" w:date="2012-04-14T23:56:00Z">
        <w:r w:rsidR="00EC054E" w:rsidDel="004C499F">
          <w:delText>bzw.</w:delText>
        </w:r>
      </w:del>
      <w:ins w:id="3219" w:author="Dennis Hohmann" w:date="2012-04-14T23:56:00Z">
        <w:r w:rsidR="004C499F">
          <w:t>Für</w:t>
        </w:r>
      </w:ins>
      <w:r w:rsidR="00EC054E">
        <w:t xml:space="preserve"> </w:t>
      </w:r>
      <w:ins w:id="3220" w:author="Dennis Hohmann" w:date="2012-04-14T23:56:00Z">
        <w:r w:rsidR="004C499F">
          <w:t xml:space="preserve">relative Koordinaten </w:t>
        </w:r>
      </w:ins>
      <w:r w:rsidR="00EC054E">
        <w:t xml:space="preserve">mit </w:t>
      </w:r>
      <w:r w:rsidR="00EC054E" w:rsidRPr="004C499F">
        <w:rPr>
          <w:b/>
          <w:rPrChange w:id="3221" w:author="Dennis Hohmann" w:date="2012-04-14T23:55:00Z">
            <w:rPr/>
          </w:rPrChange>
        </w:rPr>
        <w:t>G91</w:t>
      </w:r>
      <w:ins w:id="3222" w:author="Dennis Hohmann" w:date="2012-04-14T23:57:00Z">
        <w:r w:rsidR="004C499F">
          <w:t xml:space="preserve">. </w:t>
        </w:r>
      </w:ins>
      <w:del w:id="3223" w:author="Dennis Hohmann" w:date="2012-04-14T23:57:00Z">
        <w:r w:rsidR="00EC054E" w:rsidDel="004C499F">
          <w:delText xml:space="preserve"> für relative Koordinaten definiert. </w:delText>
        </w:r>
      </w:del>
      <w:r w:rsidR="00EC054E">
        <w:t xml:space="preserve">Beide richten </w:t>
      </w:r>
      <w:r w:rsidR="00CA6972">
        <w:t xml:space="preserve">sich </w:t>
      </w:r>
      <w:r w:rsidR="002E039A">
        <w:t>nach dem k</w:t>
      </w:r>
      <w:r w:rsidR="00EC054E">
        <w:t>artesischen Koordinate</w:t>
      </w:r>
      <w:r w:rsidR="00EC054E">
        <w:t>n</w:t>
      </w:r>
      <w:r w:rsidR="00EC054E">
        <w:t>system</w:t>
      </w:r>
      <w:r w:rsidR="0077167F">
        <w:rPr>
          <w:rStyle w:val="Funotenzeichen"/>
        </w:rPr>
        <w:footnoteReference w:id="20"/>
      </w:r>
      <w:r w:rsidR="00067199">
        <w:t>.</w:t>
      </w:r>
    </w:p>
    <w:p w14:paraId="5B6FE6CE" w14:textId="77777777" w:rsidR="005F29E6" w:rsidRDefault="005F29E6" w:rsidP="008B14C0">
      <w:pPr>
        <w:pStyle w:val="Textkrper"/>
        <w:pPrChange w:id="3224" w:author="Dennis Hohmann" w:date="2012-04-15T00:39:00Z">
          <w:pPr>
            <w:pStyle w:val="Textkrper"/>
          </w:pPr>
        </w:pPrChange>
      </w:pPr>
    </w:p>
    <w:p w14:paraId="2BA3BAD4" w14:textId="77777777" w:rsidR="006E76B7" w:rsidRDefault="006E76B7" w:rsidP="000C420A">
      <w:pPr>
        <w:jc w:val="center"/>
      </w:pPr>
      <w:r>
        <w:rPr>
          <w:noProof/>
          <w:lang w:eastAsia="de-DE"/>
        </w:rPr>
        <w:drawing>
          <wp:inline distT="0" distB="0" distL="0" distR="0" wp14:anchorId="4372442C" wp14:editId="59879793">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7">
                      <a:alphaModFix/>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4D6DF6ED" w:rsidR="005E464E" w:rsidRDefault="006E76B7" w:rsidP="006E76B7">
      <w:pPr>
        <w:pStyle w:val="Beschriftung"/>
        <w:jc w:val="center"/>
      </w:pPr>
      <w:bookmarkStart w:id="3225" w:name="_Toc196078938"/>
      <w:r>
        <w:t xml:space="preserve">Abbildung </w:t>
      </w:r>
      <w:ins w:id="3226" w:author="Dennis Hohmann" w:date="2012-04-15T03:12:00Z">
        <w:r w:rsidR="003C14D1">
          <w:fldChar w:fldCharType="begin"/>
        </w:r>
        <w:r w:rsidR="003C14D1">
          <w:instrText xml:space="preserve"> STYLEREF 2 \s </w:instrText>
        </w:r>
      </w:ins>
      <w:r w:rsidR="003C14D1">
        <w:fldChar w:fldCharType="separate"/>
      </w:r>
      <w:r w:rsidR="003C14D1">
        <w:rPr>
          <w:noProof/>
        </w:rPr>
        <w:t>4.2</w:t>
      </w:r>
      <w:ins w:id="3227"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228" w:author="Dennis Hohmann" w:date="2012-04-15T03:12:00Z">
        <w:r w:rsidR="003C14D1">
          <w:rPr>
            <w:noProof/>
          </w:rPr>
          <w:t>8</w:t>
        </w:r>
        <w:r w:rsidR="003C14D1">
          <w:fldChar w:fldCharType="end"/>
        </w:r>
      </w:ins>
      <w:del w:id="322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8</w:delText>
        </w:r>
        <w:r w:rsidR="002F6ABA" w:rsidDel="00FB78A1">
          <w:fldChar w:fldCharType="end"/>
        </w:r>
      </w:del>
      <w:r>
        <w:t>: Kartesisches Koordinatensystem</w:t>
      </w:r>
      <w:bookmarkEnd w:id="3225"/>
    </w:p>
    <w:p w14:paraId="34356A23" w14:textId="77777777" w:rsidR="004C499F" w:rsidRDefault="006E76B7" w:rsidP="008B14C0">
      <w:pPr>
        <w:pStyle w:val="Textkrper"/>
        <w:rPr>
          <w:ins w:id="3230" w:author="Dennis Hohmann" w:date="2012-04-14T23:59:00Z"/>
        </w:rPr>
        <w:pPrChange w:id="3231" w:author="Dennis Hohmann" w:date="2012-04-15T00:39:00Z">
          <w:pPr>
            <w:pStyle w:val="Textkrper"/>
          </w:pPr>
        </w:pPrChange>
      </w:pPr>
      <w:r>
        <w:br w:type="page"/>
      </w:r>
    </w:p>
    <w:p w14:paraId="7F108EDA" w14:textId="6DE71C0F" w:rsidR="005E464E" w:rsidRDefault="005E464E" w:rsidP="008B14C0">
      <w:pPr>
        <w:pStyle w:val="Textkrper"/>
        <w:pPrChange w:id="3232" w:author="Dennis Hohmann" w:date="2012-04-15T00:39:00Z">
          <w:pPr>
            <w:pStyle w:val="Textkrper"/>
          </w:pPr>
        </w:pPrChange>
      </w:pPr>
      <w:r>
        <w:t xml:space="preserve">Kommentare werden mit </w:t>
      </w:r>
      <w:del w:id="3233" w:author="Dennis Hohmann" w:date="2012-04-14T23:59:00Z">
        <w:r w:rsidRPr="004C499F" w:rsidDel="004C499F">
          <w:rPr>
            <w:b/>
            <w:rPrChange w:id="3234" w:author="Dennis Hohmann" w:date="2012-04-14T23:59:00Z">
              <w:rPr/>
            </w:rPrChange>
          </w:rPr>
          <w:delText>„</w:delText>
        </w:r>
      </w:del>
      <w:r w:rsidRPr="004C499F">
        <w:rPr>
          <w:b/>
          <w:rPrChange w:id="3235" w:author="Dennis Hohmann" w:date="2012-04-14T23:59:00Z">
            <w:rPr/>
          </w:rPrChange>
        </w:rPr>
        <w:t>(</w:t>
      </w:r>
      <w:del w:id="3236" w:author="Dennis Hohmann" w:date="2012-04-14T23:59:00Z">
        <w:r w:rsidDel="004C499F">
          <w:delText>„</w:delText>
        </w:r>
      </w:del>
      <w:r>
        <w:t xml:space="preserve"> eingeleitet und mit </w:t>
      </w:r>
      <w:ins w:id="3237" w:author="Dennis Hohmann" w:date="2012-04-14T23:59:00Z">
        <w:r w:rsidR="004C499F" w:rsidRPr="004C499F">
          <w:rPr>
            <w:b/>
            <w:rPrChange w:id="3238" w:author="Dennis Hohmann" w:date="2012-04-14T23:59:00Z">
              <w:rPr/>
            </w:rPrChange>
          </w:rPr>
          <w:t>)</w:t>
        </w:r>
      </w:ins>
      <w:del w:id="3239" w:author="Dennis Hohmann" w:date="2012-04-14T23:59:00Z">
        <w:r w:rsidDel="004C499F">
          <w:delText>„)“</w:delText>
        </w:r>
      </w:del>
      <w:r>
        <w:t xml:space="preserve"> beendet</w:t>
      </w:r>
      <w:r w:rsidR="008701F4">
        <w:t xml:space="preserve">. Ein Programm </w:t>
      </w:r>
      <w:ins w:id="3240" w:author="Dennis Hohmann" w:date="2012-04-15T00:00:00Z">
        <w:r w:rsidR="004C499F">
          <w:t xml:space="preserve">welches </w:t>
        </w:r>
      </w:ins>
      <w:del w:id="3241" w:author="Dennis Hohmann" w:date="2012-04-15T00:00:00Z">
        <w:r w:rsidR="008701F4" w:rsidDel="004C499F">
          <w:delText xml:space="preserve">für </w:delText>
        </w:r>
      </w:del>
      <w:r w:rsidR="008701F4">
        <w:t xml:space="preserve">ein Loch bei den Koordinaten </w:t>
      </w:r>
      <w:r w:rsidR="002205FF">
        <w:t>X</w:t>
      </w:r>
      <w:ins w:id="3242" w:author="Dennis Hohmann" w:date="2012-04-15T00:00:00Z">
        <w:r w:rsidR="004C499F">
          <w:t>:</w:t>
        </w:r>
      </w:ins>
      <w:r w:rsidR="002205FF">
        <w:t>10</w:t>
      </w:r>
      <w:ins w:id="3243" w:author="Dennis Hohmann" w:date="2012-04-15T00:00:00Z">
        <w:r w:rsidR="004C499F">
          <w:t xml:space="preserve">, </w:t>
        </w:r>
      </w:ins>
      <w:del w:id="3244" w:author="Dennis Hohmann" w:date="2012-04-15T00:00:00Z">
        <w:r w:rsidR="002205FF" w:rsidDel="004C499F">
          <w:delText xml:space="preserve"> /</w:delText>
        </w:r>
      </w:del>
      <w:r w:rsidR="002205FF">
        <w:t>Y</w:t>
      </w:r>
      <w:ins w:id="3245" w:author="Dennis Hohmann" w:date="2012-04-15T00:00:00Z">
        <w:r w:rsidR="004C499F">
          <w:t>:</w:t>
        </w:r>
      </w:ins>
      <w:r w:rsidR="008701F4">
        <w:t>10 mit der Tiefe 10mm</w:t>
      </w:r>
      <w:ins w:id="3246" w:author="Dennis Hohmann" w:date="2012-04-15T00:00:00Z">
        <w:r w:rsidR="004C499F">
          <w:t xml:space="preserve"> bohrt,</w:t>
        </w:r>
      </w:ins>
      <w:r w:rsidR="008701F4">
        <w:t xml:space="preserve"> würde wie folg</w:t>
      </w:r>
      <w:ins w:id="3247" w:author="Dennis Hohmann" w:date="2012-04-15T00:00:00Z">
        <w:r w:rsidR="004C499F">
          <w:t xml:space="preserve">t </w:t>
        </w:r>
      </w:ins>
      <w:del w:id="3248" w:author="Dennis Hohmann" w:date="2012-04-15T00:00:00Z">
        <w:r w:rsidR="008701F4" w:rsidDel="004C499F">
          <w:delText xml:space="preserve"> </w:delText>
        </w:r>
      </w:del>
      <w:r w:rsidR="008701F4">
        <w:t>aussehen:</w:t>
      </w:r>
    </w:p>
    <w:p w14:paraId="61DCD647" w14:textId="77777777" w:rsidR="00135EFD" w:rsidRDefault="00135EFD" w:rsidP="008B14C0">
      <w:pPr>
        <w:pStyle w:val="Textkrper"/>
        <w:pPrChange w:id="3249" w:author="Dennis Hohmann" w:date="2012-04-15T00:39:00Z">
          <w:pPr>
            <w:pStyle w:val="Textkrper"/>
          </w:pPr>
        </w:pPrChange>
      </w:pPr>
    </w:p>
    <w:p w14:paraId="2505A287" w14:textId="7C1542EE" w:rsidR="005E464E" w:rsidRPr="00135EFD" w:rsidRDefault="008701F4" w:rsidP="008B14C0">
      <w:pPr>
        <w:pStyle w:val="Textkrper"/>
        <w:pPrChange w:id="3250" w:author="Dennis Hohmann" w:date="2012-04-15T00:39:00Z">
          <w:pPr>
            <w:pStyle w:val="Textkrper"/>
          </w:pPr>
        </w:pPrChange>
      </w:pPr>
      <w:r w:rsidRPr="00135EFD">
        <w:t>N0000</w:t>
      </w:r>
      <w:r w:rsidR="005E464E" w:rsidRPr="00135EFD">
        <w:t>0 G21</w:t>
      </w:r>
    </w:p>
    <w:p w14:paraId="15534341" w14:textId="1F8438CF" w:rsidR="005E464E" w:rsidRPr="00135EFD" w:rsidRDefault="008701F4" w:rsidP="008B14C0">
      <w:pPr>
        <w:pStyle w:val="Textkrper"/>
        <w:pPrChange w:id="3251" w:author="Dennis Hohmann" w:date="2012-04-15T00:39:00Z">
          <w:pPr>
            <w:pStyle w:val="Textkrper"/>
          </w:pPr>
        </w:pPrChange>
      </w:pPr>
      <w:r w:rsidRPr="00135EFD">
        <w:t>N0001</w:t>
      </w:r>
      <w:r w:rsidR="005E464E" w:rsidRPr="00135EFD">
        <w:t>0 G90</w:t>
      </w:r>
    </w:p>
    <w:p w14:paraId="32A00E74" w14:textId="69F99C2D" w:rsidR="008701F4" w:rsidRPr="00135EFD" w:rsidRDefault="008701F4" w:rsidP="008B14C0">
      <w:pPr>
        <w:pStyle w:val="Textkrper"/>
        <w:pPrChange w:id="3252" w:author="Dennis Hohmann" w:date="2012-04-15T00:39:00Z">
          <w:pPr>
            <w:pStyle w:val="Textkrper"/>
          </w:pPr>
        </w:pPrChange>
      </w:pPr>
      <w:r w:rsidRPr="00135EFD">
        <w:t>N00020 G00 X10 Y10</w:t>
      </w:r>
    </w:p>
    <w:p w14:paraId="552A25AB" w14:textId="2C3D2E60" w:rsidR="008701F4" w:rsidRPr="00135EFD" w:rsidRDefault="008701F4" w:rsidP="008B14C0">
      <w:pPr>
        <w:pStyle w:val="Textkrper"/>
        <w:pPrChange w:id="3253" w:author="Dennis Hohmann" w:date="2012-04-15T00:39:00Z">
          <w:pPr>
            <w:pStyle w:val="Textkrper"/>
          </w:pPr>
        </w:pPrChange>
      </w:pPr>
      <w:r w:rsidRPr="00135EFD">
        <w:t>N00030 G0</w:t>
      </w:r>
      <w:ins w:id="3254" w:author="Dennis Hohmann" w:date="2012-04-15T00:01:00Z">
        <w:r w:rsidR="004C499F">
          <w:t>1</w:t>
        </w:r>
      </w:ins>
      <w:del w:id="3255" w:author="Dennis Hohmann" w:date="2012-04-15T00:01:00Z">
        <w:r w:rsidRPr="00135EFD" w:rsidDel="004C499F">
          <w:delText>0</w:delText>
        </w:r>
      </w:del>
      <w:r w:rsidRPr="00135EFD">
        <w:t xml:space="preserve"> Z-10</w:t>
      </w:r>
      <w:ins w:id="3256" w:author="Dennis Hohmann" w:date="2012-04-15T00:01:00Z">
        <w:r w:rsidR="004C499F">
          <w:t xml:space="preserve"> F128.0</w:t>
        </w:r>
      </w:ins>
    </w:p>
    <w:p w14:paraId="3FA77D14" w14:textId="7D39C4BB" w:rsidR="008701F4" w:rsidRDefault="008701F4" w:rsidP="008B14C0">
      <w:pPr>
        <w:pStyle w:val="Textkrper"/>
        <w:rPr>
          <w:ins w:id="3257" w:author="Dennis Hohmann" w:date="2012-04-15T00:02:00Z"/>
        </w:rPr>
        <w:pPrChange w:id="3258" w:author="Dennis Hohmann" w:date="2012-04-15T00:39:00Z">
          <w:pPr>
            <w:pStyle w:val="Textkrper"/>
          </w:pPr>
        </w:pPrChange>
      </w:pPr>
      <w:r w:rsidRPr="00135EFD">
        <w:t>N00040 G0</w:t>
      </w:r>
      <w:ins w:id="3259" w:author="Dennis Hohmann" w:date="2012-04-15T00:01:00Z">
        <w:r w:rsidR="004C499F">
          <w:t>1</w:t>
        </w:r>
      </w:ins>
      <w:del w:id="3260" w:author="Dennis Hohmann" w:date="2012-04-15T00:01:00Z">
        <w:r w:rsidRPr="00135EFD" w:rsidDel="004C499F">
          <w:delText>0</w:delText>
        </w:r>
      </w:del>
      <w:r w:rsidRPr="00135EFD">
        <w:t xml:space="preserve"> Z10</w:t>
      </w:r>
    </w:p>
    <w:p w14:paraId="561121D5" w14:textId="6A4BD34D" w:rsidR="00627488" w:rsidRPr="00135EFD" w:rsidRDefault="00627488" w:rsidP="008B14C0">
      <w:pPr>
        <w:pStyle w:val="Textkrper"/>
        <w:pPrChange w:id="3261" w:author="Dennis Hohmann" w:date="2012-04-15T00:39:00Z">
          <w:pPr>
            <w:pStyle w:val="Textkrper"/>
          </w:pPr>
        </w:pPrChange>
      </w:pPr>
      <w:ins w:id="3262" w:author="Dennis Hohmann" w:date="2012-04-15T00:02:00Z">
        <w:r>
          <w:t>N00045 G00 X0 Y0</w:t>
        </w:r>
      </w:ins>
    </w:p>
    <w:p w14:paraId="17763B37" w14:textId="03A7287F" w:rsidR="008701F4" w:rsidRPr="00135EFD" w:rsidRDefault="008701F4" w:rsidP="008B14C0">
      <w:pPr>
        <w:pStyle w:val="Textkrper"/>
        <w:pPrChange w:id="3263" w:author="Dennis Hohmann" w:date="2012-04-15T00:39:00Z">
          <w:pPr>
            <w:pStyle w:val="Textkrper"/>
          </w:pPr>
        </w:pPrChange>
      </w:pPr>
      <w:r w:rsidRPr="00135EFD">
        <w:t>N00050 M02</w:t>
      </w:r>
    </w:p>
    <w:p w14:paraId="72D0EA5E" w14:textId="77777777" w:rsidR="006E76B7" w:rsidRPr="009016A2" w:rsidRDefault="006E76B7" w:rsidP="008B14C0">
      <w:pPr>
        <w:pStyle w:val="Textkrper"/>
        <w:pPrChange w:id="3264" w:author="Dennis Hohmann" w:date="2012-04-15T00:39:00Z">
          <w:pPr>
            <w:pStyle w:val="Textkrper"/>
          </w:pPr>
        </w:pPrChange>
      </w:pPr>
    </w:p>
    <w:p w14:paraId="7433EAEF" w14:textId="208588C8" w:rsidR="00722856" w:rsidRDefault="008701F4" w:rsidP="008B14C0">
      <w:pPr>
        <w:pStyle w:val="Textkrper"/>
        <w:pPrChange w:id="3265" w:author="Dennis Hohmann" w:date="2012-04-15T00:39:00Z">
          <w:pPr>
            <w:pStyle w:val="Textkrper"/>
          </w:pPr>
        </w:pPrChange>
      </w:pPr>
      <w:r>
        <w:t>Zusätzlich zu den Programm- und Geometriedaten, gibt es noch die Gruppe der Techn</w:t>
      </w:r>
      <w:r>
        <w:t>o</w:t>
      </w:r>
      <w:r>
        <w:t>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w:t>
      </w:r>
      <w:ins w:id="3266" w:author="Dennis Hohmann" w:date="2012-04-15T00:03:00Z">
        <w:r w:rsidR="0099577F">
          <w:t>von dem</w:t>
        </w:r>
      </w:ins>
      <w:del w:id="3267" w:author="Dennis Hohmann" w:date="2012-04-15T00:03:00Z">
        <w:r w:rsidR="00722856" w:rsidDel="0099577F">
          <w:delText xml:space="preserve">mit </w:delText>
        </w:r>
      </w:del>
      <w:ins w:id="3268" w:author="Dennis Hohmann" w:date="2012-04-15T00:02:00Z">
        <w:r w:rsidR="00826D94">
          <w:t xml:space="preserve"> Wort </w:t>
        </w:r>
      </w:ins>
      <w:r w:rsidR="00722856" w:rsidRPr="00722856">
        <w:rPr>
          <w:b/>
        </w:rPr>
        <w:t>Txx</w:t>
      </w:r>
      <w:ins w:id="3269" w:author="Dennis Hohmann" w:date="2012-04-15T00:03:00Z">
        <w:r w:rsidR="00826D94">
          <w:t xml:space="preserve"> </w:t>
        </w:r>
      </w:ins>
      <w:del w:id="3270" w:author="Dennis Hohmann" w:date="2012-04-15T00:03:00Z">
        <w:r w:rsidR="00722856" w:rsidDel="00826D94">
          <w:delText xml:space="preserve"> Wort </w:delText>
        </w:r>
      </w:del>
      <w:r w:rsidR="00722856">
        <w:t xml:space="preserve">begleitet wird. Das </w:t>
      </w:r>
      <w:r w:rsidR="00722856" w:rsidRPr="0099577F">
        <w:rPr>
          <w:b/>
          <w:rPrChange w:id="3271" w:author="Dennis Hohmann" w:date="2012-04-15T00:03:00Z">
            <w:rPr/>
          </w:rPrChange>
        </w:rPr>
        <w:t>Txx</w:t>
      </w:r>
      <w:r w:rsidR="00722856">
        <w:t xml:space="preserve"> gibt die Nummer des nächsten zu verwendenden Werkzeug</w:t>
      </w:r>
      <w:ins w:id="3272" w:author="Dennis Hohmann" w:date="2012-04-15T00:03:00Z">
        <w:r w:rsidR="0099577F">
          <w:t>s</w:t>
        </w:r>
      </w:ins>
      <w:r w:rsidR="00722856">
        <w:t xml:space="preserve"> an</w:t>
      </w:r>
      <w:ins w:id="3273" w:author="Dennis Hohmann" w:date="2012-04-15T00:04:00Z">
        <w:r w:rsidR="00264051">
          <w:t>. Der Satz</w:t>
        </w:r>
      </w:ins>
      <w:del w:id="3274" w:author="Dennis Hohmann" w:date="2012-04-15T00:04:00Z">
        <w:r w:rsidR="00722856" w:rsidDel="00264051">
          <w:delText>.</w:delText>
        </w:r>
      </w:del>
      <w:r w:rsidR="00A07189">
        <w:t xml:space="preserve"> </w:t>
      </w:r>
      <w:r w:rsidR="00722856" w:rsidRPr="00722856">
        <w:rPr>
          <w:b/>
        </w:rPr>
        <w:t>M06 T02</w:t>
      </w:r>
      <w:r w:rsidR="00722856">
        <w:t xml:space="preserve"> wählt das Wer</w:t>
      </w:r>
      <w:r w:rsidR="00722856">
        <w:t>k</w:t>
      </w:r>
      <w:r w:rsidR="00722856">
        <w:t>zeug 2 aus.</w:t>
      </w:r>
    </w:p>
    <w:p w14:paraId="18A65914" w14:textId="77777777" w:rsidR="006419EA" w:rsidRPr="008701F4" w:rsidRDefault="006419EA" w:rsidP="008B14C0">
      <w:pPr>
        <w:pStyle w:val="Textkrper"/>
        <w:pPrChange w:id="3275" w:author="Dennis Hohmann" w:date="2012-04-15T00:39:00Z">
          <w:pPr>
            <w:pStyle w:val="Textkrper"/>
          </w:pPr>
        </w:pPrChange>
      </w:pPr>
    </w:p>
    <w:p w14:paraId="77A2FA56" w14:textId="56B27E5B" w:rsidR="008741AE" w:rsidRDefault="0091761D" w:rsidP="0091761D">
      <w:pPr>
        <w:pStyle w:val="berschrift2"/>
      </w:pPr>
      <w:bookmarkStart w:id="3276" w:name="_Toc320217331"/>
      <w:bookmarkStart w:id="3277" w:name="_Toc196079084"/>
      <w:r>
        <w:t>E</w:t>
      </w:r>
      <w:r w:rsidR="008741AE">
        <w:t>A KitEditor</w:t>
      </w:r>
      <w:bookmarkEnd w:id="3276"/>
      <w:r>
        <w:t>-Programm</w:t>
      </w:r>
      <w:bookmarkEnd w:id="3277"/>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045"/>
        <w:gridCol w:w="3640"/>
        <w:gridCol w:w="2314"/>
      </w:tblGrid>
      <w:tr w:rsidR="008741AE" w14:paraId="0B3576AA" w14:textId="77777777" w:rsidTr="001B7DAE">
        <w:trPr>
          <w:jc w:val="center"/>
        </w:trPr>
        <w:tc>
          <w:tcPr>
            <w:tcW w:w="3045" w:type="dxa"/>
          </w:tcPr>
          <w:p w14:paraId="13779FE3" w14:textId="77777777" w:rsidR="008741AE" w:rsidRPr="00EA729E" w:rsidRDefault="008741AE" w:rsidP="008B14C0">
            <w:pPr>
              <w:pStyle w:val="Textkrper"/>
              <w:rPr>
                <w:rPrChange w:id="3278" w:author="Dennis Hohmann" w:date="2012-04-15T00:05:00Z">
                  <w:rPr/>
                </w:rPrChange>
              </w:rPr>
              <w:pPrChange w:id="3279" w:author="Dennis Hohmann" w:date="2012-04-15T00:39:00Z">
                <w:pPr>
                  <w:pStyle w:val="Textkrper"/>
                </w:pPr>
              </w:pPrChange>
            </w:pPr>
            <w:r w:rsidRPr="00EA729E">
              <w:rPr>
                <w:rPrChange w:id="3280" w:author="Dennis Hohmann" w:date="2012-04-15T00:05:00Z">
                  <w:rPr/>
                </w:rPrChange>
              </w:rPr>
              <w:t>Programm-Dateien</w:t>
            </w:r>
          </w:p>
        </w:tc>
        <w:tc>
          <w:tcPr>
            <w:tcW w:w="3640" w:type="dxa"/>
          </w:tcPr>
          <w:p w14:paraId="6F3D8641" w14:textId="77777777" w:rsidR="008741AE" w:rsidRPr="00EA729E" w:rsidRDefault="008741AE" w:rsidP="008B14C0">
            <w:pPr>
              <w:pStyle w:val="Textkrper"/>
              <w:rPr>
                <w:rPrChange w:id="3281" w:author="Dennis Hohmann" w:date="2012-04-15T00:05:00Z">
                  <w:rPr/>
                </w:rPrChange>
              </w:rPr>
              <w:pPrChange w:id="3282" w:author="Dennis Hohmann" w:date="2012-04-15T00:39:00Z">
                <w:pPr>
                  <w:pStyle w:val="Textkrper"/>
                </w:pPr>
              </w:pPrChange>
            </w:pPr>
            <w:r w:rsidRPr="00EA729E">
              <w:rPr>
                <w:rPrChange w:id="3283" w:author="Dennis Hohmann" w:date="2012-04-15T00:05:00Z">
                  <w:rPr/>
                </w:rPrChange>
              </w:rPr>
              <w:t>Funktion</w:t>
            </w:r>
          </w:p>
        </w:tc>
        <w:tc>
          <w:tcPr>
            <w:tcW w:w="2314" w:type="dxa"/>
          </w:tcPr>
          <w:p w14:paraId="26544DB2" w14:textId="77777777" w:rsidR="008741AE" w:rsidRPr="00EA729E" w:rsidRDefault="008741AE" w:rsidP="008B14C0">
            <w:pPr>
              <w:pStyle w:val="Textkrper"/>
              <w:rPr>
                <w:rPrChange w:id="3284" w:author="Dennis Hohmann" w:date="2012-04-15T00:05:00Z">
                  <w:rPr/>
                </w:rPrChange>
              </w:rPr>
              <w:pPrChange w:id="3285" w:author="Dennis Hohmann" w:date="2012-04-15T00:39:00Z">
                <w:pPr>
                  <w:pStyle w:val="Textkrper"/>
                </w:pPr>
              </w:pPrChange>
            </w:pPr>
            <w:r w:rsidRPr="00EA729E">
              <w:rPr>
                <w:rPrChange w:id="3286" w:author="Dennis Hohmann" w:date="2012-04-15T00:05:00Z">
                  <w:rPr/>
                </w:rPrChange>
              </w:rPr>
              <w:t>Autor</w:t>
            </w:r>
          </w:p>
        </w:tc>
      </w:tr>
      <w:tr w:rsidR="008741AE" w14:paraId="07CB08A0" w14:textId="77777777" w:rsidTr="001B7DAE">
        <w:trPr>
          <w:jc w:val="center"/>
        </w:trPr>
        <w:tc>
          <w:tcPr>
            <w:tcW w:w="3045" w:type="dxa"/>
            <w:vAlign w:val="center"/>
          </w:tcPr>
          <w:p w14:paraId="1D1618CC" w14:textId="77777777" w:rsidR="008741AE" w:rsidRDefault="008741AE" w:rsidP="008B14C0">
            <w:pPr>
              <w:pStyle w:val="Textkrper"/>
              <w:pPrChange w:id="3287" w:author="Dennis Hohmann" w:date="2012-04-15T00:39:00Z">
                <w:pPr>
                  <w:pStyle w:val="Textkrper"/>
                </w:pPr>
              </w:pPrChange>
            </w:pPr>
            <w:r>
              <w:t>Technikerarbeit2012.kmc</w:t>
            </w:r>
          </w:p>
        </w:tc>
        <w:tc>
          <w:tcPr>
            <w:tcW w:w="3640" w:type="dxa"/>
            <w:vAlign w:val="center"/>
          </w:tcPr>
          <w:p w14:paraId="73C2170F" w14:textId="77777777" w:rsidR="008741AE" w:rsidRDefault="008741AE" w:rsidP="008B14C0">
            <w:pPr>
              <w:pStyle w:val="Textkrper"/>
              <w:pPrChange w:id="3288" w:author="Dennis Hohmann" w:date="2012-04-15T00:39:00Z">
                <w:pPr>
                  <w:pStyle w:val="Textkrper"/>
                </w:pPr>
              </w:pPrChange>
            </w:pPr>
            <w:r>
              <w:t>Hauptprogramm</w:t>
            </w:r>
          </w:p>
        </w:tc>
        <w:tc>
          <w:tcPr>
            <w:tcW w:w="2314" w:type="dxa"/>
            <w:vMerge w:val="restart"/>
            <w:vAlign w:val="center"/>
          </w:tcPr>
          <w:p w14:paraId="77FB8931" w14:textId="77777777" w:rsidR="008741AE" w:rsidRDefault="008741AE" w:rsidP="008B14C0">
            <w:pPr>
              <w:pStyle w:val="Textkrper"/>
              <w:pPrChange w:id="3289" w:author="Dennis Hohmann" w:date="2012-04-15T00:39:00Z">
                <w:pPr>
                  <w:pStyle w:val="Textkrper"/>
                </w:pPr>
              </w:pPrChange>
            </w:pPr>
            <w:r>
              <w:t>Dennis Hohmann</w:t>
            </w:r>
          </w:p>
        </w:tc>
      </w:tr>
      <w:tr w:rsidR="008741AE" w14:paraId="66D9DF59" w14:textId="77777777" w:rsidTr="001B7DAE">
        <w:trPr>
          <w:jc w:val="center"/>
        </w:trPr>
        <w:tc>
          <w:tcPr>
            <w:tcW w:w="3045" w:type="dxa"/>
            <w:vAlign w:val="center"/>
          </w:tcPr>
          <w:p w14:paraId="1316A44A" w14:textId="77777777" w:rsidR="008741AE" w:rsidRDefault="008741AE" w:rsidP="008B14C0">
            <w:pPr>
              <w:pStyle w:val="Textkrper"/>
              <w:pPrChange w:id="3290" w:author="Dennis Hohmann" w:date="2012-04-15T00:39:00Z">
                <w:pPr>
                  <w:pStyle w:val="Textkrper"/>
                </w:pPr>
              </w:pPrChange>
            </w:pPr>
            <w:r>
              <w:t>konstanten.kmi</w:t>
            </w:r>
          </w:p>
        </w:tc>
        <w:tc>
          <w:tcPr>
            <w:tcW w:w="3640" w:type="dxa"/>
            <w:vAlign w:val="center"/>
          </w:tcPr>
          <w:p w14:paraId="66A96D44" w14:textId="77777777" w:rsidR="008741AE" w:rsidRDefault="008741AE" w:rsidP="008B14C0">
            <w:pPr>
              <w:pStyle w:val="Textkrper"/>
              <w:pPrChange w:id="3291" w:author="Dennis Hohmann" w:date="2012-04-15T00:39:00Z">
                <w:pPr>
                  <w:pStyle w:val="Textkrper"/>
                </w:pPr>
              </w:pPrChange>
            </w:pPr>
            <w:r>
              <w:t>Definieren von Konstanten</w:t>
            </w:r>
          </w:p>
        </w:tc>
        <w:tc>
          <w:tcPr>
            <w:tcW w:w="2314" w:type="dxa"/>
            <w:vMerge/>
          </w:tcPr>
          <w:p w14:paraId="0CD1C75C" w14:textId="77777777" w:rsidR="008741AE" w:rsidRDefault="008741AE" w:rsidP="008B14C0">
            <w:pPr>
              <w:pStyle w:val="Textkrper"/>
              <w:pPrChange w:id="3292" w:author="Dennis Hohmann" w:date="2012-04-15T00:39:00Z">
                <w:pPr>
                  <w:pStyle w:val="Textkrper"/>
                </w:pPr>
              </w:pPrChange>
            </w:pPr>
          </w:p>
        </w:tc>
      </w:tr>
      <w:tr w:rsidR="008741AE" w14:paraId="51F55DF7" w14:textId="77777777" w:rsidTr="001B7DAE">
        <w:trPr>
          <w:jc w:val="center"/>
        </w:trPr>
        <w:tc>
          <w:tcPr>
            <w:tcW w:w="3045" w:type="dxa"/>
            <w:vAlign w:val="center"/>
          </w:tcPr>
          <w:p w14:paraId="4F5A4BBF" w14:textId="77777777" w:rsidR="008741AE" w:rsidRDefault="008741AE" w:rsidP="008B14C0">
            <w:pPr>
              <w:pStyle w:val="Textkrper"/>
              <w:pPrChange w:id="3293" w:author="Dennis Hohmann" w:date="2012-04-15T00:39:00Z">
                <w:pPr>
                  <w:pStyle w:val="Textkrper"/>
                </w:pPr>
              </w:pPrChange>
            </w:pPr>
            <w:r>
              <w:t>fonts.kmi</w:t>
            </w:r>
          </w:p>
        </w:tc>
        <w:tc>
          <w:tcPr>
            <w:tcW w:w="3640" w:type="dxa"/>
            <w:vAlign w:val="center"/>
          </w:tcPr>
          <w:p w14:paraId="5618C63C" w14:textId="77777777" w:rsidR="008741AE" w:rsidRDefault="008741AE" w:rsidP="008B14C0">
            <w:pPr>
              <w:pStyle w:val="Textkrper"/>
              <w:pPrChange w:id="3294" w:author="Dennis Hohmann" w:date="2012-04-15T00:39:00Z">
                <w:pPr>
                  <w:pStyle w:val="Textkrper"/>
                </w:pPr>
              </w:pPrChange>
            </w:pPr>
            <w:r>
              <w:t>Definieren der Schriftarten</w:t>
            </w:r>
          </w:p>
        </w:tc>
        <w:tc>
          <w:tcPr>
            <w:tcW w:w="2314" w:type="dxa"/>
            <w:vMerge/>
          </w:tcPr>
          <w:p w14:paraId="0F79E290" w14:textId="77777777" w:rsidR="008741AE" w:rsidRDefault="008741AE" w:rsidP="008B14C0">
            <w:pPr>
              <w:pStyle w:val="Textkrper"/>
              <w:pPrChange w:id="3295" w:author="Dennis Hohmann" w:date="2012-04-15T00:39:00Z">
                <w:pPr>
                  <w:pStyle w:val="Textkrper"/>
                </w:pPr>
              </w:pPrChange>
            </w:pPr>
          </w:p>
        </w:tc>
      </w:tr>
      <w:tr w:rsidR="008741AE" w14:paraId="003682CC" w14:textId="77777777" w:rsidTr="001B7DAE">
        <w:trPr>
          <w:jc w:val="center"/>
        </w:trPr>
        <w:tc>
          <w:tcPr>
            <w:tcW w:w="3045" w:type="dxa"/>
            <w:vAlign w:val="center"/>
          </w:tcPr>
          <w:p w14:paraId="4D22BAA6" w14:textId="77777777" w:rsidR="008741AE" w:rsidRDefault="008741AE" w:rsidP="008B14C0">
            <w:pPr>
              <w:pStyle w:val="Textkrper"/>
              <w:pPrChange w:id="3296" w:author="Dennis Hohmann" w:date="2012-04-15T00:39:00Z">
                <w:pPr>
                  <w:pStyle w:val="Textkrper"/>
                </w:pPr>
              </w:pPrChange>
            </w:pPr>
            <w:r>
              <w:t>bilder.kmi</w:t>
            </w:r>
          </w:p>
        </w:tc>
        <w:tc>
          <w:tcPr>
            <w:tcW w:w="3640" w:type="dxa"/>
            <w:vAlign w:val="center"/>
          </w:tcPr>
          <w:p w14:paraId="485F5E0D" w14:textId="77777777" w:rsidR="008741AE" w:rsidRDefault="008741AE" w:rsidP="008B14C0">
            <w:pPr>
              <w:pStyle w:val="Textkrper"/>
              <w:pPrChange w:id="3297" w:author="Dennis Hohmann" w:date="2012-04-15T00:39:00Z">
                <w:pPr>
                  <w:pStyle w:val="Textkrper"/>
                </w:pPr>
              </w:pPrChange>
            </w:pPr>
            <w:r>
              <w:t>Definieren von Bildern</w:t>
            </w:r>
          </w:p>
        </w:tc>
        <w:tc>
          <w:tcPr>
            <w:tcW w:w="2314" w:type="dxa"/>
            <w:vMerge/>
          </w:tcPr>
          <w:p w14:paraId="0DA7FA35" w14:textId="77777777" w:rsidR="008741AE" w:rsidRDefault="008741AE" w:rsidP="008B14C0">
            <w:pPr>
              <w:pStyle w:val="Textkrper"/>
              <w:pPrChange w:id="3298" w:author="Dennis Hohmann" w:date="2012-04-15T00:39:00Z">
                <w:pPr>
                  <w:pStyle w:val="Textkrper"/>
                </w:pPr>
              </w:pPrChange>
            </w:pPr>
          </w:p>
        </w:tc>
      </w:tr>
      <w:tr w:rsidR="008741AE" w:rsidRPr="005C7386" w14:paraId="20BFD3F2" w14:textId="77777777" w:rsidTr="001B7DAE">
        <w:trPr>
          <w:jc w:val="center"/>
        </w:trPr>
        <w:tc>
          <w:tcPr>
            <w:tcW w:w="3045" w:type="dxa"/>
            <w:vAlign w:val="center"/>
          </w:tcPr>
          <w:p w14:paraId="464480C9" w14:textId="77777777" w:rsidR="008741AE" w:rsidRDefault="008741AE" w:rsidP="008B14C0">
            <w:pPr>
              <w:pStyle w:val="Textkrper"/>
              <w:pPrChange w:id="3299" w:author="Dennis Hohmann" w:date="2012-04-15T00:39:00Z">
                <w:pPr>
                  <w:pStyle w:val="Textkrper"/>
                </w:pPr>
              </w:pPrChange>
            </w:pPr>
            <w:r>
              <w:t>errors.kmi</w:t>
            </w:r>
          </w:p>
        </w:tc>
        <w:tc>
          <w:tcPr>
            <w:tcW w:w="3640" w:type="dxa"/>
            <w:vAlign w:val="center"/>
          </w:tcPr>
          <w:p w14:paraId="4D0D6D19" w14:textId="77777777" w:rsidR="008741AE" w:rsidRPr="00180C65" w:rsidRDefault="008741AE" w:rsidP="008B14C0">
            <w:pPr>
              <w:pStyle w:val="Textkrper"/>
              <w:pPrChange w:id="3300" w:author="Dennis Hohmann" w:date="2012-04-15T00:39:00Z">
                <w:pPr>
                  <w:pStyle w:val="Textkrper"/>
                </w:pPr>
              </w:pPrChange>
            </w:pPr>
            <w:r>
              <w:t>Definieren der Störmeldungen</w:t>
            </w:r>
            <w:r>
              <w:br/>
            </w:r>
            <w:r w:rsidRPr="00180C65">
              <w:t>und Störungshandling</w:t>
            </w:r>
          </w:p>
        </w:tc>
        <w:tc>
          <w:tcPr>
            <w:tcW w:w="2314" w:type="dxa"/>
            <w:vMerge/>
          </w:tcPr>
          <w:p w14:paraId="171F2449" w14:textId="77777777" w:rsidR="008741AE" w:rsidRPr="00180C65" w:rsidRDefault="008741AE" w:rsidP="008B14C0">
            <w:pPr>
              <w:pStyle w:val="Textkrper"/>
              <w:pPrChange w:id="3301" w:author="Dennis Hohmann" w:date="2012-04-15T00:39:00Z">
                <w:pPr>
                  <w:pStyle w:val="Textkrper"/>
                </w:pPr>
              </w:pPrChange>
            </w:pPr>
          </w:p>
        </w:tc>
      </w:tr>
      <w:tr w:rsidR="008741AE" w:rsidRPr="005C7386" w14:paraId="0FA0AB43" w14:textId="77777777" w:rsidTr="001B7DAE">
        <w:trPr>
          <w:jc w:val="center"/>
        </w:trPr>
        <w:tc>
          <w:tcPr>
            <w:tcW w:w="3045" w:type="dxa"/>
            <w:vAlign w:val="center"/>
          </w:tcPr>
          <w:p w14:paraId="7A32B311" w14:textId="77777777" w:rsidR="008741AE" w:rsidRDefault="008741AE" w:rsidP="008B14C0">
            <w:pPr>
              <w:pStyle w:val="Textkrper"/>
              <w:pPrChange w:id="3302" w:author="Dennis Hohmann" w:date="2012-04-15T00:39:00Z">
                <w:pPr>
                  <w:pStyle w:val="Textkrper"/>
                </w:pPr>
              </w:pPrChange>
            </w:pPr>
            <w:r>
              <w:t>function.kmi</w:t>
            </w:r>
          </w:p>
        </w:tc>
        <w:tc>
          <w:tcPr>
            <w:tcW w:w="3640" w:type="dxa"/>
            <w:vAlign w:val="center"/>
          </w:tcPr>
          <w:p w14:paraId="060C904F" w14:textId="77777777" w:rsidR="008741AE" w:rsidRPr="00180C65" w:rsidRDefault="008741AE" w:rsidP="008B14C0">
            <w:pPr>
              <w:pStyle w:val="Textkrper"/>
              <w:pPrChange w:id="3303" w:author="Dennis Hohmann" w:date="2012-04-15T00:39:00Z">
                <w:pPr>
                  <w:pStyle w:val="Textkrper"/>
                </w:pPr>
              </w:pPrChange>
            </w:pPr>
            <w:r w:rsidRPr="00180C65">
              <w:t>Def</w:t>
            </w:r>
            <w:r>
              <w:t>inieren der Maschinen-</w:t>
            </w:r>
            <w:r>
              <w:br/>
              <w:t xml:space="preserve">funktionen </w:t>
            </w:r>
            <w:r w:rsidRPr="00180C65">
              <w:t>HAND, AUTO</w:t>
            </w:r>
          </w:p>
        </w:tc>
        <w:tc>
          <w:tcPr>
            <w:tcW w:w="2314" w:type="dxa"/>
            <w:vMerge/>
          </w:tcPr>
          <w:p w14:paraId="2B08E75D" w14:textId="77777777" w:rsidR="008741AE" w:rsidRPr="00180C65" w:rsidRDefault="008741AE" w:rsidP="008B14C0">
            <w:pPr>
              <w:pStyle w:val="Textkrper"/>
              <w:pPrChange w:id="3304" w:author="Dennis Hohmann" w:date="2012-04-15T00:39:00Z">
                <w:pPr>
                  <w:pStyle w:val="Textkrper"/>
                </w:pPr>
              </w:pPrChange>
            </w:pPr>
          </w:p>
        </w:tc>
      </w:tr>
    </w:tbl>
    <w:p w14:paraId="67730A75" w14:textId="5EC1B1A4" w:rsidR="00F551CB" w:rsidRDefault="008741AE" w:rsidP="0091761D">
      <w:pPr>
        <w:pStyle w:val="Beschriftung"/>
        <w:ind w:hanging="152"/>
      </w:pPr>
      <w:bookmarkStart w:id="3305" w:name="_Toc195118421"/>
      <w:bookmarkStart w:id="3306" w:name="_Toc195150490"/>
      <w:bookmarkStart w:id="3307" w:name="_Toc196078939"/>
      <w:r w:rsidRPr="00CB7D2E">
        <w:t xml:space="preserve">Abbildung </w:t>
      </w:r>
      <w:ins w:id="3308" w:author="Dennis Hohmann" w:date="2012-04-15T03:12:00Z">
        <w:r w:rsidR="003C14D1">
          <w:fldChar w:fldCharType="begin"/>
        </w:r>
        <w:r w:rsidR="003C14D1">
          <w:instrText xml:space="preserve"> STYLEREF 2 \s </w:instrText>
        </w:r>
      </w:ins>
      <w:r w:rsidR="003C14D1">
        <w:fldChar w:fldCharType="separate"/>
      </w:r>
      <w:r w:rsidR="003C14D1">
        <w:rPr>
          <w:noProof/>
        </w:rPr>
        <w:t>4.3</w:t>
      </w:r>
      <w:ins w:id="3309"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310" w:author="Dennis Hohmann" w:date="2012-04-15T03:12:00Z">
        <w:r w:rsidR="003C14D1">
          <w:rPr>
            <w:noProof/>
          </w:rPr>
          <w:t>1</w:t>
        </w:r>
        <w:r w:rsidR="003C14D1">
          <w:fldChar w:fldCharType="end"/>
        </w:r>
      </w:ins>
      <w:del w:id="331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CB7D2E">
        <w:t>: EA KitEditor Programmdateien</w:t>
      </w:r>
      <w:bookmarkEnd w:id="3305"/>
      <w:bookmarkEnd w:id="3306"/>
      <w:bookmarkEnd w:id="3307"/>
    </w:p>
    <w:p w14:paraId="0975B8C8" w14:textId="77777777" w:rsidR="0091761D" w:rsidRDefault="0091761D" w:rsidP="0091761D"/>
    <w:p w14:paraId="34A78FE9" w14:textId="77777777" w:rsidR="00BB669C" w:rsidRDefault="00747633" w:rsidP="008B14C0">
      <w:pPr>
        <w:pStyle w:val="Textkrper"/>
        <w:rPr>
          <w:ins w:id="3312" w:author="Dennis Hohmann" w:date="2012-04-15T00:09:00Z"/>
        </w:rPr>
        <w:pPrChange w:id="3313" w:author="Dennis Hohmann" w:date="2012-04-15T00:39:00Z">
          <w:pPr>
            <w:pStyle w:val="Textkrper"/>
          </w:pPr>
        </w:pPrChange>
      </w:pPr>
      <w:r>
        <w:t>Der Umgang mit dem KitEditor</w:t>
      </w:r>
      <w:ins w:id="3314" w:author="Dennis Hohmann" w:date="2012-04-15T00:06:00Z">
        <w:r w:rsidR="00BB669C">
          <w:t>, der Entwicklungssoftware des Display</w:t>
        </w:r>
      </w:ins>
      <w:ins w:id="3315" w:author="Dennis Hohmann" w:date="2012-04-15T00:09:00Z">
        <w:r w:rsidR="00BB669C">
          <w:t>s</w:t>
        </w:r>
      </w:ins>
      <w:ins w:id="3316" w:author="Dennis Hohmann" w:date="2012-04-15T00:06:00Z">
        <w:r w:rsidR="00BB669C">
          <w:t xml:space="preserve">, </w:t>
        </w:r>
      </w:ins>
      <w:del w:id="3317" w:author="Dennis Hohmann" w:date="2012-04-15T00:06:00Z">
        <w:r w:rsidDel="00BB669C">
          <w:delText xml:space="preserve"> </w:delText>
        </w:r>
      </w:del>
      <w:r>
        <w:t>ist selbsterkl</w:t>
      </w:r>
      <w:r>
        <w:t>ä</w:t>
      </w:r>
      <w:r>
        <w:t>rend</w:t>
      </w:r>
      <w:ins w:id="3318" w:author="Dennis Hohmann" w:date="2012-04-15T00:07:00Z">
        <w:r w:rsidR="00BB669C">
          <w:t>.</w:t>
        </w:r>
      </w:ins>
      <w:del w:id="3319" w:author="Dennis Hohmann" w:date="2012-04-15T00:07:00Z">
        <w:r w:rsidDel="00BB669C">
          <w:delText>,</w:delText>
        </w:r>
      </w:del>
      <w:r>
        <w:t xml:space="preserve"> </w:t>
      </w:r>
      <w:ins w:id="3320" w:author="Dennis Hohmann" w:date="2012-04-15T00:07:00Z">
        <w:r w:rsidR="00BB669C">
          <w:t>D</w:t>
        </w:r>
      </w:ins>
      <w:del w:id="3321" w:author="Dennis Hohmann" w:date="2012-04-15T00:07:00Z">
        <w:r w:rsidDel="00BB669C">
          <w:delText>d</w:delText>
        </w:r>
      </w:del>
      <w:r>
        <w:t xml:space="preserve">ie </w:t>
      </w:r>
      <w:ins w:id="3322" w:author="Dennis Hohmann" w:date="2012-04-15T00:07:00Z">
        <w:r w:rsidR="00BB669C">
          <w:t>Online-</w:t>
        </w:r>
      </w:ins>
      <w:r>
        <w:t xml:space="preserve">Hilfe ist sehr ausführlich </w:t>
      </w:r>
      <w:ins w:id="3323" w:author="Dennis Hohmann" w:date="2012-04-15T00:08:00Z">
        <w:r w:rsidR="00BB669C">
          <w:t xml:space="preserve">und enthält </w:t>
        </w:r>
      </w:ins>
      <w:del w:id="3324" w:author="Dennis Hohmann" w:date="2012-04-15T00:08:00Z">
        <w:r w:rsidDel="00BB669C">
          <w:delText xml:space="preserve">mit </w:delText>
        </w:r>
      </w:del>
      <w:r>
        <w:t>zahlreiche</w:t>
      </w:r>
      <w:ins w:id="3325" w:author="Dennis Hohmann" w:date="2012-04-15T00:08:00Z">
        <w:r w:rsidR="00BB669C">
          <w:t xml:space="preserve"> kommentierte</w:t>
        </w:r>
      </w:ins>
      <w:del w:id="3326" w:author="Dennis Hohmann" w:date="2012-04-15T00:08:00Z">
        <w:r w:rsidDel="00BB669C">
          <w:delText>n</w:delText>
        </w:r>
      </w:del>
      <w:r>
        <w:t xml:space="preserve"> Beispi</w:t>
      </w:r>
      <w:r>
        <w:t>e</w:t>
      </w:r>
      <w:r>
        <w:t>le</w:t>
      </w:r>
      <w:del w:id="3327" w:author="Dennis Hohmann" w:date="2012-04-15T00:09:00Z">
        <w:r w:rsidDel="00BB669C">
          <w:delText>n</w:delText>
        </w:r>
      </w:del>
      <w:r>
        <w:t>.</w:t>
      </w:r>
    </w:p>
    <w:p w14:paraId="6435372C" w14:textId="77777777" w:rsidR="00BB669C" w:rsidRDefault="00BB669C" w:rsidP="008B14C0">
      <w:pPr>
        <w:pStyle w:val="Textkrper"/>
        <w:rPr>
          <w:ins w:id="3328" w:author="Dennis Hohmann" w:date="2012-04-15T00:08:00Z"/>
        </w:rPr>
        <w:pPrChange w:id="3329" w:author="Dennis Hohmann" w:date="2012-04-15T00:39:00Z">
          <w:pPr>
            <w:pStyle w:val="Textkrper"/>
          </w:pPr>
        </w:pPrChange>
      </w:pPr>
    </w:p>
    <w:p w14:paraId="62BCDE66" w14:textId="1B28A381" w:rsidR="00747633" w:rsidRDefault="00747633" w:rsidP="008B14C0">
      <w:pPr>
        <w:pStyle w:val="Textkrper"/>
        <w:pPrChange w:id="3330" w:author="Dennis Hohmann" w:date="2012-04-15T00:39:00Z">
          <w:pPr>
            <w:pStyle w:val="Textkrper"/>
          </w:pPr>
        </w:pPrChange>
      </w:pPr>
      <w:del w:id="3331" w:author="Dennis Hohmann" w:date="2012-04-15T00:08:00Z">
        <w:r w:rsidDel="00BB669C">
          <w:delText xml:space="preserve"> </w:delText>
        </w:r>
      </w:del>
      <w:r>
        <w:t>Auch das</w:t>
      </w:r>
      <w:ins w:id="3332" w:author="Dennis Hohmann" w:date="2012-04-15T00:08:00Z">
        <w:r w:rsidR="00BB669C">
          <w:t xml:space="preserve"> </w:t>
        </w:r>
      </w:ins>
      <w:del w:id="3333" w:author="Dennis Hohmann" w:date="2012-04-15T00:08:00Z">
        <w:r w:rsidDel="00BB669C">
          <w:delText xml:space="preserve"> </w:delText>
        </w:r>
      </w:del>
      <w:r>
        <w:t>Demo-Programm ist ausreichend erklärt. Der komplett</w:t>
      </w:r>
      <w:ins w:id="3334" w:author="Dennis Hohmann" w:date="2012-04-15T00:11:00Z">
        <w:r w:rsidR="007449E2">
          <w:t>e</w:t>
        </w:r>
      </w:ins>
      <w:r>
        <w:t xml:space="preserve"> zur Verfügung st</w:t>
      </w:r>
      <w:r>
        <w:t>e</w:t>
      </w:r>
      <w:r>
        <w:t>hende Befehlssatz ist sowohl im Datenblatt des Display</w:t>
      </w:r>
      <w:ins w:id="3335" w:author="Dennis Hohmann" w:date="2012-04-15T00:05:00Z">
        <w:r w:rsidR="00BB669C">
          <w:t>s</w:t>
        </w:r>
      </w:ins>
      <w:r w:rsidR="00302908">
        <w:t>, als auch in den Be</w:t>
      </w:r>
      <w:r w:rsidR="00302908">
        <w:t>i</w:t>
      </w:r>
      <w:r w:rsidR="00302908">
        <w:t>spiel-Programmen vorhanden.</w:t>
      </w:r>
    </w:p>
    <w:p w14:paraId="4D02E5DC" w14:textId="1B065DBC" w:rsidR="00302908" w:rsidRDefault="007449E2" w:rsidP="008B14C0">
      <w:pPr>
        <w:pStyle w:val="Textkrper"/>
        <w:pPrChange w:id="3336" w:author="Dennis Hohmann" w:date="2012-04-15T00:39:00Z">
          <w:pPr>
            <w:pStyle w:val="Textkrper"/>
          </w:pPr>
        </w:pPrChange>
      </w:pPr>
      <w:ins w:id="3337" w:author="Dennis Hohmann" w:date="2012-04-15T00:12:00Z">
        <w:r>
          <w:t xml:space="preserve">Der Programmaufbau </w:t>
        </w:r>
      </w:ins>
      <w:del w:id="3338" w:author="Dennis Hohmann" w:date="2012-04-15T00:12:00Z">
        <w:r w:rsidR="00302908" w:rsidDel="007449E2">
          <w:delText xml:space="preserve">Die Struktur </w:delText>
        </w:r>
      </w:del>
      <w:r w:rsidR="00302908">
        <w:t>ist ähnlich der C-Programm-Struktur. Es gibt eine main-ähnliche Hauptdatei. Diese ist durch die Endung .kmc zuerkennen. Dort befindet sich ein Include-Bereich, welche</w:t>
      </w:r>
      <w:ins w:id="3339" w:author="Dennis Hohmann" w:date="2012-04-15T00:14:00Z">
        <w:r w:rsidR="00945900">
          <w:t>r</w:t>
        </w:r>
      </w:ins>
      <w:r w:rsidR="00302908">
        <w:t xml:space="preserve"> alle benötigten Dateien deklariert. Dies</w:t>
      </w:r>
      <w:del w:id="3340" w:author="Dennis Hohmann" w:date="2012-04-15T00:14:00Z">
        <w:r w:rsidR="00302908" w:rsidDel="00945900">
          <w:delText>e</w:delText>
        </w:r>
      </w:del>
      <w:r w:rsidR="00302908">
        <w:t xml:space="preserve"> sind im aktuellen Projekt </w:t>
      </w:r>
      <w:del w:id="3341" w:author="Dennis Hohmann" w:date="2012-04-15T00:12:00Z">
        <w:r w:rsidR="00302908" w:rsidDel="007449E2">
          <w:delText xml:space="preserve">5 </w:delText>
        </w:r>
      </w:del>
      <w:ins w:id="3342" w:author="Dennis Hohmann" w:date="2012-04-15T00:12:00Z">
        <w:r>
          <w:t xml:space="preserve">fünf </w:t>
        </w:r>
      </w:ins>
      <w:r w:rsidR="00302908">
        <w:t>D</w:t>
      </w:r>
      <w:r w:rsidR="00302908">
        <w:t>a</w:t>
      </w:r>
      <w:r w:rsidR="00302908">
        <w:t>teien</w:t>
      </w:r>
      <w:ins w:id="3343" w:author="Dennis Hohmann" w:date="2012-04-15T00:13:00Z">
        <w:r w:rsidR="00945900">
          <w:t>,</w:t>
        </w:r>
      </w:ins>
      <w:r w:rsidR="00302908">
        <w:t xml:space="preserve"> </w:t>
      </w:r>
      <w:del w:id="3344" w:author="Dennis Hohmann" w:date="2012-04-15T00:14:00Z">
        <w:r w:rsidR="00302908" w:rsidDel="00945900">
          <w:delText>erke</w:delText>
        </w:r>
        <w:r w:rsidR="002B0371" w:rsidDel="00945900">
          <w:delText xml:space="preserve">nnbar </w:delText>
        </w:r>
      </w:del>
      <w:ins w:id="3345" w:author="Dennis Hohmann" w:date="2012-04-15T00:14:00Z">
        <w:r w:rsidR="00945900">
          <w:t xml:space="preserve">welche </w:t>
        </w:r>
      </w:ins>
      <w:r w:rsidR="002B0371">
        <w:t>an der Endung .kmi</w:t>
      </w:r>
      <w:ins w:id="3346" w:author="Dennis Hohmann" w:date="2012-04-15T00:14:00Z">
        <w:r w:rsidR="00945900">
          <w:t xml:space="preserve"> erkennbar sind</w:t>
        </w:r>
      </w:ins>
      <w:r w:rsidR="002B0371">
        <w:t>. Diese</w:t>
      </w:r>
      <w:r w:rsidR="00302908">
        <w:t xml:space="preserve"> Struktur ist nicht zwingend no</w:t>
      </w:r>
      <w:r w:rsidR="00302908">
        <w:t>t</w:t>
      </w:r>
      <w:r w:rsidR="00302908">
        <w:t>wendig, erhöht jedoch die Übe</w:t>
      </w:r>
      <w:r w:rsidR="00302908">
        <w:t>r</w:t>
      </w:r>
      <w:r w:rsidR="00302908">
        <w:t xml:space="preserve">sichtlichkeit um ein </w:t>
      </w:r>
      <w:ins w:id="3347" w:author="Dennis Hohmann" w:date="2012-04-15T00:13:00Z">
        <w:r>
          <w:t>V</w:t>
        </w:r>
      </w:ins>
      <w:del w:id="3348" w:author="Dennis Hohmann" w:date="2012-04-15T00:13:00Z">
        <w:r w:rsidR="00302908" w:rsidDel="007449E2">
          <w:delText>v</w:delText>
        </w:r>
      </w:del>
      <w:r w:rsidR="00302908">
        <w:t>ielfaches.</w:t>
      </w:r>
    </w:p>
    <w:p w14:paraId="6BCE6505" w14:textId="77777777" w:rsidR="00302908" w:rsidRDefault="00302908" w:rsidP="008B14C0">
      <w:pPr>
        <w:pStyle w:val="Textkrper"/>
        <w:pPrChange w:id="3349" w:author="Dennis Hohmann" w:date="2012-04-15T00:39:00Z">
          <w:pPr>
            <w:pStyle w:val="Textkrper"/>
          </w:pPr>
        </w:pPrChange>
      </w:pPr>
    </w:p>
    <w:p w14:paraId="7E0A44C3" w14:textId="04131144" w:rsidR="00C93F56" w:rsidDel="00C93F56" w:rsidRDefault="00302908" w:rsidP="008B14C0">
      <w:pPr>
        <w:pStyle w:val="Textkrper"/>
        <w:rPr>
          <w:del w:id="3350" w:author="Dennis Hohmann" w:date="2012-04-15T00:19:00Z"/>
        </w:rPr>
        <w:pPrChange w:id="3351" w:author="Dennis Hohmann" w:date="2012-04-15T00:39:00Z">
          <w:pPr>
            <w:pStyle w:val="Textkrper"/>
          </w:pPr>
        </w:pPrChange>
      </w:pPr>
      <w:r>
        <w:t xml:space="preserve">Im Gegensatz zu einem C-Programm </w:t>
      </w:r>
      <w:r w:rsidR="00E966EF">
        <w:t>ist das Display-Programm nicht über eine Schleife geste</w:t>
      </w:r>
      <w:r>
        <w:t xml:space="preserve">uert. Die Ablaufsteuerung </w:t>
      </w:r>
      <w:r w:rsidR="00E966EF">
        <w:t xml:space="preserve">läuft über programmierte Makros. </w:t>
      </w:r>
      <w:r w:rsidR="00FE6049">
        <w:t>Ein Makro ist eine Z</w:t>
      </w:r>
      <w:r w:rsidR="00FE6049">
        <w:t>u</w:t>
      </w:r>
      <w:r w:rsidR="00FE6049">
        <w:t xml:space="preserve">sammenfassung einzelner oder mehrere Befehlen. </w:t>
      </w:r>
      <w:r w:rsidR="00E966EF">
        <w:t xml:space="preserve">Es gibt </w:t>
      </w:r>
      <w:ins w:id="3352" w:author="Dennis Hohmann" w:date="2012-04-15T00:15:00Z">
        <w:r w:rsidR="00945900">
          <w:t>g</w:t>
        </w:r>
      </w:ins>
      <w:del w:id="3353" w:author="Dennis Hohmann" w:date="2012-04-15T00:15:00Z">
        <w:r w:rsidR="00E966EF" w:rsidDel="00945900">
          <w:delText>G</w:delText>
        </w:r>
      </w:del>
      <w:r w:rsidR="00E966EF">
        <w:t xml:space="preserve">rundsätzlich </w:t>
      </w:r>
      <w:ins w:id="3354" w:author="Dennis Hohmann" w:date="2012-04-15T00:14:00Z">
        <w:r w:rsidR="00945900">
          <w:t>zwei</w:t>
        </w:r>
      </w:ins>
      <w:del w:id="3355" w:author="Dennis Hohmann" w:date="2012-04-15T00:14:00Z">
        <w:r w:rsidR="00E966EF" w:rsidDel="00945900">
          <w:delText>2</w:delText>
        </w:r>
      </w:del>
      <w:r w:rsidR="00E966EF">
        <w:t xml:space="preserve"> Wege</w:t>
      </w:r>
      <w:ins w:id="3356" w:author="Dennis Hohmann" w:date="2012-04-15T00:15:00Z">
        <w:r w:rsidR="00945900">
          <w:t>,</w:t>
        </w:r>
      </w:ins>
      <w:r w:rsidR="00E966EF">
        <w:t xml:space="preserve"> </w:t>
      </w:r>
      <w:r>
        <w:t>im Display Befehle zur Ausführung zubringen</w:t>
      </w:r>
      <w:ins w:id="3357" w:author="Dennis Hohmann" w:date="2012-04-15T00:15:00Z">
        <w:r w:rsidR="00945900">
          <w:t>.</w:t>
        </w:r>
      </w:ins>
      <w:del w:id="3358" w:author="Dennis Hohmann" w:date="2012-04-15T00:15:00Z">
        <w:r w:rsidDel="00945900">
          <w:delText>.</w:delText>
        </w:r>
      </w:del>
      <w:r w:rsidR="00E966EF">
        <w:t xml:space="preserve"> Das </w:t>
      </w:r>
      <w:ins w:id="3359" w:author="Dennis Hohmann" w:date="2012-04-15T00:15:00Z">
        <w:r w:rsidR="00945900">
          <w:t>S</w:t>
        </w:r>
      </w:ins>
      <w:del w:id="3360" w:author="Dennis Hohmann" w:date="2012-04-15T00:15:00Z">
        <w:r w:rsidR="00E966EF" w:rsidDel="00945900">
          <w:delText>s</w:delText>
        </w:r>
      </w:del>
      <w:r w:rsidR="00E966EF">
        <w:t xml:space="preserve">enden </w:t>
      </w:r>
      <w:r w:rsidR="00FE6049">
        <w:t>des</w:t>
      </w:r>
      <w:r w:rsidR="00E966EF">
        <w:t xml:space="preserve"> Befehls, direkt über die Schnittstelle oder durch das Auslösen eines Makros</w:t>
      </w:r>
      <w:r w:rsidR="00FE6049">
        <w:t xml:space="preserve"> welches wiederum Befehl</w:t>
      </w:r>
      <w:r>
        <w:t>e</w:t>
      </w:r>
      <w:r w:rsidR="00FE6049">
        <w:t xml:space="preserve"> ausführen kann. Ein Makro kann wiederum auf </w:t>
      </w:r>
      <w:ins w:id="3361" w:author="Dennis Hohmann" w:date="2012-04-15T00:16:00Z">
        <w:r w:rsidR="00945900">
          <w:t>zwei</w:t>
        </w:r>
      </w:ins>
      <w:del w:id="3362" w:author="Dennis Hohmann" w:date="2012-04-15T00:16:00Z">
        <w:r w:rsidR="00FE6049" w:rsidDel="00945900">
          <w:delText>2</w:delText>
        </w:r>
      </w:del>
      <w:r w:rsidR="00E966EF">
        <w:t xml:space="preserve"> unterschiedlichen Wegen ausgelöst werden. Zeitgesteuert oder E</w:t>
      </w:r>
      <w:ins w:id="3363" w:author="Dennis Hohmann" w:date="2012-04-15T00:16:00Z">
        <w:r w:rsidR="00945900">
          <w:t>reignis</w:t>
        </w:r>
      </w:ins>
      <w:del w:id="3364" w:author="Dennis Hohmann" w:date="2012-04-15T00:16:00Z">
        <w:r w:rsidR="00E966EF" w:rsidDel="00945900">
          <w:delText>vent</w:delText>
        </w:r>
      </w:del>
      <w:r w:rsidR="00E966EF">
        <w:t xml:space="preserve">gesteuert. Die </w:t>
      </w:r>
      <w:ins w:id="3365" w:author="Dennis Hohmann" w:date="2012-04-15T00:16:00Z">
        <w:r w:rsidR="00945900">
          <w:t>z</w:t>
        </w:r>
      </w:ins>
      <w:del w:id="3366" w:author="Dennis Hohmann" w:date="2012-04-15T00:16:00Z">
        <w:r w:rsidR="00E966EF" w:rsidDel="00945900">
          <w:delText>Z</w:delText>
        </w:r>
      </w:del>
      <w:r w:rsidR="00E966EF">
        <w:t>eitgesteuerten Makos werden für eine bestim</w:t>
      </w:r>
      <w:r w:rsidR="00E966EF">
        <w:t>m</w:t>
      </w:r>
      <w:r w:rsidR="00E966EF">
        <w:t xml:space="preserve">te Zeit oder nach Ablauf einer bestimmten Zeit ausgeführt. </w:t>
      </w:r>
      <w:ins w:id="3367" w:author="Dennis Hohmann" w:date="2012-04-15T00:16:00Z">
        <w:r w:rsidR="00945900">
          <w:t>Ereignis</w:t>
        </w:r>
      </w:ins>
      <w:del w:id="3368" w:author="Dennis Hohmann" w:date="2012-04-15T00:16:00Z">
        <w:r w:rsidR="00E966EF" w:rsidDel="00945900">
          <w:delText>Event</w:delText>
        </w:r>
      </w:del>
      <w:r w:rsidR="00E966EF">
        <w:t xml:space="preserve">gesteuerte Makros können über eine Zustandsänderung an einem I/O-Pin des Displays oder über die Touch-Folie ausgelöst oder beendet werden. </w:t>
      </w:r>
      <w:r w:rsidR="001E4B95">
        <w:t xml:space="preserve">Die letzteren </w:t>
      </w:r>
      <w:del w:id="3369" w:author="Dennis Hohmann" w:date="2012-04-15T00:17:00Z">
        <w:r w:rsidR="001E4B95" w:rsidDel="004D786D">
          <w:delText>nennt man</w:delText>
        </w:r>
      </w:del>
      <w:ins w:id="3370" w:author="Dennis Hohmann" w:date="2012-04-15T00:17:00Z">
        <w:r w:rsidR="004D786D">
          <w:t>werden auch als</w:t>
        </w:r>
      </w:ins>
      <w:r w:rsidR="001E4B95">
        <w:t xml:space="preserve"> Touchmak</w:t>
      </w:r>
      <w:r w:rsidR="00E966EF">
        <w:t>ro</w:t>
      </w:r>
      <w:r w:rsidR="001E4B95">
        <w:t>s</w:t>
      </w:r>
      <w:ins w:id="3371" w:author="Dennis Hohmann" w:date="2012-04-15T00:17:00Z">
        <w:r w:rsidR="004D786D">
          <w:t xml:space="preserve"> beze</w:t>
        </w:r>
        <w:r w:rsidR="004D786D">
          <w:t>i</w:t>
        </w:r>
        <w:r w:rsidR="004D786D">
          <w:t>chent</w:t>
        </w:r>
      </w:ins>
      <w:r w:rsidR="00E966EF">
        <w:t>. Makros</w:t>
      </w:r>
      <w:r w:rsidR="001E4B95">
        <w:t xml:space="preserve"> können beliebig verschachtelt werden, der Nachteil hierbei ist jedoch der Ve</w:t>
      </w:r>
      <w:r w:rsidR="001E4B95">
        <w:t>r</w:t>
      </w:r>
      <w:r w:rsidR="001E4B95">
        <w:t>lust der Übersichtlichkeit.</w:t>
      </w:r>
    </w:p>
    <w:p w14:paraId="2DB30FEF" w14:textId="6A8A01E4" w:rsidR="001E4B95" w:rsidDel="00C93F56" w:rsidRDefault="001E4B95" w:rsidP="008B14C0">
      <w:pPr>
        <w:pStyle w:val="Textkrper"/>
        <w:rPr>
          <w:del w:id="3372" w:author="Dennis Hohmann" w:date="2012-04-15T00:19:00Z"/>
        </w:rPr>
        <w:pPrChange w:id="3373" w:author="Dennis Hohmann" w:date="2012-04-15T00:39:00Z">
          <w:pPr>
            <w:pStyle w:val="Textkrper"/>
          </w:pPr>
        </w:pPrChange>
      </w:pPr>
    </w:p>
    <w:p w14:paraId="78659822" w14:textId="77777777" w:rsidR="00C93F56" w:rsidRDefault="00C93F56" w:rsidP="008B14C0">
      <w:pPr>
        <w:pStyle w:val="Textkrper"/>
        <w:rPr>
          <w:ins w:id="3374" w:author="Dennis Hohmann" w:date="2012-04-15T00:19:00Z"/>
        </w:rPr>
        <w:pPrChange w:id="3375" w:author="Dennis Hohmann" w:date="2012-04-15T00:39:00Z">
          <w:pPr>
            <w:pStyle w:val="Textkrper"/>
          </w:pPr>
        </w:pPrChange>
      </w:pPr>
    </w:p>
    <w:p w14:paraId="6C8A37FA" w14:textId="77777777" w:rsidR="00C93F56" w:rsidRDefault="00C93F56" w:rsidP="008B14C0">
      <w:pPr>
        <w:pStyle w:val="Textkrper"/>
        <w:rPr>
          <w:ins w:id="3376" w:author="Dennis Hohmann" w:date="2012-04-15T00:19:00Z"/>
        </w:rPr>
        <w:pPrChange w:id="3377" w:author="Dennis Hohmann" w:date="2012-04-15T00:39:00Z">
          <w:pPr>
            <w:pStyle w:val="Textkrper"/>
          </w:pPr>
        </w:pPrChange>
      </w:pPr>
    </w:p>
    <w:p w14:paraId="67ECCD35" w14:textId="0C8A0F58" w:rsidR="001E4B95" w:rsidDel="00C93F56" w:rsidRDefault="001E4B95" w:rsidP="008B14C0">
      <w:pPr>
        <w:pStyle w:val="Textkrper"/>
        <w:rPr>
          <w:del w:id="3378" w:author="Dennis Hohmann" w:date="2012-04-15T00:19:00Z"/>
        </w:rPr>
        <w:pPrChange w:id="3379" w:author="Dennis Hohmann" w:date="2012-04-15T00:39:00Z">
          <w:pPr>
            <w:pStyle w:val="Textkrper"/>
          </w:pPr>
        </w:pPrChange>
      </w:pPr>
      <w:r>
        <w:t xml:space="preserve">Beim </w:t>
      </w:r>
      <w:ins w:id="3380" w:author="Dennis Hohmann" w:date="2012-04-15T00:17:00Z">
        <w:r w:rsidR="004D786D">
          <w:t>Starten</w:t>
        </w:r>
      </w:ins>
      <w:del w:id="3381" w:author="Dennis Hohmann" w:date="2012-04-15T00:17:00Z">
        <w:r w:rsidDel="004D786D">
          <w:delText>booten</w:delText>
        </w:r>
      </w:del>
      <w:r>
        <w:t xml:space="preserve"> des Display</w:t>
      </w:r>
      <w:ins w:id="3382" w:author="Dennis Hohmann" w:date="2012-04-15T00:17:00Z">
        <w:r w:rsidR="004D786D">
          <w:t>s</w:t>
        </w:r>
      </w:ins>
      <w:r>
        <w:t xml:space="preserve"> wird automatisch das </w:t>
      </w:r>
      <w:r w:rsidRPr="001E4B95">
        <w:t>PowerOn-Makro</w:t>
      </w:r>
      <w:r>
        <w:t xml:space="preserve"> geladen. Dies geschieht ebenso nach einem Reset, in Verbindung mit einem R</w:t>
      </w:r>
      <w:r>
        <w:t>e</w:t>
      </w:r>
      <w:r>
        <w:t>set-Makro.</w:t>
      </w:r>
    </w:p>
    <w:p w14:paraId="24004B63" w14:textId="77777777" w:rsidR="00C93F56" w:rsidRDefault="00C93F56" w:rsidP="008B14C0">
      <w:pPr>
        <w:pStyle w:val="Textkrper"/>
        <w:rPr>
          <w:ins w:id="3383" w:author="Dennis Hohmann" w:date="2012-04-15T00:21:00Z"/>
        </w:rPr>
        <w:pPrChange w:id="3384" w:author="Dennis Hohmann" w:date="2012-04-15T00:39:00Z">
          <w:pPr>
            <w:pStyle w:val="Textkrper"/>
          </w:pPr>
        </w:pPrChange>
      </w:pPr>
    </w:p>
    <w:p w14:paraId="277B5420" w14:textId="77777777" w:rsidR="00C93F56" w:rsidRDefault="00C93F56" w:rsidP="008B14C0">
      <w:pPr>
        <w:pStyle w:val="Textkrper"/>
        <w:rPr>
          <w:ins w:id="3385" w:author="Dennis Hohmann" w:date="2012-04-15T00:19:00Z"/>
        </w:rPr>
        <w:pPrChange w:id="3386" w:author="Dennis Hohmann" w:date="2012-04-15T00:39:00Z">
          <w:pPr>
            <w:pStyle w:val="Textkrper"/>
          </w:pPr>
        </w:pPrChange>
      </w:pPr>
    </w:p>
    <w:p w14:paraId="6D209A71" w14:textId="16D1D498" w:rsidR="00C93F56" w:rsidDel="00C93F56" w:rsidRDefault="00C93F56" w:rsidP="00C93F56">
      <w:pPr>
        <w:pStyle w:val="Textkrper"/>
        <w:rPr>
          <w:del w:id="3387" w:author="Dennis Hohmann" w:date="2012-04-15T00:20:00Z"/>
        </w:rPr>
        <w:pPrChange w:id="3388" w:author="Dennis Hohmann" w:date="2012-04-15T00:20:00Z">
          <w:pPr>
            <w:pStyle w:val="Textkrper"/>
          </w:pPr>
        </w:pPrChange>
      </w:pPr>
    </w:p>
    <w:p w14:paraId="313EF2B4" w14:textId="77777777" w:rsidR="00FC5BB0" w:rsidRDefault="001E4B95" w:rsidP="00C93F56">
      <w:pPr>
        <w:keepNext/>
        <w:spacing w:line="360" w:lineRule="auto"/>
        <w:jc w:val="center"/>
        <w:pPrChange w:id="3389" w:author="Dennis Hohmann" w:date="2012-04-15T00:20:00Z">
          <w:pPr>
            <w:keepNext/>
            <w:jc w:val="center"/>
          </w:pPr>
        </w:pPrChange>
      </w:pPr>
      <w:r>
        <w:rPr>
          <w:noProof/>
          <w:lang w:eastAsia="de-DE"/>
        </w:rPr>
        <w:drawing>
          <wp:inline distT="0" distB="0" distL="0" distR="0" wp14:anchorId="3FDF3DF4" wp14:editId="7C02BDBA">
            <wp:extent cx="1869440" cy="1881276"/>
            <wp:effectExtent l="0" t="0" r="1016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Makro.png"/>
                    <pic:cNvPicPr/>
                  </pic:nvPicPr>
                  <pic:blipFill>
                    <a:blip r:embed="rId28">
                      <a:extLst>
                        <a:ext uri="{28A0092B-C50C-407E-A947-70E740481C1C}">
                          <a14:useLocalDpi xmlns:a14="http://schemas.microsoft.com/office/drawing/2010/main" val="0"/>
                        </a:ext>
                      </a:extLst>
                    </a:blip>
                    <a:stretch>
                      <a:fillRect/>
                    </a:stretch>
                  </pic:blipFill>
                  <pic:spPr>
                    <a:xfrm>
                      <a:off x="0" y="0"/>
                      <a:ext cx="1870156" cy="1881997"/>
                    </a:xfrm>
                    <a:prstGeom prst="rect">
                      <a:avLst/>
                    </a:prstGeom>
                  </pic:spPr>
                </pic:pic>
              </a:graphicData>
            </a:graphic>
          </wp:inline>
        </w:drawing>
      </w:r>
    </w:p>
    <w:p w14:paraId="467292C8" w14:textId="50FEE6EB" w:rsidR="00CF30AE" w:rsidRDefault="00FC5BB0" w:rsidP="00FC5BB0">
      <w:pPr>
        <w:pStyle w:val="Beschriftung"/>
        <w:jc w:val="center"/>
      </w:pPr>
      <w:bookmarkStart w:id="3390" w:name="_Toc196078940"/>
      <w:r>
        <w:t xml:space="preserve">Abbildung </w:t>
      </w:r>
      <w:ins w:id="3391" w:author="Dennis Hohmann" w:date="2012-04-15T03:12:00Z">
        <w:r w:rsidR="003C14D1">
          <w:fldChar w:fldCharType="begin"/>
        </w:r>
        <w:r w:rsidR="003C14D1">
          <w:instrText xml:space="preserve"> STYLEREF 2 \s </w:instrText>
        </w:r>
      </w:ins>
      <w:r w:rsidR="003C14D1">
        <w:fldChar w:fldCharType="separate"/>
      </w:r>
      <w:r w:rsidR="003C14D1">
        <w:rPr>
          <w:noProof/>
        </w:rPr>
        <w:t>4.3</w:t>
      </w:r>
      <w:ins w:id="3392"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393" w:author="Dennis Hohmann" w:date="2012-04-15T03:12:00Z">
        <w:r w:rsidR="003C14D1">
          <w:rPr>
            <w:noProof/>
          </w:rPr>
          <w:t>2</w:t>
        </w:r>
        <w:r w:rsidR="003C14D1">
          <w:fldChar w:fldCharType="end"/>
        </w:r>
      </w:ins>
      <w:del w:id="339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Stuktogramm PowerOn-Makro</w:t>
      </w:r>
      <w:bookmarkEnd w:id="3390"/>
    </w:p>
    <w:p w14:paraId="4649A7A5" w14:textId="77777777" w:rsidR="00B35DB6" w:rsidRDefault="00B35DB6" w:rsidP="008B14C0">
      <w:pPr>
        <w:pStyle w:val="Textkrper"/>
        <w:rPr>
          <w:ins w:id="3395" w:author="Dennis Hohmann" w:date="2012-04-15T02:57:00Z"/>
        </w:rPr>
        <w:pPrChange w:id="3396" w:author="Dennis Hohmann" w:date="2012-04-15T00:39:00Z">
          <w:pPr>
            <w:keepNext/>
            <w:jc w:val="center"/>
          </w:pPr>
        </w:pPrChange>
      </w:pPr>
    </w:p>
    <w:p w14:paraId="12B144B4" w14:textId="77777777" w:rsidR="00B35DB6" w:rsidRDefault="00B35DB6" w:rsidP="008B14C0">
      <w:pPr>
        <w:pStyle w:val="Textkrper"/>
        <w:rPr>
          <w:ins w:id="3397" w:author="Dennis Hohmann" w:date="2012-04-15T02:57:00Z"/>
        </w:rPr>
        <w:pPrChange w:id="3398" w:author="Dennis Hohmann" w:date="2012-04-15T00:39:00Z">
          <w:pPr>
            <w:keepNext/>
            <w:jc w:val="center"/>
          </w:pPr>
        </w:pPrChange>
      </w:pPr>
    </w:p>
    <w:p w14:paraId="18A00C54" w14:textId="1491988F" w:rsidR="00FC5BB0" w:rsidRDefault="00FC5BB0" w:rsidP="008B14C0">
      <w:pPr>
        <w:pStyle w:val="Textkrper"/>
        <w:pPrChange w:id="3399" w:author="Dennis Hohmann" w:date="2012-04-15T00:39:00Z">
          <w:pPr>
            <w:keepNext/>
            <w:jc w:val="center"/>
          </w:pPr>
        </w:pPrChange>
      </w:pPr>
      <w:r>
        <w:t xml:space="preserve">In diesem Schritt werden der Betriebsmodus, sowie das Verhalten bei Wertänderung eines </w:t>
      </w:r>
      <w:del w:id="3400" w:author="Dennis Hohmann" w:date="2012-04-15T00:22:00Z">
        <w:r w:rsidDel="00C93F56">
          <w:delText>BarGraph</w:delText>
        </w:r>
      </w:del>
      <w:ins w:id="3401" w:author="Dennis Hohmann" w:date="2012-04-15T00:22:00Z">
        <w:r w:rsidR="00C93F56">
          <w:t xml:space="preserve">Schiebereglers </w:t>
        </w:r>
      </w:ins>
      <w:ins w:id="3402" w:author="Dennis Hohmann" w:date="2012-04-15T00:23:00Z">
        <w:r w:rsidR="00C93F56">
          <w:t>(</w:t>
        </w:r>
      </w:ins>
      <w:ins w:id="3403" w:author="Dennis Hohmann" w:date="2012-04-15T00:22:00Z">
        <w:r w:rsidR="00C93F56">
          <w:t>BarGraph)</w:t>
        </w:r>
      </w:ins>
      <w:del w:id="3404" w:author="Dennis Hohmann" w:date="2012-04-15T00:22:00Z">
        <w:r w:rsidDel="00C93F56">
          <w:delText>en</w:delText>
        </w:r>
      </w:del>
      <w:r>
        <w:t xml:space="preserve"> festgelegt. Das Start-Makro legt das weitere Verhalten des Displays sowie die V</w:t>
      </w:r>
      <w:r>
        <w:t>i</w:t>
      </w:r>
      <w:r>
        <w:t>sualisierung fest.</w:t>
      </w:r>
    </w:p>
    <w:p w14:paraId="324B9C22" w14:textId="77777777" w:rsidR="006D5355" w:rsidRDefault="006D5355" w:rsidP="008B14C0">
      <w:pPr>
        <w:pStyle w:val="Textkrper"/>
        <w:pPrChange w:id="3405" w:author="Dennis Hohmann" w:date="2012-04-15T00:39:00Z">
          <w:pPr>
            <w:keepNext/>
            <w:jc w:val="center"/>
          </w:pPr>
        </w:pPrChange>
      </w:pPr>
    </w:p>
    <w:p w14:paraId="02495140" w14:textId="77777777" w:rsidR="006D5355" w:rsidRDefault="006D5355" w:rsidP="008B14C0">
      <w:pPr>
        <w:pStyle w:val="Textkrper"/>
        <w:pPrChange w:id="3406" w:author="Dennis Hohmann" w:date="2012-04-15T00:39:00Z">
          <w:pPr>
            <w:keepNext/>
            <w:jc w:val="center"/>
          </w:pPr>
        </w:pPrChange>
      </w:pPr>
      <w:r>
        <w:rPr>
          <w:noProof/>
          <w:lang w:eastAsia="de-DE"/>
        </w:rPr>
        <w:drawing>
          <wp:inline distT="0" distB="0" distL="0" distR="0" wp14:anchorId="0F654058" wp14:editId="62267530">
            <wp:extent cx="6120765" cy="1592580"/>
            <wp:effectExtent l="0" t="0" r="635" b="762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png"/>
                    <pic:cNvPicPr/>
                  </pic:nvPicPr>
                  <pic:blipFill>
                    <a:blip r:embed="rId29">
                      <a:extLst>
                        <a:ext uri="{28A0092B-C50C-407E-A947-70E740481C1C}">
                          <a14:useLocalDpi xmlns:a14="http://schemas.microsoft.com/office/drawing/2010/main" val="0"/>
                        </a:ext>
                      </a:extLst>
                    </a:blip>
                    <a:stretch>
                      <a:fillRect/>
                    </a:stretch>
                  </pic:blipFill>
                  <pic:spPr>
                    <a:xfrm>
                      <a:off x="0" y="0"/>
                      <a:ext cx="6120765" cy="1592580"/>
                    </a:xfrm>
                    <a:prstGeom prst="rect">
                      <a:avLst/>
                    </a:prstGeom>
                  </pic:spPr>
                </pic:pic>
              </a:graphicData>
            </a:graphic>
          </wp:inline>
        </w:drawing>
      </w:r>
    </w:p>
    <w:p w14:paraId="19B192A7" w14:textId="4F7AF4F4" w:rsidR="006D5355" w:rsidRDefault="006D5355" w:rsidP="006D5355">
      <w:pPr>
        <w:pStyle w:val="Beschriftung"/>
        <w:jc w:val="both"/>
      </w:pPr>
      <w:bookmarkStart w:id="3407" w:name="_Toc196078941"/>
      <w:r>
        <w:t xml:space="preserve">Abbildung </w:t>
      </w:r>
      <w:ins w:id="3408" w:author="Dennis Hohmann" w:date="2012-04-15T03:12:00Z">
        <w:r w:rsidR="003C14D1">
          <w:fldChar w:fldCharType="begin"/>
        </w:r>
        <w:r w:rsidR="003C14D1">
          <w:instrText xml:space="preserve"> STYLEREF 2 \s </w:instrText>
        </w:r>
      </w:ins>
      <w:r w:rsidR="003C14D1">
        <w:fldChar w:fldCharType="separate"/>
      </w:r>
      <w:r w:rsidR="003C14D1">
        <w:rPr>
          <w:noProof/>
        </w:rPr>
        <w:t>4.3</w:t>
      </w:r>
      <w:ins w:id="3409"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410" w:author="Dennis Hohmann" w:date="2012-04-15T03:12:00Z">
        <w:r w:rsidR="003C14D1">
          <w:rPr>
            <w:noProof/>
          </w:rPr>
          <w:t>3</w:t>
        </w:r>
        <w:r w:rsidR="003C14D1">
          <w:fldChar w:fldCharType="end"/>
        </w:r>
      </w:ins>
      <w:del w:id="341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Start des Controllers</w:t>
      </w:r>
      <w:bookmarkEnd w:id="3407"/>
    </w:p>
    <w:p w14:paraId="2CA31458" w14:textId="77777777" w:rsidR="001E4B95" w:rsidRDefault="001E4B95" w:rsidP="008B14C0">
      <w:pPr>
        <w:pStyle w:val="Textkrper"/>
        <w:pPrChange w:id="3412" w:author="Dennis Hohmann" w:date="2012-04-15T00:39:00Z">
          <w:pPr>
            <w:keepNext/>
            <w:jc w:val="center"/>
          </w:pPr>
        </w:pPrChange>
      </w:pPr>
    </w:p>
    <w:p w14:paraId="07504FC2" w14:textId="513EE7AD" w:rsidR="001E4B95" w:rsidRDefault="00B21475" w:rsidP="008B14C0">
      <w:pPr>
        <w:pStyle w:val="Textkrper"/>
        <w:pPrChange w:id="3413" w:author="Dennis Hohmann" w:date="2012-04-15T00:39:00Z">
          <w:pPr>
            <w:keepNext/>
            <w:jc w:val="center"/>
          </w:pPr>
        </w:pPrChange>
      </w:pPr>
      <w:r>
        <w:t xml:space="preserve">Ist der Controller ohne Fehler angelaufen, wird nach ca. </w:t>
      </w:r>
      <w:ins w:id="3414" w:author="Dennis Hohmann" w:date="2012-04-15T00:23:00Z">
        <w:r w:rsidR="00961586">
          <w:t>fünf</w:t>
        </w:r>
      </w:ins>
      <w:del w:id="3415" w:author="Dennis Hohmann" w:date="2012-04-15T00:23:00Z">
        <w:r w:rsidDel="00961586">
          <w:delText>5</w:delText>
        </w:r>
      </w:del>
      <w:r>
        <w:t xml:space="preserve"> Sekunden das Hauptmenu au</w:t>
      </w:r>
      <w:r>
        <w:t>f</w:t>
      </w:r>
      <w:r>
        <w:t xml:space="preserve">gerufen. </w:t>
      </w:r>
      <w:r w:rsidR="00CF6A4D">
        <w:t xml:space="preserve">Im oberen Drittel des Displays befindet sich das Statusfenster. Hier werden alle </w:t>
      </w:r>
      <w:r w:rsidR="00CF6A4D" w:rsidRPr="00CF6A4D">
        <w:t xml:space="preserve">Meldungen wie z.B. „Controller BEREIT“ angezeigt. </w:t>
      </w:r>
      <w:r w:rsidR="006D5355" w:rsidRPr="00CF6A4D">
        <w:t>Sollte</w:t>
      </w:r>
      <w:r w:rsidR="006D5355">
        <w:t xml:space="preserve"> es während des Anlaufs zu e</w:t>
      </w:r>
      <w:r w:rsidR="006D5355">
        <w:t>i</w:t>
      </w:r>
      <w:r w:rsidR="006D5355">
        <w:t xml:space="preserve">nem Problem mit z.B. dem VDrive2 kommen, wird dies mit einer Klartext-Meldung „USB nicht gefunden“ im Statusfenster angezeigt. Das Statusfenster ist in allen </w:t>
      </w:r>
      <w:r w:rsidR="002B0371">
        <w:t>Betriebsmodi</w:t>
      </w:r>
      <w:r w:rsidR="00765151">
        <w:t xml:space="preserve"> verfügbar, wie auch der Button „Quittieren“.</w:t>
      </w:r>
      <w:r w:rsidR="00F13E8F">
        <w:t xml:space="preserve"> Es gibt </w:t>
      </w:r>
      <w:ins w:id="3416" w:author="Dennis Hohmann" w:date="2012-04-15T00:23:00Z">
        <w:r w:rsidR="00961586">
          <w:t>zwei</w:t>
        </w:r>
      </w:ins>
      <w:del w:id="3417" w:author="Dennis Hohmann" w:date="2012-04-15T00:23:00Z">
        <w:r w:rsidR="00F13E8F" w:rsidDel="00961586">
          <w:delText>2</w:delText>
        </w:r>
      </w:del>
      <w:r w:rsidR="00F13E8F">
        <w:t xml:space="preserve"> Klassen von Meldungen. Einf</w:t>
      </w:r>
      <w:r w:rsidR="00F13E8F">
        <w:t>a</w:t>
      </w:r>
      <w:r w:rsidR="00F13E8F">
        <w:t xml:space="preserve">che Meldungen und Warnungen. Letztere sind mit einem blinkenden </w:t>
      </w:r>
      <w:r w:rsidR="00D64FBC">
        <w:t>Symbol</w:t>
      </w:r>
      <w:ins w:id="3418" w:author="Dennis Hohmann" w:date="2012-04-15T00:25:00Z">
        <w:r w:rsidR="00961586">
          <w:t xml:space="preserve"> (</w:t>
        </w:r>
        <w:r w:rsidR="00961586">
          <w:sym w:font="Wingdings" w:char="F0E0"/>
        </w:r>
      </w:ins>
      <w:ins w:id="3419" w:author="Dennis Hohmann" w:date="2012-04-15T00:26:00Z">
        <w:r w:rsidR="00961586">
          <w:t> </w:t>
        </w:r>
      </w:ins>
      <w:ins w:id="3420" w:author="Dennis Hohmann" w:date="2012-04-15T00:25:00Z">
        <w:r w:rsidR="00961586">
          <w:t>Abb</w:t>
        </w:r>
      </w:ins>
      <w:ins w:id="3421" w:author="Dennis Hohmann" w:date="2012-04-15T00:26:00Z">
        <w:r w:rsidR="00961586">
          <w:t> </w:t>
        </w:r>
      </w:ins>
      <w:ins w:id="3422" w:author="Dennis Hohmann" w:date="2012-04-15T00:25:00Z">
        <w:r w:rsidR="00961586">
          <w:t>4.3.4)</w:t>
        </w:r>
      </w:ins>
      <w:r w:rsidR="00F13E8F">
        <w:t xml:space="preserve"> gekennzeichnet und erfordern einen Eingriff durch den Benutzer.</w:t>
      </w:r>
      <w:r w:rsidR="00D64FBC">
        <w:t xml:space="preserve"> Diese Meldungen müssen quittiert we</w:t>
      </w:r>
      <w:r w:rsidR="00D64FBC">
        <w:t>r</w:t>
      </w:r>
      <w:r w:rsidR="00D64FBC">
        <w:t>den.</w:t>
      </w:r>
    </w:p>
    <w:p w14:paraId="06637E4B" w14:textId="77777777" w:rsidR="00F13E8F" w:rsidRDefault="00F13E8F" w:rsidP="008B14C0">
      <w:pPr>
        <w:pStyle w:val="Textkrper"/>
        <w:pPrChange w:id="3423" w:author="Dennis Hohmann" w:date="2012-04-15T00:39:00Z">
          <w:pPr>
            <w:keepNext/>
            <w:jc w:val="center"/>
          </w:pPr>
        </w:pPrChange>
      </w:pPr>
    </w:p>
    <w:p w14:paraId="1BEF19C4" w14:textId="77777777" w:rsidR="00F13E8F" w:rsidRDefault="00F13E8F" w:rsidP="00F13E8F">
      <w:pPr>
        <w:keepNext/>
        <w:jc w:val="center"/>
      </w:pPr>
      <w:r>
        <w:rPr>
          <w:noProof/>
          <w:lang w:eastAsia="de-DE"/>
        </w:rPr>
        <w:drawing>
          <wp:inline distT="0" distB="0" distL="0" distR="0" wp14:anchorId="5D44181F" wp14:editId="74B08CDE">
            <wp:extent cx="520700" cy="406400"/>
            <wp:effectExtent l="0" t="0" r="1270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IECK.BMP"/>
                    <pic:cNvPicPr/>
                  </pic:nvPicPr>
                  <pic:blipFill>
                    <a:blip r:embed="rId30">
                      <a:extLst>
                        <a:ext uri="{28A0092B-C50C-407E-A947-70E740481C1C}">
                          <a14:useLocalDpi xmlns:a14="http://schemas.microsoft.com/office/drawing/2010/main" val="0"/>
                        </a:ext>
                      </a:extLst>
                    </a:blip>
                    <a:stretch>
                      <a:fillRect/>
                    </a:stretch>
                  </pic:blipFill>
                  <pic:spPr>
                    <a:xfrm>
                      <a:off x="0" y="0"/>
                      <a:ext cx="520700" cy="406400"/>
                    </a:xfrm>
                    <a:prstGeom prst="rect">
                      <a:avLst/>
                    </a:prstGeom>
                  </pic:spPr>
                </pic:pic>
              </a:graphicData>
            </a:graphic>
          </wp:inline>
        </w:drawing>
      </w:r>
    </w:p>
    <w:p w14:paraId="31F0BCB8" w14:textId="58FB3D0C" w:rsidR="00F13E8F" w:rsidRDefault="00F13E8F" w:rsidP="00F13E8F">
      <w:pPr>
        <w:pStyle w:val="Beschriftung"/>
        <w:jc w:val="center"/>
      </w:pPr>
      <w:bookmarkStart w:id="3424" w:name="_Toc196078942"/>
      <w:r>
        <w:t xml:space="preserve">Abbildung </w:t>
      </w:r>
      <w:ins w:id="3425" w:author="Dennis Hohmann" w:date="2012-04-15T03:12:00Z">
        <w:r w:rsidR="003C14D1">
          <w:fldChar w:fldCharType="begin"/>
        </w:r>
        <w:r w:rsidR="003C14D1">
          <w:instrText xml:space="preserve"> STYLEREF 2 \s </w:instrText>
        </w:r>
      </w:ins>
      <w:r w:rsidR="003C14D1">
        <w:fldChar w:fldCharType="separate"/>
      </w:r>
      <w:r w:rsidR="003C14D1">
        <w:rPr>
          <w:noProof/>
        </w:rPr>
        <w:t>4.3</w:t>
      </w:r>
      <w:ins w:id="342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427" w:author="Dennis Hohmann" w:date="2012-04-15T03:12:00Z">
        <w:r w:rsidR="003C14D1">
          <w:rPr>
            <w:noProof/>
          </w:rPr>
          <w:t>4</w:t>
        </w:r>
        <w:r w:rsidR="003C14D1">
          <w:fldChar w:fldCharType="end"/>
        </w:r>
      </w:ins>
      <w:del w:id="342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Warnung</w:t>
      </w:r>
      <w:bookmarkEnd w:id="3424"/>
    </w:p>
    <w:p w14:paraId="4D27DBB2" w14:textId="77777777" w:rsidR="00D64FBC" w:rsidRDefault="00D64FBC" w:rsidP="008B14C0">
      <w:pPr>
        <w:pStyle w:val="Textkrper"/>
        <w:pPrChange w:id="3429" w:author="Dennis Hohmann" w:date="2012-04-15T00:39:00Z">
          <w:pPr>
            <w:keepNext/>
            <w:jc w:val="center"/>
          </w:pPr>
        </w:pPrChange>
      </w:pPr>
    </w:p>
    <w:p w14:paraId="222D5A7C" w14:textId="45BB890D" w:rsidR="00F13E8F" w:rsidRDefault="00F13E8F" w:rsidP="008B14C0">
      <w:pPr>
        <w:pStyle w:val="Textkrper"/>
        <w:pPrChange w:id="3430" w:author="Dennis Hohmann" w:date="2012-04-15T00:39:00Z">
          <w:pPr>
            <w:keepNext/>
            <w:jc w:val="center"/>
          </w:pPr>
        </w:pPrChange>
      </w:pPr>
      <w:r>
        <w:t xml:space="preserve">Das </w:t>
      </w:r>
      <w:r w:rsidR="00364A11">
        <w:t>Hauptm</w:t>
      </w:r>
      <w:r>
        <w:t xml:space="preserve">enu ist </w:t>
      </w:r>
      <w:del w:id="3431" w:author="Dennis Hohmann" w:date="2012-04-15T00:28:00Z">
        <w:r w:rsidDel="00014E07">
          <w:delText xml:space="preserve">übersichtlich </w:delText>
        </w:r>
      </w:del>
      <w:r>
        <w:t>in 3 Gruppen aufgeteilt. Automatik, Hand und Einstellu</w:t>
      </w:r>
      <w:r>
        <w:t>n</w:t>
      </w:r>
      <w:r>
        <w:t xml:space="preserve">gen. Es sind </w:t>
      </w:r>
      <w:r w:rsidR="00364A11">
        <w:t>Menu-Punkte</w:t>
      </w:r>
      <w:r>
        <w:t xml:space="preserve"> vorbereitet, welche</w:t>
      </w:r>
      <w:r w:rsidR="00364A11">
        <w:t xml:space="preserve"> jedoch noch nicht vollständig v</w:t>
      </w:r>
      <w:r>
        <w:t xml:space="preserve">erfügbar sind. Diese sind mit </w:t>
      </w:r>
      <w:ins w:id="3432" w:author="Dennis Hohmann" w:date="2012-04-15T00:27:00Z">
        <w:r w:rsidR="00014E07">
          <w:t xml:space="preserve">durch </w:t>
        </w:r>
      </w:ins>
      <w:r>
        <w:t xml:space="preserve">ein </w:t>
      </w:r>
      <w:del w:id="3433" w:author="Dennis Hohmann" w:date="2012-04-15T00:27:00Z">
        <w:r w:rsidDel="00014E07">
          <w:delText>„</w:delText>
        </w:r>
      </w:del>
      <w:r>
        <w:t>!</w:t>
      </w:r>
      <w:del w:id="3434" w:author="Dennis Hohmann" w:date="2012-04-15T00:27:00Z">
        <w:r w:rsidDel="00014E07">
          <w:delText>“</w:delText>
        </w:r>
      </w:del>
      <w:r>
        <w:t xml:space="preserve"> gekennzeichnet. Diese Funktionen werden zu einem sp</w:t>
      </w:r>
      <w:r>
        <w:t>ä</w:t>
      </w:r>
      <w:r>
        <w:t>teren Zeitpu</w:t>
      </w:r>
      <w:r w:rsidR="00364A11">
        <w:t>nkt vollständig implementiert, da sie für die Funktion der CNC-Steuerung nicht zwingend no</w:t>
      </w:r>
      <w:r w:rsidR="00364A11">
        <w:t>t</w:t>
      </w:r>
      <w:r w:rsidR="00364A11">
        <w:t>wendig waren. Sie bieten lediglich einen zusätzlichen Bedien</w:t>
      </w:r>
      <w:r w:rsidR="009E14B5">
        <w:t>komfort</w:t>
      </w:r>
      <w:r w:rsidR="00364A11">
        <w:t>.</w:t>
      </w:r>
    </w:p>
    <w:p w14:paraId="50147586" w14:textId="77777777" w:rsidR="00B35DB6" w:rsidRDefault="00B35DB6" w:rsidP="00302908">
      <w:pPr>
        <w:keepNext/>
        <w:jc w:val="center"/>
        <w:rPr>
          <w:ins w:id="3435" w:author="Dennis Hohmann" w:date="2012-04-15T02:57:00Z"/>
        </w:rPr>
      </w:pPr>
    </w:p>
    <w:p w14:paraId="13D36F0B" w14:textId="3157BBFC" w:rsidR="00302908" w:rsidRDefault="00F13E8F" w:rsidP="00302908">
      <w:pPr>
        <w:keepNext/>
        <w:jc w:val="center"/>
      </w:pPr>
      <w:r>
        <w:rPr>
          <w:noProof/>
          <w:lang w:eastAsia="de-DE"/>
        </w:rPr>
        <w:drawing>
          <wp:inline distT="0" distB="0" distL="0" distR="0" wp14:anchorId="12584674" wp14:editId="56AABC47">
            <wp:extent cx="5069840" cy="4680818"/>
            <wp:effectExtent l="0" t="0" r="1016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um.png"/>
                    <pic:cNvPicPr/>
                  </pic:nvPicPr>
                  <pic:blipFill>
                    <a:blip r:embed="rId31">
                      <a:extLst>
                        <a:ext uri="{28A0092B-C50C-407E-A947-70E740481C1C}">
                          <a14:useLocalDpi xmlns:a14="http://schemas.microsoft.com/office/drawing/2010/main" val="0"/>
                        </a:ext>
                      </a:extLst>
                    </a:blip>
                    <a:stretch>
                      <a:fillRect/>
                    </a:stretch>
                  </pic:blipFill>
                  <pic:spPr>
                    <a:xfrm>
                      <a:off x="0" y="0"/>
                      <a:ext cx="5070128" cy="4681084"/>
                    </a:xfrm>
                    <a:prstGeom prst="rect">
                      <a:avLst/>
                    </a:prstGeom>
                  </pic:spPr>
                </pic:pic>
              </a:graphicData>
            </a:graphic>
          </wp:inline>
        </w:drawing>
      </w:r>
    </w:p>
    <w:p w14:paraId="40F4FF78" w14:textId="1AA674B7" w:rsidR="00F13E8F" w:rsidRDefault="004B0284" w:rsidP="004B0284">
      <w:pPr>
        <w:pStyle w:val="Beschriftung"/>
        <w:ind w:firstLine="131"/>
      </w:pPr>
      <w:bookmarkStart w:id="3436" w:name="_Toc196078943"/>
      <w:r>
        <w:t xml:space="preserve">Abbildung </w:t>
      </w:r>
      <w:ins w:id="3437" w:author="Dennis Hohmann" w:date="2012-04-15T03:12:00Z">
        <w:r w:rsidR="003C14D1">
          <w:fldChar w:fldCharType="begin"/>
        </w:r>
        <w:r w:rsidR="003C14D1">
          <w:instrText xml:space="preserve"> STYLEREF 2 \s </w:instrText>
        </w:r>
      </w:ins>
      <w:r w:rsidR="003C14D1">
        <w:fldChar w:fldCharType="separate"/>
      </w:r>
      <w:r w:rsidR="003C14D1">
        <w:rPr>
          <w:noProof/>
        </w:rPr>
        <w:t>4.3</w:t>
      </w:r>
      <w:ins w:id="3438"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439" w:author="Dennis Hohmann" w:date="2012-04-15T03:12:00Z">
        <w:r w:rsidR="003C14D1">
          <w:rPr>
            <w:noProof/>
          </w:rPr>
          <w:t>5</w:t>
        </w:r>
        <w:r w:rsidR="003C14D1">
          <w:fldChar w:fldCharType="end"/>
        </w:r>
      </w:ins>
      <w:del w:id="344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rsidR="00491E7B">
        <w:t>: Menü</w:t>
      </w:r>
      <w:r>
        <w:t>-Struktur</w:t>
      </w:r>
      <w:bookmarkEnd w:id="3436"/>
    </w:p>
    <w:p w14:paraId="0DD374DD" w14:textId="77777777" w:rsidR="00302908" w:rsidRPr="00302908" w:rsidRDefault="00302908" w:rsidP="00302908"/>
    <w:p w14:paraId="11F96FD2" w14:textId="5404F463" w:rsidR="00F13E8F" w:rsidRDefault="00D77D4C" w:rsidP="008B14C0">
      <w:pPr>
        <w:pStyle w:val="Textkrper"/>
        <w:pPrChange w:id="3441" w:author="Dennis Hohmann" w:date="2012-04-15T00:39:00Z">
          <w:pPr>
            <w:keepNext/>
            <w:jc w:val="center"/>
          </w:pPr>
        </w:pPrChange>
      </w:pPr>
      <w:r>
        <w:t xml:space="preserve">Die Gruppe der Automatik-Funktionen enthält die aktuell </w:t>
      </w:r>
      <w:del w:id="3442" w:author="Dennis Hohmann" w:date="2012-04-15T00:28:00Z">
        <w:r w:rsidDel="00014E07">
          <w:delText xml:space="preserve">4 </w:delText>
        </w:r>
      </w:del>
      <w:ins w:id="3443" w:author="Dennis Hohmann" w:date="2012-04-15T00:28:00Z">
        <w:r w:rsidR="00014E07">
          <w:t xml:space="preserve">vier </w:t>
        </w:r>
      </w:ins>
      <w:r>
        <w:t xml:space="preserve">möglichen Funktionen zur </w:t>
      </w:r>
      <w:del w:id="3444" w:author="Dennis Hohmann" w:date="2012-04-15T00:29:00Z">
        <w:r w:rsidDel="00014E07">
          <w:delText>He</w:delText>
        </w:r>
        <w:r w:rsidDel="00014E07">
          <w:delText>r</w:delText>
        </w:r>
        <w:r w:rsidDel="00014E07">
          <w:delText xml:space="preserve">stellung </w:delText>
        </w:r>
      </w:del>
      <w:ins w:id="3445" w:author="Dennis Hohmann" w:date="2012-04-15T00:29:00Z">
        <w:r w:rsidR="00014E07">
          <w:t xml:space="preserve">Bearbeitung </w:t>
        </w:r>
      </w:ins>
      <w:r>
        <w:t xml:space="preserve">einer Platine. Diese Funktionen greifen direkt auf den USB-Stick zu und lesen die Daten der entsprechenden </w:t>
      </w:r>
      <w:r w:rsidR="00CC422B">
        <w:t>Datei ein. Nur in den Gruppen der Automatikfunktionen stehen nach dem Start der Datei weitere Funktionen wie z.B. Pause oder Abbrechen zur Verfügung. Sie dienen der Unterbrechung des aktuellen Programms oder gar dem A</w:t>
      </w:r>
      <w:r w:rsidR="00CC422B">
        <w:t>b</w:t>
      </w:r>
      <w:r w:rsidR="00CC422B">
        <w:t>bruch. Die g</w:t>
      </w:r>
      <w:r w:rsidR="00CC422B">
        <w:t>e</w:t>
      </w:r>
      <w:r w:rsidR="00CC422B">
        <w:t xml:space="preserve">naue Funktion der hier aufgeführten Befehle sind dem </w:t>
      </w:r>
      <w:r w:rsidR="00CC422B" w:rsidRPr="00CC422B">
        <w:t>Kapitel</w:t>
      </w:r>
      <w:r w:rsidR="00CC422B">
        <w:t xml:space="preserve"> 4.2</w:t>
      </w:r>
      <w:r w:rsidR="00CC422B" w:rsidRPr="00CC422B">
        <w:t xml:space="preserve"> </w:t>
      </w:r>
      <w:r w:rsidR="00306F8E">
        <w:fldChar w:fldCharType="begin"/>
      </w:r>
      <w:r w:rsidR="00306F8E">
        <w:instrText xml:space="preserve"> HYPERLINK \l "_Controller-Programm" </w:instrText>
      </w:r>
      <w:r w:rsidR="00306F8E">
        <w:fldChar w:fldCharType="separate"/>
      </w:r>
      <w:r w:rsidR="00CC422B" w:rsidRPr="00CC422B">
        <w:t>Controller-Programm</w:t>
      </w:r>
      <w:r w:rsidR="00306F8E">
        <w:fldChar w:fldCharType="end"/>
      </w:r>
      <w:r w:rsidR="00CC422B">
        <w:t xml:space="preserve"> zu entnehmen.</w:t>
      </w:r>
    </w:p>
    <w:p w14:paraId="02763400" w14:textId="77777777" w:rsidR="00CC422B" w:rsidRDefault="00CC422B" w:rsidP="008B14C0">
      <w:pPr>
        <w:pStyle w:val="Textkrper"/>
        <w:pPrChange w:id="3446" w:author="Dennis Hohmann" w:date="2012-04-15T00:39:00Z">
          <w:pPr>
            <w:pStyle w:val="Textkrper"/>
          </w:pPr>
        </w:pPrChange>
      </w:pPr>
    </w:p>
    <w:p w14:paraId="7F40C42B" w14:textId="72B29975" w:rsidR="00F43647" w:rsidRDefault="00CC422B" w:rsidP="008B14C0">
      <w:pPr>
        <w:pStyle w:val="Textkrper"/>
        <w:pPrChange w:id="3447" w:author="Dennis Hohmann" w:date="2012-04-15T00:39:00Z">
          <w:pPr>
            <w:pStyle w:val="Textkrper"/>
          </w:pPr>
        </w:pPrChange>
      </w:pPr>
      <w:r>
        <w:t xml:space="preserve">Der Austausch von Informationen zwischen dem Controller und dem Display findet über Makro-Aufrufe statt. Umgekehrt sendet das Display bei den entsprechenden Events eine Zeichenkette mit entsprechendem Inhalt. Diese sind ebenfalls dem Kapitel 4.2 </w:t>
      </w:r>
      <w:r w:rsidR="00306F8E">
        <w:fldChar w:fldCharType="begin"/>
      </w:r>
      <w:r w:rsidR="00306F8E">
        <w:instrText xml:space="preserve"> HYPERLINK \l "_Controller-Programm" </w:instrText>
      </w:r>
      <w:r w:rsidR="00306F8E">
        <w:fldChar w:fldCharType="separate"/>
      </w:r>
      <w:r w:rsidRPr="00CC422B">
        <w:t>Controller-Programm</w:t>
      </w:r>
      <w:r w:rsidR="00306F8E">
        <w:fldChar w:fldCharType="end"/>
      </w:r>
      <w:r>
        <w:t xml:space="preserve"> zu entnehmen.</w:t>
      </w:r>
    </w:p>
    <w:p w14:paraId="0982F013" w14:textId="77777777" w:rsidR="00F43647" w:rsidRDefault="00F43647" w:rsidP="008B14C0">
      <w:pPr>
        <w:pStyle w:val="Textkrper"/>
        <w:pPrChange w:id="3448" w:author="Dennis Hohmann" w:date="2012-04-15T00:39:00Z">
          <w:pPr>
            <w:pStyle w:val="Textkrper"/>
          </w:pPr>
        </w:pPrChange>
      </w:pPr>
    </w:p>
    <w:p w14:paraId="1F8A5477" w14:textId="58A6CB3C" w:rsidR="00486BE8" w:rsidRDefault="00486BE8" w:rsidP="00645E91">
      <w:pPr>
        <w:pStyle w:val="berschrift2"/>
      </w:pPr>
      <w:r>
        <w:br w:type="page"/>
      </w:r>
      <w:bookmarkStart w:id="3449" w:name="_Toc196079085"/>
      <w:r>
        <w:t>SmallProtocoll</w:t>
      </w:r>
      <w:bookmarkEnd w:id="3449"/>
    </w:p>
    <w:p w14:paraId="71BE7778" w14:textId="77777777" w:rsidR="00090E8A" w:rsidRDefault="00090E8A" w:rsidP="006227A3">
      <w:pPr>
        <w:ind w:left="0" w:firstLine="0"/>
      </w:pPr>
    </w:p>
    <w:p w14:paraId="32FA1A8D" w14:textId="3D1FEA00" w:rsidR="00090E8A" w:rsidRDefault="00090E8A" w:rsidP="008B14C0">
      <w:pPr>
        <w:pStyle w:val="Textkrper"/>
        <w:pPrChange w:id="3450" w:author="Dennis Hohmann" w:date="2012-04-15T00:39:00Z">
          <w:pPr>
            <w:pStyle w:val="Textkrper"/>
          </w:pPr>
        </w:pPrChange>
      </w:pPr>
      <w:r>
        <w:t>Das SmallProtokoll ist ein Protokollrahmen, unabhängig von der verwendeten Schnittste</w:t>
      </w:r>
      <w:r>
        <w:t>l</w:t>
      </w:r>
      <w:r>
        <w:t xml:space="preserve">le. </w:t>
      </w:r>
      <w:r w:rsidR="00A13180">
        <w:t xml:space="preserve">Es wird in </w:t>
      </w:r>
      <w:ins w:id="3451" w:author="Dennis Hohmann" w:date="2012-04-15T00:30:00Z">
        <w:r w:rsidR="00B853A9">
          <w:t>zwei</w:t>
        </w:r>
      </w:ins>
      <w:del w:id="3452" w:author="Dennis Hohmann" w:date="2012-04-15T00:30:00Z">
        <w:r w:rsidR="00A13180" w:rsidDel="00B853A9">
          <w:delText>2</w:delText>
        </w:r>
      </w:del>
      <w:r w:rsidR="00A13180">
        <w:t xml:space="preserve"> Handshakegruppen untersch</w:t>
      </w:r>
      <w:ins w:id="3453" w:author="Dennis Hohmann" w:date="2012-04-15T00:31:00Z">
        <w:r w:rsidR="00B853A9">
          <w:t>ie</w:t>
        </w:r>
      </w:ins>
      <w:del w:id="3454" w:author="Dennis Hohmann" w:date="2012-04-15T00:31:00Z">
        <w:r w:rsidR="00A13180" w:rsidDel="00B853A9">
          <w:delText>ei</w:delText>
        </w:r>
      </w:del>
      <w:r w:rsidR="00A13180">
        <w:t>den, DC1 und DC2, gefolgt von der A</w:t>
      </w:r>
      <w:r w:rsidR="00A13180">
        <w:t>n</w:t>
      </w:r>
      <w:r w:rsidR="00A13180">
        <w:t>zahl der Nutzbytes und der Checksumme.</w:t>
      </w:r>
    </w:p>
    <w:p w14:paraId="0A8C8AF6" w14:textId="77777777" w:rsidR="00A13180" w:rsidRDefault="00A13180" w:rsidP="008B14C0">
      <w:pPr>
        <w:pStyle w:val="Textkrper"/>
        <w:pPrChange w:id="3455" w:author="Dennis Hohmann" w:date="2012-04-15T00:39:00Z">
          <w:pPr>
            <w:pStyle w:val="Textkrper"/>
          </w:pPr>
        </w:pPrChange>
      </w:pPr>
    </w:p>
    <w:p w14:paraId="344D22CB" w14:textId="77777777" w:rsidR="00A13180" w:rsidRDefault="00A13180" w:rsidP="008B14C0">
      <w:pPr>
        <w:pStyle w:val="Textkrper"/>
        <w:pPrChange w:id="3456" w:author="Dennis Hohmann" w:date="2012-04-15T00:39:00Z">
          <w:pPr>
            <w:pStyle w:val="Textkrper"/>
          </w:pPr>
        </w:pPrChange>
      </w:pPr>
      <w:r>
        <w:rPr>
          <w:noProof/>
          <w:lang w:eastAsia="de-DE"/>
        </w:rPr>
        <w:drawing>
          <wp:inline distT="0" distB="0" distL="0" distR="0" wp14:anchorId="152104F1" wp14:editId="60257A70">
            <wp:extent cx="5435600" cy="571500"/>
            <wp:effectExtent l="0" t="0" r="0" b="1270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rotokoll.gif"/>
                    <pic:cNvPicPr/>
                  </pic:nvPicPr>
                  <pic:blipFill>
                    <a:blip r:embed="rId32">
                      <a:extLst>
                        <a:ext uri="{28A0092B-C50C-407E-A947-70E740481C1C}">
                          <a14:useLocalDpi xmlns:a14="http://schemas.microsoft.com/office/drawing/2010/main" val="0"/>
                        </a:ext>
                      </a:extLst>
                    </a:blip>
                    <a:stretch>
                      <a:fillRect/>
                    </a:stretch>
                  </pic:blipFill>
                  <pic:spPr>
                    <a:xfrm>
                      <a:off x="0" y="0"/>
                      <a:ext cx="5435600" cy="571500"/>
                    </a:xfrm>
                    <a:prstGeom prst="rect">
                      <a:avLst/>
                    </a:prstGeom>
                    <a:extLst>
                      <a:ext uri="{FAA26D3D-D897-4be2-8F04-BA451C77F1D7}">
                        <ma14:placeholderFlag xmlns:ma14="http://schemas.microsoft.com/office/mac/drawingml/2011/main"/>
                      </a:ext>
                    </a:extLst>
                  </pic:spPr>
                </pic:pic>
              </a:graphicData>
            </a:graphic>
          </wp:inline>
        </w:drawing>
      </w:r>
    </w:p>
    <w:p w14:paraId="59D9C258" w14:textId="1F0B5FCC" w:rsidR="00A13180" w:rsidRPr="00090E8A" w:rsidRDefault="00A13180" w:rsidP="00814363">
      <w:pPr>
        <w:pStyle w:val="Beschriftung"/>
        <w:ind w:hanging="11"/>
      </w:pPr>
      <w:bookmarkStart w:id="3457" w:name="_Toc196078944"/>
      <w:r>
        <w:t xml:space="preserve">Abbildung </w:t>
      </w:r>
      <w:ins w:id="3458" w:author="Dennis Hohmann" w:date="2012-04-15T03:12:00Z">
        <w:r w:rsidR="003C14D1">
          <w:fldChar w:fldCharType="begin"/>
        </w:r>
        <w:r w:rsidR="003C14D1">
          <w:instrText xml:space="preserve"> STYLEREF 2 \s </w:instrText>
        </w:r>
      </w:ins>
      <w:r w:rsidR="003C14D1">
        <w:fldChar w:fldCharType="separate"/>
      </w:r>
      <w:r w:rsidR="003C14D1">
        <w:rPr>
          <w:noProof/>
        </w:rPr>
        <w:t>4.4</w:t>
      </w:r>
      <w:ins w:id="3459"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460" w:author="Dennis Hohmann" w:date="2012-04-15T03:12:00Z">
        <w:r w:rsidR="003C14D1">
          <w:rPr>
            <w:noProof/>
          </w:rPr>
          <w:t>1</w:t>
        </w:r>
        <w:r w:rsidR="003C14D1">
          <w:fldChar w:fldCharType="end"/>
        </w:r>
      </w:ins>
      <w:del w:id="346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Protokollrahmen</w:t>
      </w:r>
      <w:r w:rsidR="00F270EA">
        <w:rPr>
          <w:rStyle w:val="Funotenzeichen"/>
        </w:rPr>
        <w:footnoteReference w:id="21"/>
      </w:r>
      <w:bookmarkEnd w:id="3457"/>
    </w:p>
    <w:p w14:paraId="18D72A9B" w14:textId="77777777" w:rsidR="00486BE8" w:rsidRDefault="00486BE8" w:rsidP="008B14C0">
      <w:pPr>
        <w:pStyle w:val="Textkrper"/>
        <w:pPrChange w:id="3462" w:author="Dennis Hohmann" w:date="2012-04-15T00:39:00Z">
          <w:pPr>
            <w:pStyle w:val="Textkrper"/>
          </w:pPr>
        </w:pPrChange>
      </w:pPr>
    </w:p>
    <w:p w14:paraId="4083E5E0" w14:textId="2E609024" w:rsidR="00A13180" w:rsidRDefault="00A13180" w:rsidP="008B14C0">
      <w:pPr>
        <w:pStyle w:val="Textkrper"/>
        <w:pPrChange w:id="3463" w:author="Dennis Hohmann" w:date="2012-04-15T00:39:00Z">
          <w:pPr>
            <w:pStyle w:val="Textkrper"/>
          </w:pPr>
        </w:pPrChange>
      </w:pPr>
      <w:r>
        <w:t>Die Checksumme wird durch die Summierung des Handshake-</w:t>
      </w:r>
      <w:r w:rsidR="00D61077">
        <w:t>Typs</w:t>
      </w:r>
      <w:r>
        <w:t>, der Anzahl der Nut</w:t>
      </w:r>
      <w:r>
        <w:t>z</w:t>
      </w:r>
      <w:r>
        <w:t>daten, sowie allen N</w:t>
      </w:r>
      <w:r w:rsidR="00D61077">
        <w:t xml:space="preserve">utzdatenbytes errechnet. Module-Operation </w:t>
      </w:r>
      <w:ins w:id="3464" w:author="Dennis Hohmann" w:date="2012-04-15T00:33:00Z">
        <w:r w:rsidR="00F1723B">
          <w:t xml:space="preserve">der </w:t>
        </w:r>
      </w:ins>
      <w:r w:rsidR="00D61077">
        <w:t xml:space="preserve">Summe / </w:t>
      </w:r>
      <w:r>
        <w:t>256 ergibt die Checksumme. Ist die Checksumme korre</w:t>
      </w:r>
      <w:r w:rsidR="00CB7D07">
        <w:t>kt, sendet das Display ein ACK. Diese An</w:t>
      </w:r>
      <w:r w:rsidR="00CB7D07">
        <w:t>t</w:t>
      </w:r>
      <w:r w:rsidR="00CB7D07">
        <w:t xml:space="preserve">wort </w:t>
      </w:r>
      <w:del w:id="3465" w:author="Dennis Hohmann" w:date="2012-04-15T00:34:00Z">
        <w:r w:rsidR="00CB7D07" w:rsidDel="00021F9D">
          <w:delText>ist jedoch nur die Antwort</w:delText>
        </w:r>
      </w:del>
      <w:ins w:id="3466" w:author="Dennis Hohmann" w:date="2012-04-15T00:34:00Z">
        <w:r w:rsidR="00021F9D">
          <w:t>bestätigt jedoch nur</w:t>
        </w:r>
      </w:ins>
      <w:del w:id="3467" w:author="Dennis Hohmann" w:date="2012-04-15T00:34:00Z">
        <w:r w:rsidR="00CB7D07" w:rsidDel="00021F9D">
          <w:delText>,</w:delText>
        </w:r>
      </w:del>
      <w:r w:rsidR="00CB7D07">
        <w:t xml:space="preserve"> ob das Datenpaket korrekt empfangen wurde. Eine Syntaxpr</w:t>
      </w:r>
      <w:r w:rsidR="00CB7D07">
        <w:t>ü</w:t>
      </w:r>
      <w:r w:rsidR="00CB7D07">
        <w:t xml:space="preserve">fung findet hier nicht statt. </w:t>
      </w:r>
      <w:r w:rsidR="008227CD">
        <w:t xml:space="preserve">Sollte während der Übertragung ein Byte beschädigt sein oder gar </w:t>
      </w:r>
      <w:r w:rsidR="00CB7D07">
        <w:t>verloren gegangen sein</w:t>
      </w:r>
      <w:r w:rsidR="008227CD">
        <w:t xml:space="preserve">, gibt es </w:t>
      </w:r>
      <w:ins w:id="3468" w:author="Dennis Hohmann" w:date="2012-04-15T00:33:00Z">
        <w:r w:rsidR="00021F9D">
          <w:t>zwei</w:t>
        </w:r>
      </w:ins>
      <w:del w:id="3469" w:author="Dennis Hohmann" w:date="2012-04-15T00:33:00Z">
        <w:r w:rsidR="008227CD" w:rsidDel="00021F9D">
          <w:delText>2</w:delText>
        </w:r>
      </w:del>
      <w:r w:rsidR="008227CD">
        <w:t xml:space="preserve"> mögliche Reaktionen des Displays. Die erste Möglichkeit ist die B</w:t>
      </w:r>
      <w:r w:rsidR="008227CD">
        <w:t>e</w:t>
      </w:r>
      <w:r w:rsidR="008227CD">
        <w:t>stätigung des</w:t>
      </w:r>
      <w:r w:rsidR="00CB7D07">
        <w:t xml:space="preserve"> fehlerhaften Pakets mit NAK. Die </w:t>
      </w:r>
      <w:del w:id="3470" w:author="Dennis Hohmann" w:date="2012-04-15T00:33:00Z">
        <w:r w:rsidR="00CB7D07" w:rsidDel="00021F9D">
          <w:delText>2</w:delText>
        </w:r>
      </w:del>
      <w:ins w:id="3471" w:author="Dennis Hohmann" w:date="2012-04-15T00:33:00Z">
        <w:r w:rsidR="00021F9D">
          <w:t>zweite</w:t>
        </w:r>
      </w:ins>
      <w:del w:id="3472" w:author="Dennis Hohmann" w:date="2012-04-15T00:33:00Z">
        <w:r w:rsidR="00CB7D07" w:rsidDel="00021F9D">
          <w:delText>.</w:delText>
        </w:r>
      </w:del>
      <w:r w:rsidR="00CB7D07">
        <w:t xml:space="preserve"> Möglichkeit ist das Ablaufen der voreingestellten Timeo</w:t>
      </w:r>
      <w:r w:rsidR="00B142EC">
        <w:t xml:space="preserve">utzeit und das damit </w:t>
      </w:r>
      <w:ins w:id="3473" w:author="Dennis Hohmann" w:date="2012-04-15T00:35:00Z">
        <w:r w:rsidR="00722450">
          <w:t>v</w:t>
        </w:r>
      </w:ins>
      <w:del w:id="3474" w:author="Dennis Hohmann" w:date="2012-04-15T00:35:00Z">
        <w:r w:rsidR="00B142EC" w:rsidDel="00722450">
          <w:delText>v</w:delText>
        </w:r>
      </w:del>
      <w:r w:rsidR="00B142EC">
        <w:t xml:space="preserve">erbundene, </w:t>
      </w:r>
      <w:ins w:id="3475" w:author="Dennis Hohmann" w:date="2012-04-15T00:35:00Z">
        <w:r w:rsidR="00722450">
          <w:t>V</w:t>
        </w:r>
      </w:ins>
      <w:del w:id="3476" w:author="Dennis Hohmann" w:date="2012-04-15T00:35:00Z">
        <w:r w:rsidR="00CB7D07" w:rsidDel="00722450">
          <w:delText>v</w:delText>
        </w:r>
      </w:del>
      <w:r w:rsidR="00CB7D07">
        <w:t>erwerfen des aktuellen P</w:t>
      </w:r>
      <w:r w:rsidR="00CB7D07">
        <w:t>a</w:t>
      </w:r>
      <w:r w:rsidR="00CB7D07">
        <w:t>kets ohne eine Antwort.</w:t>
      </w:r>
    </w:p>
    <w:p w14:paraId="21134B80" w14:textId="77777777" w:rsidR="00B142EC" w:rsidRDefault="00B142EC" w:rsidP="008B14C0">
      <w:pPr>
        <w:pStyle w:val="Textkrper"/>
        <w:pPrChange w:id="3477" w:author="Dennis Hohmann" w:date="2012-04-15T00:39:00Z">
          <w:pPr>
            <w:pStyle w:val="Textkrper"/>
          </w:pPr>
        </w:pPrChange>
      </w:pPr>
    </w:p>
    <w:p w14:paraId="664CF02C" w14:textId="77777777" w:rsidR="00682562" w:rsidRDefault="00682562" w:rsidP="008B14C0">
      <w:pPr>
        <w:pStyle w:val="Textkrper"/>
        <w:pPrChange w:id="3478" w:author="Dennis Hohmann" w:date="2012-04-15T00:39:00Z">
          <w:pPr>
            <w:pStyle w:val="Textkrper"/>
          </w:pPr>
        </w:pPrChange>
      </w:pPr>
      <w:r>
        <w:t>Um die voreingestellten Protokolldaten, wie die maximale Timeoutzeit oder die maximale Anzahl an Nutztdatenbytes, zu ändern, wird ein DC2 Protokoll mit folgendem Aufbau g</w:t>
      </w:r>
      <w:r>
        <w:t>e</w:t>
      </w:r>
      <w:r>
        <w:t>sendet:</w:t>
      </w:r>
    </w:p>
    <w:p w14:paraId="05051D08" w14:textId="77777777" w:rsidR="00682562" w:rsidRDefault="00682562" w:rsidP="008B14C0">
      <w:pPr>
        <w:pStyle w:val="Textkrper"/>
        <w:pPrChange w:id="3479" w:author="Dennis Hohmann" w:date="2012-04-15T00:39:00Z">
          <w:pPr>
            <w:pStyle w:val="Textkrper"/>
          </w:pPr>
        </w:pPrChange>
      </w:pPr>
    </w:p>
    <w:p w14:paraId="0A4CDB2B" w14:textId="77777777" w:rsidR="007E431C" w:rsidRDefault="00682562" w:rsidP="007E431C">
      <w:pPr>
        <w:keepNext/>
        <w:jc w:val="center"/>
      </w:pPr>
      <w:r>
        <w:rPr>
          <w:noProof/>
          <w:lang w:eastAsia="de-DE"/>
        </w:rPr>
        <w:drawing>
          <wp:inline distT="0" distB="0" distL="0" distR="0" wp14:anchorId="1A69D951" wp14:editId="4156AE7F">
            <wp:extent cx="6120765" cy="160528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kollrahmend.gif"/>
                    <pic:cNvPicPr/>
                  </pic:nvPicPr>
                  <pic:blipFill>
                    <a:blip r:embed="rId33">
                      <a:extLst>
                        <a:ext uri="{28A0092B-C50C-407E-A947-70E740481C1C}">
                          <a14:useLocalDpi xmlns:a14="http://schemas.microsoft.com/office/drawing/2010/main" val="0"/>
                        </a:ext>
                      </a:extLst>
                    </a:blip>
                    <a:stretch>
                      <a:fillRect/>
                    </a:stretch>
                  </pic:blipFill>
                  <pic:spPr>
                    <a:xfrm>
                      <a:off x="0" y="0"/>
                      <a:ext cx="6120765" cy="1605280"/>
                    </a:xfrm>
                    <a:prstGeom prst="rect">
                      <a:avLst/>
                    </a:prstGeom>
                  </pic:spPr>
                </pic:pic>
              </a:graphicData>
            </a:graphic>
          </wp:inline>
        </w:drawing>
      </w:r>
    </w:p>
    <w:p w14:paraId="303780C4" w14:textId="7D6A30E3" w:rsidR="00682562" w:rsidRDefault="007E431C" w:rsidP="007E431C">
      <w:pPr>
        <w:pStyle w:val="Beschriftung"/>
        <w:jc w:val="center"/>
      </w:pPr>
      <w:bookmarkStart w:id="3480" w:name="_Toc196078945"/>
      <w:r>
        <w:t xml:space="preserve">Abbildung </w:t>
      </w:r>
      <w:ins w:id="3481" w:author="Dennis Hohmann" w:date="2012-04-15T03:12:00Z">
        <w:r w:rsidR="003C14D1">
          <w:fldChar w:fldCharType="begin"/>
        </w:r>
        <w:r w:rsidR="003C14D1">
          <w:instrText xml:space="preserve"> STYLEREF 2 \s </w:instrText>
        </w:r>
      </w:ins>
      <w:r w:rsidR="003C14D1">
        <w:fldChar w:fldCharType="separate"/>
      </w:r>
      <w:r w:rsidR="003C14D1">
        <w:rPr>
          <w:noProof/>
        </w:rPr>
        <w:t>4.4</w:t>
      </w:r>
      <w:ins w:id="3482"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483" w:author="Dennis Hohmann" w:date="2012-04-15T03:12:00Z">
        <w:r w:rsidR="003C14D1">
          <w:rPr>
            <w:noProof/>
          </w:rPr>
          <w:t>2</w:t>
        </w:r>
        <w:r w:rsidR="003C14D1">
          <w:fldChar w:fldCharType="end"/>
        </w:r>
      </w:ins>
      <w:del w:id="348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Protokollrahmen DC2</w:t>
      </w:r>
      <w:r w:rsidR="008B1248">
        <w:rPr>
          <w:rStyle w:val="Funotenzeichen"/>
        </w:rPr>
        <w:footnoteReference w:id="22"/>
      </w:r>
      <w:bookmarkEnd w:id="3480"/>
    </w:p>
    <w:p w14:paraId="4ECBAD71" w14:textId="5C53B645" w:rsidR="00682562" w:rsidRDefault="00682562" w:rsidP="008B14C0">
      <w:pPr>
        <w:pStyle w:val="Textkrper"/>
        <w:pPrChange w:id="3485" w:author="Dennis Hohmann" w:date="2012-04-15T00:39:00Z">
          <w:pPr>
            <w:pStyle w:val="Textkrper"/>
          </w:pPr>
        </w:pPrChange>
      </w:pPr>
    </w:p>
    <w:p w14:paraId="3BED7E21" w14:textId="77777777" w:rsidR="00B35DB6" w:rsidRDefault="00B35DB6" w:rsidP="008B14C0">
      <w:pPr>
        <w:pStyle w:val="Textkrper"/>
        <w:rPr>
          <w:ins w:id="3486" w:author="Dennis Hohmann" w:date="2012-04-15T02:57:00Z"/>
        </w:rPr>
        <w:pPrChange w:id="3487" w:author="Dennis Hohmann" w:date="2012-04-15T00:39:00Z">
          <w:pPr>
            <w:pStyle w:val="Beschriftung"/>
            <w:ind w:left="0" w:firstLine="851"/>
          </w:pPr>
        </w:pPrChange>
      </w:pPr>
    </w:p>
    <w:p w14:paraId="1D990F41" w14:textId="53648825" w:rsidR="007E431C" w:rsidRDefault="007E431C" w:rsidP="008B14C0">
      <w:pPr>
        <w:pStyle w:val="Textkrper"/>
        <w:pPrChange w:id="3488" w:author="Dennis Hohmann" w:date="2012-04-15T00:39:00Z">
          <w:pPr>
            <w:pStyle w:val="Beschriftung"/>
            <w:ind w:left="0" w:firstLine="851"/>
          </w:pPr>
        </w:pPrChange>
      </w:pPr>
      <w:r>
        <w:t>Diese Einstellungen sind direkt nach der Verarbeitung des Datenpakets gültig. Ein Ne</w:t>
      </w:r>
      <w:r>
        <w:t>u</w:t>
      </w:r>
      <w:r>
        <w:t>start des Displays ist nicht nötig.</w:t>
      </w:r>
    </w:p>
    <w:p w14:paraId="1293D25E" w14:textId="77777777" w:rsidR="00CF30AE" w:rsidRDefault="00CF30AE" w:rsidP="008B14C0">
      <w:pPr>
        <w:pStyle w:val="Textkrper"/>
        <w:pPrChange w:id="3489" w:author="Dennis Hohmann" w:date="2012-04-15T00:39:00Z">
          <w:pPr>
            <w:pStyle w:val="Textkrper"/>
          </w:pPr>
        </w:pPrChange>
      </w:pPr>
    </w:p>
    <w:p w14:paraId="44FC7717" w14:textId="703B923A" w:rsidR="007B35FA" w:rsidRDefault="00CD4C76" w:rsidP="00776078">
      <w:pPr>
        <w:pStyle w:val="berschrift1"/>
      </w:pPr>
      <w:r>
        <w:br w:type="page"/>
      </w:r>
      <w:bookmarkStart w:id="3490" w:name="_Toc196079086"/>
      <w:r w:rsidR="007B35FA">
        <w:t xml:space="preserve">Die </w:t>
      </w:r>
      <w:r w:rsidR="00342A94">
        <w:t>Steuerp</w:t>
      </w:r>
      <w:r w:rsidR="007B35FA">
        <w:t>latine</w:t>
      </w:r>
      <w:bookmarkEnd w:id="3490"/>
    </w:p>
    <w:p w14:paraId="389AD897" w14:textId="0579B309" w:rsidR="00041EE7" w:rsidRDefault="00783203" w:rsidP="00041EE7">
      <w:pPr>
        <w:pStyle w:val="berschrift2"/>
      </w:pPr>
      <w:bookmarkStart w:id="3491" w:name="_Toc196079087"/>
      <w:r>
        <w:t>Aufbau</w:t>
      </w:r>
      <w:bookmarkEnd w:id="3491"/>
    </w:p>
    <w:p w14:paraId="55B73D65" w14:textId="119DCF2F" w:rsidR="00041EE7" w:rsidRDefault="001B0D83" w:rsidP="00041EE7">
      <w:pPr>
        <w:keepNext/>
      </w:pPr>
      <w:del w:id="3492" w:author="Dennis Hohmann" w:date="2012-04-15T00:44:00Z">
        <w:r w:rsidRPr="001B0D83" w:rsidDel="00DE3B2F">
          <w:rPr>
            <w:noProof/>
            <w:lang w:eastAsia="de-DE"/>
          </w:rPr>
          <w:drawing>
            <wp:inline distT="0" distB="0" distL="0" distR="0" wp14:anchorId="3796C7CD" wp14:editId="30CBE669">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del>
      <w:ins w:id="3493" w:author="Dennis Hohmann" w:date="2012-04-15T00:44:00Z">
        <w:r w:rsidR="00DE3B2F" w:rsidRPr="00DE3B2F">
          <w:drawing>
            <wp:inline distT="0" distB="0" distL="0" distR="0" wp14:anchorId="59DA1FC9" wp14:editId="47C56BDF">
              <wp:extent cx="6120765" cy="3869017"/>
              <wp:effectExtent l="0" t="0" r="635" b="0"/>
              <wp:docPr id="2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3869017"/>
                      </a:xfrm>
                      <a:prstGeom prst="rect">
                        <a:avLst/>
                      </a:prstGeom>
                      <a:noFill/>
                      <a:ln>
                        <a:noFill/>
                      </a:ln>
                    </pic:spPr>
                  </pic:pic>
                </a:graphicData>
              </a:graphic>
            </wp:inline>
          </w:drawing>
        </w:r>
      </w:ins>
    </w:p>
    <w:p w14:paraId="2773EBA7" w14:textId="5A532D6C" w:rsidR="00041EE7" w:rsidRDefault="00041EE7" w:rsidP="00041EE7">
      <w:pPr>
        <w:pStyle w:val="Beschriftung"/>
      </w:pPr>
      <w:bookmarkStart w:id="3494" w:name="_Toc196078946"/>
      <w:r>
        <w:t xml:space="preserve">Abbildung </w:t>
      </w:r>
      <w:ins w:id="3495" w:author="Dennis Hohmann" w:date="2012-04-15T03:12:00Z">
        <w:r w:rsidR="003C14D1">
          <w:fldChar w:fldCharType="begin"/>
        </w:r>
        <w:r w:rsidR="003C14D1">
          <w:instrText xml:space="preserve"> STYLEREF 2 \s </w:instrText>
        </w:r>
      </w:ins>
      <w:r w:rsidR="003C14D1">
        <w:fldChar w:fldCharType="separate"/>
      </w:r>
      <w:r w:rsidR="003C14D1">
        <w:rPr>
          <w:noProof/>
        </w:rPr>
        <w:t>5.1</w:t>
      </w:r>
      <w:ins w:id="349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497" w:author="Dennis Hohmann" w:date="2012-04-15T03:12:00Z">
        <w:r w:rsidR="003C14D1">
          <w:rPr>
            <w:noProof/>
          </w:rPr>
          <w:t>1</w:t>
        </w:r>
        <w:r w:rsidR="003C14D1">
          <w:fldChar w:fldCharType="end"/>
        </w:r>
      </w:ins>
      <w:del w:id="349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Blockschaltbild Steuerplatine</w:t>
      </w:r>
      <w:bookmarkEnd w:id="3494"/>
    </w:p>
    <w:p w14:paraId="41EEBEB8" w14:textId="77777777" w:rsidR="00995C64" w:rsidRPr="00995C64" w:rsidRDefault="00995C64" w:rsidP="00995C64"/>
    <w:p w14:paraId="177C3CEF" w14:textId="72E4E515" w:rsidR="008577F3" w:rsidRDefault="009C1059" w:rsidP="008B14C0">
      <w:pPr>
        <w:pStyle w:val="Textkrper"/>
        <w:pPrChange w:id="3499" w:author="Dennis Hohmann" w:date="2012-04-15T00:39:00Z">
          <w:pPr>
            <w:pStyle w:val="Textkrper"/>
          </w:pPr>
        </w:pPrChange>
      </w:pPr>
      <w:r>
        <w:t xml:space="preserve">Die </w:t>
      </w:r>
      <w:del w:id="3500" w:author="Dennis Hohmann" w:date="2012-04-15T00:44:00Z">
        <w:r w:rsidDel="00377D74">
          <w:delText>Stromversorgun</w:delText>
        </w:r>
        <w:r w:rsidR="003D51A7" w:rsidDel="00377D74">
          <w:delText xml:space="preserve">g </w:delText>
        </w:r>
      </w:del>
      <w:ins w:id="3501" w:author="Dennis Hohmann" w:date="2012-04-15T00:44:00Z">
        <w:r w:rsidR="00377D74">
          <w:t xml:space="preserve">Spannungsversorgung </w:t>
        </w:r>
      </w:ins>
      <w:r w:rsidR="003D51A7">
        <w:t>ist auf einen Verbrauch von 44</w:t>
      </w:r>
      <w:r w:rsidR="00E50662">
        <w:t>5</w:t>
      </w:r>
      <w:r>
        <w:t xml:space="preserve">mA </w:t>
      </w:r>
      <w:r w:rsidR="00413B28">
        <w:t xml:space="preserve">bei 5V DC </w:t>
      </w:r>
      <w:r>
        <w:t>ausgele</w:t>
      </w:r>
      <w:r w:rsidR="00413B28">
        <w:t>gt. Di</w:t>
      </w:r>
      <w:r w:rsidR="00413B28">
        <w:t>e</w:t>
      </w:r>
      <w:r w:rsidR="00413B28">
        <w:t xml:space="preserve">ser setzt sich wie folgt, aus den gemessenen </w:t>
      </w:r>
      <w:r w:rsidR="003D51A7">
        <w:t>Verbrauchsw</w:t>
      </w:r>
      <w:r w:rsidR="00413B28">
        <w:t xml:space="preserve">erten, </w:t>
      </w:r>
      <w:r>
        <w:t>zusammen:</w:t>
      </w:r>
    </w:p>
    <w:p w14:paraId="212C21EC" w14:textId="77777777" w:rsidR="00413B28" w:rsidRDefault="00413B28" w:rsidP="008B14C0">
      <w:pPr>
        <w:pStyle w:val="Textkrper"/>
        <w:pPrChange w:id="3502" w:author="Dennis Hohmann" w:date="2012-04-15T00:39:00Z">
          <w:pPr>
            <w:pStyle w:val="Textkrper"/>
          </w:pPr>
        </w:pPrChange>
      </w:pPr>
    </w:p>
    <w:tbl>
      <w:tblPr>
        <w:tblStyle w:val="Tabellenraster"/>
        <w:tblW w:w="0" w:type="auto"/>
        <w:jc w:val="center"/>
        <w:tblLook w:val="04A0" w:firstRow="1" w:lastRow="0" w:firstColumn="1" w:lastColumn="0" w:noHBand="0" w:noVBand="1"/>
        <w:tblPrChange w:id="3503" w:author="Dennis Hohmann" w:date="2012-04-15T00:39:00Z">
          <w:tblPr>
            <w:tblStyle w:val="Tabellenraster"/>
            <w:tblW w:w="0" w:type="auto"/>
            <w:jc w:val="center"/>
            <w:tblLook w:val="04A0" w:firstRow="1" w:lastRow="0" w:firstColumn="1" w:lastColumn="0" w:noHBand="0" w:noVBand="1"/>
          </w:tblPr>
        </w:tblPrChange>
      </w:tblPr>
      <w:tblGrid>
        <w:gridCol w:w="2411"/>
        <w:gridCol w:w="1224"/>
        <w:tblGridChange w:id="3504">
          <w:tblGrid>
            <w:gridCol w:w="2411"/>
            <w:gridCol w:w="1224"/>
          </w:tblGrid>
        </w:tblGridChange>
      </w:tblGrid>
      <w:tr w:rsidR="009C1059" w14:paraId="2C1F03B4" w14:textId="77777777" w:rsidTr="008B14C0">
        <w:trPr>
          <w:jc w:val="center"/>
          <w:trPrChange w:id="3505" w:author="Dennis Hohmann" w:date="2012-04-15T00:39:00Z">
            <w:trPr>
              <w:jc w:val="center"/>
            </w:trPr>
          </w:trPrChange>
        </w:trPr>
        <w:tc>
          <w:tcPr>
            <w:tcW w:w="2411" w:type="dxa"/>
            <w:tcPrChange w:id="3506" w:author="Dennis Hohmann" w:date="2012-04-15T00:39:00Z">
              <w:tcPr>
                <w:tcW w:w="2411" w:type="dxa"/>
              </w:tcPr>
            </w:tcPrChange>
          </w:tcPr>
          <w:p w14:paraId="517ED166" w14:textId="76A72A53" w:rsidR="009C1059" w:rsidRDefault="009C1059" w:rsidP="008B14C0">
            <w:pPr>
              <w:pStyle w:val="Textkrper"/>
              <w:pPrChange w:id="3507" w:author="Dennis Hohmann" w:date="2012-04-15T00:39:00Z">
                <w:pPr>
                  <w:pStyle w:val="Textkrper"/>
                </w:pPr>
              </w:pPrChange>
            </w:pPr>
            <w:r>
              <w:t>ATmega1284P-PU</w:t>
            </w:r>
          </w:p>
        </w:tc>
        <w:tc>
          <w:tcPr>
            <w:tcW w:w="1224" w:type="dxa"/>
            <w:tcPrChange w:id="3508" w:author="Dennis Hohmann" w:date="2012-04-15T00:39:00Z">
              <w:tcPr>
                <w:tcW w:w="1224" w:type="dxa"/>
              </w:tcPr>
            </w:tcPrChange>
          </w:tcPr>
          <w:p w14:paraId="093407E1" w14:textId="489EF7F8" w:rsidR="009C1059" w:rsidRPr="000C2078" w:rsidRDefault="008B14C0" w:rsidP="008B14C0">
            <w:pPr>
              <w:pStyle w:val="Textkrper"/>
              <w:pPrChange w:id="3509" w:author="Dennis Hohmann" w:date="2012-04-15T00:39:00Z">
                <w:pPr>
                  <w:pStyle w:val="Textkrper"/>
                </w:pPr>
              </w:pPrChange>
            </w:pPr>
            <w:ins w:id="3510" w:author="Dennis Hohmann" w:date="2012-04-15T00:39:00Z">
              <w:r>
                <w:t xml:space="preserve">  </w:t>
              </w:r>
              <w:r w:rsidR="00D67301">
                <w:t xml:space="preserve">  </w:t>
              </w:r>
            </w:ins>
            <w:r w:rsidR="009C1059" w:rsidRPr="000C2078">
              <w:t>35</w:t>
            </w:r>
            <w:r w:rsidR="00413B28" w:rsidRPr="000C2078">
              <w:t xml:space="preserve"> mA</w:t>
            </w:r>
          </w:p>
        </w:tc>
      </w:tr>
      <w:tr w:rsidR="009C1059" w14:paraId="3820672C" w14:textId="77777777" w:rsidTr="008B14C0">
        <w:trPr>
          <w:jc w:val="center"/>
          <w:trPrChange w:id="3511" w:author="Dennis Hohmann" w:date="2012-04-15T00:39:00Z">
            <w:trPr>
              <w:jc w:val="center"/>
            </w:trPr>
          </w:trPrChange>
        </w:trPr>
        <w:tc>
          <w:tcPr>
            <w:tcW w:w="2411" w:type="dxa"/>
            <w:tcPrChange w:id="3512" w:author="Dennis Hohmann" w:date="2012-04-15T00:39:00Z">
              <w:tcPr>
                <w:tcW w:w="2411" w:type="dxa"/>
              </w:tcPr>
            </w:tcPrChange>
          </w:tcPr>
          <w:p w14:paraId="3CDDD660" w14:textId="3579A153" w:rsidR="009C1059" w:rsidRDefault="00B0341A" w:rsidP="008B14C0">
            <w:pPr>
              <w:pStyle w:val="Textkrper"/>
              <w:pPrChange w:id="3513" w:author="Dennis Hohmann" w:date="2012-04-15T00:39:00Z">
                <w:pPr>
                  <w:pStyle w:val="Textkrper"/>
                </w:pPr>
              </w:pPrChange>
            </w:pPr>
            <w:r>
              <w:t>VDrive2</w:t>
            </w:r>
            <w:r w:rsidR="009C1059">
              <w:t>-USB</w:t>
            </w:r>
          </w:p>
        </w:tc>
        <w:tc>
          <w:tcPr>
            <w:tcW w:w="1224" w:type="dxa"/>
            <w:tcPrChange w:id="3514" w:author="Dennis Hohmann" w:date="2012-04-15T00:39:00Z">
              <w:tcPr>
                <w:tcW w:w="1224" w:type="dxa"/>
              </w:tcPr>
            </w:tcPrChange>
          </w:tcPr>
          <w:p w14:paraId="2575ED61" w14:textId="159BBB7D" w:rsidR="009C1059" w:rsidRPr="000C2078" w:rsidRDefault="00D67301" w:rsidP="008B14C0">
            <w:pPr>
              <w:pStyle w:val="Textkrper"/>
              <w:pPrChange w:id="3515" w:author="Dennis Hohmann" w:date="2012-04-15T00:39:00Z">
                <w:pPr>
                  <w:pStyle w:val="Textkrper"/>
                </w:pPr>
              </w:pPrChange>
            </w:pPr>
            <w:ins w:id="3516" w:author="Dennis Hohmann" w:date="2012-04-15T00:39:00Z">
              <w:r>
                <w:t xml:space="preserve">  </w:t>
              </w:r>
            </w:ins>
            <w:r w:rsidR="003D51A7" w:rsidRPr="000C2078">
              <w:t>20</w:t>
            </w:r>
            <w:r w:rsidR="009C1059" w:rsidRPr="000C2078">
              <w:t>0</w:t>
            </w:r>
            <w:r w:rsidR="00413B28" w:rsidRPr="000C2078">
              <w:t xml:space="preserve"> mA</w:t>
            </w:r>
          </w:p>
        </w:tc>
      </w:tr>
      <w:tr w:rsidR="009C1059" w14:paraId="6C0FDF6B" w14:textId="77777777" w:rsidTr="008B14C0">
        <w:trPr>
          <w:jc w:val="center"/>
          <w:trPrChange w:id="3517" w:author="Dennis Hohmann" w:date="2012-04-15T00:39:00Z">
            <w:trPr>
              <w:jc w:val="center"/>
            </w:trPr>
          </w:trPrChange>
        </w:trPr>
        <w:tc>
          <w:tcPr>
            <w:tcW w:w="2411" w:type="dxa"/>
            <w:tcPrChange w:id="3518" w:author="Dennis Hohmann" w:date="2012-04-15T00:39:00Z">
              <w:tcPr>
                <w:tcW w:w="2411" w:type="dxa"/>
              </w:tcPr>
            </w:tcPrChange>
          </w:tcPr>
          <w:p w14:paraId="4E22E105" w14:textId="2BAC45D7" w:rsidR="009C1059" w:rsidRDefault="009C1059" w:rsidP="008B14C0">
            <w:pPr>
              <w:pStyle w:val="Textkrper"/>
              <w:pPrChange w:id="3519" w:author="Dennis Hohmann" w:date="2012-04-15T00:39:00Z">
                <w:pPr>
                  <w:pStyle w:val="Textkrper"/>
                </w:pPr>
              </w:pPrChange>
            </w:pPr>
            <w:r>
              <w:t>eDIP240-Display</w:t>
            </w:r>
          </w:p>
        </w:tc>
        <w:tc>
          <w:tcPr>
            <w:tcW w:w="1224" w:type="dxa"/>
            <w:tcPrChange w:id="3520" w:author="Dennis Hohmann" w:date="2012-04-15T00:39:00Z">
              <w:tcPr>
                <w:tcW w:w="1224" w:type="dxa"/>
              </w:tcPr>
            </w:tcPrChange>
          </w:tcPr>
          <w:p w14:paraId="2B1F5515" w14:textId="12746E73" w:rsidR="009C1059" w:rsidRPr="000C2078" w:rsidRDefault="00D67301" w:rsidP="008B14C0">
            <w:pPr>
              <w:pStyle w:val="Textkrper"/>
              <w:pPrChange w:id="3521" w:author="Dennis Hohmann" w:date="2012-04-15T00:39:00Z">
                <w:pPr>
                  <w:pStyle w:val="Textkrper"/>
                </w:pPr>
              </w:pPrChange>
            </w:pPr>
            <w:ins w:id="3522" w:author="Dennis Hohmann" w:date="2012-04-15T00:39:00Z">
              <w:r>
                <w:t xml:space="preserve">  </w:t>
              </w:r>
            </w:ins>
            <w:r w:rsidR="009648A6" w:rsidRPr="000C2078">
              <w:t>210</w:t>
            </w:r>
            <w:r w:rsidR="00413B28" w:rsidRPr="000C2078">
              <w:t xml:space="preserve"> mA</w:t>
            </w:r>
          </w:p>
        </w:tc>
      </w:tr>
    </w:tbl>
    <w:p w14:paraId="1E29F47F" w14:textId="7CF1D635" w:rsidR="008577F3" w:rsidRDefault="003D51A7" w:rsidP="003D51A7">
      <w:pPr>
        <w:pStyle w:val="Beschriftung"/>
        <w:ind w:firstLine="2399"/>
        <w:rPr>
          <w:ins w:id="3523" w:author="Dennis Hohmann" w:date="2012-04-15T00:37:00Z"/>
        </w:rPr>
      </w:pPr>
      <w:bookmarkStart w:id="3524" w:name="_Toc196078947"/>
      <w:r>
        <w:t xml:space="preserve">Abbildung </w:t>
      </w:r>
      <w:ins w:id="3525" w:author="Dennis Hohmann" w:date="2012-04-15T03:12:00Z">
        <w:r w:rsidR="003C14D1">
          <w:fldChar w:fldCharType="begin"/>
        </w:r>
        <w:r w:rsidR="003C14D1">
          <w:instrText xml:space="preserve"> STYLEREF 2 \s </w:instrText>
        </w:r>
      </w:ins>
      <w:r w:rsidR="003C14D1">
        <w:fldChar w:fldCharType="separate"/>
      </w:r>
      <w:r w:rsidR="003C14D1">
        <w:rPr>
          <w:noProof/>
        </w:rPr>
        <w:t>5.1</w:t>
      </w:r>
      <w:ins w:id="352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527" w:author="Dennis Hohmann" w:date="2012-04-15T03:12:00Z">
        <w:r w:rsidR="003C14D1">
          <w:rPr>
            <w:noProof/>
          </w:rPr>
          <w:t>2</w:t>
        </w:r>
        <w:r w:rsidR="003C14D1">
          <w:fldChar w:fldCharType="end"/>
        </w:r>
      </w:ins>
      <w:del w:id="352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Stromverbrauch</w:t>
      </w:r>
      <w:bookmarkEnd w:id="3524"/>
    </w:p>
    <w:p w14:paraId="70055375" w14:textId="77777777" w:rsidR="008B14C0" w:rsidRPr="008B14C0" w:rsidRDefault="008B14C0" w:rsidP="008B14C0">
      <w:pPr>
        <w:rPr>
          <w:rPrChange w:id="3529" w:author="Dennis Hohmann" w:date="2012-04-15T00:37:00Z">
            <w:rPr/>
          </w:rPrChange>
        </w:rPr>
        <w:pPrChange w:id="3530" w:author="Dennis Hohmann" w:date="2012-04-15T00:37:00Z">
          <w:pPr>
            <w:pStyle w:val="Beschriftung"/>
            <w:ind w:firstLine="2399"/>
          </w:pPr>
        </w:pPrChange>
      </w:pPr>
    </w:p>
    <w:p w14:paraId="772A2E63" w14:textId="77777777" w:rsidR="00EF2E36" w:rsidRDefault="00413B28" w:rsidP="008B14C0">
      <w:pPr>
        <w:pStyle w:val="Textkrper"/>
        <w:rPr>
          <w:ins w:id="3531" w:author="Dennis Hohmann" w:date="2012-04-15T00:41:00Z"/>
        </w:rPr>
        <w:pPrChange w:id="3532" w:author="Dennis Hohmann" w:date="2012-04-15T00:39:00Z">
          <w:pPr>
            <w:pStyle w:val="Beschriftung"/>
            <w:ind w:firstLine="2399"/>
          </w:pPr>
        </w:pPrChange>
      </w:pPr>
      <w:r>
        <w:t>Der verwendete Brückengleichrichter ist auf 35</w:t>
      </w:r>
      <w:ins w:id="3533" w:author="Dennis Hohmann" w:date="2012-04-15T00:40:00Z">
        <w:r w:rsidR="009A7150">
          <w:t> </w:t>
        </w:r>
      </w:ins>
      <w:r>
        <w:t>V und 4</w:t>
      </w:r>
      <w:ins w:id="3534" w:author="Dennis Hohmann" w:date="2012-04-15T00:40:00Z">
        <w:r w:rsidR="009A7150">
          <w:t> </w:t>
        </w:r>
      </w:ins>
      <w:del w:id="3535" w:author="Dennis Hohmann" w:date="2012-04-15T00:40:00Z">
        <w:r w:rsidDel="009A7150">
          <w:delText xml:space="preserve"> </w:delText>
        </w:r>
      </w:del>
      <w:r>
        <w:t>A</w:t>
      </w:r>
      <w:del w:id="3536" w:author="Dennis Hohmann" w:date="2012-04-15T00:40:00Z">
        <w:r w:rsidDel="009A7150">
          <w:delText>mpere</w:delText>
        </w:r>
      </w:del>
      <w:r>
        <w:t xml:space="preserve"> ausgelegt. Der Festspannung</w:t>
      </w:r>
      <w:r>
        <w:t>s</w:t>
      </w:r>
      <w:r>
        <w:t>regler 7805 ist mit 1</w:t>
      </w:r>
      <w:ins w:id="3537" w:author="Dennis Hohmann" w:date="2012-04-15T00:39:00Z">
        <w:r w:rsidR="009A7150">
          <w:t> </w:t>
        </w:r>
      </w:ins>
      <w:del w:id="3538" w:author="Dennis Hohmann" w:date="2012-04-15T00:39:00Z">
        <w:r w:rsidDel="009A7150">
          <w:delText xml:space="preserve"> </w:delText>
        </w:r>
      </w:del>
      <w:r>
        <w:t>A</w:t>
      </w:r>
      <w:del w:id="3539" w:author="Dennis Hohmann" w:date="2012-04-15T00:39:00Z">
        <w:r w:rsidDel="009A7150">
          <w:delText>mpere</w:delText>
        </w:r>
      </w:del>
      <w:r>
        <w:t xml:space="preserve"> belastbar. Die Leiterbahnen der </w:t>
      </w:r>
      <w:r w:rsidR="001B0D83">
        <w:t>Versorgungsspannung sind in 0,60</w:t>
      </w:r>
      <w:ins w:id="3540" w:author="Dennis Hohmann" w:date="2012-04-15T00:39:00Z">
        <w:r w:rsidR="009A7150">
          <w:t> </w:t>
        </w:r>
      </w:ins>
      <w:del w:id="3541" w:author="Dennis Hohmann" w:date="2012-04-15T00:39:00Z">
        <w:r w:rsidR="001B0D83" w:rsidDel="009A7150">
          <w:delText xml:space="preserve"> </w:delText>
        </w:r>
      </w:del>
      <w:r>
        <w:t xml:space="preserve">mm </w:t>
      </w:r>
      <w:r w:rsidR="001B0D83">
        <w:t>ausgeführt</w:t>
      </w:r>
      <w:r>
        <w:t>.</w:t>
      </w:r>
      <w:r w:rsidR="00E50662">
        <w:t xml:space="preserve"> Die Berechnung der Leiterbahnbreite wurde mit der PCB-</w:t>
      </w:r>
      <w:r w:rsidR="00211596">
        <w:t>Toolbox</w:t>
      </w:r>
      <w:r w:rsidR="00E50662">
        <w:t xml:space="preserve"> iPhone App</w:t>
      </w:r>
      <w:r w:rsidR="004A1BD2">
        <w:rPr>
          <w:rStyle w:val="Funotenzeichen"/>
        </w:rPr>
        <w:footnoteReference w:id="23"/>
      </w:r>
      <w:r w:rsidR="004A1BD2">
        <w:t xml:space="preserve"> unter Berücksichtigung einer </w:t>
      </w:r>
      <w:ins w:id="3542" w:author="Dennis Hohmann" w:date="2012-04-15T00:40:00Z">
        <w:r w:rsidR="009A7150">
          <w:t>d</w:t>
        </w:r>
      </w:ins>
      <w:del w:id="3543" w:author="Dennis Hohmann" w:date="2012-04-15T00:40:00Z">
        <w:r w:rsidR="004A1BD2" w:rsidDel="009A7150">
          <w:delText>D</w:delText>
        </w:r>
      </w:del>
      <w:r w:rsidR="004A1BD2">
        <w:t>oppelseitigen Platine mit einer Ku</w:t>
      </w:r>
      <w:r w:rsidR="004A1BD2">
        <w:t>p</w:t>
      </w:r>
      <w:r w:rsidR="004A1BD2">
        <w:t>ferstärke von 35</w:t>
      </w:r>
      <w:ins w:id="3544" w:author="Dennis Hohmann" w:date="2012-04-15T00:40:00Z">
        <w:r w:rsidR="009A7150">
          <w:t> µ</w:t>
        </w:r>
      </w:ins>
      <w:del w:id="3545" w:author="Dennis Hohmann" w:date="2012-04-15T00:40:00Z">
        <w:r w:rsidR="004A1BD2" w:rsidDel="009A7150">
          <w:delText>u</w:delText>
        </w:r>
      </w:del>
      <w:r w:rsidR="004A1BD2">
        <w:t>m und einer maximalen Erwärmung von 4</w:t>
      </w:r>
      <w:ins w:id="3546" w:author="Dennis Hohmann" w:date="2012-04-15T00:40:00Z">
        <w:r w:rsidR="00AC3564">
          <w:t> </w:t>
        </w:r>
      </w:ins>
      <w:r w:rsidR="004A1BD2">
        <w:t>°C bei 1</w:t>
      </w:r>
      <w:ins w:id="3547" w:author="Dennis Hohmann" w:date="2012-04-15T00:40:00Z">
        <w:r w:rsidR="00AC3564">
          <w:t> </w:t>
        </w:r>
      </w:ins>
      <w:r w:rsidR="004A1BD2">
        <w:t>A durchgeführt.</w:t>
      </w:r>
    </w:p>
    <w:p w14:paraId="1ACED8EE" w14:textId="77777777" w:rsidR="00EF2E36" w:rsidRDefault="00EF2E36" w:rsidP="008B14C0">
      <w:pPr>
        <w:pStyle w:val="Textkrper"/>
        <w:rPr>
          <w:ins w:id="3548" w:author="Dennis Hohmann" w:date="2012-04-15T00:41:00Z"/>
        </w:rPr>
        <w:pPrChange w:id="3549" w:author="Dennis Hohmann" w:date="2012-04-15T00:39:00Z">
          <w:pPr>
            <w:pStyle w:val="Beschriftung"/>
            <w:ind w:firstLine="2399"/>
          </w:pPr>
        </w:pPrChange>
      </w:pPr>
    </w:p>
    <w:p w14:paraId="0C64EFA4" w14:textId="77777777" w:rsidR="00EF2E36" w:rsidRDefault="00EF2E36" w:rsidP="008B14C0">
      <w:pPr>
        <w:pStyle w:val="Textkrper"/>
        <w:rPr>
          <w:ins w:id="3550" w:author="Dennis Hohmann" w:date="2012-04-15T00:41:00Z"/>
        </w:rPr>
        <w:pPrChange w:id="3551" w:author="Dennis Hohmann" w:date="2012-04-15T00:39:00Z">
          <w:pPr>
            <w:pStyle w:val="Beschriftung"/>
            <w:ind w:firstLine="2399"/>
          </w:pPr>
        </w:pPrChange>
      </w:pPr>
    </w:p>
    <w:p w14:paraId="351E1268" w14:textId="3DF5E91A" w:rsidR="00413B28" w:rsidRDefault="00B358C6" w:rsidP="008B14C0">
      <w:pPr>
        <w:pStyle w:val="Textkrper"/>
        <w:pPrChange w:id="3552" w:author="Dennis Hohmann" w:date="2012-04-15T00:39:00Z">
          <w:pPr>
            <w:pStyle w:val="Beschriftung"/>
            <w:ind w:firstLine="2399"/>
          </w:pPr>
        </w:pPrChange>
      </w:pPr>
      <w:del w:id="3553" w:author="Dennis Hohmann" w:date="2012-04-15T00:41:00Z">
        <w:r w:rsidDel="00EF2E36">
          <w:delText xml:space="preserve"> </w:delText>
        </w:r>
      </w:del>
      <w:r>
        <w:t>Die IC</w:t>
      </w:r>
      <w:ins w:id="3554" w:author="Dennis Hohmann" w:date="2012-04-15T00:40:00Z">
        <w:r w:rsidR="00EF2E36">
          <w:t xml:space="preserve">s </w:t>
        </w:r>
      </w:ins>
      <w:del w:id="3555" w:author="Dennis Hohmann" w:date="2012-04-15T00:40:00Z">
        <w:r w:rsidDel="00AC3564">
          <w:delText>´</w:delText>
        </w:r>
        <w:r w:rsidDel="00EF2E36">
          <w:delText xml:space="preserve">s </w:delText>
        </w:r>
      </w:del>
      <w:r>
        <w:t>ATmega1284P-PU sowie der MAX232 sin</w:t>
      </w:r>
      <w:ins w:id="3556" w:author="Dennis Hohmann" w:date="2012-04-15T00:41:00Z">
        <w:r w:rsidR="0057683A">
          <w:t>d</w:t>
        </w:r>
      </w:ins>
      <w:del w:id="3557" w:author="Dennis Hohmann" w:date="2012-04-15T00:41:00Z">
        <w:r w:rsidDel="0057683A">
          <w:delText>g</w:delText>
        </w:r>
      </w:del>
      <w:r>
        <w:t xml:space="preserve"> gesockelt eingelötet, alle weiteren Bauteile sind d</w:t>
      </w:r>
      <w:r>
        <w:t>i</w:t>
      </w:r>
      <w:r>
        <w:t>rekt eingelötet.</w:t>
      </w:r>
    </w:p>
    <w:p w14:paraId="5810524C" w14:textId="77777777" w:rsidR="00B358C6" w:rsidRDefault="00B358C6" w:rsidP="008B14C0">
      <w:pPr>
        <w:pStyle w:val="Textkrper"/>
        <w:pPrChange w:id="3558" w:author="Dennis Hohmann" w:date="2012-04-15T00:39:00Z">
          <w:pPr>
            <w:pStyle w:val="Beschriftung"/>
            <w:ind w:firstLine="2399"/>
          </w:pPr>
        </w:pPrChange>
      </w:pPr>
    </w:p>
    <w:p w14:paraId="716330F2" w14:textId="63931D94" w:rsidR="008577F3" w:rsidRPr="008577F3" w:rsidRDefault="009C1059" w:rsidP="009648A6">
      <w:pPr>
        <w:pStyle w:val="berschrift2"/>
      </w:pPr>
      <w:bookmarkStart w:id="3559" w:name="_Toc196079088"/>
      <w:r>
        <w:t xml:space="preserve">Das </w:t>
      </w:r>
      <w:r w:rsidR="00342A94">
        <w:t>Design</w:t>
      </w:r>
      <w:bookmarkEnd w:id="3559"/>
    </w:p>
    <w:p w14:paraId="54326E8A" w14:textId="09C9B3DD" w:rsidR="007B35FA" w:rsidRDefault="007B35FA" w:rsidP="00B609D8"/>
    <w:p w14:paraId="1A05E92C" w14:textId="742D4B08" w:rsidR="00B609D8" w:rsidRDefault="00B609D8" w:rsidP="00B609D8">
      <w:r>
        <w:rPr>
          <w:noProof/>
          <w:lang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36">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027F708D" w:rsidR="007B35FA" w:rsidRDefault="007B35FA" w:rsidP="008278AB">
      <w:pPr>
        <w:pStyle w:val="Beschriftung"/>
        <w:ind w:firstLine="131"/>
      </w:pPr>
      <w:bookmarkStart w:id="3560" w:name="_Toc195011702"/>
      <w:bookmarkStart w:id="3561" w:name="_Toc195068830"/>
      <w:bookmarkStart w:id="3562" w:name="_Toc195068909"/>
      <w:bookmarkStart w:id="3563" w:name="_Toc195069041"/>
      <w:bookmarkStart w:id="3564" w:name="_Toc195069343"/>
      <w:bookmarkStart w:id="3565" w:name="_Toc195118422"/>
      <w:bookmarkStart w:id="3566" w:name="_Toc195150491"/>
      <w:bookmarkStart w:id="3567" w:name="_Toc196078948"/>
      <w:r w:rsidRPr="00825287">
        <w:t xml:space="preserve">Abbildung </w:t>
      </w:r>
      <w:ins w:id="3568" w:author="Dennis Hohmann" w:date="2012-04-15T03:12:00Z">
        <w:r w:rsidR="003C14D1">
          <w:fldChar w:fldCharType="begin"/>
        </w:r>
        <w:r w:rsidR="003C14D1">
          <w:instrText xml:space="preserve"> STYLEREF 2 \s </w:instrText>
        </w:r>
      </w:ins>
      <w:r w:rsidR="003C14D1">
        <w:fldChar w:fldCharType="separate"/>
      </w:r>
      <w:r w:rsidR="003C14D1">
        <w:rPr>
          <w:noProof/>
        </w:rPr>
        <w:t>5.2</w:t>
      </w:r>
      <w:ins w:id="3569"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570" w:author="Dennis Hohmann" w:date="2012-04-15T03:12:00Z">
        <w:r w:rsidR="003C14D1">
          <w:rPr>
            <w:noProof/>
          </w:rPr>
          <w:t>1</w:t>
        </w:r>
        <w:r w:rsidR="003C14D1">
          <w:fldChar w:fldCharType="end"/>
        </w:r>
      </w:ins>
      <w:del w:id="357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825287">
        <w:t>: Steuerplatine</w:t>
      </w:r>
      <w:r w:rsidR="003769A1" w:rsidRPr="00825287">
        <w:t xml:space="preserve"> Designentwurf</w:t>
      </w:r>
      <w:bookmarkEnd w:id="3560"/>
      <w:bookmarkEnd w:id="3561"/>
      <w:bookmarkEnd w:id="3562"/>
      <w:bookmarkEnd w:id="3563"/>
      <w:bookmarkEnd w:id="3564"/>
      <w:bookmarkEnd w:id="3565"/>
      <w:bookmarkEnd w:id="3566"/>
      <w:bookmarkEnd w:id="3567"/>
    </w:p>
    <w:p w14:paraId="253ED2C4" w14:textId="77777777" w:rsidR="005F29E6" w:rsidRPr="005F29E6" w:rsidRDefault="005F29E6" w:rsidP="005F29E6"/>
    <w:p w14:paraId="218BB850" w14:textId="1E6E1C48" w:rsidR="003769A1" w:rsidRDefault="001B0D83" w:rsidP="008B14C0">
      <w:pPr>
        <w:pStyle w:val="Textkrper"/>
        <w:pPrChange w:id="3572" w:author="Dennis Hohmann" w:date="2012-04-15T00:39:00Z">
          <w:pPr>
            <w:pStyle w:val="Beschriftung"/>
            <w:ind w:firstLine="2399"/>
          </w:pPr>
        </w:pPrChange>
      </w:pPr>
      <w:r>
        <w:t xml:space="preserve">Die </w:t>
      </w:r>
      <w:r w:rsidR="003769A1">
        <w:t>Steuerplatine wurde ebenfalls mit EAGLE designet. Zur Herstellung wurde die Belic</w:t>
      </w:r>
      <w:r w:rsidR="003769A1">
        <w:t>h</w:t>
      </w:r>
      <w:r w:rsidR="003769A1">
        <w:t xml:space="preserve">tungsmethode verwendet. Die Bohrungen der Bauteile und </w:t>
      </w:r>
      <w:ins w:id="3573" w:author="Dennis Hohmann" w:date="2012-04-15T00:46:00Z">
        <w:r w:rsidR="00C04D74">
          <w:t>VIAs</w:t>
        </w:r>
      </w:ins>
      <w:del w:id="3574" w:author="Dennis Hohmann" w:date="2012-04-15T00:46:00Z">
        <w:r w:rsidR="003769A1" w:rsidDel="00C04D74">
          <w:delText>Vias</w:delText>
        </w:r>
      </w:del>
      <w:r w:rsidR="003769A1">
        <w:t xml:space="preserve"> wurden jedoch von der hier entwickelten Steuer</w:t>
      </w:r>
      <w:r w:rsidR="00342A94">
        <w:t>ung und Portalfräse ausgeführt.</w:t>
      </w:r>
    </w:p>
    <w:p w14:paraId="5E80B3B8" w14:textId="77777777" w:rsidR="009648A6" w:rsidRDefault="009648A6" w:rsidP="008B14C0">
      <w:pPr>
        <w:pStyle w:val="Textkrper"/>
        <w:pPrChange w:id="3575" w:author="Dennis Hohmann" w:date="2012-04-15T00:39:00Z">
          <w:pPr>
            <w:pStyle w:val="Beschriftung"/>
            <w:ind w:firstLine="2399"/>
          </w:pPr>
        </w:pPrChange>
      </w:pPr>
    </w:p>
    <w:p w14:paraId="4948A80D" w14:textId="7F82344F" w:rsidR="00591098" w:rsidRDefault="009648A6" w:rsidP="008B14C0">
      <w:pPr>
        <w:pStyle w:val="Textkrper"/>
        <w:pPrChange w:id="3576" w:author="Dennis Hohmann" w:date="2012-04-15T00:39:00Z">
          <w:pPr>
            <w:pStyle w:val="Beschriftung"/>
            <w:ind w:firstLine="2399"/>
          </w:pPr>
        </w:pPrChange>
      </w:pPr>
      <w:r>
        <w:t xml:space="preserve">Beim </w:t>
      </w:r>
      <w:del w:id="3577" w:author="Dennis Hohmann" w:date="2012-04-15T00:46:00Z">
        <w:r w:rsidDel="00377D74">
          <w:delText xml:space="preserve">designen </w:delText>
        </w:r>
      </w:del>
      <w:ins w:id="3578" w:author="Dennis Hohmann" w:date="2012-04-15T00:46:00Z">
        <w:r w:rsidR="00377D74">
          <w:t xml:space="preserve">entwerfen </w:t>
        </w:r>
      </w:ins>
      <w:r>
        <w:t>der Platine wurde als äußeres Maß</w:t>
      </w:r>
      <w:del w:id="3579" w:author="Dennis Hohmann" w:date="2012-04-15T00:46:00Z">
        <w:r w:rsidDel="00C04D74">
          <w:delText>,</w:delText>
        </w:r>
      </w:del>
      <w:r>
        <w:t xml:space="preserve"> Euro-Platinen-Format </w:t>
      </w:r>
      <w:r w:rsidR="000C2078">
        <w:t xml:space="preserve">(L x B x H) </w:t>
      </w:r>
      <w:r>
        <w:t>160</w:t>
      </w:r>
      <w:ins w:id="3580" w:author="Dennis Hohmann" w:date="2012-04-15T00:45:00Z">
        <w:r w:rsidR="00377D74">
          <w:t> </w:t>
        </w:r>
      </w:ins>
      <w:r>
        <w:t>mm x 100</w:t>
      </w:r>
      <w:ins w:id="3581" w:author="Dennis Hohmann" w:date="2012-04-15T00:45:00Z">
        <w:r w:rsidR="00377D74">
          <w:t> </w:t>
        </w:r>
      </w:ins>
      <w:r>
        <w:t>mm</w:t>
      </w:r>
      <w:r w:rsidR="00B0341A">
        <w:t xml:space="preserve"> x 1,5</w:t>
      </w:r>
      <w:ins w:id="3582" w:author="Dennis Hohmann" w:date="2012-04-15T00:45:00Z">
        <w:r w:rsidR="00377D74">
          <w:t> </w:t>
        </w:r>
      </w:ins>
      <w:r w:rsidR="00B0341A">
        <w:t>mm</w:t>
      </w:r>
      <w:r>
        <w:t xml:space="preserve"> gewählt. Das </w:t>
      </w:r>
      <w:r w:rsidR="000C2078">
        <w:t>Einbau-Display mit den Maßen 128mm x 94</w:t>
      </w:r>
      <w:ins w:id="3583" w:author="Dennis Hohmann" w:date="2012-04-15T00:45:00Z">
        <w:r w:rsidR="00377D74">
          <w:t> </w:t>
        </w:r>
      </w:ins>
      <w:r>
        <w:t>mm</w:t>
      </w:r>
      <w:r w:rsidR="00B0341A">
        <w:t xml:space="preserve"> x</w:t>
      </w:r>
      <w:r w:rsidR="000C2078">
        <w:t xml:space="preserve"> 32</w:t>
      </w:r>
      <w:ins w:id="3584" w:author="Dennis Hohmann" w:date="2012-04-15T00:45:00Z">
        <w:r w:rsidR="00377D74">
          <w:t> </w:t>
        </w:r>
      </w:ins>
      <w:r w:rsidR="000C2078">
        <w:t>mm</w:t>
      </w:r>
      <w:r>
        <w:t xml:space="preserve">, </w:t>
      </w:r>
      <w:r w:rsidR="001B0D83">
        <w:t xml:space="preserve">sowie der </w:t>
      </w:r>
      <w:r w:rsidR="00B0341A">
        <w:t>VDrive2</w:t>
      </w:r>
      <w:r w:rsidR="001B0D83">
        <w:t xml:space="preserve"> mit</w:t>
      </w:r>
      <w:r w:rsidR="00B0341A">
        <w:t xml:space="preserve"> 41</w:t>
      </w:r>
      <w:ins w:id="3585" w:author="Dennis Hohmann" w:date="2012-04-15T00:45:00Z">
        <w:r w:rsidR="00377D74">
          <w:t> </w:t>
        </w:r>
      </w:ins>
      <w:r w:rsidR="00B0341A">
        <w:t>mm x 20</w:t>
      </w:r>
      <w:ins w:id="3586" w:author="Dennis Hohmann" w:date="2012-04-15T00:45:00Z">
        <w:r w:rsidR="00377D74">
          <w:t> </w:t>
        </w:r>
      </w:ins>
      <w:r w:rsidR="00B0341A">
        <w:t xml:space="preserve">mm x </w:t>
      </w:r>
      <w:r w:rsidR="00B0341A" w:rsidRPr="00377D74">
        <w:rPr>
          <w:rPrChange w:id="3587" w:author="Dennis Hohmann" w:date="2012-04-15T00:45:00Z">
            <w:rPr/>
          </w:rPrChange>
        </w:rPr>
        <w:t>42</w:t>
      </w:r>
      <w:ins w:id="3588" w:author="Dennis Hohmann" w:date="2012-04-15T00:45:00Z">
        <w:r w:rsidR="00377D74">
          <w:t> </w:t>
        </w:r>
      </w:ins>
      <w:r w:rsidR="00B0341A" w:rsidRPr="00377D74">
        <w:rPr>
          <w:rPrChange w:id="3589" w:author="Dennis Hohmann" w:date="2012-04-15T00:45:00Z">
            <w:rPr/>
          </w:rPrChange>
        </w:rPr>
        <w:t>mm</w:t>
      </w:r>
      <w:r w:rsidR="00B0341A">
        <w:t>,</w:t>
      </w:r>
      <w:r w:rsidR="001B0D83">
        <w:t xml:space="preserve"> </w:t>
      </w:r>
      <w:r w:rsidR="00B0341A">
        <w:t>hat die groben</w:t>
      </w:r>
      <w:r>
        <w:t xml:space="preserve"> Maße </w:t>
      </w:r>
      <w:r w:rsidR="007D576A">
        <w:t>für das</w:t>
      </w:r>
      <w:r>
        <w:t xml:space="preserve"> Gehäuses vorgegeben. </w:t>
      </w:r>
      <w:r w:rsidR="007D576A">
        <w:t>Dieses hat eine Abmessung von 200</w:t>
      </w:r>
      <w:ins w:id="3590" w:author="Dennis Hohmann" w:date="2012-04-15T00:45:00Z">
        <w:r w:rsidR="00377D74">
          <w:t> </w:t>
        </w:r>
      </w:ins>
      <w:r w:rsidR="007D576A">
        <w:t>mm x 120</w:t>
      </w:r>
      <w:ins w:id="3591" w:author="Dennis Hohmann" w:date="2012-04-15T00:45:00Z">
        <w:r w:rsidR="00377D74">
          <w:t> </w:t>
        </w:r>
      </w:ins>
      <w:r w:rsidR="007D576A">
        <w:t xml:space="preserve">mm x </w:t>
      </w:r>
      <w:r w:rsidR="00591098">
        <w:t>77</w:t>
      </w:r>
      <w:ins w:id="3592" w:author="Dennis Hohmann" w:date="2012-04-15T00:45:00Z">
        <w:r w:rsidR="00377D74">
          <w:t> </w:t>
        </w:r>
      </w:ins>
      <w:r w:rsidR="00591098">
        <w:t>mm.</w:t>
      </w:r>
    </w:p>
    <w:p w14:paraId="20D4BD46" w14:textId="77777777" w:rsidR="00BB62C6" w:rsidRDefault="00BB62C6" w:rsidP="008B14C0">
      <w:pPr>
        <w:pStyle w:val="Textkrper"/>
        <w:pPrChange w:id="3593" w:author="Dennis Hohmann" w:date="2012-04-15T00:39:00Z">
          <w:pPr>
            <w:pStyle w:val="Textkrper"/>
          </w:pPr>
        </w:pPrChange>
      </w:pPr>
    </w:p>
    <w:p w14:paraId="1C6DF183" w14:textId="3DF725A7" w:rsidR="00BB62C6" w:rsidDel="00C04D74" w:rsidRDefault="00BB62C6" w:rsidP="008B14C0">
      <w:pPr>
        <w:pStyle w:val="Textkrper"/>
        <w:rPr>
          <w:del w:id="3594" w:author="Dennis Hohmann" w:date="2012-04-15T00:48:00Z"/>
        </w:rPr>
        <w:pPrChange w:id="3595" w:author="Dennis Hohmann" w:date="2012-04-15T00:39:00Z">
          <w:pPr>
            <w:pStyle w:val="Textkrper"/>
          </w:pPr>
        </w:pPrChange>
      </w:pPr>
      <w:r>
        <w:t>Aufgrund der geringen Anzahl an Bauelementen</w:t>
      </w:r>
      <w:del w:id="3596" w:author="Dennis Hohmann" w:date="2012-04-15T00:46:00Z">
        <w:r w:rsidDel="00C04D74">
          <w:delText>,</w:delText>
        </w:r>
      </w:del>
      <w:r>
        <w:t xml:space="preserve"> wurde auf die Verwendung von SMD-Bauteilen verzichtet. Das Design</w:t>
      </w:r>
      <w:del w:id="3597" w:author="Dennis Hohmann" w:date="2012-04-15T00:46:00Z">
        <w:r w:rsidDel="00C04D74">
          <w:delText>e</w:delText>
        </w:r>
      </w:del>
      <w:r>
        <w:t xml:space="preserve"> wurde zur bess</w:t>
      </w:r>
      <w:r w:rsidR="00DF6F1C">
        <w:t>eren Übersicht und Lötbarkeit</w:t>
      </w:r>
      <w:del w:id="3598" w:author="Dennis Hohmann" w:date="2012-04-15T00:46:00Z">
        <w:r w:rsidR="00DF6F1C" w:rsidDel="00C04D74">
          <w:delText>,</w:delText>
        </w:r>
      </w:del>
      <w:r w:rsidR="00DF6F1C">
        <w:t xml:space="preserve"> d</w:t>
      </w:r>
      <w:r>
        <w:t>oppelse</w:t>
      </w:r>
      <w:r>
        <w:t>i</w:t>
      </w:r>
      <w:r>
        <w:t>tig ausgeführt</w:t>
      </w:r>
      <w:ins w:id="3599" w:author="Dennis Hohmann" w:date="2012-04-15T00:47:00Z">
        <w:r w:rsidR="00C04D74">
          <w:t xml:space="preserve">. </w:t>
        </w:r>
      </w:ins>
      <w:del w:id="3600" w:author="Dennis Hohmann" w:date="2012-04-15T00:47:00Z">
        <w:r w:rsidDel="00C04D74">
          <w:delText>, da so</w:delText>
        </w:r>
      </w:del>
      <w:ins w:id="3601" w:author="Dennis Hohmann" w:date="2012-04-15T00:47:00Z">
        <w:r w:rsidR="00C04D74">
          <w:t>Somit entfallen</w:t>
        </w:r>
      </w:ins>
      <w:r>
        <w:t xml:space="preserve"> </w:t>
      </w:r>
      <w:del w:id="3602" w:author="Dennis Hohmann" w:date="2012-04-15T00:47:00Z">
        <w:r w:rsidDel="00C04D74">
          <w:delText>die Verwendung von</w:delText>
        </w:r>
      </w:del>
      <w:ins w:id="3603" w:author="Dennis Hohmann" w:date="2012-04-15T00:47:00Z">
        <w:r w:rsidR="00C04D74">
          <w:t>die</w:t>
        </w:r>
      </w:ins>
      <w:r>
        <w:t xml:space="preserve"> Lötbrücken </w:t>
      </w:r>
      <w:del w:id="3604" w:author="Dennis Hohmann" w:date="2012-04-15T00:47:00Z">
        <w:r w:rsidDel="00C04D74">
          <w:delText>entfällt und diese</w:delText>
        </w:r>
      </w:del>
      <w:ins w:id="3605" w:author="Dennis Hohmann" w:date="2012-04-15T00:47:00Z">
        <w:r w:rsidR="00C04D74">
          <w:t>und werden</w:t>
        </w:r>
      </w:ins>
      <w:r>
        <w:t xml:space="preserve"> durch VIA</w:t>
      </w:r>
      <w:del w:id="3606" w:author="Dennis Hohmann" w:date="2012-04-15T00:46:00Z">
        <w:r w:rsidDel="00C04D74">
          <w:delText>´</w:delText>
        </w:r>
      </w:del>
      <w:r>
        <w:t>s ersetzt</w:t>
      </w:r>
      <w:ins w:id="3607" w:author="Dennis Hohmann" w:date="2012-04-15T00:48:00Z">
        <w:r w:rsidR="00C04D74">
          <w:t>.</w:t>
        </w:r>
      </w:ins>
      <w:del w:id="3608" w:author="Dennis Hohmann" w:date="2012-04-15T00:48:00Z">
        <w:r w:rsidDel="00C04D74">
          <w:delText xml:space="preserve"> we</w:delText>
        </w:r>
        <w:r w:rsidDel="00C04D74">
          <w:delText>r</w:delText>
        </w:r>
        <w:r w:rsidDel="00C04D74">
          <w:delText xml:space="preserve">den. </w:delText>
        </w:r>
      </w:del>
    </w:p>
    <w:p w14:paraId="196C6737" w14:textId="207B2399" w:rsidR="00F551CB" w:rsidRPr="00F551CB" w:rsidRDefault="00F551CB" w:rsidP="00C04D74">
      <w:pPr>
        <w:pStyle w:val="Textkrper"/>
        <w:pPrChange w:id="3609" w:author="Dennis Hohmann" w:date="2012-04-15T00:48:00Z">
          <w:pPr>
            <w:ind w:left="0" w:firstLine="0"/>
          </w:pPr>
        </w:pPrChange>
      </w:pPr>
    </w:p>
    <w:p w14:paraId="0381A8FE" w14:textId="7B2582D9" w:rsidR="00F565B9" w:rsidRDefault="00CD4C76" w:rsidP="00BD5684">
      <w:pPr>
        <w:pStyle w:val="berschrift1"/>
      </w:pPr>
      <w:r>
        <w:br w:type="page"/>
      </w:r>
      <w:bookmarkStart w:id="3610" w:name="_Toc196079089"/>
      <w:r w:rsidR="00BD5684">
        <w:t>Zusammenfassung</w:t>
      </w:r>
      <w:bookmarkEnd w:id="3610"/>
    </w:p>
    <w:p w14:paraId="34A3222D" w14:textId="0D3EAD3B" w:rsidR="00E959EC" w:rsidRDefault="00BD5684" w:rsidP="00E959EC">
      <w:pPr>
        <w:pStyle w:val="berschrift2"/>
      </w:pPr>
      <w:bookmarkStart w:id="3611" w:name="_Toc196079090"/>
      <w:r>
        <w:t>Fazit</w:t>
      </w:r>
      <w:bookmarkEnd w:id="3611"/>
    </w:p>
    <w:p w14:paraId="2C44CB5A" w14:textId="7173F4F2" w:rsidR="00BD5684" w:rsidRDefault="00E959EC" w:rsidP="008B14C0">
      <w:pPr>
        <w:pStyle w:val="Textkrper"/>
        <w:pPrChange w:id="3612" w:author="Dennis Hohmann" w:date="2012-04-15T00:39:00Z">
          <w:pPr>
            <w:ind w:left="0" w:firstLine="0"/>
          </w:pPr>
        </w:pPrChange>
      </w:pPr>
      <w:r>
        <w:t xml:space="preserve">Das Projekt </w:t>
      </w:r>
      <w:del w:id="3613" w:author="Dennis Hohmann" w:date="2012-04-15T00:48:00Z">
        <w:r w:rsidDel="00167BE6">
          <w:delText>“</w:delText>
        </w:r>
      </w:del>
      <w:r>
        <w:t>CNC-Steuerung hat sich, durch das Zusammenspiel verschiedenster Komp</w:t>
      </w:r>
      <w:r>
        <w:t>o</w:t>
      </w:r>
      <w:r>
        <w:t>nenten, währen</w:t>
      </w:r>
      <w:ins w:id="3614" w:author="Dennis Hohmann" w:date="2012-04-15T00:49:00Z">
        <w:r w:rsidR="00167BE6">
          <w:t>d</w:t>
        </w:r>
      </w:ins>
      <w:r>
        <w:t xml:space="preserve"> de</w:t>
      </w:r>
      <w:ins w:id="3615" w:author="Dennis Hohmann" w:date="2012-04-15T00:49:00Z">
        <w:r w:rsidR="00167BE6">
          <w:t>r</w:t>
        </w:r>
      </w:ins>
      <w:del w:id="3616" w:author="Dennis Hohmann" w:date="2012-04-15T00:49:00Z">
        <w:r w:rsidDel="00167BE6">
          <w:delText>s</w:delText>
        </w:r>
      </w:del>
      <w:r>
        <w:t xml:space="preserve"> Entwicklung als sehr umfangreich </w:t>
      </w:r>
      <w:r w:rsidR="00754682">
        <w:t xml:space="preserve">und komplex </w:t>
      </w:r>
      <w:r>
        <w:t>dargestellt. Insb</w:t>
      </w:r>
      <w:r>
        <w:t>e</w:t>
      </w:r>
      <w:r>
        <w:t>sondere d</w:t>
      </w:r>
      <w:r w:rsidR="00754682">
        <w:t>ie Programmierung des Displays hat sich als besonders anspruchsvoll erwi</w:t>
      </w:r>
      <w:r w:rsidR="00754682">
        <w:t>e</w:t>
      </w:r>
      <w:r w:rsidR="00754682">
        <w:t>sen</w:t>
      </w:r>
      <w:ins w:id="3617" w:author="Dennis Hohmann" w:date="2012-04-15T00:53:00Z">
        <w:r w:rsidR="00B319B7">
          <w:t xml:space="preserve">, </w:t>
        </w:r>
      </w:ins>
      <w:del w:id="3618" w:author="Dennis Hohmann" w:date="2012-04-15T00:53:00Z">
        <w:r w:rsidDel="00B319B7">
          <w:delText xml:space="preserve">, </w:delText>
        </w:r>
      </w:del>
      <w:ins w:id="3619" w:author="Dennis Hohmann" w:date="2012-04-15T00:53:00Z">
        <w:r w:rsidR="00B319B7">
          <w:t>da</w:t>
        </w:r>
      </w:ins>
      <w:del w:id="3620" w:author="Dennis Hohmann" w:date="2012-04-15T00:53:00Z">
        <w:r w:rsidDel="00B319B7">
          <w:delText>da</w:delText>
        </w:r>
      </w:del>
      <w:r>
        <w:t xml:space="preserve"> es eine </w:t>
      </w:r>
      <w:del w:id="3621" w:author="Dennis Hohmann" w:date="2012-04-15T00:52:00Z">
        <w:r w:rsidDel="00167BE6">
          <w:delText>eignen</w:delText>
        </w:r>
      </w:del>
      <w:ins w:id="3622" w:author="Dennis Hohmann" w:date="2012-04-15T00:52:00Z">
        <w:r w:rsidR="00167BE6">
          <w:t>eigene</w:t>
        </w:r>
      </w:ins>
      <w:r>
        <w:t xml:space="preserve"> Entwicklungsumgebung</w:t>
      </w:r>
      <w:ins w:id="3623" w:author="Dennis Hohmann" w:date="2012-04-15T00:52:00Z">
        <w:r w:rsidR="00167BE6">
          <w:t>,</w:t>
        </w:r>
      </w:ins>
      <w:r>
        <w:t xml:space="preserve"> sowie eine eigene Programmiersprache ve</w:t>
      </w:r>
      <w:r>
        <w:t>r</w:t>
      </w:r>
      <w:r>
        <w:t xml:space="preserve">wendet. Dennoch ist das gesamte Projekt immer im </w:t>
      </w:r>
      <w:del w:id="3624" w:author="Dennis Hohmann" w:date="2012-04-15T00:50:00Z">
        <w:r w:rsidDel="00167BE6">
          <w:delText xml:space="preserve">dargestellten </w:delText>
        </w:r>
      </w:del>
      <w:r>
        <w:t>Zeitplan</w:t>
      </w:r>
      <w:ins w:id="3625" w:author="Dennis Hohmann" w:date="2012-04-15T00:50:00Z">
        <w:r w:rsidR="00167BE6">
          <w:t xml:space="preserve"> (</w:t>
        </w:r>
        <w:r w:rsidR="00167BE6">
          <w:sym w:font="Wingdings" w:char="F0E0"/>
        </w:r>
        <w:r w:rsidR="00167BE6">
          <w:t xml:space="preserve"> </w:t>
        </w:r>
      </w:ins>
      <w:ins w:id="3626" w:author="Dennis Hohmann" w:date="2012-04-15T00:51:00Z">
        <w:r w:rsidR="00167BE6">
          <w:t>Abb. 2.3.1</w:t>
        </w:r>
      </w:ins>
      <w:ins w:id="3627" w:author="Dennis Hohmann" w:date="2012-04-15T00:50:00Z">
        <w:r w:rsidR="00167BE6">
          <w:t>)</w:t>
        </w:r>
      </w:ins>
      <w:r>
        <w:t xml:space="preserve"> verlaufen. Alle</w:t>
      </w:r>
      <w:del w:id="3628" w:author="Dennis Hohmann" w:date="2012-04-15T00:51:00Z">
        <w:r w:rsidDel="00167BE6">
          <w:delText xml:space="preserve"> der</w:delText>
        </w:r>
      </w:del>
      <w:r>
        <w:t xml:space="preserve"> </w:t>
      </w:r>
      <w:del w:id="3629" w:author="Dennis Hohmann" w:date="2012-04-15T00:49:00Z">
        <w:r w:rsidDel="00167BE6">
          <w:delText xml:space="preserve">7 </w:delText>
        </w:r>
      </w:del>
      <w:ins w:id="3630" w:author="Dennis Hohmann" w:date="2012-04-15T00:49:00Z">
        <w:r w:rsidR="00167BE6">
          <w:t xml:space="preserve">sieben </w:t>
        </w:r>
      </w:ins>
      <w:r>
        <w:t>Teilabschnitte sind erfolgreich umgesetzt.</w:t>
      </w:r>
      <w:r w:rsidR="00B476AE">
        <w:t xml:space="preserve"> Leider ist es auf Grund </w:t>
      </w:r>
      <w:ins w:id="3631" w:author="Dennis Hohmann" w:date="2012-04-15T00:52:00Z">
        <w:r w:rsidR="00167BE6">
          <w:t>beschrieb</w:t>
        </w:r>
        <w:r w:rsidR="00167BE6">
          <w:t>e</w:t>
        </w:r>
        <w:r w:rsidR="00167BE6">
          <w:t xml:space="preserve">nen </w:t>
        </w:r>
      </w:ins>
      <w:r w:rsidR="00B476AE">
        <w:t>mechanisch</w:t>
      </w:r>
      <w:r w:rsidR="00754682">
        <w:t>e</w:t>
      </w:r>
      <w:ins w:id="3632" w:author="Dennis Hohmann" w:date="2012-04-15T00:52:00Z">
        <w:r w:rsidR="00167BE6">
          <w:t>n</w:t>
        </w:r>
      </w:ins>
      <w:del w:id="3633" w:author="Dennis Hohmann" w:date="2012-04-15T00:52:00Z">
        <w:r w:rsidR="00754682" w:rsidDel="00167BE6">
          <w:delText>r</w:delText>
        </w:r>
      </w:del>
      <w:r w:rsidR="00754682">
        <w:t xml:space="preserve"> Ungenauigkeit</w:t>
      </w:r>
      <w:ins w:id="3634" w:author="Dennis Hohmann" w:date="2012-04-15T00:52:00Z">
        <w:r w:rsidR="00167BE6">
          <w:t>en</w:t>
        </w:r>
      </w:ins>
      <w:r w:rsidR="00754682">
        <w:t xml:space="preserve"> </w:t>
      </w:r>
      <w:r w:rsidR="00B476AE">
        <w:t>nicht gelungen, die S</w:t>
      </w:r>
      <w:r w:rsidR="00754682">
        <w:t>teuerplatine komplett mit der hier eingesetzten Portalfräse herzustellen</w:t>
      </w:r>
      <w:r w:rsidR="00B476AE">
        <w:t>. Das Bohren der Bauteil</w:t>
      </w:r>
      <w:r w:rsidR="00754682">
        <w:t>-L</w:t>
      </w:r>
      <w:r w:rsidR="00B476AE">
        <w:t xml:space="preserve">öcher, sowie der </w:t>
      </w:r>
      <w:ins w:id="3635" w:author="Dennis Hohmann" w:date="2012-04-15T00:48:00Z">
        <w:r w:rsidR="00167BE6">
          <w:t>VIAs</w:t>
        </w:r>
      </w:ins>
      <w:del w:id="3636" w:author="Dennis Hohmann" w:date="2012-04-15T00:48:00Z">
        <w:r w:rsidR="00B476AE" w:rsidDel="00167BE6">
          <w:delText>Via´s</w:delText>
        </w:r>
      </w:del>
      <w:r w:rsidR="00754682">
        <w:t>,</w:t>
      </w:r>
      <w:r w:rsidR="00B476AE">
        <w:t xml:space="preserve"> wurde mit der maximal möglichen Präzision der CNC-Steuerung und der verwendeter Po</w:t>
      </w:r>
      <w:r w:rsidR="00B476AE">
        <w:t>r</w:t>
      </w:r>
      <w:r w:rsidR="00B476AE">
        <w:t xml:space="preserve">talfräse </w:t>
      </w:r>
      <w:r w:rsidR="00754682">
        <w:t xml:space="preserve">von dieser </w:t>
      </w:r>
      <w:r w:rsidR="00B476AE">
        <w:t xml:space="preserve">übernommen. Die Bedienung der Steuerung, mit dem </w:t>
      </w:r>
      <w:r w:rsidR="00754682">
        <w:t>übersich</w:t>
      </w:r>
      <w:r w:rsidR="00754682">
        <w:t>t</w:t>
      </w:r>
      <w:r w:rsidR="00754682">
        <w:t xml:space="preserve">lich und strukturiert gestalteten Display bietet </w:t>
      </w:r>
      <w:ins w:id="3637" w:author="Dennis Hohmann" w:date="2012-04-15T00:55:00Z">
        <w:r w:rsidR="002F151B">
          <w:t xml:space="preserve">dem Benutzer </w:t>
        </w:r>
      </w:ins>
      <w:r w:rsidR="00754682">
        <w:t>alle</w:t>
      </w:r>
      <w:r w:rsidR="00B476AE">
        <w:t xml:space="preserve"> benötigten Informationen. Auch die, in der Aufgabenstellung geforderte</w:t>
      </w:r>
      <w:ins w:id="3638" w:author="Dennis Hohmann" w:date="2012-04-15T00:56:00Z">
        <w:r w:rsidR="002F151B">
          <w:t>,</w:t>
        </w:r>
      </w:ins>
      <w:r w:rsidR="00B476AE">
        <w:t xml:space="preserve"> Mobili</w:t>
      </w:r>
      <w:r w:rsidR="00754682">
        <w:t>tät und Flexibilität ist mit der</w:t>
      </w:r>
      <w:r w:rsidR="00B476AE">
        <w:t xml:space="preserve"> verwendet</w:t>
      </w:r>
      <w:r w:rsidR="00754682">
        <w:t>en USB-Lösung gegeben.</w:t>
      </w:r>
      <w:r w:rsidR="00B358C6">
        <w:t xml:space="preserve"> Des Weiteren hat mir persönlich, dieses Projekt mein Wissen und meine Fähigkeiten im Umgang mit der Mikrocontroller-Programmierung vertieft. Aus dieser Erfa</w:t>
      </w:r>
      <w:r w:rsidR="00B358C6">
        <w:t>h</w:t>
      </w:r>
      <w:r w:rsidR="00B358C6">
        <w:t>rung und dem Gelernten werde ich auch in Zukunft bei weiteren Projekten profitieren kö</w:t>
      </w:r>
      <w:r w:rsidR="00B358C6">
        <w:t>n</w:t>
      </w:r>
      <w:r w:rsidR="00B358C6">
        <w:t>nen.</w:t>
      </w:r>
    </w:p>
    <w:p w14:paraId="203CB80C" w14:textId="4B699CF1" w:rsidR="00F565B9" w:rsidRDefault="00BD5684" w:rsidP="00146EA2">
      <w:pPr>
        <w:pStyle w:val="berschrift2"/>
      </w:pPr>
      <w:bookmarkStart w:id="3639" w:name="_Toc196079091"/>
      <w:r>
        <w:t>Ausblick</w:t>
      </w:r>
      <w:bookmarkEnd w:id="3639"/>
    </w:p>
    <w:p w14:paraId="1D5D9A72" w14:textId="2D454912" w:rsidR="00656B87" w:rsidRPr="00144F22" w:rsidRDefault="00144F22" w:rsidP="008B14C0">
      <w:pPr>
        <w:pStyle w:val="Textkrper"/>
        <w:pPrChange w:id="3640" w:author="Dennis Hohmann" w:date="2012-04-15T00:39:00Z">
          <w:pPr>
            <w:ind w:left="0" w:firstLine="0"/>
          </w:pPr>
        </w:pPrChange>
      </w:pPr>
      <w:r>
        <w:t>Die CNC-Steuerung entspricht zwar in vollem Umfang</w:t>
      </w:r>
      <w:del w:id="3641" w:author="Dennis Hohmann" w:date="2012-04-15T00:56:00Z">
        <w:r w:rsidDel="009A5250">
          <w:delText>,</w:delText>
        </w:r>
      </w:del>
      <w:r>
        <w:t xml:space="preserve"> der Aufgabenstellung, dennoch wird es im Anschluss an diese </w:t>
      </w:r>
      <w:del w:id="3642" w:author="Dennis Hohmann" w:date="2012-04-15T00:56:00Z">
        <w:r w:rsidDel="009A5250">
          <w:delText xml:space="preserve">Technikerarbeit </w:delText>
        </w:r>
      </w:del>
      <w:ins w:id="3643" w:author="Dennis Hohmann" w:date="2012-04-15T00:56:00Z">
        <w:r w:rsidR="009A5250">
          <w:t xml:space="preserve">Projekt </w:t>
        </w:r>
      </w:ins>
      <w:r>
        <w:t>weiter Modifikationen und Optimierungen an Hard- und Software geben. Zum einen ist die Kompensation des Lagerumkehrspiels ein großes Thema, zum anderen</w:t>
      </w:r>
      <w:del w:id="3644" w:author="Dennis Hohmann" w:date="2012-04-15T00:57:00Z">
        <w:r w:rsidDel="009A5250">
          <w:delText>,</w:delText>
        </w:r>
      </w:del>
      <w:r>
        <w:t xml:space="preserve"> die </w:t>
      </w:r>
      <w:r w:rsidR="00B358C6">
        <w:t>Positionierung auf eine</w:t>
      </w:r>
      <w:del w:id="3645" w:author="Dennis Hohmann" w:date="2012-04-15T00:58:00Z">
        <w:r w:rsidR="00B358C6" w:rsidDel="00070057">
          <w:delText>n</w:delText>
        </w:r>
      </w:del>
      <w:r w:rsidR="00B358C6">
        <w:t xml:space="preserve"> direkt</w:t>
      </w:r>
      <w:ins w:id="3646" w:author="Dennis Hohmann" w:date="2012-04-15T00:57:00Z">
        <w:r w:rsidR="009A5250">
          <w:t xml:space="preserve"> </w:t>
        </w:r>
      </w:ins>
      <w:del w:id="3647" w:author="Dennis Hohmann" w:date="2012-04-15T00:57:00Z">
        <w:r w:rsidR="00B358C6" w:rsidDel="009A5250">
          <w:delText xml:space="preserve">, </w:delText>
        </w:r>
      </w:del>
      <w:r>
        <w:t>als Koordinaten eingegeben Pos</w:t>
      </w:r>
      <w:r>
        <w:t>i</w:t>
      </w:r>
      <w:r>
        <w:t>tion.</w:t>
      </w:r>
      <w:r w:rsidR="00B358C6">
        <w:t xml:space="preserve"> Dieses </w:t>
      </w:r>
      <w:del w:id="3648" w:author="Dennis Hohmann" w:date="2012-04-15T00:57:00Z">
        <w:r w:rsidR="00B358C6" w:rsidDel="009A5250">
          <w:delText xml:space="preserve">Projekt </w:delText>
        </w:r>
      </w:del>
      <w:ins w:id="3649" w:author="Dennis Hohmann" w:date="2012-04-15T00:57:00Z">
        <w:r w:rsidR="009A5250">
          <w:t xml:space="preserve">Technikerarbeit </w:t>
        </w:r>
      </w:ins>
      <w:r w:rsidR="00B358C6">
        <w:t>wird auch in Zukunft weiter entwickelt werden.</w:t>
      </w:r>
    </w:p>
    <w:p w14:paraId="5D017FDF" w14:textId="77777777" w:rsidR="00AD7882" w:rsidRDefault="00AD7882" w:rsidP="00AD7882">
      <w:pPr>
        <w:ind w:left="0" w:firstLine="0"/>
        <w:rPr>
          <w:rFonts w:eastAsiaTheme="majorEastAsia" w:cstheme="majorBidi"/>
          <w:b/>
          <w:bCs/>
          <w:color w:val="000000" w:themeColor="text1"/>
          <w:sz w:val="32"/>
          <w:szCs w:val="28"/>
          <w:u w:val="single"/>
        </w:rPr>
      </w:pPr>
      <w:r>
        <w:rPr>
          <w:rFonts w:eastAsiaTheme="majorEastAsia" w:cstheme="majorBidi"/>
          <w:b/>
          <w:bCs/>
          <w:color w:val="000000" w:themeColor="text1"/>
          <w:sz w:val="32"/>
          <w:szCs w:val="28"/>
          <w:u w:val="single"/>
        </w:rPr>
        <w:br w:type="page"/>
      </w:r>
    </w:p>
    <w:bookmarkStart w:id="3650" w:name="_Toc196079092" w:displacedByCustomXml="next"/>
    <w:sdt>
      <w:sdtPr>
        <w:rPr>
          <w:rFonts w:eastAsiaTheme="minorHAnsi" w:cstheme="minorBidi"/>
          <w:b w:val="0"/>
          <w:bCs w:val="0"/>
          <w:color w:val="auto"/>
          <w:sz w:val="24"/>
          <w:szCs w:val="24"/>
        </w:rPr>
        <w:id w:val="-37978556"/>
        <w:docPartObj>
          <w:docPartGallery w:val="Bibliographies"/>
          <w:docPartUnique/>
        </w:docPartObj>
      </w:sdtPr>
      <w:sdtContent>
        <w:p w14:paraId="78363050" w14:textId="7B6D28E8" w:rsidR="00656B87" w:rsidRDefault="003F0587" w:rsidP="00AD7882">
          <w:pPr>
            <w:pStyle w:val="berschrift1"/>
          </w:pPr>
          <w:r w:rsidRPr="00AD2F49">
            <w:t>Quell</w:t>
          </w:r>
          <w:r w:rsidR="00CD21F0">
            <w:t>en</w:t>
          </w:r>
          <w:r w:rsidR="00656B87" w:rsidRPr="00AD2F49">
            <w:t>verzeichnis</w:t>
          </w:r>
          <w:bookmarkEnd w:id="3650"/>
        </w:p>
        <w:sdt>
          <w:sdtPr>
            <w:id w:val="111145805"/>
            <w:bibliography/>
          </w:sdtPr>
          <w:sdtContent>
            <w:p w14:paraId="6D5FB5C2" w14:textId="77777777" w:rsidR="00B35DB6" w:rsidRDefault="00656B87" w:rsidP="00B35DB6">
              <w:pPr>
                <w:pStyle w:val="Literaturverzeichnis"/>
                <w:rPr>
                  <w:rFonts w:cs="Times New Roman"/>
                  <w:noProof/>
                </w:rPr>
              </w:pPr>
              <w:r>
                <w:fldChar w:fldCharType="begin"/>
              </w:r>
              <w:r>
                <w:instrText>BIBLIOGRAPHY</w:instrText>
              </w:r>
              <w:r>
                <w:fldChar w:fldCharType="separate"/>
              </w:r>
              <w:r w:rsidR="00B35DB6">
                <w:rPr>
                  <w:rFonts w:cs="Times New Roman"/>
                  <w:noProof/>
                </w:rPr>
                <w:t xml:space="preserve">Atmel Corporation. (1). </w:t>
              </w:r>
              <w:r w:rsidR="00B35DB6">
                <w:rPr>
                  <w:rFonts w:cs="Times New Roman"/>
                  <w:i/>
                  <w:iCs/>
                  <w:noProof/>
                </w:rPr>
                <w:t>Atmel</w:t>
              </w:r>
              <w:r w:rsidR="00B35DB6">
                <w:rPr>
                  <w:rFonts w:cs="Times New Roman"/>
                  <w:noProof/>
                </w:rPr>
                <w:t>. Abgerufen am 01. 11 2011 von http://www.atmel.com/</w:t>
              </w:r>
            </w:p>
            <w:p w14:paraId="0BCCC43F" w14:textId="77777777" w:rsidR="00B35DB6" w:rsidRDefault="00B35DB6" w:rsidP="00B35DB6">
              <w:pPr>
                <w:pStyle w:val="Literaturverzeichnis"/>
                <w:rPr>
                  <w:rFonts w:cs="Times New Roman"/>
                  <w:noProof/>
                </w:rPr>
              </w:pPr>
              <w:r>
                <w:rPr>
                  <w:rFonts w:cs="Times New Roman"/>
                  <w:noProof/>
                </w:rPr>
                <w:t xml:space="preserve">Atmel Corporation. (3). </w:t>
              </w:r>
              <w:r>
                <w:rPr>
                  <w:rFonts w:cs="Times New Roman"/>
                  <w:i/>
                  <w:iCs/>
                  <w:noProof/>
                </w:rPr>
                <w:t>Atmel AVR Studio 5.1</w:t>
              </w:r>
              <w:r>
                <w:rPr>
                  <w:rFonts w:cs="Times New Roman"/>
                  <w:noProof/>
                </w:rPr>
                <w:t>. Abgerufen am 12. 03 2012 von http://www.atmel.com/tools/ATMELAVRSTUDIO.aspx</w:t>
              </w:r>
            </w:p>
            <w:p w14:paraId="49916699" w14:textId="77777777" w:rsidR="00B35DB6" w:rsidRDefault="00B35DB6" w:rsidP="00B35DB6">
              <w:pPr>
                <w:pStyle w:val="Literaturverzeichnis"/>
                <w:rPr>
                  <w:rFonts w:cs="Times New Roman"/>
                  <w:noProof/>
                </w:rPr>
              </w:pPr>
              <w:r>
                <w:rPr>
                  <w:rFonts w:cs="Times New Roman"/>
                  <w:noProof/>
                </w:rPr>
                <w:t xml:space="preserve">Atmel Corporation. (2). </w:t>
              </w:r>
              <w:r>
                <w:rPr>
                  <w:rFonts w:cs="Times New Roman"/>
                  <w:i/>
                  <w:iCs/>
                  <w:noProof/>
                </w:rPr>
                <w:t>JTAGICE3 - Atmel</w:t>
              </w:r>
              <w:r>
                <w:rPr>
                  <w:rFonts w:cs="Times New Roman"/>
                  <w:noProof/>
                </w:rPr>
                <w:t>. Abgerufen am 02. 04 2012 von http://www.atmel.com/tools/JTAGICE3.aspx</w:t>
              </w:r>
            </w:p>
            <w:p w14:paraId="6A19E0E2" w14:textId="77777777" w:rsidR="00B35DB6" w:rsidRDefault="00B35DB6" w:rsidP="00B35DB6">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7DD52E1E" w14:textId="77777777" w:rsidR="00B35DB6" w:rsidRDefault="00B35DB6" w:rsidP="00B35DB6">
              <w:pPr>
                <w:pStyle w:val="Literaturverzeichnis"/>
                <w:rPr>
                  <w:rFonts w:cs="Times New Roman"/>
                  <w:noProof/>
                </w:rPr>
              </w:pPr>
              <w:r>
                <w:rPr>
                  <w:rFonts w:cs="Times New Roman"/>
                  <w:noProof/>
                </w:rPr>
                <w:t xml:space="preserve">CadSoft Computer GmbH. (1). </w:t>
              </w:r>
              <w:r>
                <w:rPr>
                  <w:rFonts w:cs="Times New Roman"/>
                  <w:i/>
                  <w:iCs/>
                  <w:noProof/>
                </w:rPr>
                <w:t>CadSoft</w:t>
              </w:r>
              <w:r>
                <w:rPr>
                  <w:rFonts w:cs="Times New Roman"/>
                  <w:noProof/>
                </w:rPr>
                <w:t>. Abgerufen am 03. 04 2012 von http://www.cadsoft.de/eagle-pcb-design-software/?language=de</w:t>
              </w:r>
            </w:p>
            <w:p w14:paraId="765723F0" w14:textId="77777777" w:rsidR="00B35DB6" w:rsidRDefault="00B35DB6" w:rsidP="00B35DB6">
              <w:pPr>
                <w:pStyle w:val="Literaturverzeichnis"/>
                <w:rPr>
                  <w:rFonts w:cs="Times New Roman"/>
                  <w:noProof/>
                </w:rPr>
              </w:pPr>
              <w:r>
                <w:rPr>
                  <w:rFonts w:cs="Times New Roman"/>
                  <w:noProof/>
                </w:rPr>
                <w:t xml:space="preserve">CadSoft Computer GmbH. (2). </w:t>
              </w:r>
              <w:r>
                <w:rPr>
                  <w:rFonts w:cs="Times New Roman"/>
                  <w:i/>
                  <w:iCs/>
                  <w:noProof/>
                </w:rPr>
                <w:t>CadSoft EAGLE</w:t>
              </w:r>
              <w:r>
                <w:rPr>
                  <w:rFonts w:cs="Times New Roman"/>
                  <w:noProof/>
                </w:rPr>
                <w:t>. Abgerufen am 12. 01 2012 von http://www.cadsoft.de/eagle-pcb-design-software/product-overview/?language=de</w:t>
              </w:r>
            </w:p>
            <w:p w14:paraId="080AB5E3" w14:textId="77777777" w:rsidR="00B35DB6" w:rsidRDefault="00B35DB6" w:rsidP="00B35DB6">
              <w:pPr>
                <w:pStyle w:val="Literaturverzeichnis"/>
                <w:rPr>
                  <w:rFonts w:cs="Times New Roman"/>
                  <w:noProof/>
                </w:rPr>
              </w:pPr>
              <w:r>
                <w:rPr>
                  <w:rFonts w:cs="Times New Roman"/>
                  <w:noProof/>
                </w:rPr>
                <w:t xml:space="preserve">Crawford &amp; Prinz, T. &amp;. (2006). </w:t>
              </w:r>
              <w:r>
                <w:rPr>
                  <w:rFonts w:cs="Times New Roman"/>
                  <w:i/>
                  <w:iCs/>
                  <w:noProof/>
                </w:rPr>
                <w:t>C in a Nutshell</w:t>
              </w:r>
              <w:r>
                <w:rPr>
                  <w:rFonts w:cs="Times New Roman"/>
                  <w:noProof/>
                </w:rPr>
                <w:t xml:space="preserve"> (Bd. 1). (P. Printz, Übers.) Deutschland: O'Reilly.</w:t>
              </w:r>
            </w:p>
            <w:p w14:paraId="1DF07725" w14:textId="77777777" w:rsidR="00B35DB6" w:rsidRDefault="00B35DB6" w:rsidP="00B35DB6">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2D178A54" w14:textId="77777777" w:rsidR="00B35DB6" w:rsidRDefault="00B35DB6" w:rsidP="00B35DB6">
              <w:pPr>
                <w:pStyle w:val="Literaturverzeichnis"/>
                <w:rPr>
                  <w:rFonts w:cs="Times New Roman"/>
                  <w:noProof/>
                </w:rPr>
              </w:pPr>
              <w:r>
                <w:rPr>
                  <w:rFonts w:cs="Times New Roman"/>
                  <w:noProof/>
                </w:rPr>
                <w:t xml:space="preserve">ELECTRONIC ASSEMBLY GmbH. (1). </w:t>
              </w:r>
              <w:r>
                <w:rPr>
                  <w:rFonts w:cs="Times New Roman"/>
                  <w:i/>
                  <w:iCs/>
                  <w:noProof/>
                </w:rPr>
                <w:t>LCD-Module</w:t>
              </w:r>
              <w:r>
                <w:rPr>
                  <w:rFonts w:cs="Times New Roman"/>
                  <w:noProof/>
                </w:rPr>
                <w:t>. Abgerufen am 17. 11 2011 von http://www.lcd-module.de/</w:t>
              </w:r>
            </w:p>
            <w:p w14:paraId="7B2281B8" w14:textId="77777777" w:rsidR="00B35DB6" w:rsidRDefault="00B35DB6" w:rsidP="00B35DB6">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75D75B70" w14:textId="77777777" w:rsidR="00B35DB6" w:rsidRDefault="00B35DB6" w:rsidP="00B35DB6">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61DBD198" w14:textId="77777777" w:rsidR="00B35DB6" w:rsidRDefault="00B35DB6" w:rsidP="00B35DB6">
              <w:pPr>
                <w:pStyle w:val="Literaturverzeichnis"/>
                <w:rPr>
                  <w:rFonts w:cs="Times New Roman"/>
                  <w:noProof/>
                </w:rPr>
              </w:pPr>
              <w:r>
                <w:rPr>
                  <w:rFonts w:cs="Times New Roman"/>
                  <w:noProof/>
                </w:rPr>
                <w:t xml:space="preserve">Future Technology Devices International Limited. (1). </w:t>
              </w:r>
              <w:r>
                <w:rPr>
                  <w:rFonts w:cs="Times New Roman"/>
                  <w:i/>
                  <w:iCs/>
                  <w:noProof/>
                </w:rPr>
                <w:t>FTDI Chip Home Page</w:t>
              </w:r>
              <w:r>
                <w:rPr>
                  <w:rFonts w:cs="Times New Roman"/>
                  <w:noProof/>
                </w:rPr>
                <w:t>. Abgerufen am 15. 02 2012 von http://www.ftdichip.com/</w:t>
              </w:r>
            </w:p>
            <w:p w14:paraId="4904A270" w14:textId="77777777" w:rsidR="00B35DB6" w:rsidRDefault="00B35DB6" w:rsidP="00B35DB6">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51D883F2" w14:textId="77777777" w:rsidR="00B35DB6" w:rsidRDefault="00B35DB6" w:rsidP="00B35DB6">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7A4AABE9" w14:textId="77777777" w:rsidR="00B35DB6" w:rsidRDefault="00B35DB6" w:rsidP="00B35DB6">
              <w:pPr>
                <w:pStyle w:val="Literaturverzeichnis"/>
                <w:rPr>
                  <w:rFonts w:cs="Times New Roman"/>
                  <w:noProof/>
                </w:rPr>
              </w:pPr>
              <w:r>
                <w:rPr>
                  <w:rFonts w:cs="Times New Roman"/>
                  <w:noProof/>
                </w:rPr>
                <w:t xml:space="preserve">LeitOn. (1). </w:t>
              </w:r>
              <w:r>
                <w:rPr>
                  <w:rFonts w:cs="Times New Roman"/>
                  <w:i/>
                  <w:iCs/>
                  <w:noProof/>
                </w:rPr>
                <w:t>Leiterplattenentwicklung</w:t>
              </w:r>
              <w:r>
                <w:rPr>
                  <w:rFonts w:cs="Times New Roman"/>
                  <w:noProof/>
                </w:rPr>
                <w:t>. Abgerufen am 02. 12 2011 von http://www.leiton.de/leiterplatten-toolbox-iphone.html</w:t>
              </w:r>
            </w:p>
            <w:p w14:paraId="1DB1F10C" w14:textId="77777777" w:rsidR="00B35DB6" w:rsidRDefault="00B35DB6" w:rsidP="00B35DB6">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4E79264F" w14:textId="77777777" w:rsidR="00B35DB6" w:rsidRDefault="00B35DB6" w:rsidP="00B35DB6">
              <w:pPr>
                <w:pStyle w:val="Literaturverzeichnis"/>
                <w:rPr>
                  <w:rFonts w:cs="Times New Roman"/>
                  <w:noProof/>
                </w:rPr>
              </w:pPr>
              <w:r>
                <w:rPr>
                  <w:rFonts w:cs="Times New Roman"/>
                  <w:noProof/>
                </w:rPr>
                <w:t>Pollin Electronic GmbH. (30. 11 2007). Atmel Evaluation Board Version 2.0.1. Pförring.</w:t>
              </w:r>
            </w:p>
            <w:p w14:paraId="18BF9372" w14:textId="77777777" w:rsidR="00B35DB6" w:rsidRDefault="00B35DB6" w:rsidP="00B35DB6">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088841BA" w14:textId="77777777" w:rsidR="00B35DB6" w:rsidRDefault="00B35DB6" w:rsidP="00B35DB6">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6E4E30B8" w14:textId="77777777" w:rsidR="00B35DB6" w:rsidRDefault="00B35DB6" w:rsidP="00B35DB6">
              <w:pPr>
                <w:pStyle w:val="Literaturverzeichnis"/>
                <w:rPr>
                  <w:rFonts w:cs="Times New Roman"/>
                  <w:noProof/>
                </w:rPr>
              </w:pPr>
              <w:r>
                <w:rPr>
                  <w:rFonts w:cs="Times New Roman"/>
                  <w:noProof/>
                </w:rPr>
                <w:t xml:space="preserve">Wikipedia. (2012). </w:t>
              </w:r>
              <w:r>
                <w:rPr>
                  <w:rFonts w:cs="Times New Roman"/>
                  <w:i/>
                  <w:iCs/>
                  <w:noProof/>
                </w:rPr>
                <w:t>Bresenham-Algorithmus</w:t>
              </w:r>
              <w:r>
                <w:rPr>
                  <w:rFonts w:cs="Times New Roman"/>
                  <w:noProof/>
                </w:rPr>
                <w:t>. Abgerufen am 10. 11 2011 von http://de.wikipedia.org/wiki/Bresenham-Algorithmus</w:t>
              </w:r>
            </w:p>
            <w:p w14:paraId="48AFECDE" w14:textId="77777777" w:rsidR="00B35DB6" w:rsidRDefault="00B35DB6" w:rsidP="00B35DB6">
              <w:pPr>
                <w:pStyle w:val="Literaturverzeichnis"/>
                <w:rPr>
                  <w:rFonts w:cs="Times New Roman"/>
                  <w:noProof/>
                </w:rPr>
              </w:pPr>
              <w:r>
                <w:rPr>
                  <w:rFonts w:cs="Times New Roman"/>
                  <w:noProof/>
                </w:rPr>
                <w:t xml:space="preserve">Wikipedia. (2012). </w:t>
              </w:r>
              <w:r>
                <w:rPr>
                  <w:rFonts w:cs="Times New Roman"/>
                  <w:i/>
                  <w:iCs/>
                  <w:noProof/>
                </w:rPr>
                <w:t>EAGLE</w:t>
              </w:r>
              <w:r>
                <w:rPr>
                  <w:rFonts w:cs="Times New Roman"/>
                  <w:noProof/>
                </w:rPr>
                <w:t>. Abgerufen am 15. 12 2011 von http://de.wikipedia.org/wiki/Eagle</w:t>
              </w:r>
            </w:p>
            <w:p w14:paraId="201EDB64" w14:textId="77777777" w:rsidR="00B35DB6" w:rsidRDefault="00B35DB6" w:rsidP="00B35DB6">
              <w:pPr>
                <w:pStyle w:val="Literaturverzeichnis"/>
                <w:rPr>
                  <w:rFonts w:cs="Times New Roman"/>
                  <w:noProof/>
                </w:rPr>
              </w:pPr>
              <w:r>
                <w:rPr>
                  <w:rFonts w:cs="Times New Roman"/>
                  <w:noProof/>
                </w:rPr>
                <w:t xml:space="preserve">www.goBlack.de. (1). </w:t>
              </w:r>
              <w:r>
                <w:rPr>
                  <w:rFonts w:cs="Times New Roman"/>
                  <w:i/>
                  <w:iCs/>
                  <w:noProof/>
                </w:rPr>
                <w:t xml:space="preserve"> Grafik-TouchDisplay EA eDIP240 Datenblätter Protokollrahmen   </w:t>
              </w:r>
              <w:r>
                <w:rPr>
                  <w:rFonts w:cs="Times New Roman"/>
                  <w:noProof/>
                </w:rPr>
                <w:t>. Abgerufen am 12. 04 2012 von http://www.goblack.de/desy/digitalt/aktoren/touchdisp-edip240/ea240protokoll.html</w:t>
              </w:r>
            </w:p>
            <w:p w14:paraId="5AD33D87" w14:textId="77777777" w:rsidR="00B35DB6" w:rsidRDefault="00B35DB6" w:rsidP="00B35DB6">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0D083106" w14:textId="6DD9111F" w:rsidR="00656B87" w:rsidRDefault="00656B87" w:rsidP="00B35DB6">
              <w:r>
                <w:rPr>
                  <w:b/>
                  <w:bCs/>
                  <w:noProof/>
                </w:rPr>
                <w:fldChar w:fldCharType="end"/>
              </w:r>
            </w:p>
          </w:sdtContent>
        </w:sdt>
      </w:sdtContent>
    </w:sdt>
    <w:p w14:paraId="1669D518" w14:textId="7ED77938" w:rsidR="00656B87" w:rsidRDefault="00656B87" w:rsidP="00656B87">
      <w:pPr>
        <w:pStyle w:val="berschrift1"/>
      </w:pPr>
      <w:r>
        <w:br w:type="page"/>
      </w:r>
      <w:bookmarkStart w:id="3651" w:name="_Toc320217337"/>
      <w:bookmarkStart w:id="3652" w:name="_Toc196079093"/>
      <w:r>
        <w:t>Softwareverzeichnis</w:t>
      </w:r>
      <w:bookmarkEnd w:id="3651"/>
      <w:bookmarkEnd w:id="3652"/>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1939"/>
        <w:gridCol w:w="2548"/>
        <w:gridCol w:w="1557"/>
        <w:gridCol w:w="2564"/>
      </w:tblGrid>
      <w:tr w:rsidR="00656B87" w:rsidRPr="00B628D3" w14:paraId="3DD969DF" w14:textId="77777777" w:rsidTr="001B7DAE">
        <w:tc>
          <w:tcPr>
            <w:tcW w:w="1939" w:type="dxa"/>
          </w:tcPr>
          <w:p w14:paraId="045E8949" w14:textId="77777777" w:rsidR="00656B87" w:rsidRPr="00322295" w:rsidRDefault="00656B87" w:rsidP="008B14C0">
            <w:pPr>
              <w:pStyle w:val="Textkrper"/>
              <w:pPrChange w:id="3653" w:author="Dennis Hohmann" w:date="2012-04-15T00:39:00Z">
                <w:pPr>
                  <w:pStyle w:val="Textkrper"/>
                </w:pPr>
              </w:pPrChange>
            </w:pPr>
            <w:r w:rsidRPr="00322295">
              <w:t>Firma</w:t>
            </w:r>
          </w:p>
        </w:tc>
        <w:tc>
          <w:tcPr>
            <w:tcW w:w="2548" w:type="dxa"/>
          </w:tcPr>
          <w:p w14:paraId="39C5609B" w14:textId="77777777" w:rsidR="00656B87" w:rsidRPr="00322295" w:rsidRDefault="00656B87" w:rsidP="008B14C0">
            <w:pPr>
              <w:pStyle w:val="Textkrper"/>
              <w:pPrChange w:id="3654" w:author="Dennis Hohmann" w:date="2012-04-15T00:39:00Z">
                <w:pPr>
                  <w:pStyle w:val="Textkrper"/>
                </w:pPr>
              </w:pPrChange>
            </w:pPr>
            <w:r w:rsidRPr="00322295">
              <w:t>Software</w:t>
            </w:r>
          </w:p>
        </w:tc>
        <w:tc>
          <w:tcPr>
            <w:tcW w:w="1557" w:type="dxa"/>
          </w:tcPr>
          <w:p w14:paraId="6417DECB" w14:textId="77777777" w:rsidR="00656B87" w:rsidRPr="00322295" w:rsidRDefault="00656B87" w:rsidP="008B14C0">
            <w:pPr>
              <w:pStyle w:val="Textkrper"/>
              <w:pPrChange w:id="3655" w:author="Dennis Hohmann" w:date="2012-04-15T00:39:00Z">
                <w:pPr>
                  <w:pStyle w:val="Textkrper"/>
                </w:pPr>
              </w:pPrChange>
            </w:pPr>
            <w:r w:rsidRPr="00322295">
              <w:t>Version</w:t>
            </w:r>
          </w:p>
        </w:tc>
        <w:tc>
          <w:tcPr>
            <w:tcW w:w="2564" w:type="dxa"/>
            <w:shd w:val="clear" w:color="auto" w:fill="auto"/>
          </w:tcPr>
          <w:p w14:paraId="02CAEC57" w14:textId="77777777" w:rsidR="00656B87" w:rsidRPr="00322295" w:rsidRDefault="00656B87" w:rsidP="008B14C0">
            <w:pPr>
              <w:pStyle w:val="Textkrper"/>
              <w:pPrChange w:id="3656" w:author="Dennis Hohmann" w:date="2012-04-15T00:39:00Z">
                <w:pPr>
                  <w:pStyle w:val="Textkrper"/>
                </w:pPr>
              </w:pPrChange>
            </w:pPr>
            <w:r w:rsidRPr="00322295">
              <w:t>Quelle</w:t>
            </w:r>
          </w:p>
        </w:tc>
      </w:tr>
      <w:tr w:rsidR="00656B87" w:rsidRPr="00CB7D2E" w14:paraId="014F99B1" w14:textId="77777777" w:rsidTr="001B7DAE">
        <w:tc>
          <w:tcPr>
            <w:tcW w:w="1939" w:type="dxa"/>
          </w:tcPr>
          <w:p w14:paraId="58BF668E" w14:textId="77777777" w:rsidR="00656B87" w:rsidRDefault="00656B87" w:rsidP="008B14C0">
            <w:pPr>
              <w:pStyle w:val="Textkrper"/>
              <w:pPrChange w:id="3657" w:author="Dennis Hohmann" w:date="2012-04-15T00:39:00Z">
                <w:pPr>
                  <w:pStyle w:val="Textkrper"/>
                </w:pPr>
              </w:pPrChange>
            </w:pPr>
            <w:r>
              <w:t>Apple</w:t>
            </w:r>
          </w:p>
        </w:tc>
        <w:tc>
          <w:tcPr>
            <w:tcW w:w="2548" w:type="dxa"/>
          </w:tcPr>
          <w:p w14:paraId="41CE3E90" w14:textId="04592D0A" w:rsidR="00656B87" w:rsidRDefault="00656B87" w:rsidP="008B14C0">
            <w:pPr>
              <w:pStyle w:val="Textkrper"/>
              <w:pPrChange w:id="3658" w:author="Dennis Hohmann" w:date="2012-04-15T00:39:00Z">
                <w:pPr>
                  <w:pStyle w:val="Textkrper"/>
                </w:pPr>
              </w:pPrChange>
            </w:pPr>
            <w:r>
              <w:t>Mac OS</w:t>
            </w:r>
            <w:ins w:id="3659" w:author="Dennis Hohmann" w:date="2012-04-14T18:54:00Z">
              <w:r w:rsidR="00FD0AFE">
                <w:t xml:space="preserve"> </w:t>
              </w:r>
            </w:ins>
            <w:r>
              <w:t>X Lion</w:t>
            </w:r>
          </w:p>
        </w:tc>
        <w:tc>
          <w:tcPr>
            <w:tcW w:w="1557" w:type="dxa"/>
          </w:tcPr>
          <w:p w14:paraId="2042E026" w14:textId="77777777" w:rsidR="00656B87" w:rsidRDefault="00656B87" w:rsidP="008B14C0">
            <w:pPr>
              <w:pStyle w:val="Textkrper"/>
              <w:pPrChange w:id="3660" w:author="Dennis Hohmann" w:date="2012-04-15T00:39:00Z">
                <w:pPr>
                  <w:pStyle w:val="Textkrper"/>
                </w:pPr>
              </w:pPrChange>
            </w:pPr>
            <w:r>
              <w:t>10.7.3</w:t>
            </w:r>
          </w:p>
        </w:tc>
        <w:tc>
          <w:tcPr>
            <w:tcW w:w="2564" w:type="dxa"/>
            <w:shd w:val="clear" w:color="auto" w:fill="auto"/>
          </w:tcPr>
          <w:p w14:paraId="409DD05F" w14:textId="69F49101" w:rsidR="00656B87" w:rsidRPr="00CB7D2E" w:rsidRDefault="005C3529" w:rsidP="008B14C0">
            <w:pPr>
              <w:pStyle w:val="Textkrper"/>
              <w:pPrChange w:id="3661" w:author="Dennis Hohmann" w:date="2012-04-15T00:39:00Z">
                <w:pPr>
                  <w:pStyle w:val="Textkrper"/>
                </w:pPr>
              </w:pPrChange>
            </w:pPr>
            <w:ins w:id="3662" w:author="Dennis Hohmann" w:date="2012-04-14T18:55:00Z">
              <w:r>
                <w:t>k</w:t>
              </w:r>
            </w:ins>
            <w:del w:id="3663" w:author="Dennis Hohmann" w:date="2012-04-14T18:55:00Z">
              <w:r w:rsidR="00656B87" w:rsidRPr="00CB7D2E" w:rsidDel="005C3529">
                <w:delText>K</w:delText>
              </w:r>
            </w:del>
            <w:r w:rsidR="00656B87" w:rsidRPr="00CB7D2E">
              <w:t>ostenpflichtig</w:t>
            </w:r>
            <w:r w:rsidR="00656B87" w:rsidRPr="00CB7D2E">
              <w:br/>
              <w:t>U</w:t>
            </w:r>
            <w:ins w:id="3664" w:author="Dennis Hohmann" w:date="2012-04-14T18:54:00Z">
              <w:r w:rsidR="00FD0AFE">
                <w:t>nix</w:t>
              </w:r>
            </w:ins>
            <w:del w:id="3665" w:author="Dennis Hohmann" w:date="2012-04-14T18:54:00Z">
              <w:r w:rsidR="00656B87" w:rsidRPr="00CB7D2E" w:rsidDel="00FD0AFE">
                <w:delText>NIX</w:delText>
              </w:r>
            </w:del>
            <w:r w:rsidR="00656B87" w:rsidRPr="00CB7D2E">
              <w:t>-Betriebssystem</w:t>
            </w:r>
          </w:p>
        </w:tc>
      </w:tr>
      <w:tr w:rsidR="00656B87" w:rsidRPr="00CB7D2E" w14:paraId="1A022C69" w14:textId="77777777" w:rsidTr="001B7DAE">
        <w:tc>
          <w:tcPr>
            <w:tcW w:w="1939" w:type="dxa"/>
          </w:tcPr>
          <w:p w14:paraId="65C7D239" w14:textId="77777777" w:rsidR="00656B87" w:rsidRPr="00CB7D2E" w:rsidRDefault="00656B87" w:rsidP="008B14C0">
            <w:pPr>
              <w:pStyle w:val="Textkrper"/>
              <w:pPrChange w:id="3666" w:author="Dennis Hohmann" w:date="2012-04-15T00:39:00Z">
                <w:pPr>
                  <w:pStyle w:val="Textkrper"/>
                </w:pPr>
              </w:pPrChange>
            </w:pPr>
            <w:r w:rsidRPr="00CB7D2E">
              <w:t>VMware</w:t>
            </w:r>
          </w:p>
        </w:tc>
        <w:tc>
          <w:tcPr>
            <w:tcW w:w="2548" w:type="dxa"/>
          </w:tcPr>
          <w:p w14:paraId="3DD8B404" w14:textId="77777777" w:rsidR="00656B87" w:rsidRPr="00CB7D2E" w:rsidRDefault="00656B87" w:rsidP="008B14C0">
            <w:pPr>
              <w:pStyle w:val="Textkrper"/>
              <w:pPrChange w:id="3667" w:author="Dennis Hohmann" w:date="2012-04-15T00:39:00Z">
                <w:pPr>
                  <w:pStyle w:val="Textkrper"/>
                </w:pPr>
              </w:pPrChange>
            </w:pPr>
            <w:r w:rsidRPr="00CB7D2E">
              <w:t>VMware Fusion</w:t>
            </w:r>
          </w:p>
        </w:tc>
        <w:tc>
          <w:tcPr>
            <w:tcW w:w="1557" w:type="dxa"/>
          </w:tcPr>
          <w:p w14:paraId="3D7EE48E" w14:textId="666BC327" w:rsidR="00656B87" w:rsidRPr="00CB7D2E" w:rsidRDefault="00656B87" w:rsidP="008B14C0">
            <w:pPr>
              <w:pStyle w:val="Textkrper"/>
              <w:pPrChange w:id="3668" w:author="Dennis Hohmann" w:date="2012-04-15T00:39:00Z">
                <w:pPr>
                  <w:pStyle w:val="Textkrper"/>
                </w:pPr>
              </w:pPrChange>
            </w:pPr>
            <w:r w:rsidRPr="00CB7D2E">
              <w:t>4.1.0</w:t>
            </w:r>
            <w:r w:rsidRPr="00CB7D2E">
              <w:br/>
              <w:t>Mac OS</w:t>
            </w:r>
            <w:ins w:id="3669" w:author="Dennis Hohmann" w:date="2012-04-14T18:55:00Z">
              <w:r w:rsidR="005C3529">
                <w:t xml:space="preserve"> </w:t>
              </w:r>
            </w:ins>
            <w:r w:rsidRPr="00CB7D2E">
              <w:t>X</w:t>
            </w:r>
          </w:p>
        </w:tc>
        <w:tc>
          <w:tcPr>
            <w:tcW w:w="2564" w:type="dxa"/>
            <w:shd w:val="clear" w:color="auto" w:fill="auto"/>
          </w:tcPr>
          <w:p w14:paraId="4812F307" w14:textId="77162BAA" w:rsidR="00656B87" w:rsidRPr="00CB7D2E" w:rsidRDefault="005C3529" w:rsidP="008B14C0">
            <w:pPr>
              <w:pStyle w:val="Textkrper"/>
              <w:pPrChange w:id="3670" w:author="Dennis Hohmann" w:date="2012-04-15T00:39:00Z">
                <w:pPr>
                  <w:pStyle w:val="Textkrper"/>
                </w:pPr>
              </w:pPrChange>
            </w:pPr>
            <w:ins w:id="3671" w:author="Dennis Hohmann" w:date="2012-04-14T18:54:00Z">
              <w:r>
                <w:t>k</w:t>
              </w:r>
            </w:ins>
            <w:del w:id="3672" w:author="Dennis Hohmann" w:date="2012-04-14T18:54:00Z">
              <w:r w:rsidR="00656B87" w:rsidRPr="00CB7D2E" w:rsidDel="005C3529">
                <w:delText>K</w:delText>
              </w:r>
            </w:del>
            <w:r w:rsidR="00656B87" w:rsidRPr="00CB7D2E">
              <w:t>ostenpflichtig</w:t>
            </w:r>
            <w:r w:rsidR="00656B87">
              <w:br/>
            </w:r>
            <w:del w:id="3673" w:author="Dennis Hohmann" w:date="2012-04-14T18:55:00Z">
              <w:r w:rsidR="00656B87" w:rsidRPr="00CB7D2E" w:rsidDel="005C3529">
                <w:delText>VirtualMaschin</w:delText>
              </w:r>
            </w:del>
            <w:ins w:id="3674" w:author="Dennis Hohmann" w:date="2012-04-14T18:56:00Z">
              <w:r w:rsidRPr="00CB7D2E" w:rsidDel="005C3529">
                <w:t xml:space="preserve"> </w:t>
              </w:r>
            </w:ins>
            <w:del w:id="3675" w:author="Dennis Hohmann" w:date="2012-04-14T18:55:00Z">
              <w:r w:rsidR="00656B87" w:rsidRPr="00CB7D2E" w:rsidDel="005C3529">
                <w:delText>e</w:delText>
              </w:r>
            </w:del>
          </w:p>
        </w:tc>
      </w:tr>
      <w:tr w:rsidR="00656B87" w:rsidRPr="00CB7D2E" w14:paraId="181E8AF3" w14:textId="77777777" w:rsidTr="001B7DAE">
        <w:tc>
          <w:tcPr>
            <w:tcW w:w="1939" w:type="dxa"/>
          </w:tcPr>
          <w:p w14:paraId="606E7BF4" w14:textId="77777777" w:rsidR="00656B87" w:rsidRPr="00CB7D2E" w:rsidRDefault="00656B87" w:rsidP="008B14C0">
            <w:pPr>
              <w:pStyle w:val="Textkrper"/>
              <w:pPrChange w:id="3676" w:author="Dennis Hohmann" w:date="2012-04-15T00:39:00Z">
                <w:pPr>
                  <w:pStyle w:val="Textkrper"/>
                </w:pPr>
              </w:pPrChange>
            </w:pPr>
            <w:r w:rsidRPr="00CB7D2E">
              <w:t>Microsoft</w:t>
            </w:r>
          </w:p>
        </w:tc>
        <w:tc>
          <w:tcPr>
            <w:tcW w:w="2548" w:type="dxa"/>
          </w:tcPr>
          <w:p w14:paraId="0996283F" w14:textId="77777777" w:rsidR="00656B87" w:rsidRPr="00CB7D2E" w:rsidRDefault="00656B87" w:rsidP="008B14C0">
            <w:pPr>
              <w:pStyle w:val="Textkrper"/>
              <w:pPrChange w:id="3677" w:author="Dennis Hohmann" w:date="2012-04-15T00:39:00Z">
                <w:pPr>
                  <w:pStyle w:val="Textkrper"/>
                </w:pPr>
              </w:pPrChange>
            </w:pPr>
            <w:r w:rsidRPr="00CB7D2E">
              <w:t>Windows XP</w:t>
            </w:r>
          </w:p>
        </w:tc>
        <w:tc>
          <w:tcPr>
            <w:tcW w:w="1557" w:type="dxa"/>
          </w:tcPr>
          <w:p w14:paraId="60929BE0" w14:textId="77777777" w:rsidR="00656B87" w:rsidRPr="00CB7D2E" w:rsidRDefault="00656B87" w:rsidP="008B14C0">
            <w:pPr>
              <w:pStyle w:val="Textkrper"/>
              <w:pPrChange w:id="3678" w:author="Dennis Hohmann" w:date="2012-04-15T00:39:00Z">
                <w:pPr>
                  <w:pStyle w:val="Textkrper"/>
                </w:pPr>
              </w:pPrChange>
            </w:pPr>
            <w:r w:rsidRPr="00CB7D2E">
              <w:t>WinXP</w:t>
            </w:r>
            <w:r w:rsidRPr="00CB7D2E">
              <w:br/>
            </w:r>
            <w:r>
              <w:t>SP3</w:t>
            </w:r>
          </w:p>
        </w:tc>
        <w:tc>
          <w:tcPr>
            <w:tcW w:w="2564" w:type="dxa"/>
            <w:shd w:val="clear" w:color="auto" w:fill="auto"/>
          </w:tcPr>
          <w:p w14:paraId="7372D9E8" w14:textId="33A220AB" w:rsidR="00656B87" w:rsidRPr="00CB7D2E" w:rsidRDefault="005C3529" w:rsidP="008B14C0">
            <w:pPr>
              <w:pStyle w:val="Textkrper"/>
              <w:pPrChange w:id="3679" w:author="Dennis Hohmann" w:date="2012-04-15T00:39:00Z">
                <w:pPr>
                  <w:pStyle w:val="Textkrper"/>
                </w:pPr>
              </w:pPrChange>
            </w:pPr>
            <w:ins w:id="3680" w:author="Dennis Hohmann" w:date="2012-04-14T18:55:00Z">
              <w:r>
                <w:t>k</w:t>
              </w:r>
            </w:ins>
            <w:del w:id="3681" w:author="Dennis Hohmann" w:date="2012-04-14T18:55:00Z">
              <w:r w:rsidR="00656B87" w:rsidRPr="00CB7D2E" w:rsidDel="005C3529">
                <w:delText>K</w:delText>
              </w:r>
            </w:del>
            <w:r w:rsidR="00656B87" w:rsidRPr="00CB7D2E">
              <w:t>ostenpflichtig</w:t>
            </w:r>
            <w:r w:rsidR="00656B87">
              <w:br/>
              <w:t>Betriebssystem</w:t>
            </w:r>
          </w:p>
        </w:tc>
      </w:tr>
      <w:tr w:rsidR="00656B87" w:rsidRPr="00CB7D2E" w14:paraId="21D14079" w14:textId="77777777" w:rsidTr="001B7DAE">
        <w:tc>
          <w:tcPr>
            <w:tcW w:w="1939" w:type="dxa"/>
          </w:tcPr>
          <w:p w14:paraId="66C554E1" w14:textId="77777777" w:rsidR="00656B87" w:rsidRPr="00CB7D2E" w:rsidRDefault="00656B87" w:rsidP="008B14C0">
            <w:pPr>
              <w:pStyle w:val="Textkrper"/>
              <w:pPrChange w:id="3682" w:author="Dennis Hohmann" w:date="2012-04-15T00:39:00Z">
                <w:pPr>
                  <w:pStyle w:val="Textkrper"/>
                </w:pPr>
              </w:pPrChange>
            </w:pPr>
            <w:r w:rsidRPr="00CB7D2E">
              <w:t>Atmel</w:t>
            </w:r>
          </w:p>
        </w:tc>
        <w:tc>
          <w:tcPr>
            <w:tcW w:w="2548" w:type="dxa"/>
          </w:tcPr>
          <w:p w14:paraId="3B563C51" w14:textId="77777777" w:rsidR="00656B87" w:rsidRPr="00CB7D2E" w:rsidRDefault="00656B87" w:rsidP="008B14C0">
            <w:pPr>
              <w:pStyle w:val="Textkrper"/>
              <w:pPrChange w:id="3683" w:author="Dennis Hohmann" w:date="2012-04-15T00:39:00Z">
                <w:pPr>
                  <w:pStyle w:val="Textkrper"/>
                </w:pPr>
              </w:pPrChange>
            </w:pPr>
            <w:r w:rsidRPr="00CB7D2E">
              <w:t>AVR Studio 5</w:t>
            </w:r>
          </w:p>
        </w:tc>
        <w:tc>
          <w:tcPr>
            <w:tcW w:w="1557" w:type="dxa"/>
          </w:tcPr>
          <w:p w14:paraId="7654BD93" w14:textId="77777777" w:rsidR="00656B87" w:rsidRPr="00CB7D2E" w:rsidRDefault="00656B87" w:rsidP="008B14C0">
            <w:pPr>
              <w:pStyle w:val="Textkrper"/>
              <w:pPrChange w:id="3684" w:author="Dennis Hohmann" w:date="2012-04-15T00:39:00Z">
                <w:pPr>
                  <w:pStyle w:val="Textkrper"/>
                </w:pPr>
              </w:pPrChange>
            </w:pPr>
            <w:r>
              <w:t>5.1</w:t>
            </w:r>
            <w:r w:rsidRPr="00CB7D2E">
              <w:t>.1163</w:t>
            </w:r>
            <w:r w:rsidRPr="00CB7D2E">
              <w:br/>
              <w:t>WinXP</w:t>
            </w:r>
          </w:p>
        </w:tc>
        <w:tc>
          <w:tcPr>
            <w:tcW w:w="2564" w:type="dxa"/>
            <w:shd w:val="clear" w:color="auto" w:fill="auto"/>
          </w:tcPr>
          <w:p w14:paraId="2BF99B8D" w14:textId="77777777" w:rsidR="00656B87" w:rsidRPr="00CB7D2E" w:rsidRDefault="00656B87" w:rsidP="008B14C0">
            <w:pPr>
              <w:pStyle w:val="Textkrper"/>
              <w:pPrChange w:id="3685" w:author="Dennis Hohmann" w:date="2012-04-15T00:39:00Z">
                <w:pPr>
                  <w:pStyle w:val="Textkrper"/>
                </w:pPr>
              </w:pPrChange>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rsidP="008B14C0">
            <w:pPr>
              <w:pStyle w:val="Textkrper"/>
              <w:pPrChange w:id="3686" w:author="Dennis Hohmann" w:date="2012-04-15T00:39:00Z">
                <w:pPr>
                  <w:pStyle w:val="Textkrper"/>
                </w:pPr>
              </w:pPrChange>
            </w:pPr>
            <w:r w:rsidRPr="00CB7D2E">
              <w:t>Atmel</w:t>
            </w:r>
          </w:p>
        </w:tc>
        <w:tc>
          <w:tcPr>
            <w:tcW w:w="2548" w:type="dxa"/>
          </w:tcPr>
          <w:p w14:paraId="5590916E" w14:textId="77777777" w:rsidR="00656B87" w:rsidRPr="00CB7D2E" w:rsidRDefault="00656B87" w:rsidP="008B14C0">
            <w:pPr>
              <w:pStyle w:val="Textkrper"/>
              <w:pPrChange w:id="3687" w:author="Dennis Hohmann" w:date="2012-04-15T00:39:00Z">
                <w:pPr>
                  <w:pStyle w:val="Textkrper"/>
                </w:pPr>
              </w:pPrChange>
            </w:pPr>
            <w:r w:rsidRPr="00CB7D2E">
              <w:t>Programmer</w:t>
            </w:r>
          </w:p>
          <w:p w14:paraId="26281409" w14:textId="77777777" w:rsidR="00656B87" w:rsidRPr="00CB7D2E" w:rsidRDefault="00656B87" w:rsidP="008B14C0">
            <w:pPr>
              <w:pStyle w:val="Textkrper"/>
              <w:pPrChange w:id="3688" w:author="Dennis Hohmann" w:date="2012-04-15T00:39:00Z">
                <w:pPr>
                  <w:pStyle w:val="Textkrper"/>
                </w:pPr>
              </w:pPrChange>
            </w:pPr>
            <w:r w:rsidRPr="00CB7D2E">
              <w:t>AVRISP mkII</w:t>
            </w:r>
          </w:p>
        </w:tc>
        <w:tc>
          <w:tcPr>
            <w:tcW w:w="1557" w:type="dxa"/>
          </w:tcPr>
          <w:p w14:paraId="6A956666" w14:textId="77777777" w:rsidR="00656B87" w:rsidRPr="00CB7D2E" w:rsidRDefault="00656B87" w:rsidP="008B14C0">
            <w:pPr>
              <w:pStyle w:val="Textkrper"/>
              <w:pPrChange w:id="3689" w:author="Dennis Hohmann" w:date="2012-04-15T00:39:00Z">
                <w:pPr>
                  <w:pStyle w:val="Textkrper"/>
                </w:pPr>
              </w:pPrChange>
            </w:pPr>
            <w:r w:rsidRPr="00CB7D2E">
              <w:t>1.e</w:t>
            </w:r>
          </w:p>
        </w:tc>
        <w:tc>
          <w:tcPr>
            <w:tcW w:w="2564" w:type="dxa"/>
            <w:shd w:val="clear" w:color="auto" w:fill="auto"/>
          </w:tcPr>
          <w:p w14:paraId="00863BB0" w14:textId="77777777" w:rsidR="00656B87" w:rsidRPr="00CB7D2E" w:rsidRDefault="00656B87" w:rsidP="008B14C0">
            <w:pPr>
              <w:pStyle w:val="Textkrper"/>
              <w:pPrChange w:id="3690" w:author="Dennis Hohmann" w:date="2012-04-15T00:39:00Z">
                <w:pPr>
                  <w:pStyle w:val="Textkrper"/>
                </w:pPr>
              </w:pPrChange>
            </w:pPr>
            <w:r w:rsidRPr="00CB7D2E">
              <w:t>Hardwareprogrammer</w:t>
            </w:r>
          </w:p>
        </w:tc>
      </w:tr>
      <w:tr w:rsidR="00656B87" w:rsidRPr="00B628D3" w14:paraId="1C7AD794" w14:textId="77777777" w:rsidTr="001B7DAE">
        <w:tc>
          <w:tcPr>
            <w:tcW w:w="1939" w:type="dxa"/>
          </w:tcPr>
          <w:p w14:paraId="4CC091EE" w14:textId="77777777" w:rsidR="00656B87" w:rsidRPr="00CB7D2E" w:rsidRDefault="00656B87" w:rsidP="008B14C0">
            <w:pPr>
              <w:pStyle w:val="Textkrper"/>
              <w:pPrChange w:id="3691" w:author="Dennis Hohmann" w:date="2012-04-15T00:39:00Z">
                <w:pPr>
                  <w:pStyle w:val="Textkrper"/>
                </w:pPr>
              </w:pPrChange>
            </w:pPr>
            <w:r w:rsidRPr="00CB7D2E">
              <w:t>Atmel</w:t>
            </w:r>
          </w:p>
        </w:tc>
        <w:tc>
          <w:tcPr>
            <w:tcW w:w="2548" w:type="dxa"/>
          </w:tcPr>
          <w:p w14:paraId="12AB40BD" w14:textId="77777777" w:rsidR="00656B87" w:rsidRPr="00CB7D2E" w:rsidRDefault="00656B87" w:rsidP="008B14C0">
            <w:pPr>
              <w:pStyle w:val="Textkrper"/>
              <w:pPrChange w:id="3692" w:author="Dennis Hohmann" w:date="2012-04-15T00:39:00Z">
                <w:pPr>
                  <w:pStyle w:val="Textkrper"/>
                </w:pPr>
              </w:pPrChange>
            </w:pPr>
            <w:r w:rsidRPr="00CB7D2E">
              <w:t>JTAG</w:t>
            </w:r>
          </w:p>
          <w:p w14:paraId="4EDF4E01" w14:textId="77777777" w:rsidR="00656B87" w:rsidRDefault="00656B87" w:rsidP="008B14C0">
            <w:pPr>
              <w:pStyle w:val="Textkrper"/>
              <w:pPrChange w:id="3693" w:author="Dennis Hohmann" w:date="2012-04-15T00:39:00Z">
                <w:pPr>
                  <w:pStyle w:val="Textkrper"/>
                </w:pPr>
              </w:pPrChange>
            </w:pPr>
            <w:r>
              <w:t>AVR JTAGICE3</w:t>
            </w:r>
          </w:p>
        </w:tc>
        <w:tc>
          <w:tcPr>
            <w:tcW w:w="1557" w:type="dxa"/>
          </w:tcPr>
          <w:p w14:paraId="67C050CE" w14:textId="77777777" w:rsidR="00656B87" w:rsidRDefault="00656B87" w:rsidP="008B14C0">
            <w:pPr>
              <w:pStyle w:val="Textkrper"/>
              <w:pPrChange w:id="3694" w:author="Dennis Hohmann" w:date="2012-04-15T00:39:00Z">
                <w:pPr>
                  <w:pStyle w:val="Textkrper"/>
                </w:pPr>
              </w:pPrChange>
            </w:pPr>
            <w:r>
              <w:t>1.24</w:t>
            </w:r>
          </w:p>
        </w:tc>
        <w:tc>
          <w:tcPr>
            <w:tcW w:w="2564" w:type="dxa"/>
            <w:shd w:val="clear" w:color="auto" w:fill="auto"/>
          </w:tcPr>
          <w:p w14:paraId="57E8E3DF" w14:textId="77777777" w:rsidR="00656B87" w:rsidRDefault="00656B87" w:rsidP="008B14C0">
            <w:pPr>
              <w:pStyle w:val="Textkrper"/>
              <w:pPrChange w:id="3695" w:author="Dennis Hohmann" w:date="2012-04-15T00:39:00Z">
                <w:pPr>
                  <w:pStyle w:val="Textkrper"/>
                </w:pPr>
              </w:pPrChange>
            </w:pPr>
            <w:r>
              <w:t>Hardwareprogrammer</w:t>
            </w:r>
          </w:p>
        </w:tc>
      </w:tr>
      <w:tr w:rsidR="00656B87" w:rsidRPr="00B628D3" w14:paraId="08E8A936" w14:textId="77777777" w:rsidTr="001B7DAE">
        <w:tc>
          <w:tcPr>
            <w:tcW w:w="1939" w:type="dxa"/>
          </w:tcPr>
          <w:p w14:paraId="2FACFC05" w14:textId="77777777" w:rsidR="00656B87" w:rsidRDefault="00656B87" w:rsidP="008B14C0">
            <w:pPr>
              <w:pStyle w:val="Textkrper"/>
              <w:pPrChange w:id="3696" w:author="Dennis Hohmann" w:date="2012-04-15T00:39:00Z">
                <w:pPr>
                  <w:pStyle w:val="Textkrper"/>
                </w:pPr>
              </w:pPrChange>
            </w:pPr>
            <w:r>
              <w:t>CADSoft</w:t>
            </w:r>
          </w:p>
        </w:tc>
        <w:tc>
          <w:tcPr>
            <w:tcW w:w="2548" w:type="dxa"/>
          </w:tcPr>
          <w:p w14:paraId="1A4D0896" w14:textId="77777777" w:rsidR="00656B87" w:rsidRDefault="00656B87" w:rsidP="008B14C0">
            <w:pPr>
              <w:pStyle w:val="Textkrper"/>
              <w:pPrChange w:id="3697" w:author="Dennis Hohmann" w:date="2012-04-15T00:39:00Z">
                <w:pPr>
                  <w:pStyle w:val="Textkrper"/>
                </w:pPr>
              </w:pPrChange>
            </w:pPr>
            <w:r>
              <w:t>EAGLE</w:t>
            </w:r>
          </w:p>
        </w:tc>
        <w:tc>
          <w:tcPr>
            <w:tcW w:w="1557" w:type="dxa"/>
          </w:tcPr>
          <w:p w14:paraId="184F21E2" w14:textId="4F2AAFAB" w:rsidR="00656B87" w:rsidRDefault="00656B87" w:rsidP="008B14C0">
            <w:pPr>
              <w:pStyle w:val="Textkrper"/>
              <w:pPrChange w:id="3698" w:author="Dennis Hohmann" w:date="2012-04-15T00:39:00Z">
                <w:pPr>
                  <w:pStyle w:val="Textkrper"/>
                </w:pPr>
              </w:pPrChange>
            </w:pPr>
            <w:r>
              <w:t>5.7.0</w:t>
            </w:r>
            <w:r>
              <w:br/>
              <w:t>Mac OS</w:t>
            </w:r>
            <w:ins w:id="3699" w:author="Dennis Hohmann" w:date="2012-04-14T18:55:00Z">
              <w:r w:rsidR="005C3529">
                <w:t xml:space="preserve"> </w:t>
              </w:r>
            </w:ins>
            <w:r>
              <w:t>X</w:t>
            </w:r>
          </w:p>
        </w:tc>
        <w:tc>
          <w:tcPr>
            <w:tcW w:w="2564" w:type="dxa"/>
            <w:shd w:val="clear" w:color="auto" w:fill="auto"/>
          </w:tcPr>
          <w:p w14:paraId="2ED3A834" w14:textId="6DCC0906" w:rsidR="00656B87" w:rsidRDefault="005C3529" w:rsidP="008B14C0">
            <w:pPr>
              <w:pStyle w:val="Textkrper"/>
              <w:pPrChange w:id="3700" w:author="Dennis Hohmann" w:date="2012-04-15T00:39:00Z">
                <w:pPr>
                  <w:pStyle w:val="Textkrper"/>
                </w:pPr>
              </w:pPrChange>
            </w:pPr>
            <w:ins w:id="3701" w:author="Dennis Hohmann" w:date="2012-04-14T18:55:00Z">
              <w:r>
                <w:t>k</w:t>
              </w:r>
            </w:ins>
            <w:del w:id="3702" w:author="Dennis Hohmann" w:date="2012-04-14T18:55:00Z">
              <w:r w:rsidR="00656B87" w:rsidDel="005C3529">
                <w:delText>K</w:delText>
              </w:r>
            </w:del>
            <w:r w:rsidR="00656B87">
              <w:t>ostenpflichtig</w:t>
            </w:r>
          </w:p>
        </w:tc>
      </w:tr>
      <w:tr w:rsidR="00656B87" w:rsidRPr="00B628D3" w14:paraId="12F0E987" w14:textId="77777777" w:rsidTr="001B7DAE">
        <w:tc>
          <w:tcPr>
            <w:tcW w:w="1939" w:type="dxa"/>
          </w:tcPr>
          <w:p w14:paraId="60B039AF" w14:textId="77777777" w:rsidR="00656B87" w:rsidRDefault="00656B87" w:rsidP="008B14C0">
            <w:pPr>
              <w:pStyle w:val="Textkrper"/>
              <w:pPrChange w:id="3703" w:author="Dennis Hohmann" w:date="2012-04-15T00:39:00Z">
                <w:pPr>
                  <w:pStyle w:val="Textkrper"/>
                </w:pPr>
              </w:pPrChange>
            </w:pPr>
            <w:r>
              <w:t>John Johnson Software</w:t>
            </w:r>
          </w:p>
        </w:tc>
        <w:tc>
          <w:tcPr>
            <w:tcW w:w="2548" w:type="dxa"/>
          </w:tcPr>
          <w:p w14:paraId="63A1C9D6" w14:textId="77777777" w:rsidR="00656B87" w:rsidRDefault="00656B87" w:rsidP="008B14C0">
            <w:pPr>
              <w:pStyle w:val="Textkrper"/>
              <w:pPrChange w:id="3704" w:author="Dennis Hohmann" w:date="2012-04-15T00:39:00Z">
                <w:pPr>
                  <w:pStyle w:val="Textkrper"/>
                </w:pPr>
              </w:pPrChange>
            </w:pPr>
            <w:r>
              <w:t>PCB-GCODE</w:t>
            </w:r>
          </w:p>
        </w:tc>
        <w:tc>
          <w:tcPr>
            <w:tcW w:w="1557" w:type="dxa"/>
          </w:tcPr>
          <w:p w14:paraId="50C8F9B9" w14:textId="77777777" w:rsidR="00656B87" w:rsidRDefault="00656B87" w:rsidP="008B14C0">
            <w:pPr>
              <w:pStyle w:val="Textkrper"/>
              <w:pPrChange w:id="3705" w:author="Dennis Hohmann" w:date="2012-04-15T00:39:00Z">
                <w:pPr>
                  <w:pStyle w:val="Textkrper"/>
                </w:pPr>
              </w:pPrChange>
            </w:pPr>
            <w:r>
              <w:t>3.5.2.11</w:t>
            </w:r>
          </w:p>
        </w:tc>
        <w:tc>
          <w:tcPr>
            <w:tcW w:w="2564" w:type="dxa"/>
            <w:shd w:val="clear" w:color="auto" w:fill="auto"/>
          </w:tcPr>
          <w:p w14:paraId="49210606" w14:textId="77777777" w:rsidR="00656B87" w:rsidRDefault="00656B87" w:rsidP="008B14C0">
            <w:pPr>
              <w:pStyle w:val="Textkrper"/>
              <w:pPrChange w:id="3706" w:author="Dennis Hohmann" w:date="2012-04-15T00:39:00Z">
                <w:pPr>
                  <w:pStyle w:val="Textkrper"/>
                </w:pPr>
              </w:pPrChange>
            </w:pPr>
            <w:r>
              <w:t>Freeware</w:t>
            </w:r>
            <w:r>
              <w:br/>
              <w:t>Dokumentations-CD</w:t>
            </w:r>
          </w:p>
        </w:tc>
      </w:tr>
      <w:tr w:rsidR="00656B87" w14:paraId="69A24D3F" w14:textId="77777777" w:rsidTr="001B7DAE">
        <w:tc>
          <w:tcPr>
            <w:tcW w:w="1939" w:type="dxa"/>
          </w:tcPr>
          <w:p w14:paraId="3F3B8F40" w14:textId="77777777" w:rsidR="00656B87" w:rsidRDefault="00656B87" w:rsidP="008B14C0">
            <w:pPr>
              <w:pStyle w:val="Textkrper"/>
              <w:pPrChange w:id="3707" w:author="Dennis Hohmann" w:date="2012-04-15T00:39:00Z">
                <w:pPr>
                  <w:pStyle w:val="Textkrper"/>
                </w:pPr>
              </w:pPrChange>
            </w:pPr>
            <w:r>
              <w:t>ELECTRONIC ASSEMBLY</w:t>
            </w:r>
          </w:p>
        </w:tc>
        <w:tc>
          <w:tcPr>
            <w:tcW w:w="2548" w:type="dxa"/>
          </w:tcPr>
          <w:p w14:paraId="6AF34E5C" w14:textId="77777777" w:rsidR="00656B87" w:rsidRDefault="00656B87" w:rsidP="008B14C0">
            <w:pPr>
              <w:pStyle w:val="Textkrper"/>
              <w:pPrChange w:id="3708" w:author="Dennis Hohmann" w:date="2012-04-15T00:39:00Z">
                <w:pPr>
                  <w:pStyle w:val="Textkrper"/>
                </w:pPr>
              </w:pPrChange>
            </w:pPr>
            <w:r>
              <w:t>LCD-Tools</w:t>
            </w:r>
          </w:p>
        </w:tc>
        <w:tc>
          <w:tcPr>
            <w:tcW w:w="1557" w:type="dxa"/>
          </w:tcPr>
          <w:p w14:paraId="1311FD89" w14:textId="77777777" w:rsidR="00656B87" w:rsidRDefault="00656B87" w:rsidP="008B14C0">
            <w:pPr>
              <w:pStyle w:val="Textkrper"/>
              <w:pPrChange w:id="3709" w:author="Dennis Hohmann" w:date="2012-04-15T00:39:00Z">
                <w:pPr>
                  <w:pStyle w:val="Textkrper"/>
                </w:pPr>
              </w:pPrChange>
            </w:pPr>
            <w:r>
              <w:t>4.3</w:t>
            </w:r>
            <w:r>
              <w:br/>
              <w:t>WinXP</w:t>
            </w:r>
          </w:p>
        </w:tc>
        <w:tc>
          <w:tcPr>
            <w:tcW w:w="2564" w:type="dxa"/>
            <w:shd w:val="clear" w:color="auto" w:fill="auto"/>
          </w:tcPr>
          <w:p w14:paraId="343829A4" w14:textId="77777777" w:rsidR="00656B87" w:rsidRDefault="00656B87" w:rsidP="008B14C0">
            <w:pPr>
              <w:pStyle w:val="Textkrper"/>
              <w:pPrChange w:id="3710" w:author="Dennis Hohmann" w:date="2012-04-15T00:39:00Z">
                <w:pPr>
                  <w:pStyle w:val="Textkrper"/>
                </w:pPr>
              </w:pPrChange>
            </w:pPr>
            <w:r>
              <w:t>Freeware</w:t>
            </w:r>
            <w:r>
              <w:br/>
              <w:t>Dokumentations-CD</w:t>
            </w:r>
          </w:p>
        </w:tc>
      </w:tr>
      <w:tr w:rsidR="00656B87" w:rsidRPr="00B628D3" w14:paraId="0955AD65" w14:textId="77777777" w:rsidTr="001B7DAE">
        <w:tc>
          <w:tcPr>
            <w:tcW w:w="1939" w:type="dxa"/>
          </w:tcPr>
          <w:p w14:paraId="127A4D78" w14:textId="77777777" w:rsidR="00656B87" w:rsidRDefault="00656B87" w:rsidP="008B14C0">
            <w:pPr>
              <w:pStyle w:val="Textkrper"/>
              <w:pPrChange w:id="3711" w:author="Dennis Hohmann" w:date="2012-04-15T00:39:00Z">
                <w:pPr>
                  <w:pStyle w:val="Textkrper"/>
                </w:pPr>
              </w:pPrChange>
            </w:pPr>
            <w:r>
              <w:t>Vinculum</w:t>
            </w:r>
          </w:p>
        </w:tc>
        <w:tc>
          <w:tcPr>
            <w:tcW w:w="2548" w:type="dxa"/>
          </w:tcPr>
          <w:p w14:paraId="78FAB76D" w14:textId="77777777" w:rsidR="00656B87" w:rsidRDefault="00656B87" w:rsidP="008B14C0">
            <w:pPr>
              <w:pStyle w:val="Textkrper"/>
              <w:pPrChange w:id="3712" w:author="Dennis Hohmann" w:date="2012-04-15T00:39:00Z">
                <w:pPr>
                  <w:pStyle w:val="Textkrper"/>
                </w:pPr>
              </w:pPrChange>
            </w:pPr>
            <w:r>
              <w:t>VncFWMod</w:t>
            </w:r>
          </w:p>
        </w:tc>
        <w:tc>
          <w:tcPr>
            <w:tcW w:w="1557" w:type="dxa"/>
          </w:tcPr>
          <w:p w14:paraId="455BD1B3" w14:textId="77777777" w:rsidR="00656B87" w:rsidRDefault="00656B87" w:rsidP="008B14C0">
            <w:pPr>
              <w:pStyle w:val="Textkrper"/>
              <w:pPrChange w:id="3713" w:author="Dennis Hohmann" w:date="2012-04-15T00:39:00Z">
                <w:pPr>
                  <w:pStyle w:val="Textkrper"/>
                </w:pPr>
              </w:pPrChange>
            </w:pPr>
            <w:r>
              <w:t>1.1b</w:t>
            </w:r>
            <w:r>
              <w:br/>
              <w:t>WinXP</w:t>
            </w:r>
          </w:p>
        </w:tc>
        <w:tc>
          <w:tcPr>
            <w:tcW w:w="2564" w:type="dxa"/>
            <w:shd w:val="clear" w:color="auto" w:fill="auto"/>
          </w:tcPr>
          <w:p w14:paraId="6E8898AA" w14:textId="77777777" w:rsidR="00656B87" w:rsidRDefault="00656B87" w:rsidP="008B14C0">
            <w:pPr>
              <w:pStyle w:val="Textkrper"/>
              <w:pPrChange w:id="3714" w:author="Dennis Hohmann" w:date="2012-04-15T00:39:00Z">
                <w:pPr>
                  <w:pStyle w:val="Textkrper"/>
                </w:pPr>
              </w:pPrChange>
            </w:pPr>
            <w:r>
              <w:t>Freeware</w:t>
            </w:r>
            <w:r>
              <w:br/>
              <w:t>Dokumentations-CD</w:t>
            </w:r>
          </w:p>
        </w:tc>
      </w:tr>
      <w:tr w:rsidR="00656B87" w:rsidRPr="00CB7D2E" w14:paraId="287A1B32" w14:textId="77777777" w:rsidTr="001B7DAE">
        <w:tc>
          <w:tcPr>
            <w:tcW w:w="1939" w:type="dxa"/>
          </w:tcPr>
          <w:p w14:paraId="36E9A414" w14:textId="77777777" w:rsidR="00656B87" w:rsidRDefault="00656B87" w:rsidP="008B14C0">
            <w:pPr>
              <w:pStyle w:val="Textkrper"/>
              <w:pPrChange w:id="3715" w:author="Dennis Hohmann" w:date="2012-04-15T00:39:00Z">
                <w:pPr>
                  <w:pStyle w:val="Textkrper"/>
                </w:pPr>
              </w:pPrChange>
            </w:pPr>
            <w:r>
              <w:t>Vinculum</w:t>
            </w:r>
          </w:p>
        </w:tc>
        <w:tc>
          <w:tcPr>
            <w:tcW w:w="2548" w:type="dxa"/>
          </w:tcPr>
          <w:p w14:paraId="3C48696F" w14:textId="39377DDF" w:rsidR="00656B87" w:rsidRDefault="00B0341A" w:rsidP="008B14C0">
            <w:pPr>
              <w:pStyle w:val="Textkrper"/>
              <w:pPrChange w:id="3716" w:author="Dennis Hohmann" w:date="2012-04-15T00:39:00Z">
                <w:pPr>
                  <w:pStyle w:val="Textkrper"/>
                </w:pPr>
              </w:pPrChange>
            </w:pPr>
            <w:r>
              <w:t>VDrive2</w:t>
            </w:r>
            <w:r w:rsidR="00656B87">
              <w:t xml:space="preserve"> Firmware</w:t>
            </w:r>
          </w:p>
        </w:tc>
        <w:tc>
          <w:tcPr>
            <w:tcW w:w="1557" w:type="dxa"/>
          </w:tcPr>
          <w:p w14:paraId="41019CD1" w14:textId="77777777" w:rsidR="00656B87" w:rsidRDefault="00656B87" w:rsidP="008B14C0">
            <w:pPr>
              <w:pStyle w:val="Textkrper"/>
              <w:pPrChange w:id="3717" w:author="Dennis Hohmann" w:date="2012-04-15T00:39:00Z">
                <w:pPr>
                  <w:pStyle w:val="Textkrper"/>
                </w:pPr>
              </w:pPrChange>
            </w:pPr>
            <w:r>
              <w:t>3.68</w:t>
            </w:r>
          </w:p>
        </w:tc>
        <w:tc>
          <w:tcPr>
            <w:tcW w:w="2564" w:type="dxa"/>
            <w:shd w:val="clear" w:color="auto" w:fill="auto"/>
          </w:tcPr>
          <w:p w14:paraId="75E9E16D" w14:textId="77777777" w:rsidR="00656B87" w:rsidRPr="00CB7D2E" w:rsidRDefault="00656B87" w:rsidP="008B14C0">
            <w:pPr>
              <w:pStyle w:val="Textkrper"/>
              <w:pPrChange w:id="3718" w:author="Dennis Hohmann" w:date="2012-04-15T00:39:00Z">
                <w:pPr>
                  <w:pStyle w:val="Textkrper"/>
                </w:pPr>
              </w:pPrChange>
            </w:pPr>
            <w:r w:rsidRPr="00CB7D2E">
              <w:t>Freeware</w:t>
            </w:r>
            <w:r w:rsidRPr="00CB7D2E">
              <w:br/>
              <w:t>Dokumentations-CD</w:t>
            </w:r>
          </w:p>
        </w:tc>
      </w:tr>
    </w:tbl>
    <w:p w14:paraId="6F7205BB" w14:textId="387604F4" w:rsidR="00656B87" w:rsidRPr="00B628D3" w:rsidRDefault="00A614F8" w:rsidP="00A614F8">
      <w:pPr>
        <w:pStyle w:val="Beschriftung"/>
        <w:ind w:hanging="146"/>
      </w:pPr>
      <w:bookmarkStart w:id="3719" w:name="_Toc196078949"/>
      <w:r>
        <w:t xml:space="preserve">Abbildung </w:t>
      </w:r>
      <w:ins w:id="3720" w:author="Dennis Hohmann" w:date="2012-04-15T03:12:00Z">
        <w:r w:rsidR="003C14D1">
          <w:fldChar w:fldCharType="begin"/>
        </w:r>
        <w:r w:rsidR="003C14D1">
          <w:instrText xml:space="preserve"> STYLEREF 2 \s </w:instrText>
        </w:r>
      </w:ins>
      <w:r w:rsidR="003C14D1">
        <w:fldChar w:fldCharType="separate"/>
      </w:r>
      <w:r w:rsidR="003C14D1">
        <w:rPr>
          <w:noProof/>
        </w:rPr>
        <w:t>6.2</w:t>
      </w:r>
      <w:ins w:id="3721"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722" w:author="Dennis Hohmann" w:date="2012-04-15T03:12:00Z">
        <w:r w:rsidR="003C14D1">
          <w:rPr>
            <w:noProof/>
          </w:rPr>
          <w:t>1</w:t>
        </w:r>
        <w:r w:rsidR="003C14D1">
          <w:fldChar w:fldCharType="end"/>
        </w:r>
      </w:ins>
      <w:del w:id="372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6.2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Software </w:t>
      </w:r>
      <w:ins w:id="3724" w:author="Dennis Hohmann" w:date="2012-04-14T18:53:00Z">
        <w:r w:rsidR="002521F2">
          <w:t>und</w:t>
        </w:r>
      </w:ins>
      <w:del w:id="3725" w:author="Dennis Hohmann" w:date="2012-04-14T18:53:00Z">
        <w:r w:rsidDel="002521F2">
          <w:delText>&amp;</w:delText>
        </w:r>
      </w:del>
      <w:r>
        <w:t xml:space="preserve"> Versionen</w:t>
      </w:r>
      <w:bookmarkEnd w:id="3719"/>
    </w:p>
    <w:p w14:paraId="79E0425A" w14:textId="5DDD26DC" w:rsidR="00656B87" w:rsidRPr="00B628D3" w:rsidRDefault="00656B87" w:rsidP="00333CE3">
      <w:pPr>
        <w:pStyle w:val="berschrift1"/>
      </w:pPr>
      <w:r w:rsidRPr="00B628D3">
        <w:br w:type="page"/>
      </w:r>
      <w:bookmarkStart w:id="3726" w:name="_Toc320217338"/>
      <w:bookmarkStart w:id="3727" w:name="_Toc196079094"/>
      <w:r w:rsidRPr="00B628D3">
        <w:t>Anhang</w:t>
      </w:r>
      <w:bookmarkEnd w:id="3726"/>
      <w:bookmarkEnd w:id="3727"/>
    </w:p>
    <w:p w14:paraId="43B06380" w14:textId="134DCED0" w:rsidR="00656B87" w:rsidRPr="00CB7D2E" w:rsidRDefault="00656B87" w:rsidP="00EF731E">
      <w:pPr>
        <w:pStyle w:val="berschrift2"/>
      </w:pPr>
      <w:r w:rsidRPr="00CB7D2E">
        <w:br w:type="page"/>
      </w:r>
      <w:bookmarkStart w:id="3728" w:name="_Toc320217343"/>
      <w:bookmarkStart w:id="3729" w:name="_Toc196079095"/>
      <w:r w:rsidRPr="00CB7D2E">
        <w:t>Schaltpläne</w:t>
      </w:r>
      <w:bookmarkEnd w:id="3728"/>
      <w:bookmarkEnd w:id="3729"/>
    </w:p>
    <w:p w14:paraId="60E5FF7D" w14:textId="585C5C15" w:rsidR="00656B87" w:rsidRDefault="00EF731E" w:rsidP="00656B87">
      <w:pPr>
        <w:pStyle w:val="berschrift3"/>
      </w:pPr>
      <w:bookmarkStart w:id="3730" w:name="_Toc320217344"/>
      <w:bookmarkStart w:id="3731" w:name="_Toc196079096"/>
      <w:r>
        <w:rPr>
          <w:noProof/>
          <w:lang w:eastAsia="de-DE"/>
        </w:rPr>
        <w:drawing>
          <wp:anchor distT="0" distB="0" distL="114300" distR="114300" simplePos="0" relativeHeight="251700224" behindDoc="0" locked="0" layoutInCell="1" allowOverlap="1" wp14:anchorId="2EABA849" wp14:editId="212BAC5F">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altplan.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t>Mainboard</w:t>
      </w:r>
      <w:bookmarkEnd w:id="3730"/>
      <w:bookmarkEnd w:id="3731"/>
    </w:p>
    <w:p w14:paraId="742D182E" w14:textId="54D5C99C" w:rsidR="00EC5B24" w:rsidRDefault="00656B87" w:rsidP="0029234E">
      <w:pPr>
        <w:pStyle w:val="Beschriftung"/>
        <w:ind w:hanging="11"/>
      </w:pPr>
      <w:bookmarkStart w:id="3732" w:name="_Toc195118423"/>
      <w:bookmarkStart w:id="3733" w:name="_Toc195150492"/>
      <w:bookmarkStart w:id="3734" w:name="_Toc196078950"/>
      <w:r>
        <w:t xml:space="preserve">Abbildung </w:t>
      </w:r>
      <w:ins w:id="3735" w:author="Dennis Hohmann" w:date="2012-04-15T03:12:00Z">
        <w:r w:rsidR="003C14D1">
          <w:fldChar w:fldCharType="begin"/>
        </w:r>
        <w:r w:rsidR="003C14D1">
          <w:instrText xml:space="preserve"> STYLEREF 2 \s </w:instrText>
        </w:r>
      </w:ins>
      <w:r w:rsidR="003C14D1">
        <w:fldChar w:fldCharType="separate"/>
      </w:r>
      <w:r w:rsidR="003C14D1">
        <w:rPr>
          <w:noProof/>
        </w:rPr>
        <w:t>9.1</w:t>
      </w:r>
      <w:ins w:id="3736"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737" w:author="Dennis Hohmann" w:date="2012-04-15T03:12:00Z">
        <w:r w:rsidR="003C14D1">
          <w:rPr>
            <w:noProof/>
          </w:rPr>
          <w:t>1</w:t>
        </w:r>
        <w:r w:rsidR="003C14D1">
          <w:fldChar w:fldCharType="end"/>
        </w:r>
      </w:ins>
      <w:del w:id="373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Schaltplan der Steuerplatine</w:t>
      </w:r>
      <w:bookmarkEnd w:id="3732"/>
      <w:bookmarkEnd w:id="3733"/>
      <w:bookmarkEnd w:id="3734"/>
    </w:p>
    <w:p w14:paraId="7974D0C7" w14:textId="75A8F747" w:rsidR="00656B87" w:rsidRDefault="00656B87" w:rsidP="00EC5B24">
      <w:pPr>
        <w:pStyle w:val="berschrift3"/>
      </w:pPr>
      <w:r>
        <w:br w:type="page"/>
      </w:r>
      <w:bookmarkStart w:id="3739" w:name="_Toc320217345"/>
      <w:bookmarkStart w:id="3740" w:name="_Toc196079097"/>
      <w:r>
        <w:t>Dip240-7</w:t>
      </w:r>
      <w:bookmarkEnd w:id="3740"/>
    </w:p>
    <w:p w14:paraId="117A5456" w14:textId="77777777" w:rsidR="00656B87" w:rsidRPr="00093C32" w:rsidRDefault="00656B87" w:rsidP="00656B87"/>
    <w:p w14:paraId="1D022C67" w14:textId="77777777" w:rsidR="00656B87" w:rsidRPr="00F70C80" w:rsidRDefault="00656B87" w:rsidP="00656B87">
      <w:r>
        <w:rPr>
          <w:noProof/>
          <w:lang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5D5F022D" w:rsidR="00656B87" w:rsidRDefault="00656B87" w:rsidP="00656B87">
      <w:pPr>
        <w:pStyle w:val="Beschriftung"/>
      </w:pPr>
      <w:bookmarkStart w:id="3741" w:name="_Toc195118424"/>
      <w:bookmarkStart w:id="3742" w:name="_Toc195150493"/>
      <w:bookmarkStart w:id="3743" w:name="_Toc196078951"/>
      <w:r w:rsidRPr="00F70C80">
        <w:t xml:space="preserve">Abbildung </w:t>
      </w:r>
      <w:ins w:id="3744" w:author="Dennis Hohmann" w:date="2012-04-15T03:12:00Z">
        <w:r w:rsidR="003C14D1">
          <w:fldChar w:fldCharType="begin"/>
        </w:r>
        <w:r w:rsidR="003C14D1">
          <w:instrText xml:space="preserve"> STYLEREF 2 \s </w:instrText>
        </w:r>
      </w:ins>
      <w:r w:rsidR="003C14D1">
        <w:fldChar w:fldCharType="separate"/>
      </w:r>
      <w:r w:rsidR="003C14D1">
        <w:rPr>
          <w:noProof/>
        </w:rPr>
        <w:t>9.1</w:t>
      </w:r>
      <w:ins w:id="3745"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746" w:author="Dennis Hohmann" w:date="2012-04-15T03:12:00Z">
        <w:r w:rsidR="003C14D1">
          <w:rPr>
            <w:noProof/>
          </w:rPr>
          <w:t>2</w:t>
        </w:r>
        <w:r w:rsidR="003C14D1">
          <w:fldChar w:fldCharType="end"/>
        </w:r>
      </w:ins>
      <w:del w:id="374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rsidRPr="00F70C80">
        <w:t>: Schaltplan des eDIP240 mit USB Board</w:t>
      </w:r>
      <w:bookmarkEnd w:id="3741"/>
      <w:bookmarkEnd w:id="3742"/>
      <w:bookmarkEnd w:id="3743"/>
    </w:p>
    <w:p w14:paraId="3C19711F" w14:textId="29CA5F85" w:rsidR="00656B87" w:rsidRDefault="00656B87" w:rsidP="00EC5B24">
      <w:pPr>
        <w:pStyle w:val="berschrift3"/>
      </w:pPr>
      <w:r>
        <w:br w:type="page"/>
      </w:r>
      <w:bookmarkStart w:id="3748" w:name="_Toc196079098"/>
      <w:r w:rsidR="00B0341A">
        <w:t>VDrive2</w:t>
      </w:r>
      <w:bookmarkEnd w:id="3748"/>
    </w:p>
    <w:p w14:paraId="371591DF" w14:textId="56C04566" w:rsidR="00656B87" w:rsidRDefault="00EC5B24" w:rsidP="00656B87">
      <w:r>
        <w:rPr>
          <w:noProof/>
          <w:lang w:eastAsia="de-DE"/>
        </w:rPr>
        <w:drawing>
          <wp:anchor distT="0" distB="0" distL="114300" distR="114300" simplePos="0" relativeHeight="251701248" behindDoc="0" locked="0" layoutInCell="1" allowOverlap="1" wp14:anchorId="0B097FF3" wp14:editId="630C130F">
            <wp:simplePos x="0" y="0"/>
            <wp:positionH relativeFrom="column">
              <wp:posOffset>-979170</wp:posOffset>
            </wp:positionH>
            <wp:positionV relativeFrom="paragraph">
              <wp:posOffset>1511300</wp:posOffset>
            </wp:positionV>
            <wp:extent cx="8298000" cy="6120000"/>
            <wp:effectExtent l="0" t="3175" r="5080" b="5080"/>
            <wp:wrapTopAndBottom/>
            <wp:docPr id="17" name="Bild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4837BF8E" w:rsidR="00EC5B24" w:rsidRDefault="00656B87" w:rsidP="0029234E">
      <w:pPr>
        <w:pStyle w:val="Beschriftung"/>
        <w:ind w:hanging="294"/>
      </w:pPr>
      <w:bookmarkStart w:id="3749" w:name="_Toc195118425"/>
      <w:bookmarkStart w:id="3750" w:name="_Toc195150494"/>
      <w:bookmarkStart w:id="3751" w:name="_Toc196078952"/>
      <w:r>
        <w:t xml:space="preserve">Abbildung </w:t>
      </w:r>
      <w:ins w:id="3752" w:author="Dennis Hohmann" w:date="2012-04-15T03:12:00Z">
        <w:r w:rsidR="003C14D1">
          <w:fldChar w:fldCharType="begin"/>
        </w:r>
        <w:r w:rsidR="003C14D1">
          <w:instrText xml:space="preserve"> STYLEREF 2 \s </w:instrText>
        </w:r>
      </w:ins>
      <w:r w:rsidR="003C14D1">
        <w:fldChar w:fldCharType="separate"/>
      </w:r>
      <w:r w:rsidR="003C14D1">
        <w:rPr>
          <w:noProof/>
        </w:rPr>
        <w:t>9.1</w:t>
      </w:r>
      <w:ins w:id="3753"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754" w:author="Dennis Hohmann" w:date="2012-04-15T03:12:00Z">
        <w:r w:rsidR="003C14D1">
          <w:rPr>
            <w:noProof/>
          </w:rPr>
          <w:t>3</w:t>
        </w:r>
        <w:r w:rsidR="003C14D1">
          <w:fldChar w:fldCharType="end"/>
        </w:r>
      </w:ins>
      <w:del w:id="375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xml:space="preserve">: Schaltplan </w:t>
      </w:r>
      <w:r w:rsidR="00B0341A">
        <w:t>VDrive2</w:t>
      </w:r>
      <w:bookmarkEnd w:id="3749"/>
      <w:bookmarkEnd w:id="3750"/>
      <w:bookmarkEnd w:id="3751"/>
    </w:p>
    <w:p w14:paraId="30685C2D" w14:textId="14853BDA" w:rsidR="00101F0B" w:rsidRDefault="00656B87" w:rsidP="00101F0B">
      <w:pPr>
        <w:pStyle w:val="berschrift3"/>
      </w:pPr>
      <w:r>
        <w:br w:type="page"/>
      </w:r>
      <w:bookmarkStart w:id="3756" w:name="_Toc196079099"/>
      <w:r w:rsidR="00A55AC0">
        <w:rPr>
          <w:noProof/>
          <w:lang w:eastAsia="de-DE"/>
        </w:rPr>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AC2D76">
        <w:t>B</w:t>
      </w:r>
      <w:r w:rsidR="00101F0B">
        <w:t>oard</w:t>
      </w:r>
      <w:r w:rsidR="009F5704">
        <w:t>-L</w:t>
      </w:r>
      <w:r w:rsidR="00AC2D76">
        <w:t>ayout</w:t>
      </w:r>
      <w:bookmarkEnd w:id="3756"/>
    </w:p>
    <w:p w14:paraId="656F7443" w14:textId="54DDB64A" w:rsidR="009F5704" w:rsidRDefault="0029234E" w:rsidP="009F5704">
      <w:pPr>
        <w:pStyle w:val="Beschriftung"/>
        <w:ind w:hanging="152"/>
      </w:pPr>
      <w:r>
        <w:t>Abbildung 9.2.4: Layoutplan</w:t>
      </w:r>
    </w:p>
    <w:p w14:paraId="6C5A5496" w14:textId="262E7CF5" w:rsidR="009F5704" w:rsidRDefault="009F5704" w:rsidP="009F5704">
      <w:pPr>
        <w:pStyle w:val="berschrift3"/>
      </w:pPr>
      <w:bookmarkStart w:id="3757" w:name="_Toc196079100"/>
      <w:r>
        <w:t>Gehäuse</w:t>
      </w:r>
      <w:bookmarkEnd w:id="3757"/>
    </w:p>
    <w:p w14:paraId="4FAF4723" w14:textId="77777777" w:rsidR="009F5704" w:rsidRPr="009F5704" w:rsidRDefault="009F5704" w:rsidP="009F5704"/>
    <w:p w14:paraId="5D57257C" w14:textId="77777777" w:rsidR="009F5704" w:rsidRDefault="009F5704" w:rsidP="009F5704">
      <w:pPr>
        <w:keepNext/>
      </w:pPr>
      <w:r>
        <w:rPr>
          <w:noProof/>
          <w:lang w:eastAsia="de-DE"/>
        </w:rPr>
        <w:drawing>
          <wp:inline distT="0" distB="0" distL="0" distR="0" wp14:anchorId="057ED461" wp14:editId="7CAE8EF5">
            <wp:extent cx="6120765" cy="3873500"/>
            <wp:effectExtent l="0" t="0" r="635" b="12700"/>
            <wp:docPr id="2140" name="Bild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häuse.png"/>
                    <pic:cNvPicPr/>
                  </pic:nvPicPr>
                  <pic:blipFill>
                    <a:blip r:embed="rId41">
                      <a:extLst>
                        <a:ext uri="{28A0092B-C50C-407E-A947-70E740481C1C}">
                          <a14:useLocalDpi xmlns:a14="http://schemas.microsoft.com/office/drawing/2010/main" val="0"/>
                        </a:ext>
                      </a:extLst>
                    </a:blip>
                    <a:stretch>
                      <a:fillRect/>
                    </a:stretch>
                  </pic:blipFill>
                  <pic:spPr>
                    <a:xfrm>
                      <a:off x="0" y="0"/>
                      <a:ext cx="6120765" cy="3873500"/>
                    </a:xfrm>
                    <a:prstGeom prst="rect">
                      <a:avLst/>
                    </a:prstGeom>
                  </pic:spPr>
                </pic:pic>
              </a:graphicData>
            </a:graphic>
          </wp:inline>
        </w:drawing>
      </w:r>
    </w:p>
    <w:p w14:paraId="606BE49E" w14:textId="5AD846E4" w:rsidR="009F5704" w:rsidRDefault="009F5704" w:rsidP="009F5704">
      <w:pPr>
        <w:pStyle w:val="Beschriftung"/>
      </w:pPr>
      <w:bookmarkStart w:id="3758" w:name="_Toc196078953"/>
      <w:r>
        <w:t xml:space="preserve">Abbildung </w:t>
      </w:r>
      <w:ins w:id="3759" w:author="Dennis Hohmann" w:date="2012-04-15T03:12:00Z">
        <w:r w:rsidR="003C14D1">
          <w:fldChar w:fldCharType="begin"/>
        </w:r>
        <w:r w:rsidR="003C14D1">
          <w:instrText xml:space="preserve"> STYLEREF 2 \s </w:instrText>
        </w:r>
      </w:ins>
      <w:r w:rsidR="003C14D1">
        <w:fldChar w:fldCharType="separate"/>
      </w:r>
      <w:r w:rsidR="003C14D1">
        <w:rPr>
          <w:noProof/>
        </w:rPr>
        <w:t>9.1</w:t>
      </w:r>
      <w:ins w:id="3760"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761" w:author="Dennis Hohmann" w:date="2012-04-15T03:12:00Z">
        <w:r w:rsidR="003C14D1">
          <w:rPr>
            <w:noProof/>
          </w:rPr>
          <w:t>4</w:t>
        </w:r>
        <w:r w:rsidR="003C14D1">
          <w:fldChar w:fldCharType="end"/>
        </w:r>
      </w:ins>
      <w:del w:id="376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Gehäuse-Oberseite</w:t>
      </w:r>
      <w:bookmarkEnd w:id="3758"/>
    </w:p>
    <w:p w14:paraId="24DF5B92" w14:textId="612EC5B1" w:rsidR="00167780" w:rsidRDefault="00167780" w:rsidP="009F5704"/>
    <w:p w14:paraId="2626E74F" w14:textId="22081D8D" w:rsidR="007F70E7" w:rsidRDefault="007F70E7" w:rsidP="008B14C0">
      <w:pPr>
        <w:pStyle w:val="Textkrper"/>
        <w:pPrChange w:id="3763" w:author="Dennis Hohmann" w:date="2012-04-15T00:39:00Z">
          <w:pPr>
            <w:pStyle w:val="Textkrper"/>
          </w:pPr>
        </w:pPrChange>
      </w:pPr>
      <w:r>
        <w:t>Weitere Bilder zum Gehäuse befinden sich auf der Beigefügten Dokumentations-CD im Verzeichnis Bilder.</w:t>
      </w:r>
    </w:p>
    <w:p w14:paraId="289E6FAB" w14:textId="4740FE11" w:rsidR="009F5704" w:rsidRDefault="00167780" w:rsidP="00167780">
      <w:pPr>
        <w:pStyle w:val="berschrift3"/>
      </w:pPr>
      <w:r>
        <w:br w:type="page"/>
      </w:r>
      <w:bookmarkStart w:id="3764" w:name="_Toc196079101"/>
      <w:r>
        <w:t>Fertige Platine</w:t>
      </w:r>
      <w:bookmarkEnd w:id="3764"/>
    </w:p>
    <w:p w14:paraId="21C0F8A1" w14:textId="77777777" w:rsidR="00167780" w:rsidRDefault="00167780" w:rsidP="00167780"/>
    <w:p w14:paraId="744B4FE2" w14:textId="77777777" w:rsidR="00167780" w:rsidRDefault="00167780" w:rsidP="00167780">
      <w:pPr>
        <w:keepNext/>
        <w:jc w:val="center"/>
      </w:pPr>
      <w:r>
        <w:rPr>
          <w:noProof/>
          <w:lang w:eastAsia="de-DE"/>
        </w:rPr>
        <w:drawing>
          <wp:inline distT="0" distB="0" distL="0" distR="0" wp14:anchorId="3788DA58" wp14:editId="1CE660D1">
            <wp:extent cx="5374640" cy="4030841"/>
            <wp:effectExtent l="0" t="0" r="10160" b="825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48.JPG"/>
                    <pic:cNvPicPr/>
                  </pic:nvPicPr>
                  <pic:blipFill>
                    <a:blip r:embed="rId42">
                      <a:extLst>
                        <a:ext uri="{28A0092B-C50C-407E-A947-70E740481C1C}">
                          <a14:useLocalDpi xmlns:a14="http://schemas.microsoft.com/office/drawing/2010/main" val="0"/>
                        </a:ext>
                      </a:extLst>
                    </a:blip>
                    <a:stretch>
                      <a:fillRect/>
                    </a:stretch>
                  </pic:blipFill>
                  <pic:spPr>
                    <a:xfrm>
                      <a:off x="0" y="0"/>
                      <a:ext cx="5374640" cy="4030841"/>
                    </a:xfrm>
                    <a:prstGeom prst="rect">
                      <a:avLst/>
                    </a:prstGeom>
                  </pic:spPr>
                </pic:pic>
              </a:graphicData>
            </a:graphic>
          </wp:inline>
        </w:drawing>
      </w:r>
    </w:p>
    <w:p w14:paraId="72CF02BD" w14:textId="46305F6D" w:rsidR="00167780" w:rsidRDefault="00167780" w:rsidP="00167780">
      <w:pPr>
        <w:pStyle w:val="Beschriftung"/>
        <w:ind w:hanging="11"/>
      </w:pPr>
      <w:bookmarkStart w:id="3765" w:name="_Toc196078954"/>
      <w:r>
        <w:t xml:space="preserve">Abbildung </w:t>
      </w:r>
      <w:ins w:id="3766" w:author="Dennis Hohmann" w:date="2012-04-15T03:12:00Z">
        <w:r w:rsidR="003C14D1">
          <w:fldChar w:fldCharType="begin"/>
        </w:r>
        <w:r w:rsidR="003C14D1">
          <w:instrText xml:space="preserve"> STYLEREF 2 \s </w:instrText>
        </w:r>
      </w:ins>
      <w:r w:rsidR="003C14D1">
        <w:fldChar w:fldCharType="separate"/>
      </w:r>
      <w:r w:rsidR="003C14D1">
        <w:rPr>
          <w:noProof/>
        </w:rPr>
        <w:t>9.1</w:t>
      </w:r>
      <w:ins w:id="3767" w:author="Dennis Hohmann" w:date="2012-04-15T03:12:00Z">
        <w:r w:rsidR="003C14D1">
          <w:fldChar w:fldCharType="end"/>
        </w:r>
        <w:r w:rsidR="003C14D1">
          <w:t>.</w:t>
        </w:r>
        <w:r w:rsidR="003C14D1">
          <w:fldChar w:fldCharType="begin"/>
        </w:r>
        <w:r w:rsidR="003C14D1">
          <w:instrText xml:space="preserve"> SEQ Abbildung \* ARABIC \s 2 </w:instrText>
        </w:r>
      </w:ins>
      <w:r w:rsidR="003C14D1">
        <w:fldChar w:fldCharType="separate"/>
      </w:r>
      <w:ins w:id="3768" w:author="Dennis Hohmann" w:date="2012-04-15T03:12:00Z">
        <w:r w:rsidR="003C14D1">
          <w:rPr>
            <w:noProof/>
          </w:rPr>
          <w:t>5</w:t>
        </w:r>
        <w:r w:rsidR="003C14D1">
          <w:fldChar w:fldCharType="end"/>
        </w:r>
      </w:ins>
      <w:del w:id="376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Fertige Platine</w:t>
      </w:r>
      <w:bookmarkEnd w:id="3765"/>
    </w:p>
    <w:p w14:paraId="7148B142" w14:textId="77777777" w:rsidR="009B6399" w:rsidRDefault="009B6399" w:rsidP="009B6399"/>
    <w:p w14:paraId="02BD71BE" w14:textId="67465AFE" w:rsidR="009B6399" w:rsidRDefault="009B6399" w:rsidP="008B14C0">
      <w:pPr>
        <w:pStyle w:val="Textkrper"/>
        <w:pPrChange w:id="3770" w:author="Dennis Hohmann" w:date="2012-04-15T00:39:00Z">
          <w:pPr>
            <w:pStyle w:val="Textkrper"/>
          </w:pPr>
        </w:pPrChange>
      </w:pPr>
      <w:r>
        <w:t>Weitere Bilder zum Platine befinden sich auf der Beigefügten Dokumentations-CD im Ve</w:t>
      </w:r>
      <w:r>
        <w:t>r</w:t>
      </w:r>
      <w:r>
        <w:t>zeichnis Bilder.</w:t>
      </w:r>
    </w:p>
    <w:p w14:paraId="0CC528DE" w14:textId="77777777" w:rsidR="009B6399" w:rsidRPr="009B6399" w:rsidRDefault="009B6399" w:rsidP="009B6399"/>
    <w:p w14:paraId="1582A2AE" w14:textId="1FE0735C" w:rsidR="00656B87" w:rsidRDefault="00101F0B" w:rsidP="00E46278">
      <w:pPr>
        <w:pStyle w:val="berschrift2"/>
      </w:pPr>
      <w:r>
        <w:br w:type="page"/>
      </w:r>
      <w:bookmarkStart w:id="3771" w:name="_Toc196079102"/>
      <w:r w:rsidR="00656B87" w:rsidRPr="00CB7D2E">
        <w:t>Datenblätter</w:t>
      </w:r>
      <w:bookmarkEnd w:id="3739"/>
      <w:bookmarkEnd w:id="3771"/>
    </w:p>
    <w:p w14:paraId="241F07D4" w14:textId="77777777" w:rsidR="00333CE3" w:rsidRPr="00CB7D2E" w:rsidRDefault="00333CE3" w:rsidP="00333CE3">
      <w:pPr>
        <w:pStyle w:val="berschrift3"/>
      </w:pPr>
      <w:bookmarkStart w:id="3772" w:name="_Toc320217342"/>
      <w:bookmarkStart w:id="3773" w:name="_Toc196079103"/>
      <w:r w:rsidRPr="00CB7D2E">
        <w:t>EA eDIP240B-7LWTP</w:t>
      </w:r>
      <w:bookmarkEnd w:id="3772"/>
      <w:bookmarkEnd w:id="3773"/>
    </w:p>
    <w:p w14:paraId="5FD1E37C" w14:textId="11677EE1" w:rsidR="00A3022D" w:rsidRDefault="00A3022D" w:rsidP="00E46278">
      <w:pPr>
        <w:ind w:left="0" w:firstLine="0"/>
      </w:pPr>
      <w:r>
        <w:br w:type="page"/>
      </w:r>
    </w:p>
    <w:p w14:paraId="05726A5F" w14:textId="050D006C" w:rsidR="00A3022D" w:rsidRDefault="00A3022D" w:rsidP="00E46278">
      <w:pPr>
        <w:ind w:left="0" w:firstLine="0"/>
      </w:pPr>
      <w:r>
        <w:br w:type="page"/>
      </w:r>
    </w:p>
    <w:p w14:paraId="7346FAB6" w14:textId="71ECD484" w:rsidR="00A3022D" w:rsidRDefault="00A3022D" w:rsidP="00E46278">
      <w:pPr>
        <w:ind w:left="0" w:firstLine="0"/>
      </w:pPr>
      <w:r>
        <w:br w:type="page"/>
      </w:r>
    </w:p>
    <w:p w14:paraId="4D813C22" w14:textId="699B96FB" w:rsidR="00A3022D" w:rsidRDefault="00A3022D" w:rsidP="00E46278">
      <w:pPr>
        <w:ind w:left="0" w:firstLine="0"/>
      </w:pPr>
      <w:r>
        <w:br w:type="page"/>
      </w:r>
    </w:p>
    <w:p w14:paraId="4AA651C4" w14:textId="4816190F" w:rsidR="00A3022D" w:rsidRDefault="00A3022D" w:rsidP="00E46278">
      <w:pPr>
        <w:ind w:left="0" w:firstLine="0"/>
      </w:pPr>
      <w:r>
        <w:br w:type="page"/>
      </w:r>
    </w:p>
    <w:p w14:paraId="2E8BE67D" w14:textId="575B5046" w:rsidR="00A3022D" w:rsidRDefault="00A3022D" w:rsidP="00E46278">
      <w:pPr>
        <w:ind w:left="0" w:firstLine="0"/>
      </w:pPr>
      <w:r>
        <w:br w:type="page"/>
      </w:r>
    </w:p>
    <w:p w14:paraId="3E9438FE" w14:textId="1FDA647E" w:rsidR="00A3022D" w:rsidRDefault="00A3022D" w:rsidP="00E46278">
      <w:pPr>
        <w:ind w:left="0" w:firstLine="0"/>
      </w:pPr>
      <w:r>
        <w:br w:type="page"/>
      </w:r>
    </w:p>
    <w:p w14:paraId="1AEA0BFB" w14:textId="2CD6EA45" w:rsidR="00A3022D" w:rsidRDefault="00A3022D" w:rsidP="00E46278">
      <w:pPr>
        <w:ind w:left="0" w:firstLine="0"/>
      </w:pPr>
      <w:r>
        <w:br w:type="page"/>
      </w:r>
    </w:p>
    <w:p w14:paraId="019ADB2C" w14:textId="61ED06CC" w:rsidR="00A3022D" w:rsidRDefault="00A3022D" w:rsidP="00E46278">
      <w:pPr>
        <w:ind w:left="0" w:firstLine="0"/>
      </w:pPr>
      <w:r>
        <w:br w:type="page"/>
      </w:r>
    </w:p>
    <w:p w14:paraId="59E283F4" w14:textId="4F819966" w:rsidR="00A3022D" w:rsidRDefault="00A3022D" w:rsidP="00E46278">
      <w:pPr>
        <w:ind w:left="0" w:firstLine="0"/>
      </w:pPr>
      <w:r>
        <w:br w:type="page"/>
      </w:r>
    </w:p>
    <w:p w14:paraId="4A4EE3AF" w14:textId="38D46839" w:rsidR="00A3022D" w:rsidRDefault="00A3022D" w:rsidP="00E46278">
      <w:pPr>
        <w:ind w:left="0" w:firstLine="0"/>
      </w:pPr>
      <w:r>
        <w:br w:type="page"/>
      </w:r>
    </w:p>
    <w:p w14:paraId="63D3363B" w14:textId="3937CB7D" w:rsidR="00A3022D" w:rsidRDefault="00A3022D" w:rsidP="00E46278">
      <w:pPr>
        <w:ind w:left="0" w:firstLine="0"/>
      </w:pPr>
      <w:r>
        <w:br w:type="page"/>
      </w:r>
    </w:p>
    <w:p w14:paraId="27DF366D" w14:textId="4A539984" w:rsidR="00A3022D" w:rsidRDefault="00A3022D" w:rsidP="00E46278">
      <w:pPr>
        <w:ind w:left="0" w:firstLine="0"/>
      </w:pPr>
      <w:r>
        <w:br w:type="page"/>
      </w:r>
    </w:p>
    <w:p w14:paraId="38B9C8A8" w14:textId="1445942C" w:rsidR="00A3022D" w:rsidRDefault="00A3022D" w:rsidP="00E46278">
      <w:pPr>
        <w:ind w:left="0" w:firstLine="0"/>
      </w:pPr>
      <w:r>
        <w:br w:type="page"/>
      </w:r>
    </w:p>
    <w:p w14:paraId="08A09A21" w14:textId="73D56000" w:rsidR="00A3022D" w:rsidRDefault="00A3022D" w:rsidP="00E46278">
      <w:pPr>
        <w:ind w:left="0" w:firstLine="0"/>
      </w:pPr>
      <w:r>
        <w:br w:type="page"/>
      </w:r>
    </w:p>
    <w:p w14:paraId="01FA211F" w14:textId="1263F45F" w:rsidR="00A3022D" w:rsidRDefault="00A3022D" w:rsidP="00E46278">
      <w:pPr>
        <w:ind w:left="0" w:firstLine="0"/>
      </w:pPr>
      <w:r>
        <w:br w:type="page"/>
      </w:r>
    </w:p>
    <w:p w14:paraId="7553294A" w14:textId="49801325" w:rsidR="00A3022D" w:rsidRDefault="00A3022D" w:rsidP="00E46278">
      <w:pPr>
        <w:ind w:left="0" w:firstLine="0"/>
      </w:pPr>
      <w:r>
        <w:br w:type="page"/>
      </w:r>
    </w:p>
    <w:p w14:paraId="3B871D69" w14:textId="2E7D367C" w:rsidR="00A3022D" w:rsidRDefault="00A3022D" w:rsidP="00E46278">
      <w:pPr>
        <w:ind w:left="0" w:firstLine="0"/>
      </w:pPr>
      <w:r>
        <w:br w:type="page"/>
      </w:r>
    </w:p>
    <w:p w14:paraId="1CDB9203" w14:textId="64A03673" w:rsidR="00A3022D" w:rsidRDefault="00A3022D" w:rsidP="00E46278">
      <w:pPr>
        <w:ind w:left="0" w:firstLine="0"/>
      </w:pPr>
      <w:r>
        <w:br w:type="page"/>
      </w:r>
    </w:p>
    <w:p w14:paraId="5BE46915" w14:textId="7BCDA84E" w:rsidR="00A3022D" w:rsidRDefault="00A3022D" w:rsidP="00E46278">
      <w:pPr>
        <w:ind w:left="0" w:firstLine="0"/>
      </w:pPr>
      <w:r>
        <w:br w:type="page"/>
      </w:r>
    </w:p>
    <w:p w14:paraId="694197DE" w14:textId="557C1B18" w:rsidR="00A3022D" w:rsidRDefault="00A3022D" w:rsidP="00A3022D">
      <w:pPr>
        <w:pStyle w:val="berschrift3"/>
      </w:pPr>
      <w:r>
        <w:br w:type="page"/>
      </w:r>
      <w:bookmarkStart w:id="3774" w:name="_Toc196079104"/>
      <w:r w:rsidR="00333CE3">
        <w:lastRenderedPageBreak/>
        <w:t xml:space="preserve">Vinculum </w:t>
      </w:r>
      <w:r>
        <w:t>VDrive2</w:t>
      </w:r>
      <w:bookmarkEnd w:id="3774"/>
    </w:p>
    <w:p w14:paraId="4C5DC6F5" w14:textId="77777777" w:rsidR="00A3022D" w:rsidRDefault="00A3022D" w:rsidP="00E46278">
      <w:pPr>
        <w:ind w:left="0" w:firstLine="0"/>
      </w:pPr>
      <w:r>
        <w:br w:type="page"/>
      </w:r>
    </w:p>
    <w:p w14:paraId="1E1DE457" w14:textId="014BB971" w:rsidR="00A3022D" w:rsidRDefault="00A3022D" w:rsidP="00E46278">
      <w:pPr>
        <w:ind w:left="0" w:firstLine="0"/>
      </w:pPr>
      <w:r>
        <w:br w:type="page"/>
      </w:r>
    </w:p>
    <w:p w14:paraId="15EB5C97" w14:textId="5D8C9E11" w:rsidR="00A3022D" w:rsidRDefault="00A3022D" w:rsidP="00E46278">
      <w:pPr>
        <w:ind w:left="0" w:firstLine="0"/>
      </w:pPr>
      <w:r>
        <w:br w:type="page"/>
      </w:r>
    </w:p>
    <w:p w14:paraId="4E6A42AC" w14:textId="3DCDC16F" w:rsidR="00A3022D" w:rsidRDefault="00A3022D" w:rsidP="00E46278">
      <w:pPr>
        <w:ind w:left="0" w:firstLine="0"/>
      </w:pPr>
      <w:r>
        <w:br w:type="page"/>
      </w:r>
    </w:p>
    <w:p w14:paraId="63D6AD93" w14:textId="6A6A6246" w:rsidR="00A3022D" w:rsidRDefault="00A3022D" w:rsidP="00E46278">
      <w:pPr>
        <w:ind w:left="0" w:firstLine="0"/>
      </w:pPr>
      <w:r>
        <w:br w:type="page"/>
      </w:r>
    </w:p>
    <w:p w14:paraId="4385430F" w14:textId="2E3AA721" w:rsidR="00A3022D" w:rsidRDefault="00A3022D" w:rsidP="00E46278">
      <w:pPr>
        <w:ind w:left="0" w:firstLine="0"/>
      </w:pPr>
      <w:r>
        <w:br w:type="page"/>
      </w:r>
    </w:p>
    <w:p w14:paraId="2413FF6C" w14:textId="71BDC296" w:rsidR="00A3022D" w:rsidRDefault="00A3022D" w:rsidP="00E46278">
      <w:pPr>
        <w:ind w:left="0" w:firstLine="0"/>
      </w:pPr>
      <w:r>
        <w:br w:type="page"/>
      </w:r>
    </w:p>
    <w:p w14:paraId="45F56202" w14:textId="0CF6C1F3" w:rsidR="009729E5" w:rsidRDefault="00A3022D" w:rsidP="009729E5">
      <w:pPr>
        <w:pStyle w:val="berschrift3"/>
      </w:pPr>
      <w:r>
        <w:br w:type="page"/>
      </w:r>
      <w:bookmarkStart w:id="3775" w:name="_Toc196079105"/>
      <w:r>
        <w:lastRenderedPageBreak/>
        <w:t>Gehäuse</w:t>
      </w:r>
      <w:bookmarkEnd w:id="3775"/>
    </w:p>
    <w:p w14:paraId="602ADAD3" w14:textId="3E64D772" w:rsidR="00A3022D" w:rsidRDefault="009729E5" w:rsidP="009729E5">
      <w:pPr>
        <w:pStyle w:val="berschrift3"/>
      </w:pPr>
      <w:r>
        <w:br w:type="page"/>
      </w:r>
      <w:bookmarkStart w:id="3776" w:name="_Toc196079106"/>
      <w:r>
        <w:lastRenderedPageBreak/>
        <w:t>Gleichrichter</w:t>
      </w:r>
      <w:bookmarkEnd w:id="3776"/>
    </w:p>
    <w:p w14:paraId="158C9595" w14:textId="5702006D" w:rsidR="009729E5" w:rsidRDefault="009729E5" w:rsidP="009729E5"/>
    <w:p w14:paraId="0CDEB63D" w14:textId="05647CFD" w:rsidR="009729E5" w:rsidRDefault="009729E5" w:rsidP="009729E5">
      <w:r>
        <w:br w:type="page"/>
      </w:r>
    </w:p>
    <w:p w14:paraId="13F0511D" w14:textId="77777777" w:rsidR="009729E5" w:rsidRPr="009729E5" w:rsidRDefault="009729E5" w:rsidP="009729E5">
      <w:r>
        <w:br w:type="page"/>
      </w:r>
    </w:p>
    <w:p w14:paraId="50DB021B" w14:textId="02090CDB" w:rsidR="002C6B46" w:rsidRDefault="00A3022D" w:rsidP="00A3022D">
      <w:pPr>
        <w:pStyle w:val="berschrift2"/>
      </w:pPr>
      <w:r>
        <w:br w:type="page"/>
      </w:r>
      <w:bookmarkStart w:id="3777" w:name="_Toc320217346"/>
      <w:bookmarkStart w:id="3778" w:name="_Toc196079107"/>
      <w:r w:rsidR="00656B87">
        <w:lastRenderedPageBreak/>
        <w:t>Dokumentations-CD</w:t>
      </w:r>
      <w:bookmarkEnd w:id="3777"/>
      <w:bookmarkEnd w:id="3778"/>
    </w:p>
    <w:sectPr w:rsidR="002C6B46" w:rsidSect="004124CD">
      <w:headerReference w:type="even" r:id="rId43"/>
      <w:headerReference w:type="default" r:id="rId44"/>
      <w:footerReference w:type="even" r:id="rId45"/>
      <w:footerReference w:type="default" r:id="rId46"/>
      <w:headerReference w:type="first" r:id="rId47"/>
      <w:footerReference w:type="first" r:id="rId48"/>
      <w:pgSz w:w="11907" w:h="16840" w:code="9"/>
      <w:pgMar w:top="1134" w:right="964" w:bottom="1021" w:left="1304" w:header="680" w:footer="68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06" w:author="Dennis Hohmann" w:date="2012-04-14T18:29:00Z" w:initials="DH">
    <w:p w14:paraId="1A521FB4" w14:textId="4BE10243" w:rsidR="001769A5" w:rsidRDefault="001769A5">
      <w:pPr>
        <w:pStyle w:val="Kommentartext"/>
      </w:pPr>
      <w:r>
        <w:rPr>
          <w:rStyle w:val="Kommentarzeichen"/>
        </w:rPr>
        <w:annotationRef/>
      </w:r>
      <w:r>
        <w:t>Geschäftsform??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1769A5" w:rsidRDefault="001769A5" w:rsidP="002A4398">
      <w:pPr>
        <w:spacing w:line="240" w:lineRule="auto"/>
      </w:pPr>
      <w:r>
        <w:separator/>
      </w:r>
    </w:p>
  </w:endnote>
  <w:endnote w:type="continuationSeparator" w:id="0">
    <w:p w14:paraId="1EA4CC22" w14:textId="77777777" w:rsidR="001769A5" w:rsidRDefault="001769A5"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1769A5" w:rsidRDefault="001769A5"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1769A5" w:rsidRDefault="001769A5"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1769A5" w:rsidRDefault="001769A5"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0030DF">
      <w:rPr>
        <w:rStyle w:val="Seitenzahl"/>
        <w:noProof/>
      </w:rPr>
      <w:t>4</w:t>
    </w:r>
    <w:r>
      <w:rPr>
        <w:rStyle w:val="Seitenzahl"/>
      </w:rPr>
      <w:fldChar w:fldCharType="end"/>
    </w:r>
  </w:p>
  <w:p w14:paraId="1DD8B8B2" w14:textId="0885364B" w:rsidR="001769A5" w:rsidRPr="00CC3104" w:rsidRDefault="001769A5"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1769A5" w:rsidRPr="0054544A" w:rsidRDefault="001769A5"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1769A5" w:rsidRDefault="001769A5" w:rsidP="002A4398">
      <w:pPr>
        <w:spacing w:line="240" w:lineRule="auto"/>
      </w:pPr>
      <w:r>
        <w:separator/>
      </w:r>
    </w:p>
  </w:footnote>
  <w:footnote w:type="continuationSeparator" w:id="0">
    <w:p w14:paraId="65CD2FAC" w14:textId="77777777" w:rsidR="001769A5" w:rsidRDefault="001769A5" w:rsidP="002A4398">
      <w:pPr>
        <w:spacing w:line="240" w:lineRule="auto"/>
      </w:pPr>
      <w:r>
        <w:continuationSeparator/>
      </w:r>
    </w:p>
  </w:footnote>
  <w:footnote w:id="1">
    <w:p w14:paraId="30186982" w14:textId="166C4810" w:rsidR="001769A5" w:rsidRPr="000030DF" w:rsidRDefault="001769A5">
      <w:pPr>
        <w:pStyle w:val="Funotentext"/>
        <w:rPr>
          <w:rPrChange w:id="385" w:author="Dennis Hohmann" w:date="2012-04-15T03:14:00Z">
            <w:rPr>
              <w:highlight w:val="yellow"/>
            </w:rPr>
          </w:rPrChange>
        </w:rPr>
      </w:pPr>
      <w:r w:rsidRPr="000030DF">
        <w:rPr>
          <w:rStyle w:val="Funotenzeichen"/>
          <w:rPrChange w:id="386" w:author="Dennis Hohmann" w:date="2012-04-15T03:14:00Z">
            <w:rPr>
              <w:rStyle w:val="Funotenzeichen"/>
              <w:highlight w:val="yellow"/>
            </w:rPr>
          </w:rPrChange>
        </w:rPr>
        <w:footnoteRef/>
      </w:r>
      <w:r w:rsidRPr="000030DF">
        <w:rPr>
          <w:rPrChange w:id="387" w:author="Dennis Hohmann" w:date="2012-04-15T03:14:00Z">
            <w:rPr>
              <w:highlight w:val="yellow"/>
            </w:rPr>
          </w:rPrChange>
        </w:rPr>
        <w:t xml:space="preserve"> </w:t>
      </w:r>
      <w:ins w:id="388" w:author="Dennis Hohmann" w:date="2012-04-14T18:44:00Z">
        <w:r w:rsidRPr="000030DF">
          <w:rPr>
            <w:rFonts w:ascii="Times New Roman" w:hAnsi="Times New Roman"/>
            <w:noProof/>
            <w:rPrChange w:id="389" w:author="Dennis Hohmann" w:date="2012-04-15T03:14:00Z">
              <w:rPr/>
            </w:rPrChange>
          </w:rPr>
          <w:t>(ELECTRONIC ASSEMBLY GmbH, 1)</w:t>
        </w:r>
      </w:ins>
      <w:del w:id="390" w:author="Dennis Hohmann" w:date="2012-04-14T18:44:00Z">
        <w:r w:rsidRPr="000030DF" w:rsidDel="003B2EAC">
          <w:rPr>
            <w:rFonts w:ascii="Times New Roman" w:hAnsi="Times New Roman"/>
            <w:noProof/>
            <w:rPrChange w:id="391" w:author="Dennis Hohmann" w:date="2012-04-15T03:14:00Z">
              <w:rPr>
                <w:rFonts w:ascii="Times New Roman" w:hAnsi="Times New Roman"/>
                <w:noProof/>
                <w:highlight w:val="yellow"/>
              </w:rPr>
            </w:rPrChange>
          </w:rPr>
          <w:delText>(Electronic Assembly, 1)</w:delText>
        </w:r>
      </w:del>
    </w:p>
  </w:footnote>
  <w:footnote w:id="2">
    <w:p w14:paraId="790DA09B" w14:textId="45BB7452" w:rsidR="001769A5" w:rsidRPr="000030DF" w:rsidRDefault="001769A5">
      <w:pPr>
        <w:pStyle w:val="Funotentext"/>
        <w:rPr>
          <w:rPrChange w:id="395" w:author="Dennis Hohmann" w:date="2012-04-15T03:14:00Z">
            <w:rPr>
              <w:highlight w:val="yellow"/>
            </w:rPr>
          </w:rPrChange>
        </w:rPr>
      </w:pPr>
      <w:r w:rsidRPr="000030DF">
        <w:rPr>
          <w:rStyle w:val="Funotenzeichen"/>
          <w:rPrChange w:id="396" w:author="Dennis Hohmann" w:date="2012-04-15T03:14:00Z">
            <w:rPr>
              <w:rStyle w:val="Funotenzeichen"/>
              <w:highlight w:val="yellow"/>
            </w:rPr>
          </w:rPrChange>
        </w:rPr>
        <w:footnoteRef/>
      </w:r>
      <w:r w:rsidRPr="000030DF">
        <w:rPr>
          <w:rPrChange w:id="397" w:author="Dennis Hohmann" w:date="2012-04-15T03:14:00Z">
            <w:rPr>
              <w:highlight w:val="yellow"/>
            </w:rPr>
          </w:rPrChange>
        </w:rPr>
        <w:t xml:space="preserve"> </w:t>
      </w:r>
      <w:ins w:id="398" w:author="Dennis Hohmann" w:date="2012-04-14T18:47:00Z">
        <w:r w:rsidRPr="000030DF">
          <w:rPr>
            <w:rFonts w:ascii="Times New Roman" w:hAnsi="Times New Roman"/>
            <w:noProof/>
            <w:rPrChange w:id="399" w:author="Dennis Hohmann" w:date="2012-04-15T03:14:00Z">
              <w:rPr/>
            </w:rPrChange>
          </w:rPr>
          <w:t>(Atmel Corporation, 1)</w:t>
        </w:r>
      </w:ins>
      <w:del w:id="400" w:author="Dennis Hohmann" w:date="2012-04-14T18:47:00Z">
        <w:r w:rsidRPr="000030DF" w:rsidDel="004A6044">
          <w:rPr>
            <w:rFonts w:ascii="Times New Roman" w:hAnsi="Times New Roman"/>
            <w:noProof/>
            <w:rPrChange w:id="401" w:author="Dennis Hohmann" w:date="2012-04-15T03:14:00Z">
              <w:rPr>
                <w:rFonts w:ascii="Times New Roman" w:hAnsi="Times New Roman"/>
                <w:noProof/>
                <w:highlight w:val="yellow"/>
              </w:rPr>
            </w:rPrChange>
          </w:rPr>
          <w:delText>(Atmel, 1)</w:delText>
        </w:r>
      </w:del>
    </w:p>
  </w:footnote>
  <w:footnote w:id="3">
    <w:p w14:paraId="7EC97305" w14:textId="6BE3CCC2" w:rsidR="001769A5" w:rsidRPr="000030DF" w:rsidRDefault="001769A5" w:rsidP="00856CE5">
      <w:pPr>
        <w:pStyle w:val="Funotentext"/>
        <w:rPr>
          <w:rFonts w:ascii="Times New Roman" w:hAnsi="Times New Roman"/>
          <w:noProof/>
          <w:rPrChange w:id="404" w:author="Dennis Hohmann" w:date="2012-04-15T03:14:00Z">
            <w:rPr>
              <w:rFonts w:ascii="Times New Roman" w:hAnsi="Times New Roman"/>
              <w:noProof/>
              <w:highlight w:val="yellow"/>
            </w:rPr>
          </w:rPrChange>
        </w:rPr>
      </w:pPr>
      <w:r w:rsidRPr="000030DF">
        <w:rPr>
          <w:rStyle w:val="Funotenzeichen"/>
          <w:rPrChange w:id="405" w:author="Dennis Hohmann" w:date="2012-04-15T03:14:00Z">
            <w:rPr>
              <w:rStyle w:val="Funotenzeichen"/>
              <w:highlight w:val="yellow"/>
            </w:rPr>
          </w:rPrChange>
        </w:rPr>
        <w:footnoteRef/>
      </w:r>
      <w:r w:rsidRPr="000030DF">
        <w:rPr>
          <w:rFonts w:ascii="Times New Roman" w:hAnsi="Times New Roman"/>
          <w:noProof/>
          <w:rPrChange w:id="406" w:author="Dennis Hohmann" w:date="2012-04-15T03:14:00Z">
            <w:rPr>
              <w:rFonts w:ascii="Times New Roman" w:hAnsi="Times New Roman"/>
              <w:noProof/>
              <w:highlight w:val="yellow"/>
            </w:rPr>
          </w:rPrChange>
        </w:rPr>
        <w:t xml:space="preserve"> </w:t>
      </w:r>
      <w:ins w:id="407" w:author="Dennis Hohmann" w:date="2012-04-14T18:47:00Z">
        <w:r w:rsidRPr="000030DF">
          <w:rPr>
            <w:rFonts w:ascii="Times New Roman" w:hAnsi="Times New Roman"/>
            <w:noProof/>
            <w:rPrChange w:id="408" w:author="Dennis Hohmann" w:date="2012-04-15T03:14:00Z">
              <w:rPr/>
            </w:rPrChange>
          </w:rPr>
          <w:t>(Atmel Corporation, 2)</w:t>
        </w:r>
        <w:r w:rsidRPr="000030DF" w:rsidDel="004A6044">
          <w:rPr>
            <w:rFonts w:ascii="Times New Roman" w:hAnsi="Times New Roman"/>
            <w:noProof/>
            <w:rPrChange w:id="409" w:author="Dennis Hohmann" w:date="2012-04-15T03:14:00Z">
              <w:rPr>
                <w:rFonts w:ascii="Times New Roman" w:hAnsi="Times New Roman"/>
                <w:noProof/>
                <w:highlight w:val="yellow"/>
              </w:rPr>
            </w:rPrChange>
          </w:rPr>
          <w:t xml:space="preserve"> </w:t>
        </w:r>
      </w:ins>
      <w:del w:id="410" w:author="Dennis Hohmann" w:date="2012-04-14T18:47:00Z">
        <w:r w:rsidRPr="000030DF" w:rsidDel="004A6044">
          <w:rPr>
            <w:rFonts w:ascii="Times New Roman" w:hAnsi="Times New Roman"/>
            <w:noProof/>
            <w:rPrChange w:id="411" w:author="Dennis Hohmann" w:date="2012-04-15T03:14:00Z">
              <w:rPr>
                <w:rFonts w:ascii="Times New Roman" w:hAnsi="Times New Roman"/>
                <w:noProof/>
                <w:highlight w:val="yellow"/>
              </w:rPr>
            </w:rPrChange>
          </w:rPr>
          <w:delText>(Atmel, 2)</w:delText>
        </w:r>
      </w:del>
    </w:p>
  </w:footnote>
  <w:footnote w:id="4">
    <w:p w14:paraId="7FAC15FD" w14:textId="0CCABB9D" w:rsidR="001769A5" w:rsidRPr="000030DF" w:rsidRDefault="001769A5">
      <w:pPr>
        <w:pStyle w:val="Funotentext"/>
        <w:rPr>
          <w:rPrChange w:id="414" w:author="Dennis Hohmann" w:date="2012-04-15T03:14:00Z">
            <w:rPr>
              <w:highlight w:val="yellow"/>
            </w:rPr>
          </w:rPrChange>
        </w:rPr>
      </w:pPr>
      <w:r w:rsidRPr="000030DF">
        <w:rPr>
          <w:rStyle w:val="Funotenzeichen"/>
          <w:rPrChange w:id="415" w:author="Dennis Hohmann" w:date="2012-04-15T03:14:00Z">
            <w:rPr>
              <w:rStyle w:val="Funotenzeichen"/>
              <w:highlight w:val="yellow"/>
            </w:rPr>
          </w:rPrChange>
        </w:rPr>
        <w:footnoteRef/>
      </w:r>
      <w:r w:rsidRPr="000030DF">
        <w:rPr>
          <w:rPrChange w:id="416" w:author="Dennis Hohmann" w:date="2012-04-15T03:14:00Z">
            <w:rPr>
              <w:highlight w:val="yellow"/>
            </w:rPr>
          </w:rPrChange>
        </w:rPr>
        <w:t xml:space="preserve"> </w:t>
      </w:r>
      <w:ins w:id="417" w:author="Dennis Hohmann" w:date="2012-04-14T18:47:00Z">
        <w:r w:rsidRPr="000030DF">
          <w:rPr>
            <w:rFonts w:ascii="Times New Roman" w:hAnsi="Times New Roman"/>
            <w:noProof/>
            <w:rPrChange w:id="418" w:author="Dennis Hohmann" w:date="2012-04-15T03:14:00Z">
              <w:rPr/>
            </w:rPrChange>
          </w:rPr>
          <w:t>(CadSoft Computer GmbH, 1)</w:t>
        </w:r>
      </w:ins>
      <w:del w:id="419" w:author="Dennis Hohmann" w:date="2012-04-14T18:47:00Z">
        <w:r w:rsidRPr="000030DF" w:rsidDel="004A6044">
          <w:rPr>
            <w:rFonts w:ascii="Times New Roman" w:hAnsi="Times New Roman"/>
            <w:noProof/>
            <w:rPrChange w:id="420" w:author="Dennis Hohmann" w:date="2012-04-15T03:14:00Z">
              <w:rPr>
                <w:rFonts w:ascii="Times New Roman" w:hAnsi="Times New Roman"/>
                <w:noProof/>
                <w:highlight w:val="yellow"/>
              </w:rPr>
            </w:rPrChange>
          </w:rPr>
          <w:delText>(CadSoft, 1)</w:delText>
        </w:r>
      </w:del>
    </w:p>
  </w:footnote>
  <w:footnote w:id="5">
    <w:p w14:paraId="3A287172" w14:textId="4BAABB7A" w:rsidR="001769A5" w:rsidRPr="006105FD" w:rsidRDefault="001769A5">
      <w:pPr>
        <w:pStyle w:val="Funotentext"/>
      </w:pPr>
      <w:r w:rsidRPr="000030DF">
        <w:rPr>
          <w:rStyle w:val="Funotenzeichen"/>
          <w:rPrChange w:id="422" w:author="Dennis Hohmann" w:date="2012-04-15T03:14:00Z">
            <w:rPr>
              <w:rStyle w:val="Funotenzeichen"/>
              <w:highlight w:val="yellow"/>
            </w:rPr>
          </w:rPrChange>
        </w:rPr>
        <w:footnoteRef/>
      </w:r>
      <w:r w:rsidRPr="000030DF">
        <w:rPr>
          <w:rPrChange w:id="423" w:author="Dennis Hohmann" w:date="2012-04-15T03:14:00Z">
            <w:rPr>
              <w:highlight w:val="yellow"/>
            </w:rPr>
          </w:rPrChange>
        </w:rPr>
        <w:t xml:space="preserve"> </w:t>
      </w:r>
      <w:ins w:id="424" w:author="Dennis Hohmann" w:date="2012-04-14T18:48:00Z">
        <w:r w:rsidRPr="000030DF">
          <w:rPr>
            <w:rFonts w:ascii="Times New Roman" w:hAnsi="Times New Roman"/>
            <w:noProof/>
            <w:rPrChange w:id="425" w:author="Dennis Hohmann" w:date="2012-04-15T03:14:00Z">
              <w:rPr/>
            </w:rPrChange>
          </w:rPr>
          <w:t>(CadSoft Computer GmbH, 2)</w:t>
        </w:r>
      </w:ins>
      <w:del w:id="426" w:author="Dennis Hohmann" w:date="2012-04-14T18:48:00Z">
        <w:r w:rsidRPr="006F7153" w:rsidDel="004A6044">
          <w:rPr>
            <w:rFonts w:ascii="Times New Roman" w:hAnsi="Times New Roman"/>
            <w:noProof/>
            <w:highlight w:val="yellow"/>
          </w:rPr>
          <w:delText>(CadSoft, 2)</w:delText>
        </w:r>
      </w:del>
    </w:p>
  </w:footnote>
  <w:footnote w:id="6">
    <w:p w14:paraId="03026A25" w14:textId="476D31D7" w:rsidR="001769A5" w:rsidRPr="007849D5" w:rsidRDefault="001769A5" w:rsidP="007849D5">
      <w:pPr>
        <w:pStyle w:val="Funotentext"/>
        <w:rPr>
          <w:rFonts w:ascii="Times New Roman" w:hAnsi="Times New Roman"/>
          <w:noProof/>
        </w:rPr>
      </w:pPr>
      <w:r>
        <w:rPr>
          <w:rStyle w:val="Funotenzeichen"/>
        </w:rPr>
        <w:footnoteRef/>
      </w:r>
      <w:r>
        <w:rPr>
          <w:rFonts w:ascii="Times New Roman" w:hAnsi="Times New Roman"/>
          <w:noProof/>
        </w:rPr>
        <w:t xml:space="preserve"> </w:t>
      </w:r>
      <w:ins w:id="1057" w:author="Dennis Hohmann" w:date="2012-04-15T01:21:00Z">
        <w:r w:rsidRPr="00213233">
          <w:rPr>
            <w:rFonts w:ascii="Times New Roman" w:hAnsi="Times New Roman"/>
            <w:noProof/>
            <w:rPrChange w:id="1058" w:author="Dennis Hohmann" w:date="2012-04-15T01:21:00Z">
              <w:rPr/>
            </w:rPrChange>
          </w:rPr>
          <w:t>(CadSoft Computer GmbH, 2)</w:t>
        </w:r>
      </w:ins>
      <w:del w:id="1059" w:author="Dennis Hohmann" w:date="2012-04-15T01:20:00Z">
        <w:r w:rsidRPr="007C7800" w:rsidDel="00213233">
          <w:rPr>
            <w:rFonts w:ascii="Times New Roman" w:hAnsi="Times New Roman"/>
            <w:noProof/>
          </w:rPr>
          <w:delText>(CADSoft, 2)</w:delText>
        </w:r>
      </w:del>
    </w:p>
  </w:footnote>
  <w:footnote w:id="7">
    <w:p w14:paraId="56422288" w14:textId="73CC20E0" w:rsidR="001769A5" w:rsidRPr="00FA6F7D" w:rsidRDefault="001769A5">
      <w:pPr>
        <w:pStyle w:val="Funotentext"/>
      </w:pPr>
      <w:r w:rsidRPr="00C741EB">
        <w:rPr>
          <w:rStyle w:val="Funotenzeichen"/>
          <w:rPrChange w:id="1163" w:author="Dennis Hohmann" w:date="2012-04-15T01:40:00Z">
            <w:rPr>
              <w:rStyle w:val="Funotenzeichen"/>
            </w:rPr>
          </w:rPrChange>
        </w:rPr>
        <w:footnoteRef/>
      </w:r>
      <w:r w:rsidRPr="00C741EB">
        <w:rPr>
          <w:rPrChange w:id="1164" w:author="Dennis Hohmann" w:date="2012-04-15T01:40:00Z">
            <w:rPr/>
          </w:rPrChange>
        </w:rPr>
        <w:t xml:space="preserve"> </w:t>
      </w:r>
      <w:ins w:id="1165" w:author="Dennis Hohmann" w:date="2012-04-15T01:40:00Z">
        <w:r w:rsidRPr="00C741EB">
          <w:rPr>
            <w:rFonts w:ascii="Times New Roman" w:hAnsi="Times New Roman"/>
            <w:noProof/>
            <w:rPrChange w:id="1166" w:author="Dennis Hohmann" w:date="2012-04-15T01:40:00Z">
              <w:rPr/>
            </w:rPrChange>
          </w:rPr>
          <w:t>(Pollin Electronic GmbH, 2007)</w:t>
        </w:r>
      </w:ins>
      <w:del w:id="1167" w:author="Dennis Hohmann" w:date="2012-04-15T01:39:00Z">
        <w:r w:rsidRPr="00FA6F7D" w:rsidDel="00C741EB">
          <w:rPr>
            <w:rFonts w:ascii="Times New Roman" w:hAnsi="Times New Roman"/>
            <w:noProof/>
          </w:rPr>
          <w:delText>(</w:delText>
        </w:r>
        <w:r w:rsidRPr="000F5DF6" w:rsidDel="00C741EB">
          <w:rPr>
            <w:rFonts w:ascii="Times New Roman" w:hAnsi="Times New Roman"/>
            <w:noProof/>
            <w:highlight w:val="red"/>
          </w:rPr>
          <w:delText>Pollin, 2007)</w:delText>
        </w:r>
      </w:del>
    </w:p>
  </w:footnote>
  <w:footnote w:id="8">
    <w:p w14:paraId="58FBEFC0" w14:textId="53D7D39D" w:rsidR="001769A5" w:rsidRDefault="001769A5">
      <w:pPr>
        <w:pStyle w:val="Funotentext"/>
      </w:pPr>
      <w:r>
        <w:rPr>
          <w:rStyle w:val="Funotenzeichen"/>
        </w:rPr>
        <w:footnoteRef/>
      </w:r>
      <w:r>
        <w:t xml:space="preserve"> </w:t>
      </w:r>
      <w:ins w:id="1174" w:author="Dennis Hohmann" w:date="2012-04-15T01:41:00Z">
        <w:r w:rsidRPr="00C741EB">
          <w:rPr>
            <w:rFonts w:ascii="Times New Roman" w:hAnsi="Times New Roman"/>
            <w:noProof/>
            <w:rPrChange w:id="1175" w:author="Dennis Hohmann" w:date="2012-04-15T01:41:00Z">
              <w:rPr/>
            </w:rPrChange>
          </w:rPr>
          <w:t>(Pollin Electronic GmbH, 2007)</w:t>
        </w:r>
      </w:ins>
      <w:del w:id="1176" w:author="Dennis Hohmann" w:date="2012-04-15T01:41:00Z">
        <w:r w:rsidRPr="007F3858" w:rsidDel="00C741EB">
          <w:rPr>
            <w:rFonts w:ascii="Times New Roman" w:hAnsi="Times New Roman"/>
            <w:noProof/>
          </w:rPr>
          <w:delText>(Pollin, 2007)</w:delText>
        </w:r>
      </w:del>
    </w:p>
  </w:footnote>
  <w:footnote w:id="9">
    <w:p w14:paraId="2AE4021A" w14:textId="7C4555F8" w:rsidR="001769A5" w:rsidRPr="00EF1B20" w:rsidRDefault="001769A5">
      <w:pPr>
        <w:pStyle w:val="Funotentext"/>
      </w:pPr>
      <w:r>
        <w:rPr>
          <w:rStyle w:val="Funotenzeichen"/>
        </w:rPr>
        <w:footnoteRef/>
      </w:r>
      <w:r>
        <w:t xml:space="preserve"> </w:t>
      </w:r>
      <w:r w:rsidRPr="00EF1B20">
        <w:rPr>
          <w:rFonts w:ascii="Times New Roman" w:hAnsi="Times New Roman"/>
          <w:noProof/>
        </w:rPr>
        <w:t>(The SD Association, 1)</w:t>
      </w:r>
    </w:p>
  </w:footnote>
  <w:footnote w:id="10">
    <w:p w14:paraId="36D072C2" w14:textId="6C65CA84" w:rsidR="001769A5" w:rsidRPr="00385BF6" w:rsidRDefault="001769A5">
      <w:pPr>
        <w:pStyle w:val="Funotentext"/>
      </w:pPr>
      <w:r>
        <w:rPr>
          <w:rStyle w:val="Funotenzeichen"/>
        </w:rPr>
        <w:footnoteRef/>
      </w:r>
      <w:r>
        <w:t xml:space="preserve"> </w:t>
      </w:r>
      <w:ins w:id="1193" w:author="Dennis Hohmann" w:date="2012-04-15T01:43:00Z">
        <w:r w:rsidRPr="00C741EB">
          <w:rPr>
            <w:rFonts w:ascii="Times New Roman" w:hAnsi="Times New Roman"/>
            <w:noProof/>
            <w:rPrChange w:id="1194" w:author="Dennis Hohmann" w:date="2012-04-15T01:43:00Z">
              <w:rPr/>
            </w:rPrChange>
          </w:rPr>
          <w:t>(Future Technology Devices International Limited, 1)</w:t>
        </w:r>
      </w:ins>
      <w:del w:id="1195" w:author="Dennis Hohmann" w:date="2012-04-15T01:43:00Z">
        <w:r w:rsidRPr="00385BF6" w:rsidDel="00C741EB">
          <w:rPr>
            <w:rFonts w:ascii="Times New Roman" w:hAnsi="Times New Roman"/>
            <w:noProof/>
          </w:rPr>
          <w:delText>(FTDI Chip, 1)</w:delText>
        </w:r>
      </w:del>
    </w:p>
  </w:footnote>
  <w:footnote w:id="11">
    <w:p w14:paraId="179BC681" w14:textId="0F25D501" w:rsidR="001769A5" w:rsidRPr="00410725" w:rsidRDefault="001769A5">
      <w:pPr>
        <w:pStyle w:val="Funotentext"/>
      </w:pPr>
      <w:r>
        <w:rPr>
          <w:rStyle w:val="Funotenzeichen"/>
        </w:rPr>
        <w:footnoteRef/>
      </w:r>
      <w:r>
        <w:t xml:space="preserve"> </w:t>
      </w:r>
      <w:r w:rsidRPr="00410725">
        <w:rPr>
          <w:rFonts w:ascii="Times New Roman" w:hAnsi="Times New Roman"/>
          <w:noProof/>
        </w:rPr>
        <w:t>(goCNC, 1)</w:t>
      </w:r>
    </w:p>
  </w:footnote>
  <w:footnote w:id="12">
    <w:p w14:paraId="6DEEC25A" w14:textId="7717C828" w:rsidR="001769A5" w:rsidRPr="00F8403F" w:rsidRDefault="001769A5">
      <w:pPr>
        <w:pStyle w:val="Funotentext"/>
        <w:rPr>
          <w:rPrChange w:id="2318" w:author="Dennis Hohmann" w:date="2012-04-15T02:41:00Z">
            <w:rPr/>
          </w:rPrChange>
        </w:rPr>
      </w:pPr>
      <w:r w:rsidRPr="00F8403F">
        <w:rPr>
          <w:rStyle w:val="Funotenzeichen"/>
          <w:rPrChange w:id="2319" w:author="Dennis Hohmann" w:date="2012-04-15T02:41:00Z">
            <w:rPr>
              <w:rStyle w:val="Funotenzeichen"/>
            </w:rPr>
          </w:rPrChange>
        </w:rPr>
        <w:footnoteRef/>
      </w:r>
      <w:r w:rsidRPr="00F8403F">
        <w:rPr>
          <w:rPrChange w:id="2320" w:author="Dennis Hohmann" w:date="2012-04-15T02:41:00Z">
            <w:rPr/>
          </w:rPrChange>
        </w:rPr>
        <w:t xml:space="preserve"> </w:t>
      </w:r>
      <w:r w:rsidRPr="00F8403F">
        <w:rPr>
          <w:rFonts w:ascii="Times New Roman" w:hAnsi="Times New Roman"/>
          <w:noProof/>
          <w:rPrChange w:id="2321" w:author="Dennis Hohmann" w:date="2012-04-15T02:41:00Z">
            <w:rPr>
              <w:rFonts w:ascii="Times New Roman" w:hAnsi="Times New Roman"/>
              <w:noProof/>
            </w:rPr>
          </w:rPrChange>
        </w:rPr>
        <w:t>(MAXIM, 2003)</w:t>
      </w:r>
    </w:p>
  </w:footnote>
  <w:footnote w:id="13">
    <w:p w14:paraId="70D0191D" w14:textId="38821827" w:rsidR="001769A5" w:rsidRDefault="001769A5">
      <w:pPr>
        <w:pStyle w:val="Funotentext"/>
      </w:pPr>
      <w:ins w:id="2343" w:author="Dennis Hohmann" w:date="2012-04-14T20:34:00Z">
        <w:r w:rsidRPr="00F8403F">
          <w:rPr>
            <w:rStyle w:val="Funotenzeichen"/>
            <w:rPrChange w:id="2344" w:author="Dennis Hohmann" w:date="2012-04-15T02:41:00Z">
              <w:rPr>
                <w:rStyle w:val="Funotenzeichen"/>
              </w:rPr>
            </w:rPrChange>
          </w:rPr>
          <w:footnoteRef/>
        </w:r>
        <w:r w:rsidRPr="00F8403F">
          <w:rPr>
            <w:rPrChange w:id="2345" w:author="Dennis Hohmann" w:date="2012-04-15T02:41:00Z">
              <w:rPr/>
            </w:rPrChange>
          </w:rPr>
          <w:t xml:space="preserve"> </w:t>
        </w:r>
      </w:ins>
      <w:ins w:id="2346" w:author="Dennis Hohmann" w:date="2012-04-15T02:41:00Z">
        <w:r w:rsidRPr="00F8403F">
          <w:rPr>
            <w:rFonts w:ascii="Times New Roman" w:hAnsi="Times New Roman"/>
            <w:noProof/>
            <w:rPrChange w:id="2347" w:author="Dennis Hohmann" w:date="2012-04-15T02:41:00Z">
              <w:rPr/>
            </w:rPrChange>
          </w:rPr>
          <w:t>(Atmel Corporation, 1)</w:t>
        </w:r>
      </w:ins>
    </w:p>
  </w:footnote>
  <w:footnote w:id="14">
    <w:p w14:paraId="1BAC9180" w14:textId="19DE3042" w:rsidR="001769A5" w:rsidRPr="00FB0910" w:rsidRDefault="001769A5">
      <w:pPr>
        <w:pStyle w:val="Funotentext"/>
      </w:pPr>
      <w:r>
        <w:rPr>
          <w:rStyle w:val="Funotenzeichen"/>
        </w:rPr>
        <w:footnoteRef/>
      </w:r>
      <w:r>
        <w:t xml:space="preserve"> </w:t>
      </w:r>
      <w:r w:rsidRPr="00FB0910">
        <w:rPr>
          <w:rFonts w:ascii="Times New Roman" w:hAnsi="Times New Roman"/>
          <w:noProof/>
        </w:rPr>
        <w:t>(Wikipedia, 2012)</w:t>
      </w:r>
    </w:p>
  </w:footnote>
  <w:footnote w:id="15">
    <w:p w14:paraId="1049CFEE" w14:textId="09B762CB" w:rsidR="001769A5" w:rsidRPr="002971E4" w:rsidRDefault="001769A5">
      <w:pPr>
        <w:pStyle w:val="Funotentext"/>
      </w:pPr>
      <w:r>
        <w:rPr>
          <w:rStyle w:val="Funotenzeichen"/>
        </w:rPr>
        <w:footnoteRef/>
      </w:r>
      <w:r>
        <w:t xml:space="preserve"> </w:t>
      </w:r>
      <w:r w:rsidRPr="002971E4">
        <w:rPr>
          <w:rFonts w:ascii="Times New Roman" w:hAnsi="Times New Roman"/>
          <w:noProof/>
        </w:rPr>
        <w:t>(Johnson, 2009)</w:t>
      </w:r>
    </w:p>
  </w:footnote>
  <w:footnote w:id="16">
    <w:p w14:paraId="66EAFEB0" w14:textId="15971141" w:rsidR="001769A5" w:rsidRPr="002971E4" w:rsidRDefault="001769A5">
      <w:pPr>
        <w:pStyle w:val="Funotentext"/>
      </w:pPr>
      <w:r w:rsidRPr="004662D1">
        <w:rPr>
          <w:rStyle w:val="Funotenzeichen"/>
          <w:rPrChange w:id="2593" w:author="Dennis Hohmann" w:date="2012-04-15T02:53:00Z">
            <w:rPr>
              <w:rStyle w:val="Funotenzeichen"/>
            </w:rPr>
          </w:rPrChange>
        </w:rPr>
        <w:footnoteRef/>
      </w:r>
      <w:r w:rsidRPr="004662D1">
        <w:rPr>
          <w:rPrChange w:id="2594" w:author="Dennis Hohmann" w:date="2012-04-15T02:53:00Z">
            <w:rPr/>
          </w:rPrChange>
        </w:rPr>
        <w:t xml:space="preserve"> </w:t>
      </w:r>
      <w:ins w:id="2595" w:author="Dennis Hohmann" w:date="2012-04-15T02:53:00Z">
        <w:r w:rsidRPr="004662D1">
          <w:rPr>
            <w:rFonts w:ascii="Times New Roman" w:hAnsi="Times New Roman"/>
            <w:noProof/>
            <w:rPrChange w:id="2596" w:author="Dennis Hohmann" w:date="2012-04-15T02:53:00Z">
              <w:rPr/>
            </w:rPrChange>
          </w:rPr>
          <w:t>(Pollin Electronic GmbH, 2007)</w:t>
        </w:r>
      </w:ins>
      <w:del w:id="2597" w:author="Dennis Hohmann" w:date="2012-04-15T02:53:00Z">
        <w:r w:rsidRPr="004662D1" w:rsidDel="004662D1">
          <w:rPr>
            <w:rFonts w:ascii="Times New Roman" w:hAnsi="Times New Roman"/>
            <w:noProof/>
            <w:rPrChange w:id="2598" w:author="Dennis Hohmann" w:date="2012-04-15T02:53:00Z">
              <w:rPr>
                <w:rFonts w:ascii="Times New Roman" w:hAnsi="Times New Roman"/>
                <w:noProof/>
              </w:rPr>
            </w:rPrChange>
          </w:rPr>
          <w:delText>(Pollin, 2007)</w:delText>
        </w:r>
      </w:del>
    </w:p>
  </w:footnote>
  <w:footnote w:id="17">
    <w:p w14:paraId="05ED5C00" w14:textId="682106BD" w:rsidR="001769A5" w:rsidRDefault="001769A5">
      <w:pPr>
        <w:pStyle w:val="Funotentext"/>
      </w:pPr>
      <w:ins w:id="3052" w:author="Dennis Hohmann" w:date="2012-04-14T23:31:00Z">
        <w:r>
          <w:rPr>
            <w:rStyle w:val="Funotenzeichen"/>
          </w:rPr>
          <w:footnoteRef/>
        </w:r>
        <w:r>
          <w:t xml:space="preserve"> </w:t>
        </w:r>
        <w:r w:rsidRPr="00A357F6">
          <w:rPr>
            <w:rFonts w:ascii="Times New Roman" w:hAnsi="Times New Roman"/>
            <w:noProof/>
          </w:rPr>
          <w:t>(Fleury, Peter Fleury UART Library, 2006)</w:t>
        </w:r>
      </w:ins>
    </w:p>
  </w:footnote>
  <w:footnote w:id="18">
    <w:p w14:paraId="0CD137BB" w14:textId="3009957A" w:rsidR="001769A5" w:rsidDel="005D05D6" w:rsidRDefault="001769A5">
      <w:pPr>
        <w:pStyle w:val="Funotentext"/>
        <w:rPr>
          <w:del w:id="3125" w:author="Dennis Hohmann" w:date="2012-04-14T23:30:00Z"/>
        </w:rPr>
      </w:pPr>
      <w:r>
        <w:rPr>
          <w:rStyle w:val="Funotenzeichen"/>
        </w:rPr>
        <w:footnoteRef/>
      </w:r>
      <w:r>
        <w:t xml:space="preserve"> </w:t>
      </w:r>
      <w:del w:id="3126" w:author="Dennis Hohmann" w:date="2012-04-14T23:30:00Z">
        <w:r w:rsidRPr="00A357F6" w:rsidDel="005D05D6">
          <w:rPr>
            <w:rFonts w:ascii="Times New Roman" w:hAnsi="Times New Roman"/>
            <w:noProof/>
          </w:rPr>
          <w:delText>(Fleury, Peter Fleury UART Library, 2006)</w:delText>
        </w:r>
      </w:del>
    </w:p>
    <w:p w14:paraId="49F4ECAB" w14:textId="5153C14C" w:rsidR="001769A5" w:rsidRDefault="001769A5">
      <w:pPr>
        <w:pStyle w:val="Funotentext"/>
        <w:rPr>
          <w:rFonts w:ascii="Times New Roman" w:hAnsi="Times New Roman"/>
          <w:noProof/>
        </w:rPr>
      </w:pPr>
      <w:r w:rsidRPr="001C34DD">
        <w:rPr>
          <w:rFonts w:ascii="Times New Roman" w:hAnsi="Times New Roman"/>
          <w:noProof/>
        </w:rPr>
        <w:t>(Fleury, Peter Fleury I2C Master library, 2006)</w:t>
      </w:r>
    </w:p>
    <w:p w14:paraId="5AEDA173" w14:textId="77777777" w:rsidR="001769A5" w:rsidRDefault="001769A5">
      <w:pPr>
        <w:pStyle w:val="Funotentext"/>
      </w:pPr>
    </w:p>
  </w:footnote>
  <w:footnote w:id="19">
    <w:p w14:paraId="521C05DC" w14:textId="5D042D3F" w:rsidR="001769A5" w:rsidRPr="00463336" w:rsidRDefault="001769A5">
      <w:pPr>
        <w:pStyle w:val="Funotentext"/>
      </w:pPr>
      <w:r>
        <w:rPr>
          <w:rStyle w:val="Funotenzeichen"/>
        </w:rPr>
        <w:footnoteRef/>
      </w:r>
      <w:r>
        <w:rPr>
          <w:rFonts w:ascii="Times New Roman" w:hAnsi="Times New Roman"/>
          <w:noProof/>
        </w:rPr>
        <w:t xml:space="preserve"> </w:t>
      </w:r>
      <w:r w:rsidRPr="00463336">
        <w:rPr>
          <w:rFonts w:ascii="Times New Roman" w:hAnsi="Times New Roman"/>
          <w:noProof/>
        </w:rPr>
        <w:t>(Deutsches Institut für Normung e.V., 1)</w:t>
      </w:r>
    </w:p>
  </w:footnote>
  <w:footnote w:id="20">
    <w:p w14:paraId="4F4C42FB" w14:textId="25A86823" w:rsidR="001769A5" w:rsidRPr="0077167F" w:rsidRDefault="001769A5">
      <w:pPr>
        <w:pStyle w:val="Funotentext"/>
      </w:pPr>
      <w:r>
        <w:rPr>
          <w:rStyle w:val="Funotenzeichen"/>
        </w:rPr>
        <w:footnoteRef/>
      </w:r>
      <w:r>
        <w:t xml:space="preserve"> </w:t>
      </w:r>
      <w:r w:rsidRPr="00AE70E4">
        <w:rPr>
          <w:rFonts w:ascii="Times New Roman" w:hAnsi="Times New Roman"/>
          <w:noProof/>
        </w:rPr>
        <w:t>(Universität Karlsruhe, 1)</w:t>
      </w:r>
    </w:p>
  </w:footnote>
  <w:footnote w:id="21">
    <w:p w14:paraId="5FD78235" w14:textId="3ED77530" w:rsidR="001769A5" w:rsidRPr="00F270EA" w:rsidRDefault="001769A5">
      <w:pPr>
        <w:pStyle w:val="Funotentext"/>
      </w:pPr>
      <w:r>
        <w:rPr>
          <w:rStyle w:val="Funotenzeichen"/>
        </w:rPr>
        <w:footnoteRef/>
      </w:r>
      <w:r>
        <w:t xml:space="preserve"> </w:t>
      </w:r>
      <w:r w:rsidRPr="00F270EA">
        <w:rPr>
          <w:rFonts w:ascii="Times New Roman" w:hAnsi="Times New Roman"/>
          <w:noProof/>
        </w:rPr>
        <w:t>(www.goBlack.de, 1)</w:t>
      </w:r>
    </w:p>
  </w:footnote>
  <w:footnote w:id="22">
    <w:p w14:paraId="28C8E2F6" w14:textId="27E632B9" w:rsidR="001769A5" w:rsidRPr="008B1248" w:rsidRDefault="001769A5">
      <w:pPr>
        <w:pStyle w:val="Funotentext"/>
      </w:pPr>
      <w:r>
        <w:rPr>
          <w:rStyle w:val="Funotenzeichen"/>
        </w:rPr>
        <w:footnoteRef/>
      </w:r>
      <w:r>
        <w:t xml:space="preserve"> </w:t>
      </w:r>
      <w:r w:rsidRPr="008B1248">
        <w:rPr>
          <w:rFonts w:ascii="Times New Roman" w:hAnsi="Times New Roman"/>
          <w:noProof/>
        </w:rPr>
        <w:t>(www.goBlack.de, 1)</w:t>
      </w:r>
    </w:p>
  </w:footnote>
  <w:footnote w:id="23">
    <w:p w14:paraId="07D66718" w14:textId="28655C31" w:rsidR="001769A5" w:rsidRPr="004A1BD2" w:rsidRDefault="001769A5">
      <w:pPr>
        <w:pStyle w:val="Funotentext"/>
      </w:pPr>
      <w:r>
        <w:rPr>
          <w:rStyle w:val="Funotenzeichen"/>
        </w:rPr>
        <w:footnoteRef/>
      </w:r>
      <w:r>
        <w:t xml:space="preserve"> </w:t>
      </w:r>
      <w:r w:rsidRPr="004A1BD2">
        <w:rPr>
          <w:rFonts w:ascii="Times New Roman" w:hAnsi="Times New Roman"/>
          <w:noProof/>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32F1A" w14:textId="77777777" w:rsidR="001769A5" w:rsidRDefault="001769A5">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1769A5" w:rsidRPr="00066A27" w:rsidRDefault="001769A5" w:rsidP="00FC1A5F">
    <w:pPr>
      <w:pStyle w:val="Kopfzeile"/>
      <w:tabs>
        <w:tab w:val="clear" w:pos="4680"/>
        <w:tab w:val="clear" w:pos="9360"/>
      </w:tabs>
      <w:ind w:left="0" w:firstLine="0"/>
      <w:rPr>
        <w:rFonts w:cs="Arial"/>
      </w:rPr>
    </w:pPr>
    <w:r w:rsidRPr="00066A27">
      <w:rPr>
        <w:rFonts w:cs="Arial"/>
      </w:rPr>
      <w:t>Technikerarbeit 2012</w:t>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t>CNC-Steuerung</w:t>
    </w:r>
  </w:p>
  <w:p w14:paraId="641B0DCB" w14:textId="0DEC1B04" w:rsidR="001769A5" w:rsidRPr="007D102A" w:rsidRDefault="001769A5" w:rsidP="00574DDF">
    <w:pPr>
      <w:pStyle w:val="Kopfzeile"/>
      <w:tabs>
        <w:tab w:val="left" w:pos="3720"/>
      </w:tabs>
      <w:rPr>
        <w:rFonts w:cs="Arial"/>
      </w:rPr>
    </w:pPr>
    <w:r>
      <w:rPr>
        <w:rFonts w:cs="Arial"/>
      </w:rPr>
      <w:t>________________________________________________________________________</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1769A5" w:rsidRPr="004124CD" w:rsidRDefault="001769A5" w:rsidP="004124CD">
    <w:pPr>
      <w:pStyle w:val="Kopfzeile"/>
      <w:tabs>
        <w:tab w:val="left" w:pos="3720"/>
      </w:tabs>
      <w:ind w:left="0" w:firstLine="0"/>
      <w:rPr>
        <w:rFonts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B7F6EFD2"/>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1"/>
  <w:activeWritingStyle w:appName="MSWord" w:lang="de-DE" w:vendorID="64" w:dllVersion="131078" w:nlCheck="1" w:checkStyle="1"/>
  <w:revisionView w:markup="0" w:comments="0"/>
  <w:trackRevisions/>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30DF"/>
    <w:rsid w:val="00003CD3"/>
    <w:rsid w:val="0000652C"/>
    <w:rsid w:val="00013F7F"/>
    <w:rsid w:val="00014E07"/>
    <w:rsid w:val="00020671"/>
    <w:rsid w:val="00021F9D"/>
    <w:rsid w:val="0002332D"/>
    <w:rsid w:val="00023DC7"/>
    <w:rsid w:val="000250F7"/>
    <w:rsid w:val="000335E2"/>
    <w:rsid w:val="00034325"/>
    <w:rsid w:val="00034AFC"/>
    <w:rsid w:val="00034CB5"/>
    <w:rsid w:val="0003747B"/>
    <w:rsid w:val="00041215"/>
    <w:rsid w:val="00041EE7"/>
    <w:rsid w:val="00042064"/>
    <w:rsid w:val="00042A42"/>
    <w:rsid w:val="000444AB"/>
    <w:rsid w:val="000444C5"/>
    <w:rsid w:val="00044C9C"/>
    <w:rsid w:val="0004597F"/>
    <w:rsid w:val="0005139B"/>
    <w:rsid w:val="00051757"/>
    <w:rsid w:val="00052DB1"/>
    <w:rsid w:val="00053D80"/>
    <w:rsid w:val="0005489F"/>
    <w:rsid w:val="00056B5E"/>
    <w:rsid w:val="0006108A"/>
    <w:rsid w:val="0006214E"/>
    <w:rsid w:val="00062B92"/>
    <w:rsid w:val="000650A3"/>
    <w:rsid w:val="00065A42"/>
    <w:rsid w:val="0006699B"/>
    <w:rsid w:val="00066A27"/>
    <w:rsid w:val="00066D30"/>
    <w:rsid w:val="00067199"/>
    <w:rsid w:val="00070057"/>
    <w:rsid w:val="0007481A"/>
    <w:rsid w:val="00074875"/>
    <w:rsid w:val="00076837"/>
    <w:rsid w:val="0007744D"/>
    <w:rsid w:val="000821AA"/>
    <w:rsid w:val="000861DD"/>
    <w:rsid w:val="00087295"/>
    <w:rsid w:val="0008746E"/>
    <w:rsid w:val="00090E8A"/>
    <w:rsid w:val="00092845"/>
    <w:rsid w:val="00093C32"/>
    <w:rsid w:val="00095750"/>
    <w:rsid w:val="000A11BB"/>
    <w:rsid w:val="000A35EC"/>
    <w:rsid w:val="000A6A9F"/>
    <w:rsid w:val="000A77CE"/>
    <w:rsid w:val="000B237D"/>
    <w:rsid w:val="000B3080"/>
    <w:rsid w:val="000C0555"/>
    <w:rsid w:val="000C1C73"/>
    <w:rsid w:val="000C2078"/>
    <w:rsid w:val="000C2306"/>
    <w:rsid w:val="000C3E5A"/>
    <w:rsid w:val="000C420A"/>
    <w:rsid w:val="000C6F01"/>
    <w:rsid w:val="000D0CA2"/>
    <w:rsid w:val="000D15F4"/>
    <w:rsid w:val="000D2CFE"/>
    <w:rsid w:val="000D4189"/>
    <w:rsid w:val="000D6B34"/>
    <w:rsid w:val="000D72C9"/>
    <w:rsid w:val="000E051B"/>
    <w:rsid w:val="000E44A8"/>
    <w:rsid w:val="000E52F2"/>
    <w:rsid w:val="000E5803"/>
    <w:rsid w:val="000F055F"/>
    <w:rsid w:val="000F13D5"/>
    <w:rsid w:val="000F3B52"/>
    <w:rsid w:val="000F5DF6"/>
    <w:rsid w:val="000F796A"/>
    <w:rsid w:val="00101E41"/>
    <w:rsid w:val="00101F0B"/>
    <w:rsid w:val="00102969"/>
    <w:rsid w:val="00102D1B"/>
    <w:rsid w:val="001052CA"/>
    <w:rsid w:val="00106829"/>
    <w:rsid w:val="00106D15"/>
    <w:rsid w:val="00107DA5"/>
    <w:rsid w:val="00110B03"/>
    <w:rsid w:val="001112C4"/>
    <w:rsid w:val="00111BFC"/>
    <w:rsid w:val="00114410"/>
    <w:rsid w:val="00115466"/>
    <w:rsid w:val="00116330"/>
    <w:rsid w:val="00120112"/>
    <w:rsid w:val="00122D20"/>
    <w:rsid w:val="0012352C"/>
    <w:rsid w:val="001238FB"/>
    <w:rsid w:val="001247E4"/>
    <w:rsid w:val="0012553B"/>
    <w:rsid w:val="001305A9"/>
    <w:rsid w:val="00130B08"/>
    <w:rsid w:val="00130BBD"/>
    <w:rsid w:val="001340AD"/>
    <w:rsid w:val="00134580"/>
    <w:rsid w:val="00135EFD"/>
    <w:rsid w:val="001374B6"/>
    <w:rsid w:val="001376A2"/>
    <w:rsid w:val="00137968"/>
    <w:rsid w:val="001379FB"/>
    <w:rsid w:val="0014197A"/>
    <w:rsid w:val="0014465C"/>
    <w:rsid w:val="00144F22"/>
    <w:rsid w:val="00146EA2"/>
    <w:rsid w:val="00147560"/>
    <w:rsid w:val="00150092"/>
    <w:rsid w:val="00150204"/>
    <w:rsid w:val="00150F00"/>
    <w:rsid w:val="00154842"/>
    <w:rsid w:val="00154C82"/>
    <w:rsid w:val="00155C1B"/>
    <w:rsid w:val="001568CA"/>
    <w:rsid w:val="001600AF"/>
    <w:rsid w:val="00161B7F"/>
    <w:rsid w:val="00161DA1"/>
    <w:rsid w:val="0016499C"/>
    <w:rsid w:val="001653DB"/>
    <w:rsid w:val="00167780"/>
    <w:rsid w:val="001678CC"/>
    <w:rsid w:val="00167BE6"/>
    <w:rsid w:val="00170312"/>
    <w:rsid w:val="0017190F"/>
    <w:rsid w:val="00172589"/>
    <w:rsid w:val="001769A5"/>
    <w:rsid w:val="00176AB6"/>
    <w:rsid w:val="00177E31"/>
    <w:rsid w:val="00180C65"/>
    <w:rsid w:val="001815DE"/>
    <w:rsid w:val="001829D9"/>
    <w:rsid w:val="00182D48"/>
    <w:rsid w:val="0018310D"/>
    <w:rsid w:val="00185677"/>
    <w:rsid w:val="00186C9B"/>
    <w:rsid w:val="00186E1B"/>
    <w:rsid w:val="0018724B"/>
    <w:rsid w:val="00187B56"/>
    <w:rsid w:val="00187D6C"/>
    <w:rsid w:val="001922BF"/>
    <w:rsid w:val="00193016"/>
    <w:rsid w:val="0019446F"/>
    <w:rsid w:val="001944FC"/>
    <w:rsid w:val="00196139"/>
    <w:rsid w:val="001A4946"/>
    <w:rsid w:val="001B077E"/>
    <w:rsid w:val="001B0D83"/>
    <w:rsid w:val="001B2A11"/>
    <w:rsid w:val="001B3A7C"/>
    <w:rsid w:val="001B6DB5"/>
    <w:rsid w:val="001B7DAE"/>
    <w:rsid w:val="001C34DD"/>
    <w:rsid w:val="001C39CB"/>
    <w:rsid w:val="001C3BFB"/>
    <w:rsid w:val="001C5157"/>
    <w:rsid w:val="001C5318"/>
    <w:rsid w:val="001C5DD9"/>
    <w:rsid w:val="001C6B1A"/>
    <w:rsid w:val="001D0536"/>
    <w:rsid w:val="001D1240"/>
    <w:rsid w:val="001D6AB0"/>
    <w:rsid w:val="001D6F03"/>
    <w:rsid w:val="001E0A31"/>
    <w:rsid w:val="001E2FFB"/>
    <w:rsid w:val="001E4B95"/>
    <w:rsid w:val="001E4F4D"/>
    <w:rsid w:val="001E513D"/>
    <w:rsid w:val="001E53DD"/>
    <w:rsid w:val="001E56AB"/>
    <w:rsid w:val="001F0157"/>
    <w:rsid w:val="001F0E04"/>
    <w:rsid w:val="001F2D9C"/>
    <w:rsid w:val="001F2EED"/>
    <w:rsid w:val="001F2FC4"/>
    <w:rsid w:val="001F3349"/>
    <w:rsid w:val="001F5996"/>
    <w:rsid w:val="001F6E7F"/>
    <w:rsid w:val="00206EFB"/>
    <w:rsid w:val="002078D9"/>
    <w:rsid w:val="00210452"/>
    <w:rsid w:val="00211596"/>
    <w:rsid w:val="00212538"/>
    <w:rsid w:val="00213233"/>
    <w:rsid w:val="0021405B"/>
    <w:rsid w:val="0021746A"/>
    <w:rsid w:val="00220105"/>
    <w:rsid w:val="002205FF"/>
    <w:rsid w:val="00226207"/>
    <w:rsid w:val="00230237"/>
    <w:rsid w:val="00233FB0"/>
    <w:rsid w:val="002362E4"/>
    <w:rsid w:val="002447F1"/>
    <w:rsid w:val="00247F38"/>
    <w:rsid w:val="00250369"/>
    <w:rsid w:val="00250C46"/>
    <w:rsid w:val="002521F2"/>
    <w:rsid w:val="002522C4"/>
    <w:rsid w:val="002526D3"/>
    <w:rsid w:val="002544C8"/>
    <w:rsid w:val="00255A43"/>
    <w:rsid w:val="002563C6"/>
    <w:rsid w:val="0025673E"/>
    <w:rsid w:val="002614B0"/>
    <w:rsid w:val="00261818"/>
    <w:rsid w:val="00263DB1"/>
    <w:rsid w:val="00264051"/>
    <w:rsid w:val="00266947"/>
    <w:rsid w:val="00270F1E"/>
    <w:rsid w:val="0028679A"/>
    <w:rsid w:val="0029078E"/>
    <w:rsid w:val="00290B6A"/>
    <w:rsid w:val="00291F4A"/>
    <w:rsid w:val="0029234E"/>
    <w:rsid w:val="002946CD"/>
    <w:rsid w:val="00294DA0"/>
    <w:rsid w:val="00295158"/>
    <w:rsid w:val="0029630A"/>
    <w:rsid w:val="002971E4"/>
    <w:rsid w:val="0029775E"/>
    <w:rsid w:val="002979C2"/>
    <w:rsid w:val="00297BA0"/>
    <w:rsid w:val="00297ED2"/>
    <w:rsid w:val="002A2FFF"/>
    <w:rsid w:val="002A4398"/>
    <w:rsid w:val="002A48AC"/>
    <w:rsid w:val="002A6CAD"/>
    <w:rsid w:val="002B0371"/>
    <w:rsid w:val="002B0CE3"/>
    <w:rsid w:val="002B79AF"/>
    <w:rsid w:val="002C531A"/>
    <w:rsid w:val="002C6526"/>
    <w:rsid w:val="002C6B46"/>
    <w:rsid w:val="002C757E"/>
    <w:rsid w:val="002D78E5"/>
    <w:rsid w:val="002D7BEC"/>
    <w:rsid w:val="002E039A"/>
    <w:rsid w:val="002E3BC3"/>
    <w:rsid w:val="002E5018"/>
    <w:rsid w:val="002E58D4"/>
    <w:rsid w:val="002F124F"/>
    <w:rsid w:val="002F151B"/>
    <w:rsid w:val="002F2E07"/>
    <w:rsid w:val="002F4D60"/>
    <w:rsid w:val="002F655F"/>
    <w:rsid w:val="002F6ABA"/>
    <w:rsid w:val="002F7C3D"/>
    <w:rsid w:val="00300001"/>
    <w:rsid w:val="00300235"/>
    <w:rsid w:val="00301AFF"/>
    <w:rsid w:val="00301CC8"/>
    <w:rsid w:val="00302908"/>
    <w:rsid w:val="003033D2"/>
    <w:rsid w:val="00304D2C"/>
    <w:rsid w:val="00305BE8"/>
    <w:rsid w:val="00305F31"/>
    <w:rsid w:val="003062FB"/>
    <w:rsid w:val="00306F8E"/>
    <w:rsid w:val="00307797"/>
    <w:rsid w:val="003136A1"/>
    <w:rsid w:val="003141A0"/>
    <w:rsid w:val="003149B4"/>
    <w:rsid w:val="00314FFE"/>
    <w:rsid w:val="00315859"/>
    <w:rsid w:val="003171EA"/>
    <w:rsid w:val="00322295"/>
    <w:rsid w:val="00325EBB"/>
    <w:rsid w:val="00325FBD"/>
    <w:rsid w:val="003309AD"/>
    <w:rsid w:val="003328F7"/>
    <w:rsid w:val="00332DAE"/>
    <w:rsid w:val="00333123"/>
    <w:rsid w:val="00333CE3"/>
    <w:rsid w:val="0033407D"/>
    <w:rsid w:val="00340B42"/>
    <w:rsid w:val="00342261"/>
    <w:rsid w:val="00342A94"/>
    <w:rsid w:val="00343AD9"/>
    <w:rsid w:val="0034675E"/>
    <w:rsid w:val="00346F1C"/>
    <w:rsid w:val="00351F36"/>
    <w:rsid w:val="00354597"/>
    <w:rsid w:val="00354A7F"/>
    <w:rsid w:val="00356418"/>
    <w:rsid w:val="0035734C"/>
    <w:rsid w:val="00360705"/>
    <w:rsid w:val="00362A71"/>
    <w:rsid w:val="003642CE"/>
    <w:rsid w:val="00364A11"/>
    <w:rsid w:val="0036508D"/>
    <w:rsid w:val="0036565B"/>
    <w:rsid w:val="0036687E"/>
    <w:rsid w:val="00372F45"/>
    <w:rsid w:val="003745CD"/>
    <w:rsid w:val="003753CD"/>
    <w:rsid w:val="003769A1"/>
    <w:rsid w:val="00377D74"/>
    <w:rsid w:val="00381EEB"/>
    <w:rsid w:val="00382C7D"/>
    <w:rsid w:val="0038494C"/>
    <w:rsid w:val="00385BF6"/>
    <w:rsid w:val="00386459"/>
    <w:rsid w:val="00386A7B"/>
    <w:rsid w:val="00387885"/>
    <w:rsid w:val="00391E63"/>
    <w:rsid w:val="00392C86"/>
    <w:rsid w:val="0039603E"/>
    <w:rsid w:val="003A2474"/>
    <w:rsid w:val="003A2BEE"/>
    <w:rsid w:val="003A7D38"/>
    <w:rsid w:val="003B1AFF"/>
    <w:rsid w:val="003B1EA2"/>
    <w:rsid w:val="003B2EAC"/>
    <w:rsid w:val="003B4567"/>
    <w:rsid w:val="003B599B"/>
    <w:rsid w:val="003B7EC8"/>
    <w:rsid w:val="003C086E"/>
    <w:rsid w:val="003C14D1"/>
    <w:rsid w:val="003C15BB"/>
    <w:rsid w:val="003C729F"/>
    <w:rsid w:val="003C79C3"/>
    <w:rsid w:val="003D339D"/>
    <w:rsid w:val="003D512B"/>
    <w:rsid w:val="003D51A7"/>
    <w:rsid w:val="003D61FB"/>
    <w:rsid w:val="003E3CAC"/>
    <w:rsid w:val="003E57C2"/>
    <w:rsid w:val="003F0587"/>
    <w:rsid w:val="003F3BA3"/>
    <w:rsid w:val="003F730E"/>
    <w:rsid w:val="00400FB8"/>
    <w:rsid w:val="0040293A"/>
    <w:rsid w:val="00403705"/>
    <w:rsid w:val="004047A4"/>
    <w:rsid w:val="00406360"/>
    <w:rsid w:val="004067CE"/>
    <w:rsid w:val="00406BC2"/>
    <w:rsid w:val="00410725"/>
    <w:rsid w:val="00411545"/>
    <w:rsid w:val="004116C8"/>
    <w:rsid w:val="004124CD"/>
    <w:rsid w:val="004136B6"/>
    <w:rsid w:val="00413B28"/>
    <w:rsid w:val="00414BA6"/>
    <w:rsid w:val="004156F6"/>
    <w:rsid w:val="0042395B"/>
    <w:rsid w:val="0042480E"/>
    <w:rsid w:val="00425388"/>
    <w:rsid w:val="004255AE"/>
    <w:rsid w:val="00430022"/>
    <w:rsid w:val="0043066E"/>
    <w:rsid w:val="00433CA4"/>
    <w:rsid w:val="00436544"/>
    <w:rsid w:val="00436F50"/>
    <w:rsid w:val="0044034B"/>
    <w:rsid w:val="0044114C"/>
    <w:rsid w:val="00443BEB"/>
    <w:rsid w:val="004449C3"/>
    <w:rsid w:val="00446678"/>
    <w:rsid w:val="0044751F"/>
    <w:rsid w:val="00447E1C"/>
    <w:rsid w:val="004502BB"/>
    <w:rsid w:val="00454E94"/>
    <w:rsid w:val="00454FE7"/>
    <w:rsid w:val="00455A4D"/>
    <w:rsid w:val="004562F7"/>
    <w:rsid w:val="00456F49"/>
    <w:rsid w:val="00461F22"/>
    <w:rsid w:val="00462E08"/>
    <w:rsid w:val="00463336"/>
    <w:rsid w:val="004662D1"/>
    <w:rsid w:val="00467652"/>
    <w:rsid w:val="00473CA9"/>
    <w:rsid w:val="00474C3B"/>
    <w:rsid w:val="00480DFB"/>
    <w:rsid w:val="00482993"/>
    <w:rsid w:val="00486BE8"/>
    <w:rsid w:val="0048794C"/>
    <w:rsid w:val="00490625"/>
    <w:rsid w:val="00491E7B"/>
    <w:rsid w:val="00494FE4"/>
    <w:rsid w:val="00496571"/>
    <w:rsid w:val="00496B91"/>
    <w:rsid w:val="00497CC7"/>
    <w:rsid w:val="004A0744"/>
    <w:rsid w:val="004A0BA9"/>
    <w:rsid w:val="004A1BD2"/>
    <w:rsid w:val="004A6044"/>
    <w:rsid w:val="004B0284"/>
    <w:rsid w:val="004B1866"/>
    <w:rsid w:val="004B207B"/>
    <w:rsid w:val="004B3DD0"/>
    <w:rsid w:val="004B5754"/>
    <w:rsid w:val="004B6261"/>
    <w:rsid w:val="004B7A81"/>
    <w:rsid w:val="004C264A"/>
    <w:rsid w:val="004C499F"/>
    <w:rsid w:val="004C54E6"/>
    <w:rsid w:val="004C553E"/>
    <w:rsid w:val="004D2EDD"/>
    <w:rsid w:val="004D3FA2"/>
    <w:rsid w:val="004D5D47"/>
    <w:rsid w:val="004D680C"/>
    <w:rsid w:val="004D786D"/>
    <w:rsid w:val="004E0FD6"/>
    <w:rsid w:val="004E2C5C"/>
    <w:rsid w:val="004E61CD"/>
    <w:rsid w:val="004E7764"/>
    <w:rsid w:val="004F02AC"/>
    <w:rsid w:val="004F25D7"/>
    <w:rsid w:val="004F28CF"/>
    <w:rsid w:val="004F76CB"/>
    <w:rsid w:val="005003A1"/>
    <w:rsid w:val="00501DAE"/>
    <w:rsid w:val="005029D7"/>
    <w:rsid w:val="0050430F"/>
    <w:rsid w:val="005049D4"/>
    <w:rsid w:val="00504E53"/>
    <w:rsid w:val="0050587C"/>
    <w:rsid w:val="00507EBE"/>
    <w:rsid w:val="005109C0"/>
    <w:rsid w:val="005125C2"/>
    <w:rsid w:val="00521051"/>
    <w:rsid w:val="005256FE"/>
    <w:rsid w:val="00526039"/>
    <w:rsid w:val="00527914"/>
    <w:rsid w:val="005329AE"/>
    <w:rsid w:val="00533A4F"/>
    <w:rsid w:val="0053771E"/>
    <w:rsid w:val="00537786"/>
    <w:rsid w:val="00537F24"/>
    <w:rsid w:val="00540939"/>
    <w:rsid w:val="00543ECA"/>
    <w:rsid w:val="0054544A"/>
    <w:rsid w:val="00546407"/>
    <w:rsid w:val="00547AC8"/>
    <w:rsid w:val="0055198A"/>
    <w:rsid w:val="005537A6"/>
    <w:rsid w:val="00556691"/>
    <w:rsid w:val="00566E91"/>
    <w:rsid w:val="00567676"/>
    <w:rsid w:val="00567D68"/>
    <w:rsid w:val="00573D98"/>
    <w:rsid w:val="005743A8"/>
    <w:rsid w:val="00574674"/>
    <w:rsid w:val="00574B9C"/>
    <w:rsid w:val="00574DDF"/>
    <w:rsid w:val="0057683A"/>
    <w:rsid w:val="005874CB"/>
    <w:rsid w:val="00587625"/>
    <w:rsid w:val="00587DDE"/>
    <w:rsid w:val="00591098"/>
    <w:rsid w:val="00593631"/>
    <w:rsid w:val="00594ED1"/>
    <w:rsid w:val="00595975"/>
    <w:rsid w:val="005A1626"/>
    <w:rsid w:val="005A1EDE"/>
    <w:rsid w:val="005A3F5E"/>
    <w:rsid w:val="005A4AB2"/>
    <w:rsid w:val="005B030F"/>
    <w:rsid w:val="005B5635"/>
    <w:rsid w:val="005B5707"/>
    <w:rsid w:val="005B7C91"/>
    <w:rsid w:val="005C3529"/>
    <w:rsid w:val="005C3DE3"/>
    <w:rsid w:val="005C5170"/>
    <w:rsid w:val="005C7386"/>
    <w:rsid w:val="005D05D6"/>
    <w:rsid w:val="005D14EF"/>
    <w:rsid w:val="005D5BEA"/>
    <w:rsid w:val="005D6783"/>
    <w:rsid w:val="005D6B08"/>
    <w:rsid w:val="005D73CB"/>
    <w:rsid w:val="005D765B"/>
    <w:rsid w:val="005E05E6"/>
    <w:rsid w:val="005E2362"/>
    <w:rsid w:val="005E318E"/>
    <w:rsid w:val="005E36AA"/>
    <w:rsid w:val="005E42C5"/>
    <w:rsid w:val="005E464E"/>
    <w:rsid w:val="005E46A0"/>
    <w:rsid w:val="005E4896"/>
    <w:rsid w:val="005F2685"/>
    <w:rsid w:val="005F29E6"/>
    <w:rsid w:val="005F3005"/>
    <w:rsid w:val="005F3B95"/>
    <w:rsid w:val="005F4E67"/>
    <w:rsid w:val="005F5925"/>
    <w:rsid w:val="005F5EF4"/>
    <w:rsid w:val="005F6B9C"/>
    <w:rsid w:val="006012D9"/>
    <w:rsid w:val="00602A92"/>
    <w:rsid w:val="00603D26"/>
    <w:rsid w:val="00605194"/>
    <w:rsid w:val="006058CA"/>
    <w:rsid w:val="00610358"/>
    <w:rsid w:val="006105FD"/>
    <w:rsid w:val="00611606"/>
    <w:rsid w:val="00611E02"/>
    <w:rsid w:val="00612136"/>
    <w:rsid w:val="00614121"/>
    <w:rsid w:val="006151D4"/>
    <w:rsid w:val="00620BF4"/>
    <w:rsid w:val="00621D26"/>
    <w:rsid w:val="006227A3"/>
    <w:rsid w:val="00622ED0"/>
    <w:rsid w:val="00623BCF"/>
    <w:rsid w:val="00623BEB"/>
    <w:rsid w:val="00625029"/>
    <w:rsid w:val="00627488"/>
    <w:rsid w:val="00632C98"/>
    <w:rsid w:val="006341E1"/>
    <w:rsid w:val="00637F5E"/>
    <w:rsid w:val="006419EA"/>
    <w:rsid w:val="00641DB7"/>
    <w:rsid w:val="006431BE"/>
    <w:rsid w:val="00644F84"/>
    <w:rsid w:val="00645E91"/>
    <w:rsid w:val="00651FB9"/>
    <w:rsid w:val="00652640"/>
    <w:rsid w:val="006526D7"/>
    <w:rsid w:val="006540FF"/>
    <w:rsid w:val="00654401"/>
    <w:rsid w:val="006557EE"/>
    <w:rsid w:val="006562DC"/>
    <w:rsid w:val="00656B87"/>
    <w:rsid w:val="00657FB4"/>
    <w:rsid w:val="006604DC"/>
    <w:rsid w:val="00661211"/>
    <w:rsid w:val="0066365A"/>
    <w:rsid w:val="00663A0B"/>
    <w:rsid w:val="006668D0"/>
    <w:rsid w:val="00666A1E"/>
    <w:rsid w:val="00671849"/>
    <w:rsid w:val="00674137"/>
    <w:rsid w:val="00675A1A"/>
    <w:rsid w:val="00681123"/>
    <w:rsid w:val="00682562"/>
    <w:rsid w:val="006839A2"/>
    <w:rsid w:val="006863DD"/>
    <w:rsid w:val="0068789A"/>
    <w:rsid w:val="00694E94"/>
    <w:rsid w:val="00695E8A"/>
    <w:rsid w:val="006967C0"/>
    <w:rsid w:val="006B17E3"/>
    <w:rsid w:val="006B18F7"/>
    <w:rsid w:val="006B3422"/>
    <w:rsid w:val="006B396F"/>
    <w:rsid w:val="006B3AAE"/>
    <w:rsid w:val="006B7393"/>
    <w:rsid w:val="006C1F0D"/>
    <w:rsid w:val="006C3601"/>
    <w:rsid w:val="006C57FF"/>
    <w:rsid w:val="006C69DB"/>
    <w:rsid w:val="006C69EB"/>
    <w:rsid w:val="006C72E6"/>
    <w:rsid w:val="006D5355"/>
    <w:rsid w:val="006D7295"/>
    <w:rsid w:val="006D756C"/>
    <w:rsid w:val="006D76B8"/>
    <w:rsid w:val="006E092B"/>
    <w:rsid w:val="006E1B6A"/>
    <w:rsid w:val="006E2628"/>
    <w:rsid w:val="006E26AE"/>
    <w:rsid w:val="006E35BF"/>
    <w:rsid w:val="006E62ED"/>
    <w:rsid w:val="006E76B7"/>
    <w:rsid w:val="006E7A6C"/>
    <w:rsid w:val="006F0B53"/>
    <w:rsid w:val="006F0F9B"/>
    <w:rsid w:val="006F2105"/>
    <w:rsid w:val="006F235F"/>
    <w:rsid w:val="006F3140"/>
    <w:rsid w:val="006F65A7"/>
    <w:rsid w:val="006F7153"/>
    <w:rsid w:val="006F78DA"/>
    <w:rsid w:val="00700143"/>
    <w:rsid w:val="00703947"/>
    <w:rsid w:val="00707140"/>
    <w:rsid w:val="00707CB4"/>
    <w:rsid w:val="007160C3"/>
    <w:rsid w:val="00716B66"/>
    <w:rsid w:val="00717F02"/>
    <w:rsid w:val="007207AA"/>
    <w:rsid w:val="00720944"/>
    <w:rsid w:val="00720967"/>
    <w:rsid w:val="00722450"/>
    <w:rsid w:val="00722856"/>
    <w:rsid w:val="00723F69"/>
    <w:rsid w:val="007256A5"/>
    <w:rsid w:val="00725C36"/>
    <w:rsid w:val="007260DF"/>
    <w:rsid w:val="007315AE"/>
    <w:rsid w:val="00737BA6"/>
    <w:rsid w:val="0074053F"/>
    <w:rsid w:val="007418E2"/>
    <w:rsid w:val="00741B74"/>
    <w:rsid w:val="00742579"/>
    <w:rsid w:val="0074273A"/>
    <w:rsid w:val="007449E2"/>
    <w:rsid w:val="007451B0"/>
    <w:rsid w:val="00745CA2"/>
    <w:rsid w:val="00747633"/>
    <w:rsid w:val="007503EC"/>
    <w:rsid w:val="00753EC7"/>
    <w:rsid w:val="00754682"/>
    <w:rsid w:val="007551E0"/>
    <w:rsid w:val="007624D2"/>
    <w:rsid w:val="00764EED"/>
    <w:rsid w:val="00765137"/>
    <w:rsid w:val="00765151"/>
    <w:rsid w:val="00765490"/>
    <w:rsid w:val="0076722C"/>
    <w:rsid w:val="00767DEC"/>
    <w:rsid w:val="0077167F"/>
    <w:rsid w:val="0077394B"/>
    <w:rsid w:val="00775EB6"/>
    <w:rsid w:val="00776078"/>
    <w:rsid w:val="007771A4"/>
    <w:rsid w:val="007773B9"/>
    <w:rsid w:val="007803F9"/>
    <w:rsid w:val="00783203"/>
    <w:rsid w:val="00783C47"/>
    <w:rsid w:val="007849D5"/>
    <w:rsid w:val="00790989"/>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BF2"/>
    <w:rsid w:val="007D4308"/>
    <w:rsid w:val="007D576A"/>
    <w:rsid w:val="007D6076"/>
    <w:rsid w:val="007D665E"/>
    <w:rsid w:val="007D68EB"/>
    <w:rsid w:val="007D6AC3"/>
    <w:rsid w:val="007E17F5"/>
    <w:rsid w:val="007E26A7"/>
    <w:rsid w:val="007E35AF"/>
    <w:rsid w:val="007E431C"/>
    <w:rsid w:val="007E49A3"/>
    <w:rsid w:val="007E4A58"/>
    <w:rsid w:val="007E6BF1"/>
    <w:rsid w:val="007F00C9"/>
    <w:rsid w:val="007F1CAA"/>
    <w:rsid w:val="007F3858"/>
    <w:rsid w:val="007F3D5A"/>
    <w:rsid w:val="007F487F"/>
    <w:rsid w:val="007F7087"/>
    <w:rsid w:val="007F70E7"/>
    <w:rsid w:val="00800761"/>
    <w:rsid w:val="00800DC5"/>
    <w:rsid w:val="00801587"/>
    <w:rsid w:val="00801B41"/>
    <w:rsid w:val="00802D96"/>
    <w:rsid w:val="008042E3"/>
    <w:rsid w:val="008052E9"/>
    <w:rsid w:val="0080632D"/>
    <w:rsid w:val="00807E37"/>
    <w:rsid w:val="00810D22"/>
    <w:rsid w:val="00814363"/>
    <w:rsid w:val="008148F3"/>
    <w:rsid w:val="00817B5B"/>
    <w:rsid w:val="008227CD"/>
    <w:rsid w:val="0082447F"/>
    <w:rsid w:val="00825287"/>
    <w:rsid w:val="00826D94"/>
    <w:rsid w:val="0082719B"/>
    <w:rsid w:val="008278AB"/>
    <w:rsid w:val="008314AD"/>
    <w:rsid w:val="00831CE8"/>
    <w:rsid w:val="00832005"/>
    <w:rsid w:val="00833559"/>
    <w:rsid w:val="0083437E"/>
    <w:rsid w:val="008366F7"/>
    <w:rsid w:val="0084144D"/>
    <w:rsid w:val="00842CE3"/>
    <w:rsid w:val="008500CE"/>
    <w:rsid w:val="008501B6"/>
    <w:rsid w:val="00856758"/>
    <w:rsid w:val="00856CE5"/>
    <w:rsid w:val="008577F3"/>
    <w:rsid w:val="0086464D"/>
    <w:rsid w:val="008674E4"/>
    <w:rsid w:val="0086750C"/>
    <w:rsid w:val="008701F4"/>
    <w:rsid w:val="008732A1"/>
    <w:rsid w:val="008741AE"/>
    <w:rsid w:val="00874A5D"/>
    <w:rsid w:val="00876395"/>
    <w:rsid w:val="00876967"/>
    <w:rsid w:val="00877990"/>
    <w:rsid w:val="00877D84"/>
    <w:rsid w:val="008800F5"/>
    <w:rsid w:val="0088043D"/>
    <w:rsid w:val="00882041"/>
    <w:rsid w:val="00884EED"/>
    <w:rsid w:val="00885309"/>
    <w:rsid w:val="008917E7"/>
    <w:rsid w:val="00892A95"/>
    <w:rsid w:val="00892B37"/>
    <w:rsid w:val="008938D3"/>
    <w:rsid w:val="008952BE"/>
    <w:rsid w:val="0089537F"/>
    <w:rsid w:val="00897192"/>
    <w:rsid w:val="0089719D"/>
    <w:rsid w:val="00897EC1"/>
    <w:rsid w:val="008A09D9"/>
    <w:rsid w:val="008A11E0"/>
    <w:rsid w:val="008A189D"/>
    <w:rsid w:val="008A32E8"/>
    <w:rsid w:val="008A3732"/>
    <w:rsid w:val="008A47EC"/>
    <w:rsid w:val="008A6DF7"/>
    <w:rsid w:val="008A72E5"/>
    <w:rsid w:val="008B1248"/>
    <w:rsid w:val="008B14C0"/>
    <w:rsid w:val="008B1BA8"/>
    <w:rsid w:val="008C544C"/>
    <w:rsid w:val="008C602B"/>
    <w:rsid w:val="008C7027"/>
    <w:rsid w:val="008D1390"/>
    <w:rsid w:val="008D1FA3"/>
    <w:rsid w:val="008D416B"/>
    <w:rsid w:val="008D664A"/>
    <w:rsid w:val="008D698C"/>
    <w:rsid w:val="008E0ADA"/>
    <w:rsid w:val="008E0D12"/>
    <w:rsid w:val="008E13B6"/>
    <w:rsid w:val="008E43E5"/>
    <w:rsid w:val="008E4C05"/>
    <w:rsid w:val="008E4FC5"/>
    <w:rsid w:val="008E5C32"/>
    <w:rsid w:val="008F17CB"/>
    <w:rsid w:val="008F3C04"/>
    <w:rsid w:val="00901456"/>
    <w:rsid w:val="009016A2"/>
    <w:rsid w:val="0090349D"/>
    <w:rsid w:val="00903CEF"/>
    <w:rsid w:val="009041D8"/>
    <w:rsid w:val="00904594"/>
    <w:rsid w:val="0090532E"/>
    <w:rsid w:val="009127BF"/>
    <w:rsid w:val="00912CCD"/>
    <w:rsid w:val="00914D90"/>
    <w:rsid w:val="009164B9"/>
    <w:rsid w:val="0091761D"/>
    <w:rsid w:val="00917A79"/>
    <w:rsid w:val="00920846"/>
    <w:rsid w:val="00921C92"/>
    <w:rsid w:val="009244DF"/>
    <w:rsid w:val="0092568C"/>
    <w:rsid w:val="00926E16"/>
    <w:rsid w:val="00931371"/>
    <w:rsid w:val="00932D68"/>
    <w:rsid w:val="00936074"/>
    <w:rsid w:val="00936406"/>
    <w:rsid w:val="0093707B"/>
    <w:rsid w:val="00940155"/>
    <w:rsid w:val="00940F36"/>
    <w:rsid w:val="00945900"/>
    <w:rsid w:val="00945EDA"/>
    <w:rsid w:val="0094717F"/>
    <w:rsid w:val="00947754"/>
    <w:rsid w:val="00947A41"/>
    <w:rsid w:val="00950D27"/>
    <w:rsid w:val="00953598"/>
    <w:rsid w:val="00955ADA"/>
    <w:rsid w:val="00956CA9"/>
    <w:rsid w:val="00961586"/>
    <w:rsid w:val="00961B58"/>
    <w:rsid w:val="00962240"/>
    <w:rsid w:val="00963F21"/>
    <w:rsid w:val="009648A6"/>
    <w:rsid w:val="00965012"/>
    <w:rsid w:val="00965517"/>
    <w:rsid w:val="00965896"/>
    <w:rsid w:val="00970C5C"/>
    <w:rsid w:val="009728A4"/>
    <w:rsid w:val="009729E5"/>
    <w:rsid w:val="00973636"/>
    <w:rsid w:val="00976B09"/>
    <w:rsid w:val="00977B34"/>
    <w:rsid w:val="009816BB"/>
    <w:rsid w:val="00981C1E"/>
    <w:rsid w:val="00982584"/>
    <w:rsid w:val="009874F5"/>
    <w:rsid w:val="00987644"/>
    <w:rsid w:val="009916F7"/>
    <w:rsid w:val="00993BD1"/>
    <w:rsid w:val="009941AD"/>
    <w:rsid w:val="0099577F"/>
    <w:rsid w:val="00995C64"/>
    <w:rsid w:val="0099608D"/>
    <w:rsid w:val="009962FF"/>
    <w:rsid w:val="009A071D"/>
    <w:rsid w:val="009A51AF"/>
    <w:rsid w:val="009A5250"/>
    <w:rsid w:val="009A5DF0"/>
    <w:rsid w:val="009A7150"/>
    <w:rsid w:val="009A7E94"/>
    <w:rsid w:val="009B3158"/>
    <w:rsid w:val="009B3D74"/>
    <w:rsid w:val="009B472A"/>
    <w:rsid w:val="009B5A8E"/>
    <w:rsid w:val="009B6127"/>
    <w:rsid w:val="009B6399"/>
    <w:rsid w:val="009B68AE"/>
    <w:rsid w:val="009B68CC"/>
    <w:rsid w:val="009C1059"/>
    <w:rsid w:val="009C17B2"/>
    <w:rsid w:val="009C36AA"/>
    <w:rsid w:val="009C3BB2"/>
    <w:rsid w:val="009C4488"/>
    <w:rsid w:val="009C5174"/>
    <w:rsid w:val="009C551C"/>
    <w:rsid w:val="009D35E7"/>
    <w:rsid w:val="009D406F"/>
    <w:rsid w:val="009D53FD"/>
    <w:rsid w:val="009D618A"/>
    <w:rsid w:val="009E080E"/>
    <w:rsid w:val="009E14B5"/>
    <w:rsid w:val="009E36E4"/>
    <w:rsid w:val="009E766A"/>
    <w:rsid w:val="009F0CA2"/>
    <w:rsid w:val="009F5704"/>
    <w:rsid w:val="009F7D89"/>
    <w:rsid w:val="00A01EA8"/>
    <w:rsid w:val="00A03EA3"/>
    <w:rsid w:val="00A04642"/>
    <w:rsid w:val="00A0493D"/>
    <w:rsid w:val="00A05A26"/>
    <w:rsid w:val="00A05FE3"/>
    <w:rsid w:val="00A06373"/>
    <w:rsid w:val="00A07189"/>
    <w:rsid w:val="00A129A9"/>
    <w:rsid w:val="00A13180"/>
    <w:rsid w:val="00A16D0E"/>
    <w:rsid w:val="00A17D31"/>
    <w:rsid w:val="00A23143"/>
    <w:rsid w:val="00A2354B"/>
    <w:rsid w:val="00A237AB"/>
    <w:rsid w:val="00A3022D"/>
    <w:rsid w:val="00A323C7"/>
    <w:rsid w:val="00A32599"/>
    <w:rsid w:val="00A33F80"/>
    <w:rsid w:val="00A357F6"/>
    <w:rsid w:val="00A36053"/>
    <w:rsid w:val="00A402A1"/>
    <w:rsid w:val="00A41433"/>
    <w:rsid w:val="00A43764"/>
    <w:rsid w:val="00A44650"/>
    <w:rsid w:val="00A4528D"/>
    <w:rsid w:val="00A454EB"/>
    <w:rsid w:val="00A4568C"/>
    <w:rsid w:val="00A46542"/>
    <w:rsid w:val="00A472F1"/>
    <w:rsid w:val="00A50672"/>
    <w:rsid w:val="00A50C85"/>
    <w:rsid w:val="00A543DD"/>
    <w:rsid w:val="00A5522B"/>
    <w:rsid w:val="00A55AC0"/>
    <w:rsid w:val="00A5692B"/>
    <w:rsid w:val="00A57B15"/>
    <w:rsid w:val="00A614D1"/>
    <w:rsid w:val="00A614F8"/>
    <w:rsid w:val="00A658D7"/>
    <w:rsid w:val="00A66618"/>
    <w:rsid w:val="00A67464"/>
    <w:rsid w:val="00A67590"/>
    <w:rsid w:val="00A711E3"/>
    <w:rsid w:val="00A714FE"/>
    <w:rsid w:val="00A72559"/>
    <w:rsid w:val="00A72F5A"/>
    <w:rsid w:val="00A74077"/>
    <w:rsid w:val="00A76124"/>
    <w:rsid w:val="00A76AE1"/>
    <w:rsid w:val="00A77232"/>
    <w:rsid w:val="00A776FC"/>
    <w:rsid w:val="00A7790E"/>
    <w:rsid w:val="00A77A44"/>
    <w:rsid w:val="00A83570"/>
    <w:rsid w:val="00A8438A"/>
    <w:rsid w:val="00A86078"/>
    <w:rsid w:val="00A87034"/>
    <w:rsid w:val="00A8758F"/>
    <w:rsid w:val="00A9466E"/>
    <w:rsid w:val="00AA3E98"/>
    <w:rsid w:val="00AA4A97"/>
    <w:rsid w:val="00AA4EE2"/>
    <w:rsid w:val="00AA56E1"/>
    <w:rsid w:val="00AA60ED"/>
    <w:rsid w:val="00AA6259"/>
    <w:rsid w:val="00AA6639"/>
    <w:rsid w:val="00AA735C"/>
    <w:rsid w:val="00AA785E"/>
    <w:rsid w:val="00AB021B"/>
    <w:rsid w:val="00AB12FD"/>
    <w:rsid w:val="00AC01B9"/>
    <w:rsid w:val="00AC0638"/>
    <w:rsid w:val="00AC2D76"/>
    <w:rsid w:val="00AC3564"/>
    <w:rsid w:val="00AC515A"/>
    <w:rsid w:val="00AC6C27"/>
    <w:rsid w:val="00AD0DD6"/>
    <w:rsid w:val="00AD2F49"/>
    <w:rsid w:val="00AD7882"/>
    <w:rsid w:val="00AE021C"/>
    <w:rsid w:val="00AE1258"/>
    <w:rsid w:val="00AE1ADB"/>
    <w:rsid w:val="00AE2E77"/>
    <w:rsid w:val="00AE2EC3"/>
    <w:rsid w:val="00AE70E4"/>
    <w:rsid w:val="00AF0643"/>
    <w:rsid w:val="00AF14FC"/>
    <w:rsid w:val="00AF270C"/>
    <w:rsid w:val="00AF39C1"/>
    <w:rsid w:val="00AF4C67"/>
    <w:rsid w:val="00AF7399"/>
    <w:rsid w:val="00B0341A"/>
    <w:rsid w:val="00B039A9"/>
    <w:rsid w:val="00B12F55"/>
    <w:rsid w:val="00B142EC"/>
    <w:rsid w:val="00B15BDF"/>
    <w:rsid w:val="00B16E5D"/>
    <w:rsid w:val="00B21475"/>
    <w:rsid w:val="00B21CB6"/>
    <w:rsid w:val="00B221BF"/>
    <w:rsid w:val="00B232C3"/>
    <w:rsid w:val="00B232E0"/>
    <w:rsid w:val="00B26706"/>
    <w:rsid w:val="00B26E88"/>
    <w:rsid w:val="00B2702B"/>
    <w:rsid w:val="00B30EC3"/>
    <w:rsid w:val="00B31770"/>
    <w:rsid w:val="00B319B7"/>
    <w:rsid w:val="00B32C54"/>
    <w:rsid w:val="00B338A1"/>
    <w:rsid w:val="00B34E40"/>
    <w:rsid w:val="00B358C6"/>
    <w:rsid w:val="00B35DB6"/>
    <w:rsid w:val="00B37AB9"/>
    <w:rsid w:val="00B40D3A"/>
    <w:rsid w:val="00B41BAE"/>
    <w:rsid w:val="00B41F1E"/>
    <w:rsid w:val="00B476AE"/>
    <w:rsid w:val="00B5232A"/>
    <w:rsid w:val="00B52CDB"/>
    <w:rsid w:val="00B5302A"/>
    <w:rsid w:val="00B53F17"/>
    <w:rsid w:val="00B54950"/>
    <w:rsid w:val="00B552D6"/>
    <w:rsid w:val="00B609D8"/>
    <w:rsid w:val="00B60A95"/>
    <w:rsid w:val="00B610C8"/>
    <w:rsid w:val="00B6203E"/>
    <w:rsid w:val="00B628D3"/>
    <w:rsid w:val="00B655A5"/>
    <w:rsid w:val="00B71D14"/>
    <w:rsid w:val="00B720D9"/>
    <w:rsid w:val="00B744A3"/>
    <w:rsid w:val="00B74F4A"/>
    <w:rsid w:val="00B76388"/>
    <w:rsid w:val="00B77118"/>
    <w:rsid w:val="00B77670"/>
    <w:rsid w:val="00B806A6"/>
    <w:rsid w:val="00B83C05"/>
    <w:rsid w:val="00B843E9"/>
    <w:rsid w:val="00B85342"/>
    <w:rsid w:val="00B853A9"/>
    <w:rsid w:val="00B857CB"/>
    <w:rsid w:val="00B86084"/>
    <w:rsid w:val="00B87483"/>
    <w:rsid w:val="00B94DE8"/>
    <w:rsid w:val="00B974A0"/>
    <w:rsid w:val="00BA0D18"/>
    <w:rsid w:val="00BA2143"/>
    <w:rsid w:val="00BA493A"/>
    <w:rsid w:val="00BA6B55"/>
    <w:rsid w:val="00BB236E"/>
    <w:rsid w:val="00BB3B52"/>
    <w:rsid w:val="00BB506F"/>
    <w:rsid w:val="00BB62C6"/>
    <w:rsid w:val="00BB669C"/>
    <w:rsid w:val="00BB7854"/>
    <w:rsid w:val="00BB7C55"/>
    <w:rsid w:val="00BB7DB6"/>
    <w:rsid w:val="00BC3FD6"/>
    <w:rsid w:val="00BD4938"/>
    <w:rsid w:val="00BD4AB3"/>
    <w:rsid w:val="00BD5684"/>
    <w:rsid w:val="00BD6BAB"/>
    <w:rsid w:val="00BE0140"/>
    <w:rsid w:val="00BE0580"/>
    <w:rsid w:val="00BE10E4"/>
    <w:rsid w:val="00BE2CBC"/>
    <w:rsid w:val="00BE4774"/>
    <w:rsid w:val="00BE4B47"/>
    <w:rsid w:val="00BF294B"/>
    <w:rsid w:val="00BF34A5"/>
    <w:rsid w:val="00BF5942"/>
    <w:rsid w:val="00BF6391"/>
    <w:rsid w:val="00BF779B"/>
    <w:rsid w:val="00C00317"/>
    <w:rsid w:val="00C020AB"/>
    <w:rsid w:val="00C020D8"/>
    <w:rsid w:val="00C02A8F"/>
    <w:rsid w:val="00C04D74"/>
    <w:rsid w:val="00C04F51"/>
    <w:rsid w:val="00C12753"/>
    <w:rsid w:val="00C13E0A"/>
    <w:rsid w:val="00C21107"/>
    <w:rsid w:val="00C21669"/>
    <w:rsid w:val="00C23AB9"/>
    <w:rsid w:val="00C24B2D"/>
    <w:rsid w:val="00C252C3"/>
    <w:rsid w:val="00C2549F"/>
    <w:rsid w:val="00C30502"/>
    <w:rsid w:val="00C31DFB"/>
    <w:rsid w:val="00C4158F"/>
    <w:rsid w:val="00C42D2F"/>
    <w:rsid w:val="00C43950"/>
    <w:rsid w:val="00C45C90"/>
    <w:rsid w:val="00C4662C"/>
    <w:rsid w:val="00C50726"/>
    <w:rsid w:val="00C531D4"/>
    <w:rsid w:val="00C56B39"/>
    <w:rsid w:val="00C57085"/>
    <w:rsid w:val="00C70A5F"/>
    <w:rsid w:val="00C735BE"/>
    <w:rsid w:val="00C741EB"/>
    <w:rsid w:val="00C74FC8"/>
    <w:rsid w:val="00C7553F"/>
    <w:rsid w:val="00C77F17"/>
    <w:rsid w:val="00C80643"/>
    <w:rsid w:val="00C808A6"/>
    <w:rsid w:val="00C8248F"/>
    <w:rsid w:val="00C837E0"/>
    <w:rsid w:val="00C83C32"/>
    <w:rsid w:val="00C83F62"/>
    <w:rsid w:val="00C84CD5"/>
    <w:rsid w:val="00C85008"/>
    <w:rsid w:val="00C851F4"/>
    <w:rsid w:val="00C855DD"/>
    <w:rsid w:val="00C91453"/>
    <w:rsid w:val="00C923BB"/>
    <w:rsid w:val="00C93F56"/>
    <w:rsid w:val="00C946EC"/>
    <w:rsid w:val="00C94741"/>
    <w:rsid w:val="00C95F01"/>
    <w:rsid w:val="00C960B6"/>
    <w:rsid w:val="00C971D8"/>
    <w:rsid w:val="00C97B55"/>
    <w:rsid w:val="00CA189D"/>
    <w:rsid w:val="00CA3318"/>
    <w:rsid w:val="00CA6972"/>
    <w:rsid w:val="00CB0D99"/>
    <w:rsid w:val="00CB1140"/>
    <w:rsid w:val="00CB1631"/>
    <w:rsid w:val="00CB545F"/>
    <w:rsid w:val="00CB7D07"/>
    <w:rsid w:val="00CB7D2E"/>
    <w:rsid w:val="00CC02C7"/>
    <w:rsid w:val="00CC1D9C"/>
    <w:rsid w:val="00CC284E"/>
    <w:rsid w:val="00CC3104"/>
    <w:rsid w:val="00CC422B"/>
    <w:rsid w:val="00CC6F73"/>
    <w:rsid w:val="00CC78E8"/>
    <w:rsid w:val="00CD21F0"/>
    <w:rsid w:val="00CD3691"/>
    <w:rsid w:val="00CD4341"/>
    <w:rsid w:val="00CD4A19"/>
    <w:rsid w:val="00CD4C76"/>
    <w:rsid w:val="00CD58EF"/>
    <w:rsid w:val="00CD77EA"/>
    <w:rsid w:val="00CE4766"/>
    <w:rsid w:val="00CF30AE"/>
    <w:rsid w:val="00CF6A4D"/>
    <w:rsid w:val="00CF6BCA"/>
    <w:rsid w:val="00D03397"/>
    <w:rsid w:val="00D041E2"/>
    <w:rsid w:val="00D06296"/>
    <w:rsid w:val="00D07D8C"/>
    <w:rsid w:val="00D10886"/>
    <w:rsid w:val="00D139C0"/>
    <w:rsid w:val="00D13DF1"/>
    <w:rsid w:val="00D15B9D"/>
    <w:rsid w:val="00D16F6F"/>
    <w:rsid w:val="00D17A2D"/>
    <w:rsid w:val="00D23037"/>
    <w:rsid w:val="00D24904"/>
    <w:rsid w:val="00D25ECA"/>
    <w:rsid w:val="00D30894"/>
    <w:rsid w:val="00D32AD1"/>
    <w:rsid w:val="00D351D6"/>
    <w:rsid w:val="00D358AA"/>
    <w:rsid w:val="00D36428"/>
    <w:rsid w:val="00D36857"/>
    <w:rsid w:val="00D42EB8"/>
    <w:rsid w:val="00D439BD"/>
    <w:rsid w:val="00D4597C"/>
    <w:rsid w:val="00D468DD"/>
    <w:rsid w:val="00D55A63"/>
    <w:rsid w:val="00D56B2E"/>
    <w:rsid w:val="00D60999"/>
    <w:rsid w:val="00D61077"/>
    <w:rsid w:val="00D64FBC"/>
    <w:rsid w:val="00D67301"/>
    <w:rsid w:val="00D701B5"/>
    <w:rsid w:val="00D704DC"/>
    <w:rsid w:val="00D70E8A"/>
    <w:rsid w:val="00D70ED5"/>
    <w:rsid w:val="00D7103C"/>
    <w:rsid w:val="00D71A68"/>
    <w:rsid w:val="00D73583"/>
    <w:rsid w:val="00D75FF9"/>
    <w:rsid w:val="00D76815"/>
    <w:rsid w:val="00D77D4C"/>
    <w:rsid w:val="00D8045A"/>
    <w:rsid w:val="00D83010"/>
    <w:rsid w:val="00D837DB"/>
    <w:rsid w:val="00D83822"/>
    <w:rsid w:val="00D866A4"/>
    <w:rsid w:val="00D8685C"/>
    <w:rsid w:val="00D9028E"/>
    <w:rsid w:val="00D9082F"/>
    <w:rsid w:val="00D90A7C"/>
    <w:rsid w:val="00D94B1E"/>
    <w:rsid w:val="00D970C4"/>
    <w:rsid w:val="00D976AA"/>
    <w:rsid w:val="00DA05B0"/>
    <w:rsid w:val="00DA1BCF"/>
    <w:rsid w:val="00DA7E95"/>
    <w:rsid w:val="00DB4318"/>
    <w:rsid w:val="00DB5F33"/>
    <w:rsid w:val="00DB734F"/>
    <w:rsid w:val="00DB7A08"/>
    <w:rsid w:val="00DC0324"/>
    <w:rsid w:val="00DC07E0"/>
    <w:rsid w:val="00DC1FEC"/>
    <w:rsid w:val="00DC254C"/>
    <w:rsid w:val="00DC2BE5"/>
    <w:rsid w:val="00DC49DC"/>
    <w:rsid w:val="00DC543F"/>
    <w:rsid w:val="00DC5FEE"/>
    <w:rsid w:val="00DC6474"/>
    <w:rsid w:val="00DD0BBC"/>
    <w:rsid w:val="00DD2E4F"/>
    <w:rsid w:val="00DD37D4"/>
    <w:rsid w:val="00DD5F72"/>
    <w:rsid w:val="00DD6041"/>
    <w:rsid w:val="00DE1140"/>
    <w:rsid w:val="00DE3408"/>
    <w:rsid w:val="00DE3B2F"/>
    <w:rsid w:val="00DE3E72"/>
    <w:rsid w:val="00DE64F1"/>
    <w:rsid w:val="00DF1230"/>
    <w:rsid w:val="00DF1FF1"/>
    <w:rsid w:val="00DF38BE"/>
    <w:rsid w:val="00DF40A3"/>
    <w:rsid w:val="00DF46F0"/>
    <w:rsid w:val="00DF6F1C"/>
    <w:rsid w:val="00E0049F"/>
    <w:rsid w:val="00E035E4"/>
    <w:rsid w:val="00E03D2D"/>
    <w:rsid w:val="00E0672C"/>
    <w:rsid w:val="00E0768A"/>
    <w:rsid w:val="00E13D26"/>
    <w:rsid w:val="00E164D5"/>
    <w:rsid w:val="00E20CD4"/>
    <w:rsid w:val="00E23524"/>
    <w:rsid w:val="00E245E6"/>
    <w:rsid w:val="00E249BA"/>
    <w:rsid w:val="00E255D6"/>
    <w:rsid w:val="00E260B6"/>
    <w:rsid w:val="00E275BD"/>
    <w:rsid w:val="00E3045D"/>
    <w:rsid w:val="00E37829"/>
    <w:rsid w:val="00E422D3"/>
    <w:rsid w:val="00E45C0E"/>
    <w:rsid w:val="00E45F88"/>
    <w:rsid w:val="00E46278"/>
    <w:rsid w:val="00E50662"/>
    <w:rsid w:val="00E52285"/>
    <w:rsid w:val="00E55A8B"/>
    <w:rsid w:val="00E563ED"/>
    <w:rsid w:val="00E57D93"/>
    <w:rsid w:val="00E603EB"/>
    <w:rsid w:val="00E6339E"/>
    <w:rsid w:val="00E6480D"/>
    <w:rsid w:val="00E6576B"/>
    <w:rsid w:val="00E71314"/>
    <w:rsid w:val="00E72342"/>
    <w:rsid w:val="00E72FA7"/>
    <w:rsid w:val="00E746A9"/>
    <w:rsid w:val="00E837A0"/>
    <w:rsid w:val="00E847B7"/>
    <w:rsid w:val="00E87719"/>
    <w:rsid w:val="00E87801"/>
    <w:rsid w:val="00E913FC"/>
    <w:rsid w:val="00E9311C"/>
    <w:rsid w:val="00E93A46"/>
    <w:rsid w:val="00E94781"/>
    <w:rsid w:val="00E959EC"/>
    <w:rsid w:val="00E966EF"/>
    <w:rsid w:val="00E975E5"/>
    <w:rsid w:val="00E97D5D"/>
    <w:rsid w:val="00EA0BAB"/>
    <w:rsid w:val="00EA2272"/>
    <w:rsid w:val="00EA3842"/>
    <w:rsid w:val="00EA3A9C"/>
    <w:rsid w:val="00EA4485"/>
    <w:rsid w:val="00EA4518"/>
    <w:rsid w:val="00EA4C69"/>
    <w:rsid w:val="00EA5702"/>
    <w:rsid w:val="00EA729E"/>
    <w:rsid w:val="00EA7645"/>
    <w:rsid w:val="00EA7AA0"/>
    <w:rsid w:val="00EB1FB9"/>
    <w:rsid w:val="00EB5CEC"/>
    <w:rsid w:val="00EB773F"/>
    <w:rsid w:val="00EB779A"/>
    <w:rsid w:val="00EC054E"/>
    <w:rsid w:val="00EC0EA9"/>
    <w:rsid w:val="00EC245E"/>
    <w:rsid w:val="00EC2B45"/>
    <w:rsid w:val="00EC3E06"/>
    <w:rsid w:val="00EC469E"/>
    <w:rsid w:val="00EC543C"/>
    <w:rsid w:val="00EC5B24"/>
    <w:rsid w:val="00EC5C04"/>
    <w:rsid w:val="00EC68C5"/>
    <w:rsid w:val="00ED3A8E"/>
    <w:rsid w:val="00ED434A"/>
    <w:rsid w:val="00ED675E"/>
    <w:rsid w:val="00ED69FF"/>
    <w:rsid w:val="00ED6DBB"/>
    <w:rsid w:val="00ED7B85"/>
    <w:rsid w:val="00EE0479"/>
    <w:rsid w:val="00EE2DEE"/>
    <w:rsid w:val="00EE5492"/>
    <w:rsid w:val="00EE601B"/>
    <w:rsid w:val="00EE6A10"/>
    <w:rsid w:val="00EE76CF"/>
    <w:rsid w:val="00EF0165"/>
    <w:rsid w:val="00EF0DC6"/>
    <w:rsid w:val="00EF1163"/>
    <w:rsid w:val="00EF1B20"/>
    <w:rsid w:val="00EF2697"/>
    <w:rsid w:val="00EF2E36"/>
    <w:rsid w:val="00EF4BC1"/>
    <w:rsid w:val="00EF5B9D"/>
    <w:rsid w:val="00EF6CA3"/>
    <w:rsid w:val="00EF6CB0"/>
    <w:rsid w:val="00EF731E"/>
    <w:rsid w:val="00EF782F"/>
    <w:rsid w:val="00EF798F"/>
    <w:rsid w:val="00F00412"/>
    <w:rsid w:val="00F0678B"/>
    <w:rsid w:val="00F10943"/>
    <w:rsid w:val="00F11613"/>
    <w:rsid w:val="00F11E09"/>
    <w:rsid w:val="00F13E8F"/>
    <w:rsid w:val="00F1436B"/>
    <w:rsid w:val="00F15367"/>
    <w:rsid w:val="00F1723B"/>
    <w:rsid w:val="00F175F1"/>
    <w:rsid w:val="00F20E3F"/>
    <w:rsid w:val="00F222CB"/>
    <w:rsid w:val="00F26A03"/>
    <w:rsid w:val="00F270EA"/>
    <w:rsid w:val="00F311B2"/>
    <w:rsid w:val="00F3128E"/>
    <w:rsid w:val="00F35A96"/>
    <w:rsid w:val="00F41314"/>
    <w:rsid w:val="00F43647"/>
    <w:rsid w:val="00F46940"/>
    <w:rsid w:val="00F529AF"/>
    <w:rsid w:val="00F52E9F"/>
    <w:rsid w:val="00F530C1"/>
    <w:rsid w:val="00F548C3"/>
    <w:rsid w:val="00F54E59"/>
    <w:rsid w:val="00F551CB"/>
    <w:rsid w:val="00F55912"/>
    <w:rsid w:val="00F565B9"/>
    <w:rsid w:val="00F62AB8"/>
    <w:rsid w:val="00F63468"/>
    <w:rsid w:val="00F676F6"/>
    <w:rsid w:val="00F70C80"/>
    <w:rsid w:val="00F72F08"/>
    <w:rsid w:val="00F73A72"/>
    <w:rsid w:val="00F747F3"/>
    <w:rsid w:val="00F76326"/>
    <w:rsid w:val="00F8403F"/>
    <w:rsid w:val="00F85D90"/>
    <w:rsid w:val="00F876EC"/>
    <w:rsid w:val="00F90645"/>
    <w:rsid w:val="00F92122"/>
    <w:rsid w:val="00F95EF4"/>
    <w:rsid w:val="00FA3B7C"/>
    <w:rsid w:val="00FA54DF"/>
    <w:rsid w:val="00FA6F7D"/>
    <w:rsid w:val="00FA78E9"/>
    <w:rsid w:val="00FB0910"/>
    <w:rsid w:val="00FB133F"/>
    <w:rsid w:val="00FB3679"/>
    <w:rsid w:val="00FB3ACC"/>
    <w:rsid w:val="00FB61D3"/>
    <w:rsid w:val="00FB6F1F"/>
    <w:rsid w:val="00FB74A5"/>
    <w:rsid w:val="00FB74AB"/>
    <w:rsid w:val="00FB78A1"/>
    <w:rsid w:val="00FC0CA4"/>
    <w:rsid w:val="00FC1A5F"/>
    <w:rsid w:val="00FC5BB0"/>
    <w:rsid w:val="00FD0AFE"/>
    <w:rsid w:val="00FD0D8B"/>
    <w:rsid w:val="00FD1266"/>
    <w:rsid w:val="00FD1706"/>
    <w:rsid w:val="00FD6EBF"/>
    <w:rsid w:val="00FE0BA6"/>
    <w:rsid w:val="00FE1307"/>
    <w:rsid w:val="00FE3786"/>
    <w:rsid w:val="00FE6049"/>
    <w:rsid w:val="00FE636C"/>
    <w:rsid w:val="00FE782F"/>
    <w:rsid w:val="00FF1605"/>
    <w:rsid w:val="00FF76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 w:id="213027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header" Target="header3.xml"/><Relationship Id="rId48" Type="http://schemas.openxmlformats.org/officeDocument/2006/relationships/footer" Target="footer3.xml"/><Relationship Id="rId49"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emf"/><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gif"/><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gif"/><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comments" Target="comments.xml"/><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emf"/><Relationship Id="rId39" Type="http://schemas.openxmlformats.org/officeDocument/2006/relationships/image" Target="media/image30.emf"/><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JPG"/><Relationship Id="rId43" Type="http://schemas.openxmlformats.org/officeDocument/2006/relationships/header" Target="header1.xml"/><Relationship Id="rId44" Type="http://schemas.openxmlformats.org/officeDocument/2006/relationships/header" Target="header2.xm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2</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3</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4</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5</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6</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7</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8</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9</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10</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11</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12</b:RefOrder>
  </b:Source>
  <b:Source>
    <b:Tag>www1</b:Tag>
    <b:SourceType>InternetSite</b:SourceType>
    <b:Guid>{D40A8831-1941-9348-813C-5D10D12F4268}</b:Guid>
    <b:Author>
      <b:Author>
        <b:Corporate>www.goBlack.de</b:Corporate>
      </b:Author>
    </b:Author>
    <b:Title> Grafik-TouchDisplay EA eDIP240 Datenblätter Protokollrahmen   </b:Title>
    <b:URL>http://www.goblack.de/desy/digitalt/aktoren/touchdisp-edip240/ea240protokoll.html</b:URL>
    <b:Year>1</b:Year>
    <b:YearAccessed>2012</b:YearAccessed>
    <b:MonthAccessed>04</b:MonthAccessed>
    <b:DayAccessed>12</b:DayAccessed>
    <b:RefOrder>13</b:RefOrder>
  </b:Source>
  <b:Source>
    <b:Tag>Wik12</b:Tag>
    <b:SourceType>InternetSite</b:SourceType>
    <b:Guid>{19ED1F81-166A-B64F-B7CA-A23293567235}</b:Guid>
    <b:Author>
      <b:Author>
        <b:Corporate>Wikipedia</b:Corporate>
      </b:Author>
    </b:Author>
    <b:Title>EAGLE</b:Title>
    <b:URL>http://de.wikipedia.org/wiki/Eagle</b:URL>
    <b:Year>2012</b:Year>
    <b:YearAccessed>2011</b:YearAccessed>
    <b:MonthAccessed>12</b:MonthAccessed>
    <b:DayAccessed>15</b:DayAccessed>
    <b:RefOrder>14</b:RefOrder>
  </b:Source>
  <b:Source>
    <b:Tag>Cra06</b:Tag>
    <b:SourceType>Book</b:SourceType>
    <b:Guid>{6BE67F77-36A6-FB4B-84DE-08D270062069}</b:Guid>
    <b:Author>
      <b:Author>
        <b:NameList>
          <b:Person>
            <b:Last>Crawford &amp; Prinz</b:Last>
            <b:First>Tony</b:First>
            <b:Middle>&amp; Peter</b:Middle>
          </b:Person>
        </b:NameList>
      </b:Author>
      <b:Translator>
        <b:NameList>
          <b:Person>
            <b:Last>Printz</b:Last>
            <b:First>Peter</b:First>
          </b:Person>
        </b:NameList>
      </b:Translator>
    </b:Author>
    <b:Title>C in a Nutshell</b:Title>
    <b:Year>2006</b:Year>
    <b:Comments>ISBN 978-3-89721-344-9</b:Comments>
    <b:City>Deutschland</b:City>
    <b:Publisher>O'Reilly</b:Publisher>
    <b:Volume>1</b:Volume>
    <b:NumberVolumes>1</b:NumberVolumes>
    <b:Pages>624</b:Pages>
    <b:RefOrder>15</b:RefOrder>
  </b:Source>
  <b:Source>
    <b:Tag>Wik1</b:Tag>
    <b:SourceType>InternetSite</b:SourceType>
    <b:Guid>{EFDBBE16-DF6D-324D-9E95-2DB2F979B2B5}</b:Guid>
    <b:Author>
      <b:Author>
        <b:Corporate>Wikipedia</b:Corporate>
      </b:Author>
    </b:Author>
    <b:Title>Bresenham-Algorithmus</b:Title>
    <b:Year>2012</b:Year>
    <b:URL>http://de.wikipedia.org/wiki/Bresenham-Algorithmus</b:URL>
    <b:YearAccessed>2011</b:YearAccessed>
    <b:MonthAccessed>11</b:MonthAccessed>
    <b:DayAccessed>10</b:DayAccessed>
    <b:RefOrder>1</b:RefOrder>
  </b:Source>
  <b:Source>
    <b:Tag>Ele1</b:Tag>
    <b:SourceType>InternetSite</b:SourceType>
    <b:Guid>{7334D3DB-AD0E-B44D-943B-004F9F12EB56}</b:Guid>
    <b:Author>
      <b:Author>
        <b:Corporate>ELECTRONIC ASSEMBLY GmbH</b:Corporate>
      </b:Author>
    </b:Author>
    <b:Title>LCD-Module</b:Title>
    <b:URL>http://www.lcd-module.de/</b:URL>
    <b:Year>1</b:Year>
    <b:YearAccessed>2011</b:YearAccessed>
    <b:MonthAccessed>11</b:MonthAccessed>
    <b:DayAccessed>17</b:DayAccessed>
    <b:RefOrder>16</b:RefOrder>
  </b:Source>
  <b:Source>
    <b:Tag>Atm12</b:Tag>
    <b:SourceType>InternetSite</b:SourceType>
    <b:Guid>{163BEC5D-4A9C-4645-925C-01CCFE1EA440}</b:Guid>
    <b:LCID>de-DE</b:LCID>
    <b:Author>
      <b:Author>
        <b:Corporate>Atmel Corporation</b:Corporate>
      </b:Author>
    </b:Author>
    <b:YearAccessed>2012</b:YearAccessed>
    <b:MonthAccessed>03</b:MonthAccessed>
    <b:DayAccessed>12</b:DayAccessed>
    <b:URL>http://www.atmel.com/tools/ATMELAVRSTUDIO.aspx</b:URL>
    <b:Year>3</b:Year>
    <b:Title>Atmel AVR Studio 5.1</b:Title>
    <b:RefOrder>17</b:RefOrder>
  </b:Source>
  <b:Source>
    <b:Tag>Atm</b:Tag>
    <b:SourceType>InternetSite</b:SourceType>
    <b:Guid>{DAD41DE1-BAF0-8245-8C3D-B3D558AEC05C}</b:Guid>
    <b:Author>
      <b:Author>
        <b:Corporate>Atmel Corporation</b:Corporate>
      </b:Author>
    </b:Author>
    <b:Title>Atmel</b:Title>
    <b:URL>http://www.atmel.com/</b:URL>
    <b:Year>1</b:Year>
    <b:YearAccessed>2011</b:YearAccessed>
    <b:MonthAccessed>11</b:MonthAccessed>
    <b:DayAccessed>01</b:DayAccessed>
    <b:RefOrder>18</b:RefOrder>
  </b:Source>
  <b:Source>
    <b:Tag>Atm121</b:Tag>
    <b:SourceType>InternetSite</b:SourceType>
    <b:Guid>{0DD6BCE3-1BE8-AF44-9E97-BF6BD591A7F4}</b:Guid>
    <b:Author>
      <b:Author>
        <b:Corporate>Atmel Corporation</b:Corporate>
      </b:Author>
    </b:Author>
    <b:Title>JTAGICE3 - Atmel</b:Title>
    <b:Year>2</b:Year>
    <b:URL>http://www.atmel.com/tools/JTAGICE3.aspx</b:URL>
    <b:YearAccessed>2012</b:YearAccessed>
    <b:MonthAccessed>04</b:MonthAccessed>
    <b:DayAccessed>02</b:DayAccessed>
    <b:RefOrder>19</b:RefOrder>
  </b:Source>
  <b:Source>
    <b:Tag>CAD2</b:Tag>
    <b:SourceType>InternetSite</b:SourceType>
    <b:Guid>{4B104A39-626B-194F-AFA6-9830CF6608FE}</b:Guid>
    <b:Author>
      <b:Author>
        <b:Corporate>CadSoft Computer GmbH</b:Corporate>
      </b:Author>
    </b:Author>
    <b:Title>CadSoft EAGLE</b:Title>
    <b:Year>2</b:Year>
    <b:URL>http://www.cadsoft.de/eagle-pcb-design-software/product-overview/?language=de</b:URL>
    <b:YearAccessed>2012</b:YearAccessed>
    <b:MonthAccessed>01</b:MonthAccessed>
    <b:DayAccessed>12</b:DayAccessed>
    <b:RefOrder>20</b:RefOrder>
  </b:Source>
  <b:Source>
    <b:Tag>CAD12</b:Tag>
    <b:SourceType>InternetSite</b:SourceType>
    <b:Guid>{A8CEE282-F474-D44A-9B4C-5B1E8FE817F1}</b:Guid>
    <b:Author>
      <b:Author>
        <b:Corporate>CadSoft Computer GmbH</b:Corporate>
      </b:Author>
    </b:Author>
    <b:Title>CadSoft</b:Title>
    <b:YearAccessed>2012</b:YearAccessed>
    <b:MonthAccessed>04</b:MonthAccessed>
    <b:DayAccessed>03</b:DayAccessed>
    <b:URL>http://www.cadsoft.de/eagle-pcb-design-software/?language=de</b:URL>
    <b:LCID>de-DE</b:LCID>
    <b:Year>1</b:Year>
    <b:RefOrder>21</b:RefOrder>
  </b:Source>
  <b:Source>
    <b:Tag>Pol07</b:Tag>
    <b:SourceType>ElectronicSource</b:SourceType>
    <b:Guid>{7252AC7A-7757-5C40-96A8-0A9F25C2481B}</b:Guid>
    <b:Title>Atmel Evaluation Board Version 2.0.1</b:Title>
    <b:Year>2007</b:Year>
    <b:Month>11</b:Month>
    <b:Day>30</b:Day>
    <b:Author>
      <b:Author>
        <b:Corporate>Pollin Electronic GmbH</b:Corporate>
      </b:Author>
    </b:Author>
    <b:Medium>Datei</b:Medium>
    <b:City>Pförring</b:City>
    <b:RefOrder>22</b:RefOrder>
  </b:Source>
  <b:Source>
    <b:Tag>FTD1</b:Tag>
    <b:SourceType>InternetSite</b:SourceType>
    <b:Guid>{0C187D72-DA53-EC42-A939-15BB9643CFAD}</b:Guid>
    <b:Author>
      <b:Author>
        <b:Corporate>Future Technology Devices International Limited</b:Corporate>
      </b:Author>
    </b:Author>
    <b:Title>FTDI Chip Home Page</b:Title>
    <b:URL>http://www.ftdichip.com/</b:URL>
    <b:Year>1</b:Year>
    <b:YearAccessed>2012</b:YearAccessed>
    <b:MonthAccessed>02</b:MonthAccessed>
    <b:DayAccessed>15</b:DayAccessed>
    <b:RefOrder>23</b:RefOrder>
  </b:Source>
</b:Sources>
</file>

<file path=customXml/itemProps1.xml><?xml version="1.0" encoding="utf-8"?>
<ds:datastoreItem xmlns:ds="http://schemas.openxmlformats.org/officeDocument/2006/customXml" ds:itemID="{897D8A2D-E8A7-2C43-98A9-E823EA9A6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10262</Words>
  <Characters>64651</Characters>
  <Application>Microsoft Macintosh Word</Application>
  <DocSecurity>0</DocSecurity>
  <Lines>538</Lines>
  <Paragraphs>149</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74764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817</cp:revision>
  <cp:lastPrinted>2012-04-14T23:14:00Z</cp:lastPrinted>
  <dcterms:created xsi:type="dcterms:W3CDTF">2012-03-22T22:30:00Z</dcterms:created>
  <dcterms:modified xsi:type="dcterms:W3CDTF">2012-04-15T01:15:00Z</dcterms:modified>
  <cp:category/>
</cp:coreProperties>
</file>